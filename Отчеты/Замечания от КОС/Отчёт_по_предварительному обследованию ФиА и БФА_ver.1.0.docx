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vsd" ContentType="application/vnd.visio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C09DFCD" w14:textId="77777777" w:rsidR="00DB33E6" w:rsidRPr="009A6664" w:rsidRDefault="00DB33E6" w:rsidP="000023CD">
      <w:pPr>
        <w:ind w:firstLine="0"/>
        <w:jc w:val="center"/>
        <w:rPr>
          <w:rFonts w:ascii="Times New Roman" w:hAnsi="Times New Roman"/>
          <w:sz w:val="28"/>
          <w:szCs w:val="28"/>
          <w:lang w:val="en-US"/>
        </w:rPr>
      </w:pPr>
    </w:p>
    <w:p w14:paraId="61DB8D98" w14:textId="77777777" w:rsidR="00F45E2F" w:rsidRPr="00EF63D9" w:rsidRDefault="00F45E2F" w:rsidP="000023CD">
      <w:pPr>
        <w:ind w:firstLine="0"/>
        <w:jc w:val="center"/>
        <w:rPr>
          <w:rFonts w:ascii="Times New Roman" w:hAnsi="Times New Roman"/>
          <w:sz w:val="28"/>
          <w:szCs w:val="28"/>
        </w:rPr>
      </w:pPr>
    </w:p>
    <w:p w14:paraId="3ED3DD0E" w14:textId="77777777" w:rsidR="00F45E2F" w:rsidRPr="00EF63D9" w:rsidRDefault="00F45E2F" w:rsidP="000023CD">
      <w:pPr>
        <w:ind w:firstLine="0"/>
        <w:jc w:val="center"/>
        <w:rPr>
          <w:rFonts w:ascii="Times New Roman" w:hAnsi="Times New Roman"/>
          <w:sz w:val="28"/>
          <w:szCs w:val="28"/>
        </w:rPr>
      </w:pPr>
    </w:p>
    <w:p w14:paraId="60D43DF2" w14:textId="77777777" w:rsidR="0080334E" w:rsidRPr="00EF63D9" w:rsidRDefault="0080334E" w:rsidP="000023CD">
      <w:pPr>
        <w:ind w:firstLine="0"/>
        <w:jc w:val="center"/>
        <w:rPr>
          <w:rFonts w:ascii="Times New Roman" w:hAnsi="Times New Roman"/>
          <w:sz w:val="28"/>
          <w:szCs w:val="28"/>
        </w:rPr>
      </w:pPr>
    </w:p>
    <w:p w14:paraId="49596147" w14:textId="5250E658" w:rsidR="001D5D31" w:rsidRPr="00EF63D9" w:rsidRDefault="00925B09" w:rsidP="00871EB2">
      <w:pPr>
        <w:ind w:firstLine="0"/>
        <w:jc w:val="center"/>
        <w:rPr>
          <w:rFonts w:ascii="Times New Roman" w:hAnsi="Times New Roman"/>
          <w:sz w:val="28"/>
          <w:szCs w:val="28"/>
        </w:rPr>
      </w:pPr>
      <w:r w:rsidRPr="00EF63D9">
        <w:rPr>
          <w:rFonts w:ascii="Times New Roman" w:hAnsi="Times New Roman"/>
          <w:caps/>
          <w:color w:val="000000" w:themeColor="text1"/>
          <w:sz w:val="28"/>
        </w:rPr>
        <w:fldChar w:fldCharType="begin"/>
      </w:r>
      <w:r w:rsidRPr="00EF63D9">
        <w:rPr>
          <w:rFonts w:ascii="Times New Roman" w:hAnsi="Times New Roman"/>
          <w:caps/>
          <w:color w:val="000000" w:themeColor="text1"/>
          <w:sz w:val="28"/>
        </w:rPr>
        <w:instrText xml:space="preserve"> DOCPROPERTY  Предприятие  \* MERGEFORMAT </w:instrText>
      </w:r>
      <w:r w:rsidRPr="00EF63D9">
        <w:rPr>
          <w:rFonts w:ascii="Times New Roman" w:hAnsi="Times New Roman"/>
          <w:caps/>
          <w:color w:val="000000" w:themeColor="text1"/>
          <w:sz w:val="28"/>
        </w:rPr>
        <w:fldChar w:fldCharType="separate"/>
      </w:r>
      <w:r w:rsidR="003F1161">
        <w:rPr>
          <w:rFonts w:ascii="Times New Roman" w:hAnsi="Times New Roman"/>
          <w:caps/>
          <w:color w:val="000000" w:themeColor="text1"/>
          <w:sz w:val="28"/>
        </w:rPr>
        <w:t>ПАО «</w:t>
      </w:r>
      <w:bookmarkStart w:id="0" w:name="_Hlk138277823"/>
      <w:r w:rsidR="00FD334A" w:rsidRPr="00FD334A">
        <w:rPr>
          <w:rFonts w:ascii="Times New Roman" w:hAnsi="Times New Roman"/>
          <w:caps/>
          <w:color w:val="000000" w:themeColor="text1"/>
          <w:sz w:val="28"/>
        </w:rPr>
        <w:t>Казаньоргсинтез</w:t>
      </w:r>
      <w:bookmarkEnd w:id="0"/>
      <w:r w:rsidR="003F1161">
        <w:rPr>
          <w:rFonts w:ascii="Times New Roman" w:hAnsi="Times New Roman"/>
          <w:caps/>
          <w:color w:val="000000" w:themeColor="text1"/>
          <w:sz w:val="28"/>
        </w:rPr>
        <w:t>»</w:t>
      </w:r>
      <w:r w:rsidRPr="00EF63D9">
        <w:rPr>
          <w:rFonts w:ascii="Times New Roman" w:hAnsi="Times New Roman"/>
          <w:caps/>
          <w:color w:val="000000" w:themeColor="text1"/>
          <w:sz w:val="28"/>
        </w:rPr>
        <w:fldChar w:fldCharType="end"/>
      </w:r>
    </w:p>
    <w:p w14:paraId="04F5BE02" w14:textId="77777777" w:rsidR="009C57F0" w:rsidRPr="00EF63D9" w:rsidRDefault="009C57F0" w:rsidP="00871EB2">
      <w:pPr>
        <w:ind w:firstLine="0"/>
        <w:jc w:val="center"/>
        <w:rPr>
          <w:rFonts w:ascii="Times New Roman" w:hAnsi="Times New Roman"/>
          <w:sz w:val="28"/>
          <w:szCs w:val="28"/>
        </w:rPr>
      </w:pPr>
    </w:p>
    <w:p w14:paraId="628704B4" w14:textId="4E752177" w:rsidR="00BC32CF" w:rsidRPr="00EF63D9" w:rsidRDefault="002B3769" w:rsidP="00D10EEB">
      <w:pPr>
        <w:pStyle w:val="45"/>
        <w:tabs>
          <w:tab w:val="left" w:pos="5070"/>
          <w:tab w:val="center" w:pos="5174"/>
        </w:tabs>
        <w:spacing w:before="0" w:line="360" w:lineRule="auto"/>
        <w:ind w:right="-143"/>
        <w:rPr>
          <w:rFonts w:ascii="Times New Roman" w:hAnsi="Times New Roman" w:cs="Times New Roman"/>
          <w:caps/>
          <w:sz w:val="28"/>
          <w:szCs w:val="28"/>
        </w:rPr>
      </w:pPr>
      <w:r w:rsidRPr="00EF63D9">
        <w:rPr>
          <w:rFonts w:ascii="Times New Roman" w:hAnsi="Times New Roman" w:cs="Times New Roman"/>
          <w:caps/>
          <w:sz w:val="28"/>
          <w:szCs w:val="28"/>
        </w:rPr>
        <w:fldChar w:fldCharType="begin"/>
      </w:r>
      <w:r w:rsidRPr="00EF63D9">
        <w:rPr>
          <w:rFonts w:ascii="Times New Roman" w:hAnsi="Times New Roman" w:cs="Times New Roman"/>
          <w:caps/>
          <w:sz w:val="28"/>
          <w:szCs w:val="28"/>
        </w:rPr>
        <w:instrText xml:space="preserve"> DOCPROPERTY  Title  \* MERGEFORMAT </w:instrText>
      </w:r>
      <w:r w:rsidRPr="00EF63D9">
        <w:rPr>
          <w:rFonts w:ascii="Times New Roman" w:hAnsi="Times New Roman" w:cs="Times New Roman"/>
          <w:caps/>
          <w:sz w:val="28"/>
          <w:szCs w:val="28"/>
        </w:rPr>
        <w:fldChar w:fldCharType="separate"/>
      </w:r>
      <w:r w:rsidR="003F1161">
        <w:rPr>
          <w:rFonts w:ascii="Times New Roman" w:hAnsi="Times New Roman" w:cs="Times New Roman"/>
          <w:caps/>
          <w:sz w:val="28"/>
          <w:szCs w:val="28"/>
        </w:rPr>
        <w:t xml:space="preserve">СИСТЕМА УСОВЕРШЕНСТВОВАННОГО УПРАВЛЕНИЯ </w:t>
      </w:r>
      <w:r w:rsidR="003F1161" w:rsidRPr="003F1161">
        <w:rPr>
          <w:rFonts w:ascii="Times New Roman" w:hAnsi="Times New Roman" w:cs="Times New Roman"/>
          <w:sz w:val="28"/>
          <w:szCs w:val="28"/>
        </w:rPr>
        <w:t xml:space="preserve">ТЕХНОЛОГИЧЕСКИМ </w:t>
      </w:r>
      <w:r w:rsidR="003F1161">
        <w:rPr>
          <w:rFonts w:ascii="Times New Roman" w:hAnsi="Times New Roman" w:cs="Times New Roman"/>
          <w:caps/>
          <w:sz w:val="28"/>
          <w:szCs w:val="28"/>
        </w:rPr>
        <w:t xml:space="preserve">ПРОЦЕССОМ </w:t>
      </w:r>
      <w:r w:rsidR="0001218D">
        <w:rPr>
          <w:rFonts w:ascii="Times New Roman" w:hAnsi="Times New Roman" w:cs="Times New Roman"/>
          <w:caps/>
          <w:sz w:val="28"/>
          <w:szCs w:val="28"/>
        </w:rPr>
        <w:t>производства</w:t>
      </w:r>
      <w:r w:rsidR="003F1161">
        <w:rPr>
          <w:rFonts w:ascii="Times New Roman" w:hAnsi="Times New Roman" w:cs="Times New Roman"/>
          <w:caps/>
          <w:sz w:val="28"/>
          <w:szCs w:val="28"/>
        </w:rPr>
        <w:t xml:space="preserve"> </w:t>
      </w:r>
      <w:r w:rsidR="0001218D">
        <w:rPr>
          <w:rFonts w:ascii="Times New Roman" w:hAnsi="Times New Roman" w:cs="Times New Roman"/>
          <w:caps/>
          <w:sz w:val="28"/>
          <w:szCs w:val="28"/>
        </w:rPr>
        <w:t>Фенола и Ацето</w:t>
      </w:r>
      <w:del w:id="1" w:author="Шайхутдинов Марсель Фандясович" w:date="2023-07-11T13:52:00Z">
        <w:r w:rsidR="0001218D" w:rsidDel="002F1FB7">
          <w:rPr>
            <w:rFonts w:ascii="Times New Roman" w:hAnsi="Times New Roman" w:cs="Times New Roman"/>
            <w:caps/>
            <w:sz w:val="28"/>
            <w:szCs w:val="28"/>
          </w:rPr>
          <w:delText>а</w:delText>
        </w:r>
      </w:del>
      <w:r w:rsidR="0001218D">
        <w:rPr>
          <w:rFonts w:ascii="Times New Roman" w:hAnsi="Times New Roman" w:cs="Times New Roman"/>
          <w:caps/>
          <w:sz w:val="28"/>
          <w:szCs w:val="28"/>
        </w:rPr>
        <w:t xml:space="preserve">на, производства </w:t>
      </w:r>
      <w:r w:rsidR="00FD334A">
        <w:rPr>
          <w:rFonts w:ascii="Times New Roman" w:hAnsi="Times New Roman" w:cs="Times New Roman"/>
          <w:caps/>
          <w:sz w:val="28"/>
          <w:szCs w:val="28"/>
        </w:rPr>
        <w:t>бисфенол А</w:t>
      </w:r>
      <w:r w:rsidRPr="00EF63D9">
        <w:rPr>
          <w:rFonts w:ascii="Times New Roman" w:hAnsi="Times New Roman" w:cs="Times New Roman"/>
          <w:caps/>
          <w:sz w:val="28"/>
          <w:szCs w:val="28"/>
        </w:rPr>
        <w:fldChar w:fldCharType="end"/>
      </w:r>
    </w:p>
    <w:p w14:paraId="70CC4D25" w14:textId="77777777" w:rsidR="00F25EAE" w:rsidRPr="00EF63D9" w:rsidRDefault="00F25EAE" w:rsidP="00871EB2">
      <w:pPr>
        <w:ind w:firstLine="0"/>
        <w:jc w:val="center"/>
        <w:rPr>
          <w:rFonts w:ascii="Times New Roman" w:hAnsi="Times New Roman"/>
          <w:sz w:val="28"/>
          <w:szCs w:val="28"/>
        </w:rPr>
      </w:pPr>
    </w:p>
    <w:p w14:paraId="68B889E3" w14:textId="77777777" w:rsidR="009C57F0" w:rsidRPr="00EF63D9" w:rsidRDefault="009C57F0" w:rsidP="00871EB2">
      <w:pPr>
        <w:ind w:firstLine="0"/>
        <w:jc w:val="center"/>
        <w:rPr>
          <w:rFonts w:ascii="Times New Roman" w:hAnsi="Times New Roman"/>
          <w:sz w:val="28"/>
          <w:szCs w:val="28"/>
        </w:rPr>
      </w:pPr>
    </w:p>
    <w:p w14:paraId="0A8EB6A4" w14:textId="4AF55842" w:rsidR="00AA4717" w:rsidRPr="00EF63D9" w:rsidRDefault="0033220B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  <w:r>
        <w:rPr>
          <w:rFonts w:ascii="Times New Roman" w:hAnsi="Times New Roman"/>
          <w:caps/>
          <w:color w:val="000000" w:themeColor="text1"/>
          <w:sz w:val="28"/>
        </w:rPr>
        <w:fldChar w:fldCharType="begin"/>
      </w:r>
      <w:r>
        <w:rPr>
          <w:rFonts w:ascii="Times New Roman" w:hAnsi="Times New Roman"/>
          <w:caps/>
          <w:color w:val="000000" w:themeColor="text1"/>
          <w:sz w:val="28"/>
        </w:rPr>
        <w:instrText xml:space="preserve"> DOCPROPERTY  Subject  \* MERGEFORMAT </w:instrText>
      </w:r>
      <w:r>
        <w:rPr>
          <w:rFonts w:ascii="Times New Roman" w:hAnsi="Times New Roman"/>
          <w:caps/>
          <w:color w:val="000000" w:themeColor="text1"/>
          <w:sz w:val="28"/>
        </w:rPr>
        <w:fldChar w:fldCharType="separate"/>
      </w:r>
      <w:r w:rsidR="003F1161">
        <w:rPr>
          <w:rFonts w:ascii="Times New Roman" w:hAnsi="Times New Roman"/>
          <w:caps/>
          <w:color w:val="000000" w:themeColor="text1"/>
          <w:sz w:val="28"/>
        </w:rPr>
        <w:t xml:space="preserve">Отчет по </w:t>
      </w:r>
      <w:r w:rsidR="00FD334A" w:rsidRPr="00FD334A">
        <w:rPr>
          <w:rFonts w:ascii="Times New Roman" w:hAnsi="Times New Roman"/>
          <w:caps/>
          <w:color w:val="000000" w:themeColor="text1"/>
          <w:sz w:val="28"/>
        </w:rPr>
        <w:t xml:space="preserve">обследованию </w:t>
      </w:r>
      <w:r>
        <w:rPr>
          <w:rFonts w:ascii="Times New Roman" w:hAnsi="Times New Roman"/>
          <w:caps/>
          <w:color w:val="000000" w:themeColor="text1"/>
          <w:sz w:val="28"/>
        </w:rPr>
        <w:fldChar w:fldCharType="end"/>
      </w:r>
      <w:r w:rsidR="002B3769" w:rsidRPr="00EF63D9">
        <w:rPr>
          <w:rFonts w:ascii="Times New Roman" w:hAnsi="Times New Roman"/>
          <w:caps/>
          <w:sz w:val="28"/>
          <w:szCs w:val="28"/>
        </w:rPr>
        <w:fldChar w:fldCharType="begin"/>
      </w:r>
      <w:r w:rsidR="002B3769" w:rsidRPr="00EF63D9">
        <w:rPr>
          <w:rFonts w:ascii="Times New Roman" w:hAnsi="Times New Roman"/>
          <w:caps/>
          <w:sz w:val="28"/>
          <w:szCs w:val="28"/>
        </w:rPr>
        <w:instrText xml:space="preserve"> COMMENTS  \* Upper \* MERGEFORMAT </w:instrText>
      </w:r>
      <w:r w:rsidR="002B3769" w:rsidRPr="00EF63D9">
        <w:rPr>
          <w:rFonts w:ascii="Times New Roman" w:hAnsi="Times New Roman"/>
          <w:caps/>
          <w:sz w:val="28"/>
          <w:szCs w:val="28"/>
        </w:rPr>
        <w:fldChar w:fldCharType="end"/>
      </w:r>
    </w:p>
    <w:p w14:paraId="200157A5" w14:textId="353EB345" w:rsidR="000C7CB7" w:rsidRPr="00EF63D9" w:rsidRDefault="002B3769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  <w:r w:rsidRPr="00EF63D9">
        <w:rPr>
          <w:rFonts w:ascii="Times New Roman" w:hAnsi="Times New Roman"/>
          <w:bCs/>
          <w:sz w:val="28"/>
        </w:rPr>
        <w:t xml:space="preserve">на </w:t>
      </w:r>
      <w:r w:rsidRPr="00EF63D9">
        <w:rPr>
          <w:rFonts w:ascii="Times New Roman" w:hAnsi="Times New Roman"/>
          <w:bCs/>
          <w:sz w:val="28"/>
        </w:rPr>
        <w:fldChar w:fldCharType="begin"/>
      </w:r>
      <w:r w:rsidRPr="00EF63D9">
        <w:rPr>
          <w:rFonts w:ascii="Times New Roman" w:hAnsi="Times New Roman"/>
          <w:sz w:val="28"/>
        </w:rPr>
        <w:instrText>NUMPAGES  \* Arabic  \* MERGEFORMAT</w:instrText>
      </w:r>
      <w:r w:rsidRPr="00EF63D9">
        <w:rPr>
          <w:rFonts w:ascii="Times New Roman" w:hAnsi="Times New Roman"/>
          <w:bCs/>
          <w:sz w:val="28"/>
        </w:rPr>
        <w:fldChar w:fldCharType="separate"/>
      </w:r>
      <w:r w:rsidR="00EE003D">
        <w:rPr>
          <w:rFonts w:ascii="Times New Roman" w:hAnsi="Times New Roman"/>
          <w:noProof/>
          <w:sz w:val="28"/>
        </w:rPr>
        <w:t>79</w:t>
      </w:r>
      <w:r w:rsidRPr="00EF63D9">
        <w:rPr>
          <w:rFonts w:ascii="Times New Roman" w:hAnsi="Times New Roman"/>
          <w:bCs/>
          <w:sz w:val="28"/>
        </w:rPr>
        <w:fldChar w:fldCharType="end"/>
      </w:r>
      <w:r w:rsidRPr="00EF63D9">
        <w:rPr>
          <w:rFonts w:ascii="Times New Roman" w:hAnsi="Times New Roman"/>
          <w:bCs/>
          <w:sz w:val="28"/>
        </w:rPr>
        <w:t xml:space="preserve"> листах</w:t>
      </w:r>
    </w:p>
    <w:p w14:paraId="6E8C12E8" w14:textId="77777777" w:rsidR="000003DA" w:rsidRPr="00EF63D9" w:rsidRDefault="000003DA" w:rsidP="00871EB2">
      <w:pPr>
        <w:tabs>
          <w:tab w:val="center" w:pos="4153"/>
          <w:tab w:val="right" w:pos="8306"/>
          <w:tab w:val="right" w:pos="9072"/>
        </w:tabs>
        <w:ind w:firstLine="0"/>
        <w:jc w:val="center"/>
        <w:rPr>
          <w:rFonts w:ascii="Times New Roman" w:hAnsi="Times New Roman"/>
          <w:bCs/>
          <w:snapToGrid w:val="0"/>
          <w:sz w:val="28"/>
          <w:szCs w:val="28"/>
        </w:rPr>
      </w:pPr>
    </w:p>
    <w:p w14:paraId="0EBE3071" w14:textId="4B7BC53D" w:rsidR="00871EB2" w:rsidRPr="00EF63D9" w:rsidRDefault="00871EB2" w:rsidP="00871EB2">
      <w:pPr>
        <w:tabs>
          <w:tab w:val="center" w:pos="4153"/>
          <w:tab w:val="right" w:pos="8306"/>
          <w:tab w:val="right" w:pos="9072"/>
        </w:tabs>
        <w:ind w:firstLine="0"/>
        <w:jc w:val="center"/>
        <w:rPr>
          <w:rFonts w:ascii="Times New Roman" w:hAnsi="Times New Roman"/>
          <w:bCs/>
          <w:snapToGrid w:val="0"/>
          <w:sz w:val="28"/>
          <w:szCs w:val="28"/>
        </w:rPr>
      </w:pPr>
    </w:p>
    <w:p w14:paraId="315510BB" w14:textId="5818D05B" w:rsidR="00925B09" w:rsidRPr="00EF63D9" w:rsidRDefault="00925B09" w:rsidP="00871EB2">
      <w:pPr>
        <w:tabs>
          <w:tab w:val="center" w:pos="4153"/>
          <w:tab w:val="right" w:pos="8306"/>
          <w:tab w:val="right" w:pos="9072"/>
        </w:tabs>
        <w:ind w:firstLine="0"/>
        <w:jc w:val="center"/>
        <w:rPr>
          <w:rFonts w:ascii="Times New Roman" w:hAnsi="Times New Roman"/>
          <w:bCs/>
          <w:snapToGrid w:val="0"/>
          <w:sz w:val="28"/>
          <w:szCs w:val="28"/>
        </w:rPr>
      </w:pPr>
    </w:p>
    <w:p w14:paraId="276F99D2" w14:textId="79F25840" w:rsidR="000003DA" w:rsidRPr="00EF63D9" w:rsidRDefault="000003DA" w:rsidP="00871EB2">
      <w:pPr>
        <w:ind w:firstLine="0"/>
        <w:jc w:val="center"/>
        <w:rPr>
          <w:rFonts w:ascii="Times New Roman" w:eastAsia="Calibri" w:hAnsi="Times New Roman"/>
          <w:bCs/>
          <w:sz w:val="28"/>
          <w:szCs w:val="28"/>
          <w:lang w:eastAsia="en-US"/>
        </w:rPr>
      </w:pPr>
    </w:p>
    <w:tbl>
      <w:tblPr>
        <w:tblStyle w:val="aff6"/>
        <w:tblpPr w:leftFromText="180" w:rightFromText="180" w:vertAnchor="text" w:horzAnchor="margin" w:tblpX="534" w:tblpY="169"/>
        <w:tblW w:w="946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70"/>
        <w:gridCol w:w="4394"/>
      </w:tblGrid>
      <w:tr w:rsidR="00925B09" w:rsidRPr="00EF63D9" w14:paraId="3E888F0F" w14:textId="77777777" w:rsidTr="00925B09">
        <w:tc>
          <w:tcPr>
            <w:tcW w:w="5070" w:type="dxa"/>
          </w:tcPr>
          <w:p w14:paraId="7F6CD67E" w14:textId="5F4CB6AA" w:rsidR="00925B09" w:rsidRPr="00EF63D9" w:rsidRDefault="00925B09" w:rsidP="00925B09">
            <w:pPr>
              <w:pStyle w:val="39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2" w:name="_Hlk109299927"/>
            <w:commentRangeStart w:id="3"/>
            <w:r w:rsidRPr="00EF63D9">
              <w:rPr>
                <w:rFonts w:ascii="Times New Roman" w:hAnsi="Times New Roman" w:cs="Times New Roman"/>
                <w:sz w:val="24"/>
                <w:szCs w:val="24"/>
              </w:rPr>
              <w:t xml:space="preserve">Руководитель </w:t>
            </w:r>
            <w:commentRangeEnd w:id="3"/>
            <w:r w:rsidR="00550592">
              <w:rPr>
                <w:rStyle w:val="affe"/>
                <w:rFonts w:cs="Times New Roman"/>
              </w:rPr>
              <w:commentReference w:id="3"/>
            </w:r>
            <w:r w:rsidRPr="00EF63D9">
              <w:rPr>
                <w:rFonts w:ascii="Times New Roman" w:hAnsi="Times New Roman" w:cs="Times New Roman"/>
                <w:sz w:val="24"/>
                <w:szCs w:val="24"/>
              </w:rPr>
              <w:t>проекта</w:t>
            </w:r>
          </w:p>
        </w:tc>
        <w:tc>
          <w:tcPr>
            <w:tcW w:w="4394" w:type="dxa"/>
          </w:tcPr>
          <w:p w14:paraId="0D6D8B60" w14:textId="0D7FB015" w:rsidR="00925B09" w:rsidRPr="00EF63D9" w:rsidRDefault="00925B09" w:rsidP="00925B09">
            <w:pPr>
              <w:pStyle w:val="39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25B09" w:rsidRPr="00EF63D9" w14:paraId="7FAA2552" w14:textId="77777777" w:rsidTr="00925B09">
        <w:tc>
          <w:tcPr>
            <w:tcW w:w="5070" w:type="dxa"/>
          </w:tcPr>
          <w:p w14:paraId="17E4FA3C" w14:textId="77777777" w:rsidR="00925B09" w:rsidRPr="00EF63D9" w:rsidRDefault="00925B09" w:rsidP="00925B09">
            <w:pPr>
              <w:pStyle w:val="39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EF63D9">
              <w:rPr>
                <w:rFonts w:ascii="Times New Roman" w:hAnsi="Times New Roman" w:cs="Times New Roman"/>
                <w:sz w:val="24"/>
                <w:szCs w:val="24"/>
              </w:rPr>
              <w:t>ООО «Т-Софт»</w:t>
            </w:r>
          </w:p>
        </w:tc>
        <w:sdt>
          <w:sdtPr>
            <w:rPr>
              <w:rFonts w:ascii="Times New Roman" w:hAnsi="Times New Roman" w:cs="Times New Roman"/>
              <w:sz w:val="24"/>
              <w:szCs w:val="24"/>
            </w:rPr>
            <w:alias w:val="Руководитель"/>
            <w:tag w:val=""/>
            <w:id w:val="2040307704"/>
            <w:placeholder>
              <w:docPart w:val="EF573C1617CE4A3EB8E22746121ED040"/>
            </w:placeholder>
            <w:showingPlcHdr/>
            <w:dataBinding w:prefixMappings="xmlns:ns0='http://schemas.openxmlformats.org/officeDocument/2006/extended-properties' " w:xpath="/ns0:Properties[1]/ns0:Manager[1]" w:storeItemID="{6668398D-A668-4E3E-A5EB-62B293D839F1}"/>
            <w:text/>
          </w:sdtPr>
          <w:sdtContent>
            <w:tc>
              <w:tcPr>
                <w:tcW w:w="4394" w:type="dxa"/>
              </w:tcPr>
              <w:p w14:paraId="466083B9" w14:textId="5936B58B" w:rsidR="00925B09" w:rsidRPr="00EF63D9" w:rsidRDefault="00550592" w:rsidP="00925B09">
                <w:pPr>
                  <w:pStyle w:val="39"/>
                  <w:jc w:val="right"/>
                  <w:rPr>
                    <w:rFonts w:ascii="Times New Roman" w:hAnsi="Times New Roman" w:cs="Times New Roman"/>
                    <w:sz w:val="24"/>
                    <w:szCs w:val="24"/>
                  </w:rPr>
                </w:pPr>
                <w:r w:rsidRPr="006A0EBF">
                  <w:rPr>
                    <w:rStyle w:val="afffffd"/>
                  </w:rPr>
                  <w:t>[Руководитель]</w:t>
                </w:r>
              </w:p>
            </w:tc>
          </w:sdtContent>
        </w:sdt>
      </w:tr>
      <w:tr w:rsidR="00925B09" w:rsidRPr="00EF63D9" w14:paraId="2D7890EF" w14:textId="77777777" w:rsidTr="00925B09">
        <w:tc>
          <w:tcPr>
            <w:tcW w:w="5070" w:type="dxa"/>
          </w:tcPr>
          <w:p w14:paraId="3D66C82E" w14:textId="77777777" w:rsidR="00925B09" w:rsidRPr="00EF63D9" w:rsidRDefault="00925B09" w:rsidP="00925B09">
            <w:pPr>
              <w:pStyle w:val="39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394" w:type="dxa"/>
            <w:hideMark/>
          </w:tcPr>
          <w:p w14:paraId="2B1A5D43" w14:textId="09C45976" w:rsidR="00925B09" w:rsidRPr="00EF63D9" w:rsidRDefault="00925B09" w:rsidP="00925B09">
            <w:pPr>
              <w:pStyle w:val="39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bookmarkEnd w:id="2"/>
    </w:tbl>
    <w:p w14:paraId="055CE024" w14:textId="76024271" w:rsidR="00C44083" w:rsidRPr="00EF63D9" w:rsidRDefault="00C44083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570F8B36" w14:textId="7981BDC6" w:rsidR="00C44083" w:rsidRPr="00EF63D9" w:rsidRDefault="00C44083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0A5C710F" w14:textId="77777777" w:rsidR="00E01BAF" w:rsidRPr="00EF63D9" w:rsidRDefault="00E01BAF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176A0925" w14:textId="77777777" w:rsidR="00925B09" w:rsidRPr="00EF63D9" w:rsidRDefault="00925B09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59ED88DC" w14:textId="77777777" w:rsidR="00925B09" w:rsidRPr="00EF63D9" w:rsidRDefault="00925B09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08A85783" w14:textId="77777777" w:rsidR="00925B09" w:rsidRDefault="00925B09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3D31EC2B" w14:textId="77777777" w:rsidR="00F142ED" w:rsidRPr="00EF63D9" w:rsidRDefault="00F142ED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3F3E1493" w14:textId="71811628" w:rsidR="00A232DC" w:rsidRPr="00EF63D9" w:rsidRDefault="002B3769" w:rsidP="00871EB2">
      <w:pPr>
        <w:ind w:firstLine="0"/>
        <w:jc w:val="center"/>
        <w:rPr>
          <w:rFonts w:ascii="Times New Roman" w:hAnsi="Times New Roman"/>
          <w:b/>
        </w:rPr>
      </w:pPr>
      <w:r w:rsidRPr="00EF63D9">
        <w:rPr>
          <w:rFonts w:ascii="Times New Roman" w:hAnsi="Times New Roman"/>
          <w:caps/>
          <w:sz w:val="28"/>
          <w:szCs w:val="28"/>
        </w:rPr>
        <w:t>202</w:t>
      </w:r>
      <w:r w:rsidR="00FD334A">
        <w:rPr>
          <w:rFonts w:ascii="Times New Roman" w:hAnsi="Times New Roman"/>
          <w:caps/>
          <w:sz w:val="28"/>
          <w:szCs w:val="28"/>
        </w:rPr>
        <w:t>3</w:t>
      </w:r>
    </w:p>
    <w:p w14:paraId="4BA814E8" w14:textId="77777777" w:rsidR="00C525A1" w:rsidRPr="00EF63D9" w:rsidRDefault="00C525A1" w:rsidP="007C4610">
      <w:pPr>
        <w:pStyle w:val="SubjectFrom"/>
        <w:spacing w:before="120" w:after="240"/>
        <w:ind w:left="0"/>
        <w:rPr>
          <w:rFonts w:ascii="Times New Roman" w:hAnsi="Times New Roman" w:cs="Times New Roman"/>
          <w:b/>
          <w:sz w:val="28"/>
          <w:szCs w:val="22"/>
        </w:rPr>
        <w:sectPr w:rsidR="00C525A1" w:rsidRPr="00EF63D9" w:rsidSect="00F45E2F">
          <w:headerReference w:type="default" r:id="rId10"/>
          <w:footerReference w:type="default" r:id="rId11"/>
          <w:headerReference w:type="first" r:id="rId12"/>
          <w:footerReference w:type="first" r:id="rId13"/>
          <w:pgSz w:w="11906" w:h="16838" w:code="9"/>
          <w:pgMar w:top="284" w:right="425" w:bottom="851" w:left="1134" w:header="1" w:footer="130" w:gutter="0"/>
          <w:pgNumType w:start="1"/>
          <w:cols w:space="720"/>
          <w:docGrid w:linePitch="326"/>
        </w:sectPr>
      </w:pPr>
    </w:p>
    <w:bookmarkStart w:id="4" w:name="_Toc443467833" w:displacedByCustomXml="next"/>
    <w:bookmarkEnd w:id="4" w:displacedByCustomXml="next"/>
    <w:bookmarkStart w:id="5" w:name="_Toc443551241" w:displacedByCustomXml="next"/>
    <w:bookmarkEnd w:id="5" w:displacedByCustomXml="next"/>
    <w:bookmarkStart w:id="6" w:name="_Toc443561337" w:displacedByCustomXml="next"/>
    <w:bookmarkEnd w:id="6" w:displacedByCustomXml="next"/>
    <w:bookmarkStart w:id="7" w:name="_Toc443574389" w:displacedByCustomXml="next"/>
    <w:bookmarkEnd w:id="7" w:displacedByCustomXml="next"/>
    <w:bookmarkStart w:id="8" w:name="_Toc443579264" w:displacedByCustomXml="next"/>
    <w:bookmarkEnd w:id="8" w:displacedByCustomXml="next"/>
    <w:bookmarkStart w:id="9" w:name="_Toc443467851" w:displacedByCustomXml="next"/>
    <w:bookmarkEnd w:id="9" w:displacedByCustomXml="next"/>
    <w:bookmarkStart w:id="10" w:name="_Toc443551259" w:displacedByCustomXml="next"/>
    <w:bookmarkEnd w:id="10" w:displacedByCustomXml="next"/>
    <w:bookmarkStart w:id="11" w:name="_Toc443561355" w:displacedByCustomXml="next"/>
    <w:bookmarkEnd w:id="11" w:displacedByCustomXml="next"/>
    <w:bookmarkStart w:id="12" w:name="_Toc443574407" w:displacedByCustomXml="next"/>
    <w:bookmarkEnd w:id="12" w:displacedByCustomXml="next"/>
    <w:bookmarkStart w:id="13" w:name="_Toc443467852" w:displacedByCustomXml="next"/>
    <w:bookmarkEnd w:id="13" w:displacedByCustomXml="next"/>
    <w:bookmarkStart w:id="14" w:name="_Toc443551260" w:displacedByCustomXml="next"/>
    <w:bookmarkEnd w:id="14" w:displacedByCustomXml="next"/>
    <w:bookmarkStart w:id="15" w:name="_Toc443561356" w:displacedByCustomXml="next"/>
    <w:bookmarkEnd w:id="15" w:displacedByCustomXml="next"/>
    <w:bookmarkStart w:id="16" w:name="_Toc443574408" w:displacedByCustomXml="next"/>
    <w:bookmarkEnd w:id="16" w:displacedByCustomXml="next"/>
    <w:bookmarkStart w:id="17" w:name="_Toc443467853" w:displacedByCustomXml="next"/>
    <w:bookmarkEnd w:id="17" w:displacedByCustomXml="next"/>
    <w:bookmarkStart w:id="18" w:name="_Toc443551261" w:displacedByCustomXml="next"/>
    <w:bookmarkEnd w:id="18" w:displacedByCustomXml="next"/>
    <w:bookmarkStart w:id="19" w:name="_Toc443561357" w:displacedByCustomXml="next"/>
    <w:bookmarkEnd w:id="19" w:displacedByCustomXml="next"/>
    <w:bookmarkStart w:id="20" w:name="_Toc443574409" w:displacedByCustomXml="next"/>
    <w:bookmarkEnd w:id="20" w:displacedByCustomXml="next"/>
    <w:bookmarkStart w:id="21" w:name="_Toc443467888" w:displacedByCustomXml="next"/>
    <w:bookmarkEnd w:id="21" w:displacedByCustomXml="next"/>
    <w:bookmarkStart w:id="22" w:name="_Toc443551296" w:displacedByCustomXml="next"/>
    <w:bookmarkEnd w:id="22" w:displacedByCustomXml="next"/>
    <w:bookmarkStart w:id="23" w:name="_Toc443561392" w:displacedByCustomXml="next"/>
    <w:bookmarkEnd w:id="23" w:displacedByCustomXml="next"/>
    <w:bookmarkStart w:id="24" w:name="_Toc443574444" w:displacedByCustomXml="next"/>
    <w:bookmarkEnd w:id="24" w:displacedByCustomXml="next"/>
    <w:bookmarkStart w:id="25" w:name="_Toc443467889" w:displacedByCustomXml="next"/>
    <w:bookmarkEnd w:id="25" w:displacedByCustomXml="next"/>
    <w:bookmarkStart w:id="26" w:name="_Toc443551297" w:displacedByCustomXml="next"/>
    <w:bookmarkEnd w:id="26" w:displacedByCustomXml="next"/>
    <w:bookmarkStart w:id="27" w:name="_Toc443561393" w:displacedByCustomXml="next"/>
    <w:bookmarkEnd w:id="27" w:displacedByCustomXml="next"/>
    <w:bookmarkStart w:id="28" w:name="_Toc443574445" w:displacedByCustomXml="next"/>
    <w:bookmarkEnd w:id="28" w:displacedByCustomXml="next"/>
    <w:bookmarkStart w:id="29" w:name="_Toc443467890" w:displacedByCustomXml="next"/>
    <w:bookmarkEnd w:id="29" w:displacedByCustomXml="next"/>
    <w:bookmarkStart w:id="30" w:name="_Toc443551298" w:displacedByCustomXml="next"/>
    <w:bookmarkEnd w:id="30" w:displacedByCustomXml="next"/>
    <w:bookmarkStart w:id="31" w:name="_Toc443561394" w:displacedByCustomXml="next"/>
    <w:bookmarkEnd w:id="31" w:displacedByCustomXml="next"/>
    <w:bookmarkStart w:id="32" w:name="_Toc443574446" w:displacedByCustomXml="next"/>
    <w:bookmarkEnd w:id="32" w:displacedByCustomXml="next"/>
    <w:bookmarkStart w:id="33" w:name="_Toc443467891" w:displacedByCustomXml="next"/>
    <w:bookmarkEnd w:id="33" w:displacedByCustomXml="next"/>
    <w:bookmarkStart w:id="34" w:name="_Toc443551299" w:displacedByCustomXml="next"/>
    <w:bookmarkEnd w:id="34" w:displacedByCustomXml="next"/>
    <w:bookmarkStart w:id="35" w:name="_Toc443561395" w:displacedByCustomXml="next"/>
    <w:bookmarkEnd w:id="35" w:displacedByCustomXml="next"/>
    <w:bookmarkStart w:id="36" w:name="_Toc443574447" w:displacedByCustomXml="next"/>
    <w:bookmarkEnd w:id="36" w:displacedByCustomXml="next"/>
    <w:bookmarkStart w:id="37" w:name="_Toc443467892" w:displacedByCustomXml="next"/>
    <w:bookmarkEnd w:id="37" w:displacedByCustomXml="next"/>
    <w:bookmarkStart w:id="38" w:name="_Toc443551300" w:displacedByCustomXml="next"/>
    <w:bookmarkEnd w:id="38" w:displacedByCustomXml="next"/>
    <w:bookmarkStart w:id="39" w:name="_Toc443561396" w:displacedByCustomXml="next"/>
    <w:bookmarkEnd w:id="39" w:displacedByCustomXml="next"/>
    <w:bookmarkStart w:id="40" w:name="_Toc443574448" w:displacedByCustomXml="next"/>
    <w:bookmarkEnd w:id="40" w:displacedByCustomXml="next"/>
    <w:bookmarkStart w:id="41" w:name="_Toc443467893" w:displacedByCustomXml="next"/>
    <w:bookmarkEnd w:id="41" w:displacedByCustomXml="next"/>
    <w:bookmarkStart w:id="42" w:name="_Toc443551301" w:displacedByCustomXml="next"/>
    <w:bookmarkEnd w:id="42" w:displacedByCustomXml="next"/>
    <w:bookmarkStart w:id="43" w:name="_Toc443561397" w:displacedByCustomXml="next"/>
    <w:bookmarkEnd w:id="43" w:displacedByCustomXml="next"/>
    <w:bookmarkStart w:id="44" w:name="_Toc443574449" w:displacedByCustomXml="next"/>
    <w:bookmarkEnd w:id="44" w:displacedByCustomXml="next"/>
    <w:bookmarkStart w:id="45" w:name="_Toc443467894" w:displacedByCustomXml="next"/>
    <w:bookmarkEnd w:id="45" w:displacedByCustomXml="next"/>
    <w:bookmarkStart w:id="46" w:name="_Toc443551302" w:displacedByCustomXml="next"/>
    <w:bookmarkEnd w:id="46" w:displacedByCustomXml="next"/>
    <w:bookmarkStart w:id="47" w:name="_Toc443561398" w:displacedByCustomXml="next"/>
    <w:bookmarkEnd w:id="47" w:displacedByCustomXml="next"/>
    <w:bookmarkStart w:id="48" w:name="_Toc443574450" w:displacedByCustomXml="next"/>
    <w:bookmarkEnd w:id="48" w:displacedByCustomXml="next"/>
    <w:bookmarkStart w:id="49" w:name="_Toc443467895" w:displacedByCustomXml="next"/>
    <w:bookmarkEnd w:id="49" w:displacedByCustomXml="next"/>
    <w:bookmarkStart w:id="50" w:name="_Toc443551303" w:displacedByCustomXml="next"/>
    <w:bookmarkEnd w:id="50" w:displacedByCustomXml="next"/>
    <w:bookmarkStart w:id="51" w:name="_Toc443561399" w:displacedByCustomXml="next"/>
    <w:bookmarkEnd w:id="51" w:displacedByCustomXml="next"/>
    <w:bookmarkStart w:id="52" w:name="_Toc443574451" w:displacedByCustomXml="next"/>
    <w:bookmarkEnd w:id="52" w:displacedByCustomXml="next"/>
    <w:bookmarkStart w:id="53" w:name="_Toc443467896" w:displacedByCustomXml="next"/>
    <w:bookmarkEnd w:id="53" w:displacedByCustomXml="next"/>
    <w:bookmarkStart w:id="54" w:name="_Toc443551304" w:displacedByCustomXml="next"/>
    <w:bookmarkEnd w:id="54" w:displacedByCustomXml="next"/>
    <w:bookmarkStart w:id="55" w:name="_Toc443561400" w:displacedByCustomXml="next"/>
    <w:bookmarkEnd w:id="55" w:displacedByCustomXml="next"/>
    <w:bookmarkStart w:id="56" w:name="_Toc443574452" w:displacedByCustomXml="next"/>
    <w:bookmarkEnd w:id="56" w:displacedByCustomXml="next"/>
    <w:bookmarkStart w:id="57" w:name="_Toc443467897" w:displacedByCustomXml="next"/>
    <w:bookmarkEnd w:id="57" w:displacedByCustomXml="next"/>
    <w:bookmarkStart w:id="58" w:name="_Toc443551305" w:displacedByCustomXml="next"/>
    <w:bookmarkEnd w:id="58" w:displacedByCustomXml="next"/>
    <w:bookmarkStart w:id="59" w:name="_Toc443561401" w:displacedByCustomXml="next"/>
    <w:bookmarkEnd w:id="59" w:displacedByCustomXml="next"/>
    <w:bookmarkStart w:id="60" w:name="_Toc443574453" w:displacedByCustomXml="next"/>
    <w:bookmarkEnd w:id="60" w:displacedByCustomXml="next"/>
    <w:bookmarkStart w:id="61" w:name="_Toc443467898" w:displacedByCustomXml="next"/>
    <w:bookmarkEnd w:id="61" w:displacedByCustomXml="next"/>
    <w:bookmarkStart w:id="62" w:name="_Toc443551306" w:displacedByCustomXml="next"/>
    <w:bookmarkEnd w:id="62" w:displacedByCustomXml="next"/>
    <w:bookmarkStart w:id="63" w:name="_Toc443561402" w:displacedByCustomXml="next"/>
    <w:bookmarkEnd w:id="63" w:displacedByCustomXml="next"/>
    <w:bookmarkStart w:id="64" w:name="_Toc443574454" w:displacedByCustomXml="next"/>
    <w:bookmarkEnd w:id="64" w:displacedByCustomXml="next"/>
    <w:bookmarkStart w:id="65" w:name="_Toc443467899" w:displacedByCustomXml="next"/>
    <w:bookmarkEnd w:id="65" w:displacedByCustomXml="next"/>
    <w:bookmarkStart w:id="66" w:name="_Toc443551307" w:displacedByCustomXml="next"/>
    <w:bookmarkEnd w:id="66" w:displacedByCustomXml="next"/>
    <w:bookmarkStart w:id="67" w:name="_Toc443561403" w:displacedByCustomXml="next"/>
    <w:bookmarkEnd w:id="67" w:displacedByCustomXml="next"/>
    <w:bookmarkStart w:id="68" w:name="_Toc443574455" w:displacedByCustomXml="next"/>
    <w:bookmarkEnd w:id="68" w:displacedByCustomXml="next"/>
    <w:bookmarkStart w:id="69" w:name="_Toc443467900" w:displacedByCustomXml="next"/>
    <w:bookmarkEnd w:id="69" w:displacedByCustomXml="next"/>
    <w:bookmarkStart w:id="70" w:name="_Toc443551308" w:displacedByCustomXml="next"/>
    <w:bookmarkEnd w:id="70" w:displacedByCustomXml="next"/>
    <w:bookmarkStart w:id="71" w:name="_Toc443561404" w:displacedByCustomXml="next"/>
    <w:bookmarkEnd w:id="71" w:displacedByCustomXml="next"/>
    <w:bookmarkStart w:id="72" w:name="_Toc443574456" w:displacedByCustomXml="next"/>
    <w:bookmarkEnd w:id="72" w:displacedByCustomXml="next"/>
    <w:bookmarkStart w:id="73" w:name="_Toc443467901" w:displacedByCustomXml="next"/>
    <w:bookmarkEnd w:id="73" w:displacedByCustomXml="next"/>
    <w:bookmarkStart w:id="74" w:name="_Toc443551309" w:displacedByCustomXml="next"/>
    <w:bookmarkEnd w:id="74" w:displacedByCustomXml="next"/>
    <w:bookmarkStart w:id="75" w:name="_Toc443561405" w:displacedByCustomXml="next"/>
    <w:bookmarkEnd w:id="75" w:displacedByCustomXml="next"/>
    <w:bookmarkStart w:id="76" w:name="_Toc443574457" w:displacedByCustomXml="next"/>
    <w:bookmarkEnd w:id="76" w:displacedByCustomXml="next"/>
    <w:bookmarkStart w:id="77" w:name="_Toc443467902" w:displacedByCustomXml="next"/>
    <w:bookmarkEnd w:id="77" w:displacedByCustomXml="next"/>
    <w:bookmarkStart w:id="78" w:name="_Toc443551310" w:displacedByCustomXml="next"/>
    <w:bookmarkEnd w:id="78" w:displacedByCustomXml="next"/>
    <w:bookmarkStart w:id="79" w:name="_Toc443561406" w:displacedByCustomXml="next"/>
    <w:bookmarkEnd w:id="79" w:displacedByCustomXml="next"/>
    <w:bookmarkStart w:id="80" w:name="_Toc443574458" w:displacedByCustomXml="next"/>
    <w:bookmarkEnd w:id="80" w:displacedByCustomXml="next"/>
    <w:bookmarkStart w:id="81" w:name="_Toc443467903" w:displacedByCustomXml="next"/>
    <w:bookmarkEnd w:id="81" w:displacedByCustomXml="next"/>
    <w:bookmarkStart w:id="82" w:name="_Toc443551311" w:displacedByCustomXml="next"/>
    <w:bookmarkEnd w:id="82" w:displacedByCustomXml="next"/>
    <w:bookmarkStart w:id="83" w:name="_Toc443561407" w:displacedByCustomXml="next"/>
    <w:bookmarkEnd w:id="83" w:displacedByCustomXml="next"/>
    <w:bookmarkStart w:id="84" w:name="_Toc443574459" w:displacedByCustomXml="next"/>
    <w:bookmarkEnd w:id="84" w:displacedByCustomXml="next"/>
    <w:bookmarkStart w:id="85" w:name="_Toc443467905" w:displacedByCustomXml="next"/>
    <w:bookmarkEnd w:id="85" w:displacedByCustomXml="next"/>
    <w:bookmarkStart w:id="86" w:name="_Toc443551313" w:displacedByCustomXml="next"/>
    <w:bookmarkEnd w:id="86" w:displacedByCustomXml="next"/>
    <w:bookmarkStart w:id="87" w:name="_Toc443561409" w:displacedByCustomXml="next"/>
    <w:bookmarkEnd w:id="87" w:displacedByCustomXml="next"/>
    <w:bookmarkStart w:id="88" w:name="_Toc443574461" w:displacedByCustomXml="next"/>
    <w:bookmarkEnd w:id="88" w:displacedByCustomXml="next"/>
    <w:bookmarkStart w:id="89" w:name="_Toc443467906" w:displacedByCustomXml="next"/>
    <w:bookmarkEnd w:id="89" w:displacedByCustomXml="next"/>
    <w:bookmarkStart w:id="90" w:name="_Toc443551314" w:displacedByCustomXml="next"/>
    <w:bookmarkEnd w:id="90" w:displacedByCustomXml="next"/>
    <w:bookmarkStart w:id="91" w:name="_Toc443561410" w:displacedByCustomXml="next"/>
    <w:bookmarkEnd w:id="91" w:displacedByCustomXml="next"/>
    <w:bookmarkStart w:id="92" w:name="_Toc443574462" w:displacedByCustomXml="next"/>
    <w:bookmarkEnd w:id="92" w:displacedByCustomXml="next"/>
    <w:bookmarkStart w:id="93" w:name="_Toc443467907" w:displacedByCustomXml="next"/>
    <w:bookmarkEnd w:id="93" w:displacedByCustomXml="next"/>
    <w:bookmarkStart w:id="94" w:name="_Toc443551315" w:displacedByCustomXml="next"/>
    <w:bookmarkEnd w:id="94" w:displacedByCustomXml="next"/>
    <w:bookmarkStart w:id="95" w:name="_Toc443561411" w:displacedByCustomXml="next"/>
    <w:bookmarkEnd w:id="95" w:displacedByCustomXml="next"/>
    <w:bookmarkStart w:id="96" w:name="_Toc443574463" w:displacedByCustomXml="next"/>
    <w:bookmarkEnd w:id="96" w:displacedByCustomXml="next"/>
    <w:bookmarkStart w:id="97" w:name="_Toc443467908" w:displacedByCustomXml="next"/>
    <w:bookmarkEnd w:id="97" w:displacedByCustomXml="next"/>
    <w:bookmarkStart w:id="98" w:name="_Toc443551316" w:displacedByCustomXml="next"/>
    <w:bookmarkEnd w:id="98" w:displacedByCustomXml="next"/>
    <w:bookmarkStart w:id="99" w:name="_Toc443561412" w:displacedByCustomXml="next"/>
    <w:bookmarkEnd w:id="99" w:displacedByCustomXml="next"/>
    <w:bookmarkStart w:id="100" w:name="_Toc443574464" w:displacedByCustomXml="next"/>
    <w:bookmarkEnd w:id="100" w:displacedByCustomXml="next"/>
    <w:bookmarkStart w:id="101" w:name="_Toc443467915" w:displacedByCustomXml="next"/>
    <w:bookmarkEnd w:id="101" w:displacedByCustomXml="next"/>
    <w:bookmarkStart w:id="102" w:name="_Toc443551323" w:displacedByCustomXml="next"/>
    <w:bookmarkEnd w:id="102" w:displacedByCustomXml="next"/>
    <w:bookmarkStart w:id="103" w:name="_Toc443561419" w:displacedByCustomXml="next"/>
    <w:bookmarkEnd w:id="103" w:displacedByCustomXml="next"/>
    <w:bookmarkStart w:id="104" w:name="_Toc443574471" w:displacedByCustomXml="next"/>
    <w:bookmarkEnd w:id="104" w:displacedByCustomXml="next"/>
    <w:bookmarkStart w:id="105" w:name="_Toc443467916" w:displacedByCustomXml="next"/>
    <w:bookmarkEnd w:id="105" w:displacedByCustomXml="next"/>
    <w:bookmarkStart w:id="106" w:name="_Toc443551324" w:displacedByCustomXml="next"/>
    <w:bookmarkEnd w:id="106" w:displacedByCustomXml="next"/>
    <w:bookmarkStart w:id="107" w:name="_Toc443561420" w:displacedByCustomXml="next"/>
    <w:bookmarkEnd w:id="107" w:displacedByCustomXml="next"/>
    <w:bookmarkStart w:id="108" w:name="_Toc443574472" w:displacedByCustomXml="next"/>
    <w:bookmarkEnd w:id="108" w:displacedByCustomXml="next"/>
    <w:bookmarkStart w:id="109" w:name="_Toc443467917" w:displacedByCustomXml="next"/>
    <w:bookmarkEnd w:id="109" w:displacedByCustomXml="next"/>
    <w:bookmarkStart w:id="110" w:name="_Toc443551325" w:displacedByCustomXml="next"/>
    <w:bookmarkEnd w:id="110" w:displacedByCustomXml="next"/>
    <w:bookmarkStart w:id="111" w:name="_Toc443561421" w:displacedByCustomXml="next"/>
    <w:bookmarkEnd w:id="111" w:displacedByCustomXml="next"/>
    <w:bookmarkStart w:id="112" w:name="_Toc443574473" w:displacedByCustomXml="next"/>
    <w:bookmarkEnd w:id="112" w:displacedByCustomXml="next"/>
    <w:bookmarkStart w:id="113" w:name="_Toc443467918" w:displacedByCustomXml="next"/>
    <w:bookmarkEnd w:id="113" w:displacedByCustomXml="next"/>
    <w:bookmarkStart w:id="114" w:name="_Toc443551326" w:displacedByCustomXml="next"/>
    <w:bookmarkEnd w:id="114" w:displacedByCustomXml="next"/>
    <w:bookmarkStart w:id="115" w:name="_Toc443561422" w:displacedByCustomXml="next"/>
    <w:bookmarkEnd w:id="115" w:displacedByCustomXml="next"/>
    <w:bookmarkStart w:id="116" w:name="_Toc443574474" w:displacedByCustomXml="next"/>
    <w:bookmarkEnd w:id="116" w:displacedByCustomXml="next"/>
    <w:bookmarkStart w:id="117" w:name="_Toc443467919" w:displacedByCustomXml="next"/>
    <w:bookmarkEnd w:id="117" w:displacedByCustomXml="next"/>
    <w:bookmarkStart w:id="118" w:name="_Toc443551327" w:displacedByCustomXml="next"/>
    <w:bookmarkEnd w:id="118" w:displacedByCustomXml="next"/>
    <w:bookmarkStart w:id="119" w:name="_Toc443561423" w:displacedByCustomXml="next"/>
    <w:bookmarkEnd w:id="119" w:displacedByCustomXml="next"/>
    <w:bookmarkStart w:id="120" w:name="_Toc443574475" w:displacedByCustomXml="next"/>
    <w:bookmarkEnd w:id="120" w:displacedByCustomXml="next"/>
    <w:bookmarkStart w:id="121" w:name="_Toc443467923" w:displacedByCustomXml="next"/>
    <w:bookmarkEnd w:id="121" w:displacedByCustomXml="next"/>
    <w:bookmarkStart w:id="122" w:name="_Toc443551331" w:displacedByCustomXml="next"/>
    <w:bookmarkEnd w:id="122" w:displacedByCustomXml="next"/>
    <w:bookmarkStart w:id="123" w:name="_Toc443561427" w:displacedByCustomXml="next"/>
    <w:bookmarkEnd w:id="123" w:displacedByCustomXml="next"/>
    <w:bookmarkStart w:id="124" w:name="_Toc443574479" w:displacedByCustomXml="next"/>
    <w:bookmarkEnd w:id="124" w:displacedByCustomXml="next"/>
    <w:bookmarkStart w:id="125" w:name="_Toc443467924" w:displacedByCustomXml="next"/>
    <w:bookmarkEnd w:id="125" w:displacedByCustomXml="next"/>
    <w:bookmarkStart w:id="126" w:name="_Toc443551332" w:displacedByCustomXml="next"/>
    <w:bookmarkEnd w:id="126" w:displacedByCustomXml="next"/>
    <w:bookmarkStart w:id="127" w:name="_Toc443561428" w:displacedByCustomXml="next"/>
    <w:bookmarkEnd w:id="127" w:displacedByCustomXml="next"/>
    <w:bookmarkStart w:id="128" w:name="_Toc443574480" w:displacedByCustomXml="next"/>
    <w:bookmarkEnd w:id="128" w:displacedByCustomXml="next"/>
    <w:bookmarkStart w:id="129" w:name="_Toc443467925" w:displacedByCustomXml="next"/>
    <w:bookmarkEnd w:id="129" w:displacedByCustomXml="next"/>
    <w:bookmarkStart w:id="130" w:name="_Toc443551333" w:displacedByCustomXml="next"/>
    <w:bookmarkEnd w:id="130" w:displacedByCustomXml="next"/>
    <w:bookmarkStart w:id="131" w:name="_Toc443561429" w:displacedByCustomXml="next"/>
    <w:bookmarkEnd w:id="131" w:displacedByCustomXml="next"/>
    <w:bookmarkStart w:id="132" w:name="_Toc443574481" w:displacedByCustomXml="next"/>
    <w:bookmarkEnd w:id="132" w:displacedByCustomXml="next"/>
    <w:bookmarkStart w:id="133" w:name="_Toc443467927" w:displacedByCustomXml="next"/>
    <w:bookmarkEnd w:id="133" w:displacedByCustomXml="next"/>
    <w:bookmarkStart w:id="134" w:name="_Toc443551335" w:displacedByCustomXml="next"/>
    <w:bookmarkEnd w:id="134" w:displacedByCustomXml="next"/>
    <w:bookmarkStart w:id="135" w:name="_Toc443561431" w:displacedByCustomXml="next"/>
    <w:bookmarkEnd w:id="135" w:displacedByCustomXml="next"/>
    <w:bookmarkStart w:id="136" w:name="_Toc443574483" w:displacedByCustomXml="next"/>
    <w:bookmarkEnd w:id="136" w:displacedByCustomXml="next"/>
    <w:bookmarkStart w:id="137" w:name="_Toc443467933" w:displacedByCustomXml="next"/>
    <w:bookmarkEnd w:id="137" w:displacedByCustomXml="next"/>
    <w:bookmarkStart w:id="138" w:name="_Toc443551341" w:displacedByCustomXml="next"/>
    <w:bookmarkEnd w:id="138" w:displacedByCustomXml="next"/>
    <w:bookmarkStart w:id="139" w:name="_Toc443561437" w:displacedByCustomXml="next"/>
    <w:bookmarkEnd w:id="139" w:displacedByCustomXml="next"/>
    <w:bookmarkStart w:id="140" w:name="_Toc443574489" w:displacedByCustomXml="next"/>
    <w:bookmarkEnd w:id="140" w:displacedByCustomXml="next"/>
    <w:bookmarkStart w:id="141" w:name="_Toc443467934" w:displacedByCustomXml="next"/>
    <w:bookmarkEnd w:id="141" w:displacedByCustomXml="next"/>
    <w:bookmarkStart w:id="142" w:name="_Toc443551342" w:displacedByCustomXml="next"/>
    <w:bookmarkEnd w:id="142" w:displacedByCustomXml="next"/>
    <w:bookmarkStart w:id="143" w:name="_Toc443561438" w:displacedByCustomXml="next"/>
    <w:bookmarkEnd w:id="143" w:displacedByCustomXml="next"/>
    <w:bookmarkStart w:id="144" w:name="_Toc443574490" w:displacedByCustomXml="next"/>
    <w:bookmarkEnd w:id="144" w:displacedByCustomXml="next"/>
    <w:bookmarkStart w:id="145" w:name="_Toc443467940" w:displacedByCustomXml="next"/>
    <w:bookmarkEnd w:id="145" w:displacedByCustomXml="next"/>
    <w:bookmarkStart w:id="146" w:name="_Toc443551348" w:displacedByCustomXml="next"/>
    <w:bookmarkEnd w:id="146" w:displacedByCustomXml="next"/>
    <w:bookmarkStart w:id="147" w:name="_Toc443561444" w:displacedByCustomXml="next"/>
    <w:bookmarkEnd w:id="147" w:displacedByCustomXml="next"/>
    <w:bookmarkStart w:id="148" w:name="_Toc443574496" w:displacedByCustomXml="next"/>
    <w:bookmarkEnd w:id="148" w:displacedByCustomXml="next"/>
    <w:bookmarkStart w:id="149" w:name="_Toc443467941" w:displacedByCustomXml="next"/>
    <w:bookmarkEnd w:id="149" w:displacedByCustomXml="next"/>
    <w:bookmarkStart w:id="150" w:name="_Toc443551349" w:displacedByCustomXml="next"/>
    <w:bookmarkEnd w:id="150" w:displacedByCustomXml="next"/>
    <w:bookmarkStart w:id="151" w:name="_Toc443561445" w:displacedByCustomXml="next"/>
    <w:bookmarkEnd w:id="151" w:displacedByCustomXml="next"/>
    <w:bookmarkStart w:id="152" w:name="_Toc443574497" w:displacedByCustomXml="next"/>
    <w:bookmarkEnd w:id="152" w:displacedByCustomXml="next"/>
    <w:bookmarkStart w:id="153" w:name="_Toc443467942" w:displacedByCustomXml="next"/>
    <w:bookmarkEnd w:id="153" w:displacedByCustomXml="next"/>
    <w:bookmarkStart w:id="154" w:name="_Toc443551350" w:displacedByCustomXml="next"/>
    <w:bookmarkEnd w:id="154" w:displacedByCustomXml="next"/>
    <w:bookmarkStart w:id="155" w:name="_Toc443561446" w:displacedByCustomXml="next"/>
    <w:bookmarkEnd w:id="155" w:displacedByCustomXml="next"/>
    <w:bookmarkStart w:id="156" w:name="_Toc443574498" w:displacedByCustomXml="next"/>
    <w:bookmarkEnd w:id="156" w:displacedByCustomXml="next"/>
    <w:bookmarkStart w:id="157" w:name="_Toc443467946" w:displacedByCustomXml="next"/>
    <w:bookmarkEnd w:id="157" w:displacedByCustomXml="next"/>
    <w:bookmarkStart w:id="158" w:name="_Toc443551354" w:displacedByCustomXml="next"/>
    <w:bookmarkEnd w:id="158" w:displacedByCustomXml="next"/>
    <w:bookmarkStart w:id="159" w:name="_Toc443561450" w:displacedByCustomXml="next"/>
    <w:bookmarkEnd w:id="159" w:displacedByCustomXml="next"/>
    <w:bookmarkStart w:id="160" w:name="_Toc443574502" w:displacedByCustomXml="next"/>
    <w:bookmarkEnd w:id="160" w:displacedByCustomXml="next"/>
    <w:bookmarkStart w:id="161" w:name="_Toc443467948" w:displacedByCustomXml="next"/>
    <w:bookmarkEnd w:id="161" w:displacedByCustomXml="next"/>
    <w:bookmarkStart w:id="162" w:name="_Toc443551356" w:displacedByCustomXml="next"/>
    <w:bookmarkEnd w:id="162" w:displacedByCustomXml="next"/>
    <w:bookmarkStart w:id="163" w:name="_Toc443561452" w:displacedByCustomXml="next"/>
    <w:bookmarkEnd w:id="163" w:displacedByCustomXml="next"/>
    <w:bookmarkStart w:id="164" w:name="_Toc443574504" w:displacedByCustomXml="next"/>
    <w:bookmarkEnd w:id="164" w:displacedByCustomXml="next"/>
    <w:bookmarkStart w:id="165" w:name="_Toc443467949" w:displacedByCustomXml="next"/>
    <w:bookmarkEnd w:id="165" w:displacedByCustomXml="next"/>
    <w:bookmarkStart w:id="166" w:name="_Toc443551357" w:displacedByCustomXml="next"/>
    <w:bookmarkEnd w:id="166" w:displacedByCustomXml="next"/>
    <w:bookmarkStart w:id="167" w:name="_Toc443561453" w:displacedByCustomXml="next"/>
    <w:bookmarkEnd w:id="167" w:displacedByCustomXml="next"/>
    <w:bookmarkStart w:id="168" w:name="_Toc443574505" w:displacedByCustomXml="next"/>
    <w:bookmarkEnd w:id="168" w:displacedByCustomXml="next"/>
    <w:bookmarkStart w:id="169" w:name="_Toc443467950" w:displacedByCustomXml="next"/>
    <w:bookmarkEnd w:id="169" w:displacedByCustomXml="next"/>
    <w:bookmarkStart w:id="170" w:name="_Toc443551358" w:displacedByCustomXml="next"/>
    <w:bookmarkEnd w:id="170" w:displacedByCustomXml="next"/>
    <w:bookmarkStart w:id="171" w:name="_Toc443561454" w:displacedByCustomXml="next"/>
    <w:bookmarkEnd w:id="171" w:displacedByCustomXml="next"/>
    <w:bookmarkStart w:id="172" w:name="_Toc443574506" w:displacedByCustomXml="next"/>
    <w:bookmarkEnd w:id="172" w:displacedByCustomXml="next"/>
    <w:bookmarkStart w:id="173" w:name="_Toc443467956" w:displacedByCustomXml="next"/>
    <w:bookmarkEnd w:id="173" w:displacedByCustomXml="next"/>
    <w:bookmarkStart w:id="174" w:name="_Toc443551364" w:displacedByCustomXml="next"/>
    <w:bookmarkEnd w:id="174" w:displacedByCustomXml="next"/>
    <w:bookmarkStart w:id="175" w:name="_Toc443561460" w:displacedByCustomXml="next"/>
    <w:bookmarkEnd w:id="175" w:displacedByCustomXml="next"/>
    <w:bookmarkStart w:id="176" w:name="_Toc443574512" w:displacedByCustomXml="next"/>
    <w:bookmarkEnd w:id="176" w:displacedByCustomXml="next"/>
    <w:bookmarkStart w:id="177" w:name="_Toc443467958" w:displacedByCustomXml="next"/>
    <w:bookmarkEnd w:id="177" w:displacedByCustomXml="next"/>
    <w:bookmarkStart w:id="178" w:name="_Toc443551366" w:displacedByCustomXml="next"/>
    <w:bookmarkEnd w:id="178" w:displacedByCustomXml="next"/>
    <w:bookmarkStart w:id="179" w:name="_Toc443561462" w:displacedByCustomXml="next"/>
    <w:bookmarkEnd w:id="179" w:displacedByCustomXml="next"/>
    <w:bookmarkStart w:id="180" w:name="_Toc443574514" w:displacedByCustomXml="next"/>
    <w:bookmarkEnd w:id="180" w:displacedByCustomXml="next"/>
    <w:bookmarkStart w:id="181" w:name="_Toc443467963" w:displacedByCustomXml="next"/>
    <w:bookmarkEnd w:id="181" w:displacedByCustomXml="next"/>
    <w:bookmarkStart w:id="182" w:name="_Toc443551371" w:displacedByCustomXml="next"/>
    <w:bookmarkEnd w:id="182" w:displacedByCustomXml="next"/>
    <w:bookmarkStart w:id="183" w:name="_Toc443561467" w:displacedByCustomXml="next"/>
    <w:bookmarkEnd w:id="183" w:displacedByCustomXml="next"/>
    <w:bookmarkStart w:id="184" w:name="_Toc443574519" w:displacedByCustomXml="next"/>
    <w:bookmarkEnd w:id="184" w:displacedByCustomXml="next"/>
    <w:bookmarkStart w:id="185" w:name="_Toc443467966" w:displacedByCustomXml="next"/>
    <w:bookmarkEnd w:id="185" w:displacedByCustomXml="next"/>
    <w:bookmarkStart w:id="186" w:name="_Toc443551374" w:displacedByCustomXml="next"/>
    <w:bookmarkEnd w:id="186" w:displacedByCustomXml="next"/>
    <w:bookmarkStart w:id="187" w:name="_Toc443561470" w:displacedByCustomXml="next"/>
    <w:bookmarkEnd w:id="187" w:displacedByCustomXml="next"/>
    <w:bookmarkStart w:id="188" w:name="_Toc443574522" w:displacedByCustomXml="next"/>
    <w:bookmarkEnd w:id="188" w:displacedByCustomXml="next"/>
    <w:bookmarkStart w:id="189" w:name="_Toc443467967" w:displacedByCustomXml="next"/>
    <w:bookmarkEnd w:id="189" w:displacedByCustomXml="next"/>
    <w:bookmarkStart w:id="190" w:name="_Toc443551375" w:displacedByCustomXml="next"/>
    <w:bookmarkEnd w:id="190" w:displacedByCustomXml="next"/>
    <w:bookmarkStart w:id="191" w:name="_Toc443561471" w:displacedByCustomXml="next"/>
    <w:bookmarkEnd w:id="191" w:displacedByCustomXml="next"/>
    <w:bookmarkStart w:id="192" w:name="_Toc443574523" w:displacedByCustomXml="next"/>
    <w:bookmarkEnd w:id="192" w:displacedByCustomXml="next"/>
    <w:bookmarkStart w:id="193" w:name="_Toc443467969" w:displacedByCustomXml="next"/>
    <w:bookmarkEnd w:id="193" w:displacedByCustomXml="next"/>
    <w:bookmarkStart w:id="194" w:name="_Toc443551377" w:displacedByCustomXml="next"/>
    <w:bookmarkEnd w:id="194" w:displacedByCustomXml="next"/>
    <w:bookmarkStart w:id="195" w:name="_Toc443561473" w:displacedByCustomXml="next"/>
    <w:bookmarkEnd w:id="195" w:displacedByCustomXml="next"/>
    <w:bookmarkStart w:id="196" w:name="_Toc443574525" w:displacedByCustomXml="next"/>
    <w:bookmarkEnd w:id="196" w:displacedByCustomXml="next"/>
    <w:bookmarkStart w:id="197" w:name="_Toc443467971" w:displacedByCustomXml="next"/>
    <w:bookmarkEnd w:id="197" w:displacedByCustomXml="next"/>
    <w:bookmarkStart w:id="198" w:name="_Toc443551379" w:displacedByCustomXml="next"/>
    <w:bookmarkEnd w:id="198" w:displacedByCustomXml="next"/>
    <w:bookmarkStart w:id="199" w:name="_Toc443561475" w:displacedByCustomXml="next"/>
    <w:bookmarkEnd w:id="199" w:displacedByCustomXml="next"/>
    <w:bookmarkStart w:id="200" w:name="_Toc443574527" w:displacedByCustomXml="next"/>
    <w:bookmarkEnd w:id="200" w:displacedByCustomXml="next"/>
    <w:bookmarkStart w:id="201" w:name="_Toc443467972" w:displacedByCustomXml="next"/>
    <w:bookmarkEnd w:id="201" w:displacedByCustomXml="next"/>
    <w:bookmarkStart w:id="202" w:name="_Toc443551380" w:displacedByCustomXml="next"/>
    <w:bookmarkEnd w:id="202" w:displacedByCustomXml="next"/>
    <w:bookmarkStart w:id="203" w:name="_Toc443561476" w:displacedByCustomXml="next"/>
    <w:bookmarkEnd w:id="203" w:displacedByCustomXml="next"/>
    <w:bookmarkStart w:id="204" w:name="_Toc443574528" w:displacedByCustomXml="next"/>
    <w:bookmarkEnd w:id="204" w:displacedByCustomXml="next"/>
    <w:bookmarkStart w:id="205" w:name="_Toc443467973" w:displacedByCustomXml="next"/>
    <w:bookmarkEnd w:id="205" w:displacedByCustomXml="next"/>
    <w:bookmarkStart w:id="206" w:name="_Toc443551381" w:displacedByCustomXml="next"/>
    <w:bookmarkEnd w:id="206" w:displacedByCustomXml="next"/>
    <w:bookmarkStart w:id="207" w:name="_Toc443561477" w:displacedByCustomXml="next"/>
    <w:bookmarkEnd w:id="207" w:displacedByCustomXml="next"/>
    <w:bookmarkStart w:id="208" w:name="_Toc443574529" w:displacedByCustomXml="next"/>
    <w:bookmarkEnd w:id="208" w:displacedByCustomXml="next"/>
    <w:bookmarkStart w:id="209" w:name="_Toc443467975" w:displacedByCustomXml="next"/>
    <w:bookmarkEnd w:id="209" w:displacedByCustomXml="next"/>
    <w:bookmarkStart w:id="210" w:name="_Toc443551383" w:displacedByCustomXml="next"/>
    <w:bookmarkEnd w:id="210" w:displacedByCustomXml="next"/>
    <w:bookmarkStart w:id="211" w:name="_Toc443561479" w:displacedByCustomXml="next"/>
    <w:bookmarkEnd w:id="211" w:displacedByCustomXml="next"/>
    <w:bookmarkStart w:id="212" w:name="_Toc443574531" w:displacedByCustomXml="next"/>
    <w:bookmarkEnd w:id="212" w:displacedByCustomXml="next"/>
    <w:bookmarkStart w:id="213" w:name="_Toc443467976" w:displacedByCustomXml="next"/>
    <w:bookmarkEnd w:id="213" w:displacedByCustomXml="next"/>
    <w:bookmarkStart w:id="214" w:name="_Toc443551384" w:displacedByCustomXml="next"/>
    <w:bookmarkEnd w:id="214" w:displacedByCustomXml="next"/>
    <w:bookmarkStart w:id="215" w:name="_Toc443561480" w:displacedByCustomXml="next"/>
    <w:bookmarkEnd w:id="215" w:displacedByCustomXml="next"/>
    <w:bookmarkStart w:id="216" w:name="_Toc443574532" w:displacedByCustomXml="next"/>
    <w:bookmarkEnd w:id="216" w:displacedByCustomXml="next"/>
    <w:bookmarkStart w:id="217" w:name="_Toc443467977" w:displacedByCustomXml="next"/>
    <w:bookmarkEnd w:id="217" w:displacedByCustomXml="next"/>
    <w:bookmarkStart w:id="218" w:name="_Toc443551385" w:displacedByCustomXml="next"/>
    <w:bookmarkEnd w:id="218" w:displacedByCustomXml="next"/>
    <w:bookmarkStart w:id="219" w:name="_Toc443561481" w:displacedByCustomXml="next"/>
    <w:bookmarkEnd w:id="219" w:displacedByCustomXml="next"/>
    <w:bookmarkStart w:id="220" w:name="_Toc443574533" w:displacedByCustomXml="next"/>
    <w:bookmarkEnd w:id="220" w:displacedByCustomXml="next"/>
    <w:bookmarkStart w:id="221" w:name="_Toc443467979" w:displacedByCustomXml="next"/>
    <w:bookmarkEnd w:id="221" w:displacedByCustomXml="next"/>
    <w:bookmarkStart w:id="222" w:name="_Toc443551387" w:displacedByCustomXml="next"/>
    <w:bookmarkEnd w:id="222" w:displacedByCustomXml="next"/>
    <w:bookmarkStart w:id="223" w:name="_Toc443561483" w:displacedByCustomXml="next"/>
    <w:bookmarkEnd w:id="223" w:displacedByCustomXml="next"/>
    <w:bookmarkStart w:id="224" w:name="_Toc443574535" w:displacedByCustomXml="next"/>
    <w:bookmarkEnd w:id="224" w:displacedByCustomXml="next"/>
    <w:bookmarkStart w:id="225" w:name="_Toc443467980" w:displacedByCustomXml="next"/>
    <w:bookmarkEnd w:id="225" w:displacedByCustomXml="next"/>
    <w:bookmarkStart w:id="226" w:name="_Toc443551388" w:displacedByCustomXml="next"/>
    <w:bookmarkEnd w:id="226" w:displacedByCustomXml="next"/>
    <w:bookmarkStart w:id="227" w:name="_Toc443561484" w:displacedByCustomXml="next"/>
    <w:bookmarkEnd w:id="227" w:displacedByCustomXml="next"/>
    <w:bookmarkStart w:id="228" w:name="_Toc443574536" w:displacedByCustomXml="next"/>
    <w:bookmarkEnd w:id="228" w:displacedByCustomXml="next"/>
    <w:bookmarkStart w:id="229" w:name="_Toc443467981" w:displacedByCustomXml="next"/>
    <w:bookmarkEnd w:id="229" w:displacedByCustomXml="next"/>
    <w:bookmarkStart w:id="230" w:name="_Toc443551389" w:displacedByCustomXml="next"/>
    <w:bookmarkEnd w:id="230" w:displacedByCustomXml="next"/>
    <w:bookmarkStart w:id="231" w:name="_Toc443561485" w:displacedByCustomXml="next"/>
    <w:bookmarkEnd w:id="231" w:displacedByCustomXml="next"/>
    <w:bookmarkStart w:id="232" w:name="_Toc443574537" w:displacedByCustomXml="next"/>
    <w:bookmarkEnd w:id="232" w:displacedByCustomXml="next"/>
    <w:bookmarkStart w:id="233" w:name="_Toc443467982" w:displacedByCustomXml="next"/>
    <w:bookmarkEnd w:id="233" w:displacedByCustomXml="next"/>
    <w:bookmarkStart w:id="234" w:name="_Toc443551390" w:displacedByCustomXml="next"/>
    <w:bookmarkEnd w:id="234" w:displacedByCustomXml="next"/>
    <w:bookmarkStart w:id="235" w:name="_Toc443561486" w:displacedByCustomXml="next"/>
    <w:bookmarkEnd w:id="235" w:displacedByCustomXml="next"/>
    <w:bookmarkStart w:id="236" w:name="_Toc443574538" w:displacedByCustomXml="next"/>
    <w:bookmarkEnd w:id="236" w:displacedByCustomXml="next"/>
    <w:bookmarkStart w:id="237" w:name="_Toc443467983" w:displacedByCustomXml="next"/>
    <w:bookmarkEnd w:id="237" w:displacedByCustomXml="next"/>
    <w:bookmarkStart w:id="238" w:name="_Toc443551391" w:displacedByCustomXml="next"/>
    <w:bookmarkEnd w:id="238" w:displacedByCustomXml="next"/>
    <w:bookmarkStart w:id="239" w:name="_Toc443561487" w:displacedByCustomXml="next"/>
    <w:bookmarkEnd w:id="239" w:displacedByCustomXml="next"/>
    <w:bookmarkStart w:id="240" w:name="_Toc443574539" w:displacedByCustomXml="next"/>
    <w:bookmarkEnd w:id="240" w:displacedByCustomXml="next"/>
    <w:bookmarkStart w:id="241" w:name="_Toc443467984" w:displacedByCustomXml="next"/>
    <w:bookmarkEnd w:id="241" w:displacedByCustomXml="next"/>
    <w:bookmarkStart w:id="242" w:name="_Toc443551392" w:displacedByCustomXml="next"/>
    <w:bookmarkEnd w:id="242" w:displacedByCustomXml="next"/>
    <w:bookmarkStart w:id="243" w:name="_Toc443561488" w:displacedByCustomXml="next"/>
    <w:bookmarkEnd w:id="243" w:displacedByCustomXml="next"/>
    <w:bookmarkStart w:id="244" w:name="_Toc443574540" w:displacedByCustomXml="next"/>
    <w:bookmarkEnd w:id="244" w:displacedByCustomXml="next"/>
    <w:bookmarkStart w:id="245" w:name="_Toc443467985" w:displacedByCustomXml="next"/>
    <w:bookmarkEnd w:id="245" w:displacedByCustomXml="next"/>
    <w:bookmarkStart w:id="246" w:name="_Toc443551393" w:displacedByCustomXml="next"/>
    <w:bookmarkEnd w:id="246" w:displacedByCustomXml="next"/>
    <w:bookmarkStart w:id="247" w:name="_Toc443561489" w:displacedByCustomXml="next"/>
    <w:bookmarkEnd w:id="247" w:displacedByCustomXml="next"/>
    <w:bookmarkStart w:id="248" w:name="_Toc443574541" w:displacedByCustomXml="next"/>
    <w:bookmarkEnd w:id="248" w:displacedByCustomXml="next"/>
    <w:bookmarkStart w:id="249" w:name="_Toc443467987" w:displacedByCustomXml="next"/>
    <w:bookmarkEnd w:id="249" w:displacedByCustomXml="next"/>
    <w:bookmarkStart w:id="250" w:name="_Toc443551395" w:displacedByCustomXml="next"/>
    <w:bookmarkEnd w:id="250" w:displacedByCustomXml="next"/>
    <w:bookmarkStart w:id="251" w:name="_Toc443561491" w:displacedByCustomXml="next"/>
    <w:bookmarkEnd w:id="251" w:displacedByCustomXml="next"/>
    <w:bookmarkStart w:id="252" w:name="_Toc443574543" w:displacedByCustomXml="next"/>
    <w:bookmarkEnd w:id="252" w:displacedByCustomXml="next"/>
    <w:bookmarkStart w:id="253" w:name="_Toc443467988" w:displacedByCustomXml="next"/>
    <w:bookmarkEnd w:id="253" w:displacedByCustomXml="next"/>
    <w:bookmarkStart w:id="254" w:name="_Toc443551396" w:displacedByCustomXml="next"/>
    <w:bookmarkEnd w:id="254" w:displacedByCustomXml="next"/>
    <w:bookmarkStart w:id="255" w:name="_Toc443561492" w:displacedByCustomXml="next"/>
    <w:bookmarkEnd w:id="255" w:displacedByCustomXml="next"/>
    <w:bookmarkStart w:id="256" w:name="_Toc443574544" w:displacedByCustomXml="next"/>
    <w:bookmarkEnd w:id="256" w:displacedByCustomXml="next"/>
    <w:bookmarkStart w:id="257" w:name="_Toc443467989" w:displacedByCustomXml="next"/>
    <w:bookmarkEnd w:id="257" w:displacedByCustomXml="next"/>
    <w:bookmarkStart w:id="258" w:name="_Toc443551397" w:displacedByCustomXml="next"/>
    <w:bookmarkEnd w:id="258" w:displacedByCustomXml="next"/>
    <w:bookmarkStart w:id="259" w:name="_Toc443561493" w:displacedByCustomXml="next"/>
    <w:bookmarkEnd w:id="259" w:displacedByCustomXml="next"/>
    <w:bookmarkStart w:id="260" w:name="_Toc443574545" w:displacedByCustomXml="next"/>
    <w:bookmarkEnd w:id="260" w:displacedByCustomXml="next"/>
    <w:bookmarkStart w:id="261" w:name="_Toc443467990" w:displacedByCustomXml="next"/>
    <w:bookmarkEnd w:id="261" w:displacedByCustomXml="next"/>
    <w:bookmarkStart w:id="262" w:name="_Toc443551398" w:displacedByCustomXml="next"/>
    <w:bookmarkEnd w:id="262" w:displacedByCustomXml="next"/>
    <w:bookmarkStart w:id="263" w:name="_Toc443561494" w:displacedByCustomXml="next"/>
    <w:bookmarkEnd w:id="263" w:displacedByCustomXml="next"/>
    <w:bookmarkStart w:id="264" w:name="_Toc443574546" w:displacedByCustomXml="next"/>
    <w:bookmarkEnd w:id="264" w:displacedByCustomXml="next"/>
    <w:bookmarkStart w:id="265" w:name="_Toc443467991" w:displacedByCustomXml="next"/>
    <w:bookmarkEnd w:id="265" w:displacedByCustomXml="next"/>
    <w:bookmarkStart w:id="266" w:name="_Toc443551399" w:displacedByCustomXml="next"/>
    <w:bookmarkEnd w:id="266" w:displacedByCustomXml="next"/>
    <w:bookmarkStart w:id="267" w:name="_Toc443561495" w:displacedByCustomXml="next"/>
    <w:bookmarkEnd w:id="267" w:displacedByCustomXml="next"/>
    <w:bookmarkStart w:id="268" w:name="_Toc443574547" w:displacedByCustomXml="next"/>
    <w:bookmarkEnd w:id="268" w:displacedByCustomXml="next"/>
    <w:bookmarkStart w:id="269" w:name="_Toc443467992" w:displacedByCustomXml="next"/>
    <w:bookmarkEnd w:id="269" w:displacedByCustomXml="next"/>
    <w:bookmarkStart w:id="270" w:name="_Toc443551400" w:displacedByCustomXml="next"/>
    <w:bookmarkEnd w:id="270" w:displacedByCustomXml="next"/>
    <w:bookmarkStart w:id="271" w:name="_Toc443561496" w:displacedByCustomXml="next"/>
    <w:bookmarkEnd w:id="271" w:displacedByCustomXml="next"/>
    <w:bookmarkStart w:id="272" w:name="_Toc443574548" w:displacedByCustomXml="next"/>
    <w:bookmarkEnd w:id="272" w:displacedByCustomXml="next"/>
    <w:bookmarkStart w:id="273" w:name="_Toc443467993" w:displacedByCustomXml="next"/>
    <w:bookmarkEnd w:id="273" w:displacedByCustomXml="next"/>
    <w:bookmarkStart w:id="274" w:name="_Toc443551401" w:displacedByCustomXml="next"/>
    <w:bookmarkEnd w:id="274" w:displacedByCustomXml="next"/>
    <w:bookmarkStart w:id="275" w:name="_Toc443561497" w:displacedByCustomXml="next"/>
    <w:bookmarkEnd w:id="275" w:displacedByCustomXml="next"/>
    <w:bookmarkStart w:id="276" w:name="_Toc443574549" w:displacedByCustomXml="next"/>
    <w:bookmarkEnd w:id="276" w:displacedByCustomXml="next"/>
    <w:bookmarkStart w:id="277" w:name="_Toc443467994" w:displacedByCustomXml="next"/>
    <w:bookmarkEnd w:id="277" w:displacedByCustomXml="next"/>
    <w:bookmarkStart w:id="278" w:name="_Toc443551402" w:displacedByCustomXml="next"/>
    <w:bookmarkEnd w:id="278" w:displacedByCustomXml="next"/>
    <w:bookmarkStart w:id="279" w:name="_Toc443561498" w:displacedByCustomXml="next"/>
    <w:bookmarkEnd w:id="279" w:displacedByCustomXml="next"/>
    <w:bookmarkStart w:id="280" w:name="_Toc443574550" w:displacedByCustomXml="next"/>
    <w:bookmarkEnd w:id="280" w:displacedByCustomXml="next"/>
    <w:bookmarkStart w:id="281" w:name="_Toc443467995" w:displacedByCustomXml="next"/>
    <w:bookmarkEnd w:id="281" w:displacedByCustomXml="next"/>
    <w:bookmarkStart w:id="282" w:name="_Toc443551403" w:displacedByCustomXml="next"/>
    <w:bookmarkEnd w:id="282" w:displacedByCustomXml="next"/>
    <w:bookmarkStart w:id="283" w:name="_Toc443561499" w:displacedByCustomXml="next"/>
    <w:bookmarkEnd w:id="283" w:displacedByCustomXml="next"/>
    <w:bookmarkStart w:id="284" w:name="_Toc443574551" w:displacedByCustomXml="next"/>
    <w:bookmarkEnd w:id="284" w:displacedByCustomXml="next"/>
    <w:bookmarkStart w:id="285" w:name="_Toc443467996" w:displacedByCustomXml="next"/>
    <w:bookmarkEnd w:id="285" w:displacedByCustomXml="next"/>
    <w:bookmarkStart w:id="286" w:name="_Toc443551404" w:displacedByCustomXml="next"/>
    <w:bookmarkEnd w:id="286" w:displacedByCustomXml="next"/>
    <w:bookmarkStart w:id="287" w:name="_Toc443561500" w:displacedByCustomXml="next"/>
    <w:bookmarkEnd w:id="287" w:displacedByCustomXml="next"/>
    <w:bookmarkStart w:id="288" w:name="_Toc443574552" w:displacedByCustomXml="next"/>
    <w:bookmarkEnd w:id="288" w:displacedByCustomXml="next"/>
    <w:bookmarkStart w:id="289" w:name="_Toc443467998" w:displacedByCustomXml="next"/>
    <w:bookmarkEnd w:id="289" w:displacedByCustomXml="next"/>
    <w:bookmarkStart w:id="290" w:name="_Toc443551406" w:displacedByCustomXml="next"/>
    <w:bookmarkEnd w:id="290" w:displacedByCustomXml="next"/>
    <w:bookmarkStart w:id="291" w:name="_Toc443561502" w:displacedByCustomXml="next"/>
    <w:bookmarkEnd w:id="291" w:displacedByCustomXml="next"/>
    <w:bookmarkStart w:id="292" w:name="_Toc443574554" w:displacedByCustomXml="next"/>
    <w:bookmarkEnd w:id="292" w:displacedByCustomXml="next"/>
    <w:bookmarkStart w:id="293" w:name="_Toc443467999" w:displacedByCustomXml="next"/>
    <w:bookmarkEnd w:id="293" w:displacedByCustomXml="next"/>
    <w:bookmarkStart w:id="294" w:name="_Toc443551407" w:displacedByCustomXml="next"/>
    <w:bookmarkEnd w:id="294" w:displacedByCustomXml="next"/>
    <w:bookmarkStart w:id="295" w:name="_Toc443561503" w:displacedByCustomXml="next"/>
    <w:bookmarkEnd w:id="295" w:displacedByCustomXml="next"/>
    <w:bookmarkStart w:id="296" w:name="_Toc443574555" w:displacedByCustomXml="next"/>
    <w:bookmarkEnd w:id="296" w:displacedByCustomXml="next"/>
    <w:bookmarkStart w:id="297" w:name="_Toc443468000" w:displacedByCustomXml="next"/>
    <w:bookmarkEnd w:id="297" w:displacedByCustomXml="next"/>
    <w:bookmarkStart w:id="298" w:name="_Toc443551408" w:displacedByCustomXml="next"/>
    <w:bookmarkEnd w:id="298" w:displacedByCustomXml="next"/>
    <w:bookmarkStart w:id="299" w:name="_Toc443561504" w:displacedByCustomXml="next"/>
    <w:bookmarkEnd w:id="299" w:displacedByCustomXml="next"/>
    <w:bookmarkStart w:id="300" w:name="_Toc443574556" w:displacedByCustomXml="next"/>
    <w:bookmarkEnd w:id="300" w:displacedByCustomXml="next"/>
    <w:bookmarkStart w:id="301" w:name="_Toc443468001" w:displacedByCustomXml="next"/>
    <w:bookmarkEnd w:id="301" w:displacedByCustomXml="next"/>
    <w:bookmarkStart w:id="302" w:name="_Toc443551409" w:displacedByCustomXml="next"/>
    <w:bookmarkEnd w:id="302" w:displacedByCustomXml="next"/>
    <w:bookmarkStart w:id="303" w:name="_Toc443561505" w:displacedByCustomXml="next"/>
    <w:bookmarkEnd w:id="303" w:displacedByCustomXml="next"/>
    <w:bookmarkStart w:id="304" w:name="_Toc443574557" w:displacedByCustomXml="next"/>
    <w:bookmarkEnd w:id="304" w:displacedByCustomXml="next"/>
    <w:bookmarkStart w:id="305" w:name="_Toc443468002" w:displacedByCustomXml="next"/>
    <w:bookmarkEnd w:id="305" w:displacedByCustomXml="next"/>
    <w:bookmarkStart w:id="306" w:name="_Toc443551410" w:displacedByCustomXml="next"/>
    <w:bookmarkEnd w:id="306" w:displacedByCustomXml="next"/>
    <w:bookmarkStart w:id="307" w:name="_Toc443561506" w:displacedByCustomXml="next"/>
    <w:bookmarkEnd w:id="307" w:displacedByCustomXml="next"/>
    <w:bookmarkStart w:id="308" w:name="_Toc443574558" w:displacedByCustomXml="next"/>
    <w:bookmarkEnd w:id="308" w:displacedByCustomXml="next"/>
    <w:bookmarkStart w:id="309" w:name="_Toc443468003" w:displacedByCustomXml="next"/>
    <w:bookmarkEnd w:id="309" w:displacedByCustomXml="next"/>
    <w:bookmarkStart w:id="310" w:name="_Toc443551411" w:displacedByCustomXml="next"/>
    <w:bookmarkEnd w:id="310" w:displacedByCustomXml="next"/>
    <w:bookmarkStart w:id="311" w:name="_Toc443561507" w:displacedByCustomXml="next"/>
    <w:bookmarkEnd w:id="311" w:displacedByCustomXml="next"/>
    <w:bookmarkStart w:id="312" w:name="_Toc443574559" w:displacedByCustomXml="next"/>
    <w:bookmarkEnd w:id="312" w:displacedByCustomXml="next"/>
    <w:bookmarkStart w:id="313" w:name="_Toc443468004" w:displacedByCustomXml="next"/>
    <w:bookmarkEnd w:id="313" w:displacedByCustomXml="next"/>
    <w:bookmarkStart w:id="314" w:name="_Toc443551412" w:displacedByCustomXml="next"/>
    <w:bookmarkEnd w:id="314" w:displacedByCustomXml="next"/>
    <w:bookmarkStart w:id="315" w:name="_Toc443561508" w:displacedByCustomXml="next"/>
    <w:bookmarkEnd w:id="315" w:displacedByCustomXml="next"/>
    <w:bookmarkStart w:id="316" w:name="_Toc443574560" w:displacedByCustomXml="next"/>
    <w:bookmarkEnd w:id="316" w:displacedByCustomXml="next"/>
    <w:bookmarkStart w:id="317" w:name="_Toc443468005" w:displacedByCustomXml="next"/>
    <w:bookmarkEnd w:id="317" w:displacedByCustomXml="next"/>
    <w:bookmarkStart w:id="318" w:name="_Toc443551413" w:displacedByCustomXml="next"/>
    <w:bookmarkEnd w:id="318" w:displacedByCustomXml="next"/>
    <w:bookmarkStart w:id="319" w:name="_Toc443561509" w:displacedByCustomXml="next"/>
    <w:bookmarkEnd w:id="319" w:displacedByCustomXml="next"/>
    <w:bookmarkStart w:id="320" w:name="_Toc443574561" w:displacedByCustomXml="next"/>
    <w:bookmarkEnd w:id="320" w:displacedByCustomXml="next"/>
    <w:bookmarkStart w:id="321" w:name="_Toc443468007" w:displacedByCustomXml="next"/>
    <w:bookmarkEnd w:id="321" w:displacedByCustomXml="next"/>
    <w:bookmarkStart w:id="322" w:name="_Toc443551415" w:displacedByCustomXml="next"/>
    <w:bookmarkEnd w:id="322" w:displacedByCustomXml="next"/>
    <w:bookmarkStart w:id="323" w:name="_Toc443561511" w:displacedByCustomXml="next"/>
    <w:bookmarkEnd w:id="323" w:displacedByCustomXml="next"/>
    <w:bookmarkStart w:id="324" w:name="_Toc443574563" w:displacedByCustomXml="next"/>
    <w:bookmarkEnd w:id="324" w:displacedByCustomXml="next"/>
    <w:bookmarkStart w:id="325" w:name="_Toc443468030" w:displacedByCustomXml="next"/>
    <w:bookmarkEnd w:id="325" w:displacedByCustomXml="next"/>
    <w:bookmarkStart w:id="326" w:name="_Toc443551438" w:displacedByCustomXml="next"/>
    <w:bookmarkEnd w:id="326" w:displacedByCustomXml="next"/>
    <w:bookmarkStart w:id="327" w:name="_Toc443561534" w:displacedByCustomXml="next"/>
    <w:bookmarkEnd w:id="327" w:displacedByCustomXml="next"/>
    <w:bookmarkStart w:id="328" w:name="_Toc443574586" w:displacedByCustomXml="next"/>
    <w:bookmarkEnd w:id="328" w:displacedByCustomXml="next"/>
    <w:bookmarkStart w:id="329" w:name="_Toc443468039" w:displacedByCustomXml="next"/>
    <w:bookmarkEnd w:id="329" w:displacedByCustomXml="next"/>
    <w:bookmarkStart w:id="330" w:name="_Toc443551447" w:displacedByCustomXml="next"/>
    <w:bookmarkEnd w:id="330" w:displacedByCustomXml="next"/>
    <w:bookmarkStart w:id="331" w:name="_Toc443561543" w:displacedByCustomXml="next"/>
    <w:bookmarkEnd w:id="331" w:displacedByCustomXml="next"/>
    <w:bookmarkStart w:id="332" w:name="_Toc443574595" w:displacedByCustomXml="next"/>
    <w:bookmarkEnd w:id="332" w:displacedByCustomXml="next"/>
    <w:bookmarkStart w:id="333" w:name="_Toc443468048" w:displacedByCustomXml="next"/>
    <w:bookmarkEnd w:id="333" w:displacedByCustomXml="next"/>
    <w:bookmarkStart w:id="334" w:name="_Toc443551456" w:displacedByCustomXml="next"/>
    <w:bookmarkEnd w:id="334" w:displacedByCustomXml="next"/>
    <w:bookmarkStart w:id="335" w:name="_Toc443561552" w:displacedByCustomXml="next"/>
    <w:bookmarkEnd w:id="335" w:displacedByCustomXml="next"/>
    <w:bookmarkStart w:id="336" w:name="_Toc443574604" w:displacedByCustomXml="next"/>
    <w:bookmarkEnd w:id="336" w:displacedByCustomXml="next"/>
    <w:bookmarkStart w:id="337" w:name="_Toc443468057" w:displacedByCustomXml="next"/>
    <w:bookmarkEnd w:id="337" w:displacedByCustomXml="next"/>
    <w:bookmarkStart w:id="338" w:name="_Toc443551465" w:displacedByCustomXml="next"/>
    <w:bookmarkEnd w:id="338" w:displacedByCustomXml="next"/>
    <w:bookmarkStart w:id="339" w:name="_Toc443561561" w:displacedByCustomXml="next"/>
    <w:bookmarkEnd w:id="339" w:displacedByCustomXml="next"/>
    <w:bookmarkStart w:id="340" w:name="_Toc443574613" w:displacedByCustomXml="next"/>
    <w:bookmarkEnd w:id="340" w:displacedByCustomXml="next"/>
    <w:bookmarkStart w:id="341" w:name="_Toc443468066" w:displacedByCustomXml="next"/>
    <w:bookmarkEnd w:id="341" w:displacedByCustomXml="next"/>
    <w:bookmarkStart w:id="342" w:name="_Toc443551474" w:displacedByCustomXml="next"/>
    <w:bookmarkEnd w:id="342" w:displacedByCustomXml="next"/>
    <w:bookmarkStart w:id="343" w:name="_Toc443561570" w:displacedByCustomXml="next"/>
    <w:bookmarkEnd w:id="343" w:displacedByCustomXml="next"/>
    <w:bookmarkStart w:id="344" w:name="_Toc443574622" w:displacedByCustomXml="next"/>
    <w:bookmarkEnd w:id="344" w:displacedByCustomXml="next"/>
    <w:bookmarkStart w:id="345" w:name="_Toc443468075" w:displacedByCustomXml="next"/>
    <w:bookmarkEnd w:id="345" w:displacedByCustomXml="next"/>
    <w:bookmarkStart w:id="346" w:name="_Toc443551483" w:displacedByCustomXml="next"/>
    <w:bookmarkEnd w:id="346" w:displacedByCustomXml="next"/>
    <w:bookmarkStart w:id="347" w:name="_Toc443561579" w:displacedByCustomXml="next"/>
    <w:bookmarkEnd w:id="347" w:displacedByCustomXml="next"/>
    <w:bookmarkStart w:id="348" w:name="_Toc443574631" w:displacedByCustomXml="next"/>
    <w:bookmarkEnd w:id="348" w:displacedByCustomXml="next"/>
    <w:bookmarkStart w:id="349" w:name="_Toc443468084" w:displacedByCustomXml="next"/>
    <w:bookmarkEnd w:id="349" w:displacedByCustomXml="next"/>
    <w:bookmarkStart w:id="350" w:name="_Toc443551492" w:displacedByCustomXml="next"/>
    <w:bookmarkEnd w:id="350" w:displacedByCustomXml="next"/>
    <w:bookmarkStart w:id="351" w:name="_Toc443561588" w:displacedByCustomXml="next"/>
    <w:bookmarkEnd w:id="351" w:displacedByCustomXml="next"/>
    <w:bookmarkStart w:id="352" w:name="_Toc443574640" w:displacedByCustomXml="next"/>
    <w:bookmarkEnd w:id="352" w:displacedByCustomXml="next"/>
    <w:bookmarkStart w:id="353" w:name="_Toc443468093" w:displacedByCustomXml="next"/>
    <w:bookmarkEnd w:id="353" w:displacedByCustomXml="next"/>
    <w:bookmarkStart w:id="354" w:name="_Toc443551501" w:displacedByCustomXml="next"/>
    <w:bookmarkEnd w:id="354" w:displacedByCustomXml="next"/>
    <w:bookmarkStart w:id="355" w:name="_Toc443561597" w:displacedByCustomXml="next"/>
    <w:bookmarkEnd w:id="355" w:displacedByCustomXml="next"/>
    <w:bookmarkStart w:id="356" w:name="_Toc443574649" w:displacedByCustomXml="next"/>
    <w:bookmarkEnd w:id="356" w:displacedByCustomXml="next"/>
    <w:bookmarkStart w:id="357" w:name="_Toc443468102" w:displacedByCustomXml="next"/>
    <w:bookmarkEnd w:id="357" w:displacedByCustomXml="next"/>
    <w:bookmarkStart w:id="358" w:name="_Toc443551510" w:displacedByCustomXml="next"/>
    <w:bookmarkEnd w:id="358" w:displacedByCustomXml="next"/>
    <w:bookmarkStart w:id="359" w:name="_Toc443561606" w:displacedByCustomXml="next"/>
    <w:bookmarkEnd w:id="359" w:displacedByCustomXml="next"/>
    <w:bookmarkStart w:id="360" w:name="_Toc443574658" w:displacedByCustomXml="next"/>
    <w:bookmarkEnd w:id="360" w:displacedByCustomXml="next"/>
    <w:bookmarkStart w:id="361" w:name="_Toc443468111" w:displacedByCustomXml="next"/>
    <w:bookmarkEnd w:id="361" w:displacedByCustomXml="next"/>
    <w:bookmarkStart w:id="362" w:name="_Toc443551519" w:displacedByCustomXml="next"/>
    <w:bookmarkEnd w:id="362" w:displacedByCustomXml="next"/>
    <w:bookmarkStart w:id="363" w:name="_Toc443561615" w:displacedByCustomXml="next"/>
    <w:bookmarkEnd w:id="363" w:displacedByCustomXml="next"/>
    <w:bookmarkStart w:id="364" w:name="_Toc443574667" w:displacedByCustomXml="next"/>
    <w:bookmarkEnd w:id="364" w:displacedByCustomXml="next"/>
    <w:bookmarkStart w:id="365" w:name="_Toc443468120" w:displacedByCustomXml="next"/>
    <w:bookmarkEnd w:id="365" w:displacedByCustomXml="next"/>
    <w:bookmarkStart w:id="366" w:name="_Toc443551528" w:displacedByCustomXml="next"/>
    <w:bookmarkEnd w:id="366" w:displacedByCustomXml="next"/>
    <w:bookmarkStart w:id="367" w:name="_Toc443561624" w:displacedByCustomXml="next"/>
    <w:bookmarkEnd w:id="367" w:displacedByCustomXml="next"/>
    <w:bookmarkStart w:id="368" w:name="_Toc443574676" w:displacedByCustomXml="next"/>
    <w:bookmarkEnd w:id="368" w:displacedByCustomXml="next"/>
    <w:bookmarkStart w:id="369" w:name="_Toc443468138" w:displacedByCustomXml="next"/>
    <w:bookmarkEnd w:id="369" w:displacedByCustomXml="next"/>
    <w:bookmarkStart w:id="370" w:name="_Toc443551546" w:displacedByCustomXml="next"/>
    <w:bookmarkEnd w:id="370" w:displacedByCustomXml="next"/>
    <w:bookmarkStart w:id="371" w:name="_Toc443561642" w:displacedByCustomXml="next"/>
    <w:bookmarkEnd w:id="371" w:displacedByCustomXml="next"/>
    <w:bookmarkStart w:id="372" w:name="_Toc443574694" w:displacedByCustomXml="next"/>
    <w:bookmarkEnd w:id="372" w:displacedByCustomXml="next"/>
    <w:bookmarkStart w:id="373" w:name="_Toc443468147" w:displacedByCustomXml="next"/>
    <w:bookmarkEnd w:id="373" w:displacedByCustomXml="next"/>
    <w:bookmarkStart w:id="374" w:name="_Toc443551555" w:displacedByCustomXml="next"/>
    <w:bookmarkEnd w:id="374" w:displacedByCustomXml="next"/>
    <w:bookmarkStart w:id="375" w:name="_Toc443561651" w:displacedByCustomXml="next"/>
    <w:bookmarkEnd w:id="375" w:displacedByCustomXml="next"/>
    <w:bookmarkStart w:id="376" w:name="_Toc443574703" w:displacedByCustomXml="next"/>
    <w:bookmarkEnd w:id="376" w:displacedByCustomXml="next"/>
    <w:bookmarkStart w:id="377" w:name="_Toc443468156" w:displacedByCustomXml="next"/>
    <w:bookmarkEnd w:id="377" w:displacedByCustomXml="next"/>
    <w:bookmarkStart w:id="378" w:name="_Toc443551564" w:displacedByCustomXml="next"/>
    <w:bookmarkEnd w:id="378" w:displacedByCustomXml="next"/>
    <w:bookmarkStart w:id="379" w:name="_Toc443561660" w:displacedByCustomXml="next"/>
    <w:bookmarkEnd w:id="379" w:displacedByCustomXml="next"/>
    <w:bookmarkStart w:id="380" w:name="_Toc443574712" w:displacedByCustomXml="next"/>
    <w:bookmarkEnd w:id="380" w:displacedByCustomXml="next"/>
    <w:bookmarkStart w:id="381" w:name="_Toc443468165" w:displacedByCustomXml="next"/>
    <w:bookmarkEnd w:id="381" w:displacedByCustomXml="next"/>
    <w:bookmarkStart w:id="382" w:name="_Toc443551573" w:displacedByCustomXml="next"/>
    <w:bookmarkEnd w:id="382" w:displacedByCustomXml="next"/>
    <w:bookmarkStart w:id="383" w:name="_Toc443561669" w:displacedByCustomXml="next"/>
    <w:bookmarkEnd w:id="383" w:displacedByCustomXml="next"/>
    <w:bookmarkStart w:id="384" w:name="_Toc443574721" w:displacedByCustomXml="next"/>
    <w:bookmarkEnd w:id="384" w:displacedByCustomXml="next"/>
    <w:bookmarkStart w:id="385" w:name="_Toc443468174" w:displacedByCustomXml="next"/>
    <w:bookmarkEnd w:id="385" w:displacedByCustomXml="next"/>
    <w:bookmarkStart w:id="386" w:name="_Toc443551582" w:displacedByCustomXml="next"/>
    <w:bookmarkEnd w:id="386" w:displacedByCustomXml="next"/>
    <w:bookmarkStart w:id="387" w:name="_Toc443561678" w:displacedByCustomXml="next"/>
    <w:bookmarkEnd w:id="387" w:displacedByCustomXml="next"/>
    <w:bookmarkStart w:id="388" w:name="_Toc443574730" w:displacedByCustomXml="next"/>
    <w:bookmarkEnd w:id="388" w:displacedByCustomXml="next"/>
    <w:bookmarkStart w:id="389" w:name="_Toc443468183" w:displacedByCustomXml="next"/>
    <w:bookmarkEnd w:id="389" w:displacedByCustomXml="next"/>
    <w:bookmarkStart w:id="390" w:name="_Toc443551591" w:displacedByCustomXml="next"/>
    <w:bookmarkEnd w:id="390" w:displacedByCustomXml="next"/>
    <w:bookmarkStart w:id="391" w:name="_Toc443561687" w:displacedByCustomXml="next"/>
    <w:bookmarkEnd w:id="391" w:displacedByCustomXml="next"/>
    <w:bookmarkStart w:id="392" w:name="_Toc443574739" w:displacedByCustomXml="next"/>
    <w:bookmarkEnd w:id="392" w:displacedByCustomXml="next"/>
    <w:bookmarkStart w:id="393" w:name="_Toc443468192" w:displacedByCustomXml="next"/>
    <w:bookmarkEnd w:id="393" w:displacedByCustomXml="next"/>
    <w:bookmarkStart w:id="394" w:name="_Toc443551600" w:displacedByCustomXml="next"/>
    <w:bookmarkEnd w:id="394" w:displacedByCustomXml="next"/>
    <w:bookmarkStart w:id="395" w:name="_Toc443561696" w:displacedByCustomXml="next"/>
    <w:bookmarkEnd w:id="395" w:displacedByCustomXml="next"/>
    <w:bookmarkStart w:id="396" w:name="_Toc443574748" w:displacedByCustomXml="next"/>
    <w:bookmarkEnd w:id="396" w:displacedByCustomXml="next"/>
    <w:bookmarkStart w:id="397" w:name="_Toc443468201" w:displacedByCustomXml="next"/>
    <w:bookmarkEnd w:id="397" w:displacedByCustomXml="next"/>
    <w:bookmarkStart w:id="398" w:name="_Toc443551609" w:displacedByCustomXml="next"/>
    <w:bookmarkEnd w:id="398" w:displacedByCustomXml="next"/>
    <w:bookmarkStart w:id="399" w:name="_Toc443561705" w:displacedByCustomXml="next"/>
    <w:bookmarkEnd w:id="399" w:displacedByCustomXml="next"/>
    <w:bookmarkStart w:id="400" w:name="_Toc443574757" w:displacedByCustomXml="next"/>
    <w:bookmarkEnd w:id="400" w:displacedByCustomXml="next"/>
    <w:bookmarkStart w:id="401" w:name="_Toc443468210" w:displacedByCustomXml="next"/>
    <w:bookmarkEnd w:id="401" w:displacedByCustomXml="next"/>
    <w:bookmarkStart w:id="402" w:name="_Toc443551618" w:displacedByCustomXml="next"/>
    <w:bookmarkEnd w:id="402" w:displacedByCustomXml="next"/>
    <w:bookmarkStart w:id="403" w:name="_Toc443561714" w:displacedByCustomXml="next"/>
    <w:bookmarkEnd w:id="403" w:displacedByCustomXml="next"/>
    <w:bookmarkStart w:id="404" w:name="_Toc443574766" w:displacedByCustomXml="next"/>
    <w:bookmarkEnd w:id="404" w:displacedByCustomXml="next"/>
    <w:bookmarkStart w:id="405" w:name="_Toc443468219" w:displacedByCustomXml="next"/>
    <w:bookmarkEnd w:id="405" w:displacedByCustomXml="next"/>
    <w:bookmarkStart w:id="406" w:name="_Toc443551627" w:displacedByCustomXml="next"/>
    <w:bookmarkEnd w:id="406" w:displacedByCustomXml="next"/>
    <w:bookmarkStart w:id="407" w:name="_Toc443561723" w:displacedByCustomXml="next"/>
    <w:bookmarkEnd w:id="407" w:displacedByCustomXml="next"/>
    <w:bookmarkStart w:id="408" w:name="_Toc443574775" w:displacedByCustomXml="next"/>
    <w:bookmarkEnd w:id="408" w:displacedByCustomXml="next"/>
    <w:bookmarkStart w:id="409" w:name="_Toc443468228" w:displacedByCustomXml="next"/>
    <w:bookmarkEnd w:id="409" w:displacedByCustomXml="next"/>
    <w:bookmarkStart w:id="410" w:name="_Toc443551636" w:displacedByCustomXml="next"/>
    <w:bookmarkEnd w:id="410" w:displacedByCustomXml="next"/>
    <w:bookmarkStart w:id="411" w:name="_Toc443561732" w:displacedByCustomXml="next"/>
    <w:bookmarkEnd w:id="411" w:displacedByCustomXml="next"/>
    <w:bookmarkStart w:id="412" w:name="_Toc443574784" w:displacedByCustomXml="next"/>
    <w:bookmarkEnd w:id="412" w:displacedByCustomXml="next"/>
    <w:bookmarkStart w:id="413" w:name="_Toc443468246" w:displacedByCustomXml="next"/>
    <w:bookmarkEnd w:id="413" w:displacedByCustomXml="next"/>
    <w:bookmarkStart w:id="414" w:name="_Toc443551654" w:displacedByCustomXml="next"/>
    <w:bookmarkEnd w:id="414" w:displacedByCustomXml="next"/>
    <w:bookmarkStart w:id="415" w:name="_Toc443561750" w:displacedByCustomXml="next"/>
    <w:bookmarkEnd w:id="415" w:displacedByCustomXml="next"/>
    <w:bookmarkStart w:id="416" w:name="_Toc443574802" w:displacedByCustomXml="next"/>
    <w:bookmarkEnd w:id="416" w:displacedByCustomXml="next"/>
    <w:bookmarkStart w:id="417" w:name="_Toc443468255" w:displacedByCustomXml="next"/>
    <w:bookmarkEnd w:id="417" w:displacedByCustomXml="next"/>
    <w:bookmarkStart w:id="418" w:name="_Toc443551663" w:displacedByCustomXml="next"/>
    <w:bookmarkEnd w:id="418" w:displacedByCustomXml="next"/>
    <w:bookmarkStart w:id="419" w:name="_Toc443561759" w:displacedByCustomXml="next"/>
    <w:bookmarkEnd w:id="419" w:displacedByCustomXml="next"/>
    <w:bookmarkStart w:id="420" w:name="_Toc443574811" w:displacedByCustomXml="next"/>
    <w:bookmarkEnd w:id="420" w:displacedByCustomXml="next"/>
    <w:bookmarkStart w:id="421" w:name="_Toc443468264" w:displacedByCustomXml="next"/>
    <w:bookmarkEnd w:id="421" w:displacedByCustomXml="next"/>
    <w:bookmarkStart w:id="422" w:name="_Toc443551672" w:displacedByCustomXml="next"/>
    <w:bookmarkEnd w:id="422" w:displacedByCustomXml="next"/>
    <w:bookmarkStart w:id="423" w:name="_Toc443561768" w:displacedByCustomXml="next"/>
    <w:bookmarkEnd w:id="423" w:displacedByCustomXml="next"/>
    <w:bookmarkStart w:id="424" w:name="_Toc443574820" w:displacedByCustomXml="next"/>
    <w:bookmarkEnd w:id="424" w:displacedByCustomXml="next"/>
    <w:bookmarkStart w:id="425" w:name="_Toc443468273" w:displacedByCustomXml="next"/>
    <w:bookmarkEnd w:id="425" w:displacedByCustomXml="next"/>
    <w:bookmarkStart w:id="426" w:name="_Toc443551681" w:displacedByCustomXml="next"/>
    <w:bookmarkEnd w:id="426" w:displacedByCustomXml="next"/>
    <w:bookmarkStart w:id="427" w:name="_Toc443561777" w:displacedByCustomXml="next"/>
    <w:bookmarkEnd w:id="427" w:displacedByCustomXml="next"/>
    <w:bookmarkStart w:id="428" w:name="_Toc443574829" w:displacedByCustomXml="next"/>
    <w:bookmarkEnd w:id="428" w:displacedByCustomXml="next"/>
    <w:bookmarkStart w:id="429" w:name="_Toc443468282" w:displacedByCustomXml="next"/>
    <w:bookmarkEnd w:id="429" w:displacedByCustomXml="next"/>
    <w:bookmarkStart w:id="430" w:name="_Toc443551690" w:displacedByCustomXml="next"/>
    <w:bookmarkEnd w:id="430" w:displacedByCustomXml="next"/>
    <w:bookmarkStart w:id="431" w:name="_Toc443561786" w:displacedByCustomXml="next"/>
    <w:bookmarkEnd w:id="431" w:displacedByCustomXml="next"/>
    <w:bookmarkStart w:id="432" w:name="_Toc443574838" w:displacedByCustomXml="next"/>
    <w:bookmarkEnd w:id="432" w:displacedByCustomXml="next"/>
    <w:bookmarkStart w:id="433" w:name="_Toc443468291" w:displacedByCustomXml="next"/>
    <w:bookmarkEnd w:id="433" w:displacedByCustomXml="next"/>
    <w:bookmarkStart w:id="434" w:name="_Toc443551699" w:displacedByCustomXml="next"/>
    <w:bookmarkEnd w:id="434" w:displacedByCustomXml="next"/>
    <w:bookmarkStart w:id="435" w:name="_Toc443561795" w:displacedByCustomXml="next"/>
    <w:bookmarkEnd w:id="435" w:displacedByCustomXml="next"/>
    <w:bookmarkStart w:id="436" w:name="_Toc443574847" w:displacedByCustomXml="next"/>
    <w:bookmarkEnd w:id="436" w:displacedByCustomXml="next"/>
    <w:bookmarkStart w:id="437" w:name="_Toc443468300" w:displacedByCustomXml="next"/>
    <w:bookmarkEnd w:id="437" w:displacedByCustomXml="next"/>
    <w:bookmarkStart w:id="438" w:name="_Toc443551708" w:displacedByCustomXml="next"/>
    <w:bookmarkEnd w:id="438" w:displacedByCustomXml="next"/>
    <w:bookmarkStart w:id="439" w:name="_Toc443561804" w:displacedByCustomXml="next"/>
    <w:bookmarkEnd w:id="439" w:displacedByCustomXml="next"/>
    <w:bookmarkStart w:id="440" w:name="_Toc443574856" w:displacedByCustomXml="next"/>
    <w:bookmarkEnd w:id="440" w:displacedByCustomXml="next"/>
    <w:bookmarkStart w:id="441" w:name="_Toc443468309" w:displacedByCustomXml="next"/>
    <w:bookmarkEnd w:id="441" w:displacedByCustomXml="next"/>
    <w:bookmarkStart w:id="442" w:name="_Toc443551717" w:displacedByCustomXml="next"/>
    <w:bookmarkEnd w:id="442" w:displacedByCustomXml="next"/>
    <w:bookmarkStart w:id="443" w:name="_Toc443561813" w:displacedByCustomXml="next"/>
    <w:bookmarkEnd w:id="443" w:displacedByCustomXml="next"/>
    <w:bookmarkStart w:id="444" w:name="_Toc443574865" w:displacedByCustomXml="next"/>
    <w:bookmarkEnd w:id="444" w:displacedByCustomXml="next"/>
    <w:bookmarkStart w:id="445" w:name="_Toc443468318" w:displacedByCustomXml="next"/>
    <w:bookmarkEnd w:id="445" w:displacedByCustomXml="next"/>
    <w:bookmarkStart w:id="446" w:name="_Toc443551726" w:displacedByCustomXml="next"/>
    <w:bookmarkEnd w:id="446" w:displacedByCustomXml="next"/>
    <w:bookmarkStart w:id="447" w:name="_Toc443561822" w:displacedByCustomXml="next"/>
    <w:bookmarkEnd w:id="447" w:displacedByCustomXml="next"/>
    <w:bookmarkStart w:id="448" w:name="_Toc443574874" w:displacedByCustomXml="next"/>
    <w:bookmarkEnd w:id="448" w:displacedByCustomXml="next"/>
    <w:bookmarkStart w:id="449" w:name="_Toc443468327" w:displacedByCustomXml="next"/>
    <w:bookmarkEnd w:id="449" w:displacedByCustomXml="next"/>
    <w:bookmarkStart w:id="450" w:name="_Toc443551735" w:displacedByCustomXml="next"/>
    <w:bookmarkEnd w:id="450" w:displacedByCustomXml="next"/>
    <w:bookmarkStart w:id="451" w:name="_Toc443561831" w:displacedByCustomXml="next"/>
    <w:bookmarkEnd w:id="451" w:displacedByCustomXml="next"/>
    <w:bookmarkStart w:id="452" w:name="_Toc443574883" w:displacedByCustomXml="next"/>
    <w:bookmarkEnd w:id="452" w:displacedByCustomXml="next"/>
    <w:bookmarkStart w:id="453" w:name="_Toc443468336" w:displacedByCustomXml="next"/>
    <w:bookmarkEnd w:id="453" w:displacedByCustomXml="next"/>
    <w:bookmarkStart w:id="454" w:name="_Toc443551744" w:displacedByCustomXml="next"/>
    <w:bookmarkEnd w:id="454" w:displacedByCustomXml="next"/>
    <w:bookmarkStart w:id="455" w:name="_Toc443561840" w:displacedByCustomXml="next"/>
    <w:bookmarkEnd w:id="455" w:displacedByCustomXml="next"/>
    <w:bookmarkStart w:id="456" w:name="_Toc443574892" w:displacedByCustomXml="next"/>
    <w:bookmarkEnd w:id="456" w:displacedByCustomXml="next"/>
    <w:bookmarkStart w:id="457" w:name="_Toc443468354" w:displacedByCustomXml="next"/>
    <w:bookmarkEnd w:id="457" w:displacedByCustomXml="next"/>
    <w:bookmarkStart w:id="458" w:name="_Toc443551762" w:displacedByCustomXml="next"/>
    <w:bookmarkEnd w:id="458" w:displacedByCustomXml="next"/>
    <w:bookmarkStart w:id="459" w:name="_Toc443561858" w:displacedByCustomXml="next"/>
    <w:bookmarkEnd w:id="459" w:displacedByCustomXml="next"/>
    <w:bookmarkStart w:id="460" w:name="_Toc443574910" w:displacedByCustomXml="next"/>
    <w:bookmarkEnd w:id="460" w:displacedByCustomXml="next"/>
    <w:bookmarkStart w:id="461" w:name="_Toc443468363" w:displacedByCustomXml="next"/>
    <w:bookmarkEnd w:id="461" w:displacedByCustomXml="next"/>
    <w:bookmarkStart w:id="462" w:name="_Toc443551771" w:displacedByCustomXml="next"/>
    <w:bookmarkEnd w:id="462" w:displacedByCustomXml="next"/>
    <w:bookmarkStart w:id="463" w:name="_Toc443561867" w:displacedByCustomXml="next"/>
    <w:bookmarkEnd w:id="463" w:displacedByCustomXml="next"/>
    <w:bookmarkStart w:id="464" w:name="_Toc443574919" w:displacedByCustomXml="next"/>
    <w:bookmarkEnd w:id="464" w:displacedByCustomXml="next"/>
    <w:bookmarkStart w:id="465" w:name="_Toc443468372" w:displacedByCustomXml="next"/>
    <w:bookmarkEnd w:id="465" w:displacedByCustomXml="next"/>
    <w:bookmarkStart w:id="466" w:name="_Toc443551780" w:displacedByCustomXml="next"/>
    <w:bookmarkEnd w:id="466" w:displacedByCustomXml="next"/>
    <w:bookmarkStart w:id="467" w:name="_Toc443561876" w:displacedByCustomXml="next"/>
    <w:bookmarkEnd w:id="467" w:displacedByCustomXml="next"/>
    <w:bookmarkStart w:id="468" w:name="_Toc443574928" w:displacedByCustomXml="next"/>
    <w:bookmarkEnd w:id="468" w:displacedByCustomXml="next"/>
    <w:bookmarkStart w:id="469" w:name="_Toc443468381" w:displacedByCustomXml="next"/>
    <w:bookmarkEnd w:id="469" w:displacedByCustomXml="next"/>
    <w:bookmarkStart w:id="470" w:name="_Toc443551789" w:displacedByCustomXml="next"/>
    <w:bookmarkEnd w:id="470" w:displacedByCustomXml="next"/>
    <w:bookmarkStart w:id="471" w:name="_Toc443561885" w:displacedByCustomXml="next"/>
    <w:bookmarkEnd w:id="471" w:displacedByCustomXml="next"/>
    <w:bookmarkStart w:id="472" w:name="_Toc443574937" w:displacedByCustomXml="next"/>
    <w:bookmarkEnd w:id="472" w:displacedByCustomXml="next"/>
    <w:bookmarkStart w:id="473" w:name="_Toc443468390" w:displacedByCustomXml="next"/>
    <w:bookmarkEnd w:id="473" w:displacedByCustomXml="next"/>
    <w:bookmarkStart w:id="474" w:name="_Toc443551798" w:displacedByCustomXml="next"/>
    <w:bookmarkEnd w:id="474" w:displacedByCustomXml="next"/>
    <w:bookmarkStart w:id="475" w:name="_Toc443561894" w:displacedByCustomXml="next"/>
    <w:bookmarkEnd w:id="475" w:displacedByCustomXml="next"/>
    <w:bookmarkStart w:id="476" w:name="_Toc443574946" w:displacedByCustomXml="next"/>
    <w:bookmarkEnd w:id="476" w:displacedByCustomXml="next"/>
    <w:bookmarkStart w:id="477" w:name="_Toc443468399" w:displacedByCustomXml="next"/>
    <w:bookmarkEnd w:id="477" w:displacedByCustomXml="next"/>
    <w:bookmarkStart w:id="478" w:name="_Toc443551807" w:displacedByCustomXml="next"/>
    <w:bookmarkEnd w:id="478" w:displacedByCustomXml="next"/>
    <w:bookmarkStart w:id="479" w:name="_Toc443561903" w:displacedByCustomXml="next"/>
    <w:bookmarkEnd w:id="479" w:displacedByCustomXml="next"/>
    <w:bookmarkStart w:id="480" w:name="_Toc443574955" w:displacedByCustomXml="next"/>
    <w:bookmarkEnd w:id="480" w:displacedByCustomXml="next"/>
    <w:bookmarkStart w:id="481" w:name="_Toc443468408" w:displacedByCustomXml="next"/>
    <w:bookmarkEnd w:id="481" w:displacedByCustomXml="next"/>
    <w:bookmarkStart w:id="482" w:name="_Toc443551816" w:displacedByCustomXml="next"/>
    <w:bookmarkEnd w:id="482" w:displacedByCustomXml="next"/>
    <w:bookmarkStart w:id="483" w:name="_Toc443561912" w:displacedByCustomXml="next"/>
    <w:bookmarkEnd w:id="483" w:displacedByCustomXml="next"/>
    <w:bookmarkStart w:id="484" w:name="_Toc443574964" w:displacedByCustomXml="next"/>
    <w:bookmarkEnd w:id="484" w:displacedByCustomXml="next"/>
    <w:bookmarkStart w:id="485" w:name="_Toc443468417" w:displacedByCustomXml="next"/>
    <w:bookmarkEnd w:id="485" w:displacedByCustomXml="next"/>
    <w:bookmarkStart w:id="486" w:name="_Toc443551825" w:displacedByCustomXml="next"/>
    <w:bookmarkEnd w:id="486" w:displacedByCustomXml="next"/>
    <w:bookmarkStart w:id="487" w:name="_Toc443561921" w:displacedByCustomXml="next"/>
    <w:bookmarkEnd w:id="487" w:displacedByCustomXml="next"/>
    <w:bookmarkStart w:id="488" w:name="_Toc443574973" w:displacedByCustomXml="next"/>
    <w:bookmarkEnd w:id="488" w:displacedByCustomXml="next"/>
    <w:bookmarkStart w:id="489" w:name="_Toc443468426" w:displacedByCustomXml="next"/>
    <w:bookmarkEnd w:id="489" w:displacedByCustomXml="next"/>
    <w:bookmarkStart w:id="490" w:name="_Toc443551834" w:displacedByCustomXml="next"/>
    <w:bookmarkEnd w:id="490" w:displacedByCustomXml="next"/>
    <w:bookmarkStart w:id="491" w:name="_Toc443561930" w:displacedByCustomXml="next"/>
    <w:bookmarkEnd w:id="491" w:displacedByCustomXml="next"/>
    <w:bookmarkStart w:id="492" w:name="_Toc443574982" w:displacedByCustomXml="next"/>
    <w:bookmarkEnd w:id="492" w:displacedByCustomXml="next"/>
    <w:bookmarkStart w:id="493" w:name="_Toc443468435" w:displacedByCustomXml="next"/>
    <w:bookmarkEnd w:id="493" w:displacedByCustomXml="next"/>
    <w:bookmarkStart w:id="494" w:name="_Toc443551843" w:displacedByCustomXml="next"/>
    <w:bookmarkEnd w:id="494" w:displacedByCustomXml="next"/>
    <w:bookmarkStart w:id="495" w:name="_Toc443561939" w:displacedByCustomXml="next"/>
    <w:bookmarkEnd w:id="495" w:displacedByCustomXml="next"/>
    <w:bookmarkStart w:id="496" w:name="_Toc443574991" w:displacedByCustomXml="next"/>
    <w:bookmarkEnd w:id="496" w:displacedByCustomXml="next"/>
    <w:bookmarkStart w:id="497" w:name="_Toc443468444" w:displacedByCustomXml="next"/>
    <w:bookmarkEnd w:id="497" w:displacedByCustomXml="next"/>
    <w:bookmarkStart w:id="498" w:name="_Toc443551852" w:displacedByCustomXml="next"/>
    <w:bookmarkEnd w:id="498" w:displacedByCustomXml="next"/>
    <w:bookmarkStart w:id="499" w:name="_Toc443561948" w:displacedByCustomXml="next"/>
    <w:bookmarkEnd w:id="499" w:displacedByCustomXml="next"/>
    <w:bookmarkStart w:id="500" w:name="_Toc443575000" w:displacedByCustomXml="next"/>
    <w:bookmarkEnd w:id="500" w:displacedByCustomXml="next"/>
    <w:bookmarkStart w:id="501" w:name="_Toc443468463" w:displacedByCustomXml="next"/>
    <w:bookmarkEnd w:id="501" w:displacedByCustomXml="next"/>
    <w:bookmarkStart w:id="502" w:name="_Toc443551871" w:displacedByCustomXml="next"/>
    <w:bookmarkEnd w:id="502" w:displacedByCustomXml="next"/>
    <w:bookmarkStart w:id="503" w:name="_Toc443561967" w:displacedByCustomXml="next"/>
    <w:bookmarkEnd w:id="503" w:displacedByCustomXml="next"/>
    <w:bookmarkStart w:id="504" w:name="_Toc443575019" w:displacedByCustomXml="next"/>
    <w:bookmarkEnd w:id="504" w:displacedByCustomXml="next"/>
    <w:bookmarkStart w:id="505" w:name="_Toc443468472" w:displacedByCustomXml="next"/>
    <w:bookmarkEnd w:id="505" w:displacedByCustomXml="next"/>
    <w:bookmarkStart w:id="506" w:name="_Toc443551880" w:displacedByCustomXml="next"/>
    <w:bookmarkEnd w:id="506" w:displacedByCustomXml="next"/>
    <w:bookmarkStart w:id="507" w:name="_Toc443561976" w:displacedByCustomXml="next"/>
    <w:bookmarkEnd w:id="507" w:displacedByCustomXml="next"/>
    <w:bookmarkStart w:id="508" w:name="_Toc443575028" w:displacedByCustomXml="next"/>
    <w:bookmarkEnd w:id="508" w:displacedByCustomXml="next"/>
    <w:bookmarkStart w:id="509" w:name="_Toc443468481" w:displacedByCustomXml="next"/>
    <w:bookmarkEnd w:id="509" w:displacedByCustomXml="next"/>
    <w:bookmarkStart w:id="510" w:name="_Toc443551889" w:displacedByCustomXml="next"/>
    <w:bookmarkEnd w:id="510" w:displacedByCustomXml="next"/>
    <w:bookmarkStart w:id="511" w:name="_Toc443561985" w:displacedByCustomXml="next"/>
    <w:bookmarkEnd w:id="511" w:displacedByCustomXml="next"/>
    <w:bookmarkStart w:id="512" w:name="_Toc443575037" w:displacedByCustomXml="next"/>
    <w:bookmarkEnd w:id="512" w:displacedByCustomXml="next"/>
    <w:bookmarkStart w:id="513" w:name="_Toc443468490" w:displacedByCustomXml="next"/>
    <w:bookmarkEnd w:id="513" w:displacedByCustomXml="next"/>
    <w:bookmarkStart w:id="514" w:name="_Toc443551898" w:displacedByCustomXml="next"/>
    <w:bookmarkEnd w:id="514" w:displacedByCustomXml="next"/>
    <w:bookmarkStart w:id="515" w:name="_Toc443561994" w:displacedByCustomXml="next"/>
    <w:bookmarkEnd w:id="515" w:displacedByCustomXml="next"/>
    <w:bookmarkStart w:id="516" w:name="_Toc443575046" w:displacedByCustomXml="next"/>
    <w:bookmarkEnd w:id="516" w:displacedByCustomXml="next"/>
    <w:bookmarkStart w:id="517" w:name="_Toc443468499" w:displacedByCustomXml="next"/>
    <w:bookmarkEnd w:id="517" w:displacedByCustomXml="next"/>
    <w:bookmarkStart w:id="518" w:name="_Toc443551907" w:displacedByCustomXml="next"/>
    <w:bookmarkEnd w:id="518" w:displacedByCustomXml="next"/>
    <w:bookmarkStart w:id="519" w:name="_Toc443562003" w:displacedByCustomXml="next"/>
    <w:bookmarkEnd w:id="519" w:displacedByCustomXml="next"/>
    <w:bookmarkStart w:id="520" w:name="_Toc443575055" w:displacedByCustomXml="next"/>
    <w:bookmarkEnd w:id="520" w:displacedByCustomXml="next"/>
    <w:bookmarkStart w:id="521" w:name="_Toc443468508" w:displacedByCustomXml="next"/>
    <w:bookmarkEnd w:id="521" w:displacedByCustomXml="next"/>
    <w:bookmarkStart w:id="522" w:name="_Toc443551916" w:displacedByCustomXml="next"/>
    <w:bookmarkEnd w:id="522" w:displacedByCustomXml="next"/>
    <w:bookmarkStart w:id="523" w:name="_Toc443562012" w:displacedByCustomXml="next"/>
    <w:bookmarkEnd w:id="523" w:displacedByCustomXml="next"/>
    <w:bookmarkStart w:id="524" w:name="_Toc443575064" w:displacedByCustomXml="next"/>
    <w:bookmarkEnd w:id="524" w:displacedByCustomXml="next"/>
    <w:bookmarkStart w:id="525" w:name="_Toc443468517" w:displacedByCustomXml="next"/>
    <w:bookmarkEnd w:id="525" w:displacedByCustomXml="next"/>
    <w:bookmarkStart w:id="526" w:name="_Toc443551925" w:displacedByCustomXml="next"/>
    <w:bookmarkEnd w:id="526" w:displacedByCustomXml="next"/>
    <w:bookmarkStart w:id="527" w:name="_Toc443562021" w:displacedByCustomXml="next"/>
    <w:bookmarkEnd w:id="527" w:displacedByCustomXml="next"/>
    <w:bookmarkStart w:id="528" w:name="_Toc443575073" w:displacedByCustomXml="next"/>
    <w:bookmarkEnd w:id="528" w:displacedByCustomXml="next"/>
    <w:bookmarkStart w:id="529" w:name="_Toc443468526" w:displacedByCustomXml="next"/>
    <w:bookmarkEnd w:id="529" w:displacedByCustomXml="next"/>
    <w:bookmarkStart w:id="530" w:name="_Toc443551934" w:displacedByCustomXml="next"/>
    <w:bookmarkEnd w:id="530" w:displacedByCustomXml="next"/>
    <w:bookmarkStart w:id="531" w:name="_Toc443562030" w:displacedByCustomXml="next"/>
    <w:bookmarkEnd w:id="531" w:displacedByCustomXml="next"/>
    <w:bookmarkStart w:id="532" w:name="_Toc443575082" w:displacedByCustomXml="next"/>
    <w:bookmarkEnd w:id="532" w:displacedByCustomXml="next"/>
    <w:bookmarkStart w:id="533" w:name="_Toc443468535" w:displacedByCustomXml="next"/>
    <w:bookmarkEnd w:id="533" w:displacedByCustomXml="next"/>
    <w:bookmarkStart w:id="534" w:name="_Toc443551943" w:displacedByCustomXml="next"/>
    <w:bookmarkEnd w:id="534" w:displacedByCustomXml="next"/>
    <w:bookmarkStart w:id="535" w:name="_Toc443562039" w:displacedByCustomXml="next"/>
    <w:bookmarkEnd w:id="535" w:displacedByCustomXml="next"/>
    <w:bookmarkStart w:id="536" w:name="_Toc443575091" w:displacedByCustomXml="next"/>
    <w:bookmarkEnd w:id="536" w:displacedByCustomXml="next"/>
    <w:bookmarkStart w:id="537" w:name="_Toc443468544" w:displacedByCustomXml="next"/>
    <w:bookmarkEnd w:id="537" w:displacedByCustomXml="next"/>
    <w:bookmarkStart w:id="538" w:name="_Toc443551952" w:displacedByCustomXml="next"/>
    <w:bookmarkEnd w:id="538" w:displacedByCustomXml="next"/>
    <w:bookmarkStart w:id="539" w:name="_Toc443562048" w:displacedByCustomXml="next"/>
    <w:bookmarkEnd w:id="539" w:displacedByCustomXml="next"/>
    <w:bookmarkStart w:id="540" w:name="_Toc443575100" w:displacedByCustomXml="next"/>
    <w:bookmarkEnd w:id="540" w:displacedByCustomXml="next"/>
    <w:bookmarkStart w:id="541" w:name="_Toc443468553" w:displacedByCustomXml="next"/>
    <w:bookmarkEnd w:id="541" w:displacedByCustomXml="next"/>
    <w:bookmarkStart w:id="542" w:name="_Toc443551961" w:displacedByCustomXml="next"/>
    <w:bookmarkEnd w:id="542" w:displacedByCustomXml="next"/>
    <w:bookmarkStart w:id="543" w:name="_Toc443562057" w:displacedByCustomXml="next"/>
    <w:bookmarkEnd w:id="543" w:displacedByCustomXml="next"/>
    <w:bookmarkStart w:id="544" w:name="_Toc443575109" w:displacedByCustomXml="next"/>
    <w:bookmarkEnd w:id="544" w:displacedByCustomXml="next"/>
    <w:bookmarkStart w:id="545" w:name="_Toc443468571" w:displacedByCustomXml="next"/>
    <w:bookmarkEnd w:id="545" w:displacedByCustomXml="next"/>
    <w:bookmarkStart w:id="546" w:name="_Toc443551979" w:displacedByCustomXml="next"/>
    <w:bookmarkEnd w:id="546" w:displacedByCustomXml="next"/>
    <w:bookmarkStart w:id="547" w:name="_Toc443562075" w:displacedByCustomXml="next"/>
    <w:bookmarkEnd w:id="547" w:displacedByCustomXml="next"/>
    <w:bookmarkStart w:id="548" w:name="_Toc443575127" w:displacedByCustomXml="next"/>
    <w:bookmarkEnd w:id="548" w:displacedByCustomXml="next"/>
    <w:bookmarkStart w:id="549" w:name="_Toc443468580" w:displacedByCustomXml="next"/>
    <w:bookmarkEnd w:id="549" w:displacedByCustomXml="next"/>
    <w:bookmarkStart w:id="550" w:name="_Toc443551988" w:displacedByCustomXml="next"/>
    <w:bookmarkEnd w:id="550" w:displacedByCustomXml="next"/>
    <w:bookmarkStart w:id="551" w:name="_Toc443562084" w:displacedByCustomXml="next"/>
    <w:bookmarkEnd w:id="551" w:displacedByCustomXml="next"/>
    <w:bookmarkStart w:id="552" w:name="_Toc443575136" w:displacedByCustomXml="next"/>
    <w:bookmarkEnd w:id="552" w:displacedByCustomXml="next"/>
    <w:bookmarkStart w:id="553" w:name="_Toc443468589" w:displacedByCustomXml="next"/>
    <w:bookmarkEnd w:id="553" w:displacedByCustomXml="next"/>
    <w:bookmarkStart w:id="554" w:name="_Toc443551997" w:displacedByCustomXml="next"/>
    <w:bookmarkEnd w:id="554" w:displacedByCustomXml="next"/>
    <w:bookmarkStart w:id="555" w:name="_Toc443562093" w:displacedByCustomXml="next"/>
    <w:bookmarkEnd w:id="555" w:displacedByCustomXml="next"/>
    <w:bookmarkStart w:id="556" w:name="_Toc443575145" w:displacedByCustomXml="next"/>
    <w:bookmarkEnd w:id="556" w:displacedByCustomXml="next"/>
    <w:bookmarkStart w:id="557" w:name="_Toc443468598" w:displacedByCustomXml="next"/>
    <w:bookmarkEnd w:id="557" w:displacedByCustomXml="next"/>
    <w:bookmarkStart w:id="558" w:name="_Toc443552006" w:displacedByCustomXml="next"/>
    <w:bookmarkEnd w:id="558" w:displacedByCustomXml="next"/>
    <w:bookmarkStart w:id="559" w:name="_Toc443562102" w:displacedByCustomXml="next"/>
    <w:bookmarkEnd w:id="559" w:displacedByCustomXml="next"/>
    <w:bookmarkStart w:id="560" w:name="_Toc443575154" w:displacedByCustomXml="next"/>
    <w:bookmarkEnd w:id="560" w:displacedByCustomXml="next"/>
    <w:bookmarkStart w:id="561" w:name="_Toc443468607" w:displacedByCustomXml="next"/>
    <w:bookmarkEnd w:id="561" w:displacedByCustomXml="next"/>
    <w:bookmarkStart w:id="562" w:name="_Toc443552015" w:displacedByCustomXml="next"/>
    <w:bookmarkEnd w:id="562" w:displacedByCustomXml="next"/>
    <w:bookmarkStart w:id="563" w:name="_Toc443562111" w:displacedByCustomXml="next"/>
    <w:bookmarkEnd w:id="563" w:displacedByCustomXml="next"/>
    <w:bookmarkStart w:id="564" w:name="_Toc443575163" w:displacedByCustomXml="next"/>
    <w:bookmarkEnd w:id="564" w:displacedByCustomXml="next"/>
    <w:bookmarkStart w:id="565" w:name="_Toc443468616" w:displacedByCustomXml="next"/>
    <w:bookmarkEnd w:id="565" w:displacedByCustomXml="next"/>
    <w:bookmarkStart w:id="566" w:name="_Toc443552024" w:displacedByCustomXml="next"/>
    <w:bookmarkEnd w:id="566" w:displacedByCustomXml="next"/>
    <w:bookmarkStart w:id="567" w:name="_Toc443562120" w:displacedByCustomXml="next"/>
    <w:bookmarkEnd w:id="567" w:displacedByCustomXml="next"/>
    <w:bookmarkStart w:id="568" w:name="_Toc443575172" w:displacedByCustomXml="next"/>
    <w:bookmarkEnd w:id="568" w:displacedByCustomXml="next"/>
    <w:bookmarkStart w:id="569" w:name="_Toc443468625" w:displacedByCustomXml="next"/>
    <w:bookmarkEnd w:id="569" w:displacedByCustomXml="next"/>
    <w:bookmarkStart w:id="570" w:name="_Toc443552033" w:displacedByCustomXml="next"/>
    <w:bookmarkEnd w:id="570" w:displacedByCustomXml="next"/>
    <w:bookmarkStart w:id="571" w:name="_Toc443562129" w:displacedByCustomXml="next"/>
    <w:bookmarkEnd w:id="571" w:displacedByCustomXml="next"/>
    <w:bookmarkStart w:id="572" w:name="_Toc443575181" w:displacedByCustomXml="next"/>
    <w:bookmarkEnd w:id="572" w:displacedByCustomXml="next"/>
    <w:bookmarkStart w:id="573" w:name="_Toc443468634" w:displacedByCustomXml="next"/>
    <w:bookmarkEnd w:id="573" w:displacedByCustomXml="next"/>
    <w:bookmarkStart w:id="574" w:name="_Toc443552042" w:displacedByCustomXml="next"/>
    <w:bookmarkEnd w:id="574" w:displacedByCustomXml="next"/>
    <w:bookmarkStart w:id="575" w:name="_Toc443562138" w:displacedByCustomXml="next"/>
    <w:bookmarkEnd w:id="575" w:displacedByCustomXml="next"/>
    <w:bookmarkStart w:id="576" w:name="_Toc443575190" w:displacedByCustomXml="next"/>
    <w:bookmarkEnd w:id="576" w:displacedByCustomXml="next"/>
    <w:bookmarkStart w:id="577" w:name="_Toc443468643" w:displacedByCustomXml="next"/>
    <w:bookmarkEnd w:id="577" w:displacedByCustomXml="next"/>
    <w:bookmarkStart w:id="578" w:name="_Toc443552051" w:displacedByCustomXml="next"/>
    <w:bookmarkEnd w:id="578" w:displacedByCustomXml="next"/>
    <w:bookmarkStart w:id="579" w:name="_Toc443562147" w:displacedByCustomXml="next"/>
    <w:bookmarkEnd w:id="579" w:displacedByCustomXml="next"/>
    <w:bookmarkStart w:id="580" w:name="_Toc443575199" w:displacedByCustomXml="next"/>
    <w:bookmarkEnd w:id="580" w:displacedByCustomXml="next"/>
    <w:bookmarkStart w:id="581" w:name="_Toc443468652" w:displacedByCustomXml="next"/>
    <w:bookmarkEnd w:id="581" w:displacedByCustomXml="next"/>
    <w:bookmarkStart w:id="582" w:name="_Toc443552060" w:displacedByCustomXml="next"/>
    <w:bookmarkEnd w:id="582" w:displacedByCustomXml="next"/>
    <w:bookmarkStart w:id="583" w:name="_Toc443562156" w:displacedByCustomXml="next"/>
    <w:bookmarkEnd w:id="583" w:displacedByCustomXml="next"/>
    <w:bookmarkStart w:id="584" w:name="_Toc443575208" w:displacedByCustomXml="next"/>
    <w:bookmarkEnd w:id="584" w:displacedByCustomXml="next"/>
    <w:bookmarkStart w:id="585" w:name="_Toc443468661" w:displacedByCustomXml="next"/>
    <w:bookmarkEnd w:id="585" w:displacedByCustomXml="next"/>
    <w:bookmarkStart w:id="586" w:name="_Toc443552069" w:displacedByCustomXml="next"/>
    <w:bookmarkEnd w:id="586" w:displacedByCustomXml="next"/>
    <w:bookmarkStart w:id="587" w:name="_Toc443562165" w:displacedByCustomXml="next"/>
    <w:bookmarkEnd w:id="587" w:displacedByCustomXml="next"/>
    <w:bookmarkStart w:id="588" w:name="_Toc443575217" w:displacedByCustomXml="next"/>
    <w:bookmarkEnd w:id="588" w:displacedByCustomXml="next"/>
    <w:bookmarkStart w:id="589" w:name="_Toc443468679" w:displacedByCustomXml="next"/>
    <w:bookmarkEnd w:id="589" w:displacedByCustomXml="next"/>
    <w:bookmarkStart w:id="590" w:name="_Toc443552087" w:displacedByCustomXml="next"/>
    <w:bookmarkEnd w:id="590" w:displacedByCustomXml="next"/>
    <w:bookmarkStart w:id="591" w:name="_Toc443562183" w:displacedByCustomXml="next"/>
    <w:bookmarkEnd w:id="591" w:displacedByCustomXml="next"/>
    <w:bookmarkStart w:id="592" w:name="_Toc443575235" w:displacedByCustomXml="next"/>
    <w:bookmarkEnd w:id="592" w:displacedByCustomXml="next"/>
    <w:bookmarkStart w:id="593" w:name="_Toc443468688" w:displacedByCustomXml="next"/>
    <w:bookmarkEnd w:id="593" w:displacedByCustomXml="next"/>
    <w:bookmarkStart w:id="594" w:name="_Toc443552096" w:displacedByCustomXml="next"/>
    <w:bookmarkEnd w:id="594" w:displacedByCustomXml="next"/>
    <w:bookmarkStart w:id="595" w:name="_Toc443562192" w:displacedByCustomXml="next"/>
    <w:bookmarkEnd w:id="595" w:displacedByCustomXml="next"/>
    <w:bookmarkStart w:id="596" w:name="_Toc443575244" w:displacedByCustomXml="next"/>
    <w:bookmarkEnd w:id="596" w:displacedByCustomXml="next"/>
    <w:bookmarkStart w:id="597" w:name="_Toc443468697" w:displacedByCustomXml="next"/>
    <w:bookmarkEnd w:id="597" w:displacedByCustomXml="next"/>
    <w:bookmarkStart w:id="598" w:name="_Toc443552105" w:displacedByCustomXml="next"/>
    <w:bookmarkEnd w:id="598" w:displacedByCustomXml="next"/>
    <w:bookmarkStart w:id="599" w:name="_Toc443562201" w:displacedByCustomXml="next"/>
    <w:bookmarkEnd w:id="599" w:displacedByCustomXml="next"/>
    <w:bookmarkStart w:id="600" w:name="_Toc443575253" w:displacedByCustomXml="next"/>
    <w:bookmarkEnd w:id="600" w:displacedByCustomXml="next"/>
    <w:bookmarkStart w:id="601" w:name="_Toc443468706" w:displacedByCustomXml="next"/>
    <w:bookmarkEnd w:id="601" w:displacedByCustomXml="next"/>
    <w:bookmarkStart w:id="602" w:name="_Toc443552114" w:displacedByCustomXml="next"/>
    <w:bookmarkEnd w:id="602" w:displacedByCustomXml="next"/>
    <w:bookmarkStart w:id="603" w:name="_Toc443562210" w:displacedByCustomXml="next"/>
    <w:bookmarkEnd w:id="603" w:displacedByCustomXml="next"/>
    <w:bookmarkStart w:id="604" w:name="_Toc443575262" w:displacedByCustomXml="next"/>
    <w:bookmarkEnd w:id="604" w:displacedByCustomXml="next"/>
    <w:bookmarkStart w:id="605" w:name="_Toc443468715" w:displacedByCustomXml="next"/>
    <w:bookmarkEnd w:id="605" w:displacedByCustomXml="next"/>
    <w:bookmarkStart w:id="606" w:name="_Toc443552123" w:displacedByCustomXml="next"/>
    <w:bookmarkEnd w:id="606" w:displacedByCustomXml="next"/>
    <w:bookmarkStart w:id="607" w:name="_Toc443562219" w:displacedByCustomXml="next"/>
    <w:bookmarkEnd w:id="607" w:displacedByCustomXml="next"/>
    <w:bookmarkStart w:id="608" w:name="_Toc443575271" w:displacedByCustomXml="next"/>
    <w:bookmarkEnd w:id="608" w:displacedByCustomXml="next"/>
    <w:bookmarkStart w:id="609" w:name="_Toc443468724" w:displacedByCustomXml="next"/>
    <w:bookmarkEnd w:id="609" w:displacedByCustomXml="next"/>
    <w:bookmarkStart w:id="610" w:name="_Toc443552132" w:displacedByCustomXml="next"/>
    <w:bookmarkEnd w:id="610" w:displacedByCustomXml="next"/>
    <w:bookmarkStart w:id="611" w:name="_Toc443562228" w:displacedByCustomXml="next"/>
    <w:bookmarkEnd w:id="611" w:displacedByCustomXml="next"/>
    <w:bookmarkStart w:id="612" w:name="_Toc443575280" w:displacedByCustomXml="next"/>
    <w:bookmarkEnd w:id="612" w:displacedByCustomXml="next"/>
    <w:bookmarkStart w:id="613" w:name="_Toc443468733" w:displacedByCustomXml="next"/>
    <w:bookmarkEnd w:id="613" w:displacedByCustomXml="next"/>
    <w:bookmarkStart w:id="614" w:name="_Toc443552141" w:displacedByCustomXml="next"/>
    <w:bookmarkEnd w:id="614" w:displacedByCustomXml="next"/>
    <w:bookmarkStart w:id="615" w:name="_Toc443562237" w:displacedByCustomXml="next"/>
    <w:bookmarkEnd w:id="615" w:displacedByCustomXml="next"/>
    <w:bookmarkStart w:id="616" w:name="_Toc443575289" w:displacedByCustomXml="next"/>
    <w:bookmarkEnd w:id="616" w:displacedByCustomXml="next"/>
    <w:bookmarkStart w:id="617" w:name="_Toc443468742" w:displacedByCustomXml="next"/>
    <w:bookmarkEnd w:id="617" w:displacedByCustomXml="next"/>
    <w:bookmarkStart w:id="618" w:name="_Toc443552150" w:displacedByCustomXml="next"/>
    <w:bookmarkEnd w:id="618" w:displacedByCustomXml="next"/>
    <w:bookmarkStart w:id="619" w:name="_Toc443562246" w:displacedByCustomXml="next"/>
    <w:bookmarkEnd w:id="619" w:displacedByCustomXml="next"/>
    <w:bookmarkStart w:id="620" w:name="_Toc443575298" w:displacedByCustomXml="next"/>
    <w:bookmarkEnd w:id="620" w:displacedByCustomXml="next"/>
    <w:bookmarkStart w:id="621" w:name="_Toc443468751" w:displacedByCustomXml="next"/>
    <w:bookmarkEnd w:id="621" w:displacedByCustomXml="next"/>
    <w:bookmarkStart w:id="622" w:name="_Toc443552159" w:displacedByCustomXml="next"/>
    <w:bookmarkEnd w:id="622" w:displacedByCustomXml="next"/>
    <w:bookmarkStart w:id="623" w:name="_Toc443562255" w:displacedByCustomXml="next"/>
    <w:bookmarkEnd w:id="623" w:displacedByCustomXml="next"/>
    <w:bookmarkStart w:id="624" w:name="_Toc443575307" w:displacedByCustomXml="next"/>
    <w:bookmarkEnd w:id="624" w:displacedByCustomXml="next"/>
    <w:bookmarkStart w:id="625" w:name="_Toc443468760" w:displacedByCustomXml="next"/>
    <w:bookmarkEnd w:id="625" w:displacedByCustomXml="next"/>
    <w:bookmarkStart w:id="626" w:name="_Toc443552168" w:displacedByCustomXml="next"/>
    <w:bookmarkEnd w:id="626" w:displacedByCustomXml="next"/>
    <w:bookmarkStart w:id="627" w:name="_Toc443562264" w:displacedByCustomXml="next"/>
    <w:bookmarkEnd w:id="627" w:displacedByCustomXml="next"/>
    <w:bookmarkStart w:id="628" w:name="_Toc443575316" w:displacedByCustomXml="next"/>
    <w:bookmarkEnd w:id="628" w:displacedByCustomXml="next"/>
    <w:bookmarkStart w:id="629" w:name="_Toc443468769" w:displacedByCustomXml="next"/>
    <w:bookmarkEnd w:id="629" w:displacedByCustomXml="next"/>
    <w:bookmarkStart w:id="630" w:name="_Toc443552177" w:displacedByCustomXml="next"/>
    <w:bookmarkEnd w:id="630" w:displacedByCustomXml="next"/>
    <w:bookmarkStart w:id="631" w:name="_Toc443562273" w:displacedByCustomXml="next"/>
    <w:bookmarkEnd w:id="631" w:displacedByCustomXml="next"/>
    <w:bookmarkStart w:id="632" w:name="_Toc443575325" w:displacedByCustomXml="next"/>
    <w:bookmarkEnd w:id="632" w:displacedByCustomXml="next"/>
    <w:bookmarkStart w:id="633" w:name="_Toc443468787" w:displacedByCustomXml="next"/>
    <w:bookmarkEnd w:id="633" w:displacedByCustomXml="next"/>
    <w:bookmarkStart w:id="634" w:name="_Toc443552195" w:displacedByCustomXml="next"/>
    <w:bookmarkEnd w:id="634" w:displacedByCustomXml="next"/>
    <w:bookmarkStart w:id="635" w:name="_Toc443562291" w:displacedByCustomXml="next"/>
    <w:bookmarkEnd w:id="635" w:displacedByCustomXml="next"/>
    <w:bookmarkStart w:id="636" w:name="_Toc443575343" w:displacedByCustomXml="next"/>
    <w:bookmarkEnd w:id="636" w:displacedByCustomXml="next"/>
    <w:bookmarkStart w:id="637" w:name="_Toc443468796" w:displacedByCustomXml="next"/>
    <w:bookmarkEnd w:id="637" w:displacedByCustomXml="next"/>
    <w:bookmarkStart w:id="638" w:name="_Toc443552204" w:displacedByCustomXml="next"/>
    <w:bookmarkEnd w:id="638" w:displacedByCustomXml="next"/>
    <w:bookmarkStart w:id="639" w:name="_Toc443562300" w:displacedByCustomXml="next"/>
    <w:bookmarkEnd w:id="639" w:displacedByCustomXml="next"/>
    <w:bookmarkStart w:id="640" w:name="_Toc443575352" w:displacedByCustomXml="next"/>
    <w:bookmarkEnd w:id="640" w:displacedByCustomXml="next"/>
    <w:bookmarkStart w:id="641" w:name="_Toc443468805" w:displacedByCustomXml="next"/>
    <w:bookmarkEnd w:id="641" w:displacedByCustomXml="next"/>
    <w:bookmarkStart w:id="642" w:name="_Toc443552213" w:displacedByCustomXml="next"/>
    <w:bookmarkEnd w:id="642" w:displacedByCustomXml="next"/>
    <w:bookmarkStart w:id="643" w:name="_Toc443562309" w:displacedByCustomXml="next"/>
    <w:bookmarkEnd w:id="643" w:displacedByCustomXml="next"/>
    <w:bookmarkStart w:id="644" w:name="_Toc443575361" w:displacedByCustomXml="next"/>
    <w:bookmarkEnd w:id="644" w:displacedByCustomXml="next"/>
    <w:bookmarkStart w:id="645" w:name="_Toc443468814" w:displacedByCustomXml="next"/>
    <w:bookmarkEnd w:id="645" w:displacedByCustomXml="next"/>
    <w:bookmarkStart w:id="646" w:name="_Toc443552222" w:displacedByCustomXml="next"/>
    <w:bookmarkEnd w:id="646" w:displacedByCustomXml="next"/>
    <w:bookmarkStart w:id="647" w:name="_Toc443562318" w:displacedByCustomXml="next"/>
    <w:bookmarkEnd w:id="647" w:displacedByCustomXml="next"/>
    <w:bookmarkStart w:id="648" w:name="_Toc443575370" w:displacedByCustomXml="next"/>
    <w:bookmarkEnd w:id="648" w:displacedByCustomXml="next"/>
    <w:bookmarkStart w:id="649" w:name="_Toc443468823" w:displacedByCustomXml="next"/>
    <w:bookmarkEnd w:id="649" w:displacedByCustomXml="next"/>
    <w:bookmarkStart w:id="650" w:name="_Toc443552231" w:displacedByCustomXml="next"/>
    <w:bookmarkEnd w:id="650" w:displacedByCustomXml="next"/>
    <w:bookmarkStart w:id="651" w:name="_Toc443562327" w:displacedByCustomXml="next"/>
    <w:bookmarkEnd w:id="651" w:displacedByCustomXml="next"/>
    <w:bookmarkStart w:id="652" w:name="_Toc443575379" w:displacedByCustomXml="next"/>
    <w:bookmarkEnd w:id="652" w:displacedByCustomXml="next"/>
    <w:bookmarkStart w:id="653" w:name="_Toc443468832" w:displacedByCustomXml="next"/>
    <w:bookmarkEnd w:id="653" w:displacedByCustomXml="next"/>
    <w:bookmarkStart w:id="654" w:name="_Toc443552240" w:displacedByCustomXml="next"/>
    <w:bookmarkEnd w:id="654" w:displacedByCustomXml="next"/>
    <w:bookmarkStart w:id="655" w:name="_Toc443562336" w:displacedByCustomXml="next"/>
    <w:bookmarkEnd w:id="655" w:displacedByCustomXml="next"/>
    <w:bookmarkStart w:id="656" w:name="_Toc443575388" w:displacedByCustomXml="next"/>
    <w:bookmarkEnd w:id="656" w:displacedByCustomXml="next"/>
    <w:bookmarkStart w:id="657" w:name="_Toc443468841" w:displacedByCustomXml="next"/>
    <w:bookmarkEnd w:id="657" w:displacedByCustomXml="next"/>
    <w:bookmarkStart w:id="658" w:name="_Toc443552249" w:displacedByCustomXml="next"/>
    <w:bookmarkEnd w:id="658" w:displacedByCustomXml="next"/>
    <w:bookmarkStart w:id="659" w:name="_Toc443562345" w:displacedByCustomXml="next"/>
    <w:bookmarkEnd w:id="659" w:displacedByCustomXml="next"/>
    <w:bookmarkStart w:id="660" w:name="_Toc443575397" w:displacedByCustomXml="next"/>
    <w:bookmarkEnd w:id="660" w:displacedByCustomXml="next"/>
    <w:bookmarkStart w:id="661" w:name="_Toc443468850" w:displacedByCustomXml="next"/>
    <w:bookmarkEnd w:id="661" w:displacedByCustomXml="next"/>
    <w:bookmarkStart w:id="662" w:name="_Toc443552258" w:displacedByCustomXml="next"/>
    <w:bookmarkEnd w:id="662" w:displacedByCustomXml="next"/>
    <w:bookmarkStart w:id="663" w:name="_Toc443562354" w:displacedByCustomXml="next"/>
    <w:bookmarkEnd w:id="663" w:displacedByCustomXml="next"/>
    <w:bookmarkStart w:id="664" w:name="_Toc443575406" w:displacedByCustomXml="next"/>
    <w:bookmarkEnd w:id="664" w:displacedByCustomXml="next"/>
    <w:bookmarkStart w:id="665" w:name="_Toc443468859" w:displacedByCustomXml="next"/>
    <w:bookmarkEnd w:id="665" w:displacedByCustomXml="next"/>
    <w:bookmarkStart w:id="666" w:name="_Toc443552267" w:displacedByCustomXml="next"/>
    <w:bookmarkEnd w:id="666" w:displacedByCustomXml="next"/>
    <w:bookmarkStart w:id="667" w:name="_Toc443562363" w:displacedByCustomXml="next"/>
    <w:bookmarkEnd w:id="667" w:displacedByCustomXml="next"/>
    <w:bookmarkStart w:id="668" w:name="_Toc443575415" w:displacedByCustomXml="next"/>
    <w:bookmarkEnd w:id="668" w:displacedByCustomXml="next"/>
    <w:bookmarkStart w:id="669" w:name="_Toc443468868" w:displacedByCustomXml="next"/>
    <w:bookmarkEnd w:id="669" w:displacedByCustomXml="next"/>
    <w:bookmarkStart w:id="670" w:name="_Toc443552276" w:displacedByCustomXml="next"/>
    <w:bookmarkEnd w:id="670" w:displacedByCustomXml="next"/>
    <w:bookmarkStart w:id="671" w:name="_Toc443562372" w:displacedByCustomXml="next"/>
    <w:bookmarkEnd w:id="671" w:displacedByCustomXml="next"/>
    <w:bookmarkStart w:id="672" w:name="_Toc443575424" w:displacedByCustomXml="next"/>
    <w:bookmarkEnd w:id="672" w:displacedByCustomXml="next"/>
    <w:bookmarkStart w:id="673" w:name="_Toc443468877" w:displacedByCustomXml="next"/>
    <w:bookmarkEnd w:id="673" w:displacedByCustomXml="next"/>
    <w:bookmarkStart w:id="674" w:name="_Toc443552285" w:displacedByCustomXml="next"/>
    <w:bookmarkEnd w:id="674" w:displacedByCustomXml="next"/>
    <w:bookmarkStart w:id="675" w:name="_Toc443562381" w:displacedByCustomXml="next"/>
    <w:bookmarkEnd w:id="675" w:displacedByCustomXml="next"/>
    <w:bookmarkStart w:id="676" w:name="_Toc443575433" w:displacedByCustomXml="next"/>
    <w:bookmarkEnd w:id="676" w:displacedByCustomXml="next"/>
    <w:bookmarkStart w:id="677" w:name="_Toc443468886" w:displacedByCustomXml="next"/>
    <w:bookmarkEnd w:id="677" w:displacedByCustomXml="next"/>
    <w:bookmarkStart w:id="678" w:name="_Toc443552294" w:displacedByCustomXml="next"/>
    <w:bookmarkEnd w:id="678" w:displacedByCustomXml="next"/>
    <w:bookmarkStart w:id="679" w:name="_Toc443562390" w:displacedByCustomXml="next"/>
    <w:bookmarkEnd w:id="679" w:displacedByCustomXml="next"/>
    <w:bookmarkStart w:id="680" w:name="_Toc443575442" w:displacedByCustomXml="next"/>
    <w:bookmarkEnd w:id="680" w:displacedByCustomXml="next"/>
    <w:bookmarkStart w:id="681" w:name="_Toc443468895" w:displacedByCustomXml="next"/>
    <w:bookmarkEnd w:id="681" w:displacedByCustomXml="next"/>
    <w:bookmarkStart w:id="682" w:name="_Toc443552303" w:displacedByCustomXml="next"/>
    <w:bookmarkEnd w:id="682" w:displacedByCustomXml="next"/>
    <w:bookmarkStart w:id="683" w:name="_Toc443562399" w:displacedByCustomXml="next"/>
    <w:bookmarkEnd w:id="683" w:displacedByCustomXml="next"/>
    <w:bookmarkStart w:id="684" w:name="_Toc443575451" w:displacedByCustomXml="next"/>
    <w:bookmarkEnd w:id="684" w:displacedByCustomXml="next"/>
    <w:bookmarkStart w:id="685" w:name="_Toc443468896" w:displacedByCustomXml="next"/>
    <w:bookmarkEnd w:id="685" w:displacedByCustomXml="next"/>
    <w:bookmarkStart w:id="686" w:name="_Toc443552304" w:displacedByCustomXml="next"/>
    <w:bookmarkEnd w:id="686" w:displacedByCustomXml="next"/>
    <w:bookmarkStart w:id="687" w:name="_Toc443562400" w:displacedByCustomXml="next"/>
    <w:bookmarkEnd w:id="687" w:displacedByCustomXml="next"/>
    <w:bookmarkStart w:id="688" w:name="_Toc443575452" w:displacedByCustomXml="next"/>
    <w:bookmarkEnd w:id="688" w:displacedByCustomXml="next"/>
    <w:bookmarkStart w:id="689" w:name="_Toc443468916" w:displacedByCustomXml="next"/>
    <w:bookmarkEnd w:id="689" w:displacedByCustomXml="next"/>
    <w:bookmarkStart w:id="690" w:name="_Toc443552324" w:displacedByCustomXml="next"/>
    <w:bookmarkEnd w:id="690" w:displacedByCustomXml="next"/>
    <w:bookmarkStart w:id="691" w:name="_Toc443562420" w:displacedByCustomXml="next"/>
    <w:bookmarkEnd w:id="691" w:displacedByCustomXml="next"/>
    <w:bookmarkStart w:id="692" w:name="_Toc443575472" w:displacedByCustomXml="next"/>
    <w:bookmarkEnd w:id="692" w:displacedByCustomXml="next"/>
    <w:bookmarkStart w:id="693" w:name="_Toc443468924" w:displacedByCustomXml="next"/>
    <w:bookmarkEnd w:id="693" w:displacedByCustomXml="next"/>
    <w:bookmarkStart w:id="694" w:name="_Toc443552332" w:displacedByCustomXml="next"/>
    <w:bookmarkEnd w:id="694" w:displacedByCustomXml="next"/>
    <w:bookmarkStart w:id="695" w:name="_Toc443562428" w:displacedByCustomXml="next"/>
    <w:bookmarkEnd w:id="695" w:displacedByCustomXml="next"/>
    <w:bookmarkStart w:id="696" w:name="_Toc443575480" w:displacedByCustomXml="next"/>
    <w:bookmarkEnd w:id="696" w:displacedByCustomXml="next"/>
    <w:bookmarkStart w:id="697" w:name="_Toc443468932" w:displacedByCustomXml="next"/>
    <w:bookmarkEnd w:id="697" w:displacedByCustomXml="next"/>
    <w:bookmarkStart w:id="698" w:name="_Toc443552340" w:displacedByCustomXml="next"/>
    <w:bookmarkEnd w:id="698" w:displacedByCustomXml="next"/>
    <w:bookmarkStart w:id="699" w:name="_Toc443562436" w:displacedByCustomXml="next"/>
    <w:bookmarkEnd w:id="699" w:displacedByCustomXml="next"/>
    <w:bookmarkStart w:id="700" w:name="_Toc443575488" w:displacedByCustomXml="next"/>
    <w:bookmarkEnd w:id="700" w:displacedByCustomXml="next"/>
    <w:bookmarkStart w:id="701" w:name="_Toc443468940" w:displacedByCustomXml="next"/>
    <w:bookmarkEnd w:id="701" w:displacedByCustomXml="next"/>
    <w:bookmarkStart w:id="702" w:name="_Toc443552348" w:displacedByCustomXml="next"/>
    <w:bookmarkEnd w:id="702" w:displacedByCustomXml="next"/>
    <w:bookmarkStart w:id="703" w:name="_Toc443562444" w:displacedByCustomXml="next"/>
    <w:bookmarkEnd w:id="703" w:displacedByCustomXml="next"/>
    <w:bookmarkStart w:id="704" w:name="_Toc443575496" w:displacedByCustomXml="next"/>
    <w:bookmarkEnd w:id="704" w:displacedByCustomXml="next"/>
    <w:bookmarkStart w:id="705" w:name="_Toc443468948" w:displacedByCustomXml="next"/>
    <w:bookmarkEnd w:id="705" w:displacedByCustomXml="next"/>
    <w:bookmarkStart w:id="706" w:name="_Toc443552356" w:displacedByCustomXml="next"/>
    <w:bookmarkEnd w:id="706" w:displacedByCustomXml="next"/>
    <w:bookmarkStart w:id="707" w:name="_Toc443562452" w:displacedByCustomXml="next"/>
    <w:bookmarkEnd w:id="707" w:displacedByCustomXml="next"/>
    <w:bookmarkStart w:id="708" w:name="_Toc443575504" w:displacedByCustomXml="next"/>
    <w:bookmarkEnd w:id="708" w:displacedByCustomXml="next"/>
    <w:bookmarkStart w:id="709" w:name="_Toc443468956" w:displacedByCustomXml="next"/>
    <w:bookmarkEnd w:id="709" w:displacedByCustomXml="next"/>
    <w:bookmarkStart w:id="710" w:name="_Toc443552364" w:displacedByCustomXml="next"/>
    <w:bookmarkEnd w:id="710" w:displacedByCustomXml="next"/>
    <w:bookmarkStart w:id="711" w:name="_Toc443562460" w:displacedByCustomXml="next"/>
    <w:bookmarkEnd w:id="711" w:displacedByCustomXml="next"/>
    <w:bookmarkStart w:id="712" w:name="_Toc443575512" w:displacedByCustomXml="next"/>
    <w:bookmarkEnd w:id="712" w:displacedByCustomXml="next"/>
    <w:bookmarkStart w:id="713" w:name="_Toc443468964" w:displacedByCustomXml="next"/>
    <w:bookmarkEnd w:id="713" w:displacedByCustomXml="next"/>
    <w:bookmarkStart w:id="714" w:name="_Toc443552372" w:displacedByCustomXml="next"/>
    <w:bookmarkEnd w:id="714" w:displacedByCustomXml="next"/>
    <w:bookmarkStart w:id="715" w:name="_Toc443562468" w:displacedByCustomXml="next"/>
    <w:bookmarkEnd w:id="715" w:displacedByCustomXml="next"/>
    <w:bookmarkStart w:id="716" w:name="_Toc443575520" w:displacedByCustomXml="next"/>
    <w:bookmarkEnd w:id="716" w:displacedByCustomXml="next"/>
    <w:bookmarkStart w:id="717" w:name="_Toc443468972" w:displacedByCustomXml="next"/>
    <w:bookmarkEnd w:id="717" w:displacedByCustomXml="next"/>
    <w:bookmarkStart w:id="718" w:name="_Toc443552380" w:displacedByCustomXml="next"/>
    <w:bookmarkEnd w:id="718" w:displacedByCustomXml="next"/>
    <w:bookmarkStart w:id="719" w:name="_Toc443562476" w:displacedByCustomXml="next"/>
    <w:bookmarkEnd w:id="719" w:displacedByCustomXml="next"/>
    <w:bookmarkStart w:id="720" w:name="_Toc443575528" w:displacedByCustomXml="next"/>
    <w:bookmarkEnd w:id="720" w:displacedByCustomXml="next"/>
    <w:bookmarkStart w:id="721" w:name="_Toc443468980" w:displacedByCustomXml="next"/>
    <w:bookmarkEnd w:id="721" w:displacedByCustomXml="next"/>
    <w:bookmarkStart w:id="722" w:name="_Toc443552388" w:displacedByCustomXml="next"/>
    <w:bookmarkEnd w:id="722" w:displacedByCustomXml="next"/>
    <w:bookmarkStart w:id="723" w:name="_Toc443562484" w:displacedByCustomXml="next"/>
    <w:bookmarkEnd w:id="723" w:displacedByCustomXml="next"/>
    <w:bookmarkStart w:id="724" w:name="_Toc443575536" w:displacedByCustomXml="next"/>
    <w:bookmarkEnd w:id="724" w:displacedByCustomXml="next"/>
    <w:bookmarkStart w:id="725" w:name="_Toc443468988" w:displacedByCustomXml="next"/>
    <w:bookmarkEnd w:id="725" w:displacedByCustomXml="next"/>
    <w:bookmarkStart w:id="726" w:name="_Toc443552396" w:displacedByCustomXml="next"/>
    <w:bookmarkEnd w:id="726" w:displacedByCustomXml="next"/>
    <w:bookmarkStart w:id="727" w:name="_Toc443562492" w:displacedByCustomXml="next"/>
    <w:bookmarkEnd w:id="727" w:displacedByCustomXml="next"/>
    <w:bookmarkStart w:id="728" w:name="_Toc443575544" w:displacedByCustomXml="next"/>
    <w:bookmarkEnd w:id="728" w:displacedByCustomXml="next"/>
    <w:bookmarkStart w:id="729" w:name="_Toc443468996" w:displacedByCustomXml="next"/>
    <w:bookmarkEnd w:id="729" w:displacedByCustomXml="next"/>
    <w:bookmarkStart w:id="730" w:name="_Toc443552404" w:displacedByCustomXml="next"/>
    <w:bookmarkEnd w:id="730" w:displacedByCustomXml="next"/>
    <w:bookmarkStart w:id="731" w:name="_Toc443562500" w:displacedByCustomXml="next"/>
    <w:bookmarkEnd w:id="731" w:displacedByCustomXml="next"/>
    <w:bookmarkStart w:id="732" w:name="_Toc443575552" w:displacedByCustomXml="next"/>
    <w:bookmarkEnd w:id="732" w:displacedByCustomXml="next"/>
    <w:bookmarkStart w:id="733" w:name="_Toc443469004" w:displacedByCustomXml="next"/>
    <w:bookmarkEnd w:id="733" w:displacedByCustomXml="next"/>
    <w:bookmarkStart w:id="734" w:name="_Toc443552412" w:displacedByCustomXml="next"/>
    <w:bookmarkEnd w:id="734" w:displacedByCustomXml="next"/>
    <w:bookmarkStart w:id="735" w:name="_Toc443562508" w:displacedByCustomXml="next"/>
    <w:bookmarkEnd w:id="735" w:displacedByCustomXml="next"/>
    <w:bookmarkStart w:id="736" w:name="_Toc443575560" w:displacedByCustomXml="next"/>
    <w:bookmarkEnd w:id="736" w:displacedByCustomXml="next"/>
    <w:bookmarkStart w:id="737" w:name="_Toc443469012" w:displacedByCustomXml="next"/>
    <w:bookmarkEnd w:id="737" w:displacedByCustomXml="next"/>
    <w:bookmarkStart w:id="738" w:name="_Toc443552420" w:displacedByCustomXml="next"/>
    <w:bookmarkEnd w:id="738" w:displacedByCustomXml="next"/>
    <w:bookmarkStart w:id="739" w:name="_Toc443562516" w:displacedByCustomXml="next"/>
    <w:bookmarkEnd w:id="739" w:displacedByCustomXml="next"/>
    <w:bookmarkStart w:id="740" w:name="_Toc443575568" w:displacedByCustomXml="next"/>
    <w:bookmarkEnd w:id="740" w:displacedByCustomXml="next"/>
    <w:bookmarkStart w:id="741" w:name="_Toc443469020" w:displacedByCustomXml="next"/>
    <w:bookmarkEnd w:id="741" w:displacedByCustomXml="next"/>
    <w:bookmarkStart w:id="742" w:name="_Toc443552428" w:displacedByCustomXml="next"/>
    <w:bookmarkEnd w:id="742" w:displacedByCustomXml="next"/>
    <w:bookmarkStart w:id="743" w:name="_Toc443562524" w:displacedByCustomXml="next"/>
    <w:bookmarkEnd w:id="743" w:displacedByCustomXml="next"/>
    <w:bookmarkStart w:id="744" w:name="_Toc443575576" w:displacedByCustomXml="next"/>
    <w:bookmarkEnd w:id="744" w:displacedByCustomXml="next"/>
    <w:bookmarkStart w:id="745" w:name="_Toc443469028" w:displacedByCustomXml="next"/>
    <w:bookmarkEnd w:id="745" w:displacedByCustomXml="next"/>
    <w:bookmarkStart w:id="746" w:name="_Toc443552436" w:displacedByCustomXml="next"/>
    <w:bookmarkEnd w:id="746" w:displacedByCustomXml="next"/>
    <w:bookmarkStart w:id="747" w:name="_Toc443562532" w:displacedByCustomXml="next"/>
    <w:bookmarkEnd w:id="747" w:displacedByCustomXml="next"/>
    <w:bookmarkStart w:id="748" w:name="_Toc443575584" w:displacedByCustomXml="next"/>
    <w:bookmarkEnd w:id="748" w:displacedByCustomXml="next"/>
    <w:bookmarkStart w:id="749" w:name="_Toc443469036" w:displacedByCustomXml="next"/>
    <w:bookmarkEnd w:id="749" w:displacedByCustomXml="next"/>
    <w:bookmarkStart w:id="750" w:name="_Toc443552444" w:displacedByCustomXml="next"/>
    <w:bookmarkEnd w:id="750" w:displacedByCustomXml="next"/>
    <w:bookmarkStart w:id="751" w:name="_Toc443562540" w:displacedByCustomXml="next"/>
    <w:bookmarkEnd w:id="751" w:displacedByCustomXml="next"/>
    <w:bookmarkStart w:id="752" w:name="_Toc443575592" w:displacedByCustomXml="next"/>
    <w:bookmarkEnd w:id="752" w:displacedByCustomXml="next"/>
    <w:bookmarkStart w:id="753" w:name="_Toc443469044" w:displacedByCustomXml="next"/>
    <w:bookmarkEnd w:id="753" w:displacedByCustomXml="next"/>
    <w:bookmarkStart w:id="754" w:name="_Toc443552452" w:displacedByCustomXml="next"/>
    <w:bookmarkEnd w:id="754" w:displacedByCustomXml="next"/>
    <w:bookmarkStart w:id="755" w:name="_Toc443562548" w:displacedByCustomXml="next"/>
    <w:bookmarkEnd w:id="755" w:displacedByCustomXml="next"/>
    <w:bookmarkStart w:id="756" w:name="_Toc443575600" w:displacedByCustomXml="next"/>
    <w:bookmarkEnd w:id="756" w:displacedByCustomXml="next"/>
    <w:bookmarkStart w:id="757" w:name="_Toc443469052" w:displacedByCustomXml="next"/>
    <w:bookmarkEnd w:id="757" w:displacedByCustomXml="next"/>
    <w:bookmarkStart w:id="758" w:name="_Toc443552460" w:displacedByCustomXml="next"/>
    <w:bookmarkEnd w:id="758" w:displacedByCustomXml="next"/>
    <w:bookmarkStart w:id="759" w:name="_Toc443562556" w:displacedByCustomXml="next"/>
    <w:bookmarkEnd w:id="759" w:displacedByCustomXml="next"/>
    <w:bookmarkStart w:id="760" w:name="_Toc443575608" w:displacedByCustomXml="next"/>
    <w:bookmarkEnd w:id="760" w:displacedByCustomXml="next"/>
    <w:bookmarkStart w:id="761" w:name="_Toc443469060" w:displacedByCustomXml="next"/>
    <w:bookmarkEnd w:id="761" w:displacedByCustomXml="next"/>
    <w:bookmarkStart w:id="762" w:name="_Toc443552468" w:displacedByCustomXml="next"/>
    <w:bookmarkEnd w:id="762" w:displacedByCustomXml="next"/>
    <w:bookmarkStart w:id="763" w:name="_Toc443562564" w:displacedByCustomXml="next"/>
    <w:bookmarkEnd w:id="763" w:displacedByCustomXml="next"/>
    <w:bookmarkStart w:id="764" w:name="_Toc443575616" w:displacedByCustomXml="next"/>
    <w:bookmarkEnd w:id="764" w:displacedByCustomXml="next"/>
    <w:bookmarkStart w:id="765" w:name="_Toc443469068" w:displacedByCustomXml="next"/>
    <w:bookmarkEnd w:id="765" w:displacedByCustomXml="next"/>
    <w:bookmarkStart w:id="766" w:name="_Toc443552476" w:displacedByCustomXml="next"/>
    <w:bookmarkEnd w:id="766" w:displacedByCustomXml="next"/>
    <w:bookmarkStart w:id="767" w:name="_Toc443562572" w:displacedByCustomXml="next"/>
    <w:bookmarkEnd w:id="767" w:displacedByCustomXml="next"/>
    <w:bookmarkStart w:id="768" w:name="_Toc443575624" w:displacedByCustomXml="next"/>
    <w:bookmarkEnd w:id="768" w:displacedByCustomXml="next"/>
    <w:bookmarkStart w:id="769" w:name="_Toc443469076" w:displacedByCustomXml="next"/>
    <w:bookmarkEnd w:id="769" w:displacedByCustomXml="next"/>
    <w:bookmarkStart w:id="770" w:name="_Toc443552484" w:displacedByCustomXml="next"/>
    <w:bookmarkEnd w:id="770" w:displacedByCustomXml="next"/>
    <w:bookmarkStart w:id="771" w:name="_Toc443562580" w:displacedByCustomXml="next"/>
    <w:bookmarkEnd w:id="771" w:displacedByCustomXml="next"/>
    <w:bookmarkStart w:id="772" w:name="_Toc443575632" w:displacedByCustomXml="next"/>
    <w:bookmarkEnd w:id="772" w:displacedByCustomXml="next"/>
    <w:bookmarkStart w:id="773" w:name="_Toc443469084" w:displacedByCustomXml="next"/>
    <w:bookmarkEnd w:id="773" w:displacedByCustomXml="next"/>
    <w:bookmarkStart w:id="774" w:name="_Toc443552492" w:displacedByCustomXml="next"/>
    <w:bookmarkEnd w:id="774" w:displacedByCustomXml="next"/>
    <w:bookmarkStart w:id="775" w:name="_Toc443562588" w:displacedByCustomXml="next"/>
    <w:bookmarkEnd w:id="775" w:displacedByCustomXml="next"/>
    <w:bookmarkStart w:id="776" w:name="_Toc443575640" w:displacedByCustomXml="next"/>
    <w:bookmarkEnd w:id="776" w:displacedByCustomXml="next"/>
    <w:bookmarkStart w:id="777" w:name="_Toc443469092" w:displacedByCustomXml="next"/>
    <w:bookmarkEnd w:id="777" w:displacedByCustomXml="next"/>
    <w:bookmarkStart w:id="778" w:name="_Toc443552500" w:displacedByCustomXml="next"/>
    <w:bookmarkEnd w:id="778" w:displacedByCustomXml="next"/>
    <w:bookmarkStart w:id="779" w:name="_Toc443562596" w:displacedByCustomXml="next"/>
    <w:bookmarkEnd w:id="779" w:displacedByCustomXml="next"/>
    <w:bookmarkStart w:id="780" w:name="_Toc443575648" w:displacedByCustomXml="next"/>
    <w:bookmarkEnd w:id="780" w:displacedByCustomXml="next"/>
    <w:bookmarkStart w:id="781" w:name="_Toc443469100" w:displacedByCustomXml="next"/>
    <w:bookmarkEnd w:id="781" w:displacedByCustomXml="next"/>
    <w:bookmarkStart w:id="782" w:name="_Toc443552508" w:displacedByCustomXml="next"/>
    <w:bookmarkEnd w:id="782" w:displacedByCustomXml="next"/>
    <w:bookmarkStart w:id="783" w:name="_Toc443562604" w:displacedByCustomXml="next"/>
    <w:bookmarkEnd w:id="783" w:displacedByCustomXml="next"/>
    <w:bookmarkStart w:id="784" w:name="_Toc443575656" w:displacedByCustomXml="next"/>
    <w:bookmarkEnd w:id="784" w:displacedByCustomXml="next"/>
    <w:bookmarkStart w:id="785" w:name="_Toc443469108" w:displacedByCustomXml="next"/>
    <w:bookmarkEnd w:id="785" w:displacedByCustomXml="next"/>
    <w:bookmarkStart w:id="786" w:name="_Toc443552516" w:displacedByCustomXml="next"/>
    <w:bookmarkEnd w:id="786" w:displacedByCustomXml="next"/>
    <w:bookmarkStart w:id="787" w:name="_Toc443562612" w:displacedByCustomXml="next"/>
    <w:bookmarkEnd w:id="787" w:displacedByCustomXml="next"/>
    <w:bookmarkStart w:id="788" w:name="_Toc443575664" w:displacedByCustomXml="next"/>
    <w:bookmarkEnd w:id="788" w:displacedByCustomXml="next"/>
    <w:bookmarkStart w:id="789" w:name="_Toc443469116" w:displacedByCustomXml="next"/>
    <w:bookmarkEnd w:id="789" w:displacedByCustomXml="next"/>
    <w:bookmarkStart w:id="790" w:name="_Toc443552524" w:displacedByCustomXml="next"/>
    <w:bookmarkEnd w:id="790" w:displacedByCustomXml="next"/>
    <w:bookmarkStart w:id="791" w:name="_Toc443562620" w:displacedByCustomXml="next"/>
    <w:bookmarkEnd w:id="791" w:displacedByCustomXml="next"/>
    <w:bookmarkStart w:id="792" w:name="_Toc443575672" w:displacedByCustomXml="next"/>
    <w:bookmarkEnd w:id="792" w:displacedByCustomXml="next"/>
    <w:bookmarkStart w:id="793" w:name="_Toc443469124" w:displacedByCustomXml="next"/>
    <w:bookmarkEnd w:id="793" w:displacedByCustomXml="next"/>
    <w:bookmarkStart w:id="794" w:name="_Toc443552532" w:displacedByCustomXml="next"/>
    <w:bookmarkEnd w:id="794" w:displacedByCustomXml="next"/>
    <w:bookmarkStart w:id="795" w:name="_Toc443562628" w:displacedByCustomXml="next"/>
    <w:bookmarkEnd w:id="795" w:displacedByCustomXml="next"/>
    <w:bookmarkStart w:id="796" w:name="_Toc443575680" w:displacedByCustomXml="next"/>
    <w:bookmarkEnd w:id="796" w:displacedByCustomXml="next"/>
    <w:bookmarkStart w:id="797" w:name="_Toc443469132" w:displacedByCustomXml="next"/>
    <w:bookmarkEnd w:id="797" w:displacedByCustomXml="next"/>
    <w:bookmarkStart w:id="798" w:name="_Toc443552540" w:displacedByCustomXml="next"/>
    <w:bookmarkEnd w:id="798" w:displacedByCustomXml="next"/>
    <w:bookmarkStart w:id="799" w:name="_Toc443562636" w:displacedByCustomXml="next"/>
    <w:bookmarkEnd w:id="799" w:displacedByCustomXml="next"/>
    <w:bookmarkStart w:id="800" w:name="_Toc443575688" w:displacedByCustomXml="next"/>
    <w:bookmarkEnd w:id="800" w:displacedByCustomXml="next"/>
    <w:bookmarkStart w:id="801" w:name="_Toc443469140" w:displacedByCustomXml="next"/>
    <w:bookmarkEnd w:id="801" w:displacedByCustomXml="next"/>
    <w:bookmarkStart w:id="802" w:name="_Toc443552548" w:displacedByCustomXml="next"/>
    <w:bookmarkEnd w:id="802" w:displacedByCustomXml="next"/>
    <w:bookmarkStart w:id="803" w:name="_Toc443562644" w:displacedByCustomXml="next"/>
    <w:bookmarkEnd w:id="803" w:displacedByCustomXml="next"/>
    <w:bookmarkStart w:id="804" w:name="_Toc443575696" w:displacedByCustomXml="next"/>
    <w:bookmarkEnd w:id="804" w:displacedByCustomXml="next"/>
    <w:bookmarkStart w:id="805" w:name="_Toc443469156" w:displacedByCustomXml="next"/>
    <w:bookmarkEnd w:id="805" w:displacedByCustomXml="next"/>
    <w:bookmarkStart w:id="806" w:name="_Toc443552564" w:displacedByCustomXml="next"/>
    <w:bookmarkEnd w:id="806" w:displacedByCustomXml="next"/>
    <w:bookmarkStart w:id="807" w:name="_Toc443562660" w:displacedByCustomXml="next"/>
    <w:bookmarkEnd w:id="807" w:displacedByCustomXml="next"/>
    <w:bookmarkStart w:id="808" w:name="_Toc443575712" w:displacedByCustomXml="next"/>
    <w:bookmarkEnd w:id="808" w:displacedByCustomXml="next"/>
    <w:bookmarkStart w:id="809" w:name="_Toc443469164" w:displacedByCustomXml="next"/>
    <w:bookmarkEnd w:id="809" w:displacedByCustomXml="next"/>
    <w:bookmarkStart w:id="810" w:name="_Toc443552572" w:displacedByCustomXml="next"/>
    <w:bookmarkEnd w:id="810" w:displacedByCustomXml="next"/>
    <w:bookmarkStart w:id="811" w:name="_Toc443562668" w:displacedByCustomXml="next"/>
    <w:bookmarkEnd w:id="811" w:displacedByCustomXml="next"/>
    <w:bookmarkStart w:id="812" w:name="_Toc443575720" w:displacedByCustomXml="next"/>
    <w:bookmarkEnd w:id="812" w:displacedByCustomXml="next"/>
    <w:bookmarkStart w:id="813" w:name="_Toc443469172" w:displacedByCustomXml="next"/>
    <w:bookmarkEnd w:id="813" w:displacedByCustomXml="next"/>
    <w:bookmarkStart w:id="814" w:name="_Toc443552580" w:displacedByCustomXml="next"/>
    <w:bookmarkEnd w:id="814" w:displacedByCustomXml="next"/>
    <w:bookmarkStart w:id="815" w:name="_Toc443562676" w:displacedByCustomXml="next"/>
    <w:bookmarkEnd w:id="815" w:displacedByCustomXml="next"/>
    <w:bookmarkStart w:id="816" w:name="_Toc443575728" w:displacedByCustomXml="next"/>
    <w:bookmarkEnd w:id="816" w:displacedByCustomXml="next"/>
    <w:bookmarkStart w:id="817" w:name="_Toc443469180" w:displacedByCustomXml="next"/>
    <w:bookmarkEnd w:id="817" w:displacedByCustomXml="next"/>
    <w:bookmarkStart w:id="818" w:name="_Toc443552588" w:displacedByCustomXml="next"/>
    <w:bookmarkEnd w:id="818" w:displacedByCustomXml="next"/>
    <w:bookmarkStart w:id="819" w:name="_Toc443562684" w:displacedByCustomXml="next"/>
    <w:bookmarkEnd w:id="819" w:displacedByCustomXml="next"/>
    <w:bookmarkStart w:id="820" w:name="_Toc443575736" w:displacedByCustomXml="next"/>
    <w:bookmarkEnd w:id="820" w:displacedByCustomXml="next"/>
    <w:bookmarkStart w:id="821" w:name="_Toc443469188" w:displacedByCustomXml="next"/>
    <w:bookmarkEnd w:id="821" w:displacedByCustomXml="next"/>
    <w:bookmarkStart w:id="822" w:name="_Toc443552596" w:displacedByCustomXml="next"/>
    <w:bookmarkEnd w:id="822" w:displacedByCustomXml="next"/>
    <w:bookmarkStart w:id="823" w:name="_Toc443562692" w:displacedByCustomXml="next"/>
    <w:bookmarkEnd w:id="823" w:displacedByCustomXml="next"/>
    <w:bookmarkStart w:id="824" w:name="_Toc443575744" w:displacedByCustomXml="next"/>
    <w:bookmarkEnd w:id="824" w:displacedByCustomXml="next"/>
    <w:bookmarkStart w:id="825" w:name="_Toc443469196" w:displacedByCustomXml="next"/>
    <w:bookmarkEnd w:id="825" w:displacedByCustomXml="next"/>
    <w:bookmarkStart w:id="826" w:name="_Toc443552604" w:displacedByCustomXml="next"/>
    <w:bookmarkEnd w:id="826" w:displacedByCustomXml="next"/>
    <w:bookmarkStart w:id="827" w:name="_Toc443562700" w:displacedByCustomXml="next"/>
    <w:bookmarkEnd w:id="827" w:displacedByCustomXml="next"/>
    <w:bookmarkStart w:id="828" w:name="_Toc443575752" w:displacedByCustomXml="next"/>
    <w:bookmarkEnd w:id="828" w:displacedByCustomXml="next"/>
    <w:bookmarkStart w:id="829" w:name="_Toc443469204" w:displacedByCustomXml="next"/>
    <w:bookmarkEnd w:id="829" w:displacedByCustomXml="next"/>
    <w:bookmarkStart w:id="830" w:name="_Toc443552612" w:displacedByCustomXml="next"/>
    <w:bookmarkEnd w:id="830" w:displacedByCustomXml="next"/>
    <w:bookmarkStart w:id="831" w:name="_Toc443562708" w:displacedByCustomXml="next"/>
    <w:bookmarkEnd w:id="831" w:displacedByCustomXml="next"/>
    <w:bookmarkStart w:id="832" w:name="_Toc443575760" w:displacedByCustomXml="next"/>
    <w:bookmarkEnd w:id="832" w:displacedByCustomXml="next"/>
    <w:bookmarkStart w:id="833" w:name="_Toc443469212" w:displacedByCustomXml="next"/>
    <w:bookmarkEnd w:id="833" w:displacedByCustomXml="next"/>
    <w:bookmarkStart w:id="834" w:name="_Toc443552620" w:displacedByCustomXml="next"/>
    <w:bookmarkEnd w:id="834" w:displacedByCustomXml="next"/>
    <w:bookmarkStart w:id="835" w:name="_Toc443562716" w:displacedByCustomXml="next"/>
    <w:bookmarkEnd w:id="835" w:displacedByCustomXml="next"/>
    <w:bookmarkStart w:id="836" w:name="_Toc443575768" w:displacedByCustomXml="next"/>
    <w:bookmarkEnd w:id="836" w:displacedByCustomXml="next"/>
    <w:bookmarkStart w:id="837" w:name="_Toc443469220" w:displacedByCustomXml="next"/>
    <w:bookmarkEnd w:id="837" w:displacedByCustomXml="next"/>
    <w:bookmarkStart w:id="838" w:name="_Toc443552628" w:displacedByCustomXml="next"/>
    <w:bookmarkEnd w:id="838" w:displacedByCustomXml="next"/>
    <w:bookmarkStart w:id="839" w:name="_Toc443562724" w:displacedByCustomXml="next"/>
    <w:bookmarkEnd w:id="839" w:displacedByCustomXml="next"/>
    <w:bookmarkStart w:id="840" w:name="_Toc443575776" w:displacedByCustomXml="next"/>
    <w:bookmarkEnd w:id="840" w:displacedByCustomXml="next"/>
    <w:bookmarkStart w:id="841" w:name="_Toc443469228" w:displacedByCustomXml="next"/>
    <w:bookmarkEnd w:id="841" w:displacedByCustomXml="next"/>
    <w:bookmarkStart w:id="842" w:name="_Toc443552636" w:displacedByCustomXml="next"/>
    <w:bookmarkEnd w:id="842" w:displacedByCustomXml="next"/>
    <w:bookmarkStart w:id="843" w:name="_Toc443562732" w:displacedByCustomXml="next"/>
    <w:bookmarkEnd w:id="843" w:displacedByCustomXml="next"/>
    <w:bookmarkStart w:id="844" w:name="_Toc443575784" w:displacedByCustomXml="next"/>
    <w:bookmarkEnd w:id="844" w:displacedByCustomXml="next"/>
    <w:bookmarkStart w:id="845" w:name="_Toc443469229" w:displacedByCustomXml="next"/>
    <w:bookmarkEnd w:id="845" w:displacedByCustomXml="next"/>
    <w:bookmarkStart w:id="846" w:name="_Toc443552637" w:displacedByCustomXml="next"/>
    <w:bookmarkEnd w:id="846" w:displacedByCustomXml="next"/>
    <w:bookmarkStart w:id="847" w:name="_Toc443562733" w:displacedByCustomXml="next"/>
    <w:bookmarkEnd w:id="847" w:displacedByCustomXml="next"/>
    <w:bookmarkStart w:id="848" w:name="_Toc443575785" w:displacedByCustomXml="next"/>
    <w:bookmarkEnd w:id="848" w:displacedByCustomXml="next"/>
    <w:bookmarkStart w:id="849" w:name="_Toc443469230" w:displacedByCustomXml="next"/>
    <w:bookmarkEnd w:id="849" w:displacedByCustomXml="next"/>
    <w:bookmarkStart w:id="850" w:name="_Toc443552638" w:displacedByCustomXml="next"/>
    <w:bookmarkEnd w:id="850" w:displacedByCustomXml="next"/>
    <w:bookmarkStart w:id="851" w:name="_Toc443562734" w:displacedByCustomXml="next"/>
    <w:bookmarkEnd w:id="851" w:displacedByCustomXml="next"/>
    <w:bookmarkStart w:id="852" w:name="_Toc443575786" w:displacedByCustomXml="next"/>
    <w:bookmarkEnd w:id="852" w:displacedByCustomXml="next"/>
    <w:bookmarkStart w:id="853" w:name="_Toc443469231" w:displacedByCustomXml="next"/>
    <w:bookmarkEnd w:id="853" w:displacedByCustomXml="next"/>
    <w:bookmarkStart w:id="854" w:name="_Toc443552639" w:displacedByCustomXml="next"/>
    <w:bookmarkEnd w:id="854" w:displacedByCustomXml="next"/>
    <w:bookmarkStart w:id="855" w:name="_Toc443562735" w:displacedByCustomXml="next"/>
    <w:bookmarkEnd w:id="855" w:displacedByCustomXml="next"/>
    <w:bookmarkStart w:id="856" w:name="_Toc443575787" w:displacedByCustomXml="next"/>
    <w:bookmarkEnd w:id="856" w:displacedByCustomXml="next"/>
    <w:bookmarkStart w:id="857" w:name="_Toc443469232" w:displacedByCustomXml="next"/>
    <w:bookmarkEnd w:id="857" w:displacedByCustomXml="next"/>
    <w:bookmarkStart w:id="858" w:name="_Toc443552640" w:displacedByCustomXml="next"/>
    <w:bookmarkEnd w:id="858" w:displacedByCustomXml="next"/>
    <w:bookmarkStart w:id="859" w:name="_Toc443562736" w:displacedByCustomXml="next"/>
    <w:bookmarkEnd w:id="859" w:displacedByCustomXml="next"/>
    <w:bookmarkStart w:id="860" w:name="_Toc443575788" w:displacedByCustomXml="next"/>
    <w:bookmarkEnd w:id="860" w:displacedByCustomXml="next"/>
    <w:bookmarkStart w:id="861" w:name="_Toc443469233" w:displacedByCustomXml="next"/>
    <w:bookmarkEnd w:id="861" w:displacedByCustomXml="next"/>
    <w:bookmarkStart w:id="862" w:name="_Toc443552641" w:displacedByCustomXml="next"/>
    <w:bookmarkEnd w:id="862" w:displacedByCustomXml="next"/>
    <w:bookmarkStart w:id="863" w:name="_Toc443562737" w:displacedByCustomXml="next"/>
    <w:bookmarkEnd w:id="863" w:displacedByCustomXml="next"/>
    <w:bookmarkStart w:id="864" w:name="_Toc443575789" w:displacedByCustomXml="next"/>
    <w:bookmarkEnd w:id="864" w:displacedByCustomXml="next"/>
    <w:bookmarkStart w:id="865" w:name="_Toc443469234" w:displacedByCustomXml="next"/>
    <w:bookmarkEnd w:id="865" w:displacedByCustomXml="next"/>
    <w:bookmarkStart w:id="866" w:name="_Toc443552642" w:displacedByCustomXml="next"/>
    <w:bookmarkEnd w:id="866" w:displacedByCustomXml="next"/>
    <w:bookmarkStart w:id="867" w:name="_Toc443562738" w:displacedByCustomXml="next"/>
    <w:bookmarkEnd w:id="867" w:displacedByCustomXml="next"/>
    <w:bookmarkStart w:id="868" w:name="_Toc443575790" w:displacedByCustomXml="next"/>
    <w:bookmarkEnd w:id="868" w:displacedByCustomXml="next"/>
    <w:bookmarkStart w:id="869" w:name="_Toc443469235" w:displacedByCustomXml="next"/>
    <w:bookmarkEnd w:id="869" w:displacedByCustomXml="next"/>
    <w:bookmarkStart w:id="870" w:name="_Toc443552643" w:displacedByCustomXml="next"/>
    <w:bookmarkEnd w:id="870" w:displacedByCustomXml="next"/>
    <w:bookmarkStart w:id="871" w:name="_Toc443562739" w:displacedByCustomXml="next"/>
    <w:bookmarkEnd w:id="871" w:displacedByCustomXml="next"/>
    <w:bookmarkStart w:id="872" w:name="_Toc443575791" w:displacedByCustomXml="next"/>
    <w:bookmarkEnd w:id="872" w:displacedByCustomXml="next"/>
    <w:bookmarkStart w:id="873" w:name="_Toc443469236" w:displacedByCustomXml="next"/>
    <w:bookmarkEnd w:id="873" w:displacedByCustomXml="next"/>
    <w:bookmarkStart w:id="874" w:name="_Toc443552644" w:displacedByCustomXml="next"/>
    <w:bookmarkEnd w:id="874" w:displacedByCustomXml="next"/>
    <w:bookmarkStart w:id="875" w:name="_Toc443562740" w:displacedByCustomXml="next"/>
    <w:bookmarkEnd w:id="875" w:displacedByCustomXml="next"/>
    <w:bookmarkStart w:id="876" w:name="_Toc443575792" w:displacedByCustomXml="next"/>
    <w:bookmarkEnd w:id="876" w:displacedByCustomXml="next"/>
    <w:bookmarkStart w:id="877" w:name="_Toc443469238" w:displacedByCustomXml="next"/>
    <w:bookmarkEnd w:id="877" w:displacedByCustomXml="next"/>
    <w:bookmarkStart w:id="878" w:name="_Toc443552646" w:displacedByCustomXml="next"/>
    <w:bookmarkEnd w:id="878" w:displacedByCustomXml="next"/>
    <w:bookmarkStart w:id="879" w:name="_Toc443562742" w:displacedByCustomXml="next"/>
    <w:bookmarkEnd w:id="879" w:displacedByCustomXml="next"/>
    <w:bookmarkStart w:id="880" w:name="_Toc443575794" w:displacedByCustomXml="next"/>
    <w:bookmarkEnd w:id="880" w:displacedByCustomXml="next"/>
    <w:bookmarkStart w:id="881" w:name="_Toc443469239" w:displacedByCustomXml="next"/>
    <w:bookmarkEnd w:id="881" w:displacedByCustomXml="next"/>
    <w:bookmarkStart w:id="882" w:name="_Toc443552647" w:displacedByCustomXml="next"/>
    <w:bookmarkEnd w:id="882" w:displacedByCustomXml="next"/>
    <w:bookmarkStart w:id="883" w:name="_Toc443562743" w:displacedByCustomXml="next"/>
    <w:bookmarkEnd w:id="883" w:displacedByCustomXml="next"/>
    <w:bookmarkStart w:id="884" w:name="_Toc443575795" w:displacedByCustomXml="next"/>
    <w:bookmarkEnd w:id="884" w:displacedByCustomXml="next"/>
    <w:bookmarkStart w:id="885" w:name="_Toc443469240" w:displacedByCustomXml="next"/>
    <w:bookmarkEnd w:id="885" w:displacedByCustomXml="next"/>
    <w:bookmarkStart w:id="886" w:name="_Toc443552648" w:displacedByCustomXml="next"/>
    <w:bookmarkEnd w:id="886" w:displacedByCustomXml="next"/>
    <w:bookmarkStart w:id="887" w:name="_Toc443562744" w:displacedByCustomXml="next"/>
    <w:bookmarkEnd w:id="887" w:displacedByCustomXml="next"/>
    <w:bookmarkStart w:id="888" w:name="_Toc443575796" w:displacedByCustomXml="next"/>
    <w:bookmarkEnd w:id="888" w:displacedByCustomXml="next"/>
    <w:bookmarkStart w:id="889" w:name="_Toc443469241" w:displacedByCustomXml="next"/>
    <w:bookmarkEnd w:id="889" w:displacedByCustomXml="next"/>
    <w:bookmarkStart w:id="890" w:name="_Toc443552649" w:displacedByCustomXml="next"/>
    <w:bookmarkEnd w:id="890" w:displacedByCustomXml="next"/>
    <w:bookmarkStart w:id="891" w:name="_Toc443562745" w:displacedByCustomXml="next"/>
    <w:bookmarkEnd w:id="891" w:displacedByCustomXml="next"/>
    <w:bookmarkStart w:id="892" w:name="_Toc443575797" w:displacedByCustomXml="next"/>
    <w:bookmarkEnd w:id="892" w:displacedByCustomXml="next"/>
    <w:bookmarkStart w:id="893" w:name="_Toc443469242" w:displacedByCustomXml="next"/>
    <w:bookmarkEnd w:id="893" w:displacedByCustomXml="next"/>
    <w:bookmarkStart w:id="894" w:name="_Toc443552650" w:displacedByCustomXml="next"/>
    <w:bookmarkEnd w:id="894" w:displacedByCustomXml="next"/>
    <w:bookmarkStart w:id="895" w:name="_Toc443562746" w:displacedByCustomXml="next"/>
    <w:bookmarkEnd w:id="895" w:displacedByCustomXml="next"/>
    <w:bookmarkStart w:id="896" w:name="_Toc443575798" w:displacedByCustomXml="next"/>
    <w:bookmarkEnd w:id="896" w:displacedByCustomXml="next"/>
    <w:bookmarkStart w:id="897" w:name="_Toc443469244" w:displacedByCustomXml="next"/>
    <w:bookmarkEnd w:id="897" w:displacedByCustomXml="next"/>
    <w:bookmarkStart w:id="898" w:name="_Toc443552652" w:displacedByCustomXml="next"/>
    <w:bookmarkEnd w:id="898" w:displacedByCustomXml="next"/>
    <w:bookmarkStart w:id="899" w:name="_Toc443562748" w:displacedByCustomXml="next"/>
    <w:bookmarkEnd w:id="899" w:displacedByCustomXml="next"/>
    <w:bookmarkStart w:id="900" w:name="_Toc443575800" w:displacedByCustomXml="next"/>
    <w:bookmarkEnd w:id="900" w:displacedByCustomXml="next"/>
    <w:bookmarkStart w:id="901" w:name="_Toc443469245" w:displacedByCustomXml="next"/>
    <w:bookmarkEnd w:id="901" w:displacedByCustomXml="next"/>
    <w:bookmarkStart w:id="902" w:name="_Toc443552653" w:displacedByCustomXml="next"/>
    <w:bookmarkEnd w:id="902" w:displacedByCustomXml="next"/>
    <w:bookmarkStart w:id="903" w:name="_Toc443562749" w:displacedByCustomXml="next"/>
    <w:bookmarkEnd w:id="903" w:displacedByCustomXml="next"/>
    <w:bookmarkStart w:id="904" w:name="_Toc443575801" w:displacedByCustomXml="next"/>
    <w:bookmarkEnd w:id="904" w:displacedByCustomXml="next"/>
    <w:bookmarkStart w:id="905" w:name="_Toc443469246" w:displacedByCustomXml="next"/>
    <w:bookmarkEnd w:id="905" w:displacedByCustomXml="next"/>
    <w:bookmarkStart w:id="906" w:name="_Toc443552654" w:displacedByCustomXml="next"/>
    <w:bookmarkEnd w:id="906" w:displacedByCustomXml="next"/>
    <w:bookmarkStart w:id="907" w:name="_Toc443562750" w:displacedByCustomXml="next"/>
    <w:bookmarkEnd w:id="907" w:displacedByCustomXml="next"/>
    <w:bookmarkStart w:id="908" w:name="_Toc443575802" w:displacedByCustomXml="next"/>
    <w:bookmarkEnd w:id="908" w:displacedByCustomXml="next"/>
    <w:bookmarkStart w:id="909" w:name="_Toc443469247" w:displacedByCustomXml="next"/>
    <w:bookmarkEnd w:id="909" w:displacedByCustomXml="next"/>
    <w:bookmarkStart w:id="910" w:name="_Toc443552655" w:displacedByCustomXml="next"/>
    <w:bookmarkEnd w:id="910" w:displacedByCustomXml="next"/>
    <w:bookmarkStart w:id="911" w:name="_Toc443562751" w:displacedByCustomXml="next"/>
    <w:bookmarkEnd w:id="911" w:displacedByCustomXml="next"/>
    <w:bookmarkStart w:id="912" w:name="_Toc443575803" w:displacedByCustomXml="next"/>
    <w:bookmarkEnd w:id="912" w:displacedByCustomXml="next"/>
    <w:bookmarkStart w:id="913" w:name="_Toc443469248" w:displacedByCustomXml="next"/>
    <w:bookmarkEnd w:id="913" w:displacedByCustomXml="next"/>
    <w:bookmarkStart w:id="914" w:name="_Toc443552656" w:displacedByCustomXml="next"/>
    <w:bookmarkEnd w:id="914" w:displacedByCustomXml="next"/>
    <w:bookmarkStart w:id="915" w:name="_Toc443562752" w:displacedByCustomXml="next"/>
    <w:bookmarkEnd w:id="915" w:displacedByCustomXml="next"/>
    <w:bookmarkStart w:id="916" w:name="_Toc443575804" w:displacedByCustomXml="next"/>
    <w:bookmarkEnd w:id="916" w:displacedByCustomXml="next"/>
    <w:bookmarkStart w:id="917" w:name="_Toc443469249" w:displacedByCustomXml="next"/>
    <w:bookmarkEnd w:id="917" w:displacedByCustomXml="next"/>
    <w:bookmarkStart w:id="918" w:name="_Toc443552657" w:displacedByCustomXml="next"/>
    <w:bookmarkEnd w:id="918" w:displacedByCustomXml="next"/>
    <w:bookmarkStart w:id="919" w:name="_Toc443562753" w:displacedByCustomXml="next"/>
    <w:bookmarkEnd w:id="919" w:displacedByCustomXml="next"/>
    <w:bookmarkStart w:id="920" w:name="_Toc443575805" w:displacedByCustomXml="next"/>
    <w:bookmarkEnd w:id="920" w:displacedByCustomXml="next"/>
    <w:bookmarkStart w:id="921" w:name="_Toc443469250" w:displacedByCustomXml="next"/>
    <w:bookmarkEnd w:id="921" w:displacedByCustomXml="next"/>
    <w:bookmarkStart w:id="922" w:name="_Toc443552658" w:displacedByCustomXml="next"/>
    <w:bookmarkEnd w:id="922" w:displacedByCustomXml="next"/>
    <w:bookmarkStart w:id="923" w:name="_Toc443562754" w:displacedByCustomXml="next"/>
    <w:bookmarkEnd w:id="923" w:displacedByCustomXml="next"/>
    <w:bookmarkStart w:id="924" w:name="_Toc443575806" w:displacedByCustomXml="next"/>
    <w:bookmarkEnd w:id="924" w:displacedByCustomXml="next"/>
    <w:bookmarkStart w:id="925" w:name="_Toc443469251" w:displacedByCustomXml="next"/>
    <w:bookmarkEnd w:id="925" w:displacedByCustomXml="next"/>
    <w:bookmarkStart w:id="926" w:name="_Toc443552659" w:displacedByCustomXml="next"/>
    <w:bookmarkEnd w:id="926" w:displacedByCustomXml="next"/>
    <w:bookmarkStart w:id="927" w:name="_Toc443562755" w:displacedByCustomXml="next"/>
    <w:bookmarkEnd w:id="927" w:displacedByCustomXml="next"/>
    <w:bookmarkStart w:id="928" w:name="_Toc443575807" w:displacedByCustomXml="next"/>
    <w:bookmarkEnd w:id="928" w:displacedByCustomXml="next"/>
    <w:bookmarkStart w:id="929" w:name="_Toc443469274" w:displacedByCustomXml="next"/>
    <w:bookmarkEnd w:id="929" w:displacedByCustomXml="next"/>
    <w:bookmarkStart w:id="930" w:name="_Toc443552682" w:displacedByCustomXml="next"/>
    <w:bookmarkEnd w:id="930" w:displacedByCustomXml="next"/>
    <w:bookmarkStart w:id="931" w:name="_Toc443562778" w:displacedByCustomXml="next"/>
    <w:bookmarkEnd w:id="931" w:displacedByCustomXml="next"/>
    <w:bookmarkStart w:id="932" w:name="_Toc443575830" w:displacedByCustomXml="next"/>
    <w:bookmarkEnd w:id="932" w:displacedByCustomXml="next"/>
    <w:bookmarkStart w:id="933" w:name="_Toc443469283" w:displacedByCustomXml="next"/>
    <w:bookmarkEnd w:id="933" w:displacedByCustomXml="next"/>
    <w:bookmarkStart w:id="934" w:name="_Toc443552691" w:displacedByCustomXml="next"/>
    <w:bookmarkEnd w:id="934" w:displacedByCustomXml="next"/>
    <w:bookmarkStart w:id="935" w:name="_Toc443562787" w:displacedByCustomXml="next"/>
    <w:bookmarkEnd w:id="935" w:displacedByCustomXml="next"/>
    <w:bookmarkStart w:id="936" w:name="_Toc443575839" w:displacedByCustomXml="next"/>
    <w:bookmarkEnd w:id="936" w:displacedByCustomXml="next"/>
    <w:bookmarkStart w:id="937" w:name="_Toc443469292" w:displacedByCustomXml="next"/>
    <w:bookmarkEnd w:id="937" w:displacedByCustomXml="next"/>
    <w:bookmarkStart w:id="938" w:name="_Toc443552700" w:displacedByCustomXml="next"/>
    <w:bookmarkEnd w:id="938" w:displacedByCustomXml="next"/>
    <w:bookmarkStart w:id="939" w:name="_Toc443562796" w:displacedByCustomXml="next"/>
    <w:bookmarkEnd w:id="939" w:displacedByCustomXml="next"/>
    <w:bookmarkStart w:id="940" w:name="_Toc443575848" w:displacedByCustomXml="next"/>
    <w:bookmarkEnd w:id="940" w:displacedByCustomXml="next"/>
    <w:bookmarkStart w:id="941" w:name="_Toc443469301" w:displacedByCustomXml="next"/>
    <w:bookmarkEnd w:id="941" w:displacedByCustomXml="next"/>
    <w:bookmarkStart w:id="942" w:name="_Toc443552709" w:displacedByCustomXml="next"/>
    <w:bookmarkEnd w:id="942" w:displacedByCustomXml="next"/>
    <w:bookmarkStart w:id="943" w:name="_Toc443562805" w:displacedByCustomXml="next"/>
    <w:bookmarkEnd w:id="943" w:displacedByCustomXml="next"/>
    <w:bookmarkStart w:id="944" w:name="_Toc443575857" w:displacedByCustomXml="next"/>
    <w:bookmarkEnd w:id="944" w:displacedByCustomXml="next"/>
    <w:bookmarkStart w:id="945" w:name="_Toc443469310" w:displacedByCustomXml="next"/>
    <w:bookmarkEnd w:id="945" w:displacedByCustomXml="next"/>
    <w:bookmarkStart w:id="946" w:name="_Toc443552718" w:displacedByCustomXml="next"/>
    <w:bookmarkEnd w:id="946" w:displacedByCustomXml="next"/>
    <w:bookmarkStart w:id="947" w:name="_Toc443562814" w:displacedByCustomXml="next"/>
    <w:bookmarkEnd w:id="947" w:displacedByCustomXml="next"/>
    <w:bookmarkStart w:id="948" w:name="_Toc443575866" w:displacedByCustomXml="next"/>
    <w:bookmarkEnd w:id="948" w:displacedByCustomXml="next"/>
    <w:bookmarkStart w:id="949" w:name="_Toc443469319" w:displacedByCustomXml="next"/>
    <w:bookmarkEnd w:id="949" w:displacedByCustomXml="next"/>
    <w:bookmarkStart w:id="950" w:name="_Toc443552727" w:displacedByCustomXml="next"/>
    <w:bookmarkEnd w:id="950" w:displacedByCustomXml="next"/>
    <w:bookmarkStart w:id="951" w:name="_Toc443562823" w:displacedByCustomXml="next"/>
    <w:bookmarkEnd w:id="951" w:displacedByCustomXml="next"/>
    <w:bookmarkStart w:id="952" w:name="_Toc443575875" w:displacedByCustomXml="next"/>
    <w:bookmarkEnd w:id="952" w:displacedByCustomXml="next"/>
    <w:bookmarkStart w:id="953" w:name="_Toc443469337" w:displacedByCustomXml="next"/>
    <w:bookmarkEnd w:id="953" w:displacedByCustomXml="next"/>
    <w:bookmarkStart w:id="954" w:name="_Toc443552745" w:displacedByCustomXml="next"/>
    <w:bookmarkEnd w:id="954" w:displacedByCustomXml="next"/>
    <w:bookmarkStart w:id="955" w:name="_Toc443562841" w:displacedByCustomXml="next"/>
    <w:bookmarkEnd w:id="955" w:displacedByCustomXml="next"/>
    <w:bookmarkStart w:id="956" w:name="_Toc443575893" w:displacedByCustomXml="next"/>
    <w:bookmarkEnd w:id="956" w:displacedByCustomXml="next"/>
    <w:bookmarkStart w:id="957" w:name="_Toc443469346" w:displacedByCustomXml="next"/>
    <w:bookmarkEnd w:id="957" w:displacedByCustomXml="next"/>
    <w:bookmarkStart w:id="958" w:name="_Toc443552754" w:displacedByCustomXml="next"/>
    <w:bookmarkEnd w:id="958" w:displacedByCustomXml="next"/>
    <w:bookmarkStart w:id="959" w:name="_Toc443562850" w:displacedByCustomXml="next"/>
    <w:bookmarkEnd w:id="959" w:displacedByCustomXml="next"/>
    <w:bookmarkStart w:id="960" w:name="_Toc443575902" w:displacedByCustomXml="next"/>
    <w:bookmarkEnd w:id="960" w:displacedByCustomXml="next"/>
    <w:bookmarkStart w:id="961" w:name="_Toc443469355" w:displacedByCustomXml="next"/>
    <w:bookmarkEnd w:id="961" w:displacedByCustomXml="next"/>
    <w:bookmarkStart w:id="962" w:name="_Toc443552763" w:displacedByCustomXml="next"/>
    <w:bookmarkEnd w:id="962" w:displacedByCustomXml="next"/>
    <w:bookmarkStart w:id="963" w:name="_Toc443562859" w:displacedByCustomXml="next"/>
    <w:bookmarkEnd w:id="963" w:displacedByCustomXml="next"/>
    <w:bookmarkStart w:id="964" w:name="_Toc443575911" w:displacedByCustomXml="next"/>
    <w:bookmarkEnd w:id="964" w:displacedByCustomXml="next"/>
    <w:bookmarkStart w:id="965" w:name="_Toc443469364" w:displacedByCustomXml="next"/>
    <w:bookmarkEnd w:id="965" w:displacedByCustomXml="next"/>
    <w:bookmarkStart w:id="966" w:name="_Toc443552772" w:displacedByCustomXml="next"/>
    <w:bookmarkEnd w:id="966" w:displacedByCustomXml="next"/>
    <w:bookmarkStart w:id="967" w:name="_Toc443562868" w:displacedByCustomXml="next"/>
    <w:bookmarkEnd w:id="967" w:displacedByCustomXml="next"/>
    <w:bookmarkStart w:id="968" w:name="_Toc443575920" w:displacedByCustomXml="next"/>
    <w:bookmarkEnd w:id="968" w:displacedByCustomXml="next"/>
    <w:bookmarkStart w:id="969" w:name="_Toc443469373" w:displacedByCustomXml="next"/>
    <w:bookmarkEnd w:id="969" w:displacedByCustomXml="next"/>
    <w:bookmarkStart w:id="970" w:name="_Toc443552781" w:displacedByCustomXml="next"/>
    <w:bookmarkEnd w:id="970" w:displacedByCustomXml="next"/>
    <w:bookmarkStart w:id="971" w:name="_Toc443562877" w:displacedByCustomXml="next"/>
    <w:bookmarkEnd w:id="971" w:displacedByCustomXml="next"/>
    <w:bookmarkStart w:id="972" w:name="_Toc443575929" w:displacedByCustomXml="next"/>
    <w:bookmarkEnd w:id="972" w:displacedByCustomXml="next"/>
    <w:bookmarkStart w:id="973" w:name="_Toc443469382" w:displacedByCustomXml="next"/>
    <w:bookmarkEnd w:id="973" w:displacedByCustomXml="next"/>
    <w:bookmarkStart w:id="974" w:name="_Toc443552790" w:displacedByCustomXml="next"/>
    <w:bookmarkEnd w:id="974" w:displacedByCustomXml="next"/>
    <w:bookmarkStart w:id="975" w:name="_Toc443562886" w:displacedByCustomXml="next"/>
    <w:bookmarkEnd w:id="975" w:displacedByCustomXml="next"/>
    <w:bookmarkStart w:id="976" w:name="_Toc443575938" w:displacedByCustomXml="next"/>
    <w:bookmarkEnd w:id="976" w:displacedByCustomXml="next"/>
    <w:bookmarkStart w:id="977" w:name="_Toc443469391" w:displacedByCustomXml="next"/>
    <w:bookmarkEnd w:id="977" w:displacedByCustomXml="next"/>
    <w:bookmarkStart w:id="978" w:name="_Toc443552799" w:displacedByCustomXml="next"/>
    <w:bookmarkEnd w:id="978" w:displacedByCustomXml="next"/>
    <w:bookmarkStart w:id="979" w:name="_Toc443562895" w:displacedByCustomXml="next"/>
    <w:bookmarkEnd w:id="979" w:displacedByCustomXml="next"/>
    <w:bookmarkStart w:id="980" w:name="_Toc443575947" w:displacedByCustomXml="next"/>
    <w:bookmarkEnd w:id="980" w:displacedByCustomXml="next"/>
    <w:bookmarkStart w:id="981" w:name="_Toc443469400" w:displacedByCustomXml="next"/>
    <w:bookmarkEnd w:id="981" w:displacedByCustomXml="next"/>
    <w:bookmarkStart w:id="982" w:name="_Toc443552808" w:displacedByCustomXml="next"/>
    <w:bookmarkEnd w:id="982" w:displacedByCustomXml="next"/>
    <w:bookmarkStart w:id="983" w:name="_Toc443562904" w:displacedByCustomXml="next"/>
    <w:bookmarkEnd w:id="983" w:displacedByCustomXml="next"/>
    <w:bookmarkStart w:id="984" w:name="_Toc443575956" w:displacedByCustomXml="next"/>
    <w:bookmarkEnd w:id="984" w:displacedByCustomXml="next"/>
    <w:bookmarkStart w:id="985" w:name="_Toc443469409" w:displacedByCustomXml="next"/>
    <w:bookmarkEnd w:id="985" w:displacedByCustomXml="next"/>
    <w:bookmarkStart w:id="986" w:name="_Toc443552817" w:displacedByCustomXml="next"/>
    <w:bookmarkEnd w:id="986" w:displacedByCustomXml="next"/>
    <w:bookmarkStart w:id="987" w:name="_Toc443562913" w:displacedByCustomXml="next"/>
    <w:bookmarkEnd w:id="987" w:displacedByCustomXml="next"/>
    <w:bookmarkStart w:id="988" w:name="_Toc443575965" w:displacedByCustomXml="next"/>
    <w:bookmarkEnd w:id="988" w:displacedByCustomXml="next"/>
    <w:bookmarkStart w:id="989" w:name="_Toc443469418" w:displacedByCustomXml="next"/>
    <w:bookmarkEnd w:id="989" w:displacedByCustomXml="next"/>
    <w:bookmarkStart w:id="990" w:name="_Toc443552826" w:displacedByCustomXml="next"/>
    <w:bookmarkEnd w:id="990" w:displacedByCustomXml="next"/>
    <w:bookmarkStart w:id="991" w:name="_Toc443562922" w:displacedByCustomXml="next"/>
    <w:bookmarkEnd w:id="991" w:displacedByCustomXml="next"/>
    <w:bookmarkStart w:id="992" w:name="_Toc443575974" w:displacedByCustomXml="next"/>
    <w:bookmarkEnd w:id="992" w:displacedByCustomXml="next"/>
    <w:bookmarkStart w:id="993" w:name="_Toc443469427" w:displacedByCustomXml="next"/>
    <w:bookmarkEnd w:id="993" w:displacedByCustomXml="next"/>
    <w:bookmarkStart w:id="994" w:name="_Toc443552835" w:displacedByCustomXml="next"/>
    <w:bookmarkEnd w:id="994" w:displacedByCustomXml="next"/>
    <w:bookmarkStart w:id="995" w:name="_Toc443562931" w:displacedByCustomXml="next"/>
    <w:bookmarkEnd w:id="995" w:displacedByCustomXml="next"/>
    <w:bookmarkStart w:id="996" w:name="_Toc443575983" w:displacedByCustomXml="next"/>
    <w:bookmarkEnd w:id="996" w:displacedByCustomXml="next"/>
    <w:bookmarkStart w:id="997" w:name="_Toc443469436" w:displacedByCustomXml="next"/>
    <w:bookmarkEnd w:id="997" w:displacedByCustomXml="next"/>
    <w:bookmarkStart w:id="998" w:name="_Toc443552844" w:displacedByCustomXml="next"/>
    <w:bookmarkEnd w:id="998" w:displacedByCustomXml="next"/>
    <w:bookmarkStart w:id="999" w:name="_Toc443562940" w:displacedByCustomXml="next"/>
    <w:bookmarkEnd w:id="999" w:displacedByCustomXml="next"/>
    <w:bookmarkStart w:id="1000" w:name="_Toc443575992" w:displacedByCustomXml="next"/>
    <w:bookmarkEnd w:id="1000" w:displacedByCustomXml="next"/>
    <w:bookmarkStart w:id="1001" w:name="_Toc443469445" w:displacedByCustomXml="next"/>
    <w:bookmarkEnd w:id="1001" w:displacedByCustomXml="next"/>
    <w:bookmarkStart w:id="1002" w:name="_Toc443552853" w:displacedByCustomXml="next"/>
    <w:bookmarkEnd w:id="1002" w:displacedByCustomXml="next"/>
    <w:bookmarkStart w:id="1003" w:name="_Toc443562949" w:displacedByCustomXml="next"/>
    <w:bookmarkEnd w:id="1003" w:displacedByCustomXml="next"/>
    <w:bookmarkStart w:id="1004" w:name="_Toc443576001" w:displacedByCustomXml="next"/>
    <w:bookmarkEnd w:id="1004" w:displacedByCustomXml="next"/>
    <w:bookmarkStart w:id="1005" w:name="_Toc443469463" w:displacedByCustomXml="next"/>
    <w:bookmarkEnd w:id="1005" w:displacedByCustomXml="next"/>
    <w:bookmarkStart w:id="1006" w:name="_Toc443552871" w:displacedByCustomXml="next"/>
    <w:bookmarkEnd w:id="1006" w:displacedByCustomXml="next"/>
    <w:bookmarkStart w:id="1007" w:name="_Toc443562967" w:displacedByCustomXml="next"/>
    <w:bookmarkEnd w:id="1007" w:displacedByCustomXml="next"/>
    <w:bookmarkStart w:id="1008" w:name="_Toc443576019" w:displacedByCustomXml="next"/>
    <w:bookmarkEnd w:id="1008" w:displacedByCustomXml="next"/>
    <w:bookmarkStart w:id="1009" w:name="_Toc443469472" w:displacedByCustomXml="next"/>
    <w:bookmarkEnd w:id="1009" w:displacedByCustomXml="next"/>
    <w:bookmarkStart w:id="1010" w:name="_Toc443552880" w:displacedByCustomXml="next"/>
    <w:bookmarkEnd w:id="1010" w:displacedByCustomXml="next"/>
    <w:bookmarkStart w:id="1011" w:name="_Toc443562976" w:displacedByCustomXml="next"/>
    <w:bookmarkEnd w:id="1011" w:displacedByCustomXml="next"/>
    <w:bookmarkStart w:id="1012" w:name="_Toc443576028" w:displacedByCustomXml="next"/>
    <w:bookmarkEnd w:id="1012" w:displacedByCustomXml="next"/>
    <w:bookmarkStart w:id="1013" w:name="_Toc443469481" w:displacedByCustomXml="next"/>
    <w:bookmarkEnd w:id="1013" w:displacedByCustomXml="next"/>
    <w:bookmarkStart w:id="1014" w:name="_Toc443552889" w:displacedByCustomXml="next"/>
    <w:bookmarkEnd w:id="1014" w:displacedByCustomXml="next"/>
    <w:bookmarkStart w:id="1015" w:name="_Toc443562985" w:displacedByCustomXml="next"/>
    <w:bookmarkEnd w:id="1015" w:displacedByCustomXml="next"/>
    <w:bookmarkStart w:id="1016" w:name="_Toc443576037" w:displacedByCustomXml="next"/>
    <w:bookmarkEnd w:id="1016" w:displacedByCustomXml="next"/>
    <w:bookmarkStart w:id="1017" w:name="_Toc443469490" w:displacedByCustomXml="next"/>
    <w:bookmarkEnd w:id="1017" w:displacedByCustomXml="next"/>
    <w:bookmarkStart w:id="1018" w:name="_Toc443552898" w:displacedByCustomXml="next"/>
    <w:bookmarkEnd w:id="1018" w:displacedByCustomXml="next"/>
    <w:bookmarkStart w:id="1019" w:name="_Toc443562994" w:displacedByCustomXml="next"/>
    <w:bookmarkEnd w:id="1019" w:displacedByCustomXml="next"/>
    <w:bookmarkStart w:id="1020" w:name="_Toc443576046" w:displacedByCustomXml="next"/>
    <w:bookmarkEnd w:id="1020" w:displacedByCustomXml="next"/>
    <w:bookmarkStart w:id="1021" w:name="_Toc443469499" w:displacedByCustomXml="next"/>
    <w:bookmarkEnd w:id="1021" w:displacedByCustomXml="next"/>
    <w:bookmarkStart w:id="1022" w:name="_Toc443552907" w:displacedByCustomXml="next"/>
    <w:bookmarkEnd w:id="1022" w:displacedByCustomXml="next"/>
    <w:bookmarkStart w:id="1023" w:name="_Toc443563003" w:displacedByCustomXml="next"/>
    <w:bookmarkEnd w:id="1023" w:displacedByCustomXml="next"/>
    <w:bookmarkStart w:id="1024" w:name="_Toc443576055" w:displacedByCustomXml="next"/>
    <w:bookmarkEnd w:id="1024" w:displacedByCustomXml="next"/>
    <w:bookmarkStart w:id="1025" w:name="_Toc443469508" w:displacedByCustomXml="next"/>
    <w:bookmarkEnd w:id="1025" w:displacedByCustomXml="next"/>
    <w:bookmarkStart w:id="1026" w:name="_Toc443552916" w:displacedByCustomXml="next"/>
    <w:bookmarkEnd w:id="1026" w:displacedByCustomXml="next"/>
    <w:bookmarkStart w:id="1027" w:name="_Toc443563012" w:displacedByCustomXml="next"/>
    <w:bookmarkEnd w:id="1027" w:displacedByCustomXml="next"/>
    <w:bookmarkStart w:id="1028" w:name="_Toc443576064" w:displacedByCustomXml="next"/>
    <w:bookmarkEnd w:id="1028" w:displacedByCustomXml="next"/>
    <w:bookmarkStart w:id="1029" w:name="_Toc443469517" w:displacedByCustomXml="next"/>
    <w:bookmarkEnd w:id="1029" w:displacedByCustomXml="next"/>
    <w:bookmarkStart w:id="1030" w:name="_Toc443552925" w:displacedByCustomXml="next"/>
    <w:bookmarkEnd w:id="1030" w:displacedByCustomXml="next"/>
    <w:bookmarkStart w:id="1031" w:name="_Toc443563021" w:displacedByCustomXml="next"/>
    <w:bookmarkEnd w:id="1031" w:displacedByCustomXml="next"/>
    <w:bookmarkStart w:id="1032" w:name="_Toc443576073" w:displacedByCustomXml="next"/>
    <w:bookmarkEnd w:id="1032" w:displacedByCustomXml="next"/>
    <w:bookmarkStart w:id="1033" w:name="_Toc443469526" w:displacedByCustomXml="next"/>
    <w:bookmarkEnd w:id="1033" w:displacedByCustomXml="next"/>
    <w:bookmarkStart w:id="1034" w:name="_Toc443552934" w:displacedByCustomXml="next"/>
    <w:bookmarkEnd w:id="1034" w:displacedByCustomXml="next"/>
    <w:bookmarkStart w:id="1035" w:name="_Toc443563030" w:displacedByCustomXml="next"/>
    <w:bookmarkEnd w:id="1035" w:displacedByCustomXml="next"/>
    <w:bookmarkStart w:id="1036" w:name="_Toc443576082" w:displacedByCustomXml="next"/>
    <w:bookmarkEnd w:id="1036" w:displacedByCustomXml="next"/>
    <w:bookmarkStart w:id="1037" w:name="_Toc443469535" w:displacedByCustomXml="next"/>
    <w:bookmarkEnd w:id="1037" w:displacedByCustomXml="next"/>
    <w:bookmarkStart w:id="1038" w:name="_Toc443552943" w:displacedByCustomXml="next"/>
    <w:bookmarkEnd w:id="1038" w:displacedByCustomXml="next"/>
    <w:bookmarkStart w:id="1039" w:name="_Toc443563039" w:displacedByCustomXml="next"/>
    <w:bookmarkEnd w:id="1039" w:displacedByCustomXml="next"/>
    <w:bookmarkStart w:id="1040" w:name="_Toc443576091" w:displacedByCustomXml="next"/>
    <w:bookmarkEnd w:id="1040" w:displacedByCustomXml="next"/>
    <w:bookmarkStart w:id="1041" w:name="_Toc443469544" w:displacedByCustomXml="next"/>
    <w:bookmarkEnd w:id="1041" w:displacedByCustomXml="next"/>
    <w:bookmarkStart w:id="1042" w:name="_Toc443552952" w:displacedByCustomXml="next"/>
    <w:bookmarkEnd w:id="1042" w:displacedByCustomXml="next"/>
    <w:bookmarkStart w:id="1043" w:name="_Toc443563048" w:displacedByCustomXml="next"/>
    <w:bookmarkEnd w:id="1043" w:displacedByCustomXml="next"/>
    <w:bookmarkStart w:id="1044" w:name="_Toc443576100" w:displacedByCustomXml="next"/>
    <w:bookmarkEnd w:id="1044" w:displacedByCustomXml="next"/>
    <w:bookmarkStart w:id="1045" w:name="_Toc443469553" w:displacedByCustomXml="next"/>
    <w:bookmarkEnd w:id="1045" w:displacedByCustomXml="next"/>
    <w:bookmarkStart w:id="1046" w:name="_Toc443552961" w:displacedByCustomXml="next"/>
    <w:bookmarkEnd w:id="1046" w:displacedByCustomXml="next"/>
    <w:bookmarkStart w:id="1047" w:name="_Toc443563057" w:displacedByCustomXml="next"/>
    <w:bookmarkEnd w:id="1047" w:displacedByCustomXml="next"/>
    <w:bookmarkStart w:id="1048" w:name="_Toc443469562" w:displacedByCustomXml="next"/>
    <w:bookmarkEnd w:id="1048" w:displacedByCustomXml="next"/>
    <w:bookmarkStart w:id="1049" w:name="_Toc443552970" w:displacedByCustomXml="next"/>
    <w:bookmarkEnd w:id="1049" w:displacedByCustomXml="next"/>
    <w:bookmarkStart w:id="1050" w:name="_Toc443563066" w:displacedByCustomXml="next"/>
    <w:bookmarkEnd w:id="1050" w:displacedByCustomXml="next"/>
    <w:bookmarkStart w:id="1051" w:name="_Toc443469571" w:displacedByCustomXml="next"/>
    <w:bookmarkEnd w:id="1051" w:displacedByCustomXml="next"/>
    <w:bookmarkStart w:id="1052" w:name="_Toc443552979" w:displacedByCustomXml="next"/>
    <w:bookmarkEnd w:id="1052" w:displacedByCustomXml="next"/>
    <w:bookmarkStart w:id="1053" w:name="_Toc443563075" w:displacedByCustomXml="next"/>
    <w:bookmarkEnd w:id="1053" w:displacedByCustomXml="next"/>
    <w:bookmarkStart w:id="1054" w:name="_Toc443469580" w:displacedByCustomXml="next"/>
    <w:bookmarkEnd w:id="1054" w:displacedByCustomXml="next"/>
    <w:bookmarkStart w:id="1055" w:name="_Toc443552988" w:displacedByCustomXml="next"/>
    <w:bookmarkEnd w:id="1055" w:displacedByCustomXml="next"/>
    <w:bookmarkStart w:id="1056" w:name="_Toc443563084" w:displacedByCustomXml="next"/>
    <w:bookmarkEnd w:id="1056" w:displacedByCustomXml="next"/>
    <w:bookmarkStart w:id="1057" w:name="_Toc443469589" w:displacedByCustomXml="next"/>
    <w:bookmarkEnd w:id="1057" w:displacedByCustomXml="next"/>
    <w:bookmarkStart w:id="1058" w:name="_Toc443552997" w:displacedByCustomXml="next"/>
    <w:bookmarkEnd w:id="1058" w:displacedByCustomXml="next"/>
    <w:bookmarkStart w:id="1059" w:name="_Toc443563093" w:displacedByCustomXml="next"/>
    <w:bookmarkEnd w:id="1059" w:displacedByCustomXml="next"/>
    <w:bookmarkStart w:id="1060" w:name="_Toc443469607" w:displacedByCustomXml="next"/>
    <w:bookmarkEnd w:id="1060" w:displacedByCustomXml="next"/>
    <w:bookmarkStart w:id="1061" w:name="_Toc443553015" w:displacedByCustomXml="next"/>
    <w:bookmarkEnd w:id="1061" w:displacedByCustomXml="next"/>
    <w:bookmarkStart w:id="1062" w:name="_Toc443563111" w:displacedByCustomXml="next"/>
    <w:bookmarkEnd w:id="1062" w:displacedByCustomXml="next"/>
    <w:bookmarkStart w:id="1063" w:name="_Toc443469616" w:displacedByCustomXml="next"/>
    <w:bookmarkEnd w:id="1063" w:displacedByCustomXml="next"/>
    <w:bookmarkStart w:id="1064" w:name="_Toc443553024" w:displacedByCustomXml="next"/>
    <w:bookmarkEnd w:id="1064" w:displacedByCustomXml="next"/>
    <w:bookmarkStart w:id="1065" w:name="_Toc443563120" w:displacedByCustomXml="next"/>
    <w:bookmarkEnd w:id="1065" w:displacedByCustomXml="next"/>
    <w:bookmarkStart w:id="1066" w:name="_Toc443469625" w:displacedByCustomXml="next"/>
    <w:bookmarkEnd w:id="1066" w:displacedByCustomXml="next"/>
    <w:bookmarkStart w:id="1067" w:name="_Toc443553033" w:displacedByCustomXml="next"/>
    <w:bookmarkEnd w:id="1067" w:displacedByCustomXml="next"/>
    <w:bookmarkStart w:id="1068" w:name="_Toc443563129" w:displacedByCustomXml="next"/>
    <w:bookmarkEnd w:id="1068" w:displacedByCustomXml="next"/>
    <w:bookmarkStart w:id="1069" w:name="_Toc443469634" w:displacedByCustomXml="next"/>
    <w:bookmarkEnd w:id="1069" w:displacedByCustomXml="next"/>
    <w:bookmarkStart w:id="1070" w:name="_Toc443553042" w:displacedByCustomXml="next"/>
    <w:bookmarkEnd w:id="1070" w:displacedByCustomXml="next"/>
    <w:bookmarkStart w:id="1071" w:name="_Toc443563138" w:displacedByCustomXml="next"/>
    <w:bookmarkEnd w:id="1071" w:displacedByCustomXml="next"/>
    <w:bookmarkStart w:id="1072" w:name="_Toc443469643" w:displacedByCustomXml="next"/>
    <w:bookmarkEnd w:id="1072" w:displacedByCustomXml="next"/>
    <w:bookmarkStart w:id="1073" w:name="_Toc443553051" w:displacedByCustomXml="next"/>
    <w:bookmarkEnd w:id="1073" w:displacedByCustomXml="next"/>
    <w:bookmarkStart w:id="1074" w:name="_Toc443563147" w:displacedByCustomXml="next"/>
    <w:bookmarkEnd w:id="1074" w:displacedByCustomXml="next"/>
    <w:bookmarkStart w:id="1075" w:name="_Toc443469652" w:displacedByCustomXml="next"/>
    <w:bookmarkEnd w:id="1075" w:displacedByCustomXml="next"/>
    <w:bookmarkStart w:id="1076" w:name="_Toc443553060" w:displacedByCustomXml="next"/>
    <w:bookmarkEnd w:id="1076" w:displacedByCustomXml="next"/>
    <w:bookmarkStart w:id="1077" w:name="_Toc443563156" w:displacedByCustomXml="next"/>
    <w:bookmarkEnd w:id="1077" w:displacedByCustomXml="next"/>
    <w:bookmarkStart w:id="1078" w:name="_Toc443469661" w:displacedByCustomXml="next"/>
    <w:bookmarkEnd w:id="1078" w:displacedByCustomXml="next"/>
    <w:bookmarkStart w:id="1079" w:name="_Toc443553069" w:displacedByCustomXml="next"/>
    <w:bookmarkEnd w:id="1079" w:displacedByCustomXml="next"/>
    <w:bookmarkStart w:id="1080" w:name="_Toc443563165" w:displacedByCustomXml="next"/>
    <w:bookmarkEnd w:id="1080" w:displacedByCustomXml="next"/>
    <w:bookmarkStart w:id="1081" w:name="_Toc443469670" w:displacedByCustomXml="next"/>
    <w:bookmarkEnd w:id="1081" w:displacedByCustomXml="next"/>
    <w:bookmarkStart w:id="1082" w:name="_Toc443553078" w:displacedByCustomXml="next"/>
    <w:bookmarkEnd w:id="1082" w:displacedByCustomXml="next"/>
    <w:bookmarkStart w:id="1083" w:name="_Toc443563174" w:displacedByCustomXml="next"/>
    <w:bookmarkEnd w:id="1083" w:displacedByCustomXml="next"/>
    <w:bookmarkStart w:id="1084" w:name="_Toc443469679" w:displacedByCustomXml="next"/>
    <w:bookmarkEnd w:id="1084" w:displacedByCustomXml="next"/>
    <w:bookmarkStart w:id="1085" w:name="_Toc443553087" w:displacedByCustomXml="next"/>
    <w:bookmarkEnd w:id="1085" w:displacedByCustomXml="next"/>
    <w:bookmarkStart w:id="1086" w:name="_Toc443563183" w:displacedByCustomXml="next"/>
    <w:bookmarkEnd w:id="1086" w:displacedByCustomXml="next"/>
    <w:bookmarkStart w:id="1087" w:name="_Toc443469688" w:displacedByCustomXml="next"/>
    <w:bookmarkEnd w:id="1087" w:displacedByCustomXml="next"/>
    <w:bookmarkStart w:id="1088" w:name="_Toc443553096" w:displacedByCustomXml="next"/>
    <w:bookmarkEnd w:id="1088" w:displacedByCustomXml="next"/>
    <w:bookmarkStart w:id="1089" w:name="_Toc443563192" w:displacedByCustomXml="next"/>
    <w:bookmarkEnd w:id="1089" w:displacedByCustomXml="next"/>
    <w:bookmarkStart w:id="1090" w:name="_Toc443469697" w:displacedByCustomXml="next"/>
    <w:bookmarkEnd w:id="1090" w:displacedByCustomXml="next"/>
    <w:bookmarkStart w:id="1091" w:name="_Toc443553105" w:displacedByCustomXml="next"/>
    <w:bookmarkEnd w:id="1091" w:displacedByCustomXml="next"/>
    <w:bookmarkStart w:id="1092" w:name="_Toc443563201" w:displacedByCustomXml="next"/>
    <w:bookmarkEnd w:id="1092" w:displacedByCustomXml="next"/>
    <w:bookmarkStart w:id="1093" w:name="_Toc443469706" w:displacedByCustomXml="next"/>
    <w:bookmarkEnd w:id="1093" w:displacedByCustomXml="next"/>
    <w:bookmarkStart w:id="1094" w:name="_Toc443553114" w:displacedByCustomXml="next"/>
    <w:bookmarkEnd w:id="1094" w:displacedByCustomXml="next"/>
    <w:bookmarkStart w:id="1095" w:name="_Toc443563210" w:displacedByCustomXml="next"/>
    <w:bookmarkEnd w:id="1095" w:displacedByCustomXml="next"/>
    <w:bookmarkStart w:id="1096" w:name="_Toc443469715" w:displacedByCustomXml="next"/>
    <w:bookmarkEnd w:id="1096" w:displacedByCustomXml="next"/>
    <w:bookmarkStart w:id="1097" w:name="_Toc443553123" w:displacedByCustomXml="next"/>
    <w:bookmarkEnd w:id="1097" w:displacedByCustomXml="next"/>
    <w:bookmarkStart w:id="1098" w:name="_Toc443563219" w:displacedByCustomXml="next"/>
    <w:bookmarkEnd w:id="1098" w:displacedByCustomXml="next"/>
    <w:bookmarkStart w:id="1099" w:name="_Toc443469724" w:displacedByCustomXml="next"/>
    <w:bookmarkEnd w:id="1099" w:displacedByCustomXml="next"/>
    <w:bookmarkStart w:id="1100" w:name="_Toc443553132" w:displacedByCustomXml="next"/>
    <w:bookmarkEnd w:id="1100" w:displacedByCustomXml="next"/>
    <w:bookmarkStart w:id="1101" w:name="_Toc443563228" w:displacedByCustomXml="next"/>
    <w:bookmarkEnd w:id="1101" w:displacedByCustomXml="next"/>
    <w:bookmarkStart w:id="1102" w:name="_Toc443469733" w:displacedByCustomXml="next"/>
    <w:bookmarkEnd w:id="1102" w:displacedByCustomXml="next"/>
    <w:bookmarkStart w:id="1103" w:name="_Toc443553141" w:displacedByCustomXml="next"/>
    <w:bookmarkEnd w:id="1103" w:displacedByCustomXml="next"/>
    <w:bookmarkStart w:id="1104" w:name="_Toc443563237" w:displacedByCustomXml="next"/>
    <w:bookmarkEnd w:id="1104" w:displacedByCustomXml="next"/>
    <w:bookmarkStart w:id="1105" w:name="_Toc443469742" w:displacedByCustomXml="next"/>
    <w:bookmarkEnd w:id="1105" w:displacedByCustomXml="next"/>
    <w:bookmarkStart w:id="1106" w:name="_Toc443553150" w:displacedByCustomXml="next"/>
    <w:bookmarkEnd w:id="1106" w:displacedByCustomXml="next"/>
    <w:bookmarkStart w:id="1107" w:name="_Toc443563246" w:displacedByCustomXml="next"/>
    <w:bookmarkEnd w:id="1107" w:displacedByCustomXml="next"/>
    <w:bookmarkStart w:id="1108" w:name="_Toc443469760" w:displacedByCustomXml="next"/>
    <w:bookmarkEnd w:id="1108" w:displacedByCustomXml="next"/>
    <w:bookmarkStart w:id="1109" w:name="_Toc443553168" w:displacedByCustomXml="next"/>
    <w:bookmarkEnd w:id="1109" w:displacedByCustomXml="next"/>
    <w:bookmarkStart w:id="1110" w:name="_Toc443563264" w:displacedByCustomXml="next"/>
    <w:bookmarkEnd w:id="1110" w:displacedByCustomXml="next"/>
    <w:bookmarkStart w:id="1111" w:name="_Toc443469769" w:displacedByCustomXml="next"/>
    <w:bookmarkEnd w:id="1111" w:displacedByCustomXml="next"/>
    <w:bookmarkStart w:id="1112" w:name="_Toc443553177" w:displacedByCustomXml="next"/>
    <w:bookmarkEnd w:id="1112" w:displacedByCustomXml="next"/>
    <w:bookmarkStart w:id="1113" w:name="_Toc443563273" w:displacedByCustomXml="next"/>
    <w:bookmarkEnd w:id="1113" w:displacedByCustomXml="next"/>
    <w:bookmarkStart w:id="1114" w:name="_Toc443469778" w:displacedByCustomXml="next"/>
    <w:bookmarkEnd w:id="1114" w:displacedByCustomXml="next"/>
    <w:bookmarkStart w:id="1115" w:name="_Toc443553186" w:displacedByCustomXml="next"/>
    <w:bookmarkEnd w:id="1115" w:displacedByCustomXml="next"/>
    <w:bookmarkStart w:id="1116" w:name="_Toc443563282" w:displacedByCustomXml="next"/>
    <w:bookmarkEnd w:id="1116" w:displacedByCustomXml="next"/>
    <w:bookmarkStart w:id="1117" w:name="_Toc443469787" w:displacedByCustomXml="next"/>
    <w:bookmarkEnd w:id="1117" w:displacedByCustomXml="next"/>
    <w:bookmarkStart w:id="1118" w:name="_Toc443553195" w:displacedByCustomXml="next"/>
    <w:bookmarkEnd w:id="1118" w:displacedByCustomXml="next"/>
    <w:bookmarkStart w:id="1119" w:name="_Toc443563291" w:displacedByCustomXml="next"/>
    <w:bookmarkEnd w:id="1119" w:displacedByCustomXml="next"/>
    <w:bookmarkStart w:id="1120" w:name="_Toc443469796" w:displacedByCustomXml="next"/>
    <w:bookmarkEnd w:id="1120" w:displacedByCustomXml="next"/>
    <w:bookmarkStart w:id="1121" w:name="_Toc443553204" w:displacedByCustomXml="next"/>
    <w:bookmarkEnd w:id="1121" w:displacedByCustomXml="next"/>
    <w:bookmarkStart w:id="1122" w:name="_Toc443563300" w:displacedByCustomXml="next"/>
    <w:bookmarkEnd w:id="1122" w:displacedByCustomXml="next"/>
    <w:bookmarkStart w:id="1123" w:name="_Toc443469805" w:displacedByCustomXml="next"/>
    <w:bookmarkEnd w:id="1123" w:displacedByCustomXml="next"/>
    <w:bookmarkStart w:id="1124" w:name="_Toc443553213" w:displacedByCustomXml="next"/>
    <w:bookmarkEnd w:id="1124" w:displacedByCustomXml="next"/>
    <w:bookmarkStart w:id="1125" w:name="_Toc443563309" w:displacedByCustomXml="next"/>
    <w:bookmarkEnd w:id="1125" w:displacedByCustomXml="next"/>
    <w:bookmarkStart w:id="1126" w:name="_Toc443469814" w:displacedByCustomXml="next"/>
    <w:bookmarkEnd w:id="1126" w:displacedByCustomXml="next"/>
    <w:bookmarkStart w:id="1127" w:name="_Toc443553222" w:displacedByCustomXml="next"/>
    <w:bookmarkEnd w:id="1127" w:displacedByCustomXml="next"/>
    <w:bookmarkStart w:id="1128" w:name="_Toc443563318" w:displacedByCustomXml="next"/>
    <w:bookmarkEnd w:id="1128" w:displacedByCustomXml="next"/>
    <w:bookmarkStart w:id="1129" w:name="_Toc443469823" w:displacedByCustomXml="next"/>
    <w:bookmarkEnd w:id="1129" w:displacedByCustomXml="next"/>
    <w:bookmarkStart w:id="1130" w:name="_Toc443553231" w:displacedByCustomXml="next"/>
    <w:bookmarkEnd w:id="1130" w:displacedByCustomXml="next"/>
    <w:bookmarkStart w:id="1131" w:name="_Toc443563327" w:displacedByCustomXml="next"/>
    <w:bookmarkEnd w:id="1131" w:displacedByCustomXml="next"/>
    <w:bookmarkStart w:id="1132" w:name="_Toc443469832" w:displacedByCustomXml="next"/>
    <w:bookmarkEnd w:id="1132" w:displacedByCustomXml="next"/>
    <w:bookmarkStart w:id="1133" w:name="_Toc443553240" w:displacedByCustomXml="next"/>
    <w:bookmarkEnd w:id="1133" w:displacedByCustomXml="next"/>
    <w:bookmarkStart w:id="1134" w:name="_Toc443563336" w:displacedByCustomXml="next"/>
    <w:bookmarkEnd w:id="1134" w:displacedByCustomXml="next"/>
    <w:bookmarkStart w:id="1135" w:name="_Toc443469841" w:displacedByCustomXml="next"/>
    <w:bookmarkEnd w:id="1135" w:displacedByCustomXml="next"/>
    <w:bookmarkStart w:id="1136" w:name="_Toc443553249" w:displacedByCustomXml="next"/>
    <w:bookmarkEnd w:id="1136" w:displacedByCustomXml="next"/>
    <w:bookmarkStart w:id="1137" w:name="_Toc443563345" w:displacedByCustomXml="next"/>
    <w:bookmarkEnd w:id="1137" w:displacedByCustomXml="next"/>
    <w:bookmarkStart w:id="1138" w:name="_Toc443469850" w:displacedByCustomXml="next"/>
    <w:bookmarkEnd w:id="1138" w:displacedByCustomXml="next"/>
    <w:bookmarkStart w:id="1139" w:name="_Toc443553258" w:displacedByCustomXml="next"/>
    <w:bookmarkEnd w:id="1139" w:displacedByCustomXml="next"/>
    <w:bookmarkStart w:id="1140" w:name="_Toc443563354" w:displacedByCustomXml="next"/>
    <w:bookmarkEnd w:id="1140" w:displacedByCustomXml="next"/>
    <w:bookmarkStart w:id="1141" w:name="_Toc443469859" w:displacedByCustomXml="next"/>
    <w:bookmarkEnd w:id="1141" w:displacedByCustomXml="next"/>
    <w:bookmarkStart w:id="1142" w:name="_Toc443553267" w:displacedByCustomXml="next"/>
    <w:bookmarkEnd w:id="1142" w:displacedByCustomXml="next"/>
    <w:bookmarkStart w:id="1143" w:name="_Toc443563363" w:displacedByCustomXml="next"/>
    <w:bookmarkEnd w:id="1143" w:displacedByCustomXml="next"/>
    <w:bookmarkStart w:id="1144" w:name="_Toc443469868" w:displacedByCustomXml="next"/>
    <w:bookmarkEnd w:id="1144" w:displacedByCustomXml="next"/>
    <w:bookmarkStart w:id="1145" w:name="_Toc443553276" w:displacedByCustomXml="next"/>
    <w:bookmarkEnd w:id="1145" w:displacedByCustomXml="next"/>
    <w:bookmarkStart w:id="1146" w:name="_Toc443563372" w:displacedByCustomXml="next"/>
    <w:bookmarkEnd w:id="1146" w:displacedByCustomXml="next"/>
    <w:bookmarkStart w:id="1147" w:name="_Toc443469877" w:displacedByCustomXml="next"/>
    <w:bookmarkEnd w:id="1147" w:displacedByCustomXml="next"/>
    <w:bookmarkStart w:id="1148" w:name="_Toc443553285" w:displacedByCustomXml="next"/>
    <w:bookmarkEnd w:id="1148" w:displacedByCustomXml="next"/>
    <w:bookmarkStart w:id="1149" w:name="_Toc443563381" w:displacedByCustomXml="next"/>
    <w:bookmarkEnd w:id="1149" w:displacedByCustomXml="next"/>
    <w:bookmarkStart w:id="1150" w:name="_Toc443469886" w:displacedByCustomXml="next"/>
    <w:bookmarkEnd w:id="1150" w:displacedByCustomXml="next"/>
    <w:bookmarkStart w:id="1151" w:name="_Toc443553294" w:displacedByCustomXml="next"/>
    <w:bookmarkEnd w:id="1151" w:displacedByCustomXml="next"/>
    <w:bookmarkStart w:id="1152" w:name="_Toc443563390" w:displacedByCustomXml="next"/>
    <w:bookmarkEnd w:id="1152" w:displacedByCustomXml="next"/>
    <w:bookmarkStart w:id="1153" w:name="_Toc443469895" w:displacedByCustomXml="next"/>
    <w:bookmarkEnd w:id="1153" w:displacedByCustomXml="next"/>
    <w:bookmarkStart w:id="1154" w:name="_Toc443553303" w:displacedByCustomXml="next"/>
    <w:bookmarkEnd w:id="1154" w:displacedByCustomXml="next"/>
    <w:bookmarkStart w:id="1155" w:name="_Toc443563399" w:displacedByCustomXml="next"/>
    <w:bookmarkEnd w:id="1155" w:displacedByCustomXml="next"/>
    <w:bookmarkStart w:id="1156" w:name="_Toc443469904" w:displacedByCustomXml="next"/>
    <w:bookmarkEnd w:id="1156" w:displacedByCustomXml="next"/>
    <w:bookmarkStart w:id="1157" w:name="_Toc443553312" w:displacedByCustomXml="next"/>
    <w:bookmarkEnd w:id="1157" w:displacedByCustomXml="next"/>
    <w:bookmarkStart w:id="1158" w:name="_Toc443563408" w:displacedByCustomXml="next"/>
    <w:bookmarkEnd w:id="1158" w:displacedByCustomXml="next"/>
    <w:bookmarkStart w:id="1159" w:name="_Toc443469913" w:displacedByCustomXml="next"/>
    <w:bookmarkEnd w:id="1159" w:displacedByCustomXml="next"/>
    <w:bookmarkStart w:id="1160" w:name="_Toc443553321" w:displacedByCustomXml="next"/>
    <w:bookmarkEnd w:id="1160" w:displacedByCustomXml="next"/>
    <w:bookmarkStart w:id="1161" w:name="_Toc443563417" w:displacedByCustomXml="next"/>
    <w:bookmarkEnd w:id="1161" w:displacedByCustomXml="next"/>
    <w:bookmarkStart w:id="1162" w:name="_Toc443469922" w:displacedByCustomXml="next"/>
    <w:bookmarkEnd w:id="1162" w:displacedByCustomXml="next"/>
    <w:bookmarkStart w:id="1163" w:name="_Toc443553330" w:displacedByCustomXml="next"/>
    <w:bookmarkEnd w:id="1163" w:displacedByCustomXml="next"/>
    <w:bookmarkStart w:id="1164" w:name="_Toc443563426" w:displacedByCustomXml="next"/>
    <w:bookmarkEnd w:id="1164" w:displacedByCustomXml="next"/>
    <w:bookmarkStart w:id="1165" w:name="_Toc443469931" w:displacedByCustomXml="next"/>
    <w:bookmarkEnd w:id="1165" w:displacedByCustomXml="next"/>
    <w:bookmarkStart w:id="1166" w:name="_Toc443553339" w:displacedByCustomXml="next"/>
    <w:bookmarkEnd w:id="1166" w:displacedByCustomXml="next"/>
    <w:bookmarkStart w:id="1167" w:name="_Toc443563435" w:displacedByCustomXml="next"/>
    <w:bookmarkEnd w:id="1167" w:displacedByCustomXml="next"/>
    <w:bookmarkStart w:id="1168" w:name="_Toc443469940" w:displacedByCustomXml="next"/>
    <w:bookmarkEnd w:id="1168" w:displacedByCustomXml="next"/>
    <w:bookmarkStart w:id="1169" w:name="_Toc443553348" w:displacedByCustomXml="next"/>
    <w:bookmarkEnd w:id="1169" w:displacedByCustomXml="next"/>
    <w:bookmarkStart w:id="1170" w:name="_Toc443563444" w:displacedByCustomXml="next"/>
    <w:bookmarkEnd w:id="1170" w:displacedByCustomXml="next"/>
    <w:bookmarkStart w:id="1171" w:name="_Toc443469949" w:displacedByCustomXml="next"/>
    <w:bookmarkEnd w:id="1171" w:displacedByCustomXml="next"/>
    <w:bookmarkStart w:id="1172" w:name="_Toc443553357" w:displacedByCustomXml="next"/>
    <w:bookmarkEnd w:id="1172" w:displacedByCustomXml="next"/>
    <w:bookmarkStart w:id="1173" w:name="_Toc443563453" w:displacedByCustomXml="next"/>
    <w:bookmarkEnd w:id="1173" w:displacedByCustomXml="next"/>
    <w:bookmarkStart w:id="1174" w:name="_Toc443469958" w:displacedByCustomXml="next"/>
    <w:bookmarkEnd w:id="1174" w:displacedByCustomXml="next"/>
    <w:bookmarkStart w:id="1175" w:name="_Toc443553366" w:displacedByCustomXml="next"/>
    <w:bookmarkEnd w:id="1175" w:displacedByCustomXml="next"/>
    <w:bookmarkStart w:id="1176" w:name="_Toc443563462" w:displacedByCustomXml="next"/>
    <w:bookmarkEnd w:id="1176" w:displacedByCustomXml="next"/>
    <w:bookmarkStart w:id="1177" w:name="_Toc443469976" w:displacedByCustomXml="next"/>
    <w:bookmarkEnd w:id="1177" w:displacedByCustomXml="next"/>
    <w:bookmarkStart w:id="1178" w:name="_Toc443553384" w:displacedByCustomXml="next"/>
    <w:bookmarkEnd w:id="1178" w:displacedByCustomXml="next"/>
    <w:bookmarkStart w:id="1179" w:name="_Toc443563480" w:displacedByCustomXml="next"/>
    <w:bookmarkEnd w:id="1179" w:displacedByCustomXml="next"/>
    <w:bookmarkStart w:id="1180" w:name="_Toc443469985" w:displacedByCustomXml="next"/>
    <w:bookmarkEnd w:id="1180" w:displacedByCustomXml="next"/>
    <w:bookmarkStart w:id="1181" w:name="_Toc443553393" w:displacedByCustomXml="next"/>
    <w:bookmarkEnd w:id="1181" w:displacedByCustomXml="next"/>
    <w:bookmarkStart w:id="1182" w:name="_Toc443563489" w:displacedByCustomXml="next"/>
    <w:bookmarkEnd w:id="1182" w:displacedByCustomXml="next"/>
    <w:bookmarkStart w:id="1183" w:name="_Toc443469994" w:displacedByCustomXml="next"/>
    <w:bookmarkEnd w:id="1183" w:displacedByCustomXml="next"/>
    <w:bookmarkStart w:id="1184" w:name="_Toc443553402" w:displacedByCustomXml="next"/>
    <w:bookmarkEnd w:id="1184" w:displacedByCustomXml="next"/>
    <w:bookmarkStart w:id="1185" w:name="_Toc443563498" w:displacedByCustomXml="next"/>
    <w:bookmarkEnd w:id="1185" w:displacedByCustomXml="next"/>
    <w:bookmarkStart w:id="1186" w:name="_Toc443470003" w:displacedByCustomXml="next"/>
    <w:bookmarkEnd w:id="1186" w:displacedByCustomXml="next"/>
    <w:bookmarkStart w:id="1187" w:name="_Toc443553411" w:displacedByCustomXml="next"/>
    <w:bookmarkEnd w:id="1187" w:displacedByCustomXml="next"/>
    <w:bookmarkStart w:id="1188" w:name="_Toc443563507" w:displacedByCustomXml="next"/>
    <w:bookmarkEnd w:id="1188" w:displacedByCustomXml="next"/>
    <w:bookmarkStart w:id="1189" w:name="_Toc443470012" w:displacedByCustomXml="next"/>
    <w:bookmarkEnd w:id="1189" w:displacedByCustomXml="next"/>
    <w:bookmarkStart w:id="1190" w:name="_Toc443553420" w:displacedByCustomXml="next"/>
    <w:bookmarkEnd w:id="1190" w:displacedByCustomXml="next"/>
    <w:bookmarkStart w:id="1191" w:name="_Toc443563516" w:displacedByCustomXml="next"/>
    <w:bookmarkEnd w:id="1191" w:displacedByCustomXml="next"/>
    <w:bookmarkStart w:id="1192" w:name="_Toc443470021" w:displacedByCustomXml="next"/>
    <w:bookmarkEnd w:id="1192" w:displacedByCustomXml="next"/>
    <w:bookmarkStart w:id="1193" w:name="_Toc443553429" w:displacedByCustomXml="next"/>
    <w:bookmarkEnd w:id="1193" w:displacedByCustomXml="next"/>
    <w:bookmarkStart w:id="1194" w:name="_Toc443563525" w:displacedByCustomXml="next"/>
    <w:bookmarkEnd w:id="1194" w:displacedByCustomXml="next"/>
    <w:bookmarkStart w:id="1195" w:name="_Toc443470030" w:displacedByCustomXml="next"/>
    <w:bookmarkEnd w:id="1195" w:displacedByCustomXml="next"/>
    <w:bookmarkStart w:id="1196" w:name="_Toc443553438" w:displacedByCustomXml="next"/>
    <w:bookmarkEnd w:id="1196" w:displacedByCustomXml="next"/>
    <w:bookmarkStart w:id="1197" w:name="_Toc443563534" w:displacedByCustomXml="next"/>
    <w:bookmarkEnd w:id="1197" w:displacedByCustomXml="next"/>
    <w:bookmarkStart w:id="1198" w:name="_Toc443470039" w:displacedByCustomXml="next"/>
    <w:bookmarkEnd w:id="1198" w:displacedByCustomXml="next"/>
    <w:bookmarkStart w:id="1199" w:name="_Toc443553447" w:displacedByCustomXml="next"/>
    <w:bookmarkEnd w:id="1199" w:displacedByCustomXml="next"/>
    <w:bookmarkStart w:id="1200" w:name="_Toc443563543" w:displacedByCustomXml="next"/>
    <w:bookmarkEnd w:id="1200" w:displacedByCustomXml="next"/>
    <w:bookmarkStart w:id="1201" w:name="_Toc443470048" w:displacedByCustomXml="next"/>
    <w:bookmarkEnd w:id="1201" w:displacedByCustomXml="next"/>
    <w:bookmarkStart w:id="1202" w:name="_Toc443553456" w:displacedByCustomXml="next"/>
    <w:bookmarkEnd w:id="1202" w:displacedByCustomXml="next"/>
    <w:bookmarkStart w:id="1203" w:name="_Toc443563552" w:displacedByCustomXml="next"/>
    <w:bookmarkEnd w:id="1203" w:displacedByCustomXml="next"/>
    <w:bookmarkStart w:id="1204" w:name="_Toc443470057" w:displacedByCustomXml="next"/>
    <w:bookmarkEnd w:id="1204" w:displacedByCustomXml="next"/>
    <w:bookmarkStart w:id="1205" w:name="_Toc443553465" w:displacedByCustomXml="next"/>
    <w:bookmarkEnd w:id="1205" w:displacedByCustomXml="next"/>
    <w:bookmarkStart w:id="1206" w:name="_Toc443563561" w:displacedByCustomXml="next"/>
    <w:bookmarkEnd w:id="1206" w:displacedByCustomXml="next"/>
    <w:bookmarkStart w:id="1207" w:name="_Toc443470066" w:displacedByCustomXml="next"/>
    <w:bookmarkEnd w:id="1207" w:displacedByCustomXml="next"/>
    <w:bookmarkStart w:id="1208" w:name="_Toc443553474" w:displacedByCustomXml="next"/>
    <w:bookmarkEnd w:id="1208" w:displacedByCustomXml="next"/>
    <w:bookmarkStart w:id="1209" w:name="_Toc443563570" w:displacedByCustomXml="next"/>
    <w:bookmarkEnd w:id="1209" w:displacedByCustomXml="next"/>
    <w:bookmarkStart w:id="1210" w:name="_Toc443470075" w:displacedByCustomXml="next"/>
    <w:bookmarkEnd w:id="1210" w:displacedByCustomXml="next"/>
    <w:bookmarkStart w:id="1211" w:name="_Toc443553483" w:displacedByCustomXml="next"/>
    <w:bookmarkEnd w:id="1211" w:displacedByCustomXml="next"/>
    <w:bookmarkStart w:id="1212" w:name="_Toc443563579" w:displacedByCustomXml="next"/>
    <w:bookmarkEnd w:id="1212" w:displacedByCustomXml="next"/>
    <w:bookmarkStart w:id="1213" w:name="_Toc443470084" w:displacedByCustomXml="next"/>
    <w:bookmarkEnd w:id="1213" w:displacedByCustomXml="next"/>
    <w:bookmarkStart w:id="1214" w:name="_Toc443553492" w:displacedByCustomXml="next"/>
    <w:bookmarkEnd w:id="1214" w:displacedByCustomXml="next"/>
    <w:bookmarkStart w:id="1215" w:name="_Toc443563588" w:displacedByCustomXml="next"/>
    <w:bookmarkEnd w:id="1215" w:displacedByCustomXml="next"/>
    <w:bookmarkStart w:id="1216" w:name="_Toc443470093" w:displacedByCustomXml="next"/>
    <w:bookmarkEnd w:id="1216" w:displacedByCustomXml="next"/>
    <w:bookmarkStart w:id="1217" w:name="_Toc443553501" w:displacedByCustomXml="next"/>
    <w:bookmarkEnd w:id="1217" w:displacedByCustomXml="next"/>
    <w:bookmarkStart w:id="1218" w:name="_Toc443563597" w:displacedByCustomXml="next"/>
    <w:bookmarkEnd w:id="1218" w:displacedByCustomXml="next"/>
    <w:bookmarkStart w:id="1219" w:name="_Toc443470102" w:displacedByCustomXml="next"/>
    <w:bookmarkEnd w:id="1219" w:displacedByCustomXml="next"/>
    <w:bookmarkStart w:id="1220" w:name="_Toc443553510" w:displacedByCustomXml="next"/>
    <w:bookmarkEnd w:id="1220" w:displacedByCustomXml="next"/>
    <w:bookmarkStart w:id="1221" w:name="_Toc443563606" w:displacedByCustomXml="next"/>
    <w:bookmarkEnd w:id="1221" w:displacedByCustomXml="next"/>
    <w:bookmarkStart w:id="1222" w:name="_Toc443470111" w:displacedByCustomXml="next"/>
    <w:bookmarkEnd w:id="1222" w:displacedByCustomXml="next"/>
    <w:bookmarkStart w:id="1223" w:name="_Toc443553519" w:displacedByCustomXml="next"/>
    <w:bookmarkEnd w:id="1223" w:displacedByCustomXml="next"/>
    <w:bookmarkStart w:id="1224" w:name="_Toc443563615" w:displacedByCustomXml="next"/>
    <w:bookmarkEnd w:id="1224" w:displacedByCustomXml="next"/>
    <w:bookmarkStart w:id="1225" w:name="_Toc443470120" w:displacedByCustomXml="next"/>
    <w:bookmarkEnd w:id="1225" w:displacedByCustomXml="next"/>
    <w:bookmarkStart w:id="1226" w:name="_Toc443553528" w:displacedByCustomXml="next"/>
    <w:bookmarkEnd w:id="1226" w:displacedByCustomXml="next"/>
    <w:bookmarkStart w:id="1227" w:name="_Toc443563624" w:displacedByCustomXml="next"/>
    <w:bookmarkEnd w:id="1227" w:displacedByCustomXml="next"/>
    <w:bookmarkStart w:id="1228" w:name="_Toc443470129" w:displacedByCustomXml="next"/>
    <w:bookmarkEnd w:id="1228" w:displacedByCustomXml="next"/>
    <w:bookmarkStart w:id="1229" w:name="_Toc443553537" w:displacedByCustomXml="next"/>
    <w:bookmarkEnd w:id="1229" w:displacedByCustomXml="next"/>
    <w:bookmarkStart w:id="1230" w:name="_Toc443563633" w:displacedByCustomXml="next"/>
    <w:bookmarkEnd w:id="1230" w:displacedByCustomXml="next"/>
    <w:bookmarkStart w:id="1231" w:name="_Toc443470138" w:displacedByCustomXml="next"/>
    <w:bookmarkEnd w:id="1231" w:displacedByCustomXml="next"/>
    <w:bookmarkStart w:id="1232" w:name="_Toc443553546" w:displacedByCustomXml="next"/>
    <w:bookmarkEnd w:id="1232" w:displacedByCustomXml="next"/>
    <w:bookmarkStart w:id="1233" w:name="_Toc443563642" w:displacedByCustomXml="next"/>
    <w:bookmarkEnd w:id="1233" w:displacedByCustomXml="next"/>
    <w:bookmarkStart w:id="1234" w:name="_Toc443470147" w:displacedByCustomXml="next"/>
    <w:bookmarkEnd w:id="1234" w:displacedByCustomXml="next"/>
    <w:bookmarkStart w:id="1235" w:name="_Toc443553555" w:displacedByCustomXml="next"/>
    <w:bookmarkEnd w:id="1235" w:displacedByCustomXml="next"/>
    <w:bookmarkStart w:id="1236" w:name="_Toc443563651" w:displacedByCustomXml="next"/>
    <w:bookmarkEnd w:id="1236" w:displacedByCustomXml="next"/>
    <w:bookmarkStart w:id="1237" w:name="_Toc443470156" w:displacedByCustomXml="next"/>
    <w:bookmarkEnd w:id="1237" w:displacedByCustomXml="next"/>
    <w:bookmarkStart w:id="1238" w:name="_Toc443553564" w:displacedByCustomXml="next"/>
    <w:bookmarkEnd w:id="1238" w:displacedByCustomXml="next"/>
    <w:bookmarkStart w:id="1239" w:name="_Toc443563660" w:displacedByCustomXml="next"/>
    <w:bookmarkEnd w:id="1239" w:displacedByCustomXml="next"/>
    <w:bookmarkStart w:id="1240" w:name="_Toc443470165" w:displacedByCustomXml="next"/>
    <w:bookmarkEnd w:id="1240" w:displacedByCustomXml="next"/>
    <w:bookmarkStart w:id="1241" w:name="_Toc443553573" w:displacedByCustomXml="next"/>
    <w:bookmarkEnd w:id="1241" w:displacedByCustomXml="next"/>
    <w:bookmarkStart w:id="1242" w:name="_Toc443563669" w:displacedByCustomXml="next"/>
    <w:bookmarkEnd w:id="1242" w:displacedByCustomXml="next"/>
    <w:bookmarkStart w:id="1243" w:name="_Toc443470174" w:displacedByCustomXml="next"/>
    <w:bookmarkEnd w:id="1243" w:displacedByCustomXml="next"/>
    <w:bookmarkStart w:id="1244" w:name="_Toc443553582" w:displacedByCustomXml="next"/>
    <w:bookmarkEnd w:id="1244" w:displacedByCustomXml="next"/>
    <w:bookmarkStart w:id="1245" w:name="_Toc443563678" w:displacedByCustomXml="next"/>
    <w:bookmarkEnd w:id="1245" w:displacedByCustomXml="next"/>
    <w:bookmarkStart w:id="1246" w:name="_Toc443470183" w:displacedByCustomXml="next"/>
    <w:bookmarkEnd w:id="1246" w:displacedByCustomXml="next"/>
    <w:bookmarkStart w:id="1247" w:name="_Toc443553591" w:displacedByCustomXml="next"/>
    <w:bookmarkEnd w:id="1247" w:displacedByCustomXml="next"/>
    <w:bookmarkStart w:id="1248" w:name="_Toc443563687" w:displacedByCustomXml="next"/>
    <w:bookmarkEnd w:id="1248" w:displacedByCustomXml="next"/>
    <w:bookmarkStart w:id="1249" w:name="_Toc443470201" w:displacedByCustomXml="next"/>
    <w:bookmarkEnd w:id="1249" w:displacedByCustomXml="next"/>
    <w:bookmarkStart w:id="1250" w:name="_Toc443553609" w:displacedByCustomXml="next"/>
    <w:bookmarkEnd w:id="1250" w:displacedByCustomXml="next"/>
    <w:bookmarkStart w:id="1251" w:name="_Toc443563705" w:displacedByCustomXml="next"/>
    <w:bookmarkEnd w:id="1251" w:displacedByCustomXml="next"/>
    <w:bookmarkStart w:id="1252" w:name="_Toc443470210" w:displacedByCustomXml="next"/>
    <w:bookmarkEnd w:id="1252" w:displacedByCustomXml="next"/>
    <w:bookmarkStart w:id="1253" w:name="_Toc443553618" w:displacedByCustomXml="next"/>
    <w:bookmarkEnd w:id="1253" w:displacedByCustomXml="next"/>
    <w:bookmarkStart w:id="1254" w:name="_Toc443563714" w:displacedByCustomXml="next"/>
    <w:bookmarkEnd w:id="1254" w:displacedByCustomXml="next"/>
    <w:bookmarkStart w:id="1255" w:name="_Toc443470219" w:displacedByCustomXml="next"/>
    <w:bookmarkEnd w:id="1255" w:displacedByCustomXml="next"/>
    <w:bookmarkStart w:id="1256" w:name="_Toc443553627" w:displacedByCustomXml="next"/>
    <w:bookmarkEnd w:id="1256" w:displacedByCustomXml="next"/>
    <w:bookmarkStart w:id="1257" w:name="_Toc443563723" w:displacedByCustomXml="next"/>
    <w:bookmarkEnd w:id="1257" w:displacedByCustomXml="next"/>
    <w:bookmarkStart w:id="1258" w:name="_Toc443470228" w:displacedByCustomXml="next"/>
    <w:bookmarkEnd w:id="1258" w:displacedByCustomXml="next"/>
    <w:bookmarkStart w:id="1259" w:name="_Toc443553636" w:displacedByCustomXml="next"/>
    <w:bookmarkEnd w:id="1259" w:displacedByCustomXml="next"/>
    <w:bookmarkStart w:id="1260" w:name="_Toc443563732" w:displacedByCustomXml="next"/>
    <w:bookmarkEnd w:id="1260" w:displacedByCustomXml="next"/>
    <w:bookmarkStart w:id="1261" w:name="_Toc443470237" w:displacedByCustomXml="next"/>
    <w:bookmarkEnd w:id="1261" w:displacedByCustomXml="next"/>
    <w:bookmarkStart w:id="1262" w:name="_Toc443553645" w:displacedByCustomXml="next"/>
    <w:bookmarkEnd w:id="1262" w:displacedByCustomXml="next"/>
    <w:bookmarkStart w:id="1263" w:name="_Toc443563741" w:displacedByCustomXml="next"/>
    <w:bookmarkEnd w:id="1263" w:displacedByCustomXml="next"/>
    <w:bookmarkStart w:id="1264" w:name="_Toc443470246" w:displacedByCustomXml="next"/>
    <w:bookmarkEnd w:id="1264" w:displacedByCustomXml="next"/>
    <w:bookmarkStart w:id="1265" w:name="_Toc443553654" w:displacedByCustomXml="next"/>
    <w:bookmarkEnd w:id="1265" w:displacedByCustomXml="next"/>
    <w:bookmarkStart w:id="1266" w:name="_Toc443563750" w:displacedByCustomXml="next"/>
    <w:bookmarkEnd w:id="1266" w:displacedByCustomXml="next"/>
    <w:bookmarkStart w:id="1267" w:name="_Toc443470255" w:displacedByCustomXml="next"/>
    <w:bookmarkEnd w:id="1267" w:displacedByCustomXml="next"/>
    <w:bookmarkStart w:id="1268" w:name="_Toc443553663" w:displacedByCustomXml="next"/>
    <w:bookmarkEnd w:id="1268" w:displacedByCustomXml="next"/>
    <w:bookmarkStart w:id="1269" w:name="_Toc443563759" w:displacedByCustomXml="next"/>
    <w:bookmarkEnd w:id="1269" w:displacedByCustomXml="next"/>
    <w:bookmarkStart w:id="1270" w:name="_Toc443470264" w:displacedByCustomXml="next"/>
    <w:bookmarkEnd w:id="1270" w:displacedByCustomXml="next"/>
    <w:bookmarkStart w:id="1271" w:name="_Toc443553672" w:displacedByCustomXml="next"/>
    <w:bookmarkEnd w:id="1271" w:displacedByCustomXml="next"/>
    <w:bookmarkStart w:id="1272" w:name="_Toc443563768" w:displacedByCustomXml="next"/>
    <w:bookmarkEnd w:id="1272" w:displacedByCustomXml="next"/>
    <w:bookmarkStart w:id="1273" w:name="_Toc443470273" w:displacedByCustomXml="next"/>
    <w:bookmarkEnd w:id="1273" w:displacedByCustomXml="next"/>
    <w:bookmarkStart w:id="1274" w:name="_Toc443553681" w:displacedByCustomXml="next"/>
    <w:bookmarkEnd w:id="1274" w:displacedByCustomXml="next"/>
    <w:bookmarkStart w:id="1275" w:name="_Toc443563777" w:displacedByCustomXml="next"/>
    <w:bookmarkEnd w:id="1275" w:displacedByCustomXml="next"/>
    <w:bookmarkStart w:id="1276" w:name="_Toc443470282" w:displacedByCustomXml="next"/>
    <w:bookmarkEnd w:id="1276" w:displacedByCustomXml="next"/>
    <w:bookmarkStart w:id="1277" w:name="_Toc443553690" w:displacedByCustomXml="next"/>
    <w:bookmarkEnd w:id="1277" w:displacedByCustomXml="next"/>
    <w:bookmarkStart w:id="1278" w:name="_Toc443563786" w:displacedByCustomXml="next"/>
    <w:bookmarkEnd w:id="1278" w:displacedByCustomXml="next"/>
    <w:bookmarkStart w:id="1279" w:name="_Toc443470291" w:displacedByCustomXml="next"/>
    <w:bookmarkEnd w:id="1279" w:displacedByCustomXml="next"/>
    <w:bookmarkStart w:id="1280" w:name="_Toc443553699" w:displacedByCustomXml="next"/>
    <w:bookmarkEnd w:id="1280" w:displacedByCustomXml="next"/>
    <w:bookmarkStart w:id="1281" w:name="_Toc443563795" w:displacedByCustomXml="next"/>
    <w:bookmarkEnd w:id="1281" w:displacedByCustomXml="next"/>
    <w:bookmarkStart w:id="1282" w:name="_Toc443470300" w:displacedByCustomXml="next"/>
    <w:bookmarkEnd w:id="1282" w:displacedByCustomXml="next"/>
    <w:bookmarkStart w:id="1283" w:name="_Toc443553708" w:displacedByCustomXml="next"/>
    <w:bookmarkEnd w:id="1283" w:displacedByCustomXml="next"/>
    <w:bookmarkStart w:id="1284" w:name="_Toc443563804" w:displacedByCustomXml="next"/>
    <w:bookmarkEnd w:id="1284" w:displacedByCustomXml="next"/>
    <w:bookmarkStart w:id="1285" w:name="_Toc443470309" w:displacedByCustomXml="next"/>
    <w:bookmarkEnd w:id="1285" w:displacedByCustomXml="next"/>
    <w:bookmarkStart w:id="1286" w:name="_Toc443553717" w:displacedByCustomXml="next"/>
    <w:bookmarkEnd w:id="1286" w:displacedByCustomXml="next"/>
    <w:bookmarkStart w:id="1287" w:name="_Toc443563813" w:displacedByCustomXml="next"/>
    <w:bookmarkEnd w:id="1287" w:displacedByCustomXml="next"/>
    <w:bookmarkStart w:id="1288" w:name="_Toc443470318" w:displacedByCustomXml="next"/>
    <w:bookmarkEnd w:id="1288" w:displacedByCustomXml="next"/>
    <w:bookmarkStart w:id="1289" w:name="_Toc443553726" w:displacedByCustomXml="next"/>
    <w:bookmarkEnd w:id="1289" w:displacedByCustomXml="next"/>
    <w:bookmarkStart w:id="1290" w:name="_Toc443563822" w:displacedByCustomXml="next"/>
    <w:bookmarkEnd w:id="1290" w:displacedByCustomXml="next"/>
    <w:bookmarkStart w:id="1291" w:name="_Toc443470327" w:displacedByCustomXml="next"/>
    <w:bookmarkEnd w:id="1291" w:displacedByCustomXml="next"/>
    <w:bookmarkStart w:id="1292" w:name="_Toc443553735" w:displacedByCustomXml="next"/>
    <w:bookmarkEnd w:id="1292" w:displacedByCustomXml="next"/>
    <w:bookmarkStart w:id="1293" w:name="_Toc443563831" w:displacedByCustomXml="next"/>
    <w:bookmarkEnd w:id="1293" w:displacedByCustomXml="next"/>
    <w:bookmarkStart w:id="1294" w:name="_Toc443470345" w:displacedByCustomXml="next"/>
    <w:bookmarkEnd w:id="1294" w:displacedByCustomXml="next"/>
    <w:bookmarkStart w:id="1295" w:name="_Toc443553753" w:displacedByCustomXml="next"/>
    <w:bookmarkEnd w:id="1295" w:displacedByCustomXml="next"/>
    <w:bookmarkStart w:id="1296" w:name="_Toc443563849" w:displacedByCustomXml="next"/>
    <w:bookmarkEnd w:id="1296" w:displacedByCustomXml="next"/>
    <w:bookmarkStart w:id="1297" w:name="_Toc443470354" w:displacedByCustomXml="next"/>
    <w:bookmarkEnd w:id="1297" w:displacedByCustomXml="next"/>
    <w:bookmarkStart w:id="1298" w:name="_Toc443553762" w:displacedByCustomXml="next"/>
    <w:bookmarkEnd w:id="1298" w:displacedByCustomXml="next"/>
    <w:bookmarkStart w:id="1299" w:name="_Toc443563858" w:displacedByCustomXml="next"/>
    <w:bookmarkEnd w:id="1299" w:displacedByCustomXml="next"/>
    <w:bookmarkStart w:id="1300" w:name="_Toc443470363" w:displacedByCustomXml="next"/>
    <w:bookmarkEnd w:id="1300" w:displacedByCustomXml="next"/>
    <w:bookmarkStart w:id="1301" w:name="_Toc443553771" w:displacedByCustomXml="next"/>
    <w:bookmarkEnd w:id="1301" w:displacedByCustomXml="next"/>
    <w:bookmarkStart w:id="1302" w:name="_Toc443563867" w:displacedByCustomXml="next"/>
    <w:bookmarkEnd w:id="1302" w:displacedByCustomXml="next"/>
    <w:bookmarkStart w:id="1303" w:name="_Toc443470372" w:displacedByCustomXml="next"/>
    <w:bookmarkEnd w:id="1303" w:displacedByCustomXml="next"/>
    <w:bookmarkStart w:id="1304" w:name="_Toc443553780" w:displacedByCustomXml="next"/>
    <w:bookmarkEnd w:id="1304" w:displacedByCustomXml="next"/>
    <w:bookmarkStart w:id="1305" w:name="_Toc443563876" w:displacedByCustomXml="next"/>
    <w:bookmarkEnd w:id="1305" w:displacedByCustomXml="next"/>
    <w:bookmarkStart w:id="1306" w:name="_Toc443470381" w:displacedByCustomXml="next"/>
    <w:bookmarkEnd w:id="1306" w:displacedByCustomXml="next"/>
    <w:bookmarkStart w:id="1307" w:name="_Toc443553789" w:displacedByCustomXml="next"/>
    <w:bookmarkEnd w:id="1307" w:displacedByCustomXml="next"/>
    <w:bookmarkStart w:id="1308" w:name="_Toc443563885" w:displacedByCustomXml="next"/>
    <w:bookmarkEnd w:id="1308" w:displacedByCustomXml="next"/>
    <w:bookmarkStart w:id="1309" w:name="_Toc443470390" w:displacedByCustomXml="next"/>
    <w:bookmarkEnd w:id="1309" w:displacedByCustomXml="next"/>
    <w:bookmarkStart w:id="1310" w:name="_Toc443553798" w:displacedByCustomXml="next"/>
    <w:bookmarkEnd w:id="1310" w:displacedByCustomXml="next"/>
    <w:bookmarkStart w:id="1311" w:name="_Toc443563894" w:displacedByCustomXml="next"/>
    <w:bookmarkEnd w:id="1311" w:displacedByCustomXml="next"/>
    <w:bookmarkStart w:id="1312" w:name="_Toc443470399" w:displacedByCustomXml="next"/>
    <w:bookmarkEnd w:id="1312" w:displacedByCustomXml="next"/>
    <w:bookmarkStart w:id="1313" w:name="_Toc443553807" w:displacedByCustomXml="next"/>
    <w:bookmarkEnd w:id="1313" w:displacedByCustomXml="next"/>
    <w:bookmarkStart w:id="1314" w:name="_Toc443563903" w:displacedByCustomXml="next"/>
    <w:bookmarkEnd w:id="1314" w:displacedByCustomXml="next"/>
    <w:bookmarkStart w:id="1315" w:name="_Toc443470408" w:displacedByCustomXml="next"/>
    <w:bookmarkEnd w:id="1315" w:displacedByCustomXml="next"/>
    <w:bookmarkStart w:id="1316" w:name="_Toc443553816" w:displacedByCustomXml="next"/>
    <w:bookmarkEnd w:id="1316" w:displacedByCustomXml="next"/>
    <w:bookmarkStart w:id="1317" w:name="_Toc443563912" w:displacedByCustomXml="next"/>
    <w:bookmarkEnd w:id="1317" w:displacedByCustomXml="next"/>
    <w:bookmarkStart w:id="1318" w:name="_Toc443470417" w:displacedByCustomXml="next"/>
    <w:bookmarkEnd w:id="1318" w:displacedByCustomXml="next"/>
    <w:bookmarkStart w:id="1319" w:name="_Toc443553825" w:displacedByCustomXml="next"/>
    <w:bookmarkEnd w:id="1319" w:displacedByCustomXml="next"/>
    <w:bookmarkStart w:id="1320" w:name="_Toc443563921" w:displacedByCustomXml="next"/>
    <w:bookmarkEnd w:id="1320" w:displacedByCustomXml="next"/>
    <w:bookmarkStart w:id="1321" w:name="_Toc443470426" w:displacedByCustomXml="next"/>
    <w:bookmarkEnd w:id="1321" w:displacedByCustomXml="next"/>
    <w:bookmarkStart w:id="1322" w:name="_Toc443553834" w:displacedByCustomXml="next"/>
    <w:bookmarkEnd w:id="1322" w:displacedByCustomXml="next"/>
    <w:bookmarkStart w:id="1323" w:name="_Toc443563930" w:displacedByCustomXml="next"/>
    <w:bookmarkEnd w:id="1323" w:displacedByCustomXml="next"/>
    <w:bookmarkStart w:id="1324" w:name="_Toc443470435" w:displacedByCustomXml="next"/>
    <w:bookmarkEnd w:id="1324" w:displacedByCustomXml="next"/>
    <w:bookmarkStart w:id="1325" w:name="_Toc443553843" w:displacedByCustomXml="next"/>
    <w:bookmarkEnd w:id="1325" w:displacedByCustomXml="next"/>
    <w:bookmarkStart w:id="1326" w:name="_Toc443563939" w:displacedByCustomXml="next"/>
    <w:bookmarkEnd w:id="1326" w:displacedByCustomXml="next"/>
    <w:bookmarkStart w:id="1327" w:name="_Toc443470444" w:displacedByCustomXml="next"/>
    <w:bookmarkEnd w:id="1327" w:displacedByCustomXml="next"/>
    <w:bookmarkStart w:id="1328" w:name="_Toc443553852" w:displacedByCustomXml="next"/>
    <w:bookmarkEnd w:id="1328" w:displacedByCustomXml="next"/>
    <w:bookmarkStart w:id="1329" w:name="_Toc443563948" w:displacedByCustomXml="next"/>
    <w:bookmarkEnd w:id="1329" w:displacedByCustomXml="next"/>
    <w:bookmarkStart w:id="1330" w:name="_Toc443470453" w:displacedByCustomXml="next"/>
    <w:bookmarkEnd w:id="1330" w:displacedByCustomXml="next"/>
    <w:bookmarkStart w:id="1331" w:name="_Toc443553861" w:displacedByCustomXml="next"/>
    <w:bookmarkEnd w:id="1331" w:displacedByCustomXml="next"/>
    <w:bookmarkStart w:id="1332" w:name="_Toc443563957" w:displacedByCustomXml="next"/>
    <w:bookmarkEnd w:id="1332" w:displacedByCustomXml="next"/>
    <w:bookmarkStart w:id="1333" w:name="_Toc443470462" w:displacedByCustomXml="next"/>
    <w:bookmarkEnd w:id="1333" w:displacedByCustomXml="next"/>
    <w:bookmarkStart w:id="1334" w:name="_Toc443553870" w:displacedByCustomXml="next"/>
    <w:bookmarkEnd w:id="1334" w:displacedByCustomXml="next"/>
    <w:bookmarkStart w:id="1335" w:name="_Toc443563966" w:displacedByCustomXml="next"/>
    <w:bookmarkEnd w:id="1335" w:displacedByCustomXml="next"/>
    <w:bookmarkStart w:id="1336" w:name="_Toc443470480" w:displacedByCustomXml="next"/>
    <w:bookmarkEnd w:id="1336" w:displacedByCustomXml="next"/>
    <w:bookmarkStart w:id="1337" w:name="_Toc443553888" w:displacedByCustomXml="next"/>
    <w:bookmarkEnd w:id="1337" w:displacedByCustomXml="next"/>
    <w:bookmarkStart w:id="1338" w:name="_Toc443563984" w:displacedByCustomXml="next"/>
    <w:bookmarkEnd w:id="1338" w:displacedByCustomXml="next"/>
    <w:bookmarkStart w:id="1339" w:name="_Toc443470489" w:displacedByCustomXml="next"/>
    <w:bookmarkEnd w:id="1339" w:displacedByCustomXml="next"/>
    <w:bookmarkStart w:id="1340" w:name="_Toc443553897" w:displacedByCustomXml="next"/>
    <w:bookmarkEnd w:id="1340" w:displacedByCustomXml="next"/>
    <w:bookmarkStart w:id="1341" w:name="_Toc443563993" w:displacedByCustomXml="next"/>
    <w:bookmarkEnd w:id="1341" w:displacedByCustomXml="next"/>
    <w:bookmarkStart w:id="1342" w:name="_Toc443470498" w:displacedByCustomXml="next"/>
    <w:bookmarkEnd w:id="1342" w:displacedByCustomXml="next"/>
    <w:bookmarkStart w:id="1343" w:name="_Toc443553906" w:displacedByCustomXml="next"/>
    <w:bookmarkEnd w:id="1343" w:displacedByCustomXml="next"/>
    <w:bookmarkStart w:id="1344" w:name="_Toc443564002" w:displacedByCustomXml="next"/>
    <w:bookmarkEnd w:id="1344" w:displacedByCustomXml="next"/>
    <w:bookmarkStart w:id="1345" w:name="_Toc443470507" w:displacedByCustomXml="next"/>
    <w:bookmarkEnd w:id="1345" w:displacedByCustomXml="next"/>
    <w:bookmarkStart w:id="1346" w:name="_Toc443553915" w:displacedByCustomXml="next"/>
    <w:bookmarkEnd w:id="1346" w:displacedByCustomXml="next"/>
    <w:bookmarkStart w:id="1347" w:name="_Toc443564011" w:displacedByCustomXml="next"/>
    <w:bookmarkEnd w:id="1347" w:displacedByCustomXml="next"/>
    <w:bookmarkStart w:id="1348" w:name="_Toc443470516" w:displacedByCustomXml="next"/>
    <w:bookmarkEnd w:id="1348" w:displacedByCustomXml="next"/>
    <w:bookmarkStart w:id="1349" w:name="_Toc443553924" w:displacedByCustomXml="next"/>
    <w:bookmarkEnd w:id="1349" w:displacedByCustomXml="next"/>
    <w:bookmarkStart w:id="1350" w:name="_Toc443564020" w:displacedByCustomXml="next"/>
    <w:bookmarkEnd w:id="1350" w:displacedByCustomXml="next"/>
    <w:bookmarkStart w:id="1351" w:name="_Toc443470525" w:displacedByCustomXml="next"/>
    <w:bookmarkEnd w:id="1351" w:displacedByCustomXml="next"/>
    <w:bookmarkStart w:id="1352" w:name="_Toc443553933" w:displacedByCustomXml="next"/>
    <w:bookmarkEnd w:id="1352" w:displacedByCustomXml="next"/>
    <w:bookmarkStart w:id="1353" w:name="_Toc443564029" w:displacedByCustomXml="next"/>
    <w:bookmarkEnd w:id="1353" w:displacedByCustomXml="next"/>
    <w:bookmarkStart w:id="1354" w:name="_Toc443470534" w:displacedByCustomXml="next"/>
    <w:bookmarkEnd w:id="1354" w:displacedByCustomXml="next"/>
    <w:bookmarkStart w:id="1355" w:name="_Toc443553942" w:displacedByCustomXml="next"/>
    <w:bookmarkEnd w:id="1355" w:displacedByCustomXml="next"/>
    <w:bookmarkStart w:id="1356" w:name="_Toc443564038" w:displacedByCustomXml="next"/>
    <w:bookmarkEnd w:id="1356" w:displacedByCustomXml="next"/>
    <w:bookmarkStart w:id="1357" w:name="_Toc443470543" w:displacedByCustomXml="next"/>
    <w:bookmarkEnd w:id="1357" w:displacedByCustomXml="next"/>
    <w:bookmarkStart w:id="1358" w:name="_Toc443553951" w:displacedByCustomXml="next"/>
    <w:bookmarkEnd w:id="1358" w:displacedByCustomXml="next"/>
    <w:bookmarkStart w:id="1359" w:name="_Toc443564047" w:displacedByCustomXml="next"/>
    <w:bookmarkEnd w:id="1359" w:displacedByCustomXml="next"/>
    <w:bookmarkStart w:id="1360" w:name="_Toc443470552" w:displacedByCustomXml="next"/>
    <w:bookmarkEnd w:id="1360" w:displacedByCustomXml="next"/>
    <w:bookmarkStart w:id="1361" w:name="_Toc443553960" w:displacedByCustomXml="next"/>
    <w:bookmarkEnd w:id="1361" w:displacedByCustomXml="next"/>
    <w:bookmarkStart w:id="1362" w:name="_Toc443564056" w:displacedByCustomXml="next"/>
    <w:bookmarkEnd w:id="1362" w:displacedByCustomXml="next"/>
    <w:bookmarkStart w:id="1363" w:name="_Toc443470561" w:displacedByCustomXml="next"/>
    <w:bookmarkEnd w:id="1363" w:displacedByCustomXml="next"/>
    <w:bookmarkStart w:id="1364" w:name="_Toc443553969" w:displacedByCustomXml="next"/>
    <w:bookmarkEnd w:id="1364" w:displacedByCustomXml="next"/>
    <w:bookmarkStart w:id="1365" w:name="_Toc443564065" w:displacedByCustomXml="next"/>
    <w:bookmarkEnd w:id="1365" w:displacedByCustomXml="next"/>
    <w:bookmarkStart w:id="1366" w:name="_Toc443470570" w:displacedByCustomXml="next"/>
    <w:bookmarkEnd w:id="1366" w:displacedByCustomXml="next"/>
    <w:bookmarkStart w:id="1367" w:name="_Toc443553978" w:displacedByCustomXml="next"/>
    <w:bookmarkEnd w:id="1367" w:displacedByCustomXml="next"/>
    <w:bookmarkStart w:id="1368" w:name="_Toc443564074" w:displacedByCustomXml="next"/>
    <w:bookmarkEnd w:id="1368" w:displacedByCustomXml="next"/>
    <w:bookmarkStart w:id="1369" w:name="_Toc443470579" w:displacedByCustomXml="next"/>
    <w:bookmarkEnd w:id="1369" w:displacedByCustomXml="next"/>
    <w:bookmarkStart w:id="1370" w:name="_Toc443553987" w:displacedByCustomXml="next"/>
    <w:bookmarkEnd w:id="1370" w:displacedByCustomXml="next"/>
    <w:bookmarkStart w:id="1371" w:name="_Toc443564083" w:displacedByCustomXml="next"/>
    <w:bookmarkEnd w:id="1371" w:displacedByCustomXml="next"/>
    <w:bookmarkStart w:id="1372" w:name="_Toc443470588" w:displacedByCustomXml="next"/>
    <w:bookmarkEnd w:id="1372" w:displacedByCustomXml="next"/>
    <w:bookmarkStart w:id="1373" w:name="_Toc443553996" w:displacedByCustomXml="next"/>
    <w:bookmarkEnd w:id="1373" w:displacedByCustomXml="next"/>
    <w:bookmarkStart w:id="1374" w:name="_Toc443564092" w:displacedByCustomXml="next"/>
    <w:bookmarkEnd w:id="1374" w:displacedByCustomXml="next"/>
    <w:bookmarkStart w:id="1375" w:name="_Toc443470597" w:displacedByCustomXml="next"/>
    <w:bookmarkEnd w:id="1375" w:displacedByCustomXml="next"/>
    <w:bookmarkStart w:id="1376" w:name="_Toc443554005" w:displacedByCustomXml="next"/>
    <w:bookmarkEnd w:id="1376" w:displacedByCustomXml="next"/>
    <w:bookmarkStart w:id="1377" w:name="_Toc443564101" w:displacedByCustomXml="next"/>
    <w:bookmarkEnd w:id="1377" w:displacedByCustomXml="next"/>
    <w:bookmarkStart w:id="1378" w:name="_Toc443470607" w:displacedByCustomXml="next"/>
    <w:bookmarkEnd w:id="1378" w:displacedByCustomXml="next"/>
    <w:bookmarkStart w:id="1379" w:name="_Toc443554015" w:displacedByCustomXml="next"/>
    <w:bookmarkEnd w:id="1379" w:displacedByCustomXml="next"/>
    <w:bookmarkStart w:id="1380" w:name="_Toc443564111" w:displacedByCustomXml="next"/>
    <w:bookmarkEnd w:id="1380" w:displacedByCustomXml="next"/>
    <w:bookmarkStart w:id="1381" w:name="_Toc443470617" w:displacedByCustomXml="next"/>
    <w:bookmarkEnd w:id="1381" w:displacedByCustomXml="next"/>
    <w:bookmarkStart w:id="1382" w:name="_Toc443554025" w:displacedByCustomXml="next"/>
    <w:bookmarkEnd w:id="1382" w:displacedByCustomXml="next"/>
    <w:bookmarkStart w:id="1383" w:name="_Toc443564121" w:displacedByCustomXml="next"/>
    <w:bookmarkEnd w:id="1383" w:displacedByCustomXml="next"/>
    <w:bookmarkStart w:id="1384" w:name="_Toc443470635" w:displacedByCustomXml="next"/>
    <w:bookmarkEnd w:id="1384" w:displacedByCustomXml="next"/>
    <w:bookmarkStart w:id="1385" w:name="_Toc443554043" w:displacedByCustomXml="next"/>
    <w:bookmarkEnd w:id="1385" w:displacedByCustomXml="next"/>
    <w:bookmarkStart w:id="1386" w:name="_Toc443564139" w:displacedByCustomXml="next"/>
    <w:bookmarkEnd w:id="1386" w:displacedByCustomXml="next"/>
    <w:bookmarkStart w:id="1387" w:name="_Toc443470644" w:displacedByCustomXml="next"/>
    <w:bookmarkEnd w:id="1387" w:displacedByCustomXml="next"/>
    <w:bookmarkStart w:id="1388" w:name="_Toc443554052" w:displacedByCustomXml="next"/>
    <w:bookmarkEnd w:id="1388" w:displacedByCustomXml="next"/>
    <w:bookmarkStart w:id="1389" w:name="_Toc443564148" w:displacedByCustomXml="next"/>
    <w:bookmarkEnd w:id="1389" w:displacedByCustomXml="next"/>
    <w:bookmarkStart w:id="1390" w:name="_Toc443470653" w:displacedByCustomXml="next"/>
    <w:bookmarkEnd w:id="1390" w:displacedByCustomXml="next"/>
    <w:bookmarkStart w:id="1391" w:name="_Toc443554061" w:displacedByCustomXml="next"/>
    <w:bookmarkEnd w:id="1391" w:displacedByCustomXml="next"/>
    <w:bookmarkStart w:id="1392" w:name="_Toc443564157" w:displacedByCustomXml="next"/>
    <w:bookmarkEnd w:id="1392" w:displacedByCustomXml="next"/>
    <w:bookmarkStart w:id="1393" w:name="_Toc443470662" w:displacedByCustomXml="next"/>
    <w:bookmarkEnd w:id="1393" w:displacedByCustomXml="next"/>
    <w:bookmarkStart w:id="1394" w:name="_Toc443554070" w:displacedByCustomXml="next"/>
    <w:bookmarkEnd w:id="1394" w:displacedByCustomXml="next"/>
    <w:bookmarkStart w:id="1395" w:name="_Toc443564166" w:displacedByCustomXml="next"/>
    <w:bookmarkEnd w:id="1395" w:displacedByCustomXml="next"/>
    <w:bookmarkStart w:id="1396" w:name="_Toc443470671" w:displacedByCustomXml="next"/>
    <w:bookmarkEnd w:id="1396" w:displacedByCustomXml="next"/>
    <w:bookmarkStart w:id="1397" w:name="_Toc443554079" w:displacedByCustomXml="next"/>
    <w:bookmarkEnd w:id="1397" w:displacedByCustomXml="next"/>
    <w:bookmarkStart w:id="1398" w:name="_Toc443564175" w:displacedByCustomXml="next"/>
    <w:bookmarkEnd w:id="1398" w:displacedByCustomXml="next"/>
    <w:bookmarkStart w:id="1399" w:name="_Toc443470680" w:displacedByCustomXml="next"/>
    <w:bookmarkEnd w:id="1399" w:displacedByCustomXml="next"/>
    <w:bookmarkStart w:id="1400" w:name="_Toc443554088" w:displacedByCustomXml="next"/>
    <w:bookmarkEnd w:id="1400" w:displacedByCustomXml="next"/>
    <w:bookmarkStart w:id="1401" w:name="_Toc443564184" w:displacedByCustomXml="next"/>
    <w:bookmarkEnd w:id="1401" w:displacedByCustomXml="next"/>
    <w:bookmarkStart w:id="1402" w:name="_Toc443470689" w:displacedByCustomXml="next"/>
    <w:bookmarkEnd w:id="1402" w:displacedByCustomXml="next"/>
    <w:bookmarkStart w:id="1403" w:name="_Toc443554097" w:displacedByCustomXml="next"/>
    <w:bookmarkEnd w:id="1403" w:displacedByCustomXml="next"/>
    <w:bookmarkStart w:id="1404" w:name="_Toc443564193" w:displacedByCustomXml="next"/>
    <w:bookmarkEnd w:id="1404" w:displacedByCustomXml="next"/>
    <w:bookmarkStart w:id="1405" w:name="_Toc443470698" w:displacedByCustomXml="next"/>
    <w:bookmarkEnd w:id="1405" w:displacedByCustomXml="next"/>
    <w:bookmarkStart w:id="1406" w:name="_Toc443554106" w:displacedByCustomXml="next"/>
    <w:bookmarkEnd w:id="1406" w:displacedByCustomXml="next"/>
    <w:bookmarkStart w:id="1407" w:name="_Toc443564202" w:displacedByCustomXml="next"/>
    <w:bookmarkEnd w:id="1407" w:displacedByCustomXml="next"/>
    <w:bookmarkStart w:id="1408" w:name="_Toc443470707" w:displacedByCustomXml="next"/>
    <w:bookmarkEnd w:id="1408" w:displacedByCustomXml="next"/>
    <w:bookmarkStart w:id="1409" w:name="_Toc443554115" w:displacedByCustomXml="next"/>
    <w:bookmarkEnd w:id="1409" w:displacedByCustomXml="next"/>
    <w:bookmarkStart w:id="1410" w:name="_Toc443564211" w:displacedByCustomXml="next"/>
    <w:bookmarkEnd w:id="1410" w:displacedByCustomXml="next"/>
    <w:bookmarkStart w:id="1411" w:name="_Toc443470716" w:displacedByCustomXml="next"/>
    <w:bookmarkEnd w:id="1411" w:displacedByCustomXml="next"/>
    <w:bookmarkStart w:id="1412" w:name="_Toc443554124" w:displacedByCustomXml="next"/>
    <w:bookmarkEnd w:id="1412" w:displacedByCustomXml="next"/>
    <w:bookmarkStart w:id="1413" w:name="_Toc443564220" w:displacedByCustomXml="next"/>
    <w:bookmarkEnd w:id="1413" w:displacedByCustomXml="next"/>
    <w:bookmarkStart w:id="1414" w:name="_Toc443470725" w:displacedByCustomXml="next"/>
    <w:bookmarkEnd w:id="1414" w:displacedByCustomXml="next"/>
    <w:bookmarkStart w:id="1415" w:name="_Toc443554133" w:displacedByCustomXml="next"/>
    <w:bookmarkEnd w:id="1415" w:displacedByCustomXml="next"/>
    <w:bookmarkStart w:id="1416" w:name="_Toc443564229" w:displacedByCustomXml="next"/>
    <w:bookmarkEnd w:id="1416" w:displacedByCustomXml="next"/>
    <w:bookmarkStart w:id="1417" w:name="_Toc443470734" w:displacedByCustomXml="next"/>
    <w:bookmarkEnd w:id="1417" w:displacedByCustomXml="next"/>
    <w:bookmarkStart w:id="1418" w:name="_Toc443554142" w:displacedByCustomXml="next"/>
    <w:bookmarkEnd w:id="1418" w:displacedByCustomXml="next"/>
    <w:bookmarkStart w:id="1419" w:name="_Toc443564238" w:displacedByCustomXml="next"/>
    <w:bookmarkEnd w:id="1419" w:displacedByCustomXml="next"/>
    <w:bookmarkStart w:id="1420" w:name="_Toc443470743" w:displacedByCustomXml="next"/>
    <w:bookmarkEnd w:id="1420" w:displacedByCustomXml="next"/>
    <w:bookmarkStart w:id="1421" w:name="_Toc443554151" w:displacedByCustomXml="next"/>
    <w:bookmarkEnd w:id="1421" w:displacedByCustomXml="next"/>
    <w:bookmarkStart w:id="1422" w:name="_Toc443564247" w:displacedByCustomXml="next"/>
    <w:bookmarkEnd w:id="1422" w:displacedByCustomXml="next"/>
    <w:bookmarkStart w:id="1423" w:name="_Toc443470752" w:displacedByCustomXml="next"/>
    <w:bookmarkEnd w:id="1423" w:displacedByCustomXml="next"/>
    <w:bookmarkStart w:id="1424" w:name="_Toc443554160" w:displacedByCustomXml="next"/>
    <w:bookmarkEnd w:id="1424" w:displacedByCustomXml="next"/>
    <w:bookmarkStart w:id="1425" w:name="_Toc443564256" w:displacedByCustomXml="next"/>
    <w:bookmarkEnd w:id="1425" w:displacedByCustomXml="next"/>
    <w:bookmarkStart w:id="1426" w:name="_Toc443470761" w:displacedByCustomXml="next"/>
    <w:bookmarkEnd w:id="1426" w:displacedByCustomXml="next"/>
    <w:bookmarkStart w:id="1427" w:name="_Toc443554169" w:displacedByCustomXml="next"/>
    <w:bookmarkEnd w:id="1427" w:displacedByCustomXml="next"/>
    <w:bookmarkStart w:id="1428" w:name="_Toc443564265" w:displacedByCustomXml="next"/>
    <w:bookmarkEnd w:id="1428" w:displacedByCustomXml="next"/>
    <w:bookmarkStart w:id="1429" w:name="_Toc443470770" w:displacedByCustomXml="next"/>
    <w:bookmarkEnd w:id="1429" w:displacedByCustomXml="next"/>
    <w:bookmarkStart w:id="1430" w:name="_Toc443554178" w:displacedByCustomXml="next"/>
    <w:bookmarkEnd w:id="1430" w:displacedByCustomXml="next"/>
    <w:bookmarkStart w:id="1431" w:name="_Toc443564274" w:displacedByCustomXml="next"/>
    <w:bookmarkEnd w:id="1431" w:displacedByCustomXml="next"/>
    <w:bookmarkStart w:id="1432" w:name="_Toc443470779" w:displacedByCustomXml="next"/>
    <w:bookmarkEnd w:id="1432" w:displacedByCustomXml="next"/>
    <w:bookmarkStart w:id="1433" w:name="_Toc443554187" w:displacedByCustomXml="next"/>
    <w:bookmarkEnd w:id="1433" w:displacedByCustomXml="next"/>
    <w:bookmarkStart w:id="1434" w:name="_Toc443564283" w:displacedByCustomXml="next"/>
    <w:bookmarkEnd w:id="1434" w:displacedByCustomXml="next"/>
    <w:bookmarkStart w:id="1435" w:name="_Toc443470788" w:displacedByCustomXml="next"/>
    <w:bookmarkEnd w:id="1435" w:displacedByCustomXml="next"/>
    <w:bookmarkStart w:id="1436" w:name="_Toc443554196" w:displacedByCustomXml="next"/>
    <w:bookmarkEnd w:id="1436" w:displacedByCustomXml="next"/>
    <w:bookmarkStart w:id="1437" w:name="_Toc443564292" w:displacedByCustomXml="next"/>
    <w:bookmarkEnd w:id="1437" w:displacedByCustomXml="next"/>
    <w:bookmarkStart w:id="1438" w:name="_Toc443470797" w:displacedByCustomXml="next"/>
    <w:bookmarkEnd w:id="1438" w:displacedByCustomXml="next"/>
    <w:bookmarkStart w:id="1439" w:name="_Toc443554205" w:displacedByCustomXml="next"/>
    <w:bookmarkEnd w:id="1439" w:displacedByCustomXml="next"/>
    <w:bookmarkStart w:id="1440" w:name="_Toc443564301" w:displacedByCustomXml="next"/>
    <w:bookmarkEnd w:id="1440" w:displacedByCustomXml="next"/>
    <w:bookmarkStart w:id="1441" w:name="_Toc443470806" w:displacedByCustomXml="next"/>
    <w:bookmarkEnd w:id="1441" w:displacedByCustomXml="next"/>
    <w:bookmarkStart w:id="1442" w:name="_Toc443554214" w:displacedByCustomXml="next"/>
    <w:bookmarkEnd w:id="1442" w:displacedByCustomXml="next"/>
    <w:bookmarkStart w:id="1443" w:name="_Toc443564310" w:displacedByCustomXml="next"/>
    <w:bookmarkEnd w:id="1443" w:displacedByCustomXml="next"/>
    <w:bookmarkStart w:id="1444" w:name="_Toc443470815" w:displacedByCustomXml="next"/>
    <w:bookmarkEnd w:id="1444" w:displacedByCustomXml="next"/>
    <w:bookmarkStart w:id="1445" w:name="_Toc443554223" w:displacedByCustomXml="next"/>
    <w:bookmarkEnd w:id="1445" w:displacedByCustomXml="next"/>
    <w:bookmarkStart w:id="1446" w:name="_Toc443564319" w:displacedByCustomXml="next"/>
    <w:bookmarkEnd w:id="1446" w:displacedByCustomXml="next"/>
    <w:bookmarkStart w:id="1447" w:name="_Toc443470824" w:displacedByCustomXml="next"/>
    <w:bookmarkEnd w:id="1447" w:displacedByCustomXml="next"/>
    <w:bookmarkStart w:id="1448" w:name="_Toc443554232" w:displacedByCustomXml="next"/>
    <w:bookmarkEnd w:id="1448" w:displacedByCustomXml="next"/>
    <w:bookmarkStart w:id="1449" w:name="_Toc443564328" w:displacedByCustomXml="next"/>
    <w:bookmarkEnd w:id="1449" w:displacedByCustomXml="next"/>
    <w:bookmarkStart w:id="1450" w:name="_Toc443470833" w:displacedByCustomXml="next"/>
    <w:bookmarkEnd w:id="1450" w:displacedByCustomXml="next"/>
    <w:bookmarkStart w:id="1451" w:name="_Toc443554241" w:displacedByCustomXml="next"/>
    <w:bookmarkEnd w:id="1451" w:displacedByCustomXml="next"/>
    <w:bookmarkStart w:id="1452" w:name="_Toc443564337" w:displacedByCustomXml="next"/>
    <w:bookmarkEnd w:id="1452" w:displacedByCustomXml="next"/>
    <w:bookmarkStart w:id="1453" w:name="_Toc443470842" w:displacedByCustomXml="next"/>
    <w:bookmarkEnd w:id="1453" w:displacedByCustomXml="next"/>
    <w:bookmarkStart w:id="1454" w:name="_Toc443554250" w:displacedByCustomXml="next"/>
    <w:bookmarkEnd w:id="1454" w:displacedByCustomXml="next"/>
    <w:bookmarkStart w:id="1455" w:name="_Toc443564346" w:displacedByCustomXml="next"/>
    <w:bookmarkEnd w:id="1455" w:displacedByCustomXml="next"/>
    <w:bookmarkStart w:id="1456" w:name="_Toc443470851" w:displacedByCustomXml="next"/>
    <w:bookmarkEnd w:id="1456" w:displacedByCustomXml="next"/>
    <w:bookmarkStart w:id="1457" w:name="_Toc443554259" w:displacedByCustomXml="next"/>
    <w:bookmarkEnd w:id="1457" w:displacedByCustomXml="next"/>
    <w:bookmarkStart w:id="1458" w:name="_Toc443564355" w:displacedByCustomXml="next"/>
    <w:bookmarkEnd w:id="1458" w:displacedByCustomXml="next"/>
    <w:bookmarkStart w:id="1459" w:name="_Toc443470860" w:displacedByCustomXml="next"/>
    <w:bookmarkEnd w:id="1459" w:displacedByCustomXml="next"/>
    <w:bookmarkStart w:id="1460" w:name="_Toc443554268" w:displacedByCustomXml="next"/>
    <w:bookmarkEnd w:id="1460" w:displacedByCustomXml="next"/>
    <w:bookmarkStart w:id="1461" w:name="_Toc443564364" w:displacedByCustomXml="next"/>
    <w:bookmarkEnd w:id="1461" w:displacedByCustomXml="next"/>
    <w:bookmarkStart w:id="1462" w:name="_Toc443470870" w:displacedByCustomXml="next"/>
    <w:bookmarkEnd w:id="1462" w:displacedByCustomXml="next"/>
    <w:bookmarkStart w:id="1463" w:name="_Toc443554278" w:displacedByCustomXml="next"/>
    <w:bookmarkEnd w:id="1463" w:displacedByCustomXml="next"/>
    <w:bookmarkStart w:id="1464" w:name="_Toc443564374" w:displacedByCustomXml="next"/>
    <w:bookmarkEnd w:id="1464" w:displacedByCustomXml="next"/>
    <w:bookmarkStart w:id="1465" w:name="_Toc443470880" w:displacedByCustomXml="next"/>
    <w:bookmarkEnd w:id="1465" w:displacedByCustomXml="next"/>
    <w:bookmarkStart w:id="1466" w:name="_Toc443554288" w:displacedByCustomXml="next"/>
    <w:bookmarkEnd w:id="1466" w:displacedByCustomXml="next"/>
    <w:bookmarkStart w:id="1467" w:name="_Toc443564384" w:displacedByCustomXml="next"/>
    <w:bookmarkEnd w:id="1467" w:displacedByCustomXml="next"/>
    <w:bookmarkStart w:id="1468" w:name="_Toc443470898" w:displacedByCustomXml="next"/>
    <w:bookmarkEnd w:id="1468" w:displacedByCustomXml="next"/>
    <w:bookmarkStart w:id="1469" w:name="_Toc443554306" w:displacedByCustomXml="next"/>
    <w:bookmarkEnd w:id="1469" w:displacedByCustomXml="next"/>
    <w:bookmarkStart w:id="1470" w:name="_Toc443564402" w:displacedByCustomXml="next"/>
    <w:bookmarkEnd w:id="1470" w:displacedByCustomXml="next"/>
    <w:bookmarkStart w:id="1471" w:name="_Toc443470907" w:displacedByCustomXml="next"/>
    <w:bookmarkEnd w:id="1471" w:displacedByCustomXml="next"/>
    <w:bookmarkStart w:id="1472" w:name="_Toc443554315" w:displacedByCustomXml="next"/>
    <w:bookmarkEnd w:id="1472" w:displacedByCustomXml="next"/>
    <w:bookmarkStart w:id="1473" w:name="_Toc443564411" w:displacedByCustomXml="next"/>
    <w:bookmarkEnd w:id="1473" w:displacedByCustomXml="next"/>
    <w:bookmarkStart w:id="1474" w:name="_Toc443470916" w:displacedByCustomXml="next"/>
    <w:bookmarkEnd w:id="1474" w:displacedByCustomXml="next"/>
    <w:bookmarkStart w:id="1475" w:name="_Toc443554324" w:displacedByCustomXml="next"/>
    <w:bookmarkEnd w:id="1475" w:displacedByCustomXml="next"/>
    <w:bookmarkStart w:id="1476" w:name="_Toc443564420" w:displacedByCustomXml="next"/>
    <w:bookmarkEnd w:id="1476" w:displacedByCustomXml="next"/>
    <w:bookmarkStart w:id="1477" w:name="_Toc443470925" w:displacedByCustomXml="next"/>
    <w:bookmarkEnd w:id="1477" w:displacedByCustomXml="next"/>
    <w:bookmarkStart w:id="1478" w:name="_Toc443554333" w:displacedByCustomXml="next"/>
    <w:bookmarkEnd w:id="1478" w:displacedByCustomXml="next"/>
    <w:bookmarkStart w:id="1479" w:name="_Toc443564429" w:displacedByCustomXml="next"/>
    <w:bookmarkEnd w:id="1479" w:displacedByCustomXml="next"/>
    <w:bookmarkStart w:id="1480" w:name="_Toc443470934" w:displacedByCustomXml="next"/>
    <w:bookmarkEnd w:id="1480" w:displacedByCustomXml="next"/>
    <w:bookmarkStart w:id="1481" w:name="_Toc443554342" w:displacedByCustomXml="next"/>
    <w:bookmarkEnd w:id="1481" w:displacedByCustomXml="next"/>
    <w:bookmarkStart w:id="1482" w:name="_Toc443564438" w:displacedByCustomXml="next"/>
    <w:bookmarkEnd w:id="1482" w:displacedByCustomXml="next"/>
    <w:bookmarkStart w:id="1483" w:name="_Toc443470943" w:displacedByCustomXml="next"/>
    <w:bookmarkEnd w:id="1483" w:displacedByCustomXml="next"/>
    <w:bookmarkStart w:id="1484" w:name="_Toc443554351" w:displacedByCustomXml="next"/>
    <w:bookmarkEnd w:id="1484" w:displacedByCustomXml="next"/>
    <w:bookmarkStart w:id="1485" w:name="_Toc443564447" w:displacedByCustomXml="next"/>
    <w:bookmarkEnd w:id="1485" w:displacedByCustomXml="next"/>
    <w:bookmarkStart w:id="1486" w:name="_Toc443470952" w:displacedByCustomXml="next"/>
    <w:bookmarkEnd w:id="1486" w:displacedByCustomXml="next"/>
    <w:bookmarkStart w:id="1487" w:name="_Toc443554360" w:displacedByCustomXml="next"/>
    <w:bookmarkEnd w:id="1487" w:displacedByCustomXml="next"/>
    <w:bookmarkStart w:id="1488" w:name="_Toc443564456" w:displacedByCustomXml="next"/>
    <w:bookmarkEnd w:id="1488" w:displacedByCustomXml="next"/>
    <w:bookmarkStart w:id="1489" w:name="_Toc443470961" w:displacedByCustomXml="next"/>
    <w:bookmarkEnd w:id="1489" w:displacedByCustomXml="next"/>
    <w:bookmarkStart w:id="1490" w:name="_Toc443554369" w:displacedByCustomXml="next"/>
    <w:bookmarkEnd w:id="1490" w:displacedByCustomXml="next"/>
    <w:bookmarkStart w:id="1491" w:name="_Toc443564465" w:displacedByCustomXml="next"/>
    <w:bookmarkEnd w:id="1491" w:displacedByCustomXml="next"/>
    <w:bookmarkStart w:id="1492" w:name="_Toc443470970" w:displacedByCustomXml="next"/>
    <w:bookmarkEnd w:id="1492" w:displacedByCustomXml="next"/>
    <w:bookmarkStart w:id="1493" w:name="_Toc443554378" w:displacedByCustomXml="next"/>
    <w:bookmarkEnd w:id="1493" w:displacedByCustomXml="next"/>
    <w:bookmarkStart w:id="1494" w:name="_Toc443564474" w:displacedByCustomXml="next"/>
    <w:bookmarkEnd w:id="1494" w:displacedByCustomXml="next"/>
    <w:bookmarkStart w:id="1495" w:name="_Toc443470979" w:displacedByCustomXml="next"/>
    <w:bookmarkEnd w:id="1495" w:displacedByCustomXml="next"/>
    <w:bookmarkStart w:id="1496" w:name="_Toc443554387" w:displacedByCustomXml="next"/>
    <w:bookmarkEnd w:id="1496" w:displacedByCustomXml="next"/>
    <w:bookmarkStart w:id="1497" w:name="_Toc443564483" w:displacedByCustomXml="next"/>
    <w:bookmarkEnd w:id="1497" w:displacedByCustomXml="next"/>
    <w:bookmarkStart w:id="1498" w:name="_Toc443470988" w:displacedByCustomXml="next"/>
    <w:bookmarkEnd w:id="1498" w:displacedByCustomXml="next"/>
    <w:bookmarkStart w:id="1499" w:name="_Toc443554396" w:displacedByCustomXml="next"/>
    <w:bookmarkEnd w:id="1499" w:displacedByCustomXml="next"/>
    <w:bookmarkStart w:id="1500" w:name="_Toc443564492" w:displacedByCustomXml="next"/>
    <w:bookmarkEnd w:id="1500" w:displacedByCustomXml="next"/>
    <w:bookmarkStart w:id="1501" w:name="_Toc443470997" w:displacedByCustomXml="next"/>
    <w:bookmarkEnd w:id="1501" w:displacedByCustomXml="next"/>
    <w:bookmarkStart w:id="1502" w:name="_Toc443554405" w:displacedByCustomXml="next"/>
    <w:bookmarkEnd w:id="1502" w:displacedByCustomXml="next"/>
    <w:bookmarkStart w:id="1503" w:name="_Toc443564501" w:displacedByCustomXml="next"/>
    <w:bookmarkEnd w:id="1503" w:displacedByCustomXml="next"/>
    <w:bookmarkStart w:id="1504" w:name="_Toc443471006" w:displacedByCustomXml="next"/>
    <w:bookmarkEnd w:id="1504" w:displacedByCustomXml="next"/>
    <w:bookmarkStart w:id="1505" w:name="_Toc443554414" w:displacedByCustomXml="next"/>
    <w:bookmarkEnd w:id="1505" w:displacedByCustomXml="next"/>
    <w:bookmarkStart w:id="1506" w:name="_Toc443564510" w:displacedByCustomXml="next"/>
    <w:bookmarkEnd w:id="1506" w:displacedByCustomXml="next"/>
    <w:bookmarkStart w:id="1507" w:name="_Toc443471015" w:displacedByCustomXml="next"/>
    <w:bookmarkEnd w:id="1507" w:displacedByCustomXml="next"/>
    <w:bookmarkStart w:id="1508" w:name="_Toc443554423" w:displacedByCustomXml="next"/>
    <w:bookmarkEnd w:id="1508" w:displacedByCustomXml="next"/>
    <w:bookmarkStart w:id="1509" w:name="_Toc443564519" w:displacedByCustomXml="next"/>
    <w:bookmarkEnd w:id="1509" w:displacedByCustomXml="next"/>
    <w:bookmarkStart w:id="1510" w:name="_Toc443471024" w:displacedByCustomXml="next"/>
    <w:bookmarkEnd w:id="1510" w:displacedByCustomXml="next"/>
    <w:bookmarkStart w:id="1511" w:name="_Toc443554432" w:displacedByCustomXml="next"/>
    <w:bookmarkEnd w:id="1511" w:displacedByCustomXml="next"/>
    <w:bookmarkStart w:id="1512" w:name="_Toc443564528" w:displacedByCustomXml="next"/>
    <w:bookmarkEnd w:id="1512" w:displacedByCustomXml="next"/>
    <w:bookmarkStart w:id="1513" w:name="_Toc443471042" w:displacedByCustomXml="next"/>
    <w:bookmarkEnd w:id="1513" w:displacedByCustomXml="next"/>
    <w:bookmarkStart w:id="1514" w:name="_Toc443554450" w:displacedByCustomXml="next"/>
    <w:bookmarkEnd w:id="1514" w:displacedByCustomXml="next"/>
    <w:bookmarkStart w:id="1515" w:name="_Toc443564546" w:displacedByCustomXml="next"/>
    <w:bookmarkEnd w:id="1515" w:displacedByCustomXml="next"/>
    <w:bookmarkStart w:id="1516" w:name="_Toc443471051" w:displacedByCustomXml="next"/>
    <w:bookmarkEnd w:id="1516" w:displacedByCustomXml="next"/>
    <w:bookmarkStart w:id="1517" w:name="_Toc443554459" w:displacedByCustomXml="next"/>
    <w:bookmarkEnd w:id="1517" w:displacedByCustomXml="next"/>
    <w:bookmarkStart w:id="1518" w:name="_Toc443564555" w:displacedByCustomXml="next"/>
    <w:bookmarkEnd w:id="1518" w:displacedByCustomXml="next"/>
    <w:bookmarkStart w:id="1519" w:name="_Toc443471060" w:displacedByCustomXml="next"/>
    <w:bookmarkEnd w:id="1519" w:displacedByCustomXml="next"/>
    <w:bookmarkStart w:id="1520" w:name="_Toc443554468" w:displacedByCustomXml="next"/>
    <w:bookmarkEnd w:id="1520" w:displacedByCustomXml="next"/>
    <w:bookmarkStart w:id="1521" w:name="_Toc443564564" w:displacedByCustomXml="next"/>
    <w:bookmarkEnd w:id="1521" w:displacedByCustomXml="next"/>
    <w:bookmarkStart w:id="1522" w:name="_Toc443471069" w:displacedByCustomXml="next"/>
    <w:bookmarkEnd w:id="1522" w:displacedByCustomXml="next"/>
    <w:bookmarkStart w:id="1523" w:name="_Toc443554477" w:displacedByCustomXml="next"/>
    <w:bookmarkEnd w:id="1523" w:displacedByCustomXml="next"/>
    <w:bookmarkStart w:id="1524" w:name="_Toc443564573" w:displacedByCustomXml="next"/>
    <w:bookmarkEnd w:id="1524" w:displacedByCustomXml="next"/>
    <w:bookmarkStart w:id="1525" w:name="_Toc443471078" w:displacedByCustomXml="next"/>
    <w:bookmarkEnd w:id="1525" w:displacedByCustomXml="next"/>
    <w:bookmarkStart w:id="1526" w:name="_Toc443554486" w:displacedByCustomXml="next"/>
    <w:bookmarkEnd w:id="1526" w:displacedByCustomXml="next"/>
    <w:bookmarkStart w:id="1527" w:name="_Toc443564582" w:displacedByCustomXml="next"/>
    <w:bookmarkEnd w:id="1527" w:displacedByCustomXml="next"/>
    <w:bookmarkStart w:id="1528" w:name="_Toc443471087" w:displacedByCustomXml="next"/>
    <w:bookmarkEnd w:id="1528" w:displacedByCustomXml="next"/>
    <w:bookmarkStart w:id="1529" w:name="_Toc443554495" w:displacedByCustomXml="next"/>
    <w:bookmarkEnd w:id="1529" w:displacedByCustomXml="next"/>
    <w:bookmarkStart w:id="1530" w:name="_Toc443564591" w:displacedByCustomXml="next"/>
    <w:bookmarkEnd w:id="1530" w:displacedByCustomXml="next"/>
    <w:bookmarkStart w:id="1531" w:name="_Toc443471096" w:displacedByCustomXml="next"/>
    <w:bookmarkEnd w:id="1531" w:displacedByCustomXml="next"/>
    <w:bookmarkStart w:id="1532" w:name="_Toc443554504" w:displacedByCustomXml="next"/>
    <w:bookmarkEnd w:id="1532" w:displacedByCustomXml="next"/>
    <w:bookmarkStart w:id="1533" w:name="_Toc443564600" w:displacedByCustomXml="next"/>
    <w:bookmarkEnd w:id="1533" w:displacedByCustomXml="next"/>
    <w:bookmarkStart w:id="1534" w:name="_Toc443471105" w:displacedByCustomXml="next"/>
    <w:bookmarkEnd w:id="1534" w:displacedByCustomXml="next"/>
    <w:bookmarkStart w:id="1535" w:name="_Toc443554513" w:displacedByCustomXml="next"/>
    <w:bookmarkEnd w:id="1535" w:displacedByCustomXml="next"/>
    <w:bookmarkStart w:id="1536" w:name="_Toc443564609" w:displacedByCustomXml="next"/>
    <w:bookmarkEnd w:id="1536" w:displacedByCustomXml="next"/>
    <w:bookmarkStart w:id="1537" w:name="_Toc443471114" w:displacedByCustomXml="next"/>
    <w:bookmarkEnd w:id="1537" w:displacedByCustomXml="next"/>
    <w:bookmarkStart w:id="1538" w:name="_Toc443554522" w:displacedByCustomXml="next"/>
    <w:bookmarkEnd w:id="1538" w:displacedByCustomXml="next"/>
    <w:bookmarkStart w:id="1539" w:name="_Toc443564618" w:displacedByCustomXml="next"/>
    <w:bookmarkEnd w:id="1539" w:displacedByCustomXml="next"/>
    <w:bookmarkStart w:id="1540" w:name="_Toc443471123" w:displacedByCustomXml="next"/>
    <w:bookmarkEnd w:id="1540" w:displacedByCustomXml="next"/>
    <w:bookmarkStart w:id="1541" w:name="_Toc443554531" w:displacedByCustomXml="next"/>
    <w:bookmarkEnd w:id="1541" w:displacedByCustomXml="next"/>
    <w:bookmarkStart w:id="1542" w:name="_Toc443564627" w:displacedByCustomXml="next"/>
    <w:bookmarkEnd w:id="1542" w:displacedByCustomXml="next"/>
    <w:bookmarkStart w:id="1543" w:name="_Toc443471132" w:displacedByCustomXml="next"/>
    <w:bookmarkEnd w:id="1543" w:displacedByCustomXml="next"/>
    <w:bookmarkStart w:id="1544" w:name="_Toc443554540" w:displacedByCustomXml="next"/>
    <w:bookmarkEnd w:id="1544" w:displacedByCustomXml="next"/>
    <w:bookmarkStart w:id="1545" w:name="_Toc443564636" w:displacedByCustomXml="next"/>
    <w:bookmarkEnd w:id="1545" w:displacedByCustomXml="next"/>
    <w:bookmarkStart w:id="1546" w:name="_Toc443471141" w:displacedByCustomXml="next"/>
    <w:bookmarkEnd w:id="1546" w:displacedByCustomXml="next"/>
    <w:bookmarkStart w:id="1547" w:name="_Toc443554549" w:displacedByCustomXml="next"/>
    <w:bookmarkEnd w:id="1547" w:displacedByCustomXml="next"/>
    <w:bookmarkStart w:id="1548" w:name="_Toc443564645" w:displacedByCustomXml="next"/>
    <w:bookmarkEnd w:id="1548" w:displacedByCustomXml="next"/>
    <w:bookmarkStart w:id="1549" w:name="_Toc443471150" w:displacedByCustomXml="next"/>
    <w:bookmarkEnd w:id="1549" w:displacedByCustomXml="next"/>
    <w:bookmarkStart w:id="1550" w:name="_Toc443554558" w:displacedByCustomXml="next"/>
    <w:bookmarkEnd w:id="1550" w:displacedByCustomXml="next"/>
    <w:bookmarkStart w:id="1551" w:name="_Toc443564654" w:displacedByCustomXml="next"/>
    <w:bookmarkEnd w:id="1551" w:displacedByCustomXml="next"/>
    <w:bookmarkStart w:id="1552" w:name="_Toc443471168" w:displacedByCustomXml="next"/>
    <w:bookmarkEnd w:id="1552" w:displacedByCustomXml="next"/>
    <w:bookmarkStart w:id="1553" w:name="_Toc443554576" w:displacedByCustomXml="next"/>
    <w:bookmarkEnd w:id="1553" w:displacedByCustomXml="next"/>
    <w:bookmarkStart w:id="1554" w:name="_Toc443564672" w:displacedByCustomXml="next"/>
    <w:bookmarkEnd w:id="1554" w:displacedByCustomXml="next"/>
    <w:bookmarkStart w:id="1555" w:name="_Toc443471177" w:displacedByCustomXml="next"/>
    <w:bookmarkEnd w:id="1555" w:displacedByCustomXml="next"/>
    <w:bookmarkStart w:id="1556" w:name="_Toc443554585" w:displacedByCustomXml="next"/>
    <w:bookmarkEnd w:id="1556" w:displacedByCustomXml="next"/>
    <w:bookmarkStart w:id="1557" w:name="_Toc443564681" w:displacedByCustomXml="next"/>
    <w:bookmarkEnd w:id="1557" w:displacedByCustomXml="next"/>
    <w:bookmarkStart w:id="1558" w:name="_Toc443471186" w:displacedByCustomXml="next"/>
    <w:bookmarkEnd w:id="1558" w:displacedByCustomXml="next"/>
    <w:bookmarkStart w:id="1559" w:name="_Toc443554594" w:displacedByCustomXml="next"/>
    <w:bookmarkEnd w:id="1559" w:displacedByCustomXml="next"/>
    <w:bookmarkStart w:id="1560" w:name="_Toc443564690" w:displacedByCustomXml="next"/>
    <w:bookmarkEnd w:id="1560" w:displacedByCustomXml="next"/>
    <w:bookmarkStart w:id="1561" w:name="_Toc443471195" w:displacedByCustomXml="next"/>
    <w:bookmarkEnd w:id="1561" w:displacedByCustomXml="next"/>
    <w:bookmarkStart w:id="1562" w:name="_Toc443554603" w:displacedByCustomXml="next"/>
    <w:bookmarkEnd w:id="1562" w:displacedByCustomXml="next"/>
    <w:bookmarkStart w:id="1563" w:name="_Toc443564699" w:displacedByCustomXml="next"/>
    <w:bookmarkEnd w:id="1563" w:displacedByCustomXml="next"/>
    <w:bookmarkStart w:id="1564" w:name="_Toc443471204" w:displacedByCustomXml="next"/>
    <w:bookmarkEnd w:id="1564" w:displacedByCustomXml="next"/>
    <w:bookmarkStart w:id="1565" w:name="_Toc443554612" w:displacedByCustomXml="next"/>
    <w:bookmarkEnd w:id="1565" w:displacedByCustomXml="next"/>
    <w:bookmarkStart w:id="1566" w:name="_Toc443564708" w:displacedByCustomXml="next"/>
    <w:bookmarkEnd w:id="1566" w:displacedByCustomXml="next"/>
    <w:bookmarkStart w:id="1567" w:name="_Toc443471213" w:displacedByCustomXml="next"/>
    <w:bookmarkEnd w:id="1567" w:displacedByCustomXml="next"/>
    <w:bookmarkStart w:id="1568" w:name="_Toc443554621" w:displacedByCustomXml="next"/>
    <w:bookmarkEnd w:id="1568" w:displacedByCustomXml="next"/>
    <w:bookmarkStart w:id="1569" w:name="_Toc443564717" w:displacedByCustomXml="next"/>
    <w:bookmarkEnd w:id="1569" w:displacedByCustomXml="next"/>
    <w:bookmarkStart w:id="1570" w:name="_Toc443471222" w:displacedByCustomXml="next"/>
    <w:bookmarkEnd w:id="1570" w:displacedByCustomXml="next"/>
    <w:bookmarkStart w:id="1571" w:name="_Toc443554630" w:displacedByCustomXml="next"/>
    <w:bookmarkEnd w:id="1571" w:displacedByCustomXml="next"/>
    <w:bookmarkStart w:id="1572" w:name="_Toc443564726" w:displacedByCustomXml="next"/>
    <w:bookmarkEnd w:id="1572" w:displacedByCustomXml="next"/>
    <w:bookmarkStart w:id="1573" w:name="_Toc443471231" w:displacedByCustomXml="next"/>
    <w:bookmarkEnd w:id="1573" w:displacedByCustomXml="next"/>
    <w:bookmarkStart w:id="1574" w:name="_Toc443554639" w:displacedByCustomXml="next"/>
    <w:bookmarkEnd w:id="1574" w:displacedByCustomXml="next"/>
    <w:bookmarkStart w:id="1575" w:name="_Toc443564735" w:displacedByCustomXml="next"/>
    <w:bookmarkEnd w:id="1575" w:displacedByCustomXml="next"/>
    <w:bookmarkStart w:id="1576" w:name="_Toc443471240" w:displacedByCustomXml="next"/>
    <w:bookmarkEnd w:id="1576" w:displacedByCustomXml="next"/>
    <w:bookmarkStart w:id="1577" w:name="_Toc443554648" w:displacedByCustomXml="next"/>
    <w:bookmarkEnd w:id="1577" w:displacedByCustomXml="next"/>
    <w:bookmarkStart w:id="1578" w:name="_Toc443564744" w:displacedByCustomXml="next"/>
    <w:bookmarkEnd w:id="1578" w:displacedByCustomXml="next"/>
    <w:bookmarkStart w:id="1579" w:name="_Toc443471249" w:displacedByCustomXml="next"/>
    <w:bookmarkEnd w:id="1579" w:displacedByCustomXml="next"/>
    <w:bookmarkStart w:id="1580" w:name="_Toc443554657" w:displacedByCustomXml="next"/>
    <w:bookmarkEnd w:id="1580" w:displacedByCustomXml="next"/>
    <w:bookmarkStart w:id="1581" w:name="_Toc443564753" w:displacedByCustomXml="next"/>
    <w:bookmarkEnd w:id="1581" w:displacedByCustomXml="next"/>
    <w:bookmarkStart w:id="1582" w:name="_Toc443471258" w:displacedByCustomXml="next"/>
    <w:bookmarkEnd w:id="1582" w:displacedByCustomXml="next"/>
    <w:bookmarkStart w:id="1583" w:name="_Toc443554666" w:displacedByCustomXml="next"/>
    <w:bookmarkEnd w:id="1583" w:displacedByCustomXml="next"/>
    <w:bookmarkStart w:id="1584" w:name="_Toc443564762" w:displacedByCustomXml="next"/>
    <w:bookmarkEnd w:id="1584" w:displacedByCustomXml="next"/>
    <w:bookmarkStart w:id="1585" w:name="_Toc443471267" w:displacedByCustomXml="next"/>
    <w:bookmarkEnd w:id="1585" w:displacedByCustomXml="next"/>
    <w:bookmarkStart w:id="1586" w:name="_Toc443554675" w:displacedByCustomXml="next"/>
    <w:bookmarkEnd w:id="1586" w:displacedByCustomXml="next"/>
    <w:bookmarkStart w:id="1587" w:name="_Toc443564771" w:displacedByCustomXml="next"/>
    <w:bookmarkEnd w:id="1587" w:displacedByCustomXml="next"/>
    <w:bookmarkStart w:id="1588" w:name="_Toc443471276" w:displacedByCustomXml="next"/>
    <w:bookmarkEnd w:id="1588" w:displacedByCustomXml="next"/>
    <w:bookmarkStart w:id="1589" w:name="_Toc443554684" w:displacedByCustomXml="next"/>
    <w:bookmarkEnd w:id="1589" w:displacedByCustomXml="next"/>
    <w:bookmarkStart w:id="1590" w:name="_Toc443564780" w:displacedByCustomXml="next"/>
    <w:bookmarkEnd w:id="1590" w:displacedByCustomXml="next"/>
    <w:bookmarkStart w:id="1591" w:name="_Toc443471285" w:displacedByCustomXml="next"/>
    <w:bookmarkEnd w:id="1591" w:displacedByCustomXml="next"/>
    <w:bookmarkStart w:id="1592" w:name="_Toc443554693" w:displacedByCustomXml="next"/>
    <w:bookmarkEnd w:id="1592" w:displacedByCustomXml="next"/>
    <w:bookmarkStart w:id="1593" w:name="_Toc443564789" w:displacedByCustomXml="next"/>
    <w:bookmarkEnd w:id="1593" w:displacedByCustomXml="next"/>
    <w:bookmarkStart w:id="1594" w:name="_Toc443471294" w:displacedByCustomXml="next"/>
    <w:bookmarkEnd w:id="1594" w:displacedByCustomXml="next"/>
    <w:bookmarkStart w:id="1595" w:name="_Toc443554702" w:displacedByCustomXml="next"/>
    <w:bookmarkEnd w:id="1595" w:displacedByCustomXml="next"/>
    <w:bookmarkStart w:id="1596" w:name="_Toc443564798" w:displacedByCustomXml="next"/>
    <w:bookmarkEnd w:id="1596" w:displacedByCustomXml="next"/>
    <w:bookmarkStart w:id="1597" w:name="_Toc443471303" w:displacedByCustomXml="next"/>
    <w:bookmarkEnd w:id="1597" w:displacedByCustomXml="next"/>
    <w:bookmarkStart w:id="1598" w:name="_Toc443554711" w:displacedByCustomXml="next"/>
    <w:bookmarkEnd w:id="1598" w:displacedByCustomXml="next"/>
    <w:bookmarkStart w:id="1599" w:name="_Toc443564807" w:displacedByCustomXml="next"/>
    <w:bookmarkEnd w:id="1599" w:displacedByCustomXml="next"/>
    <w:bookmarkStart w:id="1600" w:name="_Toc443471312" w:displacedByCustomXml="next"/>
    <w:bookmarkEnd w:id="1600" w:displacedByCustomXml="next"/>
    <w:bookmarkStart w:id="1601" w:name="_Toc443554720" w:displacedByCustomXml="next"/>
    <w:bookmarkEnd w:id="1601" w:displacedByCustomXml="next"/>
    <w:bookmarkStart w:id="1602" w:name="_Toc443564816" w:displacedByCustomXml="next"/>
    <w:bookmarkEnd w:id="1602" w:displacedByCustomXml="next"/>
    <w:bookmarkStart w:id="1603" w:name="_Toc443471321" w:displacedByCustomXml="next"/>
    <w:bookmarkEnd w:id="1603" w:displacedByCustomXml="next"/>
    <w:bookmarkStart w:id="1604" w:name="_Toc443554729" w:displacedByCustomXml="next"/>
    <w:bookmarkEnd w:id="1604" w:displacedByCustomXml="next"/>
    <w:bookmarkStart w:id="1605" w:name="_Toc443564825" w:displacedByCustomXml="next"/>
    <w:bookmarkEnd w:id="1605" w:displacedByCustomXml="next"/>
    <w:bookmarkStart w:id="1606" w:name="_Toc443471330" w:displacedByCustomXml="next"/>
    <w:bookmarkEnd w:id="1606" w:displacedByCustomXml="next"/>
    <w:bookmarkStart w:id="1607" w:name="_Toc443554738" w:displacedByCustomXml="next"/>
    <w:bookmarkEnd w:id="1607" w:displacedByCustomXml="next"/>
    <w:bookmarkStart w:id="1608" w:name="_Toc443564834" w:displacedByCustomXml="next"/>
    <w:bookmarkEnd w:id="1608" w:displacedByCustomXml="next"/>
    <w:bookmarkStart w:id="1609" w:name="_Toc443471339" w:displacedByCustomXml="next"/>
    <w:bookmarkEnd w:id="1609" w:displacedByCustomXml="next"/>
    <w:bookmarkStart w:id="1610" w:name="_Toc443554747" w:displacedByCustomXml="next"/>
    <w:bookmarkEnd w:id="1610" w:displacedByCustomXml="next"/>
    <w:bookmarkStart w:id="1611" w:name="_Toc443564843" w:displacedByCustomXml="next"/>
    <w:bookmarkEnd w:id="1611" w:displacedByCustomXml="next"/>
    <w:bookmarkStart w:id="1612" w:name="_Toc443471357" w:displacedByCustomXml="next"/>
    <w:bookmarkEnd w:id="1612" w:displacedByCustomXml="next"/>
    <w:bookmarkStart w:id="1613" w:name="_Toc443554765" w:displacedByCustomXml="next"/>
    <w:bookmarkEnd w:id="1613" w:displacedByCustomXml="next"/>
    <w:bookmarkStart w:id="1614" w:name="_Toc443564861" w:displacedByCustomXml="next"/>
    <w:bookmarkEnd w:id="1614" w:displacedByCustomXml="next"/>
    <w:bookmarkStart w:id="1615" w:name="_Toc443471366" w:displacedByCustomXml="next"/>
    <w:bookmarkEnd w:id="1615" w:displacedByCustomXml="next"/>
    <w:bookmarkStart w:id="1616" w:name="_Toc443554774" w:displacedByCustomXml="next"/>
    <w:bookmarkEnd w:id="1616" w:displacedByCustomXml="next"/>
    <w:bookmarkStart w:id="1617" w:name="_Toc443564870" w:displacedByCustomXml="next"/>
    <w:bookmarkEnd w:id="1617" w:displacedByCustomXml="next"/>
    <w:bookmarkStart w:id="1618" w:name="_Toc443471375" w:displacedByCustomXml="next"/>
    <w:bookmarkEnd w:id="1618" w:displacedByCustomXml="next"/>
    <w:bookmarkStart w:id="1619" w:name="_Toc443554783" w:displacedByCustomXml="next"/>
    <w:bookmarkEnd w:id="1619" w:displacedByCustomXml="next"/>
    <w:bookmarkStart w:id="1620" w:name="_Toc443564879" w:displacedByCustomXml="next"/>
    <w:bookmarkEnd w:id="1620" w:displacedByCustomXml="next"/>
    <w:bookmarkStart w:id="1621" w:name="_Toc443471384" w:displacedByCustomXml="next"/>
    <w:bookmarkEnd w:id="1621" w:displacedByCustomXml="next"/>
    <w:bookmarkStart w:id="1622" w:name="_Toc443554792" w:displacedByCustomXml="next"/>
    <w:bookmarkEnd w:id="1622" w:displacedByCustomXml="next"/>
    <w:bookmarkStart w:id="1623" w:name="_Toc443564888" w:displacedByCustomXml="next"/>
    <w:bookmarkEnd w:id="1623" w:displacedByCustomXml="next"/>
    <w:bookmarkStart w:id="1624" w:name="_Toc443471393" w:displacedByCustomXml="next"/>
    <w:bookmarkEnd w:id="1624" w:displacedByCustomXml="next"/>
    <w:bookmarkStart w:id="1625" w:name="_Toc443554801" w:displacedByCustomXml="next"/>
    <w:bookmarkEnd w:id="1625" w:displacedByCustomXml="next"/>
    <w:bookmarkStart w:id="1626" w:name="_Toc443564897" w:displacedByCustomXml="next"/>
    <w:bookmarkEnd w:id="1626" w:displacedByCustomXml="next"/>
    <w:bookmarkStart w:id="1627" w:name="_Toc443471402" w:displacedByCustomXml="next"/>
    <w:bookmarkEnd w:id="1627" w:displacedByCustomXml="next"/>
    <w:bookmarkStart w:id="1628" w:name="_Toc443554810" w:displacedByCustomXml="next"/>
    <w:bookmarkEnd w:id="1628" w:displacedByCustomXml="next"/>
    <w:bookmarkStart w:id="1629" w:name="_Toc443564906" w:displacedByCustomXml="next"/>
    <w:bookmarkEnd w:id="1629" w:displacedByCustomXml="next"/>
    <w:bookmarkStart w:id="1630" w:name="_Toc443471411" w:displacedByCustomXml="next"/>
    <w:bookmarkEnd w:id="1630" w:displacedByCustomXml="next"/>
    <w:bookmarkStart w:id="1631" w:name="_Toc443554819" w:displacedByCustomXml="next"/>
    <w:bookmarkEnd w:id="1631" w:displacedByCustomXml="next"/>
    <w:bookmarkStart w:id="1632" w:name="_Toc443564915" w:displacedByCustomXml="next"/>
    <w:bookmarkEnd w:id="1632" w:displacedByCustomXml="next"/>
    <w:bookmarkStart w:id="1633" w:name="_Toc443471420" w:displacedByCustomXml="next"/>
    <w:bookmarkEnd w:id="1633" w:displacedByCustomXml="next"/>
    <w:bookmarkStart w:id="1634" w:name="_Toc443554828" w:displacedByCustomXml="next"/>
    <w:bookmarkEnd w:id="1634" w:displacedByCustomXml="next"/>
    <w:bookmarkStart w:id="1635" w:name="_Toc443564924" w:displacedByCustomXml="next"/>
    <w:bookmarkEnd w:id="1635" w:displacedByCustomXml="next"/>
    <w:bookmarkStart w:id="1636" w:name="_Toc443471429" w:displacedByCustomXml="next"/>
    <w:bookmarkEnd w:id="1636" w:displacedByCustomXml="next"/>
    <w:bookmarkStart w:id="1637" w:name="_Toc443554837" w:displacedByCustomXml="next"/>
    <w:bookmarkEnd w:id="1637" w:displacedByCustomXml="next"/>
    <w:bookmarkStart w:id="1638" w:name="_Toc443564933" w:displacedByCustomXml="next"/>
    <w:bookmarkEnd w:id="1638" w:displacedByCustomXml="next"/>
    <w:bookmarkStart w:id="1639" w:name="_Toc443471447" w:displacedByCustomXml="next"/>
    <w:bookmarkEnd w:id="1639" w:displacedByCustomXml="next"/>
    <w:bookmarkStart w:id="1640" w:name="_Toc443554855" w:displacedByCustomXml="next"/>
    <w:bookmarkEnd w:id="1640" w:displacedByCustomXml="next"/>
    <w:bookmarkStart w:id="1641" w:name="_Toc443564951" w:displacedByCustomXml="next"/>
    <w:bookmarkEnd w:id="1641" w:displacedByCustomXml="next"/>
    <w:bookmarkStart w:id="1642" w:name="_Toc443471456" w:displacedByCustomXml="next"/>
    <w:bookmarkEnd w:id="1642" w:displacedByCustomXml="next"/>
    <w:bookmarkStart w:id="1643" w:name="_Toc443554864" w:displacedByCustomXml="next"/>
    <w:bookmarkEnd w:id="1643" w:displacedByCustomXml="next"/>
    <w:bookmarkStart w:id="1644" w:name="_Toc443564960" w:displacedByCustomXml="next"/>
    <w:bookmarkEnd w:id="1644" w:displacedByCustomXml="next"/>
    <w:bookmarkStart w:id="1645" w:name="_Toc443471465" w:displacedByCustomXml="next"/>
    <w:bookmarkEnd w:id="1645" w:displacedByCustomXml="next"/>
    <w:bookmarkStart w:id="1646" w:name="_Toc443554873" w:displacedByCustomXml="next"/>
    <w:bookmarkEnd w:id="1646" w:displacedByCustomXml="next"/>
    <w:bookmarkStart w:id="1647" w:name="_Toc443564969" w:displacedByCustomXml="next"/>
    <w:bookmarkEnd w:id="1647" w:displacedByCustomXml="next"/>
    <w:bookmarkStart w:id="1648" w:name="_Toc443471474" w:displacedByCustomXml="next"/>
    <w:bookmarkEnd w:id="1648" w:displacedByCustomXml="next"/>
    <w:bookmarkStart w:id="1649" w:name="_Toc443554882" w:displacedByCustomXml="next"/>
    <w:bookmarkEnd w:id="1649" w:displacedByCustomXml="next"/>
    <w:bookmarkStart w:id="1650" w:name="_Toc443564978" w:displacedByCustomXml="next"/>
    <w:bookmarkEnd w:id="1650" w:displacedByCustomXml="next"/>
    <w:bookmarkStart w:id="1651" w:name="_Toc443471483" w:displacedByCustomXml="next"/>
    <w:bookmarkEnd w:id="1651" w:displacedByCustomXml="next"/>
    <w:bookmarkStart w:id="1652" w:name="_Toc443554891" w:displacedByCustomXml="next"/>
    <w:bookmarkEnd w:id="1652" w:displacedByCustomXml="next"/>
    <w:bookmarkStart w:id="1653" w:name="_Toc443564987" w:displacedByCustomXml="next"/>
    <w:bookmarkEnd w:id="1653" w:displacedByCustomXml="next"/>
    <w:bookmarkStart w:id="1654" w:name="_Toc443471492" w:displacedByCustomXml="next"/>
    <w:bookmarkEnd w:id="1654" w:displacedByCustomXml="next"/>
    <w:bookmarkStart w:id="1655" w:name="_Toc443554900" w:displacedByCustomXml="next"/>
    <w:bookmarkEnd w:id="1655" w:displacedByCustomXml="next"/>
    <w:bookmarkStart w:id="1656" w:name="_Toc443564996" w:displacedByCustomXml="next"/>
    <w:bookmarkEnd w:id="1656" w:displacedByCustomXml="next"/>
    <w:bookmarkStart w:id="1657" w:name="_Toc443471501" w:displacedByCustomXml="next"/>
    <w:bookmarkEnd w:id="1657" w:displacedByCustomXml="next"/>
    <w:bookmarkStart w:id="1658" w:name="_Toc443554909" w:displacedByCustomXml="next"/>
    <w:bookmarkEnd w:id="1658" w:displacedByCustomXml="next"/>
    <w:bookmarkStart w:id="1659" w:name="_Toc443565005" w:displacedByCustomXml="next"/>
    <w:bookmarkEnd w:id="1659" w:displacedByCustomXml="next"/>
    <w:bookmarkStart w:id="1660" w:name="_Toc443471510" w:displacedByCustomXml="next"/>
    <w:bookmarkEnd w:id="1660" w:displacedByCustomXml="next"/>
    <w:bookmarkStart w:id="1661" w:name="_Toc443554918" w:displacedByCustomXml="next"/>
    <w:bookmarkEnd w:id="1661" w:displacedByCustomXml="next"/>
    <w:bookmarkStart w:id="1662" w:name="_Toc443565014" w:displacedByCustomXml="next"/>
    <w:bookmarkEnd w:id="1662" w:displacedByCustomXml="next"/>
    <w:bookmarkStart w:id="1663" w:name="_Toc443471519" w:displacedByCustomXml="next"/>
    <w:bookmarkEnd w:id="1663" w:displacedByCustomXml="next"/>
    <w:bookmarkStart w:id="1664" w:name="_Toc443554927" w:displacedByCustomXml="next"/>
    <w:bookmarkEnd w:id="1664" w:displacedByCustomXml="next"/>
    <w:bookmarkStart w:id="1665" w:name="_Toc443565023" w:displacedByCustomXml="next"/>
    <w:bookmarkEnd w:id="1665" w:displacedByCustomXml="next"/>
    <w:bookmarkStart w:id="1666" w:name="_Toc443471528" w:displacedByCustomXml="next"/>
    <w:bookmarkEnd w:id="1666" w:displacedByCustomXml="next"/>
    <w:bookmarkStart w:id="1667" w:name="_Toc443554936" w:displacedByCustomXml="next"/>
    <w:bookmarkEnd w:id="1667" w:displacedByCustomXml="next"/>
    <w:bookmarkStart w:id="1668" w:name="_Toc443565032" w:displacedByCustomXml="next"/>
    <w:bookmarkEnd w:id="1668" w:displacedByCustomXml="next"/>
    <w:bookmarkStart w:id="1669" w:name="_Toc443471537" w:displacedByCustomXml="next"/>
    <w:bookmarkEnd w:id="1669" w:displacedByCustomXml="next"/>
    <w:bookmarkStart w:id="1670" w:name="_Toc443554945" w:displacedByCustomXml="next"/>
    <w:bookmarkEnd w:id="1670" w:displacedByCustomXml="next"/>
    <w:bookmarkStart w:id="1671" w:name="_Toc443565041" w:displacedByCustomXml="next"/>
    <w:bookmarkEnd w:id="1671" w:displacedByCustomXml="next"/>
    <w:bookmarkStart w:id="1672" w:name="_Toc443471546" w:displacedByCustomXml="next"/>
    <w:bookmarkEnd w:id="1672" w:displacedByCustomXml="next"/>
    <w:bookmarkStart w:id="1673" w:name="_Toc443554954" w:displacedByCustomXml="next"/>
    <w:bookmarkEnd w:id="1673" w:displacedByCustomXml="next"/>
    <w:bookmarkStart w:id="1674" w:name="_Toc443565050" w:displacedByCustomXml="next"/>
    <w:bookmarkEnd w:id="1674" w:displacedByCustomXml="next"/>
    <w:bookmarkStart w:id="1675" w:name="_Toc443471555" w:displacedByCustomXml="next"/>
    <w:bookmarkEnd w:id="1675" w:displacedByCustomXml="next"/>
    <w:bookmarkStart w:id="1676" w:name="_Toc443554963" w:displacedByCustomXml="next"/>
    <w:bookmarkEnd w:id="1676" w:displacedByCustomXml="next"/>
    <w:bookmarkStart w:id="1677" w:name="_Toc443565059" w:displacedByCustomXml="next"/>
    <w:bookmarkEnd w:id="1677" w:displacedByCustomXml="next"/>
    <w:bookmarkStart w:id="1678" w:name="_Toc443471564" w:displacedByCustomXml="next"/>
    <w:bookmarkEnd w:id="1678" w:displacedByCustomXml="next"/>
    <w:bookmarkStart w:id="1679" w:name="_Toc443554972" w:displacedByCustomXml="next"/>
    <w:bookmarkEnd w:id="1679" w:displacedByCustomXml="next"/>
    <w:bookmarkStart w:id="1680" w:name="_Toc443565068" w:displacedByCustomXml="next"/>
    <w:bookmarkEnd w:id="1680" w:displacedByCustomXml="next"/>
    <w:bookmarkStart w:id="1681" w:name="_Toc443471573" w:displacedByCustomXml="next"/>
    <w:bookmarkEnd w:id="1681" w:displacedByCustomXml="next"/>
    <w:bookmarkStart w:id="1682" w:name="_Toc443554981" w:displacedByCustomXml="next"/>
    <w:bookmarkEnd w:id="1682" w:displacedByCustomXml="next"/>
    <w:bookmarkStart w:id="1683" w:name="_Toc443565077" w:displacedByCustomXml="next"/>
    <w:bookmarkEnd w:id="1683" w:displacedByCustomXml="next"/>
    <w:bookmarkStart w:id="1684" w:name="_Toc443471582" w:displacedByCustomXml="next"/>
    <w:bookmarkEnd w:id="1684" w:displacedByCustomXml="next"/>
    <w:bookmarkStart w:id="1685" w:name="_Toc443554990" w:displacedByCustomXml="next"/>
    <w:bookmarkEnd w:id="1685" w:displacedByCustomXml="next"/>
    <w:bookmarkStart w:id="1686" w:name="_Toc443565086" w:displacedByCustomXml="next"/>
    <w:bookmarkEnd w:id="1686" w:displacedByCustomXml="next"/>
    <w:bookmarkStart w:id="1687" w:name="_Toc443471591" w:displacedByCustomXml="next"/>
    <w:bookmarkEnd w:id="1687" w:displacedByCustomXml="next"/>
    <w:bookmarkStart w:id="1688" w:name="_Toc443554999" w:displacedByCustomXml="next"/>
    <w:bookmarkEnd w:id="1688" w:displacedByCustomXml="next"/>
    <w:bookmarkStart w:id="1689" w:name="_Toc443565095" w:displacedByCustomXml="next"/>
    <w:bookmarkEnd w:id="1689" w:displacedByCustomXml="next"/>
    <w:bookmarkStart w:id="1690" w:name="_Toc443471600" w:displacedByCustomXml="next"/>
    <w:bookmarkEnd w:id="1690" w:displacedByCustomXml="next"/>
    <w:bookmarkStart w:id="1691" w:name="_Toc443555008" w:displacedByCustomXml="next"/>
    <w:bookmarkEnd w:id="1691" w:displacedByCustomXml="next"/>
    <w:bookmarkStart w:id="1692" w:name="_Toc443565104" w:displacedByCustomXml="next"/>
    <w:bookmarkEnd w:id="1692" w:displacedByCustomXml="next"/>
    <w:bookmarkStart w:id="1693" w:name="_Toc443471609" w:displacedByCustomXml="next"/>
    <w:bookmarkEnd w:id="1693" w:displacedByCustomXml="next"/>
    <w:bookmarkStart w:id="1694" w:name="_Toc443555017" w:displacedByCustomXml="next"/>
    <w:bookmarkEnd w:id="1694" w:displacedByCustomXml="next"/>
    <w:bookmarkStart w:id="1695" w:name="_Toc443565113" w:displacedByCustomXml="next"/>
    <w:bookmarkEnd w:id="1695" w:displacedByCustomXml="next"/>
    <w:bookmarkStart w:id="1696" w:name="_Toc443471619" w:displacedByCustomXml="next"/>
    <w:bookmarkEnd w:id="1696" w:displacedByCustomXml="next"/>
    <w:bookmarkStart w:id="1697" w:name="_Toc443555027" w:displacedByCustomXml="next"/>
    <w:bookmarkEnd w:id="1697" w:displacedByCustomXml="next"/>
    <w:bookmarkStart w:id="1698" w:name="_Toc443565123" w:displacedByCustomXml="next"/>
    <w:bookmarkEnd w:id="1698" w:displacedByCustomXml="next"/>
    <w:bookmarkStart w:id="1699" w:name="_Toc443471629" w:displacedByCustomXml="next"/>
    <w:bookmarkEnd w:id="1699" w:displacedByCustomXml="next"/>
    <w:bookmarkStart w:id="1700" w:name="_Toc443555037" w:displacedByCustomXml="next"/>
    <w:bookmarkEnd w:id="1700" w:displacedByCustomXml="next"/>
    <w:bookmarkStart w:id="1701" w:name="_Toc443565133" w:displacedByCustomXml="next"/>
    <w:bookmarkEnd w:id="1701" w:displacedByCustomXml="next"/>
    <w:bookmarkStart w:id="1702" w:name="_Toc443471639" w:displacedByCustomXml="next"/>
    <w:bookmarkEnd w:id="1702" w:displacedByCustomXml="next"/>
    <w:bookmarkStart w:id="1703" w:name="_Toc443555047" w:displacedByCustomXml="next"/>
    <w:bookmarkEnd w:id="1703" w:displacedByCustomXml="next"/>
    <w:bookmarkStart w:id="1704" w:name="_Toc443565143" w:displacedByCustomXml="next"/>
    <w:bookmarkEnd w:id="1704" w:displacedByCustomXml="next"/>
    <w:bookmarkStart w:id="1705" w:name="_Toc443471659" w:displacedByCustomXml="next"/>
    <w:bookmarkEnd w:id="1705" w:displacedByCustomXml="next"/>
    <w:bookmarkStart w:id="1706" w:name="_Toc443555067" w:displacedByCustomXml="next"/>
    <w:bookmarkEnd w:id="1706" w:displacedByCustomXml="next"/>
    <w:bookmarkStart w:id="1707" w:name="_Toc443565163" w:displacedByCustomXml="next"/>
    <w:bookmarkEnd w:id="1707" w:displacedByCustomXml="next"/>
    <w:bookmarkStart w:id="1708" w:name="_Toc443471669" w:displacedByCustomXml="next"/>
    <w:bookmarkEnd w:id="1708" w:displacedByCustomXml="next"/>
    <w:bookmarkStart w:id="1709" w:name="_Toc443555077" w:displacedByCustomXml="next"/>
    <w:bookmarkEnd w:id="1709" w:displacedByCustomXml="next"/>
    <w:bookmarkStart w:id="1710" w:name="_Toc443565173" w:displacedByCustomXml="next"/>
    <w:bookmarkEnd w:id="1710" w:displacedByCustomXml="next"/>
    <w:bookmarkStart w:id="1711" w:name="_Toc443471679" w:displacedByCustomXml="next"/>
    <w:bookmarkEnd w:id="1711" w:displacedByCustomXml="next"/>
    <w:bookmarkStart w:id="1712" w:name="_Toc443555087" w:displacedByCustomXml="next"/>
    <w:bookmarkEnd w:id="1712" w:displacedByCustomXml="next"/>
    <w:bookmarkStart w:id="1713" w:name="_Toc443565183" w:displacedByCustomXml="next"/>
    <w:bookmarkEnd w:id="1713" w:displacedByCustomXml="next"/>
    <w:bookmarkStart w:id="1714" w:name="_Toc443471689" w:displacedByCustomXml="next"/>
    <w:bookmarkEnd w:id="1714" w:displacedByCustomXml="next"/>
    <w:bookmarkStart w:id="1715" w:name="_Toc443555097" w:displacedByCustomXml="next"/>
    <w:bookmarkEnd w:id="1715" w:displacedByCustomXml="next"/>
    <w:bookmarkStart w:id="1716" w:name="_Toc443565193" w:displacedByCustomXml="next"/>
    <w:bookmarkEnd w:id="1716" w:displacedByCustomXml="next"/>
    <w:bookmarkStart w:id="1717" w:name="_Toc443471699" w:displacedByCustomXml="next"/>
    <w:bookmarkEnd w:id="1717" w:displacedByCustomXml="next"/>
    <w:bookmarkStart w:id="1718" w:name="_Toc443555107" w:displacedByCustomXml="next"/>
    <w:bookmarkEnd w:id="1718" w:displacedByCustomXml="next"/>
    <w:bookmarkStart w:id="1719" w:name="_Toc443565203" w:displacedByCustomXml="next"/>
    <w:bookmarkEnd w:id="1719" w:displacedByCustomXml="next"/>
    <w:bookmarkStart w:id="1720" w:name="_Toc443471709" w:displacedByCustomXml="next"/>
    <w:bookmarkEnd w:id="1720" w:displacedByCustomXml="next"/>
    <w:bookmarkStart w:id="1721" w:name="_Toc443555117" w:displacedByCustomXml="next"/>
    <w:bookmarkEnd w:id="1721" w:displacedByCustomXml="next"/>
    <w:bookmarkStart w:id="1722" w:name="_Toc443565213" w:displacedByCustomXml="next"/>
    <w:bookmarkEnd w:id="1722" w:displacedByCustomXml="next"/>
    <w:bookmarkStart w:id="1723" w:name="_Toc443471719" w:displacedByCustomXml="next"/>
    <w:bookmarkEnd w:id="1723" w:displacedByCustomXml="next"/>
    <w:bookmarkStart w:id="1724" w:name="_Toc443555127" w:displacedByCustomXml="next"/>
    <w:bookmarkEnd w:id="1724" w:displacedByCustomXml="next"/>
    <w:bookmarkStart w:id="1725" w:name="_Toc443565223" w:displacedByCustomXml="next"/>
    <w:bookmarkEnd w:id="1725" w:displacedByCustomXml="next"/>
    <w:bookmarkStart w:id="1726" w:name="_Toc443471729" w:displacedByCustomXml="next"/>
    <w:bookmarkEnd w:id="1726" w:displacedByCustomXml="next"/>
    <w:bookmarkStart w:id="1727" w:name="_Toc443555137" w:displacedByCustomXml="next"/>
    <w:bookmarkEnd w:id="1727" w:displacedByCustomXml="next"/>
    <w:bookmarkStart w:id="1728" w:name="_Toc443565233" w:displacedByCustomXml="next"/>
    <w:bookmarkEnd w:id="1728" w:displacedByCustomXml="next"/>
    <w:bookmarkStart w:id="1729" w:name="_Toc443471748" w:displacedByCustomXml="next"/>
    <w:bookmarkEnd w:id="1729" w:displacedByCustomXml="next"/>
    <w:bookmarkStart w:id="1730" w:name="_Toc443555156" w:displacedByCustomXml="next"/>
    <w:bookmarkEnd w:id="1730" w:displacedByCustomXml="next"/>
    <w:bookmarkStart w:id="1731" w:name="_Toc443565252" w:displacedByCustomXml="next"/>
    <w:bookmarkEnd w:id="1731" w:displacedByCustomXml="next"/>
    <w:bookmarkStart w:id="1732" w:name="_Toc443471757" w:displacedByCustomXml="next"/>
    <w:bookmarkEnd w:id="1732" w:displacedByCustomXml="next"/>
    <w:bookmarkStart w:id="1733" w:name="_Toc443555165" w:displacedByCustomXml="next"/>
    <w:bookmarkEnd w:id="1733" w:displacedByCustomXml="next"/>
    <w:bookmarkStart w:id="1734" w:name="_Toc443565261" w:displacedByCustomXml="next"/>
    <w:bookmarkEnd w:id="1734" w:displacedByCustomXml="next"/>
    <w:bookmarkStart w:id="1735" w:name="_Toc443471766" w:displacedByCustomXml="next"/>
    <w:bookmarkEnd w:id="1735" w:displacedByCustomXml="next"/>
    <w:bookmarkStart w:id="1736" w:name="_Toc443555174" w:displacedByCustomXml="next"/>
    <w:bookmarkEnd w:id="1736" w:displacedByCustomXml="next"/>
    <w:bookmarkStart w:id="1737" w:name="_Toc443565270" w:displacedByCustomXml="next"/>
    <w:bookmarkEnd w:id="1737" w:displacedByCustomXml="next"/>
    <w:bookmarkStart w:id="1738" w:name="_Toc443471775" w:displacedByCustomXml="next"/>
    <w:bookmarkEnd w:id="1738" w:displacedByCustomXml="next"/>
    <w:bookmarkStart w:id="1739" w:name="_Toc443555183" w:displacedByCustomXml="next"/>
    <w:bookmarkEnd w:id="1739" w:displacedByCustomXml="next"/>
    <w:bookmarkStart w:id="1740" w:name="_Toc443565279" w:displacedByCustomXml="next"/>
    <w:bookmarkEnd w:id="1740" w:displacedByCustomXml="next"/>
    <w:bookmarkStart w:id="1741" w:name="_Toc443471784" w:displacedByCustomXml="next"/>
    <w:bookmarkEnd w:id="1741" w:displacedByCustomXml="next"/>
    <w:bookmarkStart w:id="1742" w:name="_Toc443555192" w:displacedByCustomXml="next"/>
    <w:bookmarkEnd w:id="1742" w:displacedByCustomXml="next"/>
    <w:bookmarkStart w:id="1743" w:name="_Toc443565288" w:displacedByCustomXml="next"/>
    <w:bookmarkEnd w:id="1743" w:displacedByCustomXml="next"/>
    <w:bookmarkStart w:id="1744" w:name="_Toc443471793" w:displacedByCustomXml="next"/>
    <w:bookmarkEnd w:id="1744" w:displacedByCustomXml="next"/>
    <w:bookmarkStart w:id="1745" w:name="_Toc443555201" w:displacedByCustomXml="next"/>
    <w:bookmarkEnd w:id="1745" w:displacedByCustomXml="next"/>
    <w:bookmarkStart w:id="1746" w:name="_Toc443565297" w:displacedByCustomXml="next"/>
    <w:bookmarkEnd w:id="1746" w:displacedByCustomXml="next"/>
    <w:bookmarkStart w:id="1747" w:name="_Toc443471802" w:displacedByCustomXml="next"/>
    <w:bookmarkEnd w:id="1747" w:displacedByCustomXml="next"/>
    <w:bookmarkStart w:id="1748" w:name="_Toc443555210" w:displacedByCustomXml="next"/>
    <w:bookmarkEnd w:id="1748" w:displacedByCustomXml="next"/>
    <w:bookmarkStart w:id="1749" w:name="_Toc443565306" w:displacedByCustomXml="next"/>
    <w:bookmarkEnd w:id="1749" w:displacedByCustomXml="next"/>
    <w:bookmarkStart w:id="1750" w:name="_Toc443471811" w:displacedByCustomXml="next"/>
    <w:bookmarkEnd w:id="1750" w:displacedByCustomXml="next"/>
    <w:bookmarkStart w:id="1751" w:name="_Toc443555219" w:displacedByCustomXml="next"/>
    <w:bookmarkEnd w:id="1751" w:displacedByCustomXml="next"/>
    <w:bookmarkStart w:id="1752" w:name="_Toc443565315" w:displacedByCustomXml="next"/>
    <w:bookmarkEnd w:id="1752" w:displacedByCustomXml="next"/>
    <w:bookmarkStart w:id="1753" w:name="_Toc443471820" w:displacedByCustomXml="next"/>
    <w:bookmarkEnd w:id="1753" w:displacedByCustomXml="next"/>
    <w:bookmarkStart w:id="1754" w:name="_Toc443555228" w:displacedByCustomXml="next"/>
    <w:bookmarkEnd w:id="1754" w:displacedByCustomXml="next"/>
    <w:bookmarkStart w:id="1755" w:name="_Toc443565324" w:displacedByCustomXml="next"/>
    <w:bookmarkEnd w:id="1755" w:displacedByCustomXml="next"/>
    <w:bookmarkStart w:id="1756" w:name="_Toc443471829" w:displacedByCustomXml="next"/>
    <w:bookmarkEnd w:id="1756" w:displacedByCustomXml="next"/>
    <w:bookmarkStart w:id="1757" w:name="_Toc443555237" w:displacedByCustomXml="next"/>
    <w:bookmarkEnd w:id="1757" w:displacedByCustomXml="next"/>
    <w:bookmarkStart w:id="1758" w:name="_Toc443565333" w:displacedByCustomXml="next"/>
    <w:bookmarkEnd w:id="1758" w:displacedByCustomXml="next"/>
    <w:bookmarkStart w:id="1759" w:name="_Toc443471838" w:displacedByCustomXml="next"/>
    <w:bookmarkEnd w:id="1759" w:displacedByCustomXml="next"/>
    <w:bookmarkStart w:id="1760" w:name="_Toc443555246" w:displacedByCustomXml="next"/>
    <w:bookmarkEnd w:id="1760" w:displacedByCustomXml="next"/>
    <w:bookmarkStart w:id="1761" w:name="_Toc443565342" w:displacedByCustomXml="next"/>
    <w:bookmarkEnd w:id="1761" w:displacedByCustomXml="next"/>
    <w:bookmarkStart w:id="1762" w:name="_Toc443471847" w:displacedByCustomXml="next"/>
    <w:bookmarkEnd w:id="1762" w:displacedByCustomXml="next"/>
    <w:bookmarkStart w:id="1763" w:name="_Toc443555255" w:displacedByCustomXml="next"/>
    <w:bookmarkEnd w:id="1763" w:displacedByCustomXml="next"/>
    <w:bookmarkStart w:id="1764" w:name="_Toc443565351" w:displacedByCustomXml="next"/>
    <w:bookmarkEnd w:id="1764" w:displacedByCustomXml="next"/>
    <w:bookmarkStart w:id="1765" w:name="_Toc443471856" w:displacedByCustomXml="next"/>
    <w:bookmarkEnd w:id="1765" w:displacedByCustomXml="next"/>
    <w:bookmarkStart w:id="1766" w:name="_Toc443555264" w:displacedByCustomXml="next"/>
    <w:bookmarkEnd w:id="1766" w:displacedByCustomXml="next"/>
    <w:bookmarkStart w:id="1767" w:name="_Toc443565360" w:displacedByCustomXml="next"/>
    <w:bookmarkEnd w:id="1767" w:displacedByCustomXml="next"/>
    <w:bookmarkStart w:id="1768" w:name="_Toc443471865" w:displacedByCustomXml="next"/>
    <w:bookmarkEnd w:id="1768" w:displacedByCustomXml="next"/>
    <w:bookmarkStart w:id="1769" w:name="_Toc443555273" w:displacedByCustomXml="next"/>
    <w:bookmarkEnd w:id="1769" w:displacedByCustomXml="next"/>
    <w:bookmarkStart w:id="1770" w:name="_Toc443565369" w:displacedByCustomXml="next"/>
    <w:bookmarkEnd w:id="1770" w:displacedByCustomXml="next"/>
    <w:bookmarkStart w:id="1771" w:name="_Toc443471874" w:displacedByCustomXml="next"/>
    <w:bookmarkEnd w:id="1771" w:displacedByCustomXml="next"/>
    <w:bookmarkStart w:id="1772" w:name="_Toc443555282" w:displacedByCustomXml="next"/>
    <w:bookmarkEnd w:id="1772" w:displacedByCustomXml="next"/>
    <w:bookmarkStart w:id="1773" w:name="_Toc443565378" w:displacedByCustomXml="next"/>
    <w:bookmarkEnd w:id="1773" w:displacedByCustomXml="next"/>
    <w:bookmarkStart w:id="1774" w:name="_Toc443471883" w:displacedByCustomXml="next"/>
    <w:bookmarkEnd w:id="1774" w:displacedByCustomXml="next"/>
    <w:bookmarkStart w:id="1775" w:name="_Toc443555291" w:displacedByCustomXml="next"/>
    <w:bookmarkEnd w:id="1775" w:displacedByCustomXml="next"/>
    <w:bookmarkStart w:id="1776" w:name="_Toc443565387" w:displacedByCustomXml="next"/>
    <w:bookmarkEnd w:id="1776" w:displacedByCustomXml="next"/>
    <w:bookmarkStart w:id="1777" w:name="_Toc443471892" w:displacedByCustomXml="next"/>
    <w:bookmarkEnd w:id="1777" w:displacedByCustomXml="next"/>
    <w:bookmarkStart w:id="1778" w:name="_Toc443555300" w:displacedByCustomXml="next"/>
    <w:bookmarkEnd w:id="1778" w:displacedByCustomXml="next"/>
    <w:bookmarkStart w:id="1779" w:name="_Toc443565396" w:displacedByCustomXml="next"/>
    <w:bookmarkEnd w:id="1779" w:displacedByCustomXml="next"/>
    <w:bookmarkStart w:id="1780" w:name="_Toc443471901" w:displacedByCustomXml="next"/>
    <w:bookmarkEnd w:id="1780" w:displacedByCustomXml="next"/>
    <w:bookmarkStart w:id="1781" w:name="_Toc443555309" w:displacedByCustomXml="next"/>
    <w:bookmarkEnd w:id="1781" w:displacedByCustomXml="next"/>
    <w:bookmarkStart w:id="1782" w:name="_Toc443565405" w:displacedByCustomXml="next"/>
    <w:bookmarkEnd w:id="1782" w:displacedByCustomXml="next"/>
    <w:bookmarkStart w:id="1783" w:name="_Toc443471910" w:displacedByCustomXml="next"/>
    <w:bookmarkEnd w:id="1783" w:displacedByCustomXml="next"/>
    <w:bookmarkStart w:id="1784" w:name="_Toc443555318" w:displacedByCustomXml="next"/>
    <w:bookmarkEnd w:id="1784" w:displacedByCustomXml="next"/>
    <w:bookmarkStart w:id="1785" w:name="_Toc443565414" w:displacedByCustomXml="next"/>
    <w:bookmarkEnd w:id="1785" w:displacedByCustomXml="next"/>
    <w:bookmarkStart w:id="1786" w:name="_Toc443471919" w:displacedByCustomXml="next"/>
    <w:bookmarkEnd w:id="1786" w:displacedByCustomXml="next"/>
    <w:bookmarkStart w:id="1787" w:name="_Toc443555327" w:displacedByCustomXml="next"/>
    <w:bookmarkEnd w:id="1787" w:displacedByCustomXml="next"/>
    <w:bookmarkStart w:id="1788" w:name="_Toc443565423" w:displacedByCustomXml="next"/>
    <w:bookmarkEnd w:id="1788" w:displacedByCustomXml="next"/>
    <w:bookmarkStart w:id="1789" w:name="_Toc443471928" w:displacedByCustomXml="next"/>
    <w:bookmarkEnd w:id="1789" w:displacedByCustomXml="next"/>
    <w:bookmarkStart w:id="1790" w:name="_Toc443555336" w:displacedByCustomXml="next"/>
    <w:bookmarkEnd w:id="1790" w:displacedByCustomXml="next"/>
    <w:bookmarkStart w:id="1791" w:name="_Toc443565432" w:displacedByCustomXml="next"/>
    <w:bookmarkEnd w:id="1791" w:displacedByCustomXml="next"/>
    <w:bookmarkStart w:id="1792" w:name="_Toc443471937" w:displacedByCustomXml="next"/>
    <w:bookmarkEnd w:id="1792" w:displacedByCustomXml="next"/>
    <w:bookmarkStart w:id="1793" w:name="_Toc443555345" w:displacedByCustomXml="next"/>
    <w:bookmarkEnd w:id="1793" w:displacedByCustomXml="next"/>
    <w:bookmarkStart w:id="1794" w:name="_Toc443565441" w:displacedByCustomXml="next"/>
    <w:bookmarkEnd w:id="1794" w:displacedByCustomXml="next"/>
    <w:bookmarkStart w:id="1795" w:name="_Toc443471946" w:displacedByCustomXml="next"/>
    <w:bookmarkEnd w:id="1795" w:displacedByCustomXml="next"/>
    <w:bookmarkStart w:id="1796" w:name="_Toc443555354" w:displacedByCustomXml="next"/>
    <w:bookmarkEnd w:id="1796" w:displacedByCustomXml="next"/>
    <w:bookmarkStart w:id="1797" w:name="_Toc443565450" w:displacedByCustomXml="next"/>
    <w:bookmarkEnd w:id="1797" w:displacedByCustomXml="next"/>
    <w:bookmarkStart w:id="1798" w:name="_Toc443471955" w:displacedByCustomXml="next"/>
    <w:bookmarkEnd w:id="1798" w:displacedByCustomXml="next"/>
    <w:bookmarkStart w:id="1799" w:name="_Toc443555363" w:displacedByCustomXml="next"/>
    <w:bookmarkEnd w:id="1799" w:displacedByCustomXml="next"/>
    <w:bookmarkStart w:id="1800" w:name="_Toc443565459" w:displacedByCustomXml="next"/>
    <w:bookmarkEnd w:id="1800" w:displacedByCustomXml="next"/>
    <w:bookmarkStart w:id="1801" w:name="_Toc443471964" w:displacedByCustomXml="next"/>
    <w:bookmarkEnd w:id="1801" w:displacedByCustomXml="next"/>
    <w:bookmarkStart w:id="1802" w:name="_Toc443555372" w:displacedByCustomXml="next"/>
    <w:bookmarkEnd w:id="1802" w:displacedByCustomXml="next"/>
    <w:bookmarkStart w:id="1803" w:name="_Toc443565468" w:displacedByCustomXml="next"/>
    <w:bookmarkEnd w:id="1803" w:displacedByCustomXml="next"/>
    <w:bookmarkStart w:id="1804" w:name="_Toc443471973" w:displacedByCustomXml="next"/>
    <w:bookmarkEnd w:id="1804" w:displacedByCustomXml="next"/>
    <w:bookmarkStart w:id="1805" w:name="_Toc443555381" w:displacedByCustomXml="next"/>
    <w:bookmarkEnd w:id="1805" w:displacedByCustomXml="next"/>
    <w:bookmarkStart w:id="1806" w:name="_Toc443565477" w:displacedByCustomXml="next"/>
    <w:bookmarkEnd w:id="1806" w:displacedByCustomXml="next"/>
    <w:bookmarkStart w:id="1807" w:name="_Toc443471982" w:displacedByCustomXml="next"/>
    <w:bookmarkEnd w:id="1807" w:displacedByCustomXml="next"/>
    <w:bookmarkStart w:id="1808" w:name="_Toc443555390" w:displacedByCustomXml="next"/>
    <w:bookmarkEnd w:id="1808" w:displacedByCustomXml="next"/>
    <w:bookmarkStart w:id="1809" w:name="_Toc443565486" w:displacedByCustomXml="next"/>
    <w:bookmarkEnd w:id="1809" w:displacedByCustomXml="next"/>
    <w:bookmarkStart w:id="1810" w:name="_Toc443471991" w:displacedByCustomXml="next"/>
    <w:bookmarkEnd w:id="1810" w:displacedByCustomXml="next"/>
    <w:bookmarkStart w:id="1811" w:name="_Toc443555399" w:displacedByCustomXml="next"/>
    <w:bookmarkEnd w:id="1811" w:displacedByCustomXml="next"/>
    <w:bookmarkStart w:id="1812" w:name="_Toc443565495" w:displacedByCustomXml="next"/>
    <w:bookmarkEnd w:id="1812" w:displacedByCustomXml="next"/>
    <w:bookmarkStart w:id="1813" w:name="_Toc443472000" w:displacedByCustomXml="next"/>
    <w:bookmarkEnd w:id="1813" w:displacedByCustomXml="next"/>
    <w:bookmarkStart w:id="1814" w:name="_Toc443555408" w:displacedByCustomXml="next"/>
    <w:bookmarkEnd w:id="1814" w:displacedByCustomXml="next"/>
    <w:bookmarkStart w:id="1815" w:name="_Toc443565504" w:displacedByCustomXml="next"/>
    <w:bookmarkEnd w:id="1815" w:displacedByCustomXml="next"/>
    <w:bookmarkStart w:id="1816" w:name="_Toc443472009" w:displacedByCustomXml="next"/>
    <w:bookmarkEnd w:id="1816" w:displacedByCustomXml="next"/>
    <w:bookmarkStart w:id="1817" w:name="_Toc443555417" w:displacedByCustomXml="next"/>
    <w:bookmarkEnd w:id="1817" w:displacedByCustomXml="next"/>
    <w:bookmarkStart w:id="1818" w:name="_Toc443565513" w:displacedByCustomXml="next"/>
    <w:bookmarkEnd w:id="1818" w:displacedByCustomXml="next"/>
    <w:bookmarkStart w:id="1819" w:name="_Toc443472018" w:displacedByCustomXml="next"/>
    <w:bookmarkEnd w:id="1819" w:displacedByCustomXml="next"/>
    <w:bookmarkStart w:id="1820" w:name="_Toc443555426" w:displacedByCustomXml="next"/>
    <w:bookmarkEnd w:id="1820" w:displacedByCustomXml="next"/>
    <w:bookmarkStart w:id="1821" w:name="_Toc443565522" w:displacedByCustomXml="next"/>
    <w:bookmarkEnd w:id="1821" w:displacedByCustomXml="next"/>
    <w:bookmarkStart w:id="1822" w:name="_Toc443472027" w:displacedByCustomXml="next"/>
    <w:bookmarkEnd w:id="1822" w:displacedByCustomXml="next"/>
    <w:bookmarkStart w:id="1823" w:name="_Toc443555435" w:displacedByCustomXml="next"/>
    <w:bookmarkEnd w:id="1823" w:displacedByCustomXml="next"/>
    <w:bookmarkStart w:id="1824" w:name="_Toc443565531" w:displacedByCustomXml="next"/>
    <w:bookmarkEnd w:id="1824" w:displacedByCustomXml="next"/>
    <w:bookmarkStart w:id="1825" w:name="_Toc443472036" w:displacedByCustomXml="next"/>
    <w:bookmarkEnd w:id="1825" w:displacedByCustomXml="next"/>
    <w:bookmarkStart w:id="1826" w:name="_Toc443555444" w:displacedByCustomXml="next"/>
    <w:bookmarkEnd w:id="1826" w:displacedByCustomXml="next"/>
    <w:bookmarkStart w:id="1827" w:name="_Toc443565540" w:displacedByCustomXml="next"/>
    <w:bookmarkEnd w:id="1827" w:displacedByCustomXml="next"/>
    <w:bookmarkStart w:id="1828" w:name="_Toc443472045" w:displacedByCustomXml="next"/>
    <w:bookmarkEnd w:id="1828" w:displacedByCustomXml="next"/>
    <w:bookmarkStart w:id="1829" w:name="_Toc443555453" w:displacedByCustomXml="next"/>
    <w:bookmarkEnd w:id="1829" w:displacedByCustomXml="next"/>
    <w:bookmarkStart w:id="1830" w:name="_Toc443565549" w:displacedByCustomXml="next"/>
    <w:bookmarkEnd w:id="1830" w:displacedByCustomXml="next"/>
    <w:bookmarkStart w:id="1831" w:name="_Toc443472054" w:displacedByCustomXml="next"/>
    <w:bookmarkEnd w:id="1831" w:displacedByCustomXml="next"/>
    <w:bookmarkStart w:id="1832" w:name="_Toc443555462" w:displacedByCustomXml="next"/>
    <w:bookmarkEnd w:id="1832" w:displacedByCustomXml="next"/>
    <w:bookmarkStart w:id="1833" w:name="_Toc443565558" w:displacedByCustomXml="next"/>
    <w:bookmarkEnd w:id="1833" w:displacedByCustomXml="next"/>
    <w:bookmarkStart w:id="1834" w:name="_Toc443472063" w:displacedByCustomXml="next"/>
    <w:bookmarkEnd w:id="1834" w:displacedByCustomXml="next"/>
    <w:bookmarkStart w:id="1835" w:name="_Toc443555471" w:displacedByCustomXml="next"/>
    <w:bookmarkEnd w:id="1835" w:displacedByCustomXml="next"/>
    <w:bookmarkStart w:id="1836" w:name="_Toc443565567" w:displacedByCustomXml="next"/>
    <w:bookmarkEnd w:id="1836" w:displacedByCustomXml="next"/>
    <w:bookmarkStart w:id="1837" w:name="_Toc443472072" w:displacedByCustomXml="next"/>
    <w:bookmarkEnd w:id="1837" w:displacedByCustomXml="next"/>
    <w:bookmarkStart w:id="1838" w:name="_Toc443555480" w:displacedByCustomXml="next"/>
    <w:bookmarkEnd w:id="1838" w:displacedByCustomXml="next"/>
    <w:bookmarkStart w:id="1839" w:name="_Toc443565576" w:displacedByCustomXml="next"/>
    <w:bookmarkEnd w:id="1839" w:displacedByCustomXml="next"/>
    <w:bookmarkStart w:id="1840" w:name="_Toc443472081" w:displacedByCustomXml="next"/>
    <w:bookmarkEnd w:id="1840" w:displacedByCustomXml="next"/>
    <w:bookmarkStart w:id="1841" w:name="_Toc443555489" w:displacedByCustomXml="next"/>
    <w:bookmarkEnd w:id="1841" w:displacedByCustomXml="next"/>
    <w:bookmarkStart w:id="1842" w:name="_Toc443565585" w:displacedByCustomXml="next"/>
    <w:bookmarkEnd w:id="1842" w:displacedByCustomXml="next"/>
    <w:bookmarkStart w:id="1843" w:name="_Toc443472090" w:displacedByCustomXml="next"/>
    <w:bookmarkEnd w:id="1843" w:displacedByCustomXml="next"/>
    <w:bookmarkStart w:id="1844" w:name="_Toc443555498" w:displacedByCustomXml="next"/>
    <w:bookmarkEnd w:id="1844" w:displacedByCustomXml="next"/>
    <w:bookmarkStart w:id="1845" w:name="_Toc443565594" w:displacedByCustomXml="next"/>
    <w:bookmarkEnd w:id="1845" w:displacedByCustomXml="next"/>
    <w:bookmarkStart w:id="1846" w:name="_Toc443472099" w:displacedByCustomXml="next"/>
    <w:bookmarkEnd w:id="1846" w:displacedByCustomXml="next"/>
    <w:bookmarkStart w:id="1847" w:name="_Toc443555507" w:displacedByCustomXml="next"/>
    <w:bookmarkEnd w:id="1847" w:displacedByCustomXml="next"/>
    <w:bookmarkStart w:id="1848" w:name="_Toc443565603" w:displacedByCustomXml="next"/>
    <w:bookmarkEnd w:id="1848" w:displacedByCustomXml="next"/>
    <w:bookmarkStart w:id="1849" w:name="_Toc443472108" w:displacedByCustomXml="next"/>
    <w:bookmarkEnd w:id="1849" w:displacedByCustomXml="next"/>
    <w:bookmarkStart w:id="1850" w:name="_Toc443555516" w:displacedByCustomXml="next"/>
    <w:bookmarkEnd w:id="1850" w:displacedByCustomXml="next"/>
    <w:bookmarkStart w:id="1851" w:name="_Toc443565612" w:displacedByCustomXml="next"/>
    <w:bookmarkEnd w:id="1851" w:displacedByCustomXml="next"/>
    <w:bookmarkStart w:id="1852" w:name="_Toc443472117" w:displacedByCustomXml="next"/>
    <w:bookmarkEnd w:id="1852" w:displacedByCustomXml="next"/>
    <w:bookmarkStart w:id="1853" w:name="_Toc443555525" w:displacedByCustomXml="next"/>
    <w:bookmarkEnd w:id="1853" w:displacedByCustomXml="next"/>
    <w:bookmarkStart w:id="1854" w:name="_Toc443565621" w:displacedByCustomXml="next"/>
    <w:bookmarkEnd w:id="1854" w:displacedByCustomXml="next"/>
    <w:bookmarkStart w:id="1855" w:name="_Toc443472126" w:displacedByCustomXml="next"/>
    <w:bookmarkEnd w:id="1855" w:displacedByCustomXml="next"/>
    <w:bookmarkStart w:id="1856" w:name="_Toc443555534" w:displacedByCustomXml="next"/>
    <w:bookmarkEnd w:id="1856" w:displacedByCustomXml="next"/>
    <w:bookmarkStart w:id="1857" w:name="_Toc443565630" w:displacedByCustomXml="next"/>
    <w:bookmarkEnd w:id="1857" w:displacedByCustomXml="next"/>
    <w:bookmarkStart w:id="1858" w:name="_Toc443472135" w:displacedByCustomXml="next"/>
    <w:bookmarkEnd w:id="1858" w:displacedByCustomXml="next"/>
    <w:bookmarkStart w:id="1859" w:name="_Toc443555543" w:displacedByCustomXml="next"/>
    <w:bookmarkEnd w:id="1859" w:displacedByCustomXml="next"/>
    <w:bookmarkStart w:id="1860" w:name="_Toc443565639" w:displacedByCustomXml="next"/>
    <w:bookmarkEnd w:id="1860" w:displacedByCustomXml="next"/>
    <w:bookmarkStart w:id="1861" w:name="_Toc443472144" w:displacedByCustomXml="next"/>
    <w:bookmarkEnd w:id="1861" w:displacedByCustomXml="next"/>
    <w:bookmarkStart w:id="1862" w:name="_Toc443555552" w:displacedByCustomXml="next"/>
    <w:bookmarkEnd w:id="1862" w:displacedByCustomXml="next"/>
    <w:bookmarkStart w:id="1863" w:name="_Toc443565648" w:displacedByCustomXml="next"/>
    <w:bookmarkEnd w:id="1863" w:displacedByCustomXml="next"/>
    <w:bookmarkStart w:id="1864" w:name="_Toc443472153" w:displacedByCustomXml="next"/>
    <w:bookmarkEnd w:id="1864" w:displacedByCustomXml="next"/>
    <w:bookmarkStart w:id="1865" w:name="_Toc443555561" w:displacedByCustomXml="next"/>
    <w:bookmarkEnd w:id="1865" w:displacedByCustomXml="next"/>
    <w:bookmarkStart w:id="1866" w:name="_Toc443565657" w:displacedByCustomXml="next"/>
    <w:bookmarkEnd w:id="1866" w:displacedByCustomXml="next"/>
    <w:bookmarkStart w:id="1867" w:name="_Toc443472162" w:displacedByCustomXml="next"/>
    <w:bookmarkEnd w:id="1867" w:displacedByCustomXml="next"/>
    <w:bookmarkStart w:id="1868" w:name="_Toc443555570" w:displacedByCustomXml="next"/>
    <w:bookmarkEnd w:id="1868" w:displacedByCustomXml="next"/>
    <w:bookmarkStart w:id="1869" w:name="_Toc443565666" w:displacedByCustomXml="next"/>
    <w:bookmarkEnd w:id="1869" w:displacedByCustomXml="next"/>
    <w:bookmarkStart w:id="1870" w:name="_Toc443472171" w:displacedByCustomXml="next"/>
    <w:bookmarkEnd w:id="1870" w:displacedByCustomXml="next"/>
    <w:bookmarkStart w:id="1871" w:name="_Toc443555579" w:displacedByCustomXml="next"/>
    <w:bookmarkEnd w:id="1871" w:displacedByCustomXml="next"/>
    <w:bookmarkStart w:id="1872" w:name="_Toc443565675" w:displacedByCustomXml="next"/>
    <w:bookmarkEnd w:id="1872" w:displacedByCustomXml="next"/>
    <w:bookmarkStart w:id="1873" w:name="_Toc443472180" w:displacedByCustomXml="next"/>
    <w:bookmarkEnd w:id="1873" w:displacedByCustomXml="next"/>
    <w:bookmarkStart w:id="1874" w:name="_Toc443555588" w:displacedByCustomXml="next"/>
    <w:bookmarkEnd w:id="1874" w:displacedByCustomXml="next"/>
    <w:bookmarkStart w:id="1875" w:name="_Toc443565684" w:displacedByCustomXml="next"/>
    <w:bookmarkEnd w:id="1875" w:displacedByCustomXml="next"/>
    <w:bookmarkStart w:id="1876" w:name="_Toc443472189" w:displacedByCustomXml="next"/>
    <w:bookmarkEnd w:id="1876" w:displacedByCustomXml="next"/>
    <w:bookmarkStart w:id="1877" w:name="_Toc443555597" w:displacedByCustomXml="next"/>
    <w:bookmarkEnd w:id="1877" w:displacedByCustomXml="next"/>
    <w:bookmarkStart w:id="1878" w:name="_Toc443565693" w:displacedByCustomXml="next"/>
    <w:bookmarkEnd w:id="1878" w:displacedByCustomXml="next"/>
    <w:bookmarkStart w:id="1879" w:name="_Toc443472198" w:displacedByCustomXml="next"/>
    <w:bookmarkEnd w:id="1879" w:displacedByCustomXml="next"/>
    <w:bookmarkStart w:id="1880" w:name="_Toc443555606" w:displacedByCustomXml="next"/>
    <w:bookmarkEnd w:id="1880" w:displacedByCustomXml="next"/>
    <w:bookmarkStart w:id="1881" w:name="_Toc443565702" w:displacedByCustomXml="next"/>
    <w:bookmarkEnd w:id="1881" w:displacedByCustomXml="next"/>
    <w:bookmarkStart w:id="1882" w:name="_Toc443472207" w:displacedByCustomXml="next"/>
    <w:bookmarkEnd w:id="1882" w:displacedByCustomXml="next"/>
    <w:bookmarkStart w:id="1883" w:name="_Toc443555615" w:displacedByCustomXml="next"/>
    <w:bookmarkEnd w:id="1883" w:displacedByCustomXml="next"/>
    <w:bookmarkStart w:id="1884" w:name="_Toc443565711" w:displacedByCustomXml="next"/>
    <w:bookmarkEnd w:id="1884" w:displacedByCustomXml="next"/>
    <w:bookmarkStart w:id="1885" w:name="_Toc443472216" w:displacedByCustomXml="next"/>
    <w:bookmarkEnd w:id="1885" w:displacedByCustomXml="next"/>
    <w:bookmarkStart w:id="1886" w:name="_Toc443555624" w:displacedByCustomXml="next"/>
    <w:bookmarkEnd w:id="1886" w:displacedByCustomXml="next"/>
    <w:bookmarkStart w:id="1887" w:name="_Toc443565720" w:displacedByCustomXml="next"/>
    <w:bookmarkEnd w:id="1887" w:displacedByCustomXml="next"/>
    <w:bookmarkStart w:id="1888" w:name="_Toc443472225" w:displacedByCustomXml="next"/>
    <w:bookmarkEnd w:id="1888" w:displacedByCustomXml="next"/>
    <w:bookmarkStart w:id="1889" w:name="_Toc443555633" w:displacedByCustomXml="next"/>
    <w:bookmarkEnd w:id="1889" w:displacedByCustomXml="next"/>
    <w:bookmarkStart w:id="1890" w:name="_Toc443565729" w:displacedByCustomXml="next"/>
    <w:bookmarkEnd w:id="1890" w:displacedByCustomXml="next"/>
    <w:bookmarkStart w:id="1891" w:name="_Toc443472234" w:displacedByCustomXml="next"/>
    <w:bookmarkEnd w:id="1891" w:displacedByCustomXml="next"/>
    <w:bookmarkStart w:id="1892" w:name="_Toc443555642" w:displacedByCustomXml="next"/>
    <w:bookmarkEnd w:id="1892" w:displacedByCustomXml="next"/>
    <w:bookmarkStart w:id="1893" w:name="_Toc443565738" w:displacedByCustomXml="next"/>
    <w:bookmarkEnd w:id="1893" w:displacedByCustomXml="next"/>
    <w:bookmarkStart w:id="1894" w:name="_Toc443472243" w:displacedByCustomXml="next"/>
    <w:bookmarkEnd w:id="1894" w:displacedByCustomXml="next"/>
    <w:bookmarkStart w:id="1895" w:name="_Toc443555651" w:displacedByCustomXml="next"/>
    <w:bookmarkEnd w:id="1895" w:displacedByCustomXml="next"/>
    <w:bookmarkStart w:id="1896" w:name="_Toc443565747" w:displacedByCustomXml="next"/>
    <w:bookmarkEnd w:id="1896" w:displacedByCustomXml="next"/>
    <w:bookmarkStart w:id="1897" w:name="_Toc443472252" w:displacedByCustomXml="next"/>
    <w:bookmarkEnd w:id="1897" w:displacedByCustomXml="next"/>
    <w:bookmarkStart w:id="1898" w:name="_Toc443555660" w:displacedByCustomXml="next"/>
    <w:bookmarkEnd w:id="1898" w:displacedByCustomXml="next"/>
    <w:bookmarkStart w:id="1899" w:name="_Toc443565756" w:displacedByCustomXml="next"/>
    <w:bookmarkEnd w:id="1899" w:displacedByCustomXml="next"/>
    <w:bookmarkStart w:id="1900" w:name="_Toc443472261" w:displacedByCustomXml="next"/>
    <w:bookmarkEnd w:id="1900" w:displacedByCustomXml="next"/>
    <w:bookmarkStart w:id="1901" w:name="_Toc443555669" w:displacedByCustomXml="next"/>
    <w:bookmarkEnd w:id="1901" w:displacedByCustomXml="next"/>
    <w:bookmarkStart w:id="1902" w:name="_Toc443565765" w:displacedByCustomXml="next"/>
    <w:bookmarkEnd w:id="1902" w:displacedByCustomXml="next"/>
    <w:bookmarkStart w:id="1903" w:name="_Toc443472270" w:displacedByCustomXml="next"/>
    <w:bookmarkEnd w:id="1903" w:displacedByCustomXml="next"/>
    <w:bookmarkStart w:id="1904" w:name="_Toc443555678" w:displacedByCustomXml="next"/>
    <w:bookmarkEnd w:id="1904" w:displacedByCustomXml="next"/>
    <w:bookmarkStart w:id="1905" w:name="_Toc443565774" w:displacedByCustomXml="next"/>
    <w:bookmarkEnd w:id="1905" w:displacedByCustomXml="next"/>
    <w:bookmarkStart w:id="1906" w:name="_Toc443472279" w:displacedByCustomXml="next"/>
    <w:bookmarkEnd w:id="1906" w:displacedByCustomXml="next"/>
    <w:bookmarkStart w:id="1907" w:name="_Toc443555687" w:displacedByCustomXml="next"/>
    <w:bookmarkEnd w:id="1907" w:displacedByCustomXml="next"/>
    <w:bookmarkStart w:id="1908" w:name="_Toc443565783" w:displacedByCustomXml="next"/>
    <w:bookmarkEnd w:id="1908" w:displacedByCustomXml="next"/>
    <w:bookmarkStart w:id="1909" w:name="_Toc443472288" w:displacedByCustomXml="next"/>
    <w:bookmarkEnd w:id="1909" w:displacedByCustomXml="next"/>
    <w:bookmarkStart w:id="1910" w:name="_Toc443555696" w:displacedByCustomXml="next"/>
    <w:bookmarkEnd w:id="1910" w:displacedByCustomXml="next"/>
    <w:bookmarkStart w:id="1911" w:name="_Toc443565792" w:displacedByCustomXml="next"/>
    <w:bookmarkEnd w:id="1911" w:displacedByCustomXml="next"/>
    <w:bookmarkStart w:id="1912" w:name="_Toc443472297" w:displacedByCustomXml="next"/>
    <w:bookmarkEnd w:id="1912" w:displacedByCustomXml="next"/>
    <w:bookmarkStart w:id="1913" w:name="_Toc443555705" w:displacedByCustomXml="next"/>
    <w:bookmarkEnd w:id="1913" w:displacedByCustomXml="next"/>
    <w:bookmarkStart w:id="1914" w:name="_Toc443565801" w:displacedByCustomXml="next"/>
    <w:bookmarkEnd w:id="1914" w:displacedByCustomXml="next"/>
    <w:bookmarkStart w:id="1915" w:name="_Toc443472306" w:displacedByCustomXml="next"/>
    <w:bookmarkEnd w:id="1915" w:displacedByCustomXml="next"/>
    <w:bookmarkStart w:id="1916" w:name="_Toc443555714" w:displacedByCustomXml="next"/>
    <w:bookmarkEnd w:id="1916" w:displacedByCustomXml="next"/>
    <w:bookmarkStart w:id="1917" w:name="_Toc443565810" w:displacedByCustomXml="next"/>
    <w:bookmarkEnd w:id="1917" w:displacedByCustomXml="next"/>
    <w:bookmarkStart w:id="1918" w:name="_Toc443472315" w:displacedByCustomXml="next"/>
    <w:bookmarkEnd w:id="1918" w:displacedByCustomXml="next"/>
    <w:bookmarkStart w:id="1919" w:name="_Toc443555723" w:displacedByCustomXml="next"/>
    <w:bookmarkEnd w:id="1919" w:displacedByCustomXml="next"/>
    <w:bookmarkStart w:id="1920" w:name="_Toc443565819" w:displacedByCustomXml="next"/>
    <w:bookmarkEnd w:id="1920" w:displacedByCustomXml="next"/>
    <w:bookmarkStart w:id="1921" w:name="_Toc443472324" w:displacedByCustomXml="next"/>
    <w:bookmarkEnd w:id="1921" w:displacedByCustomXml="next"/>
    <w:bookmarkStart w:id="1922" w:name="_Toc443555732" w:displacedByCustomXml="next"/>
    <w:bookmarkEnd w:id="1922" w:displacedByCustomXml="next"/>
    <w:bookmarkStart w:id="1923" w:name="_Toc443565828" w:displacedByCustomXml="next"/>
    <w:bookmarkEnd w:id="1923" w:displacedByCustomXml="next"/>
    <w:bookmarkStart w:id="1924" w:name="_Toc443472333" w:displacedByCustomXml="next"/>
    <w:bookmarkEnd w:id="1924" w:displacedByCustomXml="next"/>
    <w:bookmarkStart w:id="1925" w:name="_Toc443555741" w:displacedByCustomXml="next"/>
    <w:bookmarkEnd w:id="1925" w:displacedByCustomXml="next"/>
    <w:bookmarkStart w:id="1926" w:name="_Toc443565837" w:displacedByCustomXml="next"/>
    <w:bookmarkEnd w:id="1926" w:displacedByCustomXml="next"/>
    <w:bookmarkStart w:id="1927" w:name="_Toc443472342" w:displacedByCustomXml="next"/>
    <w:bookmarkEnd w:id="1927" w:displacedByCustomXml="next"/>
    <w:bookmarkStart w:id="1928" w:name="_Toc443555750" w:displacedByCustomXml="next"/>
    <w:bookmarkEnd w:id="1928" w:displacedByCustomXml="next"/>
    <w:bookmarkStart w:id="1929" w:name="_Toc443565846" w:displacedByCustomXml="next"/>
    <w:bookmarkEnd w:id="1929" w:displacedByCustomXml="next"/>
    <w:bookmarkStart w:id="1930" w:name="_Toc443472343" w:displacedByCustomXml="next"/>
    <w:bookmarkEnd w:id="1930" w:displacedByCustomXml="next"/>
    <w:bookmarkStart w:id="1931" w:name="_Toc443555751" w:displacedByCustomXml="next"/>
    <w:bookmarkEnd w:id="1931" w:displacedByCustomXml="next"/>
    <w:bookmarkStart w:id="1932" w:name="_Toc443565847" w:displacedByCustomXml="next"/>
    <w:bookmarkEnd w:id="1932" w:displacedByCustomXml="next"/>
    <w:bookmarkStart w:id="1933" w:name="_Toc443472345" w:displacedByCustomXml="next"/>
    <w:bookmarkEnd w:id="1933" w:displacedByCustomXml="next"/>
    <w:bookmarkStart w:id="1934" w:name="_Toc443555753" w:displacedByCustomXml="next"/>
    <w:bookmarkEnd w:id="1934" w:displacedByCustomXml="next"/>
    <w:bookmarkStart w:id="1935" w:name="_Toc443565849" w:displacedByCustomXml="next"/>
    <w:bookmarkEnd w:id="1935" w:displacedByCustomXml="next"/>
    <w:bookmarkStart w:id="1936" w:name="_Toc443472360" w:displacedByCustomXml="next"/>
    <w:bookmarkEnd w:id="1936" w:displacedByCustomXml="next"/>
    <w:bookmarkStart w:id="1937" w:name="_Toc443555768" w:displacedByCustomXml="next"/>
    <w:bookmarkEnd w:id="1937" w:displacedByCustomXml="next"/>
    <w:bookmarkStart w:id="1938" w:name="_Toc443565864" w:displacedByCustomXml="next"/>
    <w:bookmarkEnd w:id="1938" w:displacedByCustomXml="next"/>
    <w:bookmarkStart w:id="1939" w:name="_Toc443472361" w:displacedByCustomXml="next"/>
    <w:bookmarkEnd w:id="1939" w:displacedByCustomXml="next"/>
    <w:bookmarkStart w:id="1940" w:name="_Toc443555769" w:displacedByCustomXml="next"/>
    <w:bookmarkEnd w:id="1940" w:displacedByCustomXml="next"/>
    <w:bookmarkStart w:id="1941" w:name="_Toc443565865" w:displacedByCustomXml="next"/>
    <w:bookmarkEnd w:id="1941" w:displacedByCustomXml="next"/>
    <w:bookmarkStart w:id="1942" w:name="_Toc443472362" w:displacedByCustomXml="next"/>
    <w:bookmarkEnd w:id="1942" w:displacedByCustomXml="next"/>
    <w:bookmarkStart w:id="1943" w:name="_Toc443555770" w:displacedByCustomXml="next"/>
    <w:bookmarkEnd w:id="1943" w:displacedByCustomXml="next"/>
    <w:bookmarkStart w:id="1944" w:name="_Toc443565866" w:displacedByCustomXml="next"/>
    <w:bookmarkEnd w:id="1944" w:displacedByCustomXml="next"/>
    <w:bookmarkStart w:id="1945" w:name="_Toc443472363" w:displacedByCustomXml="next"/>
    <w:bookmarkEnd w:id="1945" w:displacedByCustomXml="next"/>
    <w:bookmarkStart w:id="1946" w:name="_Toc443555771" w:displacedByCustomXml="next"/>
    <w:bookmarkEnd w:id="1946" w:displacedByCustomXml="next"/>
    <w:bookmarkStart w:id="1947" w:name="_Toc443565867" w:displacedByCustomXml="next"/>
    <w:bookmarkEnd w:id="1947" w:displacedByCustomXml="next"/>
    <w:bookmarkStart w:id="1948" w:name="_Toc443472364" w:displacedByCustomXml="next"/>
    <w:bookmarkEnd w:id="1948" w:displacedByCustomXml="next"/>
    <w:bookmarkStart w:id="1949" w:name="_Toc443555772" w:displacedByCustomXml="next"/>
    <w:bookmarkEnd w:id="1949" w:displacedByCustomXml="next"/>
    <w:bookmarkStart w:id="1950" w:name="_Toc443565868" w:displacedByCustomXml="next"/>
    <w:bookmarkEnd w:id="1950" w:displacedByCustomXml="next"/>
    <w:bookmarkStart w:id="1951" w:name="_Toc443472366" w:displacedByCustomXml="next"/>
    <w:bookmarkEnd w:id="1951" w:displacedByCustomXml="next"/>
    <w:bookmarkStart w:id="1952" w:name="_Toc443555774" w:displacedByCustomXml="next"/>
    <w:bookmarkEnd w:id="1952" w:displacedByCustomXml="next"/>
    <w:bookmarkStart w:id="1953" w:name="_Toc443565870" w:displacedByCustomXml="next"/>
    <w:bookmarkEnd w:id="1953" w:displacedByCustomXml="next"/>
    <w:bookmarkStart w:id="1954" w:name="_Toc443472367" w:displacedByCustomXml="next"/>
    <w:bookmarkEnd w:id="1954" w:displacedByCustomXml="next"/>
    <w:bookmarkStart w:id="1955" w:name="_Toc443555775" w:displacedByCustomXml="next"/>
    <w:bookmarkEnd w:id="1955" w:displacedByCustomXml="next"/>
    <w:bookmarkStart w:id="1956" w:name="_Toc443565871" w:displacedByCustomXml="next"/>
    <w:bookmarkEnd w:id="1956" w:displacedByCustomXml="next"/>
    <w:bookmarkStart w:id="1957" w:name="_Toc443472379" w:displacedByCustomXml="next"/>
    <w:bookmarkEnd w:id="1957" w:displacedByCustomXml="next"/>
    <w:bookmarkStart w:id="1958" w:name="_Toc443555787" w:displacedByCustomXml="next"/>
    <w:bookmarkEnd w:id="1958" w:displacedByCustomXml="next"/>
    <w:bookmarkStart w:id="1959" w:name="_Toc443565883" w:displacedByCustomXml="next"/>
    <w:bookmarkEnd w:id="1959" w:displacedByCustomXml="next"/>
    <w:bookmarkStart w:id="1960" w:name="_Toc443472390" w:displacedByCustomXml="next"/>
    <w:bookmarkEnd w:id="1960" w:displacedByCustomXml="next"/>
    <w:bookmarkStart w:id="1961" w:name="_Toc443555798" w:displacedByCustomXml="next"/>
    <w:bookmarkEnd w:id="1961" w:displacedByCustomXml="next"/>
    <w:bookmarkStart w:id="1962" w:name="_Toc443565894" w:displacedByCustomXml="next"/>
    <w:bookmarkEnd w:id="1962" w:displacedByCustomXml="next"/>
    <w:bookmarkStart w:id="1963" w:name="_Toc443472401" w:displacedByCustomXml="next"/>
    <w:bookmarkEnd w:id="1963" w:displacedByCustomXml="next"/>
    <w:bookmarkStart w:id="1964" w:name="_Toc443555809" w:displacedByCustomXml="next"/>
    <w:bookmarkEnd w:id="1964" w:displacedByCustomXml="next"/>
    <w:bookmarkStart w:id="1965" w:name="_Toc443565905" w:displacedByCustomXml="next"/>
    <w:bookmarkEnd w:id="1965" w:displacedByCustomXml="next"/>
    <w:bookmarkStart w:id="1966" w:name="_Toc443472412" w:displacedByCustomXml="next"/>
    <w:bookmarkEnd w:id="1966" w:displacedByCustomXml="next"/>
    <w:bookmarkStart w:id="1967" w:name="_Toc443555820" w:displacedByCustomXml="next"/>
    <w:bookmarkEnd w:id="1967" w:displacedByCustomXml="next"/>
    <w:bookmarkStart w:id="1968" w:name="_Toc443565916" w:displacedByCustomXml="next"/>
    <w:bookmarkEnd w:id="1968" w:displacedByCustomXml="next"/>
    <w:bookmarkStart w:id="1969" w:name="_Toc443472423" w:displacedByCustomXml="next"/>
    <w:bookmarkEnd w:id="1969" w:displacedByCustomXml="next"/>
    <w:bookmarkStart w:id="1970" w:name="_Toc443555831" w:displacedByCustomXml="next"/>
    <w:bookmarkEnd w:id="1970" w:displacedByCustomXml="next"/>
    <w:bookmarkStart w:id="1971" w:name="_Toc443565927" w:displacedByCustomXml="next"/>
    <w:bookmarkEnd w:id="1971" w:displacedByCustomXml="next"/>
    <w:bookmarkStart w:id="1972" w:name="_Toc443472434" w:displacedByCustomXml="next"/>
    <w:bookmarkEnd w:id="1972" w:displacedByCustomXml="next"/>
    <w:bookmarkStart w:id="1973" w:name="_Toc443555842" w:displacedByCustomXml="next"/>
    <w:bookmarkEnd w:id="1973" w:displacedByCustomXml="next"/>
    <w:bookmarkStart w:id="1974" w:name="_Toc443565938" w:displacedByCustomXml="next"/>
    <w:bookmarkEnd w:id="1974" w:displacedByCustomXml="next"/>
    <w:bookmarkStart w:id="1975" w:name="_Toc443472445" w:displacedByCustomXml="next"/>
    <w:bookmarkEnd w:id="1975" w:displacedByCustomXml="next"/>
    <w:bookmarkStart w:id="1976" w:name="_Toc443555853" w:displacedByCustomXml="next"/>
    <w:bookmarkEnd w:id="1976" w:displacedByCustomXml="next"/>
    <w:bookmarkStart w:id="1977" w:name="_Toc443565949" w:displacedByCustomXml="next"/>
    <w:bookmarkEnd w:id="1977" w:displacedByCustomXml="next"/>
    <w:bookmarkStart w:id="1978" w:name="_Toc443472456" w:displacedByCustomXml="next"/>
    <w:bookmarkEnd w:id="1978" w:displacedByCustomXml="next"/>
    <w:bookmarkStart w:id="1979" w:name="_Toc443555864" w:displacedByCustomXml="next"/>
    <w:bookmarkEnd w:id="1979" w:displacedByCustomXml="next"/>
    <w:bookmarkStart w:id="1980" w:name="_Toc443565960" w:displacedByCustomXml="next"/>
    <w:bookmarkEnd w:id="1980" w:displacedByCustomXml="next"/>
    <w:bookmarkStart w:id="1981" w:name="_Toc443472467" w:displacedByCustomXml="next"/>
    <w:bookmarkEnd w:id="1981" w:displacedByCustomXml="next"/>
    <w:bookmarkStart w:id="1982" w:name="_Toc443555875" w:displacedByCustomXml="next"/>
    <w:bookmarkEnd w:id="1982" w:displacedByCustomXml="next"/>
    <w:bookmarkStart w:id="1983" w:name="_Toc443565971" w:displacedByCustomXml="next"/>
    <w:bookmarkEnd w:id="1983" w:displacedByCustomXml="next"/>
    <w:bookmarkStart w:id="1984" w:name="_Toc443472478" w:displacedByCustomXml="next"/>
    <w:bookmarkEnd w:id="1984" w:displacedByCustomXml="next"/>
    <w:bookmarkStart w:id="1985" w:name="_Toc443555886" w:displacedByCustomXml="next"/>
    <w:bookmarkEnd w:id="1985" w:displacedByCustomXml="next"/>
    <w:bookmarkStart w:id="1986" w:name="_Toc443565982" w:displacedByCustomXml="next"/>
    <w:bookmarkEnd w:id="1986" w:displacedByCustomXml="next"/>
    <w:bookmarkStart w:id="1987" w:name="_Toc443472489" w:displacedByCustomXml="next"/>
    <w:bookmarkEnd w:id="1987" w:displacedByCustomXml="next"/>
    <w:bookmarkStart w:id="1988" w:name="_Toc443555897" w:displacedByCustomXml="next"/>
    <w:bookmarkEnd w:id="1988" w:displacedByCustomXml="next"/>
    <w:bookmarkStart w:id="1989" w:name="_Toc443565993" w:displacedByCustomXml="next"/>
    <w:bookmarkEnd w:id="1989" w:displacedByCustomXml="next"/>
    <w:bookmarkStart w:id="1990" w:name="_Toc443472500" w:displacedByCustomXml="next"/>
    <w:bookmarkEnd w:id="1990" w:displacedByCustomXml="next"/>
    <w:bookmarkStart w:id="1991" w:name="_Toc443555908" w:displacedByCustomXml="next"/>
    <w:bookmarkEnd w:id="1991" w:displacedByCustomXml="next"/>
    <w:bookmarkStart w:id="1992" w:name="_Toc443566004" w:displacedByCustomXml="next"/>
    <w:bookmarkEnd w:id="1992" w:displacedByCustomXml="next"/>
    <w:bookmarkStart w:id="1993" w:name="_Toc443472511" w:displacedByCustomXml="next"/>
    <w:bookmarkEnd w:id="1993" w:displacedByCustomXml="next"/>
    <w:bookmarkStart w:id="1994" w:name="_Toc443555919" w:displacedByCustomXml="next"/>
    <w:bookmarkEnd w:id="1994" w:displacedByCustomXml="next"/>
    <w:bookmarkStart w:id="1995" w:name="_Toc443566015" w:displacedByCustomXml="next"/>
    <w:bookmarkEnd w:id="1995" w:displacedByCustomXml="next"/>
    <w:bookmarkStart w:id="1996" w:name="_Toc443472522" w:displacedByCustomXml="next"/>
    <w:bookmarkEnd w:id="1996" w:displacedByCustomXml="next"/>
    <w:bookmarkStart w:id="1997" w:name="_Toc443555930" w:displacedByCustomXml="next"/>
    <w:bookmarkEnd w:id="1997" w:displacedByCustomXml="next"/>
    <w:bookmarkStart w:id="1998" w:name="_Toc443566026" w:displacedByCustomXml="next"/>
    <w:bookmarkEnd w:id="1998" w:displacedByCustomXml="next"/>
    <w:bookmarkStart w:id="1999" w:name="_Toc443472533" w:displacedByCustomXml="next"/>
    <w:bookmarkEnd w:id="1999" w:displacedByCustomXml="next"/>
    <w:bookmarkStart w:id="2000" w:name="_Toc443555941" w:displacedByCustomXml="next"/>
    <w:bookmarkEnd w:id="2000" w:displacedByCustomXml="next"/>
    <w:bookmarkStart w:id="2001" w:name="_Toc443566037" w:displacedByCustomXml="next"/>
    <w:bookmarkEnd w:id="2001" w:displacedByCustomXml="next"/>
    <w:bookmarkStart w:id="2002" w:name="_Toc443472544" w:displacedByCustomXml="next"/>
    <w:bookmarkEnd w:id="2002" w:displacedByCustomXml="next"/>
    <w:bookmarkStart w:id="2003" w:name="_Toc443555952" w:displacedByCustomXml="next"/>
    <w:bookmarkEnd w:id="2003" w:displacedByCustomXml="next"/>
    <w:bookmarkStart w:id="2004" w:name="_Toc443566048" w:displacedByCustomXml="next"/>
    <w:bookmarkEnd w:id="2004" w:displacedByCustomXml="next"/>
    <w:bookmarkStart w:id="2005" w:name="_Toc443472555" w:displacedByCustomXml="next"/>
    <w:bookmarkEnd w:id="2005" w:displacedByCustomXml="next"/>
    <w:bookmarkStart w:id="2006" w:name="_Toc443555963" w:displacedByCustomXml="next"/>
    <w:bookmarkEnd w:id="2006" w:displacedByCustomXml="next"/>
    <w:bookmarkStart w:id="2007" w:name="_Toc443566059" w:displacedByCustomXml="next"/>
    <w:bookmarkEnd w:id="2007" w:displacedByCustomXml="next"/>
    <w:bookmarkStart w:id="2008" w:name="_Toc443472566" w:displacedByCustomXml="next"/>
    <w:bookmarkEnd w:id="2008" w:displacedByCustomXml="next"/>
    <w:bookmarkStart w:id="2009" w:name="_Toc443555974" w:displacedByCustomXml="next"/>
    <w:bookmarkEnd w:id="2009" w:displacedByCustomXml="next"/>
    <w:bookmarkStart w:id="2010" w:name="_Toc443566070" w:displacedByCustomXml="next"/>
    <w:bookmarkEnd w:id="2010" w:displacedByCustomXml="next"/>
    <w:bookmarkStart w:id="2011" w:name="_Toc443472577" w:displacedByCustomXml="next"/>
    <w:bookmarkEnd w:id="2011" w:displacedByCustomXml="next"/>
    <w:bookmarkStart w:id="2012" w:name="_Toc443555985" w:displacedByCustomXml="next"/>
    <w:bookmarkEnd w:id="2012" w:displacedByCustomXml="next"/>
    <w:bookmarkStart w:id="2013" w:name="_Toc443566081" w:displacedByCustomXml="next"/>
    <w:bookmarkEnd w:id="2013" w:displacedByCustomXml="next"/>
    <w:bookmarkStart w:id="2014" w:name="_Toc443472588" w:displacedByCustomXml="next"/>
    <w:bookmarkEnd w:id="2014" w:displacedByCustomXml="next"/>
    <w:bookmarkStart w:id="2015" w:name="_Toc443555996" w:displacedByCustomXml="next"/>
    <w:bookmarkEnd w:id="2015" w:displacedByCustomXml="next"/>
    <w:bookmarkStart w:id="2016" w:name="_Toc443566092" w:displacedByCustomXml="next"/>
    <w:bookmarkEnd w:id="2016" w:displacedByCustomXml="next"/>
    <w:bookmarkStart w:id="2017" w:name="_Toc443472599" w:displacedByCustomXml="next"/>
    <w:bookmarkEnd w:id="2017" w:displacedByCustomXml="next"/>
    <w:bookmarkStart w:id="2018" w:name="_Toc443556007" w:displacedByCustomXml="next"/>
    <w:bookmarkEnd w:id="2018" w:displacedByCustomXml="next"/>
    <w:bookmarkStart w:id="2019" w:name="_Toc443566103" w:displacedByCustomXml="next"/>
    <w:bookmarkEnd w:id="2019" w:displacedByCustomXml="next"/>
    <w:bookmarkStart w:id="2020" w:name="_Toc443472610" w:displacedByCustomXml="next"/>
    <w:bookmarkEnd w:id="2020" w:displacedByCustomXml="next"/>
    <w:bookmarkStart w:id="2021" w:name="_Toc443556018" w:displacedByCustomXml="next"/>
    <w:bookmarkEnd w:id="2021" w:displacedByCustomXml="next"/>
    <w:bookmarkStart w:id="2022" w:name="_Toc443566114" w:displacedByCustomXml="next"/>
    <w:bookmarkEnd w:id="2022" w:displacedByCustomXml="next"/>
    <w:bookmarkStart w:id="2023" w:name="_Toc443472615" w:displacedByCustomXml="next"/>
    <w:bookmarkEnd w:id="2023" w:displacedByCustomXml="next"/>
    <w:bookmarkStart w:id="2024" w:name="_Toc443556023" w:displacedByCustomXml="next"/>
    <w:bookmarkEnd w:id="2024" w:displacedByCustomXml="next"/>
    <w:bookmarkStart w:id="2025" w:name="_Toc443566119" w:displacedByCustomXml="next"/>
    <w:bookmarkEnd w:id="2025" w:displacedByCustomXml="next"/>
    <w:bookmarkStart w:id="2026" w:name="_Toc443472620" w:displacedByCustomXml="next"/>
    <w:bookmarkEnd w:id="2026" w:displacedByCustomXml="next"/>
    <w:bookmarkStart w:id="2027" w:name="_Toc443556028" w:displacedByCustomXml="next"/>
    <w:bookmarkEnd w:id="2027" w:displacedByCustomXml="next"/>
    <w:bookmarkStart w:id="2028" w:name="_Toc443566124" w:displacedByCustomXml="next"/>
    <w:bookmarkEnd w:id="2028" w:displacedByCustomXml="next"/>
    <w:bookmarkStart w:id="2029" w:name="_Toc443472625" w:displacedByCustomXml="next"/>
    <w:bookmarkEnd w:id="2029" w:displacedByCustomXml="next"/>
    <w:bookmarkStart w:id="2030" w:name="_Toc443556033" w:displacedByCustomXml="next"/>
    <w:bookmarkEnd w:id="2030" w:displacedByCustomXml="next"/>
    <w:bookmarkStart w:id="2031" w:name="_Toc443566129" w:displacedByCustomXml="next"/>
    <w:bookmarkEnd w:id="2031" w:displacedByCustomXml="next"/>
    <w:bookmarkStart w:id="2032" w:name="_Toc443472630" w:displacedByCustomXml="next"/>
    <w:bookmarkEnd w:id="2032" w:displacedByCustomXml="next"/>
    <w:bookmarkStart w:id="2033" w:name="_Toc443556038" w:displacedByCustomXml="next"/>
    <w:bookmarkEnd w:id="2033" w:displacedByCustomXml="next"/>
    <w:bookmarkStart w:id="2034" w:name="_Toc443566134" w:displacedByCustomXml="next"/>
    <w:bookmarkEnd w:id="2034" w:displacedByCustomXml="next"/>
    <w:bookmarkStart w:id="2035" w:name="_Toc443472635" w:displacedByCustomXml="next"/>
    <w:bookmarkEnd w:id="2035" w:displacedByCustomXml="next"/>
    <w:bookmarkStart w:id="2036" w:name="_Toc443556043" w:displacedByCustomXml="next"/>
    <w:bookmarkEnd w:id="2036" w:displacedByCustomXml="next"/>
    <w:bookmarkStart w:id="2037" w:name="_Toc443566139" w:displacedByCustomXml="next"/>
    <w:bookmarkEnd w:id="2037" w:displacedByCustomXml="next"/>
    <w:bookmarkStart w:id="2038" w:name="_Toc443472640" w:displacedByCustomXml="next"/>
    <w:bookmarkEnd w:id="2038" w:displacedByCustomXml="next"/>
    <w:bookmarkStart w:id="2039" w:name="_Toc443556048" w:displacedByCustomXml="next"/>
    <w:bookmarkEnd w:id="2039" w:displacedByCustomXml="next"/>
    <w:bookmarkStart w:id="2040" w:name="_Toc443566144" w:displacedByCustomXml="next"/>
    <w:bookmarkEnd w:id="2040" w:displacedByCustomXml="next"/>
    <w:bookmarkStart w:id="2041" w:name="_Toc443472645" w:displacedByCustomXml="next"/>
    <w:bookmarkEnd w:id="2041" w:displacedByCustomXml="next"/>
    <w:bookmarkStart w:id="2042" w:name="_Toc443556053" w:displacedByCustomXml="next"/>
    <w:bookmarkEnd w:id="2042" w:displacedByCustomXml="next"/>
    <w:bookmarkStart w:id="2043" w:name="_Toc443566149" w:displacedByCustomXml="next"/>
    <w:bookmarkEnd w:id="2043" w:displacedByCustomXml="next"/>
    <w:bookmarkStart w:id="2044" w:name="_Toc443472650" w:displacedByCustomXml="next"/>
    <w:bookmarkEnd w:id="2044" w:displacedByCustomXml="next"/>
    <w:bookmarkStart w:id="2045" w:name="_Toc443556058" w:displacedByCustomXml="next"/>
    <w:bookmarkEnd w:id="2045" w:displacedByCustomXml="next"/>
    <w:bookmarkStart w:id="2046" w:name="_Toc443566154" w:displacedByCustomXml="next"/>
    <w:bookmarkEnd w:id="2046" w:displacedByCustomXml="next"/>
    <w:bookmarkStart w:id="2047" w:name="_Toc443472655" w:displacedByCustomXml="next"/>
    <w:bookmarkEnd w:id="2047" w:displacedByCustomXml="next"/>
    <w:bookmarkStart w:id="2048" w:name="_Toc443556063" w:displacedByCustomXml="next"/>
    <w:bookmarkEnd w:id="2048" w:displacedByCustomXml="next"/>
    <w:bookmarkStart w:id="2049" w:name="_Toc443566159" w:displacedByCustomXml="next"/>
    <w:bookmarkEnd w:id="2049" w:displacedByCustomXml="next"/>
    <w:bookmarkStart w:id="2050" w:name="_Toc443472660" w:displacedByCustomXml="next"/>
    <w:bookmarkEnd w:id="2050" w:displacedByCustomXml="next"/>
    <w:bookmarkStart w:id="2051" w:name="_Toc443556068" w:displacedByCustomXml="next"/>
    <w:bookmarkEnd w:id="2051" w:displacedByCustomXml="next"/>
    <w:bookmarkStart w:id="2052" w:name="_Toc443566164" w:displacedByCustomXml="next"/>
    <w:bookmarkEnd w:id="2052" w:displacedByCustomXml="next"/>
    <w:bookmarkStart w:id="2053" w:name="_Toc443472665" w:displacedByCustomXml="next"/>
    <w:bookmarkEnd w:id="2053" w:displacedByCustomXml="next"/>
    <w:bookmarkStart w:id="2054" w:name="_Toc443556073" w:displacedByCustomXml="next"/>
    <w:bookmarkEnd w:id="2054" w:displacedByCustomXml="next"/>
    <w:bookmarkStart w:id="2055" w:name="_Toc443566169" w:displacedByCustomXml="next"/>
    <w:bookmarkEnd w:id="2055" w:displacedByCustomXml="next"/>
    <w:bookmarkStart w:id="2056" w:name="_Toc443472670" w:displacedByCustomXml="next"/>
    <w:bookmarkEnd w:id="2056" w:displacedByCustomXml="next"/>
    <w:bookmarkStart w:id="2057" w:name="_Toc443556078" w:displacedByCustomXml="next"/>
    <w:bookmarkEnd w:id="2057" w:displacedByCustomXml="next"/>
    <w:bookmarkStart w:id="2058" w:name="_Toc443566174" w:displacedByCustomXml="next"/>
    <w:bookmarkEnd w:id="2058" w:displacedByCustomXml="next"/>
    <w:bookmarkStart w:id="2059" w:name="_Toc443472675" w:displacedByCustomXml="next"/>
    <w:bookmarkEnd w:id="2059" w:displacedByCustomXml="next"/>
    <w:bookmarkStart w:id="2060" w:name="_Toc443556083" w:displacedByCustomXml="next"/>
    <w:bookmarkEnd w:id="2060" w:displacedByCustomXml="next"/>
    <w:bookmarkStart w:id="2061" w:name="_Toc443566179" w:displacedByCustomXml="next"/>
    <w:bookmarkEnd w:id="2061" w:displacedByCustomXml="next"/>
    <w:bookmarkStart w:id="2062" w:name="_Toc443472680" w:displacedByCustomXml="next"/>
    <w:bookmarkEnd w:id="2062" w:displacedByCustomXml="next"/>
    <w:bookmarkStart w:id="2063" w:name="_Toc443556088" w:displacedByCustomXml="next"/>
    <w:bookmarkEnd w:id="2063" w:displacedByCustomXml="next"/>
    <w:bookmarkStart w:id="2064" w:name="_Toc443566184" w:displacedByCustomXml="next"/>
    <w:bookmarkEnd w:id="2064" w:displacedByCustomXml="next"/>
    <w:bookmarkStart w:id="2065" w:name="_Toc443472685" w:displacedByCustomXml="next"/>
    <w:bookmarkEnd w:id="2065" w:displacedByCustomXml="next"/>
    <w:bookmarkStart w:id="2066" w:name="_Toc443556093" w:displacedByCustomXml="next"/>
    <w:bookmarkEnd w:id="2066" w:displacedByCustomXml="next"/>
    <w:bookmarkStart w:id="2067" w:name="_Toc443566189" w:displacedByCustomXml="next"/>
    <w:bookmarkEnd w:id="2067" w:displacedByCustomXml="next"/>
    <w:bookmarkStart w:id="2068" w:name="_Toc443472690" w:displacedByCustomXml="next"/>
    <w:bookmarkEnd w:id="2068" w:displacedByCustomXml="next"/>
    <w:bookmarkStart w:id="2069" w:name="_Toc443556098" w:displacedByCustomXml="next"/>
    <w:bookmarkEnd w:id="2069" w:displacedByCustomXml="next"/>
    <w:bookmarkStart w:id="2070" w:name="_Toc443566194" w:displacedByCustomXml="next"/>
    <w:bookmarkEnd w:id="2070" w:displacedByCustomXml="next"/>
    <w:bookmarkStart w:id="2071" w:name="_Toc443472695" w:displacedByCustomXml="next"/>
    <w:bookmarkEnd w:id="2071" w:displacedByCustomXml="next"/>
    <w:bookmarkStart w:id="2072" w:name="_Toc443556103" w:displacedByCustomXml="next"/>
    <w:bookmarkEnd w:id="2072" w:displacedByCustomXml="next"/>
    <w:bookmarkStart w:id="2073" w:name="_Toc443566199" w:displacedByCustomXml="next"/>
    <w:bookmarkEnd w:id="2073" w:displacedByCustomXml="next"/>
    <w:bookmarkStart w:id="2074" w:name="_Toc443472700" w:displacedByCustomXml="next"/>
    <w:bookmarkEnd w:id="2074" w:displacedByCustomXml="next"/>
    <w:bookmarkStart w:id="2075" w:name="_Toc443556108" w:displacedByCustomXml="next"/>
    <w:bookmarkEnd w:id="2075" w:displacedByCustomXml="next"/>
    <w:bookmarkStart w:id="2076" w:name="_Toc443566204" w:displacedByCustomXml="next"/>
    <w:bookmarkEnd w:id="2076" w:displacedByCustomXml="next"/>
    <w:sdt>
      <w:sdtPr>
        <w:rPr>
          <w:rFonts w:cs="Times New Roman"/>
          <w:b/>
          <w:caps/>
          <w:lang w:eastAsia="ru-RU"/>
        </w:rPr>
        <w:id w:val="-1949758352"/>
        <w:docPartObj>
          <w:docPartGallery w:val="Table of Contents"/>
          <w:docPartUnique/>
        </w:docPartObj>
      </w:sdtPr>
      <w:sdtEndPr>
        <w:rPr>
          <w:b w:val="0"/>
          <w:bCs/>
          <w:caps w:val="0"/>
        </w:rPr>
      </w:sdtEndPr>
      <w:sdtContent>
        <w:p w14:paraId="0A36E964" w14:textId="77777777" w:rsidR="000D6760" w:rsidRPr="00ED371A" w:rsidRDefault="000D6760" w:rsidP="00ED371A">
          <w:pPr>
            <w:pStyle w:val="affffff5"/>
            <w:ind w:firstLine="142"/>
            <w:jc w:val="center"/>
            <w:rPr>
              <w:b/>
              <w:sz w:val="32"/>
            </w:rPr>
          </w:pPr>
          <w:r w:rsidRPr="00ED371A">
            <w:rPr>
              <w:b/>
              <w:sz w:val="32"/>
            </w:rPr>
            <w:t>Оглавление</w:t>
          </w:r>
        </w:p>
        <w:commentRangeStart w:id="2077"/>
        <w:p w14:paraId="5CEB1AEE" w14:textId="792D6F00" w:rsidR="00EE003D" w:rsidRDefault="00ED371A">
          <w:pPr>
            <w:pStyle w:val="17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</w:rPr>
          </w:pPr>
          <w:r>
            <w:rPr>
              <w:b/>
              <w:bCs w:val="0"/>
              <w:caps w:val="0"/>
            </w:rPr>
            <w:fldChar w:fldCharType="begin"/>
          </w:r>
          <w:r>
            <w:rPr>
              <w:b/>
              <w:bCs w:val="0"/>
              <w:caps w:val="0"/>
            </w:rPr>
            <w:instrText xml:space="preserve"> TOC \o "1-1" \h \z \u </w:instrText>
          </w:r>
          <w:r>
            <w:rPr>
              <w:b/>
              <w:bCs w:val="0"/>
              <w:caps w:val="0"/>
            </w:rPr>
            <w:fldChar w:fldCharType="separate"/>
          </w:r>
          <w:hyperlink w:anchor="_Toc139629562" w:history="1">
            <w:r w:rsidR="00EE003D" w:rsidRPr="00EF2DBC">
              <w:rPr>
                <w:rStyle w:val="affb"/>
                <w:noProof/>
              </w:rPr>
              <w:t>1</w:t>
            </w:r>
            <w:r w:rsidR="00EE003D">
              <w:rPr>
                <w:rFonts w:asciiTheme="minorHAnsi" w:eastAsiaTheme="minorEastAsia" w:hAnsiTheme="minorHAnsi" w:cstheme="minorBidi"/>
                <w:bCs w:val="0"/>
                <w:caps w:val="0"/>
                <w:noProof/>
                <w:sz w:val="22"/>
                <w:szCs w:val="22"/>
              </w:rPr>
              <w:tab/>
            </w:r>
            <w:r w:rsidR="00EE003D" w:rsidRPr="00EF2DBC">
              <w:rPr>
                <w:rStyle w:val="affb"/>
                <w:noProof/>
              </w:rPr>
              <w:t>ВВедение</w:t>
            </w:r>
            <w:r w:rsidR="00EE003D">
              <w:rPr>
                <w:noProof/>
                <w:webHidden/>
              </w:rPr>
              <w:tab/>
            </w:r>
            <w:r w:rsidR="00EE003D">
              <w:rPr>
                <w:noProof/>
                <w:webHidden/>
              </w:rPr>
              <w:fldChar w:fldCharType="begin"/>
            </w:r>
            <w:r w:rsidR="00EE003D">
              <w:rPr>
                <w:noProof/>
                <w:webHidden/>
              </w:rPr>
              <w:instrText xml:space="preserve"> PAGEREF _Toc139629562 \h </w:instrText>
            </w:r>
            <w:r w:rsidR="00EE003D">
              <w:rPr>
                <w:noProof/>
                <w:webHidden/>
              </w:rPr>
            </w:r>
            <w:r w:rsidR="00EE003D">
              <w:rPr>
                <w:noProof/>
                <w:webHidden/>
              </w:rPr>
              <w:fldChar w:fldCharType="separate"/>
            </w:r>
            <w:r w:rsidR="00EE003D">
              <w:rPr>
                <w:noProof/>
                <w:webHidden/>
              </w:rPr>
              <w:t>3</w:t>
            </w:r>
            <w:r w:rsidR="00EE003D">
              <w:rPr>
                <w:noProof/>
                <w:webHidden/>
              </w:rPr>
              <w:fldChar w:fldCharType="end"/>
            </w:r>
          </w:hyperlink>
        </w:p>
        <w:p w14:paraId="4274FD6B" w14:textId="0795D4D9" w:rsidR="00EE003D" w:rsidRDefault="002F1FB7">
          <w:pPr>
            <w:pStyle w:val="17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</w:rPr>
          </w:pPr>
          <w:hyperlink w:anchor="_Toc139629563" w:history="1">
            <w:r w:rsidR="00EE003D" w:rsidRPr="00EF2DBC">
              <w:rPr>
                <w:rStyle w:val="affb"/>
                <w:noProof/>
              </w:rPr>
              <w:t>2</w:t>
            </w:r>
            <w:r w:rsidR="00EE003D">
              <w:rPr>
                <w:rFonts w:asciiTheme="minorHAnsi" w:eastAsiaTheme="minorEastAsia" w:hAnsiTheme="minorHAnsi" w:cstheme="minorBidi"/>
                <w:bCs w:val="0"/>
                <w:caps w:val="0"/>
                <w:noProof/>
                <w:sz w:val="22"/>
                <w:szCs w:val="22"/>
              </w:rPr>
              <w:tab/>
            </w:r>
            <w:r w:rsidR="00EE003D" w:rsidRPr="00EF2DBC">
              <w:rPr>
                <w:rStyle w:val="affb"/>
                <w:noProof/>
              </w:rPr>
              <w:t>краткое описание технологического объекта</w:t>
            </w:r>
            <w:r w:rsidR="00EE003D">
              <w:rPr>
                <w:noProof/>
                <w:webHidden/>
              </w:rPr>
              <w:tab/>
            </w:r>
            <w:r w:rsidR="00EE003D">
              <w:rPr>
                <w:noProof/>
                <w:webHidden/>
              </w:rPr>
              <w:fldChar w:fldCharType="begin"/>
            </w:r>
            <w:r w:rsidR="00EE003D">
              <w:rPr>
                <w:noProof/>
                <w:webHidden/>
              </w:rPr>
              <w:instrText xml:space="preserve"> PAGEREF _Toc139629563 \h </w:instrText>
            </w:r>
            <w:r w:rsidR="00EE003D">
              <w:rPr>
                <w:noProof/>
                <w:webHidden/>
              </w:rPr>
            </w:r>
            <w:r w:rsidR="00EE003D">
              <w:rPr>
                <w:noProof/>
                <w:webHidden/>
              </w:rPr>
              <w:fldChar w:fldCharType="separate"/>
            </w:r>
            <w:r w:rsidR="00EE003D">
              <w:rPr>
                <w:noProof/>
                <w:webHidden/>
              </w:rPr>
              <w:t>4</w:t>
            </w:r>
            <w:r w:rsidR="00EE003D">
              <w:rPr>
                <w:noProof/>
                <w:webHidden/>
              </w:rPr>
              <w:fldChar w:fldCharType="end"/>
            </w:r>
          </w:hyperlink>
        </w:p>
        <w:p w14:paraId="1D2ACD5C" w14:textId="704384D5" w:rsidR="00EE003D" w:rsidRDefault="002F1FB7">
          <w:pPr>
            <w:pStyle w:val="17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</w:rPr>
          </w:pPr>
          <w:hyperlink w:anchor="_Toc139629564" w:history="1">
            <w:r w:rsidR="00EE003D" w:rsidRPr="00EF2DBC">
              <w:rPr>
                <w:rStyle w:val="affb"/>
                <w:noProof/>
              </w:rPr>
              <w:t>3</w:t>
            </w:r>
            <w:r w:rsidR="00EE003D">
              <w:rPr>
                <w:rFonts w:asciiTheme="minorHAnsi" w:eastAsiaTheme="minorEastAsia" w:hAnsiTheme="minorHAnsi" w:cstheme="minorBidi"/>
                <w:bCs w:val="0"/>
                <w:caps w:val="0"/>
                <w:noProof/>
                <w:sz w:val="22"/>
                <w:szCs w:val="22"/>
              </w:rPr>
              <w:tab/>
            </w:r>
            <w:r w:rsidR="00EE003D" w:rsidRPr="00EF2DBC">
              <w:rPr>
                <w:rStyle w:val="affb"/>
                <w:noProof/>
              </w:rPr>
              <w:t>Анализ ограничений</w:t>
            </w:r>
            <w:r w:rsidR="00EE003D">
              <w:rPr>
                <w:noProof/>
                <w:webHidden/>
              </w:rPr>
              <w:tab/>
            </w:r>
            <w:r w:rsidR="00EE003D">
              <w:rPr>
                <w:noProof/>
                <w:webHidden/>
              </w:rPr>
              <w:fldChar w:fldCharType="begin"/>
            </w:r>
            <w:r w:rsidR="00EE003D">
              <w:rPr>
                <w:noProof/>
                <w:webHidden/>
              </w:rPr>
              <w:instrText xml:space="preserve"> PAGEREF _Toc139629564 \h </w:instrText>
            </w:r>
            <w:r w:rsidR="00EE003D">
              <w:rPr>
                <w:noProof/>
                <w:webHidden/>
              </w:rPr>
            </w:r>
            <w:r w:rsidR="00EE003D">
              <w:rPr>
                <w:noProof/>
                <w:webHidden/>
              </w:rPr>
              <w:fldChar w:fldCharType="separate"/>
            </w:r>
            <w:r w:rsidR="00EE003D">
              <w:rPr>
                <w:noProof/>
                <w:webHidden/>
              </w:rPr>
              <w:t>7</w:t>
            </w:r>
            <w:r w:rsidR="00EE003D">
              <w:rPr>
                <w:noProof/>
                <w:webHidden/>
              </w:rPr>
              <w:fldChar w:fldCharType="end"/>
            </w:r>
          </w:hyperlink>
        </w:p>
        <w:p w14:paraId="0E1513F2" w14:textId="4F7182C1" w:rsidR="00EE003D" w:rsidRDefault="002F1FB7">
          <w:pPr>
            <w:pStyle w:val="17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</w:rPr>
          </w:pPr>
          <w:hyperlink w:anchor="_Toc139629565" w:history="1">
            <w:r w:rsidR="00EE003D" w:rsidRPr="00EF2DBC">
              <w:rPr>
                <w:rStyle w:val="affb"/>
                <w:noProof/>
              </w:rPr>
              <w:t>4</w:t>
            </w:r>
            <w:r w:rsidR="00EE003D">
              <w:rPr>
                <w:rFonts w:asciiTheme="minorHAnsi" w:eastAsiaTheme="minorEastAsia" w:hAnsiTheme="minorHAnsi" w:cstheme="minorBidi"/>
                <w:bCs w:val="0"/>
                <w:caps w:val="0"/>
                <w:noProof/>
                <w:sz w:val="22"/>
                <w:szCs w:val="22"/>
              </w:rPr>
              <w:tab/>
            </w:r>
            <w:r w:rsidR="00EE003D" w:rsidRPr="00EF2DBC">
              <w:rPr>
                <w:rStyle w:val="affb"/>
                <w:noProof/>
              </w:rPr>
              <w:t>Стратегии СУУТП по управлению и оптимизации</w:t>
            </w:r>
            <w:r w:rsidR="00EE003D">
              <w:rPr>
                <w:noProof/>
                <w:webHidden/>
              </w:rPr>
              <w:tab/>
            </w:r>
            <w:r w:rsidR="00EE003D">
              <w:rPr>
                <w:noProof/>
                <w:webHidden/>
              </w:rPr>
              <w:fldChar w:fldCharType="begin"/>
            </w:r>
            <w:r w:rsidR="00EE003D">
              <w:rPr>
                <w:noProof/>
                <w:webHidden/>
              </w:rPr>
              <w:instrText xml:space="preserve"> PAGEREF _Toc139629565 \h </w:instrText>
            </w:r>
            <w:r w:rsidR="00EE003D">
              <w:rPr>
                <w:noProof/>
                <w:webHidden/>
              </w:rPr>
            </w:r>
            <w:r w:rsidR="00EE003D">
              <w:rPr>
                <w:noProof/>
                <w:webHidden/>
              </w:rPr>
              <w:fldChar w:fldCharType="separate"/>
            </w:r>
            <w:r w:rsidR="00EE003D">
              <w:rPr>
                <w:noProof/>
                <w:webHidden/>
              </w:rPr>
              <w:t>20</w:t>
            </w:r>
            <w:r w:rsidR="00EE003D">
              <w:rPr>
                <w:noProof/>
                <w:webHidden/>
              </w:rPr>
              <w:fldChar w:fldCharType="end"/>
            </w:r>
          </w:hyperlink>
        </w:p>
        <w:p w14:paraId="59AAF65E" w14:textId="2978EF47" w:rsidR="00EE003D" w:rsidRDefault="002F1FB7">
          <w:pPr>
            <w:pStyle w:val="17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</w:rPr>
          </w:pPr>
          <w:hyperlink w:anchor="_Toc139629566" w:history="1">
            <w:r w:rsidR="00EE003D" w:rsidRPr="00EF2DBC">
              <w:rPr>
                <w:rStyle w:val="affb"/>
                <w:noProof/>
              </w:rPr>
              <w:t>5</w:t>
            </w:r>
            <w:r w:rsidR="00EE003D">
              <w:rPr>
                <w:rFonts w:asciiTheme="minorHAnsi" w:eastAsiaTheme="minorEastAsia" w:hAnsiTheme="minorHAnsi" w:cstheme="minorBidi"/>
                <w:bCs w:val="0"/>
                <w:caps w:val="0"/>
                <w:noProof/>
                <w:sz w:val="22"/>
                <w:szCs w:val="22"/>
              </w:rPr>
              <w:tab/>
            </w:r>
            <w:r w:rsidR="00EE003D" w:rsidRPr="00EF2DBC">
              <w:rPr>
                <w:rStyle w:val="affb"/>
                <w:noProof/>
              </w:rPr>
              <w:t>Предварительные системно-интеграционные решения</w:t>
            </w:r>
            <w:r w:rsidR="00EE003D">
              <w:rPr>
                <w:noProof/>
                <w:webHidden/>
              </w:rPr>
              <w:tab/>
            </w:r>
            <w:r w:rsidR="00EE003D">
              <w:rPr>
                <w:noProof/>
                <w:webHidden/>
              </w:rPr>
              <w:fldChar w:fldCharType="begin"/>
            </w:r>
            <w:r w:rsidR="00EE003D">
              <w:rPr>
                <w:noProof/>
                <w:webHidden/>
              </w:rPr>
              <w:instrText xml:space="preserve"> PAGEREF _Toc139629566 \h </w:instrText>
            </w:r>
            <w:r w:rsidR="00EE003D">
              <w:rPr>
                <w:noProof/>
                <w:webHidden/>
              </w:rPr>
            </w:r>
            <w:r w:rsidR="00EE003D">
              <w:rPr>
                <w:noProof/>
                <w:webHidden/>
              </w:rPr>
              <w:fldChar w:fldCharType="separate"/>
            </w:r>
            <w:r w:rsidR="00EE003D">
              <w:rPr>
                <w:noProof/>
                <w:webHidden/>
              </w:rPr>
              <w:t>40</w:t>
            </w:r>
            <w:r w:rsidR="00EE003D">
              <w:rPr>
                <w:noProof/>
                <w:webHidden/>
              </w:rPr>
              <w:fldChar w:fldCharType="end"/>
            </w:r>
          </w:hyperlink>
        </w:p>
        <w:p w14:paraId="0EBA4A9E" w14:textId="20C84056" w:rsidR="00EE003D" w:rsidRDefault="002F1FB7">
          <w:pPr>
            <w:pStyle w:val="17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</w:rPr>
          </w:pPr>
          <w:hyperlink w:anchor="_Toc139629567" w:history="1">
            <w:r w:rsidR="00EE003D" w:rsidRPr="00EF2DBC">
              <w:rPr>
                <w:rStyle w:val="affb"/>
                <w:noProof/>
              </w:rPr>
              <w:t>6</w:t>
            </w:r>
            <w:r w:rsidR="00EE003D">
              <w:rPr>
                <w:rFonts w:asciiTheme="minorHAnsi" w:eastAsiaTheme="minorEastAsia" w:hAnsiTheme="minorHAnsi" w:cstheme="minorBidi"/>
                <w:bCs w:val="0"/>
                <w:caps w:val="0"/>
                <w:noProof/>
                <w:sz w:val="22"/>
                <w:szCs w:val="22"/>
              </w:rPr>
              <w:tab/>
            </w:r>
            <w:r w:rsidR="00EE003D" w:rsidRPr="00EF2DBC">
              <w:rPr>
                <w:rStyle w:val="affb"/>
                <w:noProof/>
              </w:rPr>
              <w:t>Перечень принятых сокращений и определений</w:t>
            </w:r>
            <w:r w:rsidR="00EE003D">
              <w:rPr>
                <w:noProof/>
                <w:webHidden/>
              </w:rPr>
              <w:tab/>
            </w:r>
            <w:r w:rsidR="00EE003D">
              <w:rPr>
                <w:noProof/>
                <w:webHidden/>
              </w:rPr>
              <w:fldChar w:fldCharType="begin"/>
            </w:r>
            <w:r w:rsidR="00EE003D">
              <w:rPr>
                <w:noProof/>
                <w:webHidden/>
              </w:rPr>
              <w:instrText xml:space="preserve"> PAGEREF _Toc139629567 \h </w:instrText>
            </w:r>
            <w:r w:rsidR="00EE003D">
              <w:rPr>
                <w:noProof/>
                <w:webHidden/>
              </w:rPr>
            </w:r>
            <w:r w:rsidR="00EE003D">
              <w:rPr>
                <w:noProof/>
                <w:webHidden/>
              </w:rPr>
              <w:fldChar w:fldCharType="separate"/>
            </w:r>
            <w:r w:rsidR="00EE003D">
              <w:rPr>
                <w:noProof/>
                <w:webHidden/>
              </w:rPr>
              <w:t>78</w:t>
            </w:r>
            <w:r w:rsidR="00EE003D">
              <w:rPr>
                <w:noProof/>
                <w:webHidden/>
              </w:rPr>
              <w:fldChar w:fldCharType="end"/>
            </w:r>
          </w:hyperlink>
        </w:p>
        <w:p w14:paraId="5D12A16F" w14:textId="1BCD5A67" w:rsidR="000D6760" w:rsidRDefault="00ED371A">
          <w:r>
            <w:rPr>
              <w:b/>
              <w:bCs/>
              <w:caps/>
            </w:rPr>
            <w:fldChar w:fldCharType="end"/>
          </w:r>
          <w:commentRangeEnd w:id="2077"/>
          <w:r w:rsidR="00B7626D">
            <w:rPr>
              <w:rStyle w:val="affe"/>
            </w:rPr>
            <w:commentReference w:id="2077"/>
          </w:r>
        </w:p>
      </w:sdtContent>
    </w:sdt>
    <w:p w14:paraId="2EC80E4B" w14:textId="77777777" w:rsidR="007937DB" w:rsidRPr="000E173C" w:rsidRDefault="007937DB" w:rsidP="00792B9A">
      <w:pPr>
        <w:spacing w:line="264" w:lineRule="auto"/>
        <w:ind w:firstLine="0"/>
        <w:rPr>
          <w:rFonts w:ascii="Times New Roman" w:hAnsi="Times New Roman"/>
          <w:sz w:val="22"/>
          <w:szCs w:val="22"/>
        </w:rPr>
      </w:pPr>
    </w:p>
    <w:p w14:paraId="4BD92D76" w14:textId="77777777" w:rsidR="009221AE" w:rsidRPr="00EF63D9" w:rsidRDefault="009221AE" w:rsidP="00AA7A84">
      <w:pPr>
        <w:pStyle w:val="af4"/>
      </w:pPr>
    </w:p>
    <w:p w14:paraId="65B1D604" w14:textId="77777777" w:rsidR="002E42BE" w:rsidRDefault="002E42BE" w:rsidP="00AA7A84">
      <w:pPr>
        <w:pStyle w:val="af4"/>
        <w:rPr>
          <w:lang w:eastAsia="ja-JP"/>
        </w:rPr>
      </w:pPr>
    </w:p>
    <w:p w14:paraId="726C4299" w14:textId="77777777" w:rsidR="002E42BE" w:rsidRPr="002E42BE" w:rsidRDefault="002E42BE" w:rsidP="002E42BE">
      <w:pPr>
        <w:rPr>
          <w:lang w:eastAsia="ja-JP"/>
        </w:rPr>
      </w:pPr>
    </w:p>
    <w:p w14:paraId="3E43DE0B" w14:textId="77777777" w:rsidR="002E42BE" w:rsidRPr="002E42BE" w:rsidRDefault="002E42BE" w:rsidP="002E42BE">
      <w:pPr>
        <w:rPr>
          <w:lang w:eastAsia="ja-JP"/>
        </w:rPr>
      </w:pPr>
    </w:p>
    <w:p w14:paraId="4CAA2C94" w14:textId="77777777" w:rsidR="002E42BE" w:rsidRPr="002E42BE" w:rsidRDefault="002E42BE" w:rsidP="002E42BE">
      <w:pPr>
        <w:rPr>
          <w:lang w:eastAsia="ja-JP"/>
        </w:rPr>
      </w:pPr>
    </w:p>
    <w:p w14:paraId="377D08C7" w14:textId="77777777" w:rsidR="002E42BE" w:rsidRPr="002E42BE" w:rsidRDefault="002E42BE" w:rsidP="002E42BE">
      <w:pPr>
        <w:rPr>
          <w:lang w:eastAsia="ja-JP"/>
        </w:rPr>
      </w:pPr>
    </w:p>
    <w:p w14:paraId="52C67A0E" w14:textId="77777777" w:rsidR="002E42BE" w:rsidRPr="002E42BE" w:rsidRDefault="002E42BE" w:rsidP="002E42BE">
      <w:pPr>
        <w:rPr>
          <w:lang w:eastAsia="ja-JP"/>
        </w:rPr>
      </w:pPr>
    </w:p>
    <w:p w14:paraId="23455B08" w14:textId="77777777" w:rsidR="002E42BE" w:rsidRPr="002E42BE" w:rsidRDefault="002E42BE" w:rsidP="002E42BE">
      <w:pPr>
        <w:rPr>
          <w:lang w:eastAsia="ja-JP"/>
        </w:rPr>
      </w:pPr>
    </w:p>
    <w:p w14:paraId="36C2039F" w14:textId="77777777" w:rsidR="002E42BE" w:rsidRPr="002E42BE" w:rsidRDefault="002E42BE" w:rsidP="002E42BE">
      <w:pPr>
        <w:rPr>
          <w:lang w:eastAsia="ja-JP"/>
        </w:rPr>
      </w:pPr>
    </w:p>
    <w:p w14:paraId="4C11A9B3" w14:textId="77777777" w:rsidR="002E42BE" w:rsidRPr="002E42BE" w:rsidRDefault="002E42BE" w:rsidP="002E42BE">
      <w:pPr>
        <w:rPr>
          <w:lang w:eastAsia="ja-JP"/>
        </w:rPr>
      </w:pPr>
    </w:p>
    <w:p w14:paraId="5CA8280B" w14:textId="77777777" w:rsidR="002E42BE" w:rsidRPr="002E42BE" w:rsidRDefault="002E42BE" w:rsidP="002E42BE">
      <w:pPr>
        <w:rPr>
          <w:lang w:eastAsia="ja-JP"/>
        </w:rPr>
      </w:pPr>
    </w:p>
    <w:p w14:paraId="3A151D0A" w14:textId="77777777" w:rsidR="002E42BE" w:rsidRPr="002E42BE" w:rsidRDefault="002E42BE" w:rsidP="002E42BE">
      <w:pPr>
        <w:rPr>
          <w:lang w:eastAsia="ja-JP"/>
        </w:rPr>
      </w:pPr>
    </w:p>
    <w:p w14:paraId="5707E9D0" w14:textId="199B396A" w:rsidR="002E42BE" w:rsidRPr="002E42BE" w:rsidRDefault="002E42BE" w:rsidP="002E42BE">
      <w:pPr>
        <w:rPr>
          <w:lang w:eastAsia="ja-JP"/>
        </w:rPr>
      </w:pPr>
    </w:p>
    <w:p w14:paraId="65A1C0F4" w14:textId="1156F9D1" w:rsidR="002E42BE" w:rsidRPr="002E42BE" w:rsidRDefault="002E42BE" w:rsidP="002E42BE">
      <w:pPr>
        <w:rPr>
          <w:lang w:eastAsia="ja-JP"/>
        </w:rPr>
      </w:pPr>
    </w:p>
    <w:p w14:paraId="09743C2B" w14:textId="76EA733A" w:rsidR="002E42BE" w:rsidRPr="002E42BE" w:rsidRDefault="002E42BE" w:rsidP="002E42BE">
      <w:pPr>
        <w:rPr>
          <w:lang w:eastAsia="ja-JP"/>
        </w:rPr>
      </w:pPr>
    </w:p>
    <w:p w14:paraId="4B34E3D6" w14:textId="137CF819" w:rsidR="002E42BE" w:rsidRPr="002E42BE" w:rsidRDefault="002E42BE" w:rsidP="002E42BE">
      <w:pPr>
        <w:rPr>
          <w:lang w:eastAsia="ja-JP"/>
        </w:rPr>
      </w:pPr>
    </w:p>
    <w:p w14:paraId="471554A5" w14:textId="031B845A" w:rsidR="002E42BE" w:rsidRPr="002E42BE" w:rsidRDefault="002E42BE" w:rsidP="002E42BE">
      <w:pPr>
        <w:rPr>
          <w:lang w:eastAsia="ja-JP"/>
        </w:rPr>
      </w:pPr>
    </w:p>
    <w:p w14:paraId="185D17DC" w14:textId="621D1709" w:rsidR="002E42BE" w:rsidRPr="002E42BE" w:rsidRDefault="002E42BE" w:rsidP="002E42BE">
      <w:pPr>
        <w:rPr>
          <w:lang w:eastAsia="ja-JP"/>
        </w:rPr>
      </w:pPr>
    </w:p>
    <w:p w14:paraId="46690533" w14:textId="07CBD667" w:rsidR="002E42BE" w:rsidRDefault="002E42BE" w:rsidP="002E42BE">
      <w:pPr>
        <w:rPr>
          <w:lang w:eastAsia="ja-JP"/>
        </w:rPr>
      </w:pPr>
    </w:p>
    <w:p w14:paraId="45F94ACC" w14:textId="366B3F95" w:rsidR="002E42BE" w:rsidRDefault="002E42BE" w:rsidP="002E42BE">
      <w:pPr>
        <w:tabs>
          <w:tab w:val="left" w:pos="6165"/>
        </w:tabs>
        <w:rPr>
          <w:lang w:eastAsia="ja-JP"/>
        </w:rPr>
      </w:pPr>
      <w:r>
        <w:rPr>
          <w:lang w:eastAsia="ja-JP"/>
        </w:rPr>
        <w:tab/>
      </w:r>
    </w:p>
    <w:p w14:paraId="07B742B7" w14:textId="5F44E970" w:rsidR="00486D5A" w:rsidRPr="002E42BE" w:rsidRDefault="002E42BE" w:rsidP="002E42BE">
      <w:pPr>
        <w:tabs>
          <w:tab w:val="left" w:pos="6165"/>
        </w:tabs>
        <w:rPr>
          <w:lang w:eastAsia="ja-JP"/>
        </w:rPr>
        <w:sectPr w:rsidR="00486D5A" w:rsidRPr="002E42BE" w:rsidSect="0006206A">
          <w:headerReference w:type="default" r:id="rId14"/>
          <w:footerReference w:type="default" r:id="rId15"/>
          <w:headerReference w:type="first" r:id="rId16"/>
          <w:footerReference w:type="first" r:id="rId17"/>
          <w:footnotePr>
            <w:pos w:val="beneathText"/>
          </w:footnotePr>
          <w:pgSz w:w="11906" w:h="16838" w:code="9"/>
          <w:pgMar w:top="-851" w:right="566" w:bottom="1418" w:left="1418" w:header="74" w:footer="953" w:gutter="0"/>
          <w:cols w:space="720"/>
          <w:docGrid w:linePitch="326"/>
        </w:sectPr>
      </w:pPr>
      <w:r>
        <w:rPr>
          <w:lang w:eastAsia="ja-JP"/>
        </w:rPr>
        <w:tab/>
      </w:r>
    </w:p>
    <w:p w14:paraId="1C87085A" w14:textId="77777777" w:rsidR="00942F82" w:rsidRPr="00AE1D79" w:rsidRDefault="005A3B92" w:rsidP="00AE1D79">
      <w:pPr>
        <w:pStyle w:val="1"/>
      </w:pPr>
      <w:bookmarkStart w:id="2078" w:name="_Toc112142355"/>
      <w:bookmarkStart w:id="2079" w:name="_Toc139629562"/>
      <w:r w:rsidRPr="00AE1D79">
        <w:lastRenderedPageBreak/>
        <w:t>ВВедение</w:t>
      </w:r>
      <w:bookmarkEnd w:id="2078"/>
      <w:bookmarkEnd w:id="2079"/>
    </w:p>
    <w:p w14:paraId="03581C12" w14:textId="33E0F2C7" w:rsidR="005A3B92" w:rsidRPr="005A3B92" w:rsidRDefault="005A3B92" w:rsidP="00AA7A84">
      <w:pPr>
        <w:pStyle w:val="af4"/>
      </w:pPr>
      <w:r w:rsidRPr="005A3B92">
        <w:t>Настоящий документ содержит отчет по</w:t>
      </w:r>
      <w:r w:rsidR="00C6008C">
        <w:t xml:space="preserve"> предварительному</w:t>
      </w:r>
      <w:r w:rsidRPr="005A3B92">
        <w:t xml:space="preserve"> </w:t>
      </w:r>
      <w:r w:rsidR="00FD334A">
        <w:t>обследованию</w:t>
      </w:r>
      <w:r w:rsidR="00C6008C">
        <w:t xml:space="preserve"> </w:t>
      </w:r>
      <w:bookmarkStart w:id="2080" w:name="_Hlk138278063"/>
      <w:r w:rsidR="00C6008C">
        <w:t xml:space="preserve">в </w:t>
      </w:r>
      <w:proofErr w:type="gramStart"/>
      <w:r w:rsidR="00C6008C">
        <w:t xml:space="preserve">рамках </w:t>
      </w:r>
      <w:r w:rsidR="00FD334A">
        <w:t xml:space="preserve"> </w:t>
      </w:r>
      <w:r w:rsidRPr="005A3B92">
        <w:t>проекта</w:t>
      </w:r>
      <w:proofErr w:type="gramEnd"/>
      <w:r w:rsidRPr="005A3B92">
        <w:t xml:space="preserve"> создания СУУТП </w:t>
      </w:r>
      <w:r w:rsidR="00F81E2E">
        <w:t xml:space="preserve">на </w:t>
      </w:r>
      <w:r w:rsidR="00FD334A">
        <w:t xml:space="preserve">заводе </w:t>
      </w:r>
      <w:proofErr w:type="spellStart"/>
      <w:r w:rsidR="00FD334A">
        <w:t>Бисфенол</w:t>
      </w:r>
      <w:proofErr w:type="spellEnd"/>
      <w:r w:rsidR="00FD334A">
        <w:t xml:space="preserve"> А</w:t>
      </w:r>
      <w:r w:rsidR="00F81E2E" w:rsidRPr="00F81E2E">
        <w:t>.</w:t>
      </w:r>
    </w:p>
    <w:bookmarkEnd w:id="2080"/>
    <w:p w14:paraId="66399AEE" w14:textId="77777777" w:rsidR="005A3B92" w:rsidRPr="005A3B92" w:rsidRDefault="005A3B92" w:rsidP="00AA7A84">
      <w:pPr>
        <w:pStyle w:val="af4"/>
      </w:pPr>
      <w:r w:rsidRPr="005A3B92">
        <w:t>Основные задачи Этапа 1:</w:t>
      </w:r>
    </w:p>
    <w:p w14:paraId="4AF985BC" w14:textId="77777777" w:rsidR="005A3B92" w:rsidRPr="005A3B92" w:rsidRDefault="005A3B92" w:rsidP="00EB3FB8">
      <w:pPr>
        <w:pStyle w:val="a9"/>
      </w:pPr>
      <w:r w:rsidRPr="005A3B92">
        <w:t>подготовка базового регулирования к внедрению СУУТП;</w:t>
      </w:r>
    </w:p>
    <w:p w14:paraId="618C5F00" w14:textId="77777777" w:rsidR="005A3B92" w:rsidRPr="005A3B92" w:rsidRDefault="005A3B92" w:rsidP="00EB3FB8">
      <w:pPr>
        <w:pStyle w:val="a9"/>
      </w:pPr>
      <w:r w:rsidRPr="005A3B92">
        <w:t>анализ возможностей и определение стратегий СУУТП по управлению и оптимизации;</w:t>
      </w:r>
    </w:p>
    <w:p w14:paraId="61257DCE" w14:textId="77777777" w:rsidR="005A3B92" w:rsidRPr="005A3B92" w:rsidRDefault="005A3B92" w:rsidP="00EB3FB8">
      <w:pPr>
        <w:pStyle w:val="a9"/>
      </w:pPr>
      <w:r w:rsidRPr="005A3B92">
        <w:t>предварительная оценка технико-экономической эффективности проекта и определение методологических подходов к итоговой оценке эффективности;</w:t>
      </w:r>
    </w:p>
    <w:p w14:paraId="76583CDF" w14:textId="77777777" w:rsidR="005A3B92" w:rsidRPr="005A3B92" w:rsidRDefault="005A3B92" w:rsidP="00EB3FB8">
      <w:pPr>
        <w:pStyle w:val="a9"/>
      </w:pPr>
      <w:r w:rsidRPr="005A3B92">
        <w:t>разработка предварительных решений по системной интеграции СУУТП;</w:t>
      </w:r>
    </w:p>
    <w:p w14:paraId="32242C93" w14:textId="77777777" w:rsidR="005A3B92" w:rsidRPr="005A3B92" w:rsidRDefault="005A3B92" w:rsidP="00EB3FB8">
      <w:pPr>
        <w:pStyle w:val="a9"/>
      </w:pPr>
      <w:r w:rsidRPr="005A3B92">
        <w:t>разработка Технического задания (ТЗ) на создание СУУТП.</w:t>
      </w:r>
    </w:p>
    <w:p w14:paraId="30CEDD18" w14:textId="77777777" w:rsidR="005A3B92" w:rsidRDefault="005A3B92" w:rsidP="00AA7A84">
      <w:pPr>
        <w:pStyle w:val="af4"/>
      </w:pPr>
      <w:r w:rsidRPr="005A3B92">
        <w:t xml:space="preserve">Также, в состав работ по Этапу 1 входит предварительное тестирование установки. </w:t>
      </w:r>
    </w:p>
    <w:p w14:paraId="0B04A575" w14:textId="77777777" w:rsidR="005A3B92" w:rsidRPr="00AE1D79" w:rsidRDefault="005A3B92" w:rsidP="00EB3FB8">
      <w:pPr>
        <w:pStyle w:val="21"/>
      </w:pPr>
      <w:bookmarkStart w:id="2081" w:name="_Toc112142356"/>
      <w:r w:rsidRPr="00AE1D79">
        <w:t>Структура документа</w:t>
      </w:r>
      <w:bookmarkEnd w:id="2081"/>
    </w:p>
    <w:p w14:paraId="4C4C34C6" w14:textId="77777777" w:rsidR="005A3B92" w:rsidRPr="005A3B92" w:rsidRDefault="005A3B92" w:rsidP="00AA7A84">
      <w:pPr>
        <w:pStyle w:val="af4"/>
      </w:pPr>
      <w:r w:rsidRPr="005A3B92">
        <w:t>Отчет включает в себя:</w:t>
      </w:r>
    </w:p>
    <w:p w14:paraId="22915D68" w14:textId="77777777" w:rsidR="005A3B92" w:rsidRPr="005A3B92" w:rsidRDefault="005A3B92" w:rsidP="00EB3FB8">
      <w:pPr>
        <w:pStyle w:val="a9"/>
      </w:pPr>
      <w:r w:rsidRPr="005A3B92">
        <w:t xml:space="preserve">краткую характеристику установки (раздел </w:t>
      </w:r>
      <w:r w:rsidR="00EC2402">
        <w:t>2</w:t>
      </w:r>
      <w:r w:rsidRPr="005A3B92">
        <w:t>)</w:t>
      </w:r>
      <w:r>
        <w:t>;</w:t>
      </w:r>
    </w:p>
    <w:p w14:paraId="04AFC998" w14:textId="7540163C" w:rsidR="005A3B92" w:rsidRPr="005A3B92" w:rsidRDefault="00893FAE" w:rsidP="00EB3FB8">
      <w:pPr>
        <w:pStyle w:val="a9"/>
      </w:pPr>
      <w:r>
        <w:t>анализ ограничений</w:t>
      </w:r>
      <w:r w:rsidR="005A3B92" w:rsidRPr="005A3B92">
        <w:t xml:space="preserve"> (раздел </w:t>
      </w:r>
      <w:r>
        <w:t>3</w:t>
      </w:r>
      <w:r w:rsidR="005A3B92" w:rsidRPr="005A3B92">
        <w:t>)</w:t>
      </w:r>
      <w:r w:rsidR="005A3B92">
        <w:t>;</w:t>
      </w:r>
    </w:p>
    <w:p w14:paraId="66D582FD" w14:textId="36A1E9CB" w:rsidR="005A3B92" w:rsidRPr="005A3B92" w:rsidRDefault="001C57B8" w:rsidP="00EB3FB8">
      <w:pPr>
        <w:pStyle w:val="a9"/>
      </w:pPr>
      <w:r>
        <w:t>предлагаемую</w:t>
      </w:r>
      <w:r w:rsidR="00316C61">
        <w:t xml:space="preserve"> структур</w:t>
      </w:r>
      <w:r>
        <w:t>у</w:t>
      </w:r>
      <w:r w:rsidR="00316C61">
        <w:t xml:space="preserve"> СУУТП, задачи управления и оптимизации</w:t>
      </w:r>
      <w:r>
        <w:t xml:space="preserve"> </w:t>
      </w:r>
      <w:r w:rsidR="005A3B92" w:rsidRPr="005A3B92">
        <w:t xml:space="preserve">(раздел </w:t>
      </w:r>
      <w:r w:rsidR="00893FAE">
        <w:t>4</w:t>
      </w:r>
      <w:r w:rsidR="005A3B92" w:rsidRPr="005A3B92">
        <w:t>)</w:t>
      </w:r>
      <w:r w:rsidR="005A3B92">
        <w:t>;</w:t>
      </w:r>
    </w:p>
    <w:p w14:paraId="280F1BA6" w14:textId="7C92DD18" w:rsidR="005A3B92" w:rsidRPr="005A3B92" w:rsidRDefault="005A3B92" w:rsidP="00EB3FB8">
      <w:pPr>
        <w:pStyle w:val="a9"/>
      </w:pPr>
      <w:commentRangeStart w:id="2082"/>
      <w:r w:rsidRPr="005A3B92">
        <w:t xml:space="preserve">предварительные технические решения по системной интеграции СУУТП (раздел </w:t>
      </w:r>
      <w:r w:rsidR="00893FAE">
        <w:t>5</w:t>
      </w:r>
      <w:r w:rsidRPr="005A3B92">
        <w:t>)</w:t>
      </w:r>
      <w:r>
        <w:t>.</w:t>
      </w:r>
      <w:commentRangeEnd w:id="2082"/>
      <w:r w:rsidR="002F1FB7">
        <w:rPr>
          <w:rStyle w:val="affe"/>
          <w:rFonts w:ascii="Arial" w:eastAsia="MS Mincho" w:hAnsi="Arial" w:cs="Times New Roman"/>
        </w:rPr>
        <w:commentReference w:id="2082"/>
      </w:r>
    </w:p>
    <w:p w14:paraId="66A46CD2" w14:textId="77777777" w:rsidR="005A3B92" w:rsidRDefault="005A3B92" w:rsidP="00EB3FB8">
      <w:pPr>
        <w:pStyle w:val="21"/>
      </w:pPr>
      <w:bookmarkStart w:id="2083" w:name="_Toc112142357"/>
      <w:r>
        <w:t>Исходные данные для разработки</w:t>
      </w:r>
      <w:bookmarkEnd w:id="2083"/>
    </w:p>
    <w:p w14:paraId="4CEF92FF" w14:textId="77777777" w:rsidR="005A3B92" w:rsidRPr="00EE0D5A" w:rsidRDefault="005A3B92" w:rsidP="00AA7A84">
      <w:pPr>
        <w:pStyle w:val="af4"/>
      </w:pPr>
      <w:r w:rsidRPr="00EE0D5A">
        <w:t>Исходными данными для разработки данного документа являются:</w:t>
      </w:r>
    </w:p>
    <w:p w14:paraId="1DE73142" w14:textId="00E4A657" w:rsidR="005A3B92" w:rsidRPr="00AA7A84" w:rsidRDefault="005A3B92" w:rsidP="00EB3FB8">
      <w:pPr>
        <w:pStyle w:val="a9"/>
      </w:pPr>
      <w:bookmarkStart w:id="2084" w:name="_Hlk138278122"/>
      <w:del w:id="2085" w:author="Шайхутдинов Марсель Фандясович" w:date="2023-07-11T13:55:00Z">
        <w:r w:rsidRPr="00AA7A84" w:rsidDel="002F1FB7">
          <w:delText xml:space="preserve">Технические </w:delText>
        </w:r>
      </w:del>
      <w:ins w:id="2086" w:author="Шайхутдинов Марсель Фандясович" w:date="2023-07-11T13:55:00Z">
        <w:r w:rsidR="002F1FB7" w:rsidRPr="00AA7A84">
          <w:t>Техническ</w:t>
        </w:r>
        <w:r w:rsidR="002F1FB7">
          <w:t>ое</w:t>
        </w:r>
        <w:r w:rsidR="002F1FB7" w:rsidRPr="00AA7A84">
          <w:t xml:space="preserve"> </w:t>
        </w:r>
      </w:ins>
      <w:del w:id="2087" w:author="Шайхутдинов Марсель Фандясович" w:date="2023-07-11T13:55:00Z">
        <w:r w:rsidRPr="00AA7A84" w:rsidDel="002F1FB7">
          <w:delText>требования</w:delText>
        </w:r>
      </w:del>
      <w:ins w:id="2088" w:author="Шайхутдинов Марсель Фандясович" w:date="2023-07-11T13:55:00Z">
        <w:r w:rsidR="002F1FB7">
          <w:t>задание</w:t>
        </w:r>
      </w:ins>
      <w:r w:rsidRPr="00AA7A84">
        <w:t xml:space="preserve"> на создание СУУТП </w:t>
      </w:r>
      <w:r w:rsidR="00F81E2E" w:rsidRPr="00AA7A84">
        <w:t xml:space="preserve">завода </w:t>
      </w:r>
      <w:proofErr w:type="spellStart"/>
      <w:r w:rsidR="001C57B8">
        <w:t>Бисфенол</w:t>
      </w:r>
      <w:proofErr w:type="spellEnd"/>
      <w:r w:rsidR="001C57B8">
        <w:t xml:space="preserve"> А</w:t>
      </w:r>
      <w:r w:rsidR="00F81E2E" w:rsidRPr="00AA7A84">
        <w:t xml:space="preserve"> ПАО «</w:t>
      </w:r>
      <w:r w:rsidR="001C57B8" w:rsidRPr="001C57B8">
        <w:t>Казаньоргсинтез</w:t>
      </w:r>
      <w:r w:rsidR="00F81E2E" w:rsidRPr="00AA7A84">
        <w:t>»</w:t>
      </w:r>
      <w:r w:rsidRPr="00AA7A84">
        <w:t>;</w:t>
      </w:r>
    </w:p>
    <w:bookmarkEnd w:id="2084"/>
    <w:p w14:paraId="495964AD" w14:textId="2938E572" w:rsidR="005A3B92" w:rsidRPr="00AA7A84" w:rsidRDefault="005A3B92" w:rsidP="00893FAE">
      <w:pPr>
        <w:pStyle w:val="a9"/>
      </w:pPr>
      <w:r w:rsidRPr="00AA7A84">
        <w:t xml:space="preserve">комплект исходных данных, полученный от </w:t>
      </w:r>
      <w:r w:rsidR="00893FAE" w:rsidRPr="00893FAE">
        <w:t>ПАО «Казаньоргсинтез»</w:t>
      </w:r>
      <w:r w:rsidRPr="00AA7A84">
        <w:t>;</w:t>
      </w:r>
    </w:p>
    <w:p w14:paraId="0578276E" w14:textId="0FA1B1D7" w:rsidR="005A3B92" w:rsidRPr="00AA7A84" w:rsidRDefault="005A3B92" w:rsidP="00EB3FB8">
      <w:pPr>
        <w:pStyle w:val="a9"/>
      </w:pPr>
      <w:r w:rsidRPr="00AA7A84">
        <w:t xml:space="preserve">результаты первичного обследования, предварительного тестирования установки и настройки базового регулирования, проведенных в период </w:t>
      </w:r>
      <w:bookmarkStart w:id="2089" w:name="_Hlk138278157"/>
      <w:r w:rsidRPr="00AA7A84">
        <w:t xml:space="preserve">c </w:t>
      </w:r>
      <w:r w:rsidR="001C57B8">
        <w:t>22</w:t>
      </w:r>
      <w:r w:rsidRPr="00AA7A84">
        <w:t>.</w:t>
      </w:r>
      <w:r w:rsidR="001C57B8">
        <w:t>05</w:t>
      </w:r>
      <w:r w:rsidRPr="00AA7A84">
        <w:t>.202</w:t>
      </w:r>
      <w:r w:rsidR="001C57B8">
        <w:t>3</w:t>
      </w:r>
      <w:r w:rsidRPr="00AA7A84">
        <w:t xml:space="preserve"> по </w:t>
      </w:r>
      <w:r w:rsidR="001C57B8">
        <w:t>02</w:t>
      </w:r>
      <w:r w:rsidRPr="00AA7A84">
        <w:t>.0</w:t>
      </w:r>
      <w:r w:rsidR="001C57B8">
        <w:t>6</w:t>
      </w:r>
      <w:r w:rsidRPr="00AA7A84">
        <w:t>.2022</w:t>
      </w:r>
      <w:bookmarkEnd w:id="2089"/>
      <w:r w:rsidR="000D3CF9">
        <w:t>.</w:t>
      </w:r>
    </w:p>
    <w:p w14:paraId="6D8D4D9F" w14:textId="77777777" w:rsidR="000A2B41" w:rsidRPr="00EF63D9" w:rsidRDefault="000A2B41" w:rsidP="00AA7A84">
      <w:pPr>
        <w:pStyle w:val="af4"/>
      </w:pPr>
    </w:p>
    <w:p w14:paraId="60E7C279" w14:textId="77777777" w:rsidR="00B42668" w:rsidRPr="00EF63D9" w:rsidRDefault="00B42668" w:rsidP="00AA7A84">
      <w:pPr>
        <w:pStyle w:val="af4"/>
      </w:pPr>
    </w:p>
    <w:p w14:paraId="361C8395" w14:textId="77777777" w:rsidR="00942F82" w:rsidRDefault="008A58A7" w:rsidP="00AE1D79">
      <w:pPr>
        <w:pStyle w:val="1"/>
      </w:pPr>
      <w:bookmarkStart w:id="2090" w:name="_Toc112142358"/>
      <w:bookmarkStart w:id="2091" w:name="_Toc139629563"/>
      <w:r>
        <w:lastRenderedPageBreak/>
        <w:t>краткое описание технологического объекта</w:t>
      </w:r>
      <w:bookmarkEnd w:id="2090"/>
      <w:bookmarkEnd w:id="2091"/>
    </w:p>
    <w:p w14:paraId="7928AADF" w14:textId="77777777" w:rsidR="00D05D97" w:rsidRPr="000006F0" w:rsidRDefault="00D05D97" w:rsidP="00D05D97">
      <w:pPr>
        <w:pStyle w:val="af4"/>
      </w:pPr>
      <w:r w:rsidRPr="000006F0">
        <w:t xml:space="preserve">В состав завода </w:t>
      </w:r>
      <w:proofErr w:type="spellStart"/>
      <w:r w:rsidRPr="000006F0">
        <w:t>Бисфенола</w:t>
      </w:r>
      <w:proofErr w:type="spellEnd"/>
      <w:r w:rsidRPr="000006F0">
        <w:t xml:space="preserve"> А ПАО «КАЗАНЬОРГСИНТЕЗ» входят производства:</w:t>
      </w:r>
    </w:p>
    <w:p w14:paraId="28302F3D" w14:textId="77777777" w:rsidR="00D05D97" w:rsidRPr="000006F0" w:rsidRDefault="00D05D97" w:rsidP="00B23309">
      <w:pPr>
        <w:pStyle w:val="af4"/>
        <w:numPr>
          <w:ilvl w:val="0"/>
          <w:numId w:val="31"/>
        </w:numPr>
      </w:pPr>
      <w:r w:rsidRPr="000006F0">
        <w:t>изопропилбензола (корпуса 0402, 0409)</w:t>
      </w:r>
      <w:r w:rsidRPr="00D05D97">
        <w:t>;</w:t>
      </w:r>
    </w:p>
    <w:p w14:paraId="5B91054F" w14:textId="77777777" w:rsidR="00D05D97" w:rsidRPr="000006F0" w:rsidRDefault="00D05D97" w:rsidP="00B23309">
      <w:pPr>
        <w:pStyle w:val="af4"/>
        <w:numPr>
          <w:ilvl w:val="0"/>
          <w:numId w:val="31"/>
        </w:numPr>
      </w:pPr>
      <w:r w:rsidRPr="000006F0">
        <w:t>фенола и ацетона (корпуса 0403, 0405)</w:t>
      </w:r>
      <w:r w:rsidRPr="00D05D97">
        <w:t>;</w:t>
      </w:r>
    </w:p>
    <w:p w14:paraId="658592D8" w14:textId="77777777" w:rsidR="00D05D97" w:rsidRPr="000006F0" w:rsidRDefault="00D05D97" w:rsidP="00B23309">
      <w:pPr>
        <w:pStyle w:val="af4"/>
        <w:numPr>
          <w:ilvl w:val="0"/>
          <w:numId w:val="31"/>
        </w:numPr>
      </w:pPr>
      <w:proofErr w:type="spellStart"/>
      <w:r w:rsidRPr="000006F0">
        <w:t>бисфенола</w:t>
      </w:r>
      <w:proofErr w:type="spellEnd"/>
      <w:r w:rsidRPr="000006F0">
        <w:t xml:space="preserve"> А (</w:t>
      </w:r>
      <w:proofErr w:type="spellStart"/>
      <w:r w:rsidRPr="000006F0">
        <w:t>дифенилолпропана</w:t>
      </w:r>
      <w:proofErr w:type="spellEnd"/>
      <w:r w:rsidRPr="000006F0">
        <w:t>)</w:t>
      </w:r>
      <w:r w:rsidRPr="00D05D97">
        <w:t>.</w:t>
      </w:r>
    </w:p>
    <w:p w14:paraId="505F5EEE" w14:textId="77777777" w:rsidR="00D05D97" w:rsidRPr="000006F0" w:rsidRDefault="00D05D97" w:rsidP="00D05D97">
      <w:pPr>
        <w:pStyle w:val="21"/>
      </w:pPr>
      <w:bookmarkStart w:id="2092" w:name="_Toc126311727"/>
      <w:r w:rsidRPr="000006F0">
        <w:t>Производство изопропилбензола. Отделение алкилирования</w:t>
      </w:r>
      <w:bookmarkEnd w:id="2092"/>
    </w:p>
    <w:p w14:paraId="5596F222" w14:textId="2E7DF91A" w:rsidR="00D05D97" w:rsidRPr="000006F0" w:rsidRDefault="00D05D97" w:rsidP="00D05D97">
      <w:pPr>
        <w:pStyle w:val="af4"/>
      </w:pPr>
      <w:r w:rsidRPr="000006F0">
        <w:t>Дата ввода в эксплуатацию – 2021 год.</w:t>
      </w:r>
      <w:r>
        <w:t xml:space="preserve"> </w:t>
      </w:r>
      <w:r w:rsidRPr="000006F0">
        <w:t xml:space="preserve">В 2019 - 2021 гг. выполнена реконструкция отделения алкилирования производства изопропилбензола (ИПБ), с использованием </w:t>
      </w:r>
      <w:proofErr w:type="spellStart"/>
      <w:r w:rsidRPr="000006F0">
        <w:t>цеолитных</w:t>
      </w:r>
      <w:proofErr w:type="spellEnd"/>
      <w:r w:rsidRPr="000006F0">
        <w:t xml:space="preserve"> катализаторов фирмы </w:t>
      </w:r>
      <w:proofErr w:type="spellStart"/>
      <w:r w:rsidRPr="000006F0">
        <w:t>Badger</w:t>
      </w:r>
      <w:proofErr w:type="spellEnd"/>
      <w:r w:rsidRPr="000006F0">
        <w:t>/</w:t>
      </w:r>
      <w:proofErr w:type="spellStart"/>
      <w:r w:rsidRPr="000006F0">
        <w:t>ExxonMobil</w:t>
      </w:r>
      <w:proofErr w:type="spellEnd"/>
      <w:r w:rsidRPr="000006F0">
        <w:t xml:space="preserve"> для алкилирования бензола пропиленом.</w:t>
      </w:r>
    </w:p>
    <w:p w14:paraId="1AD3ECAD" w14:textId="77777777" w:rsidR="00D05D97" w:rsidRPr="000006F0" w:rsidRDefault="00D05D97" w:rsidP="00D05D97">
      <w:pPr>
        <w:pStyle w:val="af4"/>
      </w:pPr>
      <w:r w:rsidRPr="000006F0">
        <w:t>Производство состоит из одного технологического потока с проектной мощностью 13750 кг/час или 110 тыс. тонн в год изопропилбензола и включает в себя следующие основные технологические узлы:</w:t>
      </w:r>
    </w:p>
    <w:p w14:paraId="4F2B7905" w14:textId="77777777" w:rsidR="00D05D97" w:rsidRPr="000006F0" w:rsidRDefault="00D05D97" w:rsidP="00B23309">
      <w:pPr>
        <w:pStyle w:val="af4"/>
        <w:numPr>
          <w:ilvl w:val="0"/>
          <w:numId w:val="32"/>
        </w:numPr>
      </w:pPr>
      <w:r w:rsidRPr="000006F0">
        <w:t>узел очистки и осушки пропилена;</w:t>
      </w:r>
    </w:p>
    <w:p w14:paraId="51CE9C4B" w14:textId="77777777" w:rsidR="00D05D97" w:rsidRPr="000006F0" w:rsidRDefault="00D05D97" w:rsidP="00B23309">
      <w:pPr>
        <w:pStyle w:val="af4"/>
        <w:numPr>
          <w:ilvl w:val="0"/>
          <w:numId w:val="32"/>
        </w:numPr>
      </w:pPr>
      <w:r w:rsidRPr="000006F0">
        <w:t>узел очистки и осушки бензола;</w:t>
      </w:r>
    </w:p>
    <w:p w14:paraId="7E4EBD2A" w14:textId="77777777" w:rsidR="00D05D97" w:rsidRPr="000006F0" w:rsidRDefault="00D05D97" w:rsidP="00B23309">
      <w:pPr>
        <w:pStyle w:val="af4"/>
        <w:numPr>
          <w:ilvl w:val="0"/>
          <w:numId w:val="32"/>
        </w:numPr>
      </w:pPr>
      <w:r w:rsidRPr="000006F0">
        <w:t>узел алкилирования;</w:t>
      </w:r>
    </w:p>
    <w:p w14:paraId="2DBBDEE2" w14:textId="77777777" w:rsidR="00D05D97" w:rsidRPr="000006F0" w:rsidRDefault="00D05D97" w:rsidP="00B23309">
      <w:pPr>
        <w:pStyle w:val="af4"/>
        <w:numPr>
          <w:ilvl w:val="0"/>
          <w:numId w:val="32"/>
        </w:numPr>
      </w:pPr>
      <w:r w:rsidRPr="000006F0">
        <w:t>узел удаления неароматических углеводородов;</w:t>
      </w:r>
    </w:p>
    <w:p w14:paraId="1B6249DD" w14:textId="77777777" w:rsidR="00D05D97" w:rsidRPr="000006F0" w:rsidRDefault="00D05D97" w:rsidP="00B23309">
      <w:pPr>
        <w:pStyle w:val="af4"/>
        <w:numPr>
          <w:ilvl w:val="0"/>
          <w:numId w:val="32"/>
        </w:numPr>
      </w:pPr>
      <w:r w:rsidRPr="000006F0">
        <w:t>узел азе</w:t>
      </w:r>
      <w:r>
        <w:t>о</w:t>
      </w:r>
      <w:r w:rsidRPr="000006F0">
        <w:t>тропной осушки бензола и выделения бензола из реакционн</w:t>
      </w:r>
      <w:r>
        <w:t>о</w:t>
      </w:r>
      <w:r w:rsidRPr="000006F0">
        <w:t>й массы алкилирования.</w:t>
      </w:r>
    </w:p>
    <w:p w14:paraId="24B85AE2" w14:textId="77777777" w:rsidR="00D05D97" w:rsidRPr="000006F0" w:rsidRDefault="00D05D97" w:rsidP="00D05D97">
      <w:pPr>
        <w:pStyle w:val="21"/>
      </w:pPr>
      <w:bookmarkStart w:id="2093" w:name="_Toc126311728"/>
      <w:r w:rsidRPr="000006F0">
        <w:t>Производство изопропилбензола. О</w:t>
      </w:r>
      <w:r w:rsidRPr="000006F0">
        <w:rPr>
          <w:rFonts w:cs="Arial"/>
        </w:rPr>
        <w:t>тделение ректификации</w:t>
      </w:r>
      <w:bookmarkEnd w:id="2093"/>
    </w:p>
    <w:p w14:paraId="7E3C62F6" w14:textId="06C7067B" w:rsidR="00D05D97" w:rsidRPr="000006F0" w:rsidRDefault="00D05D97" w:rsidP="00D05D97">
      <w:pPr>
        <w:pStyle w:val="af4"/>
      </w:pPr>
      <w:r w:rsidRPr="000006F0">
        <w:t xml:space="preserve">Дата ввода </w:t>
      </w:r>
      <w:r w:rsidR="00915F4C">
        <w:t xml:space="preserve">нового отделения ректификации </w:t>
      </w:r>
      <w:r w:rsidRPr="000006F0">
        <w:t xml:space="preserve">в эксплуатацию – </w:t>
      </w:r>
      <w:r w:rsidR="00915F4C">
        <w:t>2023</w:t>
      </w:r>
      <w:r w:rsidR="00915F4C" w:rsidRPr="000006F0">
        <w:t xml:space="preserve"> </w:t>
      </w:r>
      <w:r w:rsidRPr="000006F0">
        <w:t>год. Производство состоит из одного технологического потока с проектной мощностью 13750 кг/час или 110 тыс. тонн в год изопропилбензола и включает в себя следующие основные технологические узлы:</w:t>
      </w:r>
    </w:p>
    <w:p w14:paraId="6DAD808F" w14:textId="77777777" w:rsidR="00D05D97" w:rsidRPr="000006F0" w:rsidRDefault="00D05D97" w:rsidP="00B23309">
      <w:pPr>
        <w:pStyle w:val="af4"/>
        <w:numPr>
          <w:ilvl w:val="0"/>
          <w:numId w:val="32"/>
        </w:numPr>
      </w:pPr>
      <w:r w:rsidRPr="000006F0">
        <w:t>узел выделения бензола из реакционной массы алкилирования;</w:t>
      </w:r>
    </w:p>
    <w:p w14:paraId="3429DE45" w14:textId="77777777" w:rsidR="00D05D97" w:rsidRPr="000006F0" w:rsidRDefault="00D05D97" w:rsidP="00B23309">
      <w:pPr>
        <w:pStyle w:val="af4"/>
        <w:numPr>
          <w:ilvl w:val="0"/>
          <w:numId w:val="32"/>
        </w:numPr>
      </w:pPr>
      <w:r w:rsidRPr="000006F0">
        <w:t>узел выделения технического изопропилбензола;</w:t>
      </w:r>
    </w:p>
    <w:p w14:paraId="4540BB55" w14:textId="77777777" w:rsidR="00D05D97" w:rsidRPr="000006F0" w:rsidRDefault="00D05D97" w:rsidP="00B23309">
      <w:pPr>
        <w:pStyle w:val="af4"/>
        <w:numPr>
          <w:ilvl w:val="0"/>
          <w:numId w:val="32"/>
        </w:numPr>
      </w:pPr>
      <w:r w:rsidRPr="000006F0">
        <w:t>узел выделения готового изопропилбензола (ИПБ).</w:t>
      </w:r>
    </w:p>
    <w:p w14:paraId="6E465943" w14:textId="481B036C" w:rsidR="00D05D97" w:rsidRPr="000006F0" w:rsidRDefault="00D05D97" w:rsidP="00D05D97">
      <w:pPr>
        <w:pStyle w:val="21"/>
      </w:pPr>
      <w:bookmarkStart w:id="2094" w:name="_Toc126311729"/>
      <w:r w:rsidRPr="000006F0">
        <w:t xml:space="preserve">Производство фенола и ацетона. </w:t>
      </w:r>
      <w:r w:rsidRPr="00D05D97">
        <w:t>Окисление изопропилбензола</w:t>
      </w:r>
      <w:bookmarkEnd w:id="2094"/>
    </w:p>
    <w:p w14:paraId="4A858250" w14:textId="4F5F2132" w:rsidR="00D05D97" w:rsidRPr="000006F0" w:rsidRDefault="00D05D97" w:rsidP="00D05D97">
      <w:pPr>
        <w:pStyle w:val="af4"/>
      </w:pPr>
      <w:r w:rsidRPr="000006F0">
        <w:t xml:space="preserve">Дата ввода в эксплуатацию – 1963 год. Производство технического </w:t>
      </w:r>
      <w:proofErr w:type="spellStart"/>
      <w:r w:rsidRPr="000006F0">
        <w:t>гидропероксида</w:t>
      </w:r>
      <w:proofErr w:type="spellEnd"/>
      <w:r w:rsidRPr="000006F0">
        <w:t xml:space="preserve"> изопропилбензола ГПИПБ (цех 0403-0406, корпус 0403) окислением изопропилбензола воздухом по методу совместного получения фенола и ацетона с проектной мощностью 9342,5 кг в час или 78 477 тонн в год 100 %-</w:t>
      </w:r>
      <w:proofErr w:type="spellStart"/>
      <w:r w:rsidRPr="000006F0">
        <w:t>го</w:t>
      </w:r>
      <w:proofErr w:type="spellEnd"/>
      <w:r w:rsidRPr="000006F0">
        <w:t xml:space="preserve"> </w:t>
      </w:r>
      <w:proofErr w:type="spellStart"/>
      <w:r w:rsidRPr="000006F0">
        <w:t>гидропероксида</w:t>
      </w:r>
      <w:proofErr w:type="spellEnd"/>
      <w:r w:rsidRPr="000006F0">
        <w:t xml:space="preserve"> изопропилбензола и включает в себя следующие основные технологические узлы:</w:t>
      </w:r>
    </w:p>
    <w:p w14:paraId="7EE51C36" w14:textId="77777777" w:rsidR="00D05D97" w:rsidRPr="000006F0" w:rsidRDefault="00D05D97" w:rsidP="00B23309">
      <w:pPr>
        <w:pStyle w:val="af4"/>
        <w:numPr>
          <w:ilvl w:val="0"/>
          <w:numId w:val="32"/>
        </w:numPr>
      </w:pPr>
      <w:r w:rsidRPr="000006F0">
        <w:t>узел окисления изопропилбензола;</w:t>
      </w:r>
    </w:p>
    <w:p w14:paraId="36784C10" w14:textId="77777777" w:rsidR="00D05D97" w:rsidRPr="000006F0" w:rsidRDefault="00D05D97" w:rsidP="00B23309">
      <w:pPr>
        <w:pStyle w:val="af4"/>
        <w:numPr>
          <w:ilvl w:val="0"/>
          <w:numId w:val="32"/>
        </w:numPr>
      </w:pPr>
      <w:r w:rsidRPr="000006F0">
        <w:lastRenderedPageBreak/>
        <w:t>узел выделения технического ГПИПБ из реакционной массы.</w:t>
      </w:r>
    </w:p>
    <w:p w14:paraId="400AD2CF" w14:textId="77777777" w:rsidR="00D05D97" w:rsidRPr="000006F0" w:rsidRDefault="00D05D97" w:rsidP="00D05D97">
      <w:pPr>
        <w:pStyle w:val="af4"/>
      </w:pPr>
      <w:r w:rsidRPr="000006F0">
        <w:t>В период с 1967 по 2018 г. проведены мероприятия по модернизации производства для стабилизации производительности и заданное качество товарных и побочных продуктов.</w:t>
      </w:r>
    </w:p>
    <w:p w14:paraId="7A463699" w14:textId="6BE0FA53" w:rsidR="00D05D97" w:rsidRPr="000006F0" w:rsidRDefault="00D13BF4" w:rsidP="00D05D97">
      <w:pPr>
        <w:pStyle w:val="af4"/>
      </w:pPr>
      <w:r>
        <w:t>Достигнутая</w:t>
      </w:r>
      <w:r w:rsidR="00D05D97" w:rsidRPr="000006F0">
        <w:t xml:space="preserve"> </w:t>
      </w:r>
      <w:r>
        <w:t xml:space="preserve">на 2023 год </w:t>
      </w:r>
      <w:r w:rsidR="00D05D97" w:rsidRPr="000006F0">
        <w:t>мощность по ГПИПБ (в пересчете на 100 %-й ГПИПБ) составляет 13269,07 кг в час или 106153 тонн в год.</w:t>
      </w:r>
    </w:p>
    <w:p w14:paraId="72A97EE5" w14:textId="77777777" w:rsidR="00D05D97" w:rsidRPr="000006F0" w:rsidRDefault="00D05D97" w:rsidP="00D05D97">
      <w:pPr>
        <w:pStyle w:val="21"/>
      </w:pPr>
      <w:bookmarkStart w:id="2095" w:name="_Toc126311730"/>
      <w:r w:rsidRPr="000006F0">
        <w:t xml:space="preserve">Производство фенола и ацетона. </w:t>
      </w:r>
      <w:r w:rsidRPr="000006F0">
        <w:rPr>
          <w:rFonts w:cs="Arial"/>
        </w:rPr>
        <w:t>Выделение товарного фенола и ацетона</w:t>
      </w:r>
      <w:r w:rsidRPr="000006F0">
        <w:t xml:space="preserve"> (корпус 0405)</w:t>
      </w:r>
      <w:bookmarkEnd w:id="2095"/>
    </w:p>
    <w:p w14:paraId="6B760602" w14:textId="77777777" w:rsidR="00D05D97" w:rsidRPr="00D05D97" w:rsidRDefault="00D05D97" w:rsidP="00D05D97">
      <w:pPr>
        <w:pStyle w:val="af4"/>
      </w:pPr>
      <w:r w:rsidRPr="00D05D97">
        <w:t>Дата ввода в эксплуатацию – 1963 год.</w:t>
      </w:r>
    </w:p>
    <w:p w14:paraId="29D16D72" w14:textId="77777777" w:rsidR="00D05D97" w:rsidRPr="00D05D97" w:rsidRDefault="00D05D97" w:rsidP="00D05D97">
      <w:pPr>
        <w:pStyle w:val="af4"/>
      </w:pPr>
      <w:r w:rsidRPr="00D05D97">
        <w:t xml:space="preserve">Технологический процесс получения фенола и ацетона из </w:t>
      </w:r>
      <w:proofErr w:type="spellStart"/>
      <w:r w:rsidRPr="00D05D97">
        <w:t>гидропероксида</w:t>
      </w:r>
      <w:proofErr w:type="spellEnd"/>
      <w:r w:rsidRPr="00D05D97">
        <w:t xml:space="preserve"> изопропилбензола (корпус 0405) </w:t>
      </w:r>
      <w:r w:rsidRPr="000006F0">
        <w:t xml:space="preserve">с проектной мощностью 5357 кг/час или 45000 </w:t>
      </w:r>
      <w:proofErr w:type="spellStart"/>
      <w:r w:rsidRPr="000006F0">
        <w:t>тн</w:t>
      </w:r>
      <w:proofErr w:type="spellEnd"/>
      <w:r w:rsidRPr="000006F0">
        <w:t xml:space="preserve">/год товарного фенола и 3273,3 кг/час или 27500 </w:t>
      </w:r>
      <w:proofErr w:type="spellStart"/>
      <w:r w:rsidRPr="000006F0">
        <w:t>тн</w:t>
      </w:r>
      <w:proofErr w:type="spellEnd"/>
      <w:r w:rsidRPr="000006F0">
        <w:t>/год товарного ацетона</w:t>
      </w:r>
      <w:r w:rsidRPr="00D05D97">
        <w:t xml:space="preserve"> </w:t>
      </w:r>
      <w:r w:rsidRPr="000006F0">
        <w:t>включает в себя следующие основные технологические узлы</w:t>
      </w:r>
      <w:r w:rsidRPr="00D05D97">
        <w:t>:</w:t>
      </w:r>
    </w:p>
    <w:p w14:paraId="6260657C" w14:textId="77777777" w:rsidR="00D05D97" w:rsidRPr="00D05D97" w:rsidRDefault="00D05D97" w:rsidP="00B23309">
      <w:pPr>
        <w:pStyle w:val="af4"/>
        <w:numPr>
          <w:ilvl w:val="0"/>
          <w:numId w:val="32"/>
        </w:numPr>
      </w:pPr>
      <w:r w:rsidRPr="00D05D97">
        <w:t>узел приготовление катализаторной шихты;</w:t>
      </w:r>
    </w:p>
    <w:p w14:paraId="2722334B" w14:textId="77777777" w:rsidR="00D05D97" w:rsidRPr="00D05D97" w:rsidRDefault="00D05D97" w:rsidP="00B23309">
      <w:pPr>
        <w:pStyle w:val="af4"/>
        <w:numPr>
          <w:ilvl w:val="0"/>
          <w:numId w:val="32"/>
        </w:numPr>
      </w:pPr>
      <w:r w:rsidRPr="00D05D97">
        <w:t xml:space="preserve">узел разложения технического </w:t>
      </w:r>
      <w:proofErr w:type="spellStart"/>
      <w:r w:rsidRPr="00D05D97">
        <w:t>гидропероксида</w:t>
      </w:r>
      <w:proofErr w:type="spellEnd"/>
      <w:r w:rsidRPr="00D05D97">
        <w:t xml:space="preserve"> изопропилбензола;</w:t>
      </w:r>
    </w:p>
    <w:p w14:paraId="661697A4" w14:textId="77777777" w:rsidR="00D05D97" w:rsidRPr="00D05D97" w:rsidRDefault="00D05D97" w:rsidP="00B23309">
      <w:pPr>
        <w:pStyle w:val="af4"/>
        <w:numPr>
          <w:ilvl w:val="0"/>
          <w:numId w:val="32"/>
        </w:numPr>
      </w:pPr>
      <w:r w:rsidRPr="00D05D97">
        <w:t>узел выделения ацетона из реакционной массы;</w:t>
      </w:r>
    </w:p>
    <w:p w14:paraId="0BC44ECA" w14:textId="77777777" w:rsidR="00D05D97" w:rsidRPr="00D05D97" w:rsidRDefault="00D05D97" w:rsidP="00B23309">
      <w:pPr>
        <w:pStyle w:val="af4"/>
        <w:numPr>
          <w:ilvl w:val="0"/>
          <w:numId w:val="32"/>
        </w:numPr>
      </w:pPr>
      <w:r w:rsidRPr="00D05D97">
        <w:t>узел выделения фенола из реакционной массы.</w:t>
      </w:r>
    </w:p>
    <w:p w14:paraId="050F578E" w14:textId="77777777" w:rsidR="00D05D97" w:rsidRPr="000006F0" w:rsidRDefault="00D05D97" w:rsidP="00D05D97">
      <w:pPr>
        <w:pStyle w:val="af4"/>
      </w:pPr>
      <w:r w:rsidRPr="000006F0">
        <w:t>В период с 1964 по 2017 г. проведены мероприятия по модернизации производства для стабилизации производительности и заданное качество товарных и побочных продуктов.</w:t>
      </w:r>
    </w:p>
    <w:p w14:paraId="389E9098" w14:textId="30F0219D" w:rsidR="00D05D97" w:rsidRPr="000006F0" w:rsidRDefault="00D13BF4" w:rsidP="00D05D97">
      <w:pPr>
        <w:pStyle w:val="af4"/>
      </w:pPr>
      <w:r>
        <w:t>Достигнутая на 2023 год</w:t>
      </w:r>
      <w:r w:rsidR="00D05D97" w:rsidRPr="000006F0">
        <w:t xml:space="preserve"> мощность по фенолу – 8750 кг в час или 70 тыс. тонн в год, по ацетону – 5565 кг в час или 44,520 тыс. тонн в год. </w:t>
      </w:r>
    </w:p>
    <w:p w14:paraId="361DDEED" w14:textId="77777777" w:rsidR="00D05D97" w:rsidRPr="000006F0" w:rsidRDefault="00D05D97" w:rsidP="00D05D97">
      <w:pPr>
        <w:pStyle w:val="21"/>
      </w:pPr>
      <w:bookmarkStart w:id="2096" w:name="_Toc126311731"/>
      <w:r w:rsidRPr="000006F0">
        <w:t xml:space="preserve">Производство </w:t>
      </w:r>
      <w:proofErr w:type="spellStart"/>
      <w:r w:rsidRPr="000006F0">
        <w:t>бисфенола</w:t>
      </w:r>
      <w:proofErr w:type="spellEnd"/>
      <w:r w:rsidRPr="000006F0">
        <w:t xml:space="preserve"> А</w:t>
      </w:r>
      <w:bookmarkEnd w:id="2096"/>
    </w:p>
    <w:p w14:paraId="32FDFD6B" w14:textId="77777777" w:rsidR="00D05D97" w:rsidRPr="000006F0" w:rsidRDefault="00D05D97" w:rsidP="00D05D97">
      <w:pPr>
        <w:pStyle w:val="af4"/>
      </w:pPr>
      <w:r w:rsidRPr="000006F0">
        <w:t>Дата ввода в эксплуатацию – октябрь 2007 года.</w:t>
      </w:r>
    </w:p>
    <w:p w14:paraId="6DC732A6" w14:textId="674DF231" w:rsidR="00CB3A02" w:rsidRDefault="00D05D97" w:rsidP="0050271C">
      <w:pPr>
        <w:pStyle w:val="af4"/>
      </w:pPr>
      <w:r w:rsidRPr="000006F0">
        <w:t xml:space="preserve">Получение </w:t>
      </w:r>
      <w:proofErr w:type="spellStart"/>
      <w:r w:rsidRPr="000006F0">
        <w:t>бисфенола</w:t>
      </w:r>
      <w:proofErr w:type="spellEnd"/>
      <w:r w:rsidRPr="000006F0">
        <w:t xml:space="preserve"> А основано на синтезе фенола с ацетоном в присутствии катализатора – промотированной </w:t>
      </w:r>
      <w:proofErr w:type="spellStart"/>
      <w:r w:rsidRPr="000006F0">
        <w:t>катионнообменной</w:t>
      </w:r>
      <w:proofErr w:type="spellEnd"/>
      <w:r w:rsidRPr="000006F0">
        <w:t xml:space="preserve"> смолы в водородной форме и </w:t>
      </w:r>
      <w:r w:rsidR="00CB3A02">
        <w:t>состоит из следующих основных стадий:</w:t>
      </w:r>
    </w:p>
    <w:p w14:paraId="0DEEF7EE" w14:textId="4C8498D8" w:rsidR="00CB3A02" w:rsidRDefault="00CB3A02" w:rsidP="0050271C">
      <w:pPr>
        <w:pStyle w:val="af4"/>
        <w:numPr>
          <w:ilvl w:val="0"/>
          <w:numId w:val="44"/>
        </w:numPr>
      </w:pPr>
      <w:r>
        <w:t>стадия активации катализатора;</w:t>
      </w:r>
    </w:p>
    <w:p w14:paraId="23AA0F0C" w14:textId="5A53680B" w:rsidR="00CB3A02" w:rsidRDefault="00CB3A02" w:rsidP="0050271C">
      <w:pPr>
        <w:pStyle w:val="af4"/>
        <w:numPr>
          <w:ilvl w:val="0"/>
          <w:numId w:val="44"/>
        </w:numPr>
      </w:pPr>
      <w:r>
        <w:t>стадия синтеза БФА;</w:t>
      </w:r>
    </w:p>
    <w:p w14:paraId="4E1011EE" w14:textId="2C1C83B1" w:rsidR="00CB3A02" w:rsidRDefault="00CB3A02" w:rsidP="0050271C">
      <w:pPr>
        <w:pStyle w:val="af4"/>
        <w:numPr>
          <w:ilvl w:val="0"/>
          <w:numId w:val="44"/>
        </w:numPr>
      </w:pPr>
      <w:r>
        <w:t>стадия выделения ацетона из реакционной смеси;</w:t>
      </w:r>
    </w:p>
    <w:p w14:paraId="598CB7BE" w14:textId="593A01E1" w:rsidR="00CB3A02" w:rsidRDefault="00CB3A02" w:rsidP="0050271C">
      <w:pPr>
        <w:pStyle w:val="af4"/>
        <w:numPr>
          <w:ilvl w:val="0"/>
          <w:numId w:val="44"/>
        </w:numPr>
      </w:pPr>
      <w:r>
        <w:t>стадия регенерации и очистки ацетона;</w:t>
      </w:r>
    </w:p>
    <w:p w14:paraId="0671DD87" w14:textId="6BF3FFDB" w:rsidR="00CB3A02" w:rsidRDefault="00CB3A02" w:rsidP="0050271C">
      <w:pPr>
        <w:pStyle w:val="af4"/>
        <w:numPr>
          <w:ilvl w:val="0"/>
          <w:numId w:val="44"/>
        </w:numPr>
      </w:pPr>
      <w:r>
        <w:t>стадия регенерации и очистки фенола;</w:t>
      </w:r>
    </w:p>
    <w:p w14:paraId="594C2DED" w14:textId="79CDF54B" w:rsidR="00CB3A02" w:rsidRDefault="00CB3A02" w:rsidP="0050271C">
      <w:pPr>
        <w:pStyle w:val="af4"/>
        <w:numPr>
          <w:ilvl w:val="0"/>
          <w:numId w:val="44"/>
        </w:numPr>
      </w:pPr>
      <w:r>
        <w:t>стадия концентрирования БФА;</w:t>
      </w:r>
    </w:p>
    <w:p w14:paraId="5A8ACB8A" w14:textId="1322AF2D" w:rsidR="00CB3A02" w:rsidRDefault="00CB3A02" w:rsidP="0050271C">
      <w:pPr>
        <w:pStyle w:val="af4"/>
        <w:numPr>
          <w:ilvl w:val="0"/>
          <w:numId w:val="44"/>
        </w:numPr>
      </w:pPr>
      <w:r>
        <w:t>стадия кристаллизации и очистки БФА;</w:t>
      </w:r>
    </w:p>
    <w:p w14:paraId="19AF634C" w14:textId="248ABA24" w:rsidR="00CB3A02" w:rsidRDefault="00CB3A02" w:rsidP="0050271C">
      <w:pPr>
        <w:pStyle w:val="af4"/>
        <w:numPr>
          <w:ilvl w:val="0"/>
          <w:numId w:val="44"/>
        </w:numPr>
      </w:pPr>
      <w:r>
        <w:lastRenderedPageBreak/>
        <w:t>стадия выделения фенольной воды из маточной и промывочной жидкостей, образующихся на стадии кристаллизации;</w:t>
      </w:r>
    </w:p>
    <w:p w14:paraId="78811F3E" w14:textId="5CF4E7C7" w:rsidR="00CB3A02" w:rsidRDefault="00CB3A02" w:rsidP="0050271C">
      <w:pPr>
        <w:pStyle w:val="af4"/>
        <w:numPr>
          <w:ilvl w:val="0"/>
          <w:numId w:val="44"/>
        </w:numPr>
      </w:pPr>
      <w:r>
        <w:t>стадия окончательной очистки БФА (разложения аддукта);</w:t>
      </w:r>
    </w:p>
    <w:p w14:paraId="0C98760D" w14:textId="44FE3DAC" w:rsidR="00CB3A02" w:rsidRDefault="00CB3A02" w:rsidP="0050271C">
      <w:pPr>
        <w:pStyle w:val="af4"/>
        <w:numPr>
          <w:ilvl w:val="0"/>
          <w:numId w:val="44"/>
        </w:numPr>
      </w:pPr>
      <w:r>
        <w:t>стадия гранулирования, расфасовки и упаковки готовой продукции;</w:t>
      </w:r>
    </w:p>
    <w:p w14:paraId="4FF5932F" w14:textId="4BA2E79B" w:rsidR="00CB3A02" w:rsidRDefault="00CB3A02" w:rsidP="0050271C">
      <w:pPr>
        <w:pStyle w:val="af4"/>
        <w:numPr>
          <w:ilvl w:val="0"/>
          <w:numId w:val="44"/>
        </w:numPr>
      </w:pPr>
      <w:r>
        <w:t xml:space="preserve">стадия изомеризации 2,4 изомера БФА, </w:t>
      </w:r>
      <w:proofErr w:type="spellStart"/>
      <w:r>
        <w:t>трисфенола</w:t>
      </w:r>
      <w:proofErr w:type="spellEnd"/>
      <w:r>
        <w:t xml:space="preserve"> в БФА;</w:t>
      </w:r>
    </w:p>
    <w:p w14:paraId="1B1C5056" w14:textId="297072DA" w:rsidR="00CB3A02" w:rsidRDefault="00CB3A02" w:rsidP="0050271C">
      <w:pPr>
        <w:pStyle w:val="af4"/>
        <w:numPr>
          <w:ilvl w:val="0"/>
          <w:numId w:val="44"/>
        </w:numPr>
      </w:pPr>
      <w:r>
        <w:t xml:space="preserve">стадия регенерации БФА; </w:t>
      </w:r>
    </w:p>
    <w:p w14:paraId="51A9CBC8" w14:textId="5C30AA00" w:rsidR="00D05D97" w:rsidRPr="00D05D97" w:rsidRDefault="00CB3A02" w:rsidP="0050271C">
      <w:pPr>
        <w:pStyle w:val="af4"/>
        <w:numPr>
          <w:ilvl w:val="0"/>
          <w:numId w:val="44"/>
        </w:numPr>
      </w:pPr>
      <w:r>
        <w:t>стадия обезвреживания отходов производства.</w:t>
      </w:r>
    </w:p>
    <w:p w14:paraId="6644D192" w14:textId="79FBA5F3" w:rsidR="00D05D97" w:rsidRPr="00D05D97" w:rsidRDefault="00D05D97" w:rsidP="00D05D97">
      <w:pPr>
        <w:pStyle w:val="af4"/>
      </w:pPr>
      <w:r w:rsidRPr="000006F0">
        <w:t xml:space="preserve">Проектная мощность производства составляет 8,75 т/час или 70,0 тыс. т/год. На момент составления </w:t>
      </w:r>
      <w:r>
        <w:t>отчета</w:t>
      </w:r>
      <w:r w:rsidRPr="000006F0">
        <w:t xml:space="preserve"> достигнутая мощность составляет 11,65 т/час или 93,3 тыс.</w:t>
      </w:r>
    </w:p>
    <w:p w14:paraId="381AB664" w14:textId="3CAAE988" w:rsidR="000C5553" w:rsidRDefault="000C5553" w:rsidP="00AA7A84">
      <w:pPr>
        <w:pStyle w:val="af4"/>
      </w:pPr>
      <w:r>
        <w:br w:type="page"/>
      </w:r>
    </w:p>
    <w:p w14:paraId="03CDDC81" w14:textId="5D8BF0DD" w:rsidR="005B5E43" w:rsidRDefault="005B5E43" w:rsidP="005B5E43">
      <w:pPr>
        <w:pStyle w:val="1"/>
      </w:pPr>
      <w:bookmarkStart w:id="2097" w:name="_Toc139629564"/>
      <w:r>
        <w:lastRenderedPageBreak/>
        <w:t>Анализ ограничений</w:t>
      </w:r>
      <w:bookmarkEnd w:id="2097"/>
      <w:r>
        <w:t xml:space="preserve"> </w:t>
      </w:r>
    </w:p>
    <w:p w14:paraId="1AD2D209" w14:textId="16ED67D1" w:rsidR="00616867" w:rsidRDefault="00616867" w:rsidP="00616867">
      <w:pPr>
        <w:pStyle w:val="af4"/>
      </w:pPr>
      <w:r w:rsidRPr="001E4D7F">
        <w:t>В таблиц</w:t>
      </w:r>
      <w:r w:rsidR="00FA1295">
        <w:t>ах</w:t>
      </w:r>
      <w:r w:rsidRPr="001E4D7F">
        <w:t xml:space="preserve"> </w:t>
      </w:r>
      <w:r w:rsidR="00FA1295">
        <w:t>3.</w:t>
      </w:r>
      <w:r w:rsidR="000E75BD">
        <w:t>1</w:t>
      </w:r>
      <w:r w:rsidR="00635819">
        <w:t xml:space="preserve">, </w:t>
      </w:r>
      <w:r w:rsidR="00FA1295">
        <w:t>3.</w:t>
      </w:r>
      <w:r w:rsidR="00635819">
        <w:t>2</w:t>
      </w:r>
      <w:r w:rsidR="000E75BD">
        <w:t xml:space="preserve"> и </w:t>
      </w:r>
      <w:r w:rsidR="00FA1295">
        <w:t>3.</w:t>
      </w:r>
      <w:r w:rsidR="00635819">
        <w:t>3</w:t>
      </w:r>
      <w:r w:rsidRPr="001E4D7F">
        <w:t xml:space="preserve"> указан</w:t>
      </w:r>
      <w:r w:rsidR="000E75BD">
        <w:t>ы</w:t>
      </w:r>
      <w:r w:rsidRPr="001E4D7F">
        <w:t xml:space="preserve"> </w:t>
      </w:r>
      <w:r>
        <w:t>ограничени</w:t>
      </w:r>
      <w:r w:rsidR="00CA34BC">
        <w:t>я</w:t>
      </w:r>
      <w:r w:rsidRPr="001E4D7F">
        <w:t>, выявленны</w:t>
      </w:r>
      <w:r w:rsidR="00CA34BC">
        <w:t>е</w:t>
      </w:r>
      <w:r w:rsidRPr="001E4D7F">
        <w:t xml:space="preserve"> в ходе предварительного тестирования </w:t>
      </w:r>
      <w:r>
        <w:t xml:space="preserve">и обследования, </w:t>
      </w:r>
      <w:r w:rsidRPr="001E4D7F">
        <w:t>предложения по их устранению</w:t>
      </w:r>
      <w:r>
        <w:t>, а также их критичность.</w:t>
      </w:r>
    </w:p>
    <w:p w14:paraId="24D062F6" w14:textId="77777777" w:rsidR="00616867" w:rsidRPr="003526C4" w:rsidRDefault="00616867" w:rsidP="00616867">
      <w:pPr>
        <w:pStyle w:val="af4"/>
      </w:pPr>
      <w:r w:rsidRPr="003526C4">
        <w:t>Ранжирование критичности:</w:t>
      </w:r>
    </w:p>
    <w:p w14:paraId="697139FA" w14:textId="42CFDFD3" w:rsidR="00616867" w:rsidRPr="003526C4" w:rsidRDefault="00616867" w:rsidP="00616867">
      <w:pPr>
        <w:pStyle w:val="a9"/>
        <w:ind w:left="851"/>
      </w:pPr>
      <w:r w:rsidRPr="003526C4">
        <w:t>1</w:t>
      </w:r>
      <w:r>
        <w:t xml:space="preserve"> </w:t>
      </w:r>
      <w:r w:rsidRPr="003526C4">
        <w:t>-</w:t>
      </w:r>
      <w:r>
        <w:t xml:space="preserve"> </w:t>
      </w:r>
      <w:r w:rsidRPr="003526C4">
        <w:t xml:space="preserve">не критично, косвенно может влиять на работу всей установки, загрузку операторов, </w:t>
      </w:r>
      <w:r w:rsidR="00C13975">
        <w:t>повышает</w:t>
      </w:r>
      <w:r w:rsidR="00C13975" w:rsidRPr="003526C4">
        <w:t xml:space="preserve"> </w:t>
      </w:r>
      <w:r w:rsidRPr="003526C4">
        <w:t xml:space="preserve">риски дестабилизации технологического режима, расчета материального баланса и </w:t>
      </w:r>
      <w:proofErr w:type="spellStart"/>
      <w:r w:rsidRPr="003526C4">
        <w:t>др</w:t>
      </w:r>
      <w:proofErr w:type="spellEnd"/>
      <w:r>
        <w:t>;</w:t>
      </w:r>
    </w:p>
    <w:p w14:paraId="37CA1805" w14:textId="77777777" w:rsidR="00616867" w:rsidRPr="003526C4" w:rsidRDefault="00616867" w:rsidP="00616867">
      <w:pPr>
        <w:pStyle w:val="a9"/>
        <w:ind w:left="851"/>
      </w:pPr>
      <w:r w:rsidRPr="003526C4">
        <w:t>2</w:t>
      </w:r>
      <w:r>
        <w:t xml:space="preserve"> </w:t>
      </w:r>
      <w:r w:rsidRPr="003526C4">
        <w:t>-</w:t>
      </w:r>
      <w:r>
        <w:t xml:space="preserve"> </w:t>
      </w:r>
      <w:r w:rsidRPr="003526C4">
        <w:t>критично для увеличения глубины автоматизации, влияет на технологический режим установки</w:t>
      </w:r>
      <w:r>
        <w:t>;</w:t>
      </w:r>
    </w:p>
    <w:p w14:paraId="5F083661" w14:textId="77777777" w:rsidR="00616867" w:rsidRPr="003526C4" w:rsidRDefault="00616867" w:rsidP="00616867">
      <w:pPr>
        <w:pStyle w:val="a9"/>
        <w:ind w:left="851"/>
      </w:pPr>
      <w:r w:rsidRPr="003526C4">
        <w:t>3</w:t>
      </w:r>
      <w:r>
        <w:t xml:space="preserve"> </w:t>
      </w:r>
      <w:r w:rsidRPr="003526C4">
        <w:t>-</w:t>
      </w:r>
      <w:r>
        <w:t xml:space="preserve"> </w:t>
      </w:r>
      <w:r w:rsidRPr="003526C4">
        <w:t>критично для реализации лучшего способа управления, получения гарантированного и потенциальных эффектов.</w:t>
      </w:r>
    </w:p>
    <w:p w14:paraId="7FDF2193" w14:textId="5DAD95EF" w:rsidR="00616867" w:rsidRPr="001E4D7F" w:rsidRDefault="00FA1295" w:rsidP="0050271C">
      <w:pPr>
        <w:pStyle w:val="af4"/>
        <w:spacing w:line="240" w:lineRule="auto"/>
        <w:ind w:firstLine="0"/>
      </w:pPr>
      <w:r>
        <w:t xml:space="preserve">Таблица </w:t>
      </w:r>
      <w:fldSimple w:instr=" STYLEREF 1 \s ">
        <w:r>
          <w:rPr>
            <w:noProof/>
          </w:rPr>
          <w:t>3</w:t>
        </w:r>
      </w:fldSimple>
      <w:r>
        <w:t>.</w:t>
      </w:r>
      <w:fldSimple w:instr=" SEQ Таблица \* ARABIC \s 1 ">
        <w:r>
          <w:rPr>
            <w:noProof/>
          </w:rPr>
          <w:t>1</w:t>
        </w:r>
      </w:fldSimple>
      <w:r w:rsidRPr="00C50EE7">
        <w:t xml:space="preserve"> </w:t>
      </w:r>
      <w:r w:rsidR="00616867" w:rsidRPr="001E4D7F">
        <w:t xml:space="preserve">– Список </w:t>
      </w:r>
      <w:r w:rsidR="00616867">
        <w:t>ограничений</w:t>
      </w:r>
      <w:r w:rsidR="00616867" w:rsidRPr="001E4D7F">
        <w:t>, выявленных в ходе</w:t>
      </w:r>
      <w:r w:rsidR="00616867">
        <w:t xml:space="preserve"> обследования п</w:t>
      </w:r>
      <w:r w:rsidR="00616867" w:rsidRPr="000006F0">
        <w:t>роизводств</w:t>
      </w:r>
      <w:r w:rsidR="00616867">
        <w:t>а</w:t>
      </w:r>
      <w:r w:rsidR="00616867" w:rsidRPr="000006F0">
        <w:t xml:space="preserve"> изопропилбензола</w:t>
      </w:r>
      <w:r w:rsidR="00616867">
        <w:t>.</w:t>
      </w:r>
    </w:p>
    <w:tbl>
      <w:tblPr>
        <w:tblStyle w:val="aff6"/>
        <w:tblW w:w="9911" w:type="dxa"/>
        <w:tblLook w:val="04A0" w:firstRow="1" w:lastRow="0" w:firstColumn="1" w:lastColumn="0" w:noHBand="0" w:noVBand="1"/>
      </w:tblPr>
      <w:tblGrid>
        <w:gridCol w:w="1584"/>
        <w:gridCol w:w="1498"/>
        <w:gridCol w:w="1689"/>
        <w:gridCol w:w="1761"/>
        <w:gridCol w:w="1836"/>
        <w:gridCol w:w="1543"/>
      </w:tblGrid>
      <w:tr w:rsidR="00616867" w:rsidRPr="003526C4" w14:paraId="37F3E287" w14:textId="77777777" w:rsidTr="00CA34BC">
        <w:trPr>
          <w:tblHeader/>
        </w:trPr>
        <w:tc>
          <w:tcPr>
            <w:tcW w:w="1712" w:type="dxa"/>
            <w:vAlign w:val="center"/>
          </w:tcPr>
          <w:p w14:paraId="2E180A13" w14:textId="77777777" w:rsidR="00616867" w:rsidRPr="00355927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r w:rsidRPr="00355927">
              <w:rPr>
                <w:rFonts w:ascii="Times New Roman" w:hAnsi="Times New Roman"/>
                <w:b/>
                <w:bCs/>
                <w:sz w:val="22"/>
                <w:szCs w:val="22"/>
              </w:rPr>
              <w:t>Аппарат</w:t>
            </w:r>
          </w:p>
        </w:tc>
        <w:tc>
          <w:tcPr>
            <w:tcW w:w="1528" w:type="dxa"/>
            <w:vAlign w:val="center"/>
          </w:tcPr>
          <w:p w14:paraId="6B47568A" w14:textId="77777777" w:rsidR="00616867" w:rsidRPr="0035592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r w:rsidRPr="00355927">
              <w:rPr>
                <w:rFonts w:ascii="Times New Roman" w:hAnsi="Times New Roman"/>
                <w:b/>
                <w:bCs/>
                <w:sz w:val="22"/>
                <w:szCs w:val="22"/>
              </w:rPr>
              <w:t>Позиция</w:t>
            </w:r>
          </w:p>
        </w:tc>
        <w:tc>
          <w:tcPr>
            <w:tcW w:w="1590" w:type="dxa"/>
            <w:vAlign w:val="center"/>
          </w:tcPr>
          <w:p w14:paraId="2ACFCB98" w14:textId="77777777" w:rsidR="00616867" w:rsidRPr="0035592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r w:rsidRPr="00355927">
              <w:rPr>
                <w:rFonts w:ascii="Times New Roman" w:hAnsi="Times New Roman"/>
                <w:b/>
                <w:bCs/>
                <w:sz w:val="22"/>
                <w:szCs w:val="22"/>
              </w:rPr>
              <w:t>Наименование позиции</w:t>
            </w:r>
          </w:p>
        </w:tc>
        <w:tc>
          <w:tcPr>
            <w:tcW w:w="1808" w:type="dxa"/>
            <w:vAlign w:val="center"/>
          </w:tcPr>
          <w:p w14:paraId="00C24995" w14:textId="77777777" w:rsidR="00616867" w:rsidRPr="0035592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r w:rsidRPr="00355927">
              <w:rPr>
                <w:rFonts w:ascii="Times New Roman" w:hAnsi="Times New Roman"/>
                <w:b/>
                <w:bCs/>
                <w:sz w:val="22"/>
                <w:szCs w:val="22"/>
              </w:rPr>
              <w:t>Проблема</w:t>
            </w:r>
          </w:p>
        </w:tc>
        <w:tc>
          <w:tcPr>
            <w:tcW w:w="1836" w:type="dxa"/>
            <w:vAlign w:val="center"/>
          </w:tcPr>
          <w:p w14:paraId="388D97EB" w14:textId="77777777" w:rsidR="00616867" w:rsidRPr="0035592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r w:rsidRPr="00355927">
              <w:rPr>
                <w:rFonts w:ascii="Times New Roman" w:hAnsi="Times New Roman"/>
                <w:b/>
                <w:bCs/>
                <w:sz w:val="22"/>
                <w:szCs w:val="22"/>
              </w:rPr>
              <w:t>Рекомендация</w:t>
            </w:r>
          </w:p>
        </w:tc>
        <w:tc>
          <w:tcPr>
            <w:tcW w:w="1437" w:type="dxa"/>
            <w:vAlign w:val="center"/>
          </w:tcPr>
          <w:p w14:paraId="2B09F474" w14:textId="77777777" w:rsidR="00616867" w:rsidRPr="0035592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r w:rsidRPr="00355927">
              <w:rPr>
                <w:rFonts w:ascii="Times New Roman" w:hAnsi="Times New Roman"/>
                <w:b/>
                <w:bCs/>
                <w:sz w:val="22"/>
                <w:szCs w:val="22"/>
              </w:rPr>
              <w:t>Критичность</w:t>
            </w:r>
          </w:p>
        </w:tc>
      </w:tr>
      <w:tr w:rsidR="00616867" w:rsidRPr="003526C4" w14:paraId="623D99C9" w14:textId="77777777" w:rsidTr="00CA34BC">
        <w:tc>
          <w:tcPr>
            <w:tcW w:w="1712" w:type="dxa"/>
            <w:vAlign w:val="center"/>
          </w:tcPr>
          <w:p w14:paraId="22462D76" w14:textId="77777777" w:rsidR="00616867" w:rsidRPr="0026479E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Абсорберы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S-111A, B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</w:t>
            </w:r>
          </w:p>
        </w:tc>
        <w:tc>
          <w:tcPr>
            <w:tcW w:w="1528" w:type="dxa"/>
            <w:vAlign w:val="center"/>
          </w:tcPr>
          <w:p w14:paraId="794AC83A" w14:textId="77777777" w:rsidR="00616867" w:rsidRPr="0026479E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TIRCA46390</w:t>
            </w:r>
          </w:p>
        </w:tc>
        <w:tc>
          <w:tcPr>
            <w:tcW w:w="1590" w:type="dxa"/>
            <w:vAlign w:val="center"/>
          </w:tcPr>
          <w:p w14:paraId="44F05A66" w14:textId="77777777" w:rsidR="00616867" w:rsidRPr="0026479E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Температура на входе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S</w:t>
            </w:r>
            <w:r w:rsidRPr="0026479E">
              <w:rPr>
                <w:rFonts w:ascii="Times New Roman" w:hAnsi="Times New Roman"/>
                <w:sz w:val="22"/>
                <w:szCs w:val="22"/>
              </w:rPr>
              <w:t>-111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A</w:t>
            </w:r>
            <w:r w:rsidRPr="0026479E">
              <w:rPr>
                <w:rFonts w:ascii="Times New Roman" w:hAnsi="Times New Roman"/>
                <w:sz w:val="22"/>
                <w:szCs w:val="22"/>
              </w:rPr>
              <w:t xml:space="preserve">,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B</w:t>
            </w:r>
          </w:p>
        </w:tc>
        <w:tc>
          <w:tcPr>
            <w:tcW w:w="1808" w:type="dxa"/>
            <w:vAlign w:val="center"/>
          </w:tcPr>
          <w:p w14:paraId="53C8C250" w14:textId="77777777" w:rsidR="00616867" w:rsidRPr="0026479E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098"/>
            <w:r>
              <w:rPr>
                <w:rFonts w:ascii="Times New Roman" w:hAnsi="Times New Roman"/>
                <w:sz w:val="22"/>
                <w:szCs w:val="22"/>
              </w:rPr>
              <w:t xml:space="preserve">Клапан открыт на 100 %, пар в т/о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E</w:t>
            </w:r>
            <w:r w:rsidRPr="0026479E">
              <w:rPr>
                <w:rFonts w:ascii="Times New Roman" w:hAnsi="Times New Roman"/>
                <w:sz w:val="22"/>
                <w:szCs w:val="22"/>
              </w:rPr>
              <w:t xml:space="preserve">-111 </w:t>
            </w:r>
            <w:r>
              <w:rPr>
                <w:rFonts w:ascii="Times New Roman" w:hAnsi="Times New Roman"/>
                <w:sz w:val="22"/>
                <w:szCs w:val="22"/>
              </w:rPr>
              <w:t>не подается</w:t>
            </w:r>
            <w:commentRangeEnd w:id="2098"/>
            <w:r w:rsidR="001A052B">
              <w:rPr>
                <w:rStyle w:val="affe"/>
              </w:rPr>
              <w:commentReference w:id="2098"/>
            </w:r>
          </w:p>
        </w:tc>
        <w:tc>
          <w:tcPr>
            <w:tcW w:w="1836" w:type="dxa"/>
            <w:vAlign w:val="center"/>
          </w:tcPr>
          <w:p w14:paraId="57D346EF" w14:textId="77777777" w:rsidR="00616867" w:rsidRPr="00231D5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099"/>
            <w:r>
              <w:rPr>
                <w:rFonts w:ascii="Times New Roman" w:hAnsi="Times New Roman"/>
                <w:sz w:val="22"/>
                <w:szCs w:val="22"/>
              </w:rPr>
              <w:t>Использовать разобранный контур</w:t>
            </w:r>
            <w:commentRangeEnd w:id="2099"/>
            <w:r w:rsidR="00F778FE">
              <w:rPr>
                <w:rStyle w:val="affe"/>
              </w:rPr>
              <w:commentReference w:id="2099"/>
            </w:r>
          </w:p>
        </w:tc>
        <w:tc>
          <w:tcPr>
            <w:tcW w:w="1437" w:type="dxa"/>
            <w:vAlign w:val="center"/>
          </w:tcPr>
          <w:p w14:paraId="5F5530CA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</w:tr>
      <w:tr w:rsidR="00616867" w:rsidRPr="003526C4" w14:paraId="0A9370FB" w14:textId="77777777" w:rsidTr="00CA34BC">
        <w:tc>
          <w:tcPr>
            <w:tcW w:w="1712" w:type="dxa"/>
            <w:vAlign w:val="center"/>
          </w:tcPr>
          <w:p w14:paraId="70419D24" w14:textId="77777777" w:rsidR="00616867" w:rsidRPr="003526C4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Абсорберы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S-1</w:t>
            </w:r>
            <w:r>
              <w:rPr>
                <w:rFonts w:ascii="Times New Roman" w:hAnsi="Times New Roman"/>
                <w:sz w:val="22"/>
                <w:szCs w:val="22"/>
              </w:rPr>
              <w:t>58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A, B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</w:t>
            </w:r>
          </w:p>
        </w:tc>
        <w:tc>
          <w:tcPr>
            <w:tcW w:w="1528" w:type="dxa"/>
            <w:vAlign w:val="center"/>
          </w:tcPr>
          <w:p w14:paraId="20366837" w14:textId="77777777" w:rsidR="00616867" w:rsidRPr="0026479E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TIRCA46</w:t>
            </w:r>
            <w:r>
              <w:rPr>
                <w:rFonts w:ascii="Times New Roman" w:hAnsi="Times New Roman"/>
                <w:sz w:val="22"/>
                <w:szCs w:val="22"/>
              </w:rPr>
              <w:t>001</w:t>
            </w:r>
          </w:p>
        </w:tc>
        <w:tc>
          <w:tcPr>
            <w:tcW w:w="1590" w:type="dxa"/>
            <w:vAlign w:val="center"/>
          </w:tcPr>
          <w:p w14:paraId="6248BC74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Температура на входе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S</w:t>
            </w:r>
            <w:r w:rsidRPr="0026479E">
              <w:rPr>
                <w:rFonts w:ascii="Times New Roman" w:hAnsi="Times New Roman"/>
                <w:sz w:val="22"/>
                <w:szCs w:val="22"/>
              </w:rPr>
              <w:t>-111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A</w:t>
            </w:r>
            <w:r w:rsidRPr="0026479E">
              <w:rPr>
                <w:rFonts w:ascii="Times New Roman" w:hAnsi="Times New Roman"/>
                <w:sz w:val="22"/>
                <w:szCs w:val="22"/>
              </w:rPr>
              <w:t xml:space="preserve">,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B</w:t>
            </w:r>
          </w:p>
        </w:tc>
        <w:tc>
          <w:tcPr>
            <w:tcW w:w="1808" w:type="dxa"/>
            <w:vAlign w:val="center"/>
          </w:tcPr>
          <w:p w14:paraId="1B728A01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100"/>
            <w:r>
              <w:rPr>
                <w:rFonts w:ascii="Times New Roman" w:hAnsi="Times New Roman"/>
                <w:sz w:val="22"/>
                <w:szCs w:val="22"/>
              </w:rPr>
              <w:t xml:space="preserve">Клапан открыт на 100 %, пар в т/о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E</w:t>
            </w:r>
            <w:r w:rsidRPr="0026479E">
              <w:rPr>
                <w:rFonts w:ascii="Times New Roman" w:hAnsi="Times New Roman"/>
                <w:sz w:val="22"/>
                <w:szCs w:val="22"/>
              </w:rPr>
              <w:t>-1</w:t>
            </w:r>
            <w:r>
              <w:rPr>
                <w:rFonts w:ascii="Times New Roman" w:hAnsi="Times New Roman"/>
                <w:sz w:val="22"/>
                <w:szCs w:val="22"/>
              </w:rPr>
              <w:t>05</w:t>
            </w:r>
            <w:r w:rsidRPr="0026479E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>не подается</w:t>
            </w:r>
            <w:commentRangeEnd w:id="2100"/>
            <w:r w:rsidR="001A052B">
              <w:rPr>
                <w:rStyle w:val="affe"/>
              </w:rPr>
              <w:commentReference w:id="2100"/>
            </w:r>
          </w:p>
        </w:tc>
        <w:tc>
          <w:tcPr>
            <w:tcW w:w="1836" w:type="dxa"/>
            <w:vAlign w:val="center"/>
          </w:tcPr>
          <w:p w14:paraId="1425165E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101"/>
            <w:r>
              <w:rPr>
                <w:rFonts w:ascii="Times New Roman" w:hAnsi="Times New Roman"/>
                <w:sz w:val="22"/>
                <w:szCs w:val="22"/>
              </w:rPr>
              <w:t>Использовать разобранный контур</w:t>
            </w:r>
            <w:commentRangeEnd w:id="2101"/>
            <w:r w:rsidR="00F778FE">
              <w:rPr>
                <w:rStyle w:val="affe"/>
              </w:rPr>
              <w:commentReference w:id="2101"/>
            </w:r>
          </w:p>
        </w:tc>
        <w:tc>
          <w:tcPr>
            <w:tcW w:w="1437" w:type="dxa"/>
            <w:vAlign w:val="center"/>
          </w:tcPr>
          <w:p w14:paraId="6DD7CAFE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</w:tr>
      <w:tr w:rsidR="00616867" w:rsidRPr="003526C4" w14:paraId="1D37751C" w14:textId="77777777" w:rsidTr="00CA34BC">
        <w:tc>
          <w:tcPr>
            <w:tcW w:w="1712" w:type="dxa"/>
            <w:vAlign w:val="center"/>
          </w:tcPr>
          <w:p w14:paraId="556206A7" w14:textId="77777777" w:rsidR="00616867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Абсорберы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S-157, B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</w:t>
            </w:r>
          </w:p>
        </w:tc>
        <w:tc>
          <w:tcPr>
            <w:tcW w:w="1528" w:type="dxa"/>
            <w:vAlign w:val="center"/>
          </w:tcPr>
          <w:p w14:paraId="2CA61AB9" w14:textId="77777777" w:rsidR="00616867" w:rsidRPr="00403E36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FIRC41100</w:t>
            </w:r>
          </w:p>
        </w:tc>
        <w:tc>
          <w:tcPr>
            <w:tcW w:w="1590" w:type="dxa"/>
            <w:vAlign w:val="center"/>
          </w:tcPr>
          <w:p w14:paraId="7B5BEDD1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Расход пара в Е-103</w:t>
            </w:r>
          </w:p>
        </w:tc>
        <w:tc>
          <w:tcPr>
            <w:tcW w:w="1808" w:type="dxa"/>
            <w:vAlign w:val="center"/>
          </w:tcPr>
          <w:p w14:paraId="10BF5720" w14:textId="77777777" w:rsidR="00616867" w:rsidRPr="00403E36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Замерзание прибора зимой, держат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PRD</w:t>
            </w:r>
          </w:p>
        </w:tc>
        <w:tc>
          <w:tcPr>
            <w:tcW w:w="1836" w:type="dxa"/>
            <w:vAlign w:val="center"/>
          </w:tcPr>
          <w:p w14:paraId="177E2531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Обогрев прибора</w:t>
            </w:r>
          </w:p>
        </w:tc>
        <w:tc>
          <w:tcPr>
            <w:tcW w:w="1437" w:type="dxa"/>
            <w:vAlign w:val="center"/>
          </w:tcPr>
          <w:p w14:paraId="5D6595FA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  <w:tr w:rsidR="00616867" w:rsidRPr="003526C4" w14:paraId="210E64E2" w14:textId="77777777" w:rsidTr="00CA34BC">
        <w:tc>
          <w:tcPr>
            <w:tcW w:w="1712" w:type="dxa"/>
            <w:vAlign w:val="center"/>
          </w:tcPr>
          <w:p w14:paraId="73946C1D" w14:textId="77777777" w:rsidR="00616867" w:rsidRPr="000B67E2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Реактор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R-10</w:t>
            </w: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  <w:tc>
          <w:tcPr>
            <w:tcW w:w="1528" w:type="dxa"/>
            <w:vAlign w:val="center"/>
          </w:tcPr>
          <w:p w14:paraId="2004968A" w14:textId="77777777" w:rsidR="00616867" w:rsidRPr="000B67E2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FIRCA41010</w:t>
            </w:r>
          </w:p>
        </w:tc>
        <w:tc>
          <w:tcPr>
            <w:tcW w:w="1590" w:type="dxa"/>
            <w:vAlign w:val="center"/>
          </w:tcPr>
          <w:p w14:paraId="6B0FE54D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>Расход пропилена в РМ</w:t>
            </w:r>
          </w:p>
        </w:tc>
        <w:tc>
          <w:tcPr>
            <w:tcW w:w="1808" w:type="dxa"/>
            <w:vAlign w:val="center"/>
          </w:tcPr>
          <w:p w14:paraId="5BDCAB83" w14:textId="77777777" w:rsidR="00616867" w:rsidRPr="000B67E2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Недостаточно проходимости при высоком давлении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0B67E2">
              <w:rPr>
                <w:rFonts w:ascii="Times New Roman" w:hAnsi="Times New Roman"/>
                <w:sz w:val="22"/>
                <w:szCs w:val="22"/>
              </w:rPr>
              <w:t>-101</w:t>
            </w:r>
          </w:p>
        </w:tc>
        <w:tc>
          <w:tcPr>
            <w:tcW w:w="1836" w:type="dxa"/>
            <w:vAlign w:val="center"/>
          </w:tcPr>
          <w:p w14:paraId="3BACBA33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Замена</w:t>
            </w:r>
            <w:r w:rsidRPr="003526C4">
              <w:rPr>
                <w:rFonts w:ascii="Times New Roman" w:hAnsi="Times New Roman"/>
                <w:sz w:val="22"/>
                <w:szCs w:val="22"/>
              </w:rPr>
              <w:t xml:space="preserve">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диафрагмы</w:t>
            </w:r>
          </w:p>
        </w:tc>
        <w:tc>
          <w:tcPr>
            <w:tcW w:w="1437" w:type="dxa"/>
            <w:vAlign w:val="center"/>
          </w:tcPr>
          <w:p w14:paraId="6C7008CC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616867" w:rsidRPr="003526C4" w14:paraId="1F7355FD" w14:textId="77777777" w:rsidTr="00CA34BC">
        <w:tc>
          <w:tcPr>
            <w:tcW w:w="1712" w:type="dxa"/>
            <w:vAlign w:val="center"/>
          </w:tcPr>
          <w:p w14:paraId="404105CC" w14:textId="77777777" w:rsidR="00616867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Реактор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R-10</w:t>
            </w: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  <w:tc>
          <w:tcPr>
            <w:tcW w:w="1528" w:type="dxa"/>
            <w:vAlign w:val="center"/>
          </w:tcPr>
          <w:p w14:paraId="198838D4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PIRC43000</w:t>
            </w:r>
          </w:p>
        </w:tc>
        <w:tc>
          <w:tcPr>
            <w:tcW w:w="1590" w:type="dxa"/>
            <w:vAlign w:val="center"/>
          </w:tcPr>
          <w:p w14:paraId="19F8EF11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Давление после </w:t>
            </w:r>
            <w:r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R-101</w:t>
            </w:r>
          </w:p>
        </w:tc>
        <w:tc>
          <w:tcPr>
            <w:tcW w:w="1808" w:type="dxa"/>
            <w:vAlign w:val="center"/>
          </w:tcPr>
          <w:p w14:paraId="7DF80EAD" w14:textId="77777777" w:rsidR="00616867" w:rsidRPr="00403E36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Недостаточно проходимости на высоких нагрузках</w:t>
            </w:r>
          </w:p>
        </w:tc>
        <w:tc>
          <w:tcPr>
            <w:tcW w:w="1836" w:type="dxa"/>
            <w:vAlign w:val="center"/>
          </w:tcPr>
          <w:p w14:paraId="30580932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Замена</w:t>
            </w:r>
            <w:r w:rsidRPr="003526C4">
              <w:rPr>
                <w:rFonts w:ascii="Times New Roman" w:hAnsi="Times New Roman"/>
                <w:sz w:val="22"/>
                <w:szCs w:val="22"/>
              </w:rPr>
              <w:t xml:space="preserve">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диафрагмы</w:t>
            </w:r>
          </w:p>
        </w:tc>
        <w:tc>
          <w:tcPr>
            <w:tcW w:w="1437" w:type="dxa"/>
            <w:vAlign w:val="center"/>
          </w:tcPr>
          <w:p w14:paraId="3C6590DE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616867" w:rsidRPr="003526C4" w14:paraId="6FFAEECD" w14:textId="77777777" w:rsidTr="00CA34BC">
        <w:tc>
          <w:tcPr>
            <w:tcW w:w="1712" w:type="dxa"/>
            <w:vAlign w:val="center"/>
          </w:tcPr>
          <w:p w14:paraId="26B68D60" w14:textId="77777777" w:rsidR="00616867" w:rsidRPr="000B67E2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Реактор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R-102</w:t>
            </w:r>
          </w:p>
        </w:tc>
        <w:tc>
          <w:tcPr>
            <w:tcW w:w="1528" w:type="dxa"/>
            <w:vAlign w:val="center"/>
          </w:tcPr>
          <w:p w14:paraId="445A53C6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PIRC42045</w:t>
            </w:r>
          </w:p>
        </w:tc>
        <w:tc>
          <w:tcPr>
            <w:tcW w:w="1590" w:type="dxa"/>
            <w:vAlign w:val="center"/>
          </w:tcPr>
          <w:p w14:paraId="584C99BC" w14:textId="77777777" w:rsidR="00616867" w:rsidRPr="000B67E2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Давление после </w:t>
            </w:r>
            <w:r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R-102</w:t>
            </w:r>
          </w:p>
        </w:tc>
        <w:tc>
          <w:tcPr>
            <w:tcW w:w="1808" w:type="dxa"/>
            <w:vAlign w:val="center"/>
          </w:tcPr>
          <w:p w14:paraId="0DB2B417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Колебания показаний прибора</w:t>
            </w:r>
          </w:p>
        </w:tc>
        <w:tc>
          <w:tcPr>
            <w:tcW w:w="1836" w:type="dxa"/>
            <w:vAlign w:val="center"/>
          </w:tcPr>
          <w:p w14:paraId="1BB39453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позиционера</w:t>
            </w:r>
          </w:p>
        </w:tc>
        <w:tc>
          <w:tcPr>
            <w:tcW w:w="1437" w:type="dxa"/>
            <w:vAlign w:val="center"/>
          </w:tcPr>
          <w:p w14:paraId="534DEFF2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616867" w:rsidRPr="003526C4" w14:paraId="23B9EC3D" w14:textId="77777777" w:rsidTr="00CA34BC">
        <w:tc>
          <w:tcPr>
            <w:tcW w:w="1712" w:type="dxa"/>
            <w:vAlign w:val="center"/>
          </w:tcPr>
          <w:p w14:paraId="08A83127" w14:textId="77777777" w:rsidR="00616867" w:rsidRPr="003526C4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Реактор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R-102</w:t>
            </w:r>
          </w:p>
        </w:tc>
        <w:tc>
          <w:tcPr>
            <w:tcW w:w="1528" w:type="dxa"/>
            <w:vAlign w:val="center"/>
          </w:tcPr>
          <w:p w14:paraId="37725041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FIRC45020</w:t>
            </w:r>
          </w:p>
        </w:tc>
        <w:tc>
          <w:tcPr>
            <w:tcW w:w="1590" w:type="dxa"/>
            <w:vAlign w:val="center"/>
          </w:tcPr>
          <w:p w14:paraId="377D9219" w14:textId="77777777" w:rsidR="00616867" w:rsidRPr="000B67E2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Расход ПИПБ в Е-104</w:t>
            </w:r>
          </w:p>
        </w:tc>
        <w:tc>
          <w:tcPr>
            <w:tcW w:w="1808" w:type="dxa"/>
            <w:vAlign w:val="center"/>
          </w:tcPr>
          <w:p w14:paraId="675AA3AB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Колебания показаний прибора</w:t>
            </w:r>
          </w:p>
        </w:tc>
        <w:tc>
          <w:tcPr>
            <w:tcW w:w="1836" w:type="dxa"/>
            <w:vAlign w:val="center"/>
          </w:tcPr>
          <w:p w14:paraId="1B45C81E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позиционера</w:t>
            </w:r>
          </w:p>
        </w:tc>
        <w:tc>
          <w:tcPr>
            <w:tcW w:w="1437" w:type="dxa"/>
            <w:vAlign w:val="center"/>
          </w:tcPr>
          <w:p w14:paraId="5F1AD713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616867" w:rsidRPr="003526C4" w14:paraId="1E274F59" w14:textId="77777777" w:rsidTr="00CA34BC">
        <w:tc>
          <w:tcPr>
            <w:tcW w:w="1712" w:type="dxa"/>
            <w:vAlign w:val="center"/>
          </w:tcPr>
          <w:p w14:paraId="2EA8AF10" w14:textId="77777777" w:rsidR="00616867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Реактор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R-102</w:t>
            </w:r>
          </w:p>
        </w:tc>
        <w:tc>
          <w:tcPr>
            <w:tcW w:w="1528" w:type="dxa"/>
            <w:vAlign w:val="center"/>
          </w:tcPr>
          <w:p w14:paraId="1850B68E" w14:textId="77777777" w:rsidR="00616867" w:rsidRPr="00403E36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FIRC4</w:t>
            </w:r>
            <w:r>
              <w:rPr>
                <w:rFonts w:ascii="Times New Roman" w:hAnsi="Times New Roman"/>
                <w:sz w:val="22"/>
                <w:szCs w:val="22"/>
              </w:rPr>
              <w:t>2040</w:t>
            </w:r>
          </w:p>
        </w:tc>
        <w:tc>
          <w:tcPr>
            <w:tcW w:w="1590" w:type="dxa"/>
            <w:vAlign w:val="center"/>
          </w:tcPr>
          <w:p w14:paraId="6B7832D6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Расход пара в Е-104</w:t>
            </w:r>
          </w:p>
        </w:tc>
        <w:tc>
          <w:tcPr>
            <w:tcW w:w="1808" w:type="dxa"/>
            <w:vAlign w:val="center"/>
          </w:tcPr>
          <w:p w14:paraId="7D431FFE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Замерзание прибора зимой, держат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PRD</w:t>
            </w:r>
          </w:p>
        </w:tc>
        <w:tc>
          <w:tcPr>
            <w:tcW w:w="1836" w:type="dxa"/>
            <w:vAlign w:val="center"/>
          </w:tcPr>
          <w:p w14:paraId="132F54FA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Обогрев прибора</w:t>
            </w:r>
          </w:p>
        </w:tc>
        <w:tc>
          <w:tcPr>
            <w:tcW w:w="1437" w:type="dxa"/>
            <w:vAlign w:val="center"/>
          </w:tcPr>
          <w:p w14:paraId="19DBBE7C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  <w:tr w:rsidR="00616867" w:rsidRPr="003526C4" w14:paraId="6A63767E" w14:textId="77777777" w:rsidTr="00CA34BC">
        <w:tc>
          <w:tcPr>
            <w:tcW w:w="1712" w:type="dxa"/>
            <w:vAlign w:val="center"/>
          </w:tcPr>
          <w:p w14:paraId="651BDAED" w14:textId="77777777" w:rsidR="00616867" w:rsidRPr="001E3A85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Реактор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R-10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  <w:tc>
          <w:tcPr>
            <w:tcW w:w="1528" w:type="dxa"/>
            <w:vAlign w:val="center"/>
          </w:tcPr>
          <w:p w14:paraId="78AAAEE1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FIRC43100</w:t>
            </w:r>
          </w:p>
        </w:tc>
        <w:tc>
          <w:tcPr>
            <w:tcW w:w="1590" w:type="dxa"/>
            <w:vAlign w:val="center"/>
          </w:tcPr>
          <w:p w14:paraId="4703E673" w14:textId="77777777" w:rsidR="00616867" w:rsidRPr="001E3A85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Расход бензола из отд. </w:t>
            </w:r>
            <w:proofErr w:type="spellStart"/>
            <w:r>
              <w:rPr>
                <w:rFonts w:ascii="Times New Roman" w:hAnsi="Times New Roman"/>
                <w:sz w:val="22"/>
                <w:szCs w:val="22"/>
              </w:rPr>
              <w:t>рект-ии</w:t>
            </w:r>
            <w:proofErr w:type="spellEnd"/>
            <w:r>
              <w:rPr>
                <w:rFonts w:ascii="Times New Roman" w:hAnsi="Times New Roman"/>
                <w:sz w:val="22"/>
                <w:szCs w:val="22"/>
              </w:rPr>
              <w:t xml:space="preserve">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V</w:t>
            </w:r>
            <w:r w:rsidRPr="001E3A85">
              <w:rPr>
                <w:rFonts w:ascii="Times New Roman" w:hAnsi="Times New Roman"/>
                <w:sz w:val="22"/>
                <w:szCs w:val="22"/>
              </w:rPr>
              <w:t>-153</w:t>
            </w:r>
          </w:p>
        </w:tc>
        <w:tc>
          <w:tcPr>
            <w:tcW w:w="1808" w:type="dxa"/>
            <w:vAlign w:val="center"/>
          </w:tcPr>
          <w:p w14:paraId="7BAC953A" w14:textId="77777777" w:rsidR="00616867" w:rsidRPr="001E3A85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 xml:space="preserve">Недостаточно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проходимости клапана, периодический </w:t>
            </w:r>
            <w:proofErr w:type="spellStart"/>
            <w:r>
              <w:rPr>
                <w:rFonts w:ascii="Times New Roman" w:hAnsi="Times New Roman"/>
                <w:sz w:val="22"/>
                <w:szCs w:val="22"/>
              </w:rPr>
              <w:t>зашкал</w:t>
            </w:r>
            <w:proofErr w:type="spellEnd"/>
          </w:p>
        </w:tc>
        <w:tc>
          <w:tcPr>
            <w:tcW w:w="1836" w:type="dxa"/>
            <w:vAlign w:val="center"/>
          </w:tcPr>
          <w:p w14:paraId="26E5CEE7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Замена</w:t>
            </w:r>
            <w:r w:rsidRPr="003526C4">
              <w:rPr>
                <w:rFonts w:ascii="Times New Roman" w:hAnsi="Times New Roman"/>
                <w:sz w:val="22"/>
                <w:szCs w:val="22"/>
              </w:rPr>
              <w:t xml:space="preserve">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диафрагмы, корректировка шкалы</w:t>
            </w:r>
          </w:p>
        </w:tc>
        <w:tc>
          <w:tcPr>
            <w:tcW w:w="1437" w:type="dxa"/>
            <w:vAlign w:val="center"/>
          </w:tcPr>
          <w:p w14:paraId="593F3F12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616867" w:rsidRPr="003526C4" w14:paraId="57C86B0E" w14:textId="77777777" w:rsidTr="00CA34BC">
        <w:tc>
          <w:tcPr>
            <w:tcW w:w="1712" w:type="dxa"/>
            <w:vAlign w:val="center"/>
          </w:tcPr>
          <w:p w14:paraId="04C5C1A1" w14:textId="77777777" w:rsidR="00616867" w:rsidRPr="003526C4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lastRenderedPageBreak/>
              <w:t xml:space="preserve">Реактор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R-10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  <w:tc>
          <w:tcPr>
            <w:tcW w:w="1528" w:type="dxa"/>
            <w:vAlign w:val="center"/>
          </w:tcPr>
          <w:p w14:paraId="31A1E8A6" w14:textId="77777777" w:rsidR="00616867" w:rsidRPr="00456739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FIRC</w:t>
            </w:r>
            <w:r>
              <w:rPr>
                <w:rFonts w:ascii="Times New Roman" w:hAnsi="Times New Roman"/>
                <w:sz w:val="22"/>
                <w:szCs w:val="22"/>
              </w:rPr>
              <w:t>47050</w:t>
            </w:r>
          </w:p>
        </w:tc>
        <w:tc>
          <w:tcPr>
            <w:tcW w:w="1590" w:type="dxa"/>
            <w:vAlign w:val="center"/>
          </w:tcPr>
          <w:p w14:paraId="2B66F3C2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Расход свежего бензола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V</w:t>
            </w:r>
            <w:r w:rsidRPr="001E3A85">
              <w:rPr>
                <w:rFonts w:ascii="Times New Roman" w:hAnsi="Times New Roman"/>
                <w:sz w:val="22"/>
                <w:szCs w:val="22"/>
              </w:rPr>
              <w:t>-153</w:t>
            </w:r>
          </w:p>
        </w:tc>
        <w:tc>
          <w:tcPr>
            <w:tcW w:w="1808" w:type="dxa"/>
            <w:vAlign w:val="center"/>
          </w:tcPr>
          <w:p w14:paraId="27A22FF2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Показания в  </w:t>
            </w:r>
            <w:proofErr w:type="spellStart"/>
            <w:r>
              <w:rPr>
                <w:rFonts w:ascii="Times New Roman" w:hAnsi="Times New Roman"/>
                <w:sz w:val="22"/>
                <w:szCs w:val="22"/>
              </w:rPr>
              <w:t>зашкале</w:t>
            </w:r>
            <w:proofErr w:type="spellEnd"/>
          </w:p>
        </w:tc>
        <w:tc>
          <w:tcPr>
            <w:tcW w:w="1836" w:type="dxa"/>
            <w:vAlign w:val="center"/>
          </w:tcPr>
          <w:p w14:paraId="141621EC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Корректировка шкалы</w:t>
            </w:r>
          </w:p>
        </w:tc>
        <w:tc>
          <w:tcPr>
            <w:tcW w:w="1437" w:type="dxa"/>
            <w:vAlign w:val="center"/>
          </w:tcPr>
          <w:p w14:paraId="30200765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616867" w:rsidRPr="003526C4" w14:paraId="0FF194C9" w14:textId="77777777" w:rsidTr="00CA34BC">
        <w:tc>
          <w:tcPr>
            <w:tcW w:w="1712" w:type="dxa"/>
            <w:vAlign w:val="center"/>
          </w:tcPr>
          <w:p w14:paraId="3EBFEF39" w14:textId="77777777" w:rsidR="00616867" w:rsidRPr="003526C4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С-121</w:t>
            </w:r>
          </w:p>
        </w:tc>
        <w:tc>
          <w:tcPr>
            <w:tcW w:w="1528" w:type="dxa"/>
            <w:vAlign w:val="center"/>
          </w:tcPr>
          <w:p w14:paraId="64493034" w14:textId="77777777" w:rsidR="00616867" w:rsidRPr="00456739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FI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A</w:t>
            </w:r>
            <w:r>
              <w:rPr>
                <w:rFonts w:ascii="Times New Roman" w:hAnsi="Times New Roman"/>
                <w:sz w:val="22"/>
                <w:szCs w:val="22"/>
              </w:rPr>
              <w:t>43110</w:t>
            </w:r>
          </w:p>
        </w:tc>
        <w:tc>
          <w:tcPr>
            <w:tcW w:w="1590" w:type="dxa"/>
            <w:vAlign w:val="center"/>
          </w:tcPr>
          <w:p w14:paraId="66CB1434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 xml:space="preserve">Расход </w:t>
            </w:r>
            <w:r>
              <w:rPr>
                <w:rFonts w:ascii="Times New Roman" w:hAnsi="Times New Roman"/>
                <w:sz w:val="22"/>
                <w:szCs w:val="22"/>
              </w:rPr>
              <w:t>флегмы в С-121</w:t>
            </w:r>
          </w:p>
        </w:tc>
        <w:tc>
          <w:tcPr>
            <w:tcW w:w="1808" w:type="dxa"/>
            <w:vAlign w:val="center"/>
          </w:tcPr>
          <w:p w14:paraId="17D2FC83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 xml:space="preserve">Недостаточно </w:t>
            </w:r>
            <w:r>
              <w:rPr>
                <w:rFonts w:ascii="Times New Roman" w:hAnsi="Times New Roman"/>
                <w:sz w:val="22"/>
                <w:szCs w:val="22"/>
              </w:rPr>
              <w:t>проходимости клапана</w:t>
            </w:r>
          </w:p>
        </w:tc>
        <w:tc>
          <w:tcPr>
            <w:tcW w:w="1836" w:type="dxa"/>
            <w:vAlign w:val="center"/>
          </w:tcPr>
          <w:p w14:paraId="142DFD77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Замена</w:t>
            </w:r>
            <w:r w:rsidRPr="003526C4">
              <w:rPr>
                <w:rFonts w:ascii="Times New Roman" w:hAnsi="Times New Roman"/>
                <w:sz w:val="22"/>
                <w:szCs w:val="22"/>
              </w:rPr>
              <w:t xml:space="preserve">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диафрагмы</w:t>
            </w:r>
          </w:p>
        </w:tc>
        <w:tc>
          <w:tcPr>
            <w:tcW w:w="1437" w:type="dxa"/>
            <w:vAlign w:val="center"/>
          </w:tcPr>
          <w:p w14:paraId="436189D5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</w:tr>
      <w:tr w:rsidR="00616867" w:rsidRPr="003526C4" w14:paraId="1E0A0A29" w14:textId="77777777" w:rsidTr="00CA34BC">
        <w:tc>
          <w:tcPr>
            <w:tcW w:w="1712" w:type="dxa"/>
            <w:vAlign w:val="center"/>
          </w:tcPr>
          <w:p w14:paraId="41E5A5C8" w14:textId="77777777" w:rsidR="00616867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С-121</w:t>
            </w:r>
          </w:p>
        </w:tc>
        <w:tc>
          <w:tcPr>
            <w:tcW w:w="1528" w:type="dxa"/>
            <w:vAlign w:val="center"/>
          </w:tcPr>
          <w:p w14:paraId="2215BD6E" w14:textId="77777777" w:rsidR="00616867" w:rsidRPr="00456739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FI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>
              <w:rPr>
                <w:rFonts w:ascii="Times New Roman" w:hAnsi="Times New Roman"/>
                <w:sz w:val="22"/>
                <w:szCs w:val="22"/>
              </w:rPr>
              <w:t>43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123</w:t>
            </w:r>
          </w:p>
        </w:tc>
        <w:tc>
          <w:tcPr>
            <w:tcW w:w="1590" w:type="dxa"/>
            <w:vAlign w:val="center"/>
          </w:tcPr>
          <w:p w14:paraId="3710DB49" w14:textId="77777777" w:rsidR="00616867" w:rsidRPr="00456739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 xml:space="preserve">Расход </w:t>
            </w:r>
            <w:r>
              <w:rPr>
                <w:rFonts w:ascii="Times New Roman" w:hAnsi="Times New Roman"/>
                <w:sz w:val="22"/>
                <w:szCs w:val="22"/>
              </w:rPr>
              <w:t>воды в Е-123</w:t>
            </w:r>
          </w:p>
        </w:tc>
        <w:tc>
          <w:tcPr>
            <w:tcW w:w="1808" w:type="dxa"/>
            <w:vAlign w:val="center"/>
          </w:tcPr>
          <w:p w14:paraId="1CB94D73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102"/>
            <w:r>
              <w:rPr>
                <w:rFonts w:ascii="Times New Roman" w:hAnsi="Times New Roman"/>
                <w:sz w:val="22"/>
                <w:szCs w:val="22"/>
              </w:rPr>
              <w:t>Пропуск на закрытый</w:t>
            </w:r>
            <w:commentRangeEnd w:id="2102"/>
            <w:r w:rsidR="00F778FE">
              <w:rPr>
                <w:rStyle w:val="affe"/>
              </w:rPr>
              <w:commentReference w:id="2102"/>
            </w:r>
          </w:p>
        </w:tc>
        <w:tc>
          <w:tcPr>
            <w:tcW w:w="1836" w:type="dxa"/>
            <w:vAlign w:val="center"/>
          </w:tcPr>
          <w:p w14:paraId="0BDCE4A9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позиционера</w:t>
            </w:r>
          </w:p>
        </w:tc>
        <w:tc>
          <w:tcPr>
            <w:tcW w:w="1437" w:type="dxa"/>
            <w:vAlign w:val="center"/>
          </w:tcPr>
          <w:p w14:paraId="343CDD7E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  <w:tr w:rsidR="00616867" w:rsidRPr="003526C4" w14:paraId="02BB2BFF" w14:textId="77777777" w:rsidTr="00CA34BC">
        <w:tc>
          <w:tcPr>
            <w:tcW w:w="1712" w:type="dxa"/>
            <w:vAlign w:val="center"/>
          </w:tcPr>
          <w:p w14:paraId="02348324" w14:textId="77777777" w:rsidR="00616867" w:rsidRPr="003526C4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С-121</w:t>
            </w:r>
          </w:p>
        </w:tc>
        <w:tc>
          <w:tcPr>
            <w:tcW w:w="1528" w:type="dxa"/>
            <w:vAlign w:val="center"/>
          </w:tcPr>
          <w:p w14:paraId="3397B10E" w14:textId="77777777" w:rsidR="00616867" w:rsidRPr="00456739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FI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>
              <w:rPr>
                <w:rFonts w:ascii="Times New Roman" w:hAnsi="Times New Roman"/>
                <w:sz w:val="22"/>
                <w:szCs w:val="22"/>
              </w:rPr>
              <w:t>43070</w:t>
            </w:r>
          </w:p>
        </w:tc>
        <w:tc>
          <w:tcPr>
            <w:tcW w:w="1590" w:type="dxa"/>
            <w:vAlign w:val="center"/>
          </w:tcPr>
          <w:p w14:paraId="5D7029AC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 xml:space="preserve">Расход </w:t>
            </w:r>
            <w:r>
              <w:rPr>
                <w:rFonts w:ascii="Times New Roman" w:hAnsi="Times New Roman"/>
                <w:sz w:val="22"/>
                <w:szCs w:val="22"/>
              </w:rPr>
              <w:t>воды в Е-121</w:t>
            </w:r>
          </w:p>
        </w:tc>
        <w:tc>
          <w:tcPr>
            <w:tcW w:w="1808" w:type="dxa"/>
            <w:vAlign w:val="center"/>
          </w:tcPr>
          <w:p w14:paraId="32FB962F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Эффект «закусывания клапана»</w:t>
            </w:r>
          </w:p>
        </w:tc>
        <w:tc>
          <w:tcPr>
            <w:tcW w:w="1836" w:type="dxa"/>
            <w:vAlign w:val="center"/>
          </w:tcPr>
          <w:p w14:paraId="78BD55B9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позиционера</w:t>
            </w:r>
          </w:p>
        </w:tc>
        <w:tc>
          <w:tcPr>
            <w:tcW w:w="1437" w:type="dxa"/>
            <w:vAlign w:val="center"/>
          </w:tcPr>
          <w:p w14:paraId="128E9372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  <w:tr w:rsidR="00616867" w:rsidRPr="003526C4" w14:paraId="0411ED99" w14:textId="77777777" w:rsidTr="00CA34BC">
        <w:tc>
          <w:tcPr>
            <w:tcW w:w="1712" w:type="dxa"/>
            <w:vAlign w:val="center"/>
          </w:tcPr>
          <w:p w14:paraId="61939639" w14:textId="77777777" w:rsidR="00616867" w:rsidRPr="003526C4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С-121</w:t>
            </w:r>
          </w:p>
        </w:tc>
        <w:tc>
          <w:tcPr>
            <w:tcW w:w="1528" w:type="dxa"/>
            <w:vAlign w:val="center"/>
          </w:tcPr>
          <w:p w14:paraId="75F6F893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FI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>
              <w:rPr>
                <w:rFonts w:ascii="Times New Roman" w:hAnsi="Times New Roman"/>
                <w:sz w:val="22"/>
                <w:szCs w:val="22"/>
              </w:rPr>
              <w:t>43080</w:t>
            </w:r>
          </w:p>
        </w:tc>
        <w:tc>
          <w:tcPr>
            <w:tcW w:w="1590" w:type="dxa"/>
            <w:vAlign w:val="center"/>
          </w:tcPr>
          <w:p w14:paraId="1EAB1784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 xml:space="preserve">Расход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ХЗВ из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V</w:t>
            </w:r>
            <w:r>
              <w:rPr>
                <w:rFonts w:ascii="Times New Roman" w:hAnsi="Times New Roman"/>
                <w:sz w:val="22"/>
                <w:szCs w:val="22"/>
              </w:rPr>
              <w:t>-121</w:t>
            </w:r>
          </w:p>
        </w:tc>
        <w:tc>
          <w:tcPr>
            <w:tcW w:w="1808" w:type="dxa"/>
            <w:vAlign w:val="center"/>
          </w:tcPr>
          <w:p w14:paraId="24B1DD06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103"/>
            <w:r>
              <w:rPr>
                <w:rFonts w:ascii="Times New Roman" w:hAnsi="Times New Roman"/>
                <w:sz w:val="22"/>
                <w:szCs w:val="22"/>
              </w:rPr>
              <w:t xml:space="preserve">Пропуск на закрытый, </w:t>
            </w:r>
            <w:commentRangeEnd w:id="2103"/>
            <w:r w:rsidR="00F778FE">
              <w:rPr>
                <w:rStyle w:val="affe"/>
              </w:rPr>
              <w:commentReference w:id="2103"/>
            </w:r>
            <w:r>
              <w:rPr>
                <w:rFonts w:ascii="Times New Roman" w:hAnsi="Times New Roman"/>
                <w:sz w:val="22"/>
                <w:szCs w:val="22"/>
              </w:rPr>
              <w:t>э</w:t>
            </w:r>
            <w:r w:rsidRPr="003526C4">
              <w:rPr>
                <w:rFonts w:ascii="Times New Roman" w:hAnsi="Times New Roman"/>
                <w:sz w:val="22"/>
                <w:szCs w:val="22"/>
              </w:rPr>
              <w:t>ффект «закусывания клапана»</w:t>
            </w:r>
          </w:p>
        </w:tc>
        <w:tc>
          <w:tcPr>
            <w:tcW w:w="1836" w:type="dxa"/>
            <w:vAlign w:val="center"/>
          </w:tcPr>
          <w:p w14:paraId="56790040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позиционера</w:t>
            </w:r>
          </w:p>
        </w:tc>
        <w:tc>
          <w:tcPr>
            <w:tcW w:w="1437" w:type="dxa"/>
            <w:vAlign w:val="center"/>
          </w:tcPr>
          <w:p w14:paraId="7B0B859E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  <w:tr w:rsidR="00616867" w:rsidRPr="003526C4" w14:paraId="286190B3" w14:textId="77777777" w:rsidTr="00CA34BC">
        <w:tc>
          <w:tcPr>
            <w:tcW w:w="1712" w:type="dxa"/>
            <w:vAlign w:val="center"/>
          </w:tcPr>
          <w:p w14:paraId="3ED4A8F9" w14:textId="77777777" w:rsidR="00616867" w:rsidRPr="003526C4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С-121</w:t>
            </w:r>
          </w:p>
        </w:tc>
        <w:tc>
          <w:tcPr>
            <w:tcW w:w="1528" w:type="dxa"/>
            <w:vAlign w:val="center"/>
          </w:tcPr>
          <w:p w14:paraId="7F63409B" w14:textId="77777777" w:rsidR="00616867" w:rsidRPr="003D3AE5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T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>
              <w:rPr>
                <w:rFonts w:ascii="Times New Roman" w:hAnsi="Times New Roman"/>
                <w:sz w:val="22"/>
                <w:szCs w:val="22"/>
              </w:rPr>
              <w:t>43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120</w:t>
            </w:r>
          </w:p>
        </w:tc>
        <w:tc>
          <w:tcPr>
            <w:tcW w:w="1590" w:type="dxa"/>
            <w:vAlign w:val="center"/>
          </w:tcPr>
          <w:p w14:paraId="1DB26695" w14:textId="77777777" w:rsidR="00616867" w:rsidRPr="003D3AE5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Температура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V-121</w:t>
            </w:r>
          </w:p>
        </w:tc>
        <w:tc>
          <w:tcPr>
            <w:tcW w:w="1808" w:type="dxa"/>
            <w:vAlign w:val="center"/>
          </w:tcPr>
          <w:p w14:paraId="601627BC" w14:textId="77777777" w:rsidR="00616867" w:rsidRPr="003D3AE5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Нет отклика по Т на изменение положения клапана, нет запаса по Т на насосе</w:t>
            </w:r>
          </w:p>
        </w:tc>
        <w:tc>
          <w:tcPr>
            <w:tcW w:w="1836" w:type="dxa"/>
            <w:vAlign w:val="center"/>
          </w:tcPr>
          <w:p w14:paraId="4CFF4DAF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позиционера</w:t>
            </w:r>
          </w:p>
        </w:tc>
        <w:tc>
          <w:tcPr>
            <w:tcW w:w="1437" w:type="dxa"/>
            <w:vAlign w:val="center"/>
          </w:tcPr>
          <w:p w14:paraId="79540C1C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616867" w:rsidRPr="003526C4" w14:paraId="61EFEC34" w14:textId="77777777" w:rsidTr="00CA34BC">
        <w:tc>
          <w:tcPr>
            <w:tcW w:w="1712" w:type="dxa"/>
            <w:vAlign w:val="center"/>
          </w:tcPr>
          <w:p w14:paraId="41F8E6B0" w14:textId="77777777" w:rsidR="00616867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С-131</w:t>
            </w:r>
          </w:p>
        </w:tc>
        <w:tc>
          <w:tcPr>
            <w:tcW w:w="1528" w:type="dxa"/>
            <w:vAlign w:val="center"/>
          </w:tcPr>
          <w:p w14:paraId="04B6C89B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FI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>
              <w:rPr>
                <w:rFonts w:ascii="Times New Roman" w:hAnsi="Times New Roman"/>
                <w:sz w:val="22"/>
                <w:szCs w:val="22"/>
              </w:rPr>
              <w:t>44030</w:t>
            </w:r>
          </w:p>
        </w:tc>
        <w:tc>
          <w:tcPr>
            <w:tcW w:w="1590" w:type="dxa"/>
            <w:vAlign w:val="center"/>
          </w:tcPr>
          <w:p w14:paraId="733A8D8A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 xml:space="preserve">Расход </w:t>
            </w:r>
            <w:r>
              <w:rPr>
                <w:rFonts w:ascii="Times New Roman" w:hAnsi="Times New Roman"/>
                <w:sz w:val="22"/>
                <w:szCs w:val="22"/>
              </w:rPr>
              <w:t>флегмы в С-131</w:t>
            </w:r>
          </w:p>
        </w:tc>
        <w:tc>
          <w:tcPr>
            <w:tcW w:w="1808" w:type="dxa"/>
            <w:vAlign w:val="center"/>
          </w:tcPr>
          <w:p w14:paraId="2854DFEB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Показания в  </w:t>
            </w:r>
            <w:proofErr w:type="spellStart"/>
            <w:r>
              <w:rPr>
                <w:rFonts w:ascii="Times New Roman" w:hAnsi="Times New Roman"/>
                <w:sz w:val="22"/>
                <w:szCs w:val="22"/>
              </w:rPr>
              <w:t>зашкале</w:t>
            </w:r>
            <w:proofErr w:type="spellEnd"/>
          </w:p>
        </w:tc>
        <w:tc>
          <w:tcPr>
            <w:tcW w:w="1836" w:type="dxa"/>
            <w:vAlign w:val="center"/>
          </w:tcPr>
          <w:p w14:paraId="5B1F0CB7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Корректировка шкалы</w:t>
            </w:r>
          </w:p>
        </w:tc>
        <w:tc>
          <w:tcPr>
            <w:tcW w:w="1437" w:type="dxa"/>
            <w:vAlign w:val="center"/>
          </w:tcPr>
          <w:p w14:paraId="5137BA39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</w:tr>
      <w:tr w:rsidR="00616867" w:rsidRPr="003526C4" w14:paraId="2B416381" w14:textId="77777777" w:rsidTr="00CA34BC">
        <w:tc>
          <w:tcPr>
            <w:tcW w:w="1712" w:type="dxa"/>
            <w:vAlign w:val="center"/>
          </w:tcPr>
          <w:p w14:paraId="4C457C61" w14:textId="77777777" w:rsidR="00616867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С-131</w:t>
            </w:r>
          </w:p>
        </w:tc>
        <w:tc>
          <w:tcPr>
            <w:tcW w:w="1528" w:type="dxa"/>
            <w:vAlign w:val="center"/>
          </w:tcPr>
          <w:p w14:paraId="20C167E3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AIRA41505</w:t>
            </w:r>
          </w:p>
        </w:tc>
        <w:tc>
          <w:tcPr>
            <w:tcW w:w="1590" w:type="dxa"/>
            <w:vAlign w:val="center"/>
          </w:tcPr>
          <w:p w14:paraId="36BB305B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Вода в </w:t>
            </w:r>
            <w:proofErr w:type="spellStart"/>
            <w:r>
              <w:rPr>
                <w:rFonts w:ascii="Times New Roman" w:hAnsi="Times New Roman"/>
                <w:sz w:val="22"/>
                <w:szCs w:val="22"/>
              </w:rPr>
              <w:t>рец</w:t>
            </w:r>
            <w:proofErr w:type="spellEnd"/>
            <w:r>
              <w:rPr>
                <w:rFonts w:ascii="Times New Roman" w:hAnsi="Times New Roman"/>
                <w:sz w:val="22"/>
                <w:szCs w:val="22"/>
              </w:rPr>
              <w:t>. бензол в Е-134</w:t>
            </w:r>
          </w:p>
        </w:tc>
        <w:tc>
          <w:tcPr>
            <w:tcW w:w="1808" w:type="dxa"/>
            <w:vAlign w:val="center"/>
          </w:tcPr>
          <w:p w14:paraId="463AD213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Показания в  </w:t>
            </w:r>
            <w:proofErr w:type="spellStart"/>
            <w:r>
              <w:rPr>
                <w:rFonts w:ascii="Times New Roman" w:hAnsi="Times New Roman"/>
                <w:sz w:val="22"/>
                <w:szCs w:val="22"/>
              </w:rPr>
              <w:t>зашкале</w:t>
            </w:r>
            <w:proofErr w:type="spellEnd"/>
          </w:p>
        </w:tc>
        <w:tc>
          <w:tcPr>
            <w:tcW w:w="1836" w:type="dxa"/>
            <w:vAlign w:val="center"/>
          </w:tcPr>
          <w:p w14:paraId="5999F386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Корректировка шкалы</w:t>
            </w:r>
          </w:p>
        </w:tc>
        <w:tc>
          <w:tcPr>
            <w:tcW w:w="1437" w:type="dxa"/>
            <w:vAlign w:val="center"/>
          </w:tcPr>
          <w:p w14:paraId="0220469B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  <w:tr w:rsidR="00616867" w:rsidRPr="003526C4" w14:paraId="2D108B41" w14:textId="77777777" w:rsidTr="00CA34BC">
        <w:tc>
          <w:tcPr>
            <w:tcW w:w="1712" w:type="dxa"/>
            <w:vAlign w:val="center"/>
          </w:tcPr>
          <w:p w14:paraId="06931261" w14:textId="77777777" w:rsidR="00616867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С-131</w:t>
            </w:r>
          </w:p>
        </w:tc>
        <w:tc>
          <w:tcPr>
            <w:tcW w:w="1528" w:type="dxa"/>
            <w:vAlign w:val="center"/>
          </w:tcPr>
          <w:p w14:paraId="5334B46E" w14:textId="77777777" w:rsidR="00616867" w:rsidRPr="00620685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FI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>
              <w:rPr>
                <w:rFonts w:ascii="Times New Roman" w:hAnsi="Times New Roman"/>
                <w:sz w:val="22"/>
                <w:szCs w:val="22"/>
              </w:rPr>
              <w:t>45000</w:t>
            </w:r>
          </w:p>
        </w:tc>
        <w:tc>
          <w:tcPr>
            <w:tcW w:w="1590" w:type="dxa"/>
            <w:vAlign w:val="center"/>
          </w:tcPr>
          <w:p w14:paraId="27FACBB6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 xml:space="preserve">Расход </w:t>
            </w:r>
            <w:r>
              <w:rPr>
                <w:rFonts w:ascii="Times New Roman" w:hAnsi="Times New Roman"/>
                <w:sz w:val="22"/>
                <w:szCs w:val="22"/>
              </w:rPr>
              <w:t>куба из С-131</w:t>
            </w:r>
          </w:p>
        </w:tc>
        <w:tc>
          <w:tcPr>
            <w:tcW w:w="1808" w:type="dxa"/>
            <w:vAlign w:val="center"/>
          </w:tcPr>
          <w:p w14:paraId="5B65C03C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 xml:space="preserve">Недостаточно </w:t>
            </w:r>
            <w:r>
              <w:rPr>
                <w:rFonts w:ascii="Times New Roman" w:hAnsi="Times New Roman"/>
                <w:sz w:val="22"/>
                <w:szCs w:val="22"/>
              </w:rPr>
              <w:t>проходимости клапана</w:t>
            </w:r>
          </w:p>
        </w:tc>
        <w:tc>
          <w:tcPr>
            <w:tcW w:w="1836" w:type="dxa"/>
            <w:vAlign w:val="center"/>
          </w:tcPr>
          <w:p w14:paraId="698CA3B2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Замена</w:t>
            </w:r>
            <w:r w:rsidRPr="003526C4">
              <w:rPr>
                <w:rFonts w:ascii="Times New Roman" w:hAnsi="Times New Roman"/>
                <w:sz w:val="22"/>
                <w:szCs w:val="22"/>
              </w:rPr>
              <w:t xml:space="preserve">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диафрагмы, снятие диафрагмы</w:t>
            </w:r>
          </w:p>
        </w:tc>
        <w:tc>
          <w:tcPr>
            <w:tcW w:w="1437" w:type="dxa"/>
            <w:vAlign w:val="center"/>
          </w:tcPr>
          <w:p w14:paraId="5370E510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</w:tr>
      <w:tr w:rsidR="00616867" w:rsidRPr="003526C4" w14:paraId="4849BFCE" w14:textId="77777777" w:rsidTr="00CA34BC">
        <w:tc>
          <w:tcPr>
            <w:tcW w:w="1712" w:type="dxa"/>
            <w:vAlign w:val="center"/>
          </w:tcPr>
          <w:p w14:paraId="6EBAFA6D" w14:textId="77777777" w:rsidR="00616867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С-131</w:t>
            </w:r>
          </w:p>
        </w:tc>
        <w:tc>
          <w:tcPr>
            <w:tcW w:w="1528" w:type="dxa"/>
            <w:vAlign w:val="center"/>
          </w:tcPr>
          <w:p w14:paraId="1626222F" w14:textId="77777777" w:rsidR="00616867" w:rsidRPr="00620685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TIRCA44010</w:t>
            </w:r>
          </w:p>
        </w:tc>
        <w:tc>
          <w:tcPr>
            <w:tcW w:w="1590" w:type="dxa"/>
            <w:vAlign w:val="center"/>
          </w:tcPr>
          <w:p w14:paraId="4FFA1ED8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Температура на 6 тарелке С-131</w:t>
            </w:r>
          </w:p>
        </w:tc>
        <w:tc>
          <w:tcPr>
            <w:tcW w:w="1808" w:type="dxa"/>
            <w:vAlign w:val="center"/>
          </w:tcPr>
          <w:p w14:paraId="497E2008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Нестабильные показания Т, слабый отклик на расход пара</w:t>
            </w:r>
          </w:p>
        </w:tc>
        <w:tc>
          <w:tcPr>
            <w:tcW w:w="1836" w:type="dxa"/>
            <w:vAlign w:val="center"/>
          </w:tcPr>
          <w:p w14:paraId="069FAB67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104"/>
            <w:r>
              <w:rPr>
                <w:rFonts w:ascii="Times New Roman" w:hAnsi="Times New Roman"/>
                <w:sz w:val="22"/>
                <w:szCs w:val="22"/>
              </w:rPr>
              <w:t>Требуется перевязать регулятор на 4 тарелку</w:t>
            </w:r>
            <w:commentRangeEnd w:id="2104"/>
            <w:r w:rsidR="00CC50FD">
              <w:rPr>
                <w:rStyle w:val="affe"/>
              </w:rPr>
              <w:commentReference w:id="2104"/>
            </w:r>
          </w:p>
        </w:tc>
        <w:tc>
          <w:tcPr>
            <w:tcW w:w="1437" w:type="dxa"/>
            <w:vAlign w:val="center"/>
          </w:tcPr>
          <w:p w14:paraId="367F2F63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</w:tr>
      <w:tr w:rsidR="00616867" w:rsidRPr="003526C4" w14:paraId="35A7B562" w14:textId="77777777" w:rsidTr="00CA34BC">
        <w:tc>
          <w:tcPr>
            <w:tcW w:w="1712" w:type="dxa"/>
            <w:vAlign w:val="center"/>
          </w:tcPr>
          <w:p w14:paraId="50502FAE" w14:textId="77777777" w:rsidR="00616867" w:rsidRPr="003526C4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С-131</w:t>
            </w:r>
          </w:p>
        </w:tc>
        <w:tc>
          <w:tcPr>
            <w:tcW w:w="1528" w:type="dxa"/>
            <w:vAlign w:val="center"/>
          </w:tcPr>
          <w:p w14:paraId="2F420AFE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T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>
              <w:rPr>
                <w:rFonts w:ascii="Times New Roman" w:hAnsi="Times New Roman"/>
                <w:sz w:val="22"/>
                <w:szCs w:val="22"/>
              </w:rPr>
              <w:t>44110</w:t>
            </w:r>
          </w:p>
        </w:tc>
        <w:tc>
          <w:tcPr>
            <w:tcW w:w="1590" w:type="dxa"/>
            <w:vAlign w:val="center"/>
          </w:tcPr>
          <w:p w14:paraId="13AC7184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Температура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V-1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1</w:t>
            </w:r>
          </w:p>
        </w:tc>
        <w:tc>
          <w:tcPr>
            <w:tcW w:w="1808" w:type="dxa"/>
            <w:vAlign w:val="center"/>
          </w:tcPr>
          <w:p w14:paraId="598B941E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Нет отклика по Т на изменение положения клапана</w:t>
            </w:r>
          </w:p>
        </w:tc>
        <w:tc>
          <w:tcPr>
            <w:tcW w:w="1836" w:type="dxa"/>
            <w:vAlign w:val="center"/>
          </w:tcPr>
          <w:p w14:paraId="5ABE2175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позиционера</w:t>
            </w:r>
          </w:p>
        </w:tc>
        <w:tc>
          <w:tcPr>
            <w:tcW w:w="1437" w:type="dxa"/>
            <w:vAlign w:val="center"/>
          </w:tcPr>
          <w:p w14:paraId="4B16682F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616867" w:rsidRPr="003526C4" w14:paraId="5BAB9228" w14:textId="77777777" w:rsidTr="00CA34BC">
        <w:tc>
          <w:tcPr>
            <w:tcW w:w="1712" w:type="dxa"/>
            <w:vAlign w:val="center"/>
          </w:tcPr>
          <w:p w14:paraId="7DE63010" w14:textId="77777777" w:rsidR="00616867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С-141</w:t>
            </w:r>
          </w:p>
        </w:tc>
        <w:tc>
          <w:tcPr>
            <w:tcW w:w="1528" w:type="dxa"/>
            <w:vAlign w:val="center"/>
          </w:tcPr>
          <w:p w14:paraId="02CED040" w14:textId="77777777" w:rsidR="00616867" w:rsidRPr="006A5B3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F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>
              <w:rPr>
                <w:rFonts w:ascii="Times New Roman" w:hAnsi="Times New Roman"/>
                <w:sz w:val="22"/>
                <w:szCs w:val="22"/>
              </w:rPr>
              <w:t>45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030</w:t>
            </w:r>
          </w:p>
        </w:tc>
        <w:tc>
          <w:tcPr>
            <w:tcW w:w="1590" w:type="dxa"/>
            <w:vAlign w:val="center"/>
          </w:tcPr>
          <w:p w14:paraId="5317D33B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Расход пара в Е-142</w:t>
            </w:r>
          </w:p>
        </w:tc>
        <w:tc>
          <w:tcPr>
            <w:tcW w:w="1808" w:type="dxa"/>
            <w:vAlign w:val="center"/>
          </w:tcPr>
          <w:p w14:paraId="540F702D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Показания в  </w:t>
            </w:r>
            <w:proofErr w:type="spellStart"/>
            <w:r>
              <w:rPr>
                <w:rFonts w:ascii="Times New Roman" w:hAnsi="Times New Roman"/>
                <w:sz w:val="22"/>
                <w:szCs w:val="22"/>
              </w:rPr>
              <w:t>зашкале</w:t>
            </w:r>
            <w:proofErr w:type="spellEnd"/>
          </w:p>
        </w:tc>
        <w:tc>
          <w:tcPr>
            <w:tcW w:w="1836" w:type="dxa"/>
            <w:vAlign w:val="center"/>
          </w:tcPr>
          <w:p w14:paraId="6F4F54D9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Корректировка шкалы</w:t>
            </w:r>
          </w:p>
        </w:tc>
        <w:tc>
          <w:tcPr>
            <w:tcW w:w="1437" w:type="dxa"/>
            <w:vAlign w:val="center"/>
          </w:tcPr>
          <w:p w14:paraId="5176F541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105"/>
            <w:r>
              <w:rPr>
                <w:rFonts w:ascii="Times New Roman" w:hAnsi="Times New Roman"/>
                <w:sz w:val="22"/>
                <w:szCs w:val="22"/>
              </w:rPr>
              <w:t>3</w:t>
            </w:r>
            <w:commentRangeEnd w:id="2105"/>
            <w:r w:rsidR="0059263C">
              <w:rPr>
                <w:rStyle w:val="affe"/>
              </w:rPr>
              <w:commentReference w:id="2105"/>
            </w:r>
          </w:p>
        </w:tc>
      </w:tr>
      <w:tr w:rsidR="00616867" w:rsidRPr="003526C4" w14:paraId="7FF07D1E" w14:textId="77777777" w:rsidTr="00CA34BC">
        <w:tc>
          <w:tcPr>
            <w:tcW w:w="1712" w:type="dxa"/>
            <w:vAlign w:val="center"/>
          </w:tcPr>
          <w:p w14:paraId="6012F6AD" w14:textId="77777777" w:rsidR="00616867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С-141</w:t>
            </w:r>
          </w:p>
        </w:tc>
        <w:tc>
          <w:tcPr>
            <w:tcW w:w="1528" w:type="dxa"/>
            <w:vAlign w:val="center"/>
          </w:tcPr>
          <w:p w14:paraId="528E2523" w14:textId="77777777" w:rsidR="00616867" w:rsidRPr="006A5B3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F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>
              <w:rPr>
                <w:rFonts w:ascii="Times New Roman" w:hAnsi="Times New Roman"/>
                <w:sz w:val="22"/>
                <w:szCs w:val="22"/>
              </w:rPr>
              <w:t>45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0</w:t>
            </w:r>
            <w:r>
              <w:rPr>
                <w:rFonts w:ascii="Times New Roman" w:hAnsi="Times New Roman"/>
                <w:sz w:val="22"/>
                <w:szCs w:val="22"/>
              </w:rPr>
              <w:t>40</w:t>
            </w:r>
          </w:p>
        </w:tc>
        <w:tc>
          <w:tcPr>
            <w:tcW w:w="1590" w:type="dxa"/>
            <w:vAlign w:val="center"/>
          </w:tcPr>
          <w:p w14:paraId="323384D6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Расход куба из С-141</w:t>
            </w:r>
          </w:p>
        </w:tc>
        <w:tc>
          <w:tcPr>
            <w:tcW w:w="1808" w:type="dxa"/>
            <w:vAlign w:val="center"/>
          </w:tcPr>
          <w:p w14:paraId="7D7BC667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 xml:space="preserve">Недостаточно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проходимости клапана, </w:t>
            </w:r>
            <w:proofErr w:type="spellStart"/>
            <w:r>
              <w:rPr>
                <w:rFonts w:ascii="Times New Roman" w:hAnsi="Times New Roman"/>
                <w:sz w:val="22"/>
                <w:szCs w:val="22"/>
              </w:rPr>
              <w:t>зашкал</w:t>
            </w:r>
            <w:proofErr w:type="spellEnd"/>
          </w:p>
        </w:tc>
        <w:tc>
          <w:tcPr>
            <w:tcW w:w="1836" w:type="dxa"/>
            <w:vAlign w:val="center"/>
          </w:tcPr>
          <w:p w14:paraId="10775442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Замена</w:t>
            </w:r>
            <w:r w:rsidRPr="003526C4">
              <w:rPr>
                <w:rFonts w:ascii="Times New Roman" w:hAnsi="Times New Roman"/>
                <w:sz w:val="22"/>
                <w:szCs w:val="22"/>
              </w:rPr>
              <w:t xml:space="preserve">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диафрагмы, снятие диафрагмы, корректировка шкалы</w:t>
            </w:r>
          </w:p>
        </w:tc>
        <w:tc>
          <w:tcPr>
            <w:tcW w:w="1437" w:type="dxa"/>
            <w:vAlign w:val="center"/>
          </w:tcPr>
          <w:p w14:paraId="4CE81EC0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106"/>
            <w:r>
              <w:rPr>
                <w:rFonts w:ascii="Times New Roman" w:hAnsi="Times New Roman"/>
                <w:sz w:val="22"/>
                <w:szCs w:val="22"/>
              </w:rPr>
              <w:t>3</w:t>
            </w:r>
            <w:commentRangeEnd w:id="2106"/>
            <w:r w:rsidR="0059263C">
              <w:rPr>
                <w:rStyle w:val="affe"/>
              </w:rPr>
              <w:commentReference w:id="2106"/>
            </w:r>
          </w:p>
        </w:tc>
      </w:tr>
      <w:tr w:rsidR="00616867" w:rsidRPr="003526C4" w14:paraId="21261FC8" w14:textId="77777777" w:rsidTr="00CA34BC">
        <w:tc>
          <w:tcPr>
            <w:tcW w:w="1712" w:type="dxa"/>
            <w:vAlign w:val="center"/>
          </w:tcPr>
          <w:p w14:paraId="47FCF224" w14:textId="77777777" w:rsidR="00616867" w:rsidRPr="003526C4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С-141</w:t>
            </w:r>
          </w:p>
        </w:tc>
        <w:tc>
          <w:tcPr>
            <w:tcW w:w="1528" w:type="dxa"/>
            <w:vAlign w:val="center"/>
          </w:tcPr>
          <w:p w14:paraId="4DE22DDD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T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>
              <w:rPr>
                <w:rFonts w:ascii="Times New Roman" w:hAnsi="Times New Roman"/>
                <w:sz w:val="22"/>
                <w:szCs w:val="22"/>
              </w:rPr>
              <w:t>45100</w:t>
            </w:r>
          </w:p>
        </w:tc>
        <w:tc>
          <w:tcPr>
            <w:tcW w:w="1590" w:type="dxa"/>
            <w:vAlign w:val="center"/>
          </w:tcPr>
          <w:p w14:paraId="79064881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Температура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V-1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1</w:t>
            </w:r>
          </w:p>
        </w:tc>
        <w:tc>
          <w:tcPr>
            <w:tcW w:w="1808" w:type="dxa"/>
            <w:vAlign w:val="center"/>
          </w:tcPr>
          <w:p w14:paraId="0118792C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Нет отклика по Т на изменение положения клапана</w:t>
            </w:r>
          </w:p>
        </w:tc>
        <w:tc>
          <w:tcPr>
            <w:tcW w:w="1836" w:type="dxa"/>
            <w:vAlign w:val="center"/>
          </w:tcPr>
          <w:p w14:paraId="22ED4DA6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позиционера</w:t>
            </w:r>
          </w:p>
        </w:tc>
        <w:tc>
          <w:tcPr>
            <w:tcW w:w="1437" w:type="dxa"/>
            <w:vAlign w:val="center"/>
          </w:tcPr>
          <w:p w14:paraId="04C8A9C8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616867" w:rsidRPr="003526C4" w14:paraId="6A220D58" w14:textId="77777777" w:rsidTr="00CA34BC">
        <w:tc>
          <w:tcPr>
            <w:tcW w:w="1712" w:type="dxa"/>
            <w:vAlign w:val="center"/>
          </w:tcPr>
          <w:p w14:paraId="4E9E0DBD" w14:textId="77777777" w:rsidR="00616867" w:rsidRPr="003526C4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lastRenderedPageBreak/>
              <w:t>Колонна С-141</w:t>
            </w:r>
          </w:p>
        </w:tc>
        <w:tc>
          <w:tcPr>
            <w:tcW w:w="1528" w:type="dxa"/>
            <w:vAlign w:val="center"/>
          </w:tcPr>
          <w:p w14:paraId="2081F832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PIRCA45010</w:t>
            </w:r>
          </w:p>
        </w:tc>
        <w:tc>
          <w:tcPr>
            <w:tcW w:w="1590" w:type="dxa"/>
            <w:vAlign w:val="center"/>
          </w:tcPr>
          <w:p w14:paraId="351B60F2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Вакуум в С-141</w:t>
            </w:r>
          </w:p>
        </w:tc>
        <w:tc>
          <w:tcPr>
            <w:tcW w:w="1808" w:type="dxa"/>
            <w:vAlign w:val="center"/>
          </w:tcPr>
          <w:p w14:paraId="7662E207" w14:textId="77777777" w:rsidR="00616867" w:rsidRPr="0035592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Просадки вакуума при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MV &gt; 50 %</w:t>
            </w:r>
          </w:p>
        </w:tc>
        <w:tc>
          <w:tcPr>
            <w:tcW w:w="1836" w:type="dxa"/>
            <w:vAlign w:val="center"/>
          </w:tcPr>
          <w:p w14:paraId="4A8616A3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позиционера</w:t>
            </w:r>
          </w:p>
        </w:tc>
        <w:tc>
          <w:tcPr>
            <w:tcW w:w="1437" w:type="dxa"/>
            <w:vAlign w:val="center"/>
          </w:tcPr>
          <w:p w14:paraId="151F3ADE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107"/>
            <w:r>
              <w:rPr>
                <w:rFonts w:ascii="Times New Roman" w:hAnsi="Times New Roman"/>
                <w:sz w:val="22"/>
                <w:szCs w:val="22"/>
              </w:rPr>
              <w:t>3</w:t>
            </w:r>
            <w:commentRangeEnd w:id="2107"/>
            <w:r w:rsidR="0059263C">
              <w:rPr>
                <w:rStyle w:val="affe"/>
              </w:rPr>
              <w:commentReference w:id="2107"/>
            </w:r>
          </w:p>
        </w:tc>
      </w:tr>
      <w:tr w:rsidR="00616867" w:rsidRPr="003526C4" w14:paraId="5EC93DED" w14:textId="77777777" w:rsidTr="00CA34BC">
        <w:tc>
          <w:tcPr>
            <w:tcW w:w="1712" w:type="dxa"/>
            <w:vAlign w:val="center"/>
          </w:tcPr>
          <w:p w14:paraId="3766D9BD" w14:textId="77777777" w:rsidR="00616867" w:rsidRPr="003526C4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Общее</w:t>
            </w:r>
          </w:p>
        </w:tc>
        <w:tc>
          <w:tcPr>
            <w:tcW w:w="1528" w:type="dxa"/>
            <w:vAlign w:val="center"/>
          </w:tcPr>
          <w:p w14:paraId="7FBBE94B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-</w:t>
            </w:r>
          </w:p>
        </w:tc>
        <w:tc>
          <w:tcPr>
            <w:tcW w:w="1590" w:type="dxa"/>
            <w:vAlign w:val="center"/>
          </w:tcPr>
          <w:p w14:paraId="66F1E6F1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-</w:t>
            </w:r>
          </w:p>
        </w:tc>
        <w:tc>
          <w:tcPr>
            <w:tcW w:w="1808" w:type="dxa"/>
            <w:vAlign w:val="center"/>
          </w:tcPr>
          <w:p w14:paraId="69359FC3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Некорректное отображение потоков и приборов на мнемосхемах новой ректификации</w:t>
            </w:r>
          </w:p>
        </w:tc>
        <w:tc>
          <w:tcPr>
            <w:tcW w:w="1836" w:type="dxa"/>
            <w:vAlign w:val="center"/>
          </w:tcPr>
          <w:p w14:paraId="493EF17A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Актуализировать мнемосхемы</w:t>
            </w:r>
          </w:p>
        </w:tc>
        <w:tc>
          <w:tcPr>
            <w:tcW w:w="1437" w:type="dxa"/>
            <w:vAlign w:val="center"/>
          </w:tcPr>
          <w:p w14:paraId="0EC2B5E8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  <w:tr w:rsidR="00616867" w:rsidRPr="003526C4" w14:paraId="67322EE2" w14:textId="77777777" w:rsidTr="00CA34BC">
        <w:tc>
          <w:tcPr>
            <w:tcW w:w="1712" w:type="dxa"/>
            <w:vAlign w:val="center"/>
          </w:tcPr>
          <w:p w14:paraId="69599339" w14:textId="77777777" w:rsidR="00616867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Общее</w:t>
            </w:r>
          </w:p>
        </w:tc>
        <w:tc>
          <w:tcPr>
            <w:tcW w:w="1528" w:type="dxa"/>
            <w:vAlign w:val="center"/>
          </w:tcPr>
          <w:p w14:paraId="2C71E1A7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-</w:t>
            </w:r>
          </w:p>
        </w:tc>
        <w:tc>
          <w:tcPr>
            <w:tcW w:w="1590" w:type="dxa"/>
            <w:vAlign w:val="center"/>
          </w:tcPr>
          <w:p w14:paraId="27EA8562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>-</w:t>
            </w:r>
          </w:p>
        </w:tc>
        <w:tc>
          <w:tcPr>
            <w:tcW w:w="1808" w:type="dxa"/>
            <w:vAlign w:val="center"/>
          </w:tcPr>
          <w:p w14:paraId="6B0BBF8A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CC3018">
              <w:rPr>
                <w:rFonts w:ascii="Times New Roman" w:hAnsi="Times New Roman"/>
                <w:sz w:val="22"/>
                <w:szCs w:val="22"/>
              </w:rPr>
              <w:t xml:space="preserve">При переводе контура с двумя MV с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MAN</w:t>
            </w:r>
            <w:r w:rsidRPr="00CC3018">
              <w:rPr>
                <w:rFonts w:ascii="Times New Roman" w:hAnsi="Times New Roman"/>
                <w:sz w:val="22"/>
                <w:szCs w:val="22"/>
              </w:rPr>
              <w:t xml:space="preserve">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AUTO</w:t>
            </w:r>
            <w:r w:rsidRPr="00CC3018">
              <w:rPr>
                <w:rFonts w:ascii="Times New Roman" w:hAnsi="Times New Roman"/>
                <w:sz w:val="22"/>
                <w:szCs w:val="22"/>
              </w:rPr>
              <w:t xml:space="preserve"> - принимается последнее сохраненное задание</w:t>
            </w:r>
          </w:p>
        </w:tc>
        <w:tc>
          <w:tcPr>
            <w:tcW w:w="1836" w:type="dxa"/>
            <w:vAlign w:val="center"/>
          </w:tcPr>
          <w:p w14:paraId="3CC00127" w14:textId="77777777" w:rsidR="00616867" w:rsidRPr="00D016A2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108"/>
            <w:r>
              <w:rPr>
                <w:rFonts w:ascii="Times New Roman" w:hAnsi="Times New Roman"/>
                <w:sz w:val="22"/>
                <w:szCs w:val="22"/>
              </w:rPr>
              <w:t xml:space="preserve">Обеспечить безударный переход режимов для контуров с 2 или более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MV</w:t>
            </w:r>
            <w:commentRangeEnd w:id="2108"/>
            <w:r w:rsidR="0059263C">
              <w:rPr>
                <w:rStyle w:val="affe"/>
              </w:rPr>
              <w:commentReference w:id="2108"/>
            </w:r>
          </w:p>
        </w:tc>
        <w:tc>
          <w:tcPr>
            <w:tcW w:w="1437" w:type="dxa"/>
            <w:vAlign w:val="center"/>
          </w:tcPr>
          <w:p w14:paraId="2CF8FDED" w14:textId="77777777" w:rsidR="00616867" w:rsidRPr="0026479E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</w:tbl>
    <w:p w14:paraId="0B3D8060" w14:textId="300EC8AE" w:rsidR="00616867" w:rsidRDefault="00616867" w:rsidP="00616867">
      <w:pPr>
        <w:pStyle w:val="af4"/>
      </w:pPr>
    </w:p>
    <w:p w14:paraId="17FDE671" w14:textId="675FACD0" w:rsidR="000E75BD" w:rsidRPr="001E4D7F" w:rsidRDefault="00FA1295" w:rsidP="000E75BD">
      <w:pPr>
        <w:pStyle w:val="af4"/>
        <w:spacing w:line="240" w:lineRule="auto"/>
      </w:pPr>
      <w:r>
        <w:t xml:space="preserve">Таблица </w:t>
      </w:r>
      <w:fldSimple w:instr=" STYLEREF 1 \s ">
        <w:r>
          <w:rPr>
            <w:noProof/>
          </w:rPr>
          <w:t>3</w:t>
        </w:r>
      </w:fldSimple>
      <w:r>
        <w:t>.</w:t>
      </w:r>
      <w:fldSimple w:instr=" SEQ Таблица \* ARABIC \s 1 ">
        <w:r>
          <w:rPr>
            <w:noProof/>
          </w:rPr>
          <w:t>1</w:t>
        </w:r>
      </w:fldSimple>
      <w:r w:rsidRPr="00C50EE7">
        <w:t xml:space="preserve"> </w:t>
      </w:r>
      <w:r w:rsidR="000E75BD" w:rsidRPr="001E4D7F">
        <w:t xml:space="preserve"> – Список </w:t>
      </w:r>
      <w:r w:rsidR="000E75BD">
        <w:t>ограничений</w:t>
      </w:r>
      <w:r w:rsidR="000E75BD" w:rsidRPr="001E4D7F">
        <w:t>, выявленных в ходе</w:t>
      </w:r>
      <w:r w:rsidR="000E75BD">
        <w:t xml:space="preserve"> обследования п</w:t>
      </w:r>
      <w:r w:rsidR="000E75BD" w:rsidRPr="000006F0">
        <w:t>роизводств</w:t>
      </w:r>
      <w:r w:rsidR="000E75BD">
        <w:t>а</w:t>
      </w:r>
      <w:r w:rsidR="000E75BD" w:rsidRPr="000006F0">
        <w:t xml:space="preserve"> </w:t>
      </w:r>
      <w:r w:rsidR="00635819">
        <w:t>фенола и ацетона</w:t>
      </w:r>
      <w:r w:rsidR="000E75BD">
        <w:t>.</w:t>
      </w:r>
    </w:p>
    <w:tbl>
      <w:tblPr>
        <w:tblW w:w="10135" w:type="dxa"/>
        <w:tblLook w:val="04A0" w:firstRow="1" w:lastRow="0" w:firstColumn="1" w:lastColumn="0" w:noHBand="0" w:noVBand="1"/>
      </w:tblPr>
      <w:tblGrid>
        <w:gridCol w:w="1362"/>
        <w:gridCol w:w="1543"/>
        <w:gridCol w:w="1810"/>
        <w:gridCol w:w="1866"/>
        <w:gridCol w:w="1789"/>
        <w:gridCol w:w="1543"/>
        <w:gridCol w:w="222"/>
      </w:tblGrid>
      <w:tr w:rsidR="00635819" w:rsidRPr="00635819" w14:paraId="6CB86CB7" w14:textId="77777777" w:rsidTr="00815DE2">
        <w:trPr>
          <w:gridAfter w:val="1"/>
          <w:wAfter w:w="222" w:type="dxa"/>
          <w:trHeight w:val="585"/>
          <w:tblHeader/>
        </w:trPr>
        <w:tc>
          <w:tcPr>
            <w:tcW w:w="15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0C463D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Аппарат</w:t>
            </w:r>
          </w:p>
        </w:tc>
        <w:tc>
          <w:tcPr>
            <w:tcW w:w="155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EF852D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Позиция</w:t>
            </w:r>
          </w:p>
        </w:tc>
        <w:tc>
          <w:tcPr>
            <w:tcW w:w="184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D4E24A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Наименование позиции</w:t>
            </w:r>
          </w:p>
        </w:tc>
        <w:tc>
          <w:tcPr>
            <w:tcW w:w="24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FA3403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Проблема</w:t>
            </w:r>
          </w:p>
        </w:tc>
        <w:tc>
          <w:tcPr>
            <w:tcW w:w="184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AA05C5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Рекомендация</w:t>
            </w:r>
          </w:p>
        </w:tc>
        <w:tc>
          <w:tcPr>
            <w:tcW w:w="7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AC369F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Критичность</w:t>
            </w:r>
          </w:p>
        </w:tc>
      </w:tr>
      <w:tr w:rsidR="00635819" w:rsidRPr="00635819" w14:paraId="3B144E6C" w14:textId="77777777" w:rsidTr="00635819">
        <w:trPr>
          <w:gridAfter w:val="1"/>
          <w:wAfter w:w="222" w:type="dxa"/>
          <w:trHeight w:val="1515"/>
        </w:trPr>
        <w:tc>
          <w:tcPr>
            <w:tcW w:w="155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2FAB74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Р-2/1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D16E77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регулятора TIRCA31700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877F4F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 xml:space="preserve">Температура </w:t>
            </w:r>
            <w:proofErr w:type="spellStart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окисл</w:t>
            </w:r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. шихты после T-4/1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2BB665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Клапан открыт на 100 %, регулирование температурой </w:t>
            </w:r>
            <w:proofErr w:type="spellStart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окисл</w:t>
            </w:r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после T-4/1 невозможно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00F91D" w14:textId="5AEC3AC8" w:rsidR="00635819" w:rsidRPr="00635819" w:rsidRDefault="00635819" w:rsidP="0059263C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Замена теплообменника или снижение подачи </w:t>
            </w:r>
            <w:del w:id="2109" w:author="Шайхутдинов Марсель Фандясович" w:date="2023-07-11T14:30:00Z">
              <w:r w:rsidRPr="00635819" w:rsidDel="0059263C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оксил</w:delText>
              </w:r>
            </w:del>
            <w:proofErr w:type="spellStart"/>
            <w:ins w:id="2110" w:author="Шайхутдинов Марсель Фандясович" w:date="2023-07-11T14:30:00Z">
              <w:r w:rsidR="0059263C" w:rsidRPr="0063581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ок</w:t>
              </w:r>
              <w:r w:rsidR="0059263C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ис</w:t>
              </w:r>
              <w:r w:rsidR="0059263C" w:rsidRPr="0063581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л</w:t>
              </w:r>
            </w:ins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в T-4/1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619EC3" w14:textId="6BCFB22F" w:rsidR="00635819" w:rsidRPr="00635819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5A52CD0C" w14:textId="77777777" w:rsidTr="00635819">
        <w:trPr>
          <w:gridAfter w:val="1"/>
          <w:wAfter w:w="222" w:type="dxa"/>
          <w:trHeight w:val="1515"/>
        </w:trPr>
        <w:tc>
          <w:tcPr>
            <w:tcW w:w="155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1145D3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Р-2/2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B07928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регулятора TIRCA31720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24D4A3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 xml:space="preserve">Температура </w:t>
            </w:r>
            <w:proofErr w:type="spellStart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окисл</w:t>
            </w:r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. шихты после T-4/2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FE5AA4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Клапан открыт на 100 %, регулирование температурой </w:t>
            </w:r>
            <w:proofErr w:type="spellStart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окисл</w:t>
            </w:r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после T-4/2 невозможно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E80EDC" w14:textId="752AEF13" w:rsidR="00635819" w:rsidRPr="00635819" w:rsidRDefault="00635819" w:rsidP="0059263C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Замена теплообменника или снижение подачи </w:t>
            </w:r>
            <w:del w:id="2111" w:author="Шайхутдинов Марсель Фандясович" w:date="2023-07-11T14:30:00Z">
              <w:r w:rsidRPr="00635819" w:rsidDel="0059263C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оксил</w:delText>
              </w:r>
            </w:del>
            <w:proofErr w:type="spellStart"/>
            <w:ins w:id="2112" w:author="Шайхутдинов Марсель Фандясович" w:date="2023-07-11T14:30:00Z">
              <w:r w:rsidR="0059263C" w:rsidRPr="0063581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о</w:t>
              </w:r>
              <w:r w:rsidR="0059263C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кис</w:t>
              </w:r>
              <w:r w:rsidR="0059263C" w:rsidRPr="0063581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л</w:t>
              </w:r>
            </w:ins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в T-4/2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8EDA20" w14:textId="34B7C502" w:rsidR="00635819" w:rsidRPr="00635819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5C398EBA" w14:textId="77777777" w:rsidTr="00635819">
        <w:trPr>
          <w:gridAfter w:val="1"/>
          <w:wAfter w:w="222" w:type="dxa"/>
          <w:trHeight w:val="1515"/>
        </w:trPr>
        <w:tc>
          <w:tcPr>
            <w:tcW w:w="155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9133E1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Р-2/3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801582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регулятора TIRCA31740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C5DCBE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 xml:space="preserve">Температура </w:t>
            </w:r>
            <w:proofErr w:type="spellStart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окисл</w:t>
            </w:r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. шихты после T-4/3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B2278F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Клапан открыт на 100 %, регулирование температурой </w:t>
            </w:r>
            <w:proofErr w:type="spellStart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окисл</w:t>
            </w:r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после T-4/3 невозможно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A47E2E" w14:textId="2DB3A6E7" w:rsidR="00635819" w:rsidRPr="00635819" w:rsidRDefault="00635819" w:rsidP="00E7055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Замена теплообменника или снижение подачи </w:t>
            </w:r>
            <w:proofErr w:type="spellStart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ок</w:t>
            </w:r>
            <w:del w:id="2113" w:author="Шайхутдинов Марсель Фандясович" w:date="2023-07-11T14:33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114" w:author="Шайхутдинов Марсель Фандясович" w:date="2023-07-11T14:33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</w:t>
            </w:r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в T-4/3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896D79" w14:textId="4151F50C" w:rsidR="00635819" w:rsidRPr="00635819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019E9F5F" w14:textId="77777777" w:rsidTr="00635819">
        <w:trPr>
          <w:gridAfter w:val="1"/>
          <w:wAfter w:w="222" w:type="dxa"/>
          <w:trHeight w:val="1515"/>
        </w:trPr>
        <w:tc>
          <w:tcPr>
            <w:tcW w:w="155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255242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Р-2/4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D17BE7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TIRCA31750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8B2329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 xml:space="preserve">Температура </w:t>
            </w:r>
            <w:proofErr w:type="spellStart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окисл</w:t>
            </w:r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. шихты после T-4/4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D0B85C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Клапан открыт на 100 %, регулирование температурой </w:t>
            </w:r>
            <w:proofErr w:type="spellStart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окисл</w:t>
            </w:r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после T-4/4 невозможно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3D5A72" w14:textId="4C9809EE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Замена теплообменника или снижение подачи </w:t>
            </w:r>
            <w:proofErr w:type="spellStart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ок</w:t>
            </w:r>
            <w:del w:id="2115" w:author="Шайхутдинов Марсель Фандясович" w:date="2023-07-11T14:33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116" w:author="Шайхутдинов Марсель Фандясович" w:date="2023-07-11T14:33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</w:t>
            </w:r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в T-4/4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C383A8" w14:textId="3BD3EA12" w:rsidR="00635819" w:rsidRPr="00635819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6BD17BD1" w14:textId="77777777" w:rsidTr="00635819">
        <w:trPr>
          <w:gridAfter w:val="1"/>
          <w:wAfter w:w="222" w:type="dxa"/>
          <w:trHeight w:val="1515"/>
        </w:trPr>
        <w:tc>
          <w:tcPr>
            <w:tcW w:w="155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54C319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lastRenderedPageBreak/>
              <w:t>Колонна Р-2/5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CD69C6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TIRCA31770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5FD87A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 xml:space="preserve">Температура </w:t>
            </w:r>
            <w:proofErr w:type="spellStart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окисл</w:t>
            </w:r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. шихты после T-4/5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008A6C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Клапан открыт на 100 %, регулирование температурой </w:t>
            </w:r>
            <w:proofErr w:type="spellStart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окисл</w:t>
            </w:r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после T-4/5 невозможно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CB43B9" w14:textId="796B94BB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Замена теплообменника или снижение подачи </w:t>
            </w:r>
            <w:proofErr w:type="spellStart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ок</w:t>
            </w:r>
            <w:del w:id="2117" w:author="Шайхутдинов Марсель Фандясович" w:date="2023-07-11T14:34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118" w:author="Шайхутдинов Марсель Фандясович" w:date="2023-07-11T14:34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</w:t>
            </w:r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в T-4/5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F1FF06" w14:textId="2C861C71" w:rsidR="00635819" w:rsidRPr="00635819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59469A78" w14:textId="77777777" w:rsidTr="00635819">
        <w:trPr>
          <w:gridAfter w:val="1"/>
          <w:wAfter w:w="222" w:type="dxa"/>
          <w:trHeight w:val="1515"/>
        </w:trPr>
        <w:tc>
          <w:tcPr>
            <w:tcW w:w="155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87FDD4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Р-2/6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21A66D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TIRCA31780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FA7976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 xml:space="preserve">Температура </w:t>
            </w:r>
            <w:proofErr w:type="spellStart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окисл</w:t>
            </w:r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. шихты после T-4/6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12AA37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Клапан открыт на 100 %, регулирование температурой </w:t>
            </w:r>
            <w:proofErr w:type="spellStart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окисл</w:t>
            </w:r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после T-4/6 невозможно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18CDAF" w14:textId="11FFD935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Замена теплообменника или снижение подачи </w:t>
            </w:r>
            <w:proofErr w:type="spellStart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ок</w:t>
            </w:r>
            <w:del w:id="2119" w:author="Шайхутдинов Марсель Фандясович" w:date="2023-07-11T14:34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120" w:author="Шайхутдинов Марсель Фандясович" w:date="2023-07-11T14:34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</w:t>
            </w:r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в T-4/6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9773E9" w14:textId="2D8049F2" w:rsidR="00635819" w:rsidRPr="00635819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2B18BB5B" w14:textId="77777777" w:rsidTr="00635819">
        <w:trPr>
          <w:gridAfter w:val="1"/>
          <w:wAfter w:w="222" w:type="dxa"/>
          <w:trHeight w:val="1515"/>
        </w:trPr>
        <w:tc>
          <w:tcPr>
            <w:tcW w:w="155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A0CBEF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Р-2/7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BC373D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TIRCA31600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9FE776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 xml:space="preserve">Температура </w:t>
            </w:r>
            <w:proofErr w:type="spellStart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окисл</w:t>
            </w:r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. шихты после T-4/7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7FA4EF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Клапан открыт на 100 %, регулирование температурой </w:t>
            </w:r>
            <w:proofErr w:type="spellStart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окисл</w:t>
            </w:r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после T-4/7 невозможно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E74376" w14:textId="7979B779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Замена теплообменника или снижение подачи </w:t>
            </w:r>
            <w:proofErr w:type="spellStart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ок</w:t>
            </w:r>
            <w:del w:id="2121" w:author="Шайхутдинов Марсель Фандясович" w:date="2023-07-11T14:34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122" w:author="Шайхутдинов Марсель Фандясович" w:date="2023-07-11T14:34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</w:t>
            </w:r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в T-4/7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13C926" w14:textId="4A93B778" w:rsidR="00635819" w:rsidRPr="00635819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565F0C77" w14:textId="77777777" w:rsidTr="00635819">
        <w:trPr>
          <w:gridAfter w:val="1"/>
          <w:wAfter w:w="222" w:type="dxa"/>
          <w:trHeight w:val="615"/>
        </w:trPr>
        <w:tc>
          <w:tcPr>
            <w:tcW w:w="155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D851F8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К-14/1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CD94F8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FIRCA33802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D8F44B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РМ в К-14/1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20A102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Сильные колебания расхода РМО на К-14/1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CDB9AC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commentRangeStart w:id="2123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Ревизия</w:t>
            </w:r>
            <w:commentRangeEnd w:id="2123"/>
            <w:r w:rsidR="00E70559">
              <w:rPr>
                <w:rStyle w:val="affe"/>
              </w:rPr>
              <w:commentReference w:id="2123"/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58BD32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</w:t>
            </w:r>
          </w:p>
        </w:tc>
      </w:tr>
      <w:tr w:rsidR="00635819" w:rsidRPr="00635819" w14:paraId="4A353AED" w14:textId="77777777" w:rsidTr="00635819">
        <w:trPr>
          <w:gridAfter w:val="1"/>
          <w:wAfter w:w="222" w:type="dxa"/>
          <w:trHeight w:val="1515"/>
        </w:trPr>
        <w:tc>
          <w:tcPr>
            <w:tcW w:w="155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6E2140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Р-2/1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FE5CED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TIRCA317041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3FF7A5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4-ой секции Р-2/1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0C3F0D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закрыт, замерзание зимой, регулирование температурой 4-ой секции Р-2/1 невозможно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DB7B7C" w14:textId="62D62950" w:rsidR="00635819" w:rsidRPr="00635819" w:rsidRDefault="00635819" w:rsidP="00E7055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Ревизия, теплообменника или снижение подачи </w:t>
            </w:r>
            <w:proofErr w:type="spellStart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ок</w:t>
            </w:r>
            <w:del w:id="2124" w:author="Шайхутдинов Марсель Фандясович" w:date="2023-07-11T14:41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125" w:author="Шайхутдинов Марсель Фандясович" w:date="2023-07-11T14:41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</w:t>
            </w:r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в T-4/1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1D32DE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166A7F86" w14:textId="77777777" w:rsidTr="00635819">
        <w:trPr>
          <w:gridAfter w:val="1"/>
          <w:wAfter w:w="222" w:type="dxa"/>
          <w:trHeight w:val="1515"/>
        </w:trPr>
        <w:tc>
          <w:tcPr>
            <w:tcW w:w="155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226C7D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Р-2/2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A8E1CE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TIRCA317221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EB9958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2-ой секции Р-2/2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668208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закрыт, замерзание зимой, регулирование температурой 2-ой секции Р-2/2 невозможно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976E89" w14:textId="043F5601" w:rsidR="00635819" w:rsidRPr="00635819" w:rsidRDefault="00635819" w:rsidP="00E7055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Ревизия, теплообменника или снижение подачи </w:t>
            </w:r>
            <w:proofErr w:type="spellStart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ок</w:t>
            </w:r>
            <w:del w:id="2126" w:author="Шайхутдинов Марсель Фандясович" w:date="2023-07-11T14:41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127" w:author="Шайхутдинов Марсель Фандясович" w:date="2023-07-11T14:41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</w:t>
            </w:r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в T-4/2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783A89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731533F9" w14:textId="77777777" w:rsidTr="00635819">
        <w:trPr>
          <w:gridAfter w:val="1"/>
          <w:wAfter w:w="222" w:type="dxa"/>
          <w:trHeight w:val="1515"/>
        </w:trPr>
        <w:tc>
          <w:tcPr>
            <w:tcW w:w="155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AB04C9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Р-2/3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E342F9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TIRCA317431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8D2DE4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5-ой секции Р-2/3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2638BA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закрыт, замерзание зимой, регулирование температурой 5-ой секции Р-2/3 невозможно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5B1A8C" w14:textId="6A641CD0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Ревизия, теплообменника или снижение подачи </w:t>
            </w:r>
            <w:proofErr w:type="spellStart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ок</w:t>
            </w:r>
            <w:del w:id="2128" w:author="Шайхутдинов Марсель Фандясович" w:date="2023-07-11T14:41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129" w:author="Шайхутдинов Марсель Фандясович" w:date="2023-07-11T14:41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</w:t>
            </w:r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в T-4/3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166B0A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2C2C2132" w14:textId="77777777" w:rsidTr="00635819">
        <w:trPr>
          <w:gridAfter w:val="1"/>
          <w:wAfter w:w="222" w:type="dxa"/>
          <w:trHeight w:val="1515"/>
        </w:trPr>
        <w:tc>
          <w:tcPr>
            <w:tcW w:w="155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77D364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Р-2/3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F56798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TIRCA317441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93D18B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7-ой секции Р-2/3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DA7221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закрыт, замерзание зимой, регулирование температурой 7-ой секции Р-2/3 невозможно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59220C" w14:textId="428C13E3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Ревизия, теплообменника или снижение подачи </w:t>
            </w:r>
            <w:proofErr w:type="spellStart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ок</w:t>
            </w:r>
            <w:del w:id="2130" w:author="Шайхутдинов Марсель Фандясович" w:date="2023-07-11T14:41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131" w:author="Шайхутдинов Марсель Фандясович" w:date="2023-07-11T14:41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</w:t>
            </w:r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в T-4/3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7BF9D5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45149FAF" w14:textId="77777777" w:rsidTr="00635819">
        <w:trPr>
          <w:gridAfter w:val="1"/>
          <w:wAfter w:w="222" w:type="dxa"/>
          <w:trHeight w:val="1215"/>
        </w:trPr>
        <w:tc>
          <w:tcPr>
            <w:tcW w:w="155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023336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lastRenderedPageBreak/>
              <w:t>Колонна Р-2/4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73735C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TIRCA317511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1D7AF9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1-ой секции Р-2/4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03612B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открыт на 100 %, регулирование температурой 1-ой секции Р-2/4 невозможно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B3B01A" w14:textId="73DB340B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Ревизия, теплообменника или снижение подачи </w:t>
            </w:r>
            <w:proofErr w:type="spellStart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ок</w:t>
            </w:r>
            <w:del w:id="2132" w:author="Шайхутдинов Марсель Фандясович" w:date="2023-07-11T14:41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133" w:author="Шайхутдинов Марсель Фандясович" w:date="2023-07-11T14:41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</w:t>
            </w:r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в T-4/4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778420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00918DCA" w14:textId="77777777" w:rsidTr="00635819">
        <w:trPr>
          <w:gridAfter w:val="1"/>
          <w:wAfter w:w="222" w:type="dxa"/>
          <w:trHeight w:val="1515"/>
        </w:trPr>
        <w:tc>
          <w:tcPr>
            <w:tcW w:w="155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3ED12B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Р-2/4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EB3B3B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TIRCA317521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4C33C0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2-ой секции Р-2/4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6A4D7B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закрыт, замерзание зимой, регулирование температурой 2-ой секции Р-2/4 невозможно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2B1D68" w14:textId="14D2A498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Ревизия, теплообменника или снижение подачи </w:t>
            </w:r>
            <w:proofErr w:type="spellStart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ок</w:t>
            </w:r>
            <w:del w:id="2134" w:author="Шайхутдинов Марсель Фандясович" w:date="2023-07-11T14:41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135" w:author="Шайхутдинов Марсель Фандясович" w:date="2023-07-11T14:41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</w:t>
            </w:r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в T-4/4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1401B0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6D445C18" w14:textId="77777777" w:rsidTr="00635819">
        <w:trPr>
          <w:gridAfter w:val="1"/>
          <w:wAfter w:w="222" w:type="dxa"/>
          <w:trHeight w:val="1515"/>
        </w:trPr>
        <w:tc>
          <w:tcPr>
            <w:tcW w:w="155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F9317B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Р-2/5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EC373D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TIRCA317721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1018C5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2-ой секции Р-2/5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930FE9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закрыт, замерзание зимой, регулирование температурой 2-ой секции Р-2/5 невозможно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D64F63" w14:textId="04766CBD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Ревизия, теплообменника или снижение подачи </w:t>
            </w:r>
            <w:proofErr w:type="spellStart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ок</w:t>
            </w:r>
            <w:del w:id="2136" w:author="Шайхутдинов Марсель Фандясович" w:date="2023-07-11T14:41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137" w:author="Шайхутдинов Марсель Фандясович" w:date="2023-07-11T14:41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</w:t>
            </w:r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в T-4/5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B0589E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22A49D9F" w14:textId="77777777" w:rsidTr="00635819">
        <w:trPr>
          <w:gridAfter w:val="1"/>
          <w:wAfter w:w="222" w:type="dxa"/>
          <w:trHeight w:val="1515"/>
        </w:trPr>
        <w:tc>
          <w:tcPr>
            <w:tcW w:w="155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8DF57C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Р-2/5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0F7E1F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TIRCA317681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6650A4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5-ой секции Р-2/5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307433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закрыт, замерзание зимой, регулирование температурой 5-ой секции Р-2/5 невозможно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E6B374" w14:textId="588A28D4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Ревизия, теплообменника или снижение подачи </w:t>
            </w:r>
            <w:proofErr w:type="spellStart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ок</w:t>
            </w:r>
            <w:del w:id="2138" w:author="Шайхутдинов Марсель Фандясович" w:date="2023-07-11T14:41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139" w:author="Шайхутдинов Марсель Фандясович" w:date="2023-07-11T14:41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</w:t>
            </w:r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в T-4/5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7F2469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5759428C" w14:textId="77777777" w:rsidTr="00635819">
        <w:trPr>
          <w:gridAfter w:val="1"/>
          <w:wAfter w:w="222" w:type="dxa"/>
          <w:trHeight w:val="1515"/>
        </w:trPr>
        <w:tc>
          <w:tcPr>
            <w:tcW w:w="155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3FAF8F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Р-2/5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3ECFC6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TIRCA317691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B5BC10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7-ой секции Р-2/5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FCA98C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закрыт, замерзание зимой, регулирование температурой 7-ой секции Р-2/5 невозможно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0143E4" w14:textId="4C19EBBB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Ревизия, теплообменника или снижение подачи </w:t>
            </w:r>
            <w:proofErr w:type="spellStart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ок</w:t>
            </w:r>
            <w:del w:id="2140" w:author="Шайхутдинов Марсель Фандясович" w:date="2023-07-11T14:41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141" w:author="Шайхутдинов Марсель Фандясович" w:date="2023-07-11T14:41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</w:t>
            </w:r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в T-4/5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96481D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69AF69BB" w14:textId="77777777" w:rsidTr="00635819">
        <w:trPr>
          <w:gridAfter w:val="1"/>
          <w:wAfter w:w="222" w:type="dxa"/>
          <w:trHeight w:val="1215"/>
        </w:trPr>
        <w:tc>
          <w:tcPr>
            <w:tcW w:w="155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5ACFAD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Р-2/7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DDD905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TIRCA31619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DB5EFF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1-ой секции Р-2/7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D82FBC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открыт на 100 %, регулирование температурой 1-ой секции Р-2/7 невозможно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AC03A2" w14:textId="103139C0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Ревизия, теплообменника или снижение подачи </w:t>
            </w:r>
            <w:proofErr w:type="spellStart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ок</w:t>
            </w:r>
            <w:del w:id="2142" w:author="Шайхутдинов Марсель Фандясович" w:date="2023-07-11T14:41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143" w:author="Шайхутдинов Марсель Фандясович" w:date="2023-07-11T14:41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</w:t>
            </w:r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в T-4/7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142A80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126A2653" w14:textId="77777777" w:rsidTr="00635819">
        <w:trPr>
          <w:gridAfter w:val="1"/>
          <w:wAfter w:w="222" w:type="dxa"/>
          <w:trHeight w:val="1515"/>
        </w:trPr>
        <w:tc>
          <w:tcPr>
            <w:tcW w:w="155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782718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Р-2/7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80765E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TIRCA31618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49EC43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2-ой секции Р-2/7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F98055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закрыт, замерзание зимой, регулирование температурой 2-ой секции Р-2/7 невозможно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BD2D5A" w14:textId="6E3DCCDE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Ревизия, теплообменника или снижение подачи </w:t>
            </w:r>
            <w:proofErr w:type="spellStart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ок</w:t>
            </w:r>
            <w:del w:id="2144" w:author="Шайхутдинов Марсель Фандясович" w:date="2023-07-11T14:41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145" w:author="Шайхутдинов Марсель Фандясович" w:date="2023-07-11T14:42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</w:t>
            </w:r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в T-4/7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817B75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7522E417" w14:textId="77777777" w:rsidTr="00635819">
        <w:trPr>
          <w:gridAfter w:val="1"/>
          <w:wAfter w:w="222" w:type="dxa"/>
          <w:trHeight w:val="1515"/>
        </w:trPr>
        <w:tc>
          <w:tcPr>
            <w:tcW w:w="155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4D0A6F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Р-2/7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95F45A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TIRCA31617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CC0B19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3-ой секции Р-2/7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D26EDD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закрыт, замерзание зимой, регулирование температурой 3-ой секции Р-2/7 невозможно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F3D147" w14:textId="309549E7" w:rsidR="00635819" w:rsidRPr="00635819" w:rsidRDefault="00635819" w:rsidP="00E7055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Ревизия, теплообменника или снижение подачи </w:t>
            </w:r>
            <w:proofErr w:type="spellStart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ок</w:t>
            </w:r>
            <w:del w:id="2146" w:author="Шайхутдинов Марсель Фандясович" w:date="2023-07-11T14:42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147" w:author="Шайхутдинов Марсель Фандясович" w:date="2023-07-11T14:42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</w:t>
            </w:r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в T-4/7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B06516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6BD45A2C" w14:textId="77777777" w:rsidTr="00635819">
        <w:trPr>
          <w:gridAfter w:val="1"/>
          <w:wAfter w:w="222" w:type="dxa"/>
          <w:trHeight w:val="1215"/>
        </w:trPr>
        <w:tc>
          <w:tcPr>
            <w:tcW w:w="155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954429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lastRenderedPageBreak/>
              <w:t>Колонна Р-2/7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64B1D6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TIRCA31619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072986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6-ой секции Р-2/7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D0B7CD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открыт на 100 %, регулирование температурой 6-ой секции Р-2/7 невозможно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27D6D8" w14:textId="60DA248A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Ревизия, теплообменника или снижение подачи </w:t>
            </w:r>
            <w:proofErr w:type="spellStart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ок</w:t>
            </w:r>
            <w:del w:id="2148" w:author="Шайхутдинов Марсель Фандясович" w:date="2023-07-11T14:42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149" w:author="Шайхутдинов Марсель Фандясович" w:date="2023-07-11T14:42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</w:t>
            </w:r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в T-4/7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69C5C1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197F53EA" w14:textId="77777777" w:rsidTr="00635819">
        <w:trPr>
          <w:gridAfter w:val="1"/>
          <w:wAfter w:w="222" w:type="dxa"/>
          <w:trHeight w:val="525"/>
        </w:trPr>
        <w:tc>
          <w:tcPr>
            <w:tcW w:w="155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943AC0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Реактор 14/2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9EBFD3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FIRC53604_2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31E6F4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Расход сырьевого ГПИПБ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760EA8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 xml:space="preserve">Значения близкие к </w:t>
            </w:r>
            <w:proofErr w:type="spellStart"/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зашкалу</w:t>
            </w:r>
            <w:proofErr w:type="spellEnd"/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1D3226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Необходимо увеличить шкалу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19C3F5" w14:textId="1C268E9A" w:rsidR="00635819" w:rsidRPr="00635819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2</w:t>
            </w:r>
          </w:p>
        </w:tc>
      </w:tr>
      <w:tr w:rsidR="00635819" w:rsidRPr="00635819" w14:paraId="4825AC94" w14:textId="77777777" w:rsidTr="00635819">
        <w:trPr>
          <w:gridAfter w:val="1"/>
          <w:wAfter w:w="222" w:type="dxa"/>
          <w:trHeight w:val="525"/>
        </w:trPr>
        <w:tc>
          <w:tcPr>
            <w:tcW w:w="155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C2FD8B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Разлагатель</w:t>
            </w:r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. 14/2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85868E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  <w:lang w:val="en-US"/>
              </w:rPr>
              <w:t>PIRC52001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87ACE3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Давление РМР из Т-201 в Е-16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0035E3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 xml:space="preserve">Регулятор давления после Т-201 открыт на 100%, 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2032DC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Своевременная чистка фильтров Ф-1,2,3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4C0341" w14:textId="0ACD59C0" w:rsidR="00635819" w:rsidRPr="00635819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2</w:t>
            </w:r>
          </w:p>
        </w:tc>
      </w:tr>
      <w:tr w:rsidR="00635819" w:rsidRPr="00635819" w14:paraId="62A775C9" w14:textId="77777777" w:rsidTr="00635819">
        <w:trPr>
          <w:gridAfter w:val="1"/>
          <w:wAfter w:w="222" w:type="dxa"/>
          <w:trHeight w:val="300"/>
        </w:trPr>
        <w:tc>
          <w:tcPr>
            <w:tcW w:w="155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5A8D0B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commentRangeStart w:id="2150"/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Колонна К-37/3</w:t>
            </w:r>
          </w:p>
        </w:tc>
        <w:tc>
          <w:tcPr>
            <w:tcW w:w="155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E1D2AF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FIRC53826</w:t>
            </w:r>
          </w:p>
        </w:tc>
        <w:tc>
          <w:tcPr>
            <w:tcW w:w="18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5C6ECD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Расход кубовой жидкости К-37/3 в 0406</w:t>
            </w:r>
          </w:p>
        </w:tc>
        <w:tc>
          <w:tcPr>
            <w:tcW w:w="240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135F40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Значения выше предела показаний (шкала не более 3 м3/ч)</w:t>
            </w:r>
          </w:p>
        </w:tc>
        <w:tc>
          <w:tcPr>
            <w:tcW w:w="18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39FD9B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Необходимо увеличить шкалу</w:t>
            </w:r>
          </w:p>
        </w:tc>
        <w:tc>
          <w:tcPr>
            <w:tcW w:w="70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C2F7C1" w14:textId="22D603D6" w:rsidR="00635819" w:rsidRPr="00635819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2</w:t>
            </w:r>
            <w:commentRangeEnd w:id="2150"/>
            <w:r w:rsidR="00D01D84">
              <w:rPr>
                <w:rStyle w:val="affe"/>
              </w:rPr>
              <w:commentReference w:id="2150"/>
            </w:r>
          </w:p>
        </w:tc>
      </w:tr>
      <w:tr w:rsidR="00635819" w:rsidRPr="00635819" w14:paraId="078B9E69" w14:textId="77777777" w:rsidTr="00635819">
        <w:trPr>
          <w:trHeight w:val="750"/>
        </w:trPr>
        <w:tc>
          <w:tcPr>
            <w:tcW w:w="155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D5E9595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55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09D4EBE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DE2B227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240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CD967EC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B7495FD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70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2AAC8CD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E63BA9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</w:p>
        </w:tc>
      </w:tr>
      <w:tr w:rsidR="00635819" w:rsidRPr="00635819" w14:paraId="0E7DB632" w14:textId="77777777" w:rsidTr="00635819">
        <w:trPr>
          <w:trHeight w:val="300"/>
        </w:trPr>
        <w:tc>
          <w:tcPr>
            <w:tcW w:w="155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48D7B9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Колонна К-37/3</w:t>
            </w:r>
          </w:p>
        </w:tc>
        <w:tc>
          <w:tcPr>
            <w:tcW w:w="155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8882D1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FIRC53827</w:t>
            </w:r>
          </w:p>
        </w:tc>
        <w:tc>
          <w:tcPr>
            <w:tcW w:w="18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0F3EA8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Расход питания в К-37/3</w:t>
            </w:r>
          </w:p>
        </w:tc>
        <w:tc>
          <w:tcPr>
            <w:tcW w:w="240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E36561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Значения выше предела показаний (шкала не более 15 м3/ч)</w:t>
            </w:r>
          </w:p>
        </w:tc>
        <w:tc>
          <w:tcPr>
            <w:tcW w:w="18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B53CD8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Необходимо увеличить шкалу</w:t>
            </w:r>
          </w:p>
        </w:tc>
        <w:tc>
          <w:tcPr>
            <w:tcW w:w="70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EBE596" w14:textId="38AAACF0" w:rsidR="00635819" w:rsidRPr="00635819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222" w:type="dxa"/>
            <w:vAlign w:val="center"/>
            <w:hideMark/>
          </w:tcPr>
          <w:p w14:paraId="4BD39165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635819" w:rsidRPr="00635819" w14:paraId="1659AE29" w14:textId="77777777" w:rsidTr="00635819">
        <w:trPr>
          <w:trHeight w:val="495"/>
        </w:trPr>
        <w:tc>
          <w:tcPr>
            <w:tcW w:w="155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7C3623A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55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D9BF82D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38CBD87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240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94F9C2B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E26D2F9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70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2785A85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3585C4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</w:p>
        </w:tc>
      </w:tr>
      <w:tr w:rsidR="00635819" w:rsidRPr="00635819" w14:paraId="059F34D3" w14:textId="77777777" w:rsidTr="00635819">
        <w:trPr>
          <w:trHeight w:val="540"/>
        </w:trPr>
        <w:tc>
          <w:tcPr>
            <w:tcW w:w="155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7B1B69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Колонна К-37/3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D74DAE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PIR52830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CBF171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Давление в кубе 37.3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FA3EBD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 xml:space="preserve">Не работает датчик 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45A576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Ревизия датчика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E980AD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222" w:type="dxa"/>
            <w:vAlign w:val="center"/>
            <w:hideMark/>
          </w:tcPr>
          <w:p w14:paraId="67FA3A65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635819" w:rsidRPr="00635819" w14:paraId="520C5AA5" w14:textId="77777777" w:rsidTr="00635819">
        <w:trPr>
          <w:trHeight w:val="300"/>
        </w:trPr>
        <w:tc>
          <w:tcPr>
            <w:tcW w:w="155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BA26FE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Колонна К-37/3</w:t>
            </w:r>
          </w:p>
        </w:tc>
        <w:tc>
          <w:tcPr>
            <w:tcW w:w="155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76BBC9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FIRC53826</w:t>
            </w:r>
          </w:p>
        </w:tc>
        <w:tc>
          <w:tcPr>
            <w:tcW w:w="18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0EDBDF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 xml:space="preserve">Расход </w:t>
            </w:r>
            <w:proofErr w:type="spellStart"/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кубовой.жидкости</w:t>
            </w:r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 xml:space="preserve"> К-37/3 в 0406</w:t>
            </w:r>
          </w:p>
        </w:tc>
        <w:tc>
          <w:tcPr>
            <w:tcW w:w="240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15C949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Неправильно указано на мнемосхеме (в Е-56 3,4), реально идет в 0406</w:t>
            </w:r>
          </w:p>
        </w:tc>
        <w:tc>
          <w:tcPr>
            <w:tcW w:w="18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D7D61A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Исправить в РСУ</w:t>
            </w:r>
          </w:p>
        </w:tc>
        <w:tc>
          <w:tcPr>
            <w:tcW w:w="70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3D8275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222" w:type="dxa"/>
            <w:vAlign w:val="center"/>
            <w:hideMark/>
          </w:tcPr>
          <w:p w14:paraId="45C28245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635819" w:rsidRPr="00635819" w14:paraId="1DF6F634" w14:textId="77777777" w:rsidTr="00635819">
        <w:trPr>
          <w:trHeight w:val="660"/>
        </w:trPr>
        <w:tc>
          <w:tcPr>
            <w:tcW w:w="155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EFE5404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55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DEA02C2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5789621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240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E245F09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45E9717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70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BD71762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A8F61F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</w:p>
        </w:tc>
      </w:tr>
      <w:tr w:rsidR="00635819" w:rsidRPr="00635819" w14:paraId="7674780C" w14:textId="77777777" w:rsidTr="001619FF">
        <w:trPr>
          <w:trHeight w:val="1035"/>
        </w:trPr>
        <w:tc>
          <w:tcPr>
            <w:tcW w:w="155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4FF4CB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Колонна К-30а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6EE9A8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TIRCA51341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06D10A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Температура в кубе 30a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8E1B8A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Отсутствует показания расхода пара 0,6 МПа в РСУ (поз. FIC53030 нет показаний по пару)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C34BBD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Вывести показания FIC53030 в РСУ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3D3387" w14:textId="12E6CEAD" w:rsidR="00635819" w:rsidRPr="00635819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222" w:type="dxa"/>
            <w:vAlign w:val="center"/>
            <w:hideMark/>
          </w:tcPr>
          <w:p w14:paraId="6DEE9FC7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635819" w:rsidRPr="00635819" w14:paraId="18A487BC" w14:textId="77777777" w:rsidTr="001619FF">
        <w:trPr>
          <w:trHeight w:val="780"/>
        </w:trPr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2E4DC8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Колонна К-48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6AE160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FIRC53150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54F31F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Расход в К-48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FFBE88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 xml:space="preserve"> Значения выше предела показаний (шкала не более 5720 кг/ч)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3D522E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Необходимо увеличить шкалу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868254" w14:textId="4539AEB1" w:rsidR="00635819" w:rsidRPr="00635819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222" w:type="dxa"/>
            <w:tcBorders>
              <w:left w:val="single" w:sz="4" w:space="0" w:color="auto"/>
            </w:tcBorders>
            <w:vAlign w:val="center"/>
            <w:hideMark/>
          </w:tcPr>
          <w:p w14:paraId="2C42C5A1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1619FF" w:rsidRPr="00635819" w14:paraId="203B1A54" w14:textId="77777777" w:rsidTr="001619FF">
        <w:trPr>
          <w:trHeight w:val="780"/>
        </w:trPr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F8B076" w14:textId="77777777" w:rsidR="001619FF" w:rsidRPr="00635819" w:rsidRDefault="001619FF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96654C" w14:textId="643A0BC1" w:rsidR="001619FF" w:rsidRPr="003419EF" w:rsidRDefault="00E22F51" w:rsidP="00E22F51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3419EF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FIR33880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B90AEB" w14:textId="28BC3CE3" w:rsidR="001619FF" w:rsidRPr="00635819" w:rsidRDefault="001619FF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1619FF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Расход продуктового ГПИПБ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E4D24E" w14:textId="0B84F540" w:rsidR="001619FF" w:rsidRPr="00635819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Значения выше предела показаний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64DAC5" w14:textId="06C14716" w:rsidR="001619FF" w:rsidRPr="00635819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E22F51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Необходимо увеличить шкалу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2988A5" w14:textId="03461FE8" w:rsidR="001619FF" w:rsidRPr="00635819" w:rsidRDefault="003419EF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222" w:type="dxa"/>
            <w:tcBorders>
              <w:left w:val="single" w:sz="4" w:space="0" w:color="auto"/>
            </w:tcBorders>
            <w:vAlign w:val="center"/>
          </w:tcPr>
          <w:p w14:paraId="6B6BC395" w14:textId="77777777" w:rsidR="001619FF" w:rsidRPr="00635819" w:rsidRDefault="001619FF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3419EF" w:rsidRPr="00635819" w14:paraId="7AC06643" w14:textId="77777777" w:rsidTr="001619FF">
        <w:trPr>
          <w:trHeight w:val="780"/>
        </w:trPr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F5F740" w14:textId="18350906" w:rsidR="003419EF" w:rsidRPr="00635819" w:rsidRDefault="003419EF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Ф</w:t>
            </w:r>
            <w:r w:rsidRPr="003419EF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ильтры Ф-1,2,3.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1AFD69" w14:textId="04DAC68B" w:rsidR="003419EF" w:rsidRPr="003419EF" w:rsidRDefault="003419EF" w:rsidP="00E22F51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val="en-US"/>
              </w:rPr>
              <w:t>PIRC25001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787099" w14:textId="5F9EBA67" w:rsidR="003419EF" w:rsidRPr="001619FF" w:rsidRDefault="003419EF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3419EF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Давление после 201 теплообменника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84740D" w14:textId="6043A2EB" w:rsidR="003419EF" w:rsidRPr="00635819" w:rsidRDefault="003419EF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3419EF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Регулятор в ручном управлении, открыт на 100%. Байпасы открыт</w:t>
            </w:r>
            <w:ins w:id="2151" w:author="Булуев Илья Иванович" w:date="2023-07-10T13:50:00Z">
              <w:r w:rsidR="00D01D84">
                <w:rPr>
                  <w:rFonts w:ascii="Times New Roman" w:eastAsia="Times New Roman" w:hAnsi="Times New Roman"/>
                  <w:color w:val="000000"/>
                  <w:sz w:val="20"/>
                  <w:szCs w:val="20"/>
                </w:rPr>
                <w:t>ы</w:t>
              </w:r>
            </w:ins>
            <w:r w:rsidRPr="003419EF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 xml:space="preserve"> полностью. Забиты фильтры Ф-1,2,3.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64E1BA" w14:textId="77777777" w:rsidR="003419EF" w:rsidRPr="00E22F51" w:rsidRDefault="003419EF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346F98" w14:textId="3442B836" w:rsidR="003419EF" w:rsidRPr="00635819" w:rsidRDefault="003419EF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222" w:type="dxa"/>
            <w:tcBorders>
              <w:left w:val="single" w:sz="4" w:space="0" w:color="auto"/>
            </w:tcBorders>
            <w:vAlign w:val="center"/>
          </w:tcPr>
          <w:p w14:paraId="5CA9D795" w14:textId="77777777" w:rsidR="003419EF" w:rsidRPr="00635819" w:rsidRDefault="003419EF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</w:tbl>
    <w:p w14:paraId="42357608" w14:textId="7EA1BA8B" w:rsidR="000E75BD" w:rsidRDefault="000E75BD" w:rsidP="00616867">
      <w:pPr>
        <w:pStyle w:val="af4"/>
      </w:pPr>
    </w:p>
    <w:p w14:paraId="1D7E6FEB" w14:textId="169842F2" w:rsidR="003419EF" w:rsidRDefault="003419EF" w:rsidP="00616867">
      <w:pPr>
        <w:pStyle w:val="af4"/>
      </w:pPr>
    </w:p>
    <w:p w14:paraId="6A4CF6B5" w14:textId="25A171D2" w:rsidR="003419EF" w:rsidRDefault="003419EF" w:rsidP="00616867">
      <w:pPr>
        <w:pStyle w:val="af4"/>
      </w:pPr>
    </w:p>
    <w:p w14:paraId="3D9846A1" w14:textId="77777777" w:rsidR="003419EF" w:rsidRDefault="003419EF" w:rsidP="00616867">
      <w:pPr>
        <w:pStyle w:val="af4"/>
      </w:pPr>
    </w:p>
    <w:p w14:paraId="4F2B217F" w14:textId="370D8DC9" w:rsidR="004B4153" w:rsidRDefault="00FA1295" w:rsidP="004B4153">
      <w:pPr>
        <w:pStyle w:val="af4"/>
      </w:pPr>
      <w:r>
        <w:lastRenderedPageBreak/>
        <w:t xml:space="preserve">Таблица </w:t>
      </w:r>
      <w:fldSimple w:instr=" STYLEREF 1 \s ">
        <w:r>
          <w:rPr>
            <w:noProof/>
          </w:rPr>
          <w:t>3</w:t>
        </w:r>
      </w:fldSimple>
      <w:r>
        <w:t>.</w:t>
      </w:r>
      <w:fldSimple w:instr=" SEQ Таблица \* ARABIC \s 1 ">
        <w:r>
          <w:rPr>
            <w:noProof/>
          </w:rPr>
          <w:t>3</w:t>
        </w:r>
      </w:fldSimple>
      <w:r w:rsidRPr="00C50EE7">
        <w:t xml:space="preserve"> </w:t>
      </w:r>
      <w:r w:rsidR="00635819" w:rsidRPr="001E4D7F">
        <w:t xml:space="preserve"> – Список </w:t>
      </w:r>
      <w:r w:rsidR="00635819">
        <w:t>ограничений</w:t>
      </w:r>
      <w:r w:rsidR="00635819" w:rsidRPr="001E4D7F">
        <w:t>, выявленных в ходе</w:t>
      </w:r>
      <w:r w:rsidR="00635819">
        <w:t xml:space="preserve"> обследования п</w:t>
      </w:r>
      <w:r w:rsidR="00635819" w:rsidRPr="000006F0">
        <w:t>роизводств</w:t>
      </w:r>
      <w:r w:rsidR="00635819">
        <w:t>а</w:t>
      </w:r>
      <w:r w:rsidR="00635819" w:rsidRPr="000006F0">
        <w:t xml:space="preserve"> </w:t>
      </w:r>
      <w:proofErr w:type="spellStart"/>
      <w:r w:rsidR="00635819">
        <w:t>бисфинола</w:t>
      </w:r>
      <w:proofErr w:type="spellEnd"/>
      <w:r w:rsidR="00635819">
        <w:t xml:space="preserve"> А</w:t>
      </w:r>
    </w:p>
    <w:tbl>
      <w:tblPr>
        <w:tblStyle w:val="aff6"/>
        <w:tblW w:w="9923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700"/>
        <w:gridCol w:w="1275"/>
        <w:gridCol w:w="1699"/>
        <w:gridCol w:w="1697"/>
        <w:gridCol w:w="1983"/>
        <w:gridCol w:w="1569"/>
      </w:tblGrid>
      <w:tr w:rsidR="004B4153" w:rsidRPr="005B2CDD" w14:paraId="625B98FB" w14:textId="77777777" w:rsidTr="00FA1295">
        <w:trPr>
          <w:tblHeader/>
        </w:trPr>
        <w:tc>
          <w:tcPr>
            <w:tcW w:w="1700" w:type="dxa"/>
            <w:vAlign w:val="center"/>
          </w:tcPr>
          <w:p w14:paraId="44B0F382" w14:textId="77777777" w:rsidR="004B4153" w:rsidRP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r w:rsidRPr="004B4153">
              <w:rPr>
                <w:rFonts w:ascii="Times New Roman" w:hAnsi="Times New Roman"/>
                <w:b/>
                <w:bCs/>
                <w:sz w:val="22"/>
                <w:szCs w:val="22"/>
              </w:rPr>
              <w:t>Аппарат</w:t>
            </w:r>
          </w:p>
        </w:tc>
        <w:tc>
          <w:tcPr>
            <w:tcW w:w="1275" w:type="dxa"/>
            <w:vAlign w:val="center"/>
          </w:tcPr>
          <w:p w14:paraId="537A8B0E" w14:textId="77777777" w:rsidR="004B4153" w:rsidRP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r w:rsidRPr="004B4153">
              <w:rPr>
                <w:rFonts w:ascii="Times New Roman" w:hAnsi="Times New Roman"/>
                <w:b/>
                <w:bCs/>
                <w:sz w:val="22"/>
                <w:szCs w:val="22"/>
              </w:rPr>
              <w:t>Позиция</w:t>
            </w:r>
          </w:p>
        </w:tc>
        <w:tc>
          <w:tcPr>
            <w:tcW w:w="1699" w:type="dxa"/>
            <w:vAlign w:val="center"/>
          </w:tcPr>
          <w:p w14:paraId="1F358735" w14:textId="77777777" w:rsidR="004B4153" w:rsidRP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r w:rsidRPr="004B4153">
              <w:rPr>
                <w:rFonts w:ascii="Times New Roman" w:hAnsi="Times New Roman"/>
                <w:b/>
                <w:bCs/>
                <w:sz w:val="22"/>
                <w:szCs w:val="22"/>
              </w:rPr>
              <w:t>Наименование позиции</w:t>
            </w:r>
          </w:p>
        </w:tc>
        <w:tc>
          <w:tcPr>
            <w:tcW w:w="1697" w:type="dxa"/>
            <w:vAlign w:val="center"/>
          </w:tcPr>
          <w:p w14:paraId="6390BE0A" w14:textId="77777777" w:rsidR="004B4153" w:rsidRP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r w:rsidRPr="004B4153">
              <w:rPr>
                <w:rFonts w:ascii="Times New Roman" w:hAnsi="Times New Roman"/>
                <w:b/>
                <w:bCs/>
                <w:sz w:val="22"/>
                <w:szCs w:val="22"/>
              </w:rPr>
              <w:t>Проблема</w:t>
            </w:r>
          </w:p>
        </w:tc>
        <w:tc>
          <w:tcPr>
            <w:tcW w:w="1983" w:type="dxa"/>
            <w:vAlign w:val="center"/>
          </w:tcPr>
          <w:p w14:paraId="42D771E8" w14:textId="77777777" w:rsidR="004B4153" w:rsidRP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r w:rsidRPr="004B4153">
              <w:rPr>
                <w:rFonts w:ascii="Times New Roman" w:hAnsi="Times New Roman"/>
                <w:b/>
                <w:bCs/>
                <w:sz w:val="22"/>
                <w:szCs w:val="22"/>
              </w:rPr>
              <w:t>Рекомендация</w:t>
            </w:r>
          </w:p>
        </w:tc>
        <w:tc>
          <w:tcPr>
            <w:tcW w:w="1569" w:type="dxa"/>
            <w:vAlign w:val="center"/>
          </w:tcPr>
          <w:p w14:paraId="5E3996D0" w14:textId="77777777" w:rsidR="004B4153" w:rsidRP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r w:rsidRPr="004B4153">
              <w:rPr>
                <w:rFonts w:ascii="Times New Roman" w:hAnsi="Times New Roman"/>
                <w:b/>
                <w:bCs/>
                <w:sz w:val="22"/>
                <w:szCs w:val="22"/>
              </w:rPr>
              <w:t>Критичность</w:t>
            </w:r>
          </w:p>
        </w:tc>
      </w:tr>
      <w:tr w:rsidR="004B4153" w:rsidRPr="005B2CDD" w14:paraId="3BC1E442" w14:textId="77777777" w:rsidTr="00FA1295">
        <w:tc>
          <w:tcPr>
            <w:tcW w:w="9923" w:type="dxa"/>
            <w:gridSpan w:val="6"/>
            <w:vAlign w:val="center"/>
          </w:tcPr>
          <w:p w14:paraId="6F08B2D7" w14:textId="77777777" w:rsidR="004B4153" w:rsidRPr="005B2CDD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152"/>
            <w:r w:rsidRPr="00767519">
              <w:rPr>
                <w:rFonts w:ascii="Times New Roman" w:hAnsi="Times New Roman"/>
                <w:sz w:val="22"/>
                <w:szCs w:val="22"/>
              </w:rPr>
              <w:t xml:space="preserve">Установка синтеза </w:t>
            </w:r>
            <w:proofErr w:type="spellStart"/>
            <w:r w:rsidRPr="00767519">
              <w:rPr>
                <w:rFonts w:ascii="Times New Roman" w:hAnsi="Times New Roman"/>
                <w:sz w:val="22"/>
                <w:szCs w:val="22"/>
              </w:rPr>
              <w:t>бисфенола</w:t>
            </w:r>
            <w:proofErr w:type="spellEnd"/>
            <w:r w:rsidRPr="00767519">
              <w:rPr>
                <w:rFonts w:ascii="Times New Roman" w:hAnsi="Times New Roman"/>
                <w:sz w:val="22"/>
                <w:szCs w:val="22"/>
              </w:rPr>
              <w:t xml:space="preserve"> А</w:t>
            </w:r>
            <w:commentRangeEnd w:id="2152"/>
            <w:r w:rsidR="0067752B">
              <w:rPr>
                <w:rStyle w:val="affe"/>
              </w:rPr>
              <w:commentReference w:id="2152"/>
            </w:r>
          </w:p>
        </w:tc>
      </w:tr>
      <w:tr w:rsidR="004B4153" w:rsidRPr="005B2CDD" w14:paraId="7C3E30ED" w14:textId="77777777" w:rsidTr="00FA1295">
        <w:tc>
          <w:tcPr>
            <w:tcW w:w="9923" w:type="dxa"/>
            <w:gridSpan w:val="6"/>
            <w:vAlign w:val="center"/>
          </w:tcPr>
          <w:p w14:paraId="185E7F16" w14:textId="77777777" w:rsidR="004B4153" w:rsidRPr="005B2CDD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86C9B">
              <w:rPr>
                <w:rFonts w:ascii="Times New Roman" w:hAnsi="Times New Roman"/>
                <w:sz w:val="22"/>
                <w:szCs w:val="22"/>
              </w:rPr>
              <w:t>Секция регенерации сырья (блок 200)</w:t>
            </w:r>
          </w:p>
        </w:tc>
      </w:tr>
      <w:tr w:rsidR="004B4153" w:rsidRPr="005B2CDD" w14:paraId="2A13AB2D" w14:textId="77777777" w:rsidTr="00FA1295">
        <w:tc>
          <w:tcPr>
            <w:tcW w:w="1700" w:type="dxa"/>
            <w:vAlign w:val="center"/>
          </w:tcPr>
          <w:p w14:paraId="78E7EE4D" w14:textId="77777777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86C9B">
              <w:rPr>
                <w:rFonts w:ascii="Times New Roman" w:hAnsi="Times New Roman"/>
                <w:sz w:val="22"/>
                <w:szCs w:val="22"/>
              </w:rPr>
              <w:t xml:space="preserve">Дегидратор </w:t>
            </w:r>
          </w:p>
          <w:p w14:paraId="74AE0A10" w14:textId="77777777" w:rsidR="004B4153" w:rsidRPr="00B86C9B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86C9B">
              <w:rPr>
                <w:rFonts w:ascii="Times New Roman" w:hAnsi="Times New Roman"/>
                <w:sz w:val="22"/>
                <w:szCs w:val="22"/>
              </w:rPr>
              <w:t>С-200</w:t>
            </w:r>
          </w:p>
        </w:tc>
        <w:tc>
          <w:tcPr>
            <w:tcW w:w="1275" w:type="dxa"/>
            <w:vAlign w:val="center"/>
          </w:tcPr>
          <w:p w14:paraId="53C4FF06" w14:textId="77777777" w:rsidR="004B4153" w:rsidRPr="001C455F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E9369F">
              <w:rPr>
                <w:rFonts w:ascii="Times New Roman" w:hAnsi="Times New Roman"/>
                <w:sz w:val="22"/>
                <w:szCs w:val="22"/>
              </w:rPr>
              <w:t>F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T1353</w:t>
            </w:r>
          </w:p>
        </w:tc>
        <w:tc>
          <w:tcPr>
            <w:tcW w:w="1699" w:type="dxa"/>
            <w:vAlign w:val="center"/>
          </w:tcPr>
          <w:p w14:paraId="477862B8" w14:textId="77777777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E9369F">
              <w:rPr>
                <w:rFonts w:ascii="Times New Roman" w:hAnsi="Times New Roman"/>
                <w:sz w:val="22"/>
                <w:szCs w:val="22"/>
              </w:rPr>
              <w:t>Расход питания колонны С-200</w:t>
            </w:r>
          </w:p>
        </w:tc>
        <w:tc>
          <w:tcPr>
            <w:tcW w:w="1697" w:type="dxa"/>
            <w:vAlign w:val="center"/>
          </w:tcPr>
          <w:p w14:paraId="70700901" w14:textId="77777777" w:rsidR="004B4153" w:rsidRPr="00537998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537998">
              <w:rPr>
                <w:rFonts w:ascii="Times New Roman" w:eastAsia="Calibri" w:hAnsi="Times New Roman"/>
                <w:sz w:val="22"/>
                <w:szCs w:val="22"/>
              </w:rPr>
              <w:t>Показания F</w:t>
            </w:r>
            <w:r w:rsidRPr="00537998">
              <w:rPr>
                <w:rFonts w:ascii="Times New Roman" w:eastAsia="Calibri" w:hAnsi="Times New Roman"/>
                <w:sz w:val="22"/>
                <w:szCs w:val="22"/>
                <w:lang w:val="en-US"/>
              </w:rPr>
              <w:t>T</w:t>
            </w:r>
            <w:r w:rsidRPr="00537998">
              <w:rPr>
                <w:rFonts w:ascii="Times New Roman" w:eastAsia="Calibri" w:hAnsi="Times New Roman"/>
                <w:sz w:val="22"/>
                <w:szCs w:val="22"/>
              </w:rPr>
              <w:t>1353 в некоторых условиях не соответствуют материальному балансу секции реакции (показания</w:t>
            </w:r>
            <w:r w:rsidRPr="00537998">
              <w:t xml:space="preserve"> </w:t>
            </w:r>
            <w:r w:rsidRPr="00537998">
              <w:rPr>
                <w:rFonts w:ascii="Times New Roman" w:eastAsia="Calibri" w:hAnsi="Times New Roman"/>
                <w:sz w:val="22"/>
                <w:szCs w:val="22"/>
              </w:rPr>
              <w:t>FT1353 не равны сумме расходов потоков на входе  реакторов), что в режиме CAS приводит к некорректному регулированию уровня</w:t>
            </w:r>
            <w:r w:rsidRPr="00537998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 w:rsidRPr="00537998">
              <w:rPr>
                <w:rFonts w:ascii="Times New Roman" w:eastAsia="Calibri" w:hAnsi="Times New Roman"/>
                <w:sz w:val="22"/>
                <w:szCs w:val="22"/>
              </w:rPr>
              <w:t>в V-135</w:t>
            </w:r>
          </w:p>
        </w:tc>
        <w:tc>
          <w:tcPr>
            <w:tcW w:w="1983" w:type="dxa"/>
            <w:vAlign w:val="center"/>
          </w:tcPr>
          <w:p w14:paraId="1516553D" w14:textId="77777777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П</w:t>
            </w:r>
            <w:r w:rsidRPr="001C455F">
              <w:rPr>
                <w:rFonts w:ascii="Times New Roman" w:hAnsi="Times New Roman"/>
                <w:sz w:val="22"/>
                <w:szCs w:val="22"/>
              </w:rPr>
              <w:t>оверка (ревизия)</w:t>
            </w:r>
          </w:p>
        </w:tc>
        <w:tc>
          <w:tcPr>
            <w:tcW w:w="1569" w:type="dxa"/>
            <w:vAlign w:val="center"/>
          </w:tcPr>
          <w:p w14:paraId="14D0D1F7" w14:textId="77777777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153"/>
            <w:r>
              <w:rPr>
                <w:rFonts w:ascii="Times New Roman" w:hAnsi="Times New Roman"/>
                <w:sz w:val="22"/>
                <w:szCs w:val="22"/>
              </w:rPr>
              <w:t>3</w:t>
            </w:r>
            <w:commentRangeEnd w:id="2153"/>
            <w:r w:rsidR="002B24D6">
              <w:rPr>
                <w:rStyle w:val="affe"/>
              </w:rPr>
              <w:commentReference w:id="2153"/>
            </w:r>
          </w:p>
        </w:tc>
      </w:tr>
      <w:tr w:rsidR="004B4153" w:rsidRPr="005B2CDD" w14:paraId="58BF1479" w14:textId="77777777" w:rsidTr="00FA1295">
        <w:tc>
          <w:tcPr>
            <w:tcW w:w="1700" w:type="dxa"/>
            <w:vAlign w:val="center"/>
          </w:tcPr>
          <w:p w14:paraId="4F9AAAE6" w14:textId="77777777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86C9B">
              <w:rPr>
                <w:rFonts w:ascii="Times New Roman" w:hAnsi="Times New Roman"/>
                <w:sz w:val="22"/>
                <w:szCs w:val="22"/>
              </w:rPr>
              <w:t xml:space="preserve">Дегидратор </w:t>
            </w:r>
          </w:p>
          <w:p w14:paraId="7B9B1351" w14:textId="77777777" w:rsidR="004B4153" w:rsidRPr="005B2CDD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86C9B">
              <w:rPr>
                <w:rFonts w:ascii="Times New Roman" w:hAnsi="Times New Roman"/>
                <w:sz w:val="22"/>
                <w:szCs w:val="22"/>
              </w:rPr>
              <w:t>С-200</w:t>
            </w:r>
          </w:p>
        </w:tc>
        <w:tc>
          <w:tcPr>
            <w:tcW w:w="1275" w:type="dxa"/>
            <w:vAlign w:val="center"/>
          </w:tcPr>
          <w:p w14:paraId="0740FB7F" w14:textId="77777777" w:rsidR="004B4153" w:rsidRPr="005B2CDD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1C455F">
              <w:rPr>
                <w:rFonts w:ascii="Times New Roman" w:hAnsi="Times New Roman"/>
                <w:sz w:val="22"/>
                <w:szCs w:val="22"/>
              </w:rPr>
              <w:t>F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T</w:t>
            </w:r>
            <w:r w:rsidRPr="001C455F">
              <w:rPr>
                <w:rFonts w:ascii="Times New Roman" w:hAnsi="Times New Roman"/>
                <w:sz w:val="22"/>
                <w:szCs w:val="22"/>
              </w:rPr>
              <w:t>2003</w:t>
            </w:r>
          </w:p>
        </w:tc>
        <w:tc>
          <w:tcPr>
            <w:tcW w:w="1699" w:type="dxa"/>
            <w:vAlign w:val="center"/>
          </w:tcPr>
          <w:p w14:paraId="62FCEE5B" w14:textId="77777777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Расход </w:t>
            </w:r>
            <w:r w:rsidRPr="001C455F">
              <w:rPr>
                <w:rFonts w:ascii="Times New Roman" w:hAnsi="Times New Roman"/>
                <w:sz w:val="22"/>
                <w:szCs w:val="22"/>
              </w:rPr>
              <w:t xml:space="preserve">флегмы </w:t>
            </w:r>
            <w:r>
              <w:rPr>
                <w:rFonts w:ascii="Times New Roman" w:hAnsi="Times New Roman"/>
                <w:sz w:val="22"/>
                <w:szCs w:val="22"/>
              </w:rPr>
              <w:t>на</w:t>
            </w:r>
            <w:r w:rsidRPr="001C455F">
              <w:rPr>
                <w:rFonts w:ascii="Times New Roman" w:hAnsi="Times New Roman"/>
                <w:sz w:val="22"/>
                <w:szCs w:val="22"/>
              </w:rPr>
              <w:t xml:space="preserve"> колонну С-200</w:t>
            </w:r>
          </w:p>
        </w:tc>
        <w:tc>
          <w:tcPr>
            <w:tcW w:w="1697" w:type="dxa"/>
            <w:vAlign w:val="center"/>
          </w:tcPr>
          <w:p w14:paraId="1C51143E" w14:textId="77777777" w:rsidR="004B4153" w:rsidRPr="005B2CDD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86C9B">
              <w:rPr>
                <w:rFonts w:ascii="Times New Roman" w:hAnsi="Times New Roman"/>
                <w:sz w:val="22"/>
                <w:szCs w:val="22"/>
              </w:rPr>
              <w:t xml:space="preserve">Показания </w:t>
            </w:r>
            <w:r w:rsidRPr="001C455F">
              <w:rPr>
                <w:rFonts w:ascii="Times New Roman" w:hAnsi="Times New Roman"/>
                <w:sz w:val="22"/>
                <w:szCs w:val="22"/>
              </w:rPr>
              <w:t xml:space="preserve">расхода </w:t>
            </w:r>
            <w:r w:rsidRPr="00B86C9B">
              <w:rPr>
                <w:rFonts w:ascii="Times New Roman" w:hAnsi="Times New Roman"/>
                <w:sz w:val="22"/>
                <w:szCs w:val="22"/>
              </w:rPr>
              <w:t xml:space="preserve">некорректны (при изменении выхода регулятора FIC2003.MV изменяется температура верха С-200, однако показания </w:t>
            </w:r>
            <w:r w:rsidRPr="001C455F">
              <w:rPr>
                <w:rFonts w:ascii="Times New Roman" w:hAnsi="Times New Roman"/>
                <w:sz w:val="22"/>
                <w:szCs w:val="22"/>
              </w:rPr>
              <w:t>F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T</w:t>
            </w:r>
            <w:r w:rsidRPr="001C455F">
              <w:rPr>
                <w:rFonts w:ascii="Times New Roman" w:hAnsi="Times New Roman"/>
                <w:sz w:val="22"/>
                <w:szCs w:val="22"/>
              </w:rPr>
              <w:t xml:space="preserve">2003 </w:t>
            </w:r>
            <w:r w:rsidRPr="00B86C9B">
              <w:rPr>
                <w:rFonts w:ascii="Times New Roman" w:hAnsi="Times New Roman"/>
                <w:sz w:val="22"/>
                <w:szCs w:val="22"/>
              </w:rPr>
              <w:t>постоянны)</w:t>
            </w:r>
          </w:p>
        </w:tc>
        <w:tc>
          <w:tcPr>
            <w:tcW w:w="1983" w:type="dxa"/>
            <w:vAlign w:val="center"/>
          </w:tcPr>
          <w:p w14:paraId="6D8259AD" w14:textId="77777777" w:rsidR="004B4153" w:rsidRPr="005B2CDD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П</w:t>
            </w:r>
            <w:r w:rsidRPr="001C455F">
              <w:rPr>
                <w:rFonts w:ascii="Times New Roman" w:hAnsi="Times New Roman"/>
                <w:sz w:val="22"/>
                <w:szCs w:val="22"/>
              </w:rPr>
              <w:t>оверка (ревизия)</w:t>
            </w:r>
          </w:p>
        </w:tc>
        <w:tc>
          <w:tcPr>
            <w:tcW w:w="1569" w:type="dxa"/>
            <w:vAlign w:val="center"/>
          </w:tcPr>
          <w:p w14:paraId="3CB722CE" w14:textId="77777777" w:rsidR="004B4153" w:rsidRPr="005B2CDD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</w:tr>
      <w:tr w:rsidR="004B4153" w:rsidRPr="005B2CDD" w14:paraId="1D8631AE" w14:textId="77777777" w:rsidTr="00FA1295">
        <w:tc>
          <w:tcPr>
            <w:tcW w:w="1700" w:type="dxa"/>
            <w:vAlign w:val="center"/>
          </w:tcPr>
          <w:p w14:paraId="3581456B" w14:textId="77777777" w:rsidR="004B4153" w:rsidRPr="00B35DFC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D01C9F">
              <w:rPr>
                <w:rFonts w:ascii="Times New Roman" w:hAnsi="Times New Roman"/>
                <w:sz w:val="22"/>
                <w:szCs w:val="22"/>
              </w:rPr>
              <w:tab/>
            </w:r>
            <w:r>
              <w:rPr>
                <w:rFonts w:ascii="Times New Roman" w:hAnsi="Times New Roman"/>
                <w:sz w:val="22"/>
                <w:szCs w:val="22"/>
              </w:rPr>
              <w:t xml:space="preserve">Колонны </w:t>
            </w:r>
            <w:r w:rsidRPr="007D311C">
              <w:rPr>
                <w:rFonts w:ascii="Times New Roman" w:hAnsi="Times New Roman"/>
                <w:sz w:val="22"/>
                <w:szCs w:val="22"/>
              </w:rPr>
              <w:t xml:space="preserve">очистки  ацетона </w:t>
            </w:r>
            <w:r w:rsidRPr="00D01C9F">
              <w:rPr>
                <w:rFonts w:ascii="Times New Roman" w:hAnsi="Times New Roman"/>
                <w:sz w:val="22"/>
                <w:szCs w:val="22"/>
              </w:rPr>
              <w:t>C-</w:t>
            </w:r>
            <w:r>
              <w:rPr>
                <w:rFonts w:ascii="Times New Roman" w:hAnsi="Times New Roman"/>
                <w:sz w:val="22"/>
                <w:szCs w:val="22"/>
              </w:rPr>
              <w:t>230</w:t>
            </w:r>
          </w:p>
        </w:tc>
        <w:tc>
          <w:tcPr>
            <w:tcW w:w="1275" w:type="dxa"/>
            <w:vAlign w:val="center"/>
          </w:tcPr>
          <w:p w14:paraId="3B50DD15" w14:textId="77777777" w:rsidR="004B4153" w:rsidRPr="00B35DFC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2B3F0F">
              <w:rPr>
                <w:rFonts w:ascii="Times New Roman" w:hAnsi="Times New Roman"/>
                <w:sz w:val="22"/>
                <w:szCs w:val="22"/>
              </w:rPr>
              <w:t>F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V</w:t>
            </w:r>
            <w:r>
              <w:rPr>
                <w:rFonts w:ascii="Times New Roman" w:hAnsi="Times New Roman"/>
                <w:sz w:val="22"/>
                <w:szCs w:val="22"/>
              </w:rPr>
              <w:t>2302</w:t>
            </w:r>
          </w:p>
        </w:tc>
        <w:tc>
          <w:tcPr>
            <w:tcW w:w="1699" w:type="dxa"/>
            <w:vAlign w:val="center"/>
          </w:tcPr>
          <w:p w14:paraId="283E45D9" w14:textId="77777777" w:rsidR="004B4153" w:rsidRDefault="004B4153" w:rsidP="00FA1295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Расход орошения</w:t>
            </w:r>
            <w:r w:rsidRPr="002B3F0F">
              <w:rPr>
                <w:rFonts w:ascii="Times New Roman" w:hAnsi="Times New Roman"/>
                <w:sz w:val="22"/>
                <w:szCs w:val="22"/>
              </w:rPr>
              <w:t xml:space="preserve"> в колонну </w:t>
            </w:r>
          </w:p>
          <w:p w14:paraId="780A59CA" w14:textId="77777777" w:rsidR="004B4153" w:rsidRPr="00B35DFC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2B3F0F">
              <w:rPr>
                <w:rFonts w:ascii="Times New Roman" w:hAnsi="Times New Roman"/>
                <w:sz w:val="22"/>
                <w:szCs w:val="22"/>
              </w:rPr>
              <w:t>С-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  <w:r w:rsidRPr="002B3F0F">
              <w:rPr>
                <w:rFonts w:ascii="Times New Roman" w:hAnsi="Times New Roman"/>
                <w:sz w:val="22"/>
                <w:szCs w:val="22"/>
              </w:rPr>
              <w:t>30</w:t>
            </w:r>
          </w:p>
        </w:tc>
        <w:tc>
          <w:tcPr>
            <w:tcW w:w="1697" w:type="dxa"/>
            <w:vAlign w:val="center"/>
          </w:tcPr>
          <w:p w14:paraId="402390EB" w14:textId="77777777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П</w:t>
            </w:r>
            <w:r w:rsidRPr="00D01C9F">
              <w:rPr>
                <w:rFonts w:ascii="Times New Roman" w:hAnsi="Times New Roman"/>
                <w:sz w:val="22"/>
                <w:szCs w:val="22"/>
              </w:rPr>
              <w:t>ульсации давления на входе клапана стороны насосов</w:t>
            </w:r>
          </w:p>
          <w:p w14:paraId="2F7B6F00" w14:textId="77777777" w:rsidR="004B4153" w:rsidRPr="00B35DFC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D01C9F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 w:rsidRPr="007D311C">
              <w:rPr>
                <w:rFonts w:ascii="Times New Roman" w:hAnsi="Times New Roman"/>
                <w:sz w:val="22"/>
                <w:szCs w:val="22"/>
              </w:rPr>
              <w:t>Р-235A/B</w:t>
            </w:r>
          </w:p>
        </w:tc>
        <w:tc>
          <w:tcPr>
            <w:tcW w:w="1983" w:type="dxa"/>
            <w:vAlign w:val="center"/>
          </w:tcPr>
          <w:p w14:paraId="2D5E0E7F" w14:textId="77777777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Ревизия насосного оборудования </w:t>
            </w:r>
          </w:p>
          <w:p w14:paraId="0C5EDA28" w14:textId="77777777" w:rsidR="004B4153" w:rsidRPr="00FE26E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7D311C">
              <w:rPr>
                <w:rFonts w:ascii="Times New Roman" w:hAnsi="Times New Roman"/>
                <w:sz w:val="22"/>
                <w:szCs w:val="22"/>
              </w:rPr>
              <w:t>Р-235A/B</w:t>
            </w:r>
          </w:p>
        </w:tc>
        <w:tc>
          <w:tcPr>
            <w:tcW w:w="1569" w:type="dxa"/>
            <w:vAlign w:val="center"/>
          </w:tcPr>
          <w:p w14:paraId="2DE3F6F7" w14:textId="77777777" w:rsidR="004B4153" w:rsidRPr="00FE26E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  <w:tr w:rsidR="004B4153" w:rsidRPr="005B2CDD" w14:paraId="1594F979" w14:textId="77777777" w:rsidTr="00FA1295">
        <w:tc>
          <w:tcPr>
            <w:tcW w:w="1700" w:type="dxa"/>
            <w:vAlign w:val="center"/>
          </w:tcPr>
          <w:p w14:paraId="402CB2C8" w14:textId="77777777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35DFC">
              <w:rPr>
                <w:rFonts w:ascii="Times New Roman" w:hAnsi="Times New Roman"/>
                <w:sz w:val="22"/>
                <w:szCs w:val="22"/>
              </w:rPr>
              <w:t xml:space="preserve">Колонна очистки </w:t>
            </w:r>
          </w:p>
          <w:p w14:paraId="0DD382F1" w14:textId="77777777" w:rsidR="004B4153" w:rsidRPr="00B86C9B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35DFC">
              <w:rPr>
                <w:rFonts w:ascii="Times New Roman" w:hAnsi="Times New Roman"/>
                <w:sz w:val="22"/>
                <w:szCs w:val="22"/>
              </w:rPr>
              <w:t>фенола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С-250</w:t>
            </w:r>
          </w:p>
        </w:tc>
        <w:tc>
          <w:tcPr>
            <w:tcW w:w="1275" w:type="dxa"/>
            <w:vAlign w:val="center"/>
          </w:tcPr>
          <w:p w14:paraId="06531AB1" w14:textId="77777777" w:rsidR="004B4153" w:rsidRPr="001C455F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35DFC">
              <w:rPr>
                <w:rFonts w:ascii="Times New Roman" w:hAnsi="Times New Roman"/>
                <w:sz w:val="22"/>
                <w:szCs w:val="22"/>
              </w:rPr>
              <w:t>F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V</w:t>
            </w:r>
            <w:r w:rsidRPr="00B35DFC">
              <w:rPr>
                <w:rFonts w:ascii="Times New Roman" w:hAnsi="Times New Roman"/>
                <w:sz w:val="22"/>
                <w:szCs w:val="22"/>
              </w:rPr>
              <w:t>2407</w:t>
            </w:r>
          </w:p>
        </w:tc>
        <w:tc>
          <w:tcPr>
            <w:tcW w:w="1699" w:type="dxa"/>
            <w:vAlign w:val="center"/>
          </w:tcPr>
          <w:p w14:paraId="3D33A230" w14:textId="77777777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35DFC">
              <w:rPr>
                <w:rFonts w:ascii="Times New Roman" w:hAnsi="Times New Roman"/>
                <w:sz w:val="22"/>
                <w:szCs w:val="22"/>
              </w:rPr>
              <w:t>Питание колонны С-250</w:t>
            </w:r>
          </w:p>
        </w:tc>
        <w:tc>
          <w:tcPr>
            <w:tcW w:w="1697" w:type="dxa"/>
            <w:vAlign w:val="center"/>
          </w:tcPr>
          <w:p w14:paraId="00E1D386" w14:textId="77777777" w:rsidR="004B4153" w:rsidRPr="00B86C9B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35DFC">
              <w:rPr>
                <w:rFonts w:ascii="Times New Roman" w:hAnsi="Times New Roman"/>
                <w:sz w:val="22"/>
                <w:szCs w:val="22"/>
              </w:rPr>
              <w:t xml:space="preserve">Клапан работает неудовлетворительно: расход либо не реагирует на ручное шаговое изменение в 0,1 </w:t>
            </w:r>
            <w:r w:rsidRPr="00B35DFC">
              <w:rPr>
                <w:rFonts w:ascii="Times New Roman" w:hAnsi="Times New Roman"/>
                <w:sz w:val="22"/>
                <w:szCs w:val="22"/>
              </w:rPr>
              <w:lastRenderedPageBreak/>
              <w:t>% либо изменение расхода происходит после 3-4 колебаний со значительной амплитудой. В режиме AUT наблюдаются постоянные незатухающие колебания</w:t>
            </w:r>
          </w:p>
        </w:tc>
        <w:tc>
          <w:tcPr>
            <w:tcW w:w="1983" w:type="dxa"/>
            <w:vAlign w:val="center"/>
          </w:tcPr>
          <w:p w14:paraId="727C651D" w14:textId="77777777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lastRenderedPageBreak/>
              <w:t>Ревизия клапана</w:t>
            </w:r>
          </w:p>
        </w:tc>
        <w:tc>
          <w:tcPr>
            <w:tcW w:w="1569" w:type="dxa"/>
            <w:vAlign w:val="center"/>
          </w:tcPr>
          <w:p w14:paraId="293FF489" w14:textId="77777777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4B4153" w:rsidRPr="005B2CDD" w14:paraId="29F18049" w14:textId="77777777" w:rsidTr="00FA1295">
        <w:tc>
          <w:tcPr>
            <w:tcW w:w="1700" w:type="dxa"/>
            <w:vAlign w:val="center"/>
          </w:tcPr>
          <w:p w14:paraId="0F33584C" w14:textId="77777777" w:rsidR="004B4153" w:rsidRPr="00052656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Колонна очистки </w:t>
            </w:r>
          </w:p>
          <w:p w14:paraId="3FCF1E12" w14:textId="77777777" w:rsidR="004B4153" w:rsidRPr="00052656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фенола С-250</w:t>
            </w:r>
          </w:p>
        </w:tc>
        <w:tc>
          <w:tcPr>
            <w:tcW w:w="1275" w:type="dxa"/>
            <w:vAlign w:val="center"/>
          </w:tcPr>
          <w:p w14:paraId="07C176CD" w14:textId="77777777" w:rsidR="004B4153" w:rsidRPr="00052656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TIC2505</w:t>
            </w:r>
          </w:p>
        </w:tc>
        <w:tc>
          <w:tcPr>
            <w:tcW w:w="1699" w:type="dxa"/>
            <w:vAlign w:val="center"/>
          </w:tcPr>
          <w:p w14:paraId="23F75D48" w14:textId="77777777" w:rsidR="004B4153" w:rsidRPr="00052656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Температура горячей струи в С-250</w:t>
            </w:r>
          </w:p>
        </w:tc>
        <w:tc>
          <w:tcPr>
            <w:tcW w:w="1697" w:type="dxa"/>
            <w:vAlign w:val="center"/>
          </w:tcPr>
          <w:p w14:paraId="63C25F95" w14:textId="77777777" w:rsidR="004B4153" w:rsidRPr="00052656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Отсутствует измерение расхода греющего пара в кипятильник  </w:t>
            </w: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E</w:t>
            </w: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-250</w:t>
            </w:r>
          </w:p>
        </w:tc>
        <w:tc>
          <w:tcPr>
            <w:tcW w:w="1983" w:type="dxa"/>
            <w:vAlign w:val="center"/>
          </w:tcPr>
          <w:p w14:paraId="32D9BB76" w14:textId="77777777" w:rsidR="004B4153" w:rsidRPr="00052656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Установка расходомера греющего пара с последующей реализацией каскадной схемы регулирования температуры</w:t>
            </w:r>
          </w:p>
        </w:tc>
        <w:tc>
          <w:tcPr>
            <w:tcW w:w="1569" w:type="dxa"/>
            <w:vAlign w:val="center"/>
          </w:tcPr>
          <w:p w14:paraId="65F959A8" w14:textId="77777777" w:rsidR="004B4153" w:rsidRPr="00052656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commentRangeStart w:id="2154"/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3</w:t>
            </w:r>
            <w:commentRangeEnd w:id="2154"/>
            <w:r w:rsidR="001B62BA">
              <w:rPr>
                <w:rStyle w:val="affe"/>
              </w:rPr>
              <w:commentReference w:id="2154"/>
            </w:r>
          </w:p>
        </w:tc>
      </w:tr>
      <w:tr w:rsidR="004B4153" w:rsidRPr="005B2CDD" w14:paraId="353758D4" w14:textId="77777777" w:rsidTr="00FA1295">
        <w:tc>
          <w:tcPr>
            <w:tcW w:w="9923" w:type="dxa"/>
            <w:gridSpan w:val="6"/>
            <w:vAlign w:val="center"/>
          </w:tcPr>
          <w:p w14:paraId="30D34CD5" w14:textId="77777777" w:rsidR="004B4153" w:rsidRPr="00AF1554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5618F2">
              <w:rPr>
                <w:rFonts w:ascii="Times New Roman" w:hAnsi="Times New Roman"/>
                <w:sz w:val="22"/>
                <w:szCs w:val="22"/>
              </w:rPr>
              <w:t>Секция кристаллизации (блок 300)</w:t>
            </w:r>
          </w:p>
        </w:tc>
      </w:tr>
      <w:tr w:rsidR="004B4153" w:rsidRPr="005B2CDD" w14:paraId="79E91172" w14:textId="77777777" w:rsidTr="00FA1295">
        <w:tc>
          <w:tcPr>
            <w:tcW w:w="1700" w:type="dxa"/>
            <w:vAlign w:val="center"/>
          </w:tcPr>
          <w:p w14:paraId="27578180" w14:textId="77777777" w:rsidR="004B4153" w:rsidRPr="00AF1554" w:rsidRDefault="004B4153" w:rsidP="00FA1295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5618F2">
              <w:rPr>
                <w:rFonts w:ascii="Times New Roman" w:hAnsi="Times New Roman"/>
                <w:sz w:val="22"/>
                <w:szCs w:val="22"/>
              </w:rPr>
              <w:t>Кристаллизатор К-300</w:t>
            </w:r>
          </w:p>
        </w:tc>
        <w:tc>
          <w:tcPr>
            <w:tcW w:w="1275" w:type="dxa"/>
            <w:vAlign w:val="center"/>
          </w:tcPr>
          <w:p w14:paraId="630FE616" w14:textId="77777777" w:rsidR="004B4153" w:rsidRPr="005618F2" w:rsidRDefault="004B4153" w:rsidP="00FA1295">
            <w:pPr>
              <w:spacing w:line="240" w:lineRule="auto"/>
              <w:ind w:left="-113" w:right="-113"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5618F2">
              <w:rPr>
                <w:rFonts w:ascii="Times New Roman" w:hAnsi="Times New Roman"/>
                <w:sz w:val="22"/>
                <w:szCs w:val="22"/>
              </w:rPr>
              <w:t>TIC3005</w:t>
            </w:r>
            <w:r>
              <w:rPr>
                <w:rFonts w:ascii="Times New Roman" w:hAnsi="Times New Roman"/>
                <w:sz w:val="22"/>
                <w:szCs w:val="22"/>
              </w:rPr>
              <w:t>.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MV</w:t>
            </w:r>
          </w:p>
        </w:tc>
        <w:tc>
          <w:tcPr>
            <w:tcW w:w="1699" w:type="dxa"/>
            <w:vAlign w:val="center"/>
          </w:tcPr>
          <w:p w14:paraId="73FACAFB" w14:textId="77777777" w:rsidR="004B4153" w:rsidRPr="005618F2" w:rsidRDefault="004B4153" w:rsidP="00FA1295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Температура в кристаллизаторе К-300</w:t>
            </w:r>
          </w:p>
        </w:tc>
        <w:tc>
          <w:tcPr>
            <w:tcW w:w="1697" w:type="dxa"/>
            <w:vAlign w:val="center"/>
          </w:tcPr>
          <w:p w14:paraId="7749FC16" w14:textId="77777777" w:rsidR="004B4153" w:rsidRPr="00AF1554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5618F2">
              <w:rPr>
                <w:rFonts w:ascii="Times New Roman" w:hAnsi="Times New Roman"/>
                <w:sz w:val="22"/>
                <w:szCs w:val="22"/>
              </w:rPr>
              <w:t xml:space="preserve">Для регулятора TIC3005 задана нижняя граница выхода ML = 5,23. Если в режиме CAS внутреннего регулятора текущее значение FIC3002.PV меньше ML регулятора TIC3005, то TIC3005 выдает задание для FIC3002 только в сторону увеличения FIC3002.PV. В этой связи значение ML снижено до 3 </w:t>
            </w:r>
          </w:p>
        </w:tc>
        <w:tc>
          <w:tcPr>
            <w:tcW w:w="1983" w:type="dxa"/>
            <w:vAlign w:val="center"/>
          </w:tcPr>
          <w:p w14:paraId="6C58D066" w14:textId="77777777" w:rsidR="004B4153" w:rsidRPr="00AF1554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155"/>
            <w:r>
              <w:rPr>
                <w:rFonts w:ascii="Times New Roman" w:hAnsi="Times New Roman"/>
                <w:sz w:val="22"/>
                <w:szCs w:val="22"/>
              </w:rPr>
              <w:t>Р</w:t>
            </w:r>
            <w:r w:rsidRPr="005618F2">
              <w:rPr>
                <w:rFonts w:ascii="Times New Roman" w:hAnsi="Times New Roman"/>
                <w:sz w:val="22"/>
                <w:szCs w:val="22"/>
              </w:rPr>
              <w:t>евизи</w:t>
            </w:r>
            <w:r>
              <w:rPr>
                <w:rFonts w:ascii="Times New Roman" w:hAnsi="Times New Roman"/>
                <w:sz w:val="22"/>
                <w:szCs w:val="22"/>
              </w:rPr>
              <w:t>я</w:t>
            </w:r>
            <w:r w:rsidRPr="005618F2">
              <w:rPr>
                <w:rFonts w:ascii="Times New Roman" w:hAnsi="Times New Roman"/>
                <w:sz w:val="22"/>
                <w:szCs w:val="22"/>
              </w:rPr>
              <w:t xml:space="preserve"> границ MH и ML всех внешних регуляторов каскадных схем регулирования</w:t>
            </w:r>
            <w:commentRangeEnd w:id="2155"/>
            <w:r w:rsidR="001B62BA">
              <w:rPr>
                <w:rStyle w:val="affe"/>
              </w:rPr>
              <w:commentReference w:id="2155"/>
            </w:r>
          </w:p>
        </w:tc>
        <w:tc>
          <w:tcPr>
            <w:tcW w:w="1569" w:type="dxa"/>
            <w:vAlign w:val="center"/>
          </w:tcPr>
          <w:p w14:paraId="263FD55D" w14:textId="77777777" w:rsidR="004B4153" w:rsidRPr="002B3F0F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3</w:t>
            </w:r>
          </w:p>
        </w:tc>
      </w:tr>
      <w:tr w:rsidR="004B4153" w:rsidRPr="005B2CDD" w14:paraId="5112738D" w14:textId="77777777" w:rsidTr="00FA1295">
        <w:tc>
          <w:tcPr>
            <w:tcW w:w="1700" w:type="dxa"/>
            <w:vAlign w:val="center"/>
          </w:tcPr>
          <w:p w14:paraId="7D4F393F" w14:textId="77777777" w:rsidR="004B4153" w:rsidRPr="005618F2" w:rsidRDefault="004B4153" w:rsidP="00FA1295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proofErr w:type="spellStart"/>
            <w:r>
              <w:rPr>
                <w:rFonts w:ascii="Times New Roman" w:hAnsi="Times New Roman"/>
                <w:sz w:val="22"/>
                <w:szCs w:val="22"/>
              </w:rPr>
              <w:t>Рек</w:t>
            </w:r>
            <w:r w:rsidRPr="005618F2">
              <w:rPr>
                <w:rFonts w:ascii="Times New Roman" w:hAnsi="Times New Roman"/>
                <w:sz w:val="22"/>
                <w:szCs w:val="22"/>
              </w:rPr>
              <w:t>ристал</w:t>
            </w:r>
            <w:r>
              <w:rPr>
                <w:rFonts w:ascii="Times New Roman" w:hAnsi="Times New Roman"/>
                <w:sz w:val="22"/>
                <w:szCs w:val="22"/>
              </w:rPr>
              <w:t>-</w:t>
            </w:r>
            <w:r w:rsidRPr="005618F2">
              <w:rPr>
                <w:rFonts w:ascii="Times New Roman" w:hAnsi="Times New Roman"/>
                <w:sz w:val="22"/>
                <w:szCs w:val="22"/>
              </w:rPr>
              <w:t>лизатор</w:t>
            </w:r>
            <w:proofErr w:type="spellEnd"/>
            <w:r w:rsidRPr="005618F2">
              <w:rPr>
                <w:rFonts w:ascii="Times New Roman" w:hAnsi="Times New Roman"/>
                <w:sz w:val="22"/>
                <w:szCs w:val="22"/>
              </w:rPr>
              <w:t xml:space="preserve"> К-3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  <w:r w:rsidRPr="005618F2"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  <w:tc>
          <w:tcPr>
            <w:tcW w:w="1275" w:type="dxa"/>
            <w:vAlign w:val="center"/>
          </w:tcPr>
          <w:p w14:paraId="63542962" w14:textId="77777777" w:rsidR="004B4153" w:rsidRPr="00814A43" w:rsidRDefault="004B4153" w:rsidP="00FA1295">
            <w:pPr>
              <w:spacing w:line="240" w:lineRule="auto"/>
              <w:ind w:left="-113" w:right="-113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A56381">
              <w:rPr>
                <w:rFonts w:ascii="Times New Roman" w:hAnsi="Times New Roman"/>
                <w:sz w:val="22"/>
                <w:szCs w:val="22"/>
              </w:rPr>
              <w:t>FIC-3401</w:t>
            </w:r>
          </w:p>
        </w:tc>
        <w:tc>
          <w:tcPr>
            <w:tcW w:w="1699" w:type="dxa"/>
            <w:vAlign w:val="center"/>
          </w:tcPr>
          <w:p w14:paraId="2EC48C6A" w14:textId="77777777" w:rsidR="004B4153" w:rsidRPr="00814A43" w:rsidRDefault="004B4153" w:rsidP="00FA1295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Р</w:t>
            </w:r>
            <w:r w:rsidRPr="00A56381">
              <w:rPr>
                <w:rFonts w:ascii="Times New Roman" w:hAnsi="Times New Roman"/>
                <w:sz w:val="22"/>
                <w:szCs w:val="22"/>
              </w:rPr>
              <w:t xml:space="preserve">асход питания в </w:t>
            </w:r>
            <w:proofErr w:type="spellStart"/>
            <w:r w:rsidRPr="00A56381">
              <w:rPr>
                <w:rFonts w:ascii="Times New Roman" w:hAnsi="Times New Roman"/>
                <w:sz w:val="22"/>
                <w:szCs w:val="22"/>
              </w:rPr>
              <w:t>рекристал</w:t>
            </w:r>
            <w:r>
              <w:rPr>
                <w:rFonts w:ascii="Times New Roman" w:hAnsi="Times New Roman"/>
                <w:sz w:val="22"/>
                <w:szCs w:val="22"/>
              </w:rPr>
              <w:t>-</w:t>
            </w:r>
            <w:r w:rsidRPr="00A56381">
              <w:rPr>
                <w:rFonts w:ascii="Times New Roman" w:hAnsi="Times New Roman"/>
                <w:sz w:val="22"/>
                <w:szCs w:val="22"/>
              </w:rPr>
              <w:t>лизатор</w:t>
            </w:r>
            <w:proofErr w:type="spellEnd"/>
            <w:r w:rsidRPr="00A56381">
              <w:rPr>
                <w:rFonts w:ascii="Times New Roman" w:hAnsi="Times New Roman"/>
                <w:sz w:val="22"/>
                <w:szCs w:val="22"/>
              </w:rPr>
              <w:t xml:space="preserve"> К-340</w:t>
            </w:r>
          </w:p>
        </w:tc>
        <w:tc>
          <w:tcPr>
            <w:tcW w:w="1697" w:type="dxa"/>
            <w:vAlign w:val="center"/>
          </w:tcPr>
          <w:p w14:paraId="454B82FE" w14:textId="77777777" w:rsidR="004B4153" w:rsidRPr="00814A4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156"/>
            <w:r>
              <w:rPr>
                <w:rFonts w:ascii="Times New Roman" w:hAnsi="Times New Roman"/>
                <w:sz w:val="22"/>
                <w:szCs w:val="22"/>
              </w:rPr>
              <w:t xml:space="preserve">Отсутствует прибор для измерение расхода </w:t>
            </w:r>
            <w:r w:rsidRPr="00A56381">
              <w:rPr>
                <w:rFonts w:ascii="Times New Roman" w:hAnsi="Times New Roman"/>
                <w:sz w:val="22"/>
                <w:szCs w:val="22"/>
              </w:rPr>
              <w:t>питания</w:t>
            </w:r>
            <w:commentRangeEnd w:id="2156"/>
            <w:r w:rsidR="00935BE1">
              <w:rPr>
                <w:rStyle w:val="affe"/>
              </w:rPr>
              <w:commentReference w:id="2156"/>
            </w:r>
          </w:p>
        </w:tc>
        <w:tc>
          <w:tcPr>
            <w:tcW w:w="1983" w:type="dxa"/>
            <w:vAlign w:val="center"/>
          </w:tcPr>
          <w:p w14:paraId="7CED24DC" w14:textId="77777777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Установка расходомера 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питания</w:t>
            </w: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 с последующей реализацией каскадной схемы регулирования 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уровня в </w:t>
            </w:r>
            <w:proofErr w:type="spellStart"/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lastRenderedPageBreak/>
              <w:t>расплавителе</w:t>
            </w:r>
            <w:proofErr w:type="spellEnd"/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M</w:t>
            </w:r>
            <w:r w:rsidRPr="00A56381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-320</w:t>
            </w:r>
          </w:p>
        </w:tc>
        <w:tc>
          <w:tcPr>
            <w:tcW w:w="1569" w:type="dxa"/>
            <w:vAlign w:val="center"/>
          </w:tcPr>
          <w:p w14:paraId="30ABFCEA" w14:textId="77777777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lastRenderedPageBreak/>
              <w:t>3</w:t>
            </w:r>
          </w:p>
        </w:tc>
      </w:tr>
      <w:tr w:rsidR="004B4153" w:rsidRPr="005B2CDD" w14:paraId="79EF2B96" w14:textId="77777777" w:rsidTr="00FA1295">
        <w:tc>
          <w:tcPr>
            <w:tcW w:w="1700" w:type="dxa"/>
            <w:vAlign w:val="center"/>
          </w:tcPr>
          <w:p w14:paraId="4BE7BA32" w14:textId="77777777" w:rsidR="004B4153" w:rsidRPr="00F365AB" w:rsidRDefault="004B4153" w:rsidP="00FA1295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proofErr w:type="spellStart"/>
            <w:r>
              <w:rPr>
                <w:rFonts w:ascii="Times New Roman" w:hAnsi="Times New Roman"/>
                <w:sz w:val="22"/>
                <w:szCs w:val="22"/>
              </w:rPr>
              <w:t>Рек</w:t>
            </w:r>
            <w:r w:rsidRPr="005618F2">
              <w:rPr>
                <w:rFonts w:ascii="Times New Roman" w:hAnsi="Times New Roman"/>
                <w:sz w:val="22"/>
                <w:szCs w:val="22"/>
              </w:rPr>
              <w:t>ристал</w:t>
            </w:r>
            <w:r>
              <w:rPr>
                <w:rFonts w:ascii="Times New Roman" w:hAnsi="Times New Roman"/>
                <w:sz w:val="22"/>
                <w:szCs w:val="22"/>
              </w:rPr>
              <w:t>-</w:t>
            </w:r>
            <w:r w:rsidRPr="005618F2">
              <w:rPr>
                <w:rFonts w:ascii="Times New Roman" w:hAnsi="Times New Roman"/>
                <w:sz w:val="22"/>
                <w:szCs w:val="22"/>
              </w:rPr>
              <w:t>лизатор</w:t>
            </w:r>
            <w:proofErr w:type="spellEnd"/>
            <w:r w:rsidRPr="005618F2">
              <w:rPr>
                <w:rFonts w:ascii="Times New Roman" w:hAnsi="Times New Roman"/>
                <w:sz w:val="22"/>
                <w:szCs w:val="22"/>
              </w:rPr>
              <w:t xml:space="preserve"> К-3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  <w:r w:rsidRPr="005618F2"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  <w:tc>
          <w:tcPr>
            <w:tcW w:w="1275" w:type="dxa"/>
            <w:vAlign w:val="center"/>
          </w:tcPr>
          <w:p w14:paraId="13DEDF11" w14:textId="77777777" w:rsidR="004B4153" w:rsidRPr="00F365AB" w:rsidRDefault="004B4153" w:rsidP="00FA1295">
            <w:pPr>
              <w:spacing w:line="240" w:lineRule="auto"/>
              <w:ind w:left="-113" w:right="-113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814A43">
              <w:rPr>
                <w:rFonts w:ascii="Times New Roman" w:hAnsi="Times New Roman"/>
                <w:sz w:val="22"/>
                <w:szCs w:val="22"/>
              </w:rPr>
              <w:t>FIC3421</w:t>
            </w:r>
          </w:p>
        </w:tc>
        <w:tc>
          <w:tcPr>
            <w:tcW w:w="1699" w:type="dxa"/>
            <w:vAlign w:val="center"/>
          </w:tcPr>
          <w:p w14:paraId="68204CEA" w14:textId="77777777" w:rsidR="004B4153" w:rsidRPr="00F365AB" w:rsidRDefault="004B4153" w:rsidP="00FA1295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814A43">
              <w:rPr>
                <w:rFonts w:ascii="Times New Roman" w:hAnsi="Times New Roman"/>
                <w:sz w:val="22"/>
                <w:szCs w:val="22"/>
              </w:rPr>
              <w:t xml:space="preserve">Расход </w:t>
            </w:r>
            <w:proofErr w:type="spellStart"/>
            <w:r w:rsidRPr="00814A43">
              <w:rPr>
                <w:rFonts w:ascii="Times New Roman" w:hAnsi="Times New Roman"/>
                <w:sz w:val="22"/>
                <w:szCs w:val="22"/>
              </w:rPr>
              <w:t>Бфа</w:t>
            </w:r>
            <w:proofErr w:type="spellEnd"/>
            <w:r w:rsidRPr="00814A43">
              <w:rPr>
                <w:rFonts w:ascii="Times New Roman" w:hAnsi="Times New Roman"/>
                <w:sz w:val="22"/>
                <w:szCs w:val="22"/>
              </w:rPr>
              <w:t xml:space="preserve"> из К-340</w:t>
            </w:r>
          </w:p>
        </w:tc>
        <w:tc>
          <w:tcPr>
            <w:tcW w:w="1697" w:type="dxa"/>
            <w:vAlign w:val="center"/>
          </w:tcPr>
          <w:p w14:paraId="3A33A09F" w14:textId="77777777" w:rsidR="004B4153" w:rsidRPr="00FE26E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814A43">
              <w:rPr>
                <w:rFonts w:ascii="Times New Roman" w:hAnsi="Times New Roman"/>
                <w:sz w:val="22"/>
                <w:szCs w:val="22"/>
              </w:rPr>
              <w:t>Настройки отключены. Не работает логика перевода режима MAN в AUT (включается CAS).</w:t>
            </w:r>
          </w:p>
        </w:tc>
        <w:tc>
          <w:tcPr>
            <w:tcW w:w="1983" w:type="dxa"/>
            <w:vAlign w:val="center"/>
          </w:tcPr>
          <w:p w14:paraId="69A5D803" w14:textId="77777777" w:rsidR="004B4153" w:rsidRPr="00FE26E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157"/>
            <w:r>
              <w:rPr>
                <w:rFonts w:ascii="Times New Roman" w:hAnsi="Times New Roman"/>
                <w:sz w:val="22"/>
                <w:szCs w:val="22"/>
              </w:rPr>
              <w:t>Наладка логики управления регулятора</w:t>
            </w:r>
          </w:p>
        </w:tc>
        <w:tc>
          <w:tcPr>
            <w:tcW w:w="1569" w:type="dxa"/>
            <w:vAlign w:val="center"/>
          </w:tcPr>
          <w:p w14:paraId="1A5CECA5" w14:textId="77777777" w:rsidR="004B4153" w:rsidRPr="00FE26E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1</w:t>
            </w:r>
            <w:commentRangeEnd w:id="2157"/>
            <w:r w:rsidR="00D01D84">
              <w:rPr>
                <w:rStyle w:val="affe"/>
              </w:rPr>
              <w:commentReference w:id="2157"/>
            </w:r>
          </w:p>
        </w:tc>
      </w:tr>
      <w:tr w:rsidR="004B4153" w:rsidRPr="005B2CDD" w14:paraId="4A0371EF" w14:textId="77777777" w:rsidTr="00FA1295">
        <w:tc>
          <w:tcPr>
            <w:tcW w:w="1700" w:type="dxa"/>
            <w:vAlign w:val="center"/>
          </w:tcPr>
          <w:p w14:paraId="67681BCA" w14:textId="77777777" w:rsidR="004B4153" w:rsidRPr="005618F2" w:rsidRDefault="004B4153" w:rsidP="00FA1295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proofErr w:type="spellStart"/>
            <w:r>
              <w:rPr>
                <w:rFonts w:ascii="Times New Roman" w:hAnsi="Times New Roman"/>
                <w:sz w:val="22"/>
                <w:szCs w:val="22"/>
              </w:rPr>
              <w:t>Рек</w:t>
            </w:r>
            <w:r w:rsidRPr="005618F2">
              <w:rPr>
                <w:rFonts w:ascii="Times New Roman" w:hAnsi="Times New Roman"/>
                <w:sz w:val="22"/>
                <w:szCs w:val="22"/>
              </w:rPr>
              <w:t>ристал</w:t>
            </w:r>
            <w:r>
              <w:rPr>
                <w:rFonts w:ascii="Times New Roman" w:hAnsi="Times New Roman"/>
                <w:sz w:val="22"/>
                <w:szCs w:val="22"/>
              </w:rPr>
              <w:t>-</w:t>
            </w:r>
            <w:r w:rsidRPr="005618F2">
              <w:rPr>
                <w:rFonts w:ascii="Times New Roman" w:hAnsi="Times New Roman"/>
                <w:sz w:val="22"/>
                <w:szCs w:val="22"/>
              </w:rPr>
              <w:t>лизатор</w:t>
            </w:r>
            <w:proofErr w:type="spellEnd"/>
            <w:r w:rsidRPr="005618F2">
              <w:rPr>
                <w:rFonts w:ascii="Times New Roman" w:hAnsi="Times New Roman"/>
                <w:sz w:val="22"/>
                <w:szCs w:val="22"/>
              </w:rPr>
              <w:t xml:space="preserve"> К-3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  <w:r w:rsidRPr="005618F2"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  <w:tc>
          <w:tcPr>
            <w:tcW w:w="1275" w:type="dxa"/>
            <w:vAlign w:val="center"/>
          </w:tcPr>
          <w:p w14:paraId="1FFF0FCB" w14:textId="77777777" w:rsidR="004B4153" w:rsidRPr="00F365AB" w:rsidRDefault="004B4153" w:rsidP="00FA1295">
            <w:pPr>
              <w:spacing w:line="240" w:lineRule="auto"/>
              <w:ind w:left="-113" w:right="-113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814A43">
              <w:rPr>
                <w:rFonts w:ascii="Times New Roman" w:hAnsi="Times New Roman"/>
                <w:sz w:val="22"/>
                <w:szCs w:val="22"/>
              </w:rPr>
              <w:t>FIC34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3</w:t>
            </w:r>
            <w:r w:rsidRPr="00814A43"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  <w:tc>
          <w:tcPr>
            <w:tcW w:w="1699" w:type="dxa"/>
            <w:vAlign w:val="center"/>
          </w:tcPr>
          <w:p w14:paraId="170D9872" w14:textId="77777777" w:rsidR="004B4153" w:rsidRPr="00F365AB" w:rsidRDefault="004B4153" w:rsidP="00FA1295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814A43">
              <w:rPr>
                <w:rFonts w:ascii="Times New Roman" w:hAnsi="Times New Roman"/>
                <w:sz w:val="22"/>
                <w:szCs w:val="22"/>
              </w:rPr>
              <w:t xml:space="preserve">Расход </w:t>
            </w:r>
            <w:proofErr w:type="spellStart"/>
            <w:r w:rsidRPr="00814A43">
              <w:rPr>
                <w:rFonts w:ascii="Times New Roman" w:hAnsi="Times New Roman"/>
                <w:sz w:val="22"/>
                <w:szCs w:val="22"/>
              </w:rPr>
              <w:t>Бфа</w:t>
            </w:r>
            <w:proofErr w:type="spellEnd"/>
            <w:r w:rsidRPr="00814A43">
              <w:rPr>
                <w:rFonts w:ascii="Times New Roman" w:hAnsi="Times New Roman"/>
                <w:sz w:val="22"/>
                <w:szCs w:val="22"/>
              </w:rPr>
              <w:t xml:space="preserve"> из К-34</w:t>
            </w:r>
            <w:r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  <w:tc>
          <w:tcPr>
            <w:tcW w:w="1697" w:type="dxa"/>
            <w:vAlign w:val="center"/>
          </w:tcPr>
          <w:p w14:paraId="7F9DFBA4" w14:textId="77777777" w:rsidR="004B4153" w:rsidRPr="00FE26E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814A43">
              <w:rPr>
                <w:rFonts w:ascii="Times New Roman" w:hAnsi="Times New Roman"/>
                <w:sz w:val="22"/>
                <w:szCs w:val="22"/>
              </w:rPr>
              <w:t>Настройки отключены. Не работает логика перевода режима MAN в AUT (включается CAS).</w:t>
            </w:r>
          </w:p>
        </w:tc>
        <w:tc>
          <w:tcPr>
            <w:tcW w:w="1983" w:type="dxa"/>
            <w:vAlign w:val="center"/>
          </w:tcPr>
          <w:p w14:paraId="6ACBC58D" w14:textId="77777777" w:rsidR="004B4153" w:rsidRPr="00FE26E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158"/>
            <w:r>
              <w:rPr>
                <w:rFonts w:ascii="Times New Roman" w:hAnsi="Times New Roman"/>
                <w:sz w:val="22"/>
                <w:szCs w:val="22"/>
              </w:rPr>
              <w:t>Наладка логики управления регулят</w:t>
            </w:r>
            <w:commentRangeEnd w:id="2158"/>
            <w:r w:rsidR="00A92FDB">
              <w:rPr>
                <w:rStyle w:val="affe"/>
              </w:rPr>
              <w:commentReference w:id="2158"/>
            </w:r>
            <w:r>
              <w:rPr>
                <w:rFonts w:ascii="Times New Roman" w:hAnsi="Times New Roman"/>
                <w:sz w:val="22"/>
                <w:szCs w:val="22"/>
              </w:rPr>
              <w:t>ора</w:t>
            </w:r>
          </w:p>
        </w:tc>
        <w:tc>
          <w:tcPr>
            <w:tcW w:w="1569" w:type="dxa"/>
            <w:vAlign w:val="center"/>
          </w:tcPr>
          <w:p w14:paraId="26669F8C" w14:textId="77777777" w:rsidR="004B4153" w:rsidRPr="00FE26E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  <w:tr w:rsidR="004B4153" w:rsidRPr="005B2CDD" w14:paraId="7FF181F7" w14:textId="77777777" w:rsidTr="00FA1295">
        <w:tc>
          <w:tcPr>
            <w:tcW w:w="1700" w:type="dxa"/>
            <w:vAlign w:val="center"/>
          </w:tcPr>
          <w:p w14:paraId="0136C0E2" w14:textId="77777777" w:rsidR="004B4153" w:rsidRPr="00D01C9F" w:rsidRDefault="004B4153" w:rsidP="00FA1295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365AB">
              <w:rPr>
                <w:rFonts w:ascii="Times New Roman" w:hAnsi="Times New Roman"/>
                <w:sz w:val="22"/>
                <w:szCs w:val="22"/>
              </w:rPr>
              <w:t>Фильтр F-300</w:t>
            </w:r>
          </w:p>
        </w:tc>
        <w:tc>
          <w:tcPr>
            <w:tcW w:w="1275" w:type="dxa"/>
            <w:vAlign w:val="center"/>
          </w:tcPr>
          <w:p w14:paraId="2C925686" w14:textId="77777777" w:rsidR="004B4153" w:rsidRPr="002B3F0F" w:rsidRDefault="004B4153" w:rsidP="00FA1295">
            <w:pPr>
              <w:spacing w:line="240" w:lineRule="auto"/>
              <w:ind w:left="-113" w:right="-113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365AB">
              <w:rPr>
                <w:rFonts w:ascii="Times New Roman" w:hAnsi="Times New Roman"/>
                <w:sz w:val="22"/>
                <w:szCs w:val="22"/>
              </w:rPr>
              <w:t>F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V</w:t>
            </w:r>
            <w:r w:rsidRPr="00F365AB">
              <w:rPr>
                <w:rFonts w:ascii="Times New Roman" w:hAnsi="Times New Roman"/>
                <w:sz w:val="22"/>
                <w:szCs w:val="22"/>
              </w:rPr>
              <w:t>3021</w:t>
            </w:r>
          </w:p>
        </w:tc>
        <w:tc>
          <w:tcPr>
            <w:tcW w:w="1699" w:type="dxa"/>
            <w:vAlign w:val="center"/>
          </w:tcPr>
          <w:p w14:paraId="050E23E8" w14:textId="77777777" w:rsidR="004B4153" w:rsidRDefault="004B4153" w:rsidP="00FA1295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365AB">
              <w:rPr>
                <w:rFonts w:ascii="Times New Roman" w:hAnsi="Times New Roman"/>
                <w:sz w:val="22"/>
                <w:szCs w:val="22"/>
              </w:rPr>
              <w:t>Расход фенола на F300</w:t>
            </w:r>
          </w:p>
        </w:tc>
        <w:tc>
          <w:tcPr>
            <w:tcW w:w="1697" w:type="dxa"/>
            <w:vAlign w:val="center"/>
          </w:tcPr>
          <w:p w14:paraId="0A84365E" w14:textId="77777777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Эффект «</w:t>
            </w:r>
            <w:commentRangeStart w:id="2159"/>
            <w:r>
              <w:rPr>
                <w:rFonts w:ascii="Times New Roman" w:hAnsi="Times New Roman"/>
                <w:sz w:val="22"/>
                <w:szCs w:val="22"/>
              </w:rPr>
              <w:t>затирания</w:t>
            </w:r>
            <w:commentRangeEnd w:id="2159"/>
            <w:r w:rsidR="00A92FDB">
              <w:rPr>
                <w:rStyle w:val="affe"/>
              </w:rPr>
              <w:commentReference w:id="2159"/>
            </w:r>
            <w:r>
              <w:rPr>
                <w:rFonts w:ascii="Times New Roman" w:hAnsi="Times New Roman"/>
                <w:sz w:val="22"/>
                <w:szCs w:val="22"/>
              </w:rPr>
              <w:t>»</w:t>
            </w:r>
            <w:r w:rsidRPr="00FE26E3">
              <w:rPr>
                <w:rFonts w:ascii="Times New Roman" w:hAnsi="Times New Roman"/>
                <w:sz w:val="22"/>
                <w:szCs w:val="22"/>
              </w:rPr>
              <w:t xml:space="preserve"> клапана</w:t>
            </w:r>
          </w:p>
        </w:tc>
        <w:tc>
          <w:tcPr>
            <w:tcW w:w="1983" w:type="dxa"/>
            <w:vAlign w:val="center"/>
          </w:tcPr>
          <w:p w14:paraId="0D265D06" w14:textId="77777777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</w:p>
        </w:tc>
        <w:tc>
          <w:tcPr>
            <w:tcW w:w="1569" w:type="dxa"/>
            <w:vAlign w:val="center"/>
          </w:tcPr>
          <w:p w14:paraId="13CB7919" w14:textId="77777777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4B4153" w:rsidRPr="005B2CDD" w14:paraId="1482A443" w14:textId="77777777" w:rsidTr="00FA1295">
        <w:tc>
          <w:tcPr>
            <w:tcW w:w="1700" w:type="dxa"/>
            <w:vAlign w:val="center"/>
          </w:tcPr>
          <w:p w14:paraId="6F13ED08" w14:textId="77777777" w:rsidR="004B4153" w:rsidRPr="00F365AB" w:rsidRDefault="004B4153" w:rsidP="00FA1295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365AB">
              <w:rPr>
                <w:rFonts w:ascii="Times New Roman" w:hAnsi="Times New Roman"/>
                <w:sz w:val="22"/>
                <w:szCs w:val="22"/>
              </w:rPr>
              <w:t>Фильтр F-300</w:t>
            </w:r>
          </w:p>
        </w:tc>
        <w:tc>
          <w:tcPr>
            <w:tcW w:w="1275" w:type="dxa"/>
            <w:vAlign w:val="center"/>
          </w:tcPr>
          <w:p w14:paraId="6A793DB8" w14:textId="77777777" w:rsidR="004B4153" w:rsidRPr="00F365AB" w:rsidRDefault="004B4153" w:rsidP="00FA1295">
            <w:pPr>
              <w:spacing w:line="240" w:lineRule="auto"/>
              <w:ind w:left="-113" w:right="-113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AC2B40">
              <w:rPr>
                <w:rFonts w:ascii="Times New Roman" w:hAnsi="Times New Roman"/>
                <w:sz w:val="22"/>
                <w:szCs w:val="22"/>
              </w:rPr>
              <w:t>FIC3008</w:t>
            </w:r>
          </w:p>
        </w:tc>
        <w:tc>
          <w:tcPr>
            <w:tcW w:w="1699" w:type="dxa"/>
            <w:vAlign w:val="center"/>
          </w:tcPr>
          <w:p w14:paraId="4841B8C0" w14:textId="77777777" w:rsidR="004B4153" w:rsidRPr="00F365AB" w:rsidRDefault="004B4153" w:rsidP="00FA1295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AC2B40">
              <w:rPr>
                <w:rFonts w:ascii="Times New Roman" w:hAnsi="Times New Roman"/>
                <w:sz w:val="22"/>
                <w:szCs w:val="22"/>
              </w:rPr>
              <w:t>Расход фенола на промывку ленты F-300</w:t>
            </w:r>
          </w:p>
        </w:tc>
        <w:tc>
          <w:tcPr>
            <w:tcW w:w="1697" w:type="dxa"/>
            <w:vAlign w:val="center"/>
          </w:tcPr>
          <w:p w14:paraId="1C596FB9" w14:textId="77777777" w:rsidR="004B4153" w:rsidRPr="00FE26E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Эффект «</w:t>
            </w:r>
            <w:commentRangeStart w:id="2160"/>
            <w:r>
              <w:rPr>
                <w:rFonts w:ascii="Times New Roman" w:hAnsi="Times New Roman"/>
                <w:sz w:val="22"/>
                <w:szCs w:val="22"/>
              </w:rPr>
              <w:t>затирания</w:t>
            </w:r>
            <w:commentRangeEnd w:id="2160"/>
            <w:r w:rsidR="00A92FDB">
              <w:rPr>
                <w:rStyle w:val="affe"/>
              </w:rPr>
              <w:commentReference w:id="2160"/>
            </w:r>
            <w:r>
              <w:rPr>
                <w:rFonts w:ascii="Times New Roman" w:hAnsi="Times New Roman"/>
                <w:sz w:val="22"/>
                <w:szCs w:val="22"/>
              </w:rPr>
              <w:t>»</w:t>
            </w:r>
            <w:r w:rsidRPr="00FE26E3">
              <w:rPr>
                <w:rFonts w:ascii="Times New Roman" w:hAnsi="Times New Roman"/>
                <w:sz w:val="22"/>
                <w:szCs w:val="22"/>
              </w:rPr>
              <w:t xml:space="preserve"> клапана</w:t>
            </w:r>
          </w:p>
        </w:tc>
        <w:tc>
          <w:tcPr>
            <w:tcW w:w="1983" w:type="dxa"/>
            <w:vAlign w:val="center"/>
          </w:tcPr>
          <w:p w14:paraId="2E1FDB1C" w14:textId="77777777" w:rsidR="004B4153" w:rsidRPr="00FE26E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</w:p>
        </w:tc>
        <w:tc>
          <w:tcPr>
            <w:tcW w:w="1569" w:type="dxa"/>
            <w:vAlign w:val="center"/>
          </w:tcPr>
          <w:p w14:paraId="17257EEA" w14:textId="77777777" w:rsidR="004B4153" w:rsidRPr="00FE26E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4B4153" w:rsidRPr="005B2CDD" w14:paraId="1599F3A9" w14:textId="77777777" w:rsidTr="00FA1295">
        <w:tc>
          <w:tcPr>
            <w:tcW w:w="1700" w:type="dxa"/>
            <w:vAlign w:val="center"/>
          </w:tcPr>
          <w:p w14:paraId="72E45C3A" w14:textId="77777777" w:rsidR="004B4153" w:rsidRPr="00F365AB" w:rsidRDefault="004B4153" w:rsidP="00FA1295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D01C9F">
              <w:rPr>
                <w:rFonts w:ascii="Times New Roman" w:hAnsi="Times New Roman"/>
                <w:sz w:val="22"/>
                <w:szCs w:val="22"/>
              </w:rPr>
              <w:tab/>
              <w:t>Дегидратор кристаллизатора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 xml:space="preserve"> </w:t>
            </w:r>
            <w:r w:rsidRPr="00D01C9F">
              <w:rPr>
                <w:rFonts w:ascii="Times New Roman" w:hAnsi="Times New Roman"/>
                <w:sz w:val="22"/>
                <w:szCs w:val="22"/>
              </w:rPr>
              <w:t>C-330</w:t>
            </w:r>
          </w:p>
        </w:tc>
        <w:tc>
          <w:tcPr>
            <w:tcW w:w="1275" w:type="dxa"/>
            <w:vAlign w:val="center"/>
          </w:tcPr>
          <w:p w14:paraId="3DB31E9F" w14:textId="77777777" w:rsidR="004B4153" w:rsidRPr="00AC2B40" w:rsidRDefault="004B4153" w:rsidP="00FA1295">
            <w:pPr>
              <w:spacing w:line="240" w:lineRule="auto"/>
              <w:ind w:left="-113" w:right="-113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2B3F0F">
              <w:rPr>
                <w:rFonts w:ascii="Times New Roman" w:hAnsi="Times New Roman"/>
                <w:sz w:val="22"/>
                <w:szCs w:val="22"/>
              </w:rPr>
              <w:t>F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V</w:t>
            </w:r>
            <w:r w:rsidRPr="002B3F0F">
              <w:rPr>
                <w:rFonts w:ascii="Times New Roman" w:hAnsi="Times New Roman"/>
                <w:sz w:val="22"/>
                <w:szCs w:val="22"/>
              </w:rPr>
              <w:t>331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2</w:t>
            </w:r>
          </w:p>
        </w:tc>
        <w:tc>
          <w:tcPr>
            <w:tcW w:w="1699" w:type="dxa"/>
            <w:vAlign w:val="center"/>
          </w:tcPr>
          <w:p w14:paraId="1BAA95DA" w14:textId="77777777" w:rsidR="004B4153" w:rsidRDefault="004B4153" w:rsidP="00FA1295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Расход </w:t>
            </w:r>
            <w:r w:rsidRPr="002B3F0F">
              <w:rPr>
                <w:rFonts w:ascii="Times New Roman" w:hAnsi="Times New Roman"/>
                <w:sz w:val="22"/>
                <w:szCs w:val="22"/>
              </w:rPr>
              <w:t xml:space="preserve">питания в колонну </w:t>
            </w:r>
          </w:p>
          <w:p w14:paraId="7A4388BC" w14:textId="77777777" w:rsidR="004B4153" w:rsidRPr="00AC2B40" w:rsidRDefault="004B4153" w:rsidP="00FA1295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2B3F0F">
              <w:rPr>
                <w:rFonts w:ascii="Times New Roman" w:hAnsi="Times New Roman"/>
                <w:sz w:val="22"/>
                <w:szCs w:val="22"/>
              </w:rPr>
              <w:t>С-330</w:t>
            </w:r>
          </w:p>
        </w:tc>
        <w:tc>
          <w:tcPr>
            <w:tcW w:w="1697" w:type="dxa"/>
            <w:vAlign w:val="center"/>
          </w:tcPr>
          <w:p w14:paraId="0BE18B83" w14:textId="77777777" w:rsidR="004B4153" w:rsidRPr="00FE26E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П</w:t>
            </w:r>
            <w:r w:rsidRPr="00D01C9F">
              <w:rPr>
                <w:rFonts w:ascii="Times New Roman" w:hAnsi="Times New Roman"/>
                <w:sz w:val="22"/>
                <w:szCs w:val="22"/>
              </w:rPr>
              <w:t>ульсации давления на входе клапана стороны насосов P-310, P-315 В</w:t>
            </w:r>
          </w:p>
        </w:tc>
        <w:tc>
          <w:tcPr>
            <w:tcW w:w="1983" w:type="dxa"/>
            <w:vAlign w:val="center"/>
          </w:tcPr>
          <w:p w14:paraId="66B1D3C4" w14:textId="77777777" w:rsidR="004B4153" w:rsidRPr="00FE26E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Ревизия насосного оборудования </w:t>
            </w:r>
            <w:r w:rsidRPr="00D01C9F">
              <w:rPr>
                <w:rFonts w:ascii="Times New Roman" w:hAnsi="Times New Roman"/>
                <w:sz w:val="22"/>
                <w:szCs w:val="22"/>
              </w:rPr>
              <w:t>P-310, P-315 В</w:t>
            </w:r>
          </w:p>
        </w:tc>
        <w:tc>
          <w:tcPr>
            <w:tcW w:w="1569" w:type="dxa"/>
            <w:vAlign w:val="center"/>
          </w:tcPr>
          <w:p w14:paraId="4F15E25D" w14:textId="77777777" w:rsidR="004B4153" w:rsidRPr="00FE26E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  <w:tr w:rsidR="004B4153" w:rsidRPr="005B2CDD" w14:paraId="4BE8C713" w14:textId="77777777" w:rsidTr="00FA1295">
        <w:tc>
          <w:tcPr>
            <w:tcW w:w="1700" w:type="dxa"/>
            <w:vAlign w:val="center"/>
          </w:tcPr>
          <w:p w14:paraId="4E25671F" w14:textId="77777777" w:rsidR="004B4153" w:rsidRPr="005618F2" w:rsidRDefault="004B4153" w:rsidP="00FA1295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D01C9F">
              <w:rPr>
                <w:rFonts w:ascii="Times New Roman" w:hAnsi="Times New Roman"/>
                <w:sz w:val="22"/>
                <w:szCs w:val="22"/>
              </w:rPr>
              <w:t>Дегидратор кристаллизатора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 xml:space="preserve"> </w:t>
            </w:r>
            <w:r w:rsidRPr="00D01C9F">
              <w:rPr>
                <w:rFonts w:ascii="Times New Roman" w:hAnsi="Times New Roman"/>
                <w:sz w:val="22"/>
                <w:szCs w:val="22"/>
              </w:rPr>
              <w:t>C-330</w:t>
            </w:r>
          </w:p>
        </w:tc>
        <w:tc>
          <w:tcPr>
            <w:tcW w:w="1275" w:type="dxa"/>
            <w:vAlign w:val="center"/>
          </w:tcPr>
          <w:p w14:paraId="0BF1EA1B" w14:textId="77777777" w:rsidR="004B4153" w:rsidRPr="00AC2B40" w:rsidRDefault="004B4153" w:rsidP="00FA1295">
            <w:pPr>
              <w:spacing w:line="240" w:lineRule="auto"/>
              <w:ind w:left="-113" w:right="-113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TIC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3303</w:t>
            </w:r>
          </w:p>
        </w:tc>
        <w:tc>
          <w:tcPr>
            <w:tcW w:w="1699" w:type="dxa"/>
            <w:vAlign w:val="center"/>
          </w:tcPr>
          <w:p w14:paraId="5AAEB91E" w14:textId="77777777" w:rsidR="004B4153" w:rsidRPr="000A225F" w:rsidRDefault="004B4153" w:rsidP="00FA1295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Т</w:t>
            </w:r>
            <w:r w:rsidRPr="00C5226C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емператур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а</w:t>
            </w:r>
            <w:r w:rsidRPr="00C5226C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 куба С-330</w:t>
            </w:r>
          </w:p>
        </w:tc>
        <w:tc>
          <w:tcPr>
            <w:tcW w:w="1697" w:type="dxa"/>
            <w:vAlign w:val="center"/>
          </w:tcPr>
          <w:p w14:paraId="7C008D49" w14:textId="77777777" w:rsidR="004B4153" w:rsidRPr="00FE26E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Отсутствует измерение расхода греющего пара в кипятильник  </w:t>
            </w: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E</w:t>
            </w: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-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33</w:t>
            </w: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1983" w:type="dxa"/>
            <w:vAlign w:val="center"/>
          </w:tcPr>
          <w:p w14:paraId="3C391E1C" w14:textId="77777777" w:rsidR="004B4153" w:rsidRPr="00FE26E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Установка расходомера греющего пара с последующей реализацией каскадной схемы регулирования температуры</w:t>
            </w:r>
          </w:p>
        </w:tc>
        <w:tc>
          <w:tcPr>
            <w:tcW w:w="1569" w:type="dxa"/>
            <w:vAlign w:val="center"/>
          </w:tcPr>
          <w:p w14:paraId="7644E3EC" w14:textId="77777777" w:rsidR="004B4153" w:rsidRPr="00FE26E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161"/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3</w:t>
            </w:r>
            <w:commentRangeEnd w:id="2161"/>
            <w:r w:rsidR="00BA0844">
              <w:rPr>
                <w:rStyle w:val="affe"/>
              </w:rPr>
              <w:commentReference w:id="2161"/>
            </w:r>
          </w:p>
        </w:tc>
      </w:tr>
      <w:tr w:rsidR="004B4153" w:rsidRPr="005B2CDD" w14:paraId="0D953EA2" w14:textId="77777777" w:rsidTr="00FA1295">
        <w:tc>
          <w:tcPr>
            <w:tcW w:w="1700" w:type="dxa"/>
            <w:vAlign w:val="center"/>
          </w:tcPr>
          <w:p w14:paraId="3C2A04EF" w14:textId="77777777" w:rsidR="004B4153" w:rsidRPr="005618F2" w:rsidRDefault="004B4153" w:rsidP="00FA1295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proofErr w:type="spellStart"/>
            <w:r w:rsidRPr="00D01C9F">
              <w:rPr>
                <w:rFonts w:ascii="Times New Roman" w:hAnsi="Times New Roman"/>
                <w:sz w:val="22"/>
                <w:szCs w:val="22"/>
              </w:rPr>
              <w:t>Дегидратор</w:t>
            </w:r>
            <w:proofErr w:type="spellEnd"/>
            <w:r w:rsidRPr="00D01C9F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2"/>
                <w:szCs w:val="22"/>
              </w:rPr>
              <w:t>ре</w:t>
            </w:r>
            <w:r w:rsidRPr="00D01C9F">
              <w:rPr>
                <w:rFonts w:ascii="Times New Roman" w:hAnsi="Times New Roman"/>
                <w:sz w:val="22"/>
                <w:szCs w:val="22"/>
              </w:rPr>
              <w:t>кристаллизатора</w:t>
            </w:r>
            <w:proofErr w:type="spellEnd"/>
            <w:r>
              <w:rPr>
                <w:rFonts w:ascii="Times New Roman" w:hAnsi="Times New Roman"/>
                <w:sz w:val="22"/>
                <w:szCs w:val="22"/>
                <w:lang w:val="en-US"/>
              </w:rPr>
              <w:t xml:space="preserve"> </w:t>
            </w:r>
            <w:r w:rsidRPr="00D01C9F">
              <w:rPr>
                <w:rFonts w:ascii="Times New Roman" w:hAnsi="Times New Roman"/>
                <w:sz w:val="22"/>
                <w:szCs w:val="22"/>
              </w:rPr>
              <w:t>C-3</w:t>
            </w:r>
            <w:r>
              <w:rPr>
                <w:rFonts w:ascii="Times New Roman" w:hAnsi="Times New Roman"/>
                <w:sz w:val="22"/>
                <w:szCs w:val="22"/>
              </w:rPr>
              <w:t>7</w:t>
            </w:r>
            <w:r w:rsidRPr="00D01C9F"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  <w:tc>
          <w:tcPr>
            <w:tcW w:w="1275" w:type="dxa"/>
            <w:vAlign w:val="center"/>
          </w:tcPr>
          <w:p w14:paraId="330C2748" w14:textId="77777777" w:rsidR="004B4153" w:rsidRPr="00AC2B40" w:rsidRDefault="004B4153" w:rsidP="00FA1295">
            <w:pPr>
              <w:spacing w:line="240" w:lineRule="auto"/>
              <w:ind w:left="-113" w:right="-113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TIC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3702</w:t>
            </w:r>
          </w:p>
        </w:tc>
        <w:tc>
          <w:tcPr>
            <w:tcW w:w="1699" w:type="dxa"/>
            <w:vAlign w:val="center"/>
          </w:tcPr>
          <w:p w14:paraId="744BC28E" w14:textId="77777777" w:rsidR="004B4153" w:rsidRPr="000A225F" w:rsidRDefault="004B4153" w:rsidP="00FA1295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Т</w:t>
            </w:r>
            <w:r w:rsidRPr="00C5226C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емператур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а</w:t>
            </w:r>
            <w:r w:rsidRPr="00C5226C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 куба С-3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7</w:t>
            </w:r>
            <w:r w:rsidRPr="00C5226C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1697" w:type="dxa"/>
            <w:vAlign w:val="center"/>
          </w:tcPr>
          <w:p w14:paraId="1973B3C8" w14:textId="77777777" w:rsidR="004B4153" w:rsidRPr="00FE26E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Отсутствует измерение расхода греющего пара в кипятильник  </w:t>
            </w: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E</w:t>
            </w: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-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37</w:t>
            </w: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1983" w:type="dxa"/>
            <w:vAlign w:val="center"/>
          </w:tcPr>
          <w:p w14:paraId="06C4AC3E" w14:textId="77777777" w:rsidR="004B4153" w:rsidRPr="00FE26E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Установка расходомера греющего пара с последующей реализацией каскадной схемы регулирования температуры</w:t>
            </w:r>
          </w:p>
        </w:tc>
        <w:tc>
          <w:tcPr>
            <w:tcW w:w="1569" w:type="dxa"/>
            <w:vAlign w:val="center"/>
          </w:tcPr>
          <w:p w14:paraId="42107CEC" w14:textId="77777777" w:rsidR="004B4153" w:rsidRPr="00FE26E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162"/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3</w:t>
            </w:r>
            <w:commentRangeEnd w:id="2162"/>
            <w:r w:rsidR="00BA0844">
              <w:rPr>
                <w:rStyle w:val="affe"/>
              </w:rPr>
              <w:commentReference w:id="2162"/>
            </w:r>
          </w:p>
        </w:tc>
      </w:tr>
      <w:tr w:rsidR="004B4153" w:rsidRPr="005B2CDD" w14:paraId="6FC4EA6D" w14:textId="77777777" w:rsidTr="00FA1295">
        <w:tc>
          <w:tcPr>
            <w:tcW w:w="1700" w:type="dxa"/>
            <w:vAlign w:val="center"/>
          </w:tcPr>
          <w:p w14:paraId="3190789C" w14:textId="77777777" w:rsidR="004B4153" w:rsidRPr="00D01C9F" w:rsidRDefault="004B4153" w:rsidP="00FA1295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5618F2">
              <w:rPr>
                <w:rFonts w:ascii="Times New Roman" w:hAnsi="Times New Roman"/>
                <w:sz w:val="22"/>
                <w:szCs w:val="22"/>
              </w:rPr>
              <w:t>Кристаллизатор К-3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4</w:t>
            </w:r>
            <w:r w:rsidRPr="005618F2"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  <w:tc>
          <w:tcPr>
            <w:tcW w:w="1275" w:type="dxa"/>
            <w:vAlign w:val="center"/>
          </w:tcPr>
          <w:p w14:paraId="0E6FD583" w14:textId="77777777" w:rsidR="004B4153" w:rsidRPr="000A225F" w:rsidRDefault="004B4153" w:rsidP="00FA1295">
            <w:pPr>
              <w:spacing w:line="240" w:lineRule="auto"/>
              <w:ind w:left="-113" w:right="-113"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AC2B40">
              <w:rPr>
                <w:rFonts w:ascii="Times New Roman" w:hAnsi="Times New Roman"/>
                <w:sz w:val="22"/>
                <w:szCs w:val="22"/>
              </w:rPr>
              <w:t>F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V3402</w:t>
            </w:r>
          </w:p>
        </w:tc>
        <w:tc>
          <w:tcPr>
            <w:tcW w:w="1699" w:type="dxa"/>
            <w:vAlign w:val="center"/>
          </w:tcPr>
          <w:p w14:paraId="735EB816" w14:textId="77777777" w:rsidR="004B4153" w:rsidRDefault="004B4153" w:rsidP="00FA1295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A225F">
              <w:rPr>
                <w:rFonts w:ascii="Times New Roman" w:hAnsi="Times New Roman"/>
                <w:sz w:val="22"/>
                <w:szCs w:val="22"/>
              </w:rPr>
              <w:t>Расход фенольной воды в К-340</w:t>
            </w:r>
          </w:p>
        </w:tc>
        <w:tc>
          <w:tcPr>
            <w:tcW w:w="1697" w:type="dxa"/>
            <w:vAlign w:val="center"/>
          </w:tcPr>
          <w:p w14:paraId="13C9185C" w14:textId="77777777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Эффект «</w:t>
            </w:r>
            <w:r>
              <w:rPr>
                <w:rFonts w:ascii="Times New Roman" w:hAnsi="Times New Roman"/>
                <w:sz w:val="22"/>
                <w:szCs w:val="22"/>
              </w:rPr>
              <w:t>затирания»</w:t>
            </w:r>
            <w:r w:rsidRPr="00FE26E3">
              <w:rPr>
                <w:rFonts w:ascii="Times New Roman" w:hAnsi="Times New Roman"/>
                <w:sz w:val="22"/>
                <w:szCs w:val="22"/>
              </w:rPr>
              <w:t xml:space="preserve"> клапана</w:t>
            </w:r>
          </w:p>
        </w:tc>
        <w:tc>
          <w:tcPr>
            <w:tcW w:w="1983" w:type="dxa"/>
            <w:vAlign w:val="center"/>
          </w:tcPr>
          <w:p w14:paraId="24B83859" w14:textId="77777777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</w:p>
        </w:tc>
        <w:tc>
          <w:tcPr>
            <w:tcW w:w="1569" w:type="dxa"/>
            <w:vAlign w:val="center"/>
          </w:tcPr>
          <w:p w14:paraId="4A566747" w14:textId="77777777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4B4153" w:rsidRPr="005B2CDD" w14:paraId="08A6BB99" w14:textId="77777777" w:rsidTr="00FA1295">
        <w:tc>
          <w:tcPr>
            <w:tcW w:w="9923" w:type="dxa"/>
            <w:gridSpan w:val="6"/>
            <w:vAlign w:val="center"/>
          </w:tcPr>
          <w:p w14:paraId="70625D6B" w14:textId="77777777" w:rsidR="004B4153" w:rsidRPr="005B2CDD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proofErr w:type="spellStart"/>
            <w:r w:rsidRPr="00AF1554">
              <w:rPr>
                <w:rFonts w:ascii="Times New Roman" w:hAnsi="Times New Roman"/>
                <w:sz w:val="22"/>
                <w:szCs w:val="22"/>
              </w:rPr>
              <w:t>Cекция</w:t>
            </w:r>
            <w:proofErr w:type="spellEnd"/>
            <w:r w:rsidRPr="00AF1554">
              <w:rPr>
                <w:rFonts w:ascii="Times New Roman" w:hAnsi="Times New Roman"/>
                <w:sz w:val="22"/>
                <w:szCs w:val="22"/>
              </w:rPr>
              <w:t xml:space="preserve"> разложения </w:t>
            </w:r>
            <w:proofErr w:type="spellStart"/>
            <w:r w:rsidRPr="00AF1554">
              <w:rPr>
                <w:rFonts w:ascii="Times New Roman" w:hAnsi="Times New Roman"/>
                <w:sz w:val="22"/>
                <w:szCs w:val="22"/>
              </w:rPr>
              <w:t>аддукта</w:t>
            </w:r>
            <w:proofErr w:type="spellEnd"/>
            <w:r w:rsidRPr="00AF1554">
              <w:rPr>
                <w:rFonts w:ascii="Times New Roman" w:hAnsi="Times New Roman"/>
                <w:sz w:val="22"/>
                <w:szCs w:val="22"/>
              </w:rPr>
              <w:t xml:space="preserve"> (блок 400)</w:t>
            </w:r>
          </w:p>
        </w:tc>
      </w:tr>
      <w:tr w:rsidR="004B4153" w:rsidRPr="005B2CDD" w14:paraId="0D77E3B6" w14:textId="77777777" w:rsidTr="00FA1295">
        <w:tc>
          <w:tcPr>
            <w:tcW w:w="1700" w:type="dxa"/>
            <w:vAlign w:val="center"/>
          </w:tcPr>
          <w:p w14:paraId="7F779B71" w14:textId="77777777" w:rsidR="004B4153" w:rsidRPr="005B2CDD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AF1554">
              <w:rPr>
                <w:rFonts w:ascii="Times New Roman" w:hAnsi="Times New Roman"/>
                <w:sz w:val="22"/>
                <w:szCs w:val="22"/>
              </w:rPr>
              <w:t>Колонна отгонки фенола С-420</w:t>
            </w:r>
          </w:p>
        </w:tc>
        <w:tc>
          <w:tcPr>
            <w:tcW w:w="1275" w:type="dxa"/>
            <w:vAlign w:val="center"/>
          </w:tcPr>
          <w:p w14:paraId="2A934D77" w14:textId="77777777" w:rsidR="004B4153" w:rsidRPr="005B2CDD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AF1554">
              <w:rPr>
                <w:rFonts w:ascii="Times New Roman" w:hAnsi="Times New Roman"/>
                <w:sz w:val="22"/>
                <w:szCs w:val="22"/>
              </w:rPr>
              <w:t>FТ4105</w:t>
            </w:r>
          </w:p>
        </w:tc>
        <w:tc>
          <w:tcPr>
            <w:tcW w:w="1699" w:type="dxa"/>
            <w:vAlign w:val="center"/>
          </w:tcPr>
          <w:p w14:paraId="700F9B2E" w14:textId="77777777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Расход </w:t>
            </w:r>
            <w:r w:rsidRPr="00AF1554">
              <w:rPr>
                <w:rFonts w:ascii="Times New Roman" w:hAnsi="Times New Roman"/>
                <w:sz w:val="22"/>
                <w:szCs w:val="22"/>
              </w:rPr>
              <w:t xml:space="preserve">питания на колонну </w:t>
            </w:r>
            <w:r w:rsidRPr="00AF1554">
              <w:rPr>
                <w:rFonts w:ascii="Times New Roman" w:hAnsi="Times New Roman"/>
                <w:sz w:val="22"/>
                <w:szCs w:val="22"/>
              </w:rPr>
              <w:lastRenderedPageBreak/>
              <w:t>отгонки фенола С-420</w:t>
            </w:r>
          </w:p>
        </w:tc>
        <w:tc>
          <w:tcPr>
            <w:tcW w:w="1697" w:type="dxa"/>
            <w:vAlign w:val="center"/>
          </w:tcPr>
          <w:p w14:paraId="21C12275" w14:textId="77777777" w:rsidR="004B4153" w:rsidRPr="005B2CDD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lastRenderedPageBreak/>
              <w:t xml:space="preserve">Показания расхода </w:t>
            </w:r>
            <w:r w:rsidRPr="00AF1554">
              <w:rPr>
                <w:rFonts w:ascii="Times New Roman" w:hAnsi="Times New Roman"/>
                <w:sz w:val="22"/>
                <w:szCs w:val="22"/>
              </w:rPr>
              <w:t xml:space="preserve">некорректны </w:t>
            </w:r>
            <w:r w:rsidRPr="00AF1554">
              <w:rPr>
                <w:rFonts w:ascii="Times New Roman" w:hAnsi="Times New Roman"/>
                <w:sz w:val="22"/>
                <w:szCs w:val="22"/>
              </w:rPr>
              <w:lastRenderedPageBreak/>
              <w:t>(при переменных значениях уровн</w:t>
            </w:r>
            <w:r>
              <w:rPr>
                <w:rFonts w:ascii="Times New Roman" w:hAnsi="Times New Roman"/>
                <w:sz w:val="22"/>
                <w:szCs w:val="22"/>
              </w:rPr>
              <w:t>ей</w:t>
            </w:r>
            <w:r w:rsidRPr="00AF1554">
              <w:rPr>
                <w:rFonts w:ascii="Times New Roman" w:hAnsi="Times New Roman"/>
                <w:sz w:val="22"/>
                <w:szCs w:val="22"/>
              </w:rPr>
              <w:t xml:space="preserve"> в V-410 и С-420 показания FТ-4105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 w:rsidRPr="00AF1554">
              <w:rPr>
                <w:rFonts w:ascii="Times New Roman" w:hAnsi="Times New Roman"/>
                <w:sz w:val="22"/>
                <w:szCs w:val="22"/>
              </w:rPr>
              <w:t>неизменны)</w:t>
            </w:r>
          </w:p>
        </w:tc>
        <w:tc>
          <w:tcPr>
            <w:tcW w:w="1983" w:type="dxa"/>
            <w:vAlign w:val="center"/>
          </w:tcPr>
          <w:p w14:paraId="0953A7F7" w14:textId="77777777" w:rsidR="004B4153" w:rsidRPr="005B2CDD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lastRenderedPageBreak/>
              <w:t>П</w:t>
            </w:r>
            <w:r w:rsidRPr="001C455F">
              <w:rPr>
                <w:rFonts w:ascii="Times New Roman" w:hAnsi="Times New Roman"/>
                <w:sz w:val="22"/>
                <w:szCs w:val="22"/>
              </w:rPr>
              <w:t>оверка (ревизия)</w:t>
            </w:r>
          </w:p>
        </w:tc>
        <w:tc>
          <w:tcPr>
            <w:tcW w:w="1569" w:type="dxa"/>
            <w:vAlign w:val="center"/>
          </w:tcPr>
          <w:p w14:paraId="695F70D1" w14:textId="77777777" w:rsidR="004B4153" w:rsidRPr="005B2CDD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</w:tr>
      <w:tr w:rsidR="004B4153" w:rsidRPr="005B2CDD" w14:paraId="3A5AB439" w14:textId="77777777" w:rsidTr="00FA1295">
        <w:tc>
          <w:tcPr>
            <w:tcW w:w="1700" w:type="dxa"/>
            <w:vAlign w:val="center"/>
          </w:tcPr>
          <w:p w14:paraId="4B67722B" w14:textId="77777777" w:rsidR="004B4153" w:rsidRPr="005B2CDD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AF1554">
              <w:rPr>
                <w:rFonts w:ascii="Times New Roman" w:hAnsi="Times New Roman"/>
                <w:sz w:val="22"/>
                <w:szCs w:val="22"/>
              </w:rPr>
              <w:t>Колонна отгонки фенола С-420</w:t>
            </w:r>
          </w:p>
        </w:tc>
        <w:tc>
          <w:tcPr>
            <w:tcW w:w="1275" w:type="dxa"/>
            <w:vAlign w:val="center"/>
          </w:tcPr>
          <w:p w14:paraId="5A93A62C" w14:textId="77777777" w:rsidR="004B4153" w:rsidRPr="005B2CDD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AF1554">
              <w:rPr>
                <w:rFonts w:ascii="Times New Roman" w:hAnsi="Times New Roman"/>
                <w:sz w:val="22"/>
                <w:szCs w:val="22"/>
              </w:rPr>
              <w:t>F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V</w:t>
            </w:r>
            <w:r w:rsidRPr="00AF1554">
              <w:rPr>
                <w:rFonts w:ascii="Times New Roman" w:hAnsi="Times New Roman"/>
                <w:sz w:val="22"/>
                <w:szCs w:val="22"/>
              </w:rPr>
              <w:t>4105</w:t>
            </w:r>
          </w:p>
        </w:tc>
        <w:tc>
          <w:tcPr>
            <w:tcW w:w="1699" w:type="dxa"/>
            <w:vAlign w:val="center"/>
          </w:tcPr>
          <w:p w14:paraId="6D5ADBEB" w14:textId="77777777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Расход </w:t>
            </w:r>
            <w:r w:rsidRPr="00AF1554">
              <w:rPr>
                <w:rFonts w:ascii="Times New Roman" w:hAnsi="Times New Roman"/>
                <w:sz w:val="22"/>
                <w:szCs w:val="22"/>
              </w:rPr>
              <w:t>питания на колонну отгонки фенола С-420</w:t>
            </w:r>
          </w:p>
        </w:tc>
        <w:tc>
          <w:tcPr>
            <w:tcW w:w="1697" w:type="dxa"/>
            <w:vAlign w:val="center"/>
          </w:tcPr>
          <w:p w14:paraId="51B3C2D4" w14:textId="77777777" w:rsidR="004B4153" w:rsidRPr="005B2CDD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Эффект «</w:t>
            </w:r>
            <w:commentRangeStart w:id="2163"/>
            <w:r>
              <w:rPr>
                <w:rFonts w:ascii="Times New Roman" w:hAnsi="Times New Roman"/>
                <w:sz w:val="22"/>
                <w:szCs w:val="22"/>
              </w:rPr>
              <w:t>затирания</w:t>
            </w:r>
            <w:commentRangeEnd w:id="2163"/>
            <w:r w:rsidR="00A92FDB">
              <w:rPr>
                <w:rStyle w:val="affe"/>
              </w:rPr>
              <w:commentReference w:id="2163"/>
            </w:r>
            <w:r>
              <w:rPr>
                <w:rFonts w:ascii="Times New Roman" w:hAnsi="Times New Roman"/>
                <w:sz w:val="22"/>
                <w:szCs w:val="22"/>
              </w:rPr>
              <w:t>»</w:t>
            </w:r>
            <w:r w:rsidRPr="00FE26E3">
              <w:rPr>
                <w:rFonts w:ascii="Times New Roman" w:hAnsi="Times New Roman"/>
                <w:sz w:val="22"/>
                <w:szCs w:val="22"/>
              </w:rPr>
              <w:t xml:space="preserve"> клапана</w:t>
            </w:r>
          </w:p>
        </w:tc>
        <w:tc>
          <w:tcPr>
            <w:tcW w:w="1983" w:type="dxa"/>
            <w:vAlign w:val="center"/>
          </w:tcPr>
          <w:p w14:paraId="78460D9D" w14:textId="77777777" w:rsidR="004B4153" w:rsidRPr="005B2CDD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</w:p>
        </w:tc>
        <w:tc>
          <w:tcPr>
            <w:tcW w:w="1569" w:type="dxa"/>
            <w:vAlign w:val="center"/>
          </w:tcPr>
          <w:p w14:paraId="32852EA1" w14:textId="77777777" w:rsidR="004B4153" w:rsidRPr="005B2CDD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4B4153" w:rsidRPr="005B2CDD" w14:paraId="7CF9B04B" w14:textId="77777777" w:rsidTr="00FA1295">
        <w:tc>
          <w:tcPr>
            <w:tcW w:w="1700" w:type="dxa"/>
            <w:vAlign w:val="center"/>
          </w:tcPr>
          <w:p w14:paraId="44C0D176" w14:textId="77777777" w:rsidR="004B4153" w:rsidRPr="00AF1554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AF1554">
              <w:rPr>
                <w:rFonts w:ascii="Times New Roman" w:hAnsi="Times New Roman"/>
                <w:sz w:val="22"/>
                <w:szCs w:val="22"/>
              </w:rPr>
              <w:t>Колонна отгонки фенола С-420</w:t>
            </w:r>
          </w:p>
        </w:tc>
        <w:tc>
          <w:tcPr>
            <w:tcW w:w="1275" w:type="dxa"/>
            <w:vAlign w:val="center"/>
          </w:tcPr>
          <w:p w14:paraId="34308524" w14:textId="77777777" w:rsidR="004B4153" w:rsidRPr="00C5226C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TIC4201</w:t>
            </w:r>
          </w:p>
        </w:tc>
        <w:tc>
          <w:tcPr>
            <w:tcW w:w="1699" w:type="dxa"/>
            <w:vAlign w:val="center"/>
          </w:tcPr>
          <w:p w14:paraId="447097C9" w14:textId="77777777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Т</w:t>
            </w:r>
            <w:r w:rsidRPr="00C5226C">
              <w:rPr>
                <w:rFonts w:ascii="Times New Roman" w:hAnsi="Times New Roman"/>
                <w:sz w:val="22"/>
                <w:szCs w:val="22"/>
              </w:rPr>
              <w:t>емператур</w:t>
            </w:r>
            <w:r>
              <w:rPr>
                <w:rFonts w:ascii="Times New Roman" w:hAnsi="Times New Roman"/>
                <w:sz w:val="22"/>
                <w:szCs w:val="22"/>
              </w:rPr>
              <w:t>а</w:t>
            </w:r>
            <w:r w:rsidRPr="00C5226C">
              <w:rPr>
                <w:rFonts w:ascii="Times New Roman" w:hAnsi="Times New Roman"/>
                <w:sz w:val="22"/>
                <w:szCs w:val="22"/>
              </w:rPr>
              <w:t xml:space="preserve"> острого пара, подаваемого в колонну С-420</w:t>
            </w:r>
          </w:p>
        </w:tc>
        <w:tc>
          <w:tcPr>
            <w:tcW w:w="1697" w:type="dxa"/>
            <w:vAlign w:val="center"/>
          </w:tcPr>
          <w:p w14:paraId="2E7BCE77" w14:textId="77777777" w:rsidR="004B4153" w:rsidRPr="00FE26E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Отсутствует измерение расхода греющего пара в кипятильник  </w:t>
            </w: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E</w:t>
            </w: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-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420</w:t>
            </w:r>
          </w:p>
        </w:tc>
        <w:tc>
          <w:tcPr>
            <w:tcW w:w="1983" w:type="dxa"/>
            <w:vAlign w:val="center"/>
          </w:tcPr>
          <w:p w14:paraId="5EAC79E7" w14:textId="77777777" w:rsidR="004B4153" w:rsidRPr="00FE26E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Установка расходомера греющего пара с последующей реализацией каскадной схемы регулирования температуры</w:t>
            </w:r>
          </w:p>
        </w:tc>
        <w:tc>
          <w:tcPr>
            <w:tcW w:w="1569" w:type="dxa"/>
            <w:vAlign w:val="center"/>
          </w:tcPr>
          <w:p w14:paraId="19CD887C" w14:textId="77777777" w:rsidR="004B4153" w:rsidRPr="00FE26E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164"/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3</w:t>
            </w:r>
            <w:commentRangeEnd w:id="2164"/>
            <w:r w:rsidR="00F37C43">
              <w:rPr>
                <w:rStyle w:val="affe"/>
              </w:rPr>
              <w:commentReference w:id="2164"/>
            </w:r>
          </w:p>
        </w:tc>
      </w:tr>
      <w:tr w:rsidR="004B4153" w:rsidRPr="005B2CDD" w14:paraId="5459D67D" w14:textId="77777777" w:rsidTr="00FA1295">
        <w:tc>
          <w:tcPr>
            <w:tcW w:w="9923" w:type="dxa"/>
            <w:gridSpan w:val="6"/>
            <w:vAlign w:val="center"/>
          </w:tcPr>
          <w:p w14:paraId="11ED36BE" w14:textId="77777777" w:rsidR="004B4153" w:rsidRPr="005B2CDD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proofErr w:type="spellStart"/>
            <w:r w:rsidRPr="00FE26E3">
              <w:rPr>
                <w:rFonts w:ascii="Times New Roman" w:hAnsi="Times New Roman"/>
                <w:sz w:val="22"/>
                <w:szCs w:val="22"/>
              </w:rPr>
              <w:t>Cекция</w:t>
            </w:r>
            <w:proofErr w:type="spellEnd"/>
            <w:r w:rsidRPr="00FE26E3">
              <w:rPr>
                <w:rFonts w:ascii="Times New Roman" w:hAnsi="Times New Roman"/>
                <w:sz w:val="22"/>
                <w:szCs w:val="22"/>
              </w:rPr>
              <w:t xml:space="preserve"> регенерации БФА (блок 600)</w:t>
            </w:r>
          </w:p>
        </w:tc>
      </w:tr>
      <w:tr w:rsidR="004B4153" w:rsidRPr="005B2CDD" w14:paraId="5DEEBE93" w14:textId="77777777" w:rsidTr="00FA1295">
        <w:tc>
          <w:tcPr>
            <w:tcW w:w="1700" w:type="dxa"/>
            <w:vAlign w:val="center"/>
          </w:tcPr>
          <w:p w14:paraId="15864D7C" w14:textId="77777777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Концентратор регенерации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 xml:space="preserve"> </w:t>
            </w:r>
          </w:p>
          <w:p w14:paraId="5C5739E1" w14:textId="77777777" w:rsidR="004B4153" w:rsidRPr="00FE26E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E-620</w:t>
            </w:r>
          </w:p>
        </w:tc>
        <w:tc>
          <w:tcPr>
            <w:tcW w:w="1275" w:type="dxa"/>
            <w:vAlign w:val="center"/>
          </w:tcPr>
          <w:p w14:paraId="1954508C" w14:textId="77777777" w:rsidR="004B4153" w:rsidRPr="005B2CDD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F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T</w:t>
            </w:r>
            <w:r w:rsidRPr="00FE26E3">
              <w:rPr>
                <w:rFonts w:ascii="Times New Roman" w:hAnsi="Times New Roman"/>
                <w:sz w:val="22"/>
                <w:szCs w:val="22"/>
              </w:rPr>
              <w:t>6201</w:t>
            </w:r>
          </w:p>
        </w:tc>
        <w:tc>
          <w:tcPr>
            <w:tcW w:w="1699" w:type="dxa"/>
            <w:vAlign w:val="center"/>
          </w:tcPr>
          <w:p w14:paraId="52A2BC3C" w14:textId="77777777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Расход</w:t>
            </w:r>
            <w:r w:rsidRPr="00FE26E3">
              <w:rPr>
                <w:rFonts w:ascii="Times New Roman" w:hAnsi="Times New Roman"/>
                <w:sz w:val="22"/>
                <w:szCs w:val="22"/>
              </w:rPr>
              <w:t xml:space="preserve"> пара 0,3 МПа</w:t>
            </w:r>
          </w:p>
        </w:tc>
        <w:tc>
          <w:tcPr>
            <w:tcW w:w="1697" w:type="dxa"/>
            <w:vAlign w:val="center"/>
          </w:tcPr>
          <w:p w14:paraId="481C3E89" w14:textId="77777777" w:rsidR="004B4153" w:rsidRPr="005B2CDD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 xml:space="preserve">«Обнуление» показаний </w:t>
            </w:r>
            <w:r>
              <w:rPr>
                <w:rFonts w:ascii="Times New Roman" w:hAnsi="Times New Roman"/>
                <w:sz w:val="22"/>
                <w:szCs w:val="22"/>
              </w:rPr>
              <w:t>расхода</w:t>
            </w:r>
            <w:r w:rsidRPr="00FE26E3">
              <w:rPr>
                <w:rFonts w:ascii="Times New Roman" w:hAnsi="Times New Roman"/>
                <w:sz w:val="22"/>
                <w:szCs w:val="22"/>
              </w:rPr>
              <w:t xml:space="preserve"> ниже значений 40 кг/ч</w:t>
            </w:r>
          </w:p>
        </w:tc>
        <w:tc>
          <w:tcPr>
            <w:tcW w:w="1983" w:type="dxa"/>
            <w:vAlign w:val="center"/>
          </w:tcPr>
          <w:p w14:paraId="7E97E775" w14:textId="77777777" w:rsidR="004B4153" w:rsidRPr="005B2CDD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П</w:t>
            </w:r>
            <w:r w:rsidRPr="001C455F">
              <w:rPr>
                <w:rFonts w:ascii="Times New Roman" w:hAnsi="Times New Roman"/>
                <w:sz w:val="22"/>
                <w:szCs w:val="22"/>
              </w:rPr>
              <w:t>оверка (ревизия)</w:t>
            </w:r>
            <w:r>
              <w:rPr>
                <w:rFonts w:ascii="Times New Roman" w:hAnsi="Times New Roman"/>
                <w:sz w:val="22"/>
                <w:szCs w:val="22"/>
              </w:rPr>
              <w:t>. Расширение рабочего диапазона расхода</w:t>
            </w:r>
          </w:p>
        </w:tc>
        <w:tc>
          <w:tcPr>
            <w:tcW w:w="1569" w:type="dxa"/>
            <w:vAlign w:val="center"/>
          </w:tcPr>
          <w:p w14:paraId="24975D9B" w14:textId="77777777" w:rsidR="004B4153" w:rsidRPr="005B2CDD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</w:tbl>
    <w:p w14:paraId="133E1152" w14:textId="0D805FC0" w:rsidR="004B4153" w:rsidRDefault="004B4153" w:rsidP="00616867">
      <w:pPr>
        <w:pStyle w:val="af4"/>
      </w:pPr>
    </w:p>
    <w:p w14:paraId="10E5FEED" w14:textId="62718A16" w:rsidR="00DE2AC6" w:rsidRDefault="00DE2AC6" w:rsidP="00616867">
      <w:pPr>
        <w:pStyle w:val="af4"/>
      </w:pPr>
    </w:p>
    <w:p w14:paraId="38CB4C7A" w14:textId="77777777" w:rsidR="00DE2AC6" w:rsidRDefault="00DE2AC6" w:rsidP="00616867">
      <w:pPr>
        <w:pStyle w:val="af4"/>
      </w:pPr>
    </w:p>
    <w:p w14:paraId="5172A868" w14:textId="77777777" w:rsidR="00616867" w:rsidRDefault="00616867" w:rsidP="00616867">
      <w:pPr>
        <w:pStyle w:val="21"/>
        <w:ind w:left="851" w:hanging="851"/>
      </w:pPr>
      <w:bookmarkStart w:id="2165" w:name="_Toc112142366"/>
      <w:r>
        <w:t>Выводы</w:t>
      </w:r>
      <w:bookmarkEnd w:id="2165"/>
    </w:p>
    <w:p w14:paraId="36B38D33" w14:textId="19F3A1F3" w:rsidR="00616867" w:rsidRDefault="00616867" w:rsidP="00616867">
      <w:pPr>
        <w:pStyle w:val="af4"/>
      </w:pPr>
      <w:r w:rsidRPr="001E4D7F">
        <w:t xml:space="preserve">Значительных проблем, препятствующих реализации функций управления не выявлено. </w:t>
      </w:r>
      <w:r>
        <w:t xml:space="preserve">Требуется </w:t>
      </w:r>
      <w:r w:rsidRPr="001E4D7F">
        <w:t>провести мероприятия по дооснащению</w:t>
      </w:r>
      <w:r>
        <w:t xml:space="preserve"> для критически важных позиций</w:t>
      </w:r>
      <w:r w:rsidRPr="001E4D7F">
        <w:t>, указанны</w:t>
      </w:r>
      <w:r>
        <w:t>х</w:t>
      </w:r>
      <w:r w:rsidRPr="001E4D7F">
        <w:t xml:space="preserve"> в таблиц</w:t>
      </w:r>
      <w:r w:rsidR="000E75BD">
        <w:t>ах</w:t>
      </w:r>
      <w:r w:rsidRPr="001E4D7F">
        <w:t xml:space="preserve"> </w:t>
      </w:r>
      <w:r w:rsidR="000E75BD" w:rsidRPr="000E75BD">
        <w:t>1 и 2</w:t>
      </w:r>
      <w:r w:rsidRPr="000E75BD">
        <w:t>.</w:t>
      </w:r>
    </w:p>
    <w:p w14:paraId="329897E8" w14:textId="7F8B91D6" w:rsidR="00E22F51" w:rsidRPr="001E4D7F" w:rsidRDefault="00E22F51" w:rsidP="00616867">
      <w:pPr>
        <w:pStyle w:val="af4"/>
      </w:pPr>
      <w:r>
        <w:t>Оборудование корпуса 403 работает на предельных нагрузках, в связи с чем наблюдается завышения показаний приборов, насыщение клапанов, не</w:t>
      </w:r>
      <w:del w:id="2166" w:author="Булуев Илья Иванович" w:date="2023-07-10T14:01:00Z">
        <w:r w:rsidDel="00A92FDB">
          <w:delText xml:space="preserve"> </w:delText>
        </w:r>
      </w:del>
      <w:r>
        <w:t>стабильная работа теплообменников и другого оборудования.</w:t>
      </w:r>
    </w:p>
    <w:p w14:paraId="213CBB31" w14:textId="77777777" w:rsidR="00616867" w:rsidRDefault="00616867" w:rsidP="00616867">
      <w:pPr>
        <w:pStyle w:val="af4"/>
      </w:pPr>
      <w:r w:rsidRPr="001E4D7F">
        <w:t>В связи с ограничениями технологического процесса (</w:t>
      </w:r>
      <w:r>
        <w:t>пар в теплообменники Е-111, Е-105 не подается</w:t>
      </w:r>
      <w:r w:rsidRPr="001E4D7F">
        <w:t xml:space="preserve">) на данном этапе не выполнимы следующие требования </w:t>
      </w:r>
      <w:r>
        <w:t>Дополнительного соглашения к Договору</w:t>
      </w:r>
      <w:r w:rsidRPr="001E4D7F">
        <w:t xml:space="preserve"> по оптимизации технологического режима:</w:t>
      </w:r>
    </w:p>
    <w:p w14:paraId="1259D1D0" w14:textId="1FAD92F5" w:rsidR="00616867" w:rsidRDefault="00616867" w:rsidP="00480504">
      <w:pPr>
        <w:pStyle w:val="a9"/>
        <w:ind w:left="851"/>
      </w:pPr>
      <w:r>
        <w:t>минимизация расхода водяного пара в Е-111, Е-105</w:t>
      </w:r>
      <w:r w:rsidRPr="009823A8">
        <w:t>.</w:t>
      </w:r>
    </w:p>
    <w:p w14:paraId="60EB8EED" w14:textId="73A7F574" w:rsidR="00DE2AC6" w:rsidRDefault="00DE2AC6" w:rsidP="00DE2AC6">
      <w:pPr>
        <w:pStyle w:val="a9"/>
        <w:numPr>
          <w:ilvl w:val="0"/>
          <w:numId w:val="0"/>
        </w:numPr>
        <w:ind w:left="491"/>
      </w:pPr>
      <w:r>
        <w:t xml:space="preserve">При проектировании СУУТП на производстве </w:t>
      </w:r>
      <w:proofErr w:type="spellStart"/>
      <w:r>
        <w:t>Бисфенола</w:t>
      </w:r>
      <w:proofErr w:type="spellEnd"/>
      <w:r>
        <w:t xml:space="preserve"> А необходимо учесть ряд «узких мест»:</w:t>
      </w:r>
    </w:p>
    <w:p w14:paraId="0D7B455C" w14:textId="77777777" w:rsidR="00DE2AC6" w:rsidRDefault="00DE2AC6" w:rsidP="00DE2AC6">
      <w:pPr>
        <w:pStyle w:val="af4"/>
        <w:numPr>
          <w:ilvl w:val="0"/>
          <w:numId w:val="43"/>
        </w:numPr>
      </w:pPr>
      <w:r>
        <w:lastRenderedPageBreak/>
        <w:t xml:space="preserve">На секции реакции наблюдаются два типа периодических колебаний, скорее «выбегов», расхода фенола </w:t>
      </w:r>
      <w:r>
        <w:rPr>
          <w:lang w:val="en-US"/>
        </w:rPr>
        <w:t>FIC</w:t>
      </w:r>
      <w:r>
        <w:t xml:space="preserve">1001, связанных с промывкой оборудования. </w:t>
      </w:r>
    </w:p>
    <w:p w14:paraId="4D20A49A" w14:textId="77777777" w:rsidR="00DE2AC6" w:rsidRDefault="00DE2AC6" w:rsidP="00DE2AC6">
      <w:pPr>
        <w:pStyle w:val="af4"/>
        <w:ind w:left="720" w:firstLine="0"/>
      </w:pPr>
      <w:r>
        <w:t xml:space="preserve">Менее критичные выбеги с частотой 5-7 мин. (1 – на рисунке ниже) связаны с промывкой </w:t>
      </w:r>
      <w:r w:rsidRPr="002E2011">
        <w:t>кристаллизатора К-300 (отсечной клапан HV-3009)</w:t>
      </w:r>
      <w:r>
        <w:t xml:space="preserve">. </w:t>
      </w:r>
    </w:p>
    <w:p w14:paraId="78577B0A" w14:textId="77777777" w:rsidR="00DE2AC6" w:rsidRDefault="00DE2AC6" w:rsidP="00DE2AC6">
      <w:pPr>
        <w:pStyle w:val="af4"/>
        <w:ind w:left="720" w:firstLine="0"/>
      </w:pPr>
      <w:r>
        <w:t xml:space="preserve">Более существенными являются выбеги с периодичностью 5 ч. и длительностью до 30 мин. (2 – на рисунке ниже), связанные с промывкой фильтра </w:t>
      </w:r>
      <w:r>
        <w:rPr>
          <w:lang w:val="en-US"/>
        </w:rPr>
        <w:t>F</w:t>
      </w:r>
      <w:r w:rsidRPr="009B32F5">
        <w:t>-300</w:t>
      </w:r>
      <w:r>
        <w:t>, в ходе которых расход фенола сначала падает на величину до 1.5</w:t>
      </w:r>
      <w:r>
        <w:rPr>
          <w:rFonts w:ascii="Calibri" w:hAnsi="Calibri" w:cs="Calibri"/>
        </w:rPr>
        <w:t>÷</w:t>
      </w:r>
      <w:r>
        <w:t>2 т</w:t>
      </w:r>
      <w:r w:rsidRPr="009B32F5">
        <w:t>/</w:t>
      </w:r>
      <w:r>
        <w:t>ч, а затем возрастает на величину до 2</w:t>
      </w:r>
      <w:r>
        <w:rPr>
          <w:rFonts w:ascii="Calibri" w:hAnsi="Calibri" w:cs="Calibri"/>
        </w:rPr>
        <w:t>÷3</w:t>
      </w:r>
      <w:r>
        <w:t xml:space="preserve"> т</w:t>
      </w:r>
      <w:r w:rsidRPr="009B32F5">
        <w:t>/</w:t>
      </w:r>
      <w:r>
        <w:t xml:space="preserve">ч и более. </w:t>
      </w:r>
    </w:p>
    <w:p w14:paraId="4F181955" w14:textId="77777777" w:rsidR="00DE2AC6" w:rsidRDefault="00DE2AC6" w:rsidP="00DE2AC6">
      <w:pPr>
        <w:pStyle w:val="af4"/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2ABDF56" wp14:editId="06A3AD47">
                <wp:simplePos x="0" y="0"/>
                <wp:positionH relativeFrom="column">
                  <wp:posOffset>4565981</wp:posOffset>
                </wp:positionH>
                <wp:positionV relativeFrom="paragraph">
                  <wp:posOffset>2814955</wp:posOffset>
                </wp:positionV>
                <wp:extent cx="269875" cy="254000"/>
                <wp:effectExtent l="400050" t="0" r="15875" b="584200"/>
                <wp:wrapNone/>
                <wp:docPr id="17" name="Облачко с текстом: прямоугольное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75" cy="254000"/>
                        </a:xfrm>
                        <a:prstGeom prst="wedgeRectCallout">
                          <a:avLst>
                            <a:gd name="adj1" fmla="val -179932"/>
                            <a:gd name="adj2" fmla="val 26284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E8340E" w14:textId="77777777" w:rsidR="002F1FB7" w:rsidRPr="002E2011" w:rsidRDefault="002F1FB7" w:rsidP="00DE2AC6">
                            <w:pPr>
                              <w:ind w:firstLine="0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 w:rsidRPr="002E2011">
                              <w:rPr>
                                <w:color w:val="000000" w:themeColor="text1"/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2ABDF56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Облачко с текстом: прямоугольное 17" o:spid="_x0000_s1026" type="#_x0000_t61" style="position:absolute;left:0;text-align:left;margin-left:359.55pt;margin-top:221.65pt;width:21.25pt;height:20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" adj="-28065,67575" filled="f" strokecolor="#1f4d78 [1604]" strokeweight="1pt">
                <v:textbox>
                  <w:txbxContent>
                    <w:p w14:paraId="7CE8340E" w14:textId="77777777" w:rsidR="002F1FB7" w:rsidRPr="002E2011" w:rsidRDefault="002F1FB7" w:rsidP="00DE2AC6">
                      <w:pPr>
                        <w:ind w:firstLine="0"/>
                        <w:rPr>
                          <w:color w:val="000000" w:themeColor="text1"/>
                          <w:sz w:val="20"/>
                        </w:rPr>
                      </w:pPr>
                      <w:r w:rsidRPr="002E2011">
                        <w:rPr>
                          <w:color w:val="000000" w:themeColor="text1"/>
                          <w:sz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03B37C3" wp14:editId="0AD70BCF">
                <wp:simplePos x="0" y="0"/>
                <wp:positionH relativeFrom="column">
                  <wp:posOffset>4138626</wp:posOffset>
                </wp:positionH>
                <wp:positionV relativeFrom="paragraph">
                  <wp:posOffset>2815590</wp:posOffset>
                </wp:positionV>
                <wp:extent cx="269875" cy="254000"/>
                <wp:effectExtent l="400050" t="0" r="15875" b="584200"/>
                <wp:wrapNone/>
                <wp:docPr id="18" name="Облачко с текстом: прямоугольное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75" cy="254000"/>
                        </a:xfrm>
                        <a:prstGeom prst="wedgeRectCallout">
                          <a:avLst>
                            <a:gd name="adj1" fmla="val -179932"/>
                            <a:gd name="adj2" fmla="val 26284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4682E2" w14:textId="77777777" w:rsidR="002F1FB7" w:rsidRPr="002E2011" w:rsidRDefault="002F1FB7" w:rsidP="00DE2AC6">
                            <w:pPr>
                              <w:ind w:firstLine="0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 w:rsidRPr="002E2011">
                              <w:rPr>
                                <w:color w:val="000000" w:themeColor="text1"/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B37C3" id="Облачко с текстом: прямоугольное 18" o:spid="_x0000_s1027" type="#_x0000_t61" style="position:absolute;left:0;text-align:left;margin-left:325.9pt;margin-top:221.7pt;width:21.25pt;height:20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" adj="-28065,67575" filled="f" strokecolor="#1f4d78 [1604]" strokeweight="1pt">
                <v:textbox>
                  <w:txbxContent>
                    <w:p w14:paraId="7B4682E2" w14:textId="77777777" w:rsidR="002F1FB7" w:rsidRPr="002E2011" w:rsidRDefault="002F1FB7" w:rsidP="00DE2AC6">
                      <w:pPr>
                        <w:ind w:firstLine="0"/>
                        <w:rPr>
                          <w:color w:val="000000" w:themeColor="text1"/>
                          <w:sz w:val="20"/>
                        </w:rPr>
                      </w:pPr>
                      <w:r w:rsidRPr="002E2011">
                        <w:rPr>
                          <w:color w:val="000000" w:themeColor="text1"/>
                          <w:sz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6ECC11D" wp14:editId="73B96939">
                <wp:simplePos x="0" y="0"/>
                <wp:positionH relativeFrom="column">
                  <wp:posOffset>1132260</wp:posOffset>
                </wp:positionH>
                <wp:positionV relativeFrom="paragraph">
                  <wp:posOffset>2966720</wp:posOffset>
                </wp:positionV>
                <wp:extent cx="269875" cy="254000"/>
                <wp:effectExtent l="0" t="0" r="339725" b="641350"/>
                <wp:wrapNone/>
                <wp:docPr id="19" name="Облачко с текстом: прямоугольное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75" cy="254000"/>
                        </a:xfrm>
                        <a:prstGeom prst="wedgeRectCallout">
                          <a:avLst>
                            <a:gd name="adj1" fmla="val 155945"/>
                            <a:gd name="adj2" fmla="val 287890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FBFEFF" w14:textId="77777777" w:rsidR="002F1FB7" w:rsidRPr="002E2011" w:rsidRDefault="002F1FB7" w:rsidP="00DE2AC6">
                            <w:pPr>
                              <w:ind w:firstLine="0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CC11D" id="Облачко с текстом: прямоугольное 19" o:spid="_x0000_s1028" type="#_x0000_t61" style="position:absolute;left:0;text-align:left;margin-left:89.15pt;margin-top:233.6pt;width:21.25pt;height:20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" adj="44484,72984" filled="f" strokecolor="#1f4d78 [1604]" strokeweight="1pt">
                <v:textbox>
                  <w:txbxContent>
                    <w:p w14:paraId="45FBFEFF" w14:textId="77777777" w:rsidR="002F1FB7" w:rsidRPr="002E2011" w:rsidRDefault="002F1FB7" w:rsidP="00DE2AC6">
                      <w:pPr>
                        <w:ind w:firstLine="0"/>
                        <w:rPr>
                          <w:color w:val="000000" w:themeColor="text1"/>
                          <w:sz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B069AEE" wp14:editId="3772739A">
                <wp:simplePos x="0" y="0"/>
                <wp:positionH relativeFrom="column">
                  <wp:posOffset>1704009</wp:posOffset>
                </wp:positionH>
                <wp:positionV relativeFrom="paragraph">
                  <wp:posOffset>254635</wp:posOffset>
                </wp:positionV>
                <wp:extent cx="269875" cy="254000"/>
                <wp:effectExtent l="0" t="0" r="415925" b="374650"/>
                <wp:wrapNone/>
                <wp:docPr id="20" name="Облачко с текстом: прямоугольное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75" cy="254000"/>
                        </a:xfrm>
                        <a:prstGeom prst="wedgeRectCallout">
                          <a:avLst>
                            <a:gd name="adj1" fmla="val 179516"/>
                            <a:gd name="adj2" fmla="val 175195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DF2750" w14:textId="77777777" w:rsidR="002F1FB7" w:rsidRPr="002E2011" w:rsidRDefault="002F1FB7" w:rsidP="00DE2AC6">
                            <w:pPr>
                              <w:ind w:firstLine="0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69AEE" id="Облачко с текстом: прямоугольное 20" o:spid="_x0000_s1029" type="#_x0000_t61" style="position:absolute;left:0;text-align:left;margin-left:134.15pt;margin-top:20.05pt;width:21.25pt;height:20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" adj="49575,48642" filled="f" strokecolor="#1f4d78 [1604]" strokeweight="1pt">
                <v:textbox>
                  <w:txbxContent>
                    <w:p w14:paraId="11DF2750" w14:textId="77777777" w:rsidR="002F1FB7" w:rsidRPr="002E2011" w:rsidRDefault="002F1FB7" w:rsidP="00DE2AC6">
                      <w:pPr>
                        <w:ind w:firstLine="0"/>
                        <w:rPr>
                          <w:color w:val="000000" w:themeColor="text1"/>
                          <w:sz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CC9BE4D" wp14:editId="22966445">
                <wp:simplePos x="0" y="0"/>
                <wp:positionH relativeFrom="column">
                  <wp:posOffset>781381</wp:posOffset>
                </wp:positionH>
                <wp:positionV relativeFrom="paragraph">
                  <wp:posOffset>263525</wp:posOffset>
                </wp:positionV>
                <wp:extent cx="269875" cy="254000"/>
                <wp:effectExtent l="0" t="0" r="415925" b="374650"/>
                <wp:wrapNone/>
                <wp:docPr id="21" name="Облачко с текстом: прямоугольное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75" cy="254000"/>
                        </a:xfrm>
                        <a:prstGeom prst="wedgeRectCallout">
                          <a:avLst>
                            <a:gd name="adj1" fmla="val 179516"/>
                            <a:gd name="adj2" fmla="val 175195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FD8602" w14:textId="77777777" w:rsidR="002F1FB7" w:rsidRPr="002E2011" w:rsidRDefault="002F1FB7" w:rsidP="00DE2AC6">
                            <w:pPr>
                              <w:ind w:firstLine="0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BE4D" id="Облачко с текстом: прямоугольное 21" o:spid="_x0000_s1030" type="#_x0000_t61" style="position:absolute;left:0;text-align:left;margin-left:61.55pt;margin-top:20.75pt;width:21.25pt;height:20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" adj="49575,48642" filled="f" strokecolor="#1f4d78 [1604]" strokeweight="1pt">
                <v:textbox>
                  <w:txbxContent>
                    <w:p w14:paraId="7EFD8602" w14:textId="77777777" w:rsidR="002F1FB7" w:rsidRPr="002E2011" w:rsidRDefault="002F1FB7" w:rsidP="00DE2AC6">
                      <w:pPr>
                        <w:ind w:firstLine="0"/>
                        <w:rPr>
                          <w:color w:val="000000" w:themeColor="text1"/>
                          <w:sz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E916BCD" wp14:editId="2BE19547">
            <wp:extent cx="5976000" cy="5436000"/>
            <wp:effectExtent l="0" t="0" r="571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6000" cy="543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909E87" w14:textId="77777777" w:rsidR="00DE2AC6" w:rsidRDefault="00DE2AC6" w:rsidP="00DE2AC6">
      <w:pPr>
        <w:pStyle w:val="af4"/>
        <w:ind w:left="720" w:firstLine="0"/>
      </w:pPr>
      <w:r>
        <w:t xml:space="preserve">«Выбеги» расхода по фенолу приводят к колебаниям расхода ацетона </w:t>
      </w:r>
      <w:r w:rsidRPr="009B32F5">
        <w:t>FIC</w:t>
      </w:r>
      <w:r>
        <w:t xml:space="preserve">1002 (1, 2 на рисунке ниже). Регулятор не справляется в связи с «передавливанием» потоком фенола потока ацетона перед смесителем </w:t>
      </w:r>
      <w:r>
        <w:rPr>
          <w:lang w:val="en-US"/>
        </w:rPr>
        <w:t>Z</w:t>
      </w:r>
      <w:r w:rsidRPr="009B32F5">
        <w:t>-100</w:t>
      </w:r>
      <w:r>
        <w:t>.</w:t>
      </w:r>
    </w:p>
    <w:p w14:paraId="491E9A47" w14:textId="77777777" w:rsidR="00DE2AC6" w:rsidRDefault="00DE2AC6" w:rsidP="00DE2AC6">
      <w:pPr>
        <w:pStyle w:val="af4"/>
        <w:ind w:left="720" w:firstLine="0"/>
      </w:pPr>
      <w:r>
        <w:t xml:space="preserve">В указанных «выбегах» не выдерживается соотношение фенола к ацетону, что негативно влияет на выработку целевого продукта реакции в реакторном блоке. </w:t>
      </w:r>
    </w:p>
    <w:p w14:paraId="36116B96" w14:textId="77777777" w:rsidR="00DE2AC6" w:rsidRDefault="00DE2AC6" w:rsidP="00DE2AC6">
      <w:pPr>
        <w:pStyle w:val="af4"/>
        <w:ind w:firstLine="0"/>
      </w:pPr>
    </w:p>
    <w:p w14:paraId="55593282" w14:textId="77777777" w:rsidR="00DE2AC6" w:rsidRDefault="00DE2AC6" w:rsidP="00DE2AC6">
      <w:pPr>
        <w:pStyle w:val="af4"/>
        <w:ind w:firstLine="0"/>
        <w:jc w:val="center"/>
      </w:pPr>
      <w:r w:rsidRPr="009B32F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8289DBD" wp14:editId="19380014">
                <wp:simplePos x="0" y="0"/>
                <wp:positionH relativeFrom="column">
                  <wp:posOffset>740410</wp:posOffset>
                </wp:positionH>
                <wp:positionV relativeFrom="paragraph">
                  <wp:posOffset>8890</wp:posOffset>
                </wp:positionV>
                <wp:extent cx="269875" cy="254000"/>
                <wp:effectExtent l="0" t="0" r="415925" b="374650"/>
                <wp:wrapNone/>
                <wp:docPr id="24" name="Облачко с текстом: прямоугольное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75" cy="254000"/>
                        </a:xfrm>
                        <a:prstGeom prst="wedgeRectCallout">
                          <a:avLst>
                            <a:gd name="adj1" fmla="val 179516"/>
                            <a:gd name="adj2" fmla="val 175195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77A329" w14:textId="77777777" w:rsidR="002F1FB7" w:rsidRPr="002E2011" w:rsidRDefault="002F1FB7" w:rsidP="00DE2AC6">
                            <w:pPr>
                              <w:ind w:firstLine="0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89DBD" id="Облачко с текстом: прямоугольное 24" o:spid="_x0000_s1031" type="#_x0000_t61" style="position:absolute;left:0;text-align:left;margin-left:58.3pt;margin-top:.7pt;width:21.25pt;height:20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" adj="49575,48642" filled="f" strokecolor="#1f4d78 [1604]" strokeweight="1pt">
                <v:textbox>
                  <w:txbxContent>
                    <w:p w14:paraId="4177A329" w14:textId="77777777" w:rsidR="002F1FB7" w:rsidRPr="002E2011" w:rsidRDefault="002F1FB7" w:rsidP="00DE2AC6">
                      <w:pPr>
                        <w:ind w:firstLine="0"/>
                        <w:rPr>
                          <w:color w:val="000000" w:themeColor="text1"/>
                          <w:sz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9B32F5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467BD62" wp14:editId="6AD92254">
                <wp:simplePos x="0" y="0"/>
                <wp:positionH relativeFrom="column">
                  <wp:posOffset>1645920</wp:posOffset>
                </wp:positionH>
                <wp:positionV relativeFrom="paragraph">
                  <wp:posOffset>0</wp:posOffset>
                </wp:positionV>
                <wp:extent cx="269875" cy="254000"/>
                <wp:effectExtent l="0" t="0" r="415925" b="374650"/>
                <wp:wrapNone/>
                <wp:docPr id="25" name="Облачко с текстом: прямоугольное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75" cy="254000"/>
                        </a:xfrm>
                        <a:prstGeom prst="wedgeRectCallout">
                          <a:avLst>
                            <a:gd name="adj1" fmla="val 179516"/>
                            <a:gd name="adj2" fmla="val 175195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93BB4B" w14:textId="77777777" w:rsidR="002F1FB7" w:rsidRPr="002E2011" w:rsidRDefault="002F1FB7" w:rsidP="00DE2AC6">
                            <w:pPr>
                              <w:ind w:firstLine="0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7BD62" id="Облачко с текстом: прямоугольное 25" o:spid="_x0000_s1032" type="#_x0000_t61" style="position:absolute;left:0;text-align:left;margin-left:129.6pt;margin-top:0;width:21.25pt;height:20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" adj="49575,48642" filled="f" strokecolor="#1f4d78 [1604]" strokeweight="1pt">
                <v:textbox>
                  <w:txbxContent>
                    <w:p w14:paraId="1793BB4B" w14:textId="77777777" w:rsidR="002F1FB7" w:rsidRPr="002E2011" w:rsidRDefault="002F1FB7" w:rsidP="00DE2AC6">
                      <w:pPr>
                        <w:ind w:firstLine="0"/>
                        <w:rPr>
                          <w:color w:val="000000" w:themeColor="text1"/>
                          <w:sz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9B32F5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706E688" wp14:editId="4EC6A62E">
                <wp:simplePos x="0" y="0"/>
                <wp:positionH relativeFrom="column">
                  <wp:posOffset>1010920</wp:posOffset>
                </wp:positionH>
                <wp:positionV relativeFrom="paragraph">
                  <wp:posOffset>2822575</wp:posOffset>
                </wp:positionV>
                <wp:extent cx="269875" cy="254000"/>
                <wp:effectExtent l="0" t="0" r="434975" b="241300"/>
                <wp:wrapNone/>
                <wp:docPr id="23" name="Облачко с текстом: прямоугольное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75" cy="254000"/>
                        </a:xfrm>
                        <a:prstGeom prst="wedgeRectCallout">
                          <a:avLst>
                            <a:gd name="adj1" fmla="val 188354"/>
                            <a:gd name="adj2" fmla="val 12510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7B8BDE" w14:textId="77777777" w:rsidR="002F1FB7" w:rsidRPr="002E2011" w:rsidRDefault="002F1FB7" w:rsidP="00DE2AC6">
                            <w:pPr>
                              <w:ind w:firstLine="0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688" id="Облачко с текстом: прямоугольное 23" o:spid="_x0000_s1033" type="#_x0000_t61" style="position:absolute;left:0;text-align:left;margin-left:79.6pt;margin-top:222.25pt;width:21.25pt;height:20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" adj="51484,37823" filled="f" strokecolor="#1f4d78 [1604]" strokeweight="1pt">
                <v:textbox>
                  <w:txbxContent>
                    <w:p w14:paraId="1C7B8BDE" w14:textId="77777777" w:rsidR="002F1FB7" w:rsidRPr="002E2011" w:rsidRDefault="002F1FB7" w:rsidP="00DE2AC6">
                      <w:pPr>
                        <w:ind w:firstLine="0"/>
                        <w:rPr>
                          <w:color w:val="000000" w:themeColor="text1"/>
                          <w:sz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9B32F5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5E20416" wp14:editId="3AC37D82">
                <wp:simplePos x="0" y="0"/>
                <wp:positionH relativeFrom="column">
                  <wp:posOffset>4032250</wp:posOffset>
                </wp:positionH>
                <wp:positionV relativeFrom="paragraph">
                  <wp:posOffset>2751455</wp:posOffset>
                </wp:positionV>
                <wp:extent cx="269875" cy="254000"/>
                <wp:effectExtent l="247650" t="0" r="15875" b="355600"/>
                <wp:wrapNone/>
                <wp:docPr id="22" name="Облачко с текстом: прямоугольное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75" cy="254000"/>
                        </a:xfrm>
                        <a:prstGeom prst="wedgeRectCallout">
                          <a:avLst>
                            <a:gd name="adj1" fmla="val -129845"/>
                            <a:gd name="adj2" fmla="val 172064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6F878B" w14:textId="77777777" w:rsidR="002F1FB7" w:rsidRPr="002E2011" w:rsidRDefault="002F1FB7" w:rsidP="00DE2AC6">
                            <w:pPr>
                              <w:ind w:firstLine="0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 w:rsidRPr="002E2011">
                              <w:rPr>
                                <w:color w:val="000000" w:themeColor="text1"/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20416" id="Облачко с текстом: прямоугольное 22" o:spid="_x0000_s1034" type="#_x0000_t61" style="position:absolute;left:0;text-align:left;margin-left:317.5pt;margin-top:216.65pt;width:21.25pt;height:20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" adj="-17247,47966" filled="f" strokecolor="#1f4d78 [1604]" strokeweight="1pt">
                <v:textbox>
                  <w:txbxContent>
                    <w:p w14:paraId="196F878B" w14:textId="77777777" w:rsidR="002F1FB7" w:rsidRPr="002E2011" w:rsidRDefault="002F1FB7" w:rsidP="00DE2AC6">
                      <w:pPr>
                        <w:ind w:firstLine="0"/>
                        <w:rPr>
                          <w:color w:val="000000" w:themeColor="text1"/>
                          <w:sz w:val="20"/>
                        </w:rPr>
                      </w:pPr>
                      <w:r w:rsidRPr="002E2011">
                        <w:rPr>
                          <w:color w:val="000000" w:themeColor="text1"/>
                          <w:sz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9B32F5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8B2C2EF" wp14:editId="7CED3B70">
                <wp:simplePos x="0" y="0"/>
                <wp:positionH relativeFrom="column">
                  <wp:posOffset>4525341</wp:posOffset>
                </wp:positionH>
                <wp:positionV relativeFrom="paragraph">
                  <wp:posOffset>2751455</wp:posOffset>
                </wp:positionV>
                <wp:extent cx="269875" cy="254000"/>
                <wp:effectExtent l="400050" t="0" r="15875" b="374650"/>
                <wp:wrapNone/>
                <wp:docPr id="26" name="Облачко с текстом: прямоугольное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75" cy="254000"/>
                        </a:xfrm>
                        <a:prstGeom prst="wedgeRectCallout">
                          <a:avLst>
                            <a:gd name="adj1" fmla="val -182879"/>
                            <a:gd name="adj2" fmla="val 175194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77ABAA" w14:textId="77777777" w:rsidR="002F1FB7" w:rsidRPr="002E2011" w:rsidRDefault="002F1FB7" w:rsidP="00DE2AC6">
                            <w:pPr>
                              <w:ind w:firstLine="0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 w:rsidRPr="002E2011">
                              <w:rPr>
                                <w:color w:val="000000" w:themeColor="text1"/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2C2EF" id="Облачко с текстом: прямоугольное 26" o:spid="_x0000_s1035" type="#_x0000_t61" style="position:absolute;left:0;text-align:left;margin-left:356.35pt;margin-top:216.65pt;width:21.25pt;height:2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" adj="-28702,48642" filled="f" strokecolor="#1f4d78 [1604]" strokeweight="1pt">
                <v:textbox>
                  <w:txbxContent>
                    <w:p w14:paraId="7B77ABAA" w14:textId="77777777" w:rsidR="002F1FB7" w:rsidRPr="002E2011" w:rsidRDefault="002F1FB7" w:rsidP="00DE2AC6">
                      <w:pPr>
                        <w:ind w:firstLine="0"/>
                        <w:rPr>
                          <w:color w:val="000000" w:themeColor="text1"/>
                          <w:sz w:val="20"/>
                        </w:rPr>
                      </w:pPr>
                      <w:r w:rsidRPr="002E2011">
                        <w:rPr>
                          <w:color w:val="000000" w:themeColor="text1"/>
                          <w:sz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40E3831" wp14:editId="208E770F">
            <wp:extent cx="5914800" cy="5382000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800" cy="538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F376F9" w14:textId="69C93202" w:rsidR="00DE2AC6" w:rsidRDefault="00DE2AC6" w:rsidP="00DE2AC6">
      <w:pPr>
        <w:pStyle w:val="af4"/>
        <w:numPr>
          <w:ilvl w:val="0"/>
          <w:numId w:val="43"/>
        </w:numPr>
      </w:pPr>
      <w:r>
        <w:t xml:space="preserve">Высокая степень открытия клапана </w:t>
      </w:r>
      <w:r>
        <w:rPr>
          <w:lang w:val="en-US"/>
        </w:rPr>
        <w:t>FV</w:t>
      </w:r>
      <w:r w:rsidRPr="00AC295E">
        <w:t xml:space="preserve">1001 </w:t>
      </w:r>
      <w:r>
        <w:t>регулятора р</w:t>
      </w:r>
      <w:r w:rsidRPr="00AC295E">
        <w:t>асход</w:t>
      </w:r>
      <w:r>
        <w:t>а</w:t>
      </w:r>
      <w:r w:rsidRPr="00AC295E">
        <w:t xml:space="preserve"> фенола из Т-701 в Z-100</w:t>
      </w:r>
      <w:r>
        <w:t xml:space="preserve"> </w:t>
      </w:r>
      <w:r w:rsidRPr="00AC295E">
        <w:t>FIC1001</w:t>
      </w:r>
      <w:r>
        <w:t>, что в некоторых случаях препятствует повышению загрузки секции главного реа</w:t>
      </w:r>
      <w:ins w:id="2167" w:author="Булуев Илья Иванович" w:date="2023-07-10T14:03:00Z">
        <w:r w:rsidR="00A92FDB">
          <w:t>к</w:t>
        </w:r>
      </w:ins>
      <w:r>
        <w:t>тора.</w:t>
      </w:r>
    </w:p>
    <w:p w14:paraId="6C280ED0" w14:textId="77777777" w:rsidR="00DE2AC6" w:rsidRDefault="00DE2AC6" w:rsidP="00DE2AC6">
      <w:pPr>
        <w:pStyle w:val="af4"/>
        <w:numPr>
          <w:ilvl w:val="0"/>
          <w:numId w:val="43"/>
        </w:numPr>
      </w:pPr>
      <w:r w:rsidRPr="00EC5A6C">
        <w:t>В летний период клапан</w:t>
      </w:r>
      <w:r>
        <w:t xml:space="preserve"> </w:t>
      </w:r>
      <w:r w:rsidRPr="00EC5A6C">
        <w:rPr>
          <w:lang w:val="en-US"/>
        </w:rPr>
        <w:t>TV</w:t>
      </w:r>
      <w:r w:rsidRPr="00EC5A6C">
        <w:t xml:space="preserve">1202 </w:t>
      </w:r>
      <w:r>
        <w:t xml:space="preserve">регулятора температуры реакционной массы TIC1202B после промежуточного холодильника </w:t>
      </w:r>
      <w:r>
        <w:rPr>
          <w:lang w:val="en-US"/>
        </w:rPr>
        <w:t>E</w:t>
      </w:r>
      <w:r w:rsidRPr="00EC5A6C">
        <w:t xml:space="preserve">-110 </w:t>
      </w:r>
      <w:r>
        <w:t xml:space="preserve">реактора № 1 секции реакции </w:t>
      </w:r>
      <w:r w:rsidRPr="00EC5A6C">
        <w:t xml:space="preserve">открыт на 100 %. Недостаточно </w:t>
      </w:r>
      <w:proofErr w:type="spellStart"/>
      <w:r w:rsidRPr="00EC5A6C">
        <w:t>хладоносителя</w:t>
      </w:r>
      <w:proofErr w:type="spellEnd"/>
      <w:r w:rsidRPr="00EC5A6C">
        <w:t xml:space="preserve">. Температура </w:t>
      </w:r>
      <w:proofErr w:type="spellStart"/>
      <w:r w:rsidRPr="00EC5A6C">
        <w:t>хладоносителя</w:t>
      </w:r>
      <w:proofErr w:type="spellEnd"/>
      <w:r w:rsidRPr="00EC5A6C">
        <w:t xml:space="preserve"> понижена до минимума в цехе гранулирования. </w:t>
      </w:r>
    </w:p>
    <w:p w14:paraId="57CD3207" w14:textId="77777777" w:rsidR="00DE2AC6" w:rsidRDefault="00DE2AC6" w:rsidP="00DE2AC6">
      <w:pPr>
        <w:pStyle w:val="af4"/>
        <w:numPr>
          <w:ilvl w:val="0"/>
          <w:numId w:val="43"/>
        </w:numPr>
      </w:pPr>
      <w:r w:rsidRPr="00EC5A6C">
        <w:t>В летний период клапан</w:t>
      </w:r>
      <w:r>
        <w:t xml:space="preserve"> </w:t>
      </w:r>
      <w:r w:rsidRPr="00EC5A6C">
        <w:rPr>
          <w:lang w:val="en-US"/>
        </w:rPr>
        <w:t>TV</w:t>
      </w:r>
      <w:r w:rsidRPr="00EC5A6C">
        <w:t>1</w:t>
      </w:r>
      <w:r>
        <w:t>3</w:t>
      </w:r>
      <w:r w:rsidRPr="00EC5A6C">
        <w:t xml:space="preserve">02 </w:t>
      </w:r>
      <w:r>
        <w:t xml:space="preserve">регулятора температуры реакционной массы TIC1302B после промежуточного холодильника </w:t>
      </w:r>
      <w:r>
        <w:rPr>
          <w:lang w:val="en-US"/>
        </w:rPr>
        <w:t>E</w:t>
      </w:r>
      <w:r w:rsidRPr="00EC5A6C">
        <w:t xml:space="preserve">-120 </w:t>
      </w:r>
      <w:r>
        <w:t xml:space="preserve">реактора № </w:t>
      </w:r>
      <w:r w:rsidRPr="00EC5A6C">
        <w:t>2</w:t>
      </w:r>
      <w:r>
        <w:t xml:space="preserve"> секции реакции </w:t>
      </w:r>
      <w:r w:rsidRPr="00EC5A6C">
        <w:t xml:space="preserve">открыт на 100 %. Недостаточно </w:t>
      </w:r>
      <w:proofErr w:type="spellStart"/>
      <w:r w:rsidRPr="00EC5A6C">
        <w:t>хладоносителя</w:t>
      </w:r>
      <w:proofErr w:type="spellEnd"/>
      <w:r w:rsidRPr="00EC5A6C">
        <w:t xml:space="preserve">. Температура </w:t>
      </w:r>
      <w:proofErr w:type="spellStart"/>
      <w:r w:rsidRPr="00EC5A6C">
        <w:t>хладоносителя</w:t>
      </w:r>
      <w:proofErr w:type="spellEnd"/>
      <w:r w:rsidRPr="00EC5A6C">
        <w:t xml:space="preserve"> понижена до минимума в цехе гранулирования. </w:t>
      </w:r>
    </w:p>
    <w:p w14:paraId="7605291B" w14:textId="77777777" w:rsidR="00DE2AC6" w:rsidRDefault="00DE2AC6" w:rsidP="00DE2AC6">
      <w:pPr>
        <w:pStyle w:val="af4"/>
        <w:numPr>
          <w:ilvl w:val="0"/>
          <w:numId w:val="43"/>
        </w:numPr>
      </w:pPr>
      <w:r>
        <w:t xml:space="preserve">Высокая степень открытия клапана </w:t>
      </w:r>
      <w:r>
        <w:rPr>
          <w:lang w:val="en-US"/>
        </w:rPr>
        <w:t>FV</w:t>
      </w:r>
      <w:r w:rsidRPr="00837BAC">
        <w:t>2006 (</w:t>
      </w:r>
      <w:r>
        <w:t>более 90 %)</w:t>
      </w:r>
      <w:r w:rsidRPr="00837BAC">
        <w:t xml:space="preserve"> </w:t>
      </w:r>
      <w:r>
        <w:t xml:space="preserve">регулятора расхода пара </w:t>
      </w:r>
      <w:r w:rsidRPr="00837BAC">
        <w:t>FIC2006</w:t>
      </w:r>
      <w:r>
        <w:t xml:space="preserve"> на обогрев дегидратора </w:t>
      </w:r>
      <w:r>
        <w:rPr>
          <w:lang w:val="en-US"/>
        </w:rPr>
        <w:t>C</w:t>
      </w:r>
      <w:r w:rsidRPr="00837BAC">
        <w:t>-200.</w:t>
      </w:r>
    </w:p>
    <w:p w14:paraId="3F06E699" w14:textId="77777777" w:rsidR="00DE2AC6" w:rsidRDefault="00DE2AC6" w:rsidP="00DE2AC6">
      <w:pPr>
        <w:pStyle w:val="af4"/>
        <w:numPr>
          <w:ilvl w:val="0"/>
          <w:numId w:val="43"/>
        </w:numPr>
      </w:pPr>
      <w:r w:rsidRPr="00837BAC">
        <w:lastRenderedPageBreak/>
        <w:t>В режиме промывки фильтра наблюдается неуправляемый рост температуры</w:t>
      </w:r>
      <w:r>
        <w:t xml:space="preserve"> питания дегидратора</w:t>
      </w:r>
      <w:r w:rsidRPr="00A779BA">
        <w:t xml:space="preserve"> С-330</w:t>
      </w:r>
      <w:r>
        <w:t xml:space="preserve"> (</w:t>
      </w:r>
      <w:r w:rsidRPr="00837BAC">
        <w:t>TIC</w:t>
      </w:r>
      <w:r>
        <w:t xml:space="preserve">3311), что оказывает дестабилизирующее воздействие на работу колонн </w:t>
      </w:r>
      <w:r>
        <w:rPr>
          <w:lang w:val="en-US"/>
        </w:rPr>
        <w:t>C</w:t>
      </w:r>
      <w:r w:rsidRPr="00A779BA">
        <w:t xml:space="preserve">-330 </w:t>
      </w:r>
      <w:r>
        <w:t>и С-370.</w:t>
      </w:r>
    </w:p>
    <w:p w14:paraId="06C943BE" w14:textId="77777777" w:rsidR="00DE2AC6" w:rsidRDefault="00DE2AC6" w:rsidP="00DE2AC6">
      <w:pPr>
        <w:pStyle w:val="af4"/>
        <w:numPr>
          <w:ilvl w:val="0"/>
          <w:numId w:val="43"/>
        </w:numPr>
      </w:pPr>
      <w:r>
        <w:t xml:space="preserve">Высокая степень открытия клапана </w:t>
      </w:r>
      <w:r w:rsidRPr="00837BAC">
        <w:rPr>
          <w:lang w:val="en-US"/>
        </w:rPr>
        <w:t>TV</w:t>
      </w:r>
      <w:r w:rsidRPr="00837BAC">
        <w:t>3303 (</w:t>
      </w:r>
      <w:r>
        <w:t>более 90 %)</w:t>
      </w:r>
      <w:r w:rsidRPr="00837BAC">
        <w:t xml:space="preserve"> </w:t>
      </w:r>
      <w:r>
        <w:t>регулятора т</w:t>
      </w:r>
      <w:r w:rsidRPr="00837BAC">
        <w:t>емператур</w:t>
      </w:r>
      <w:r>
        <w:t>ы</w:t>
      </w:r>
      <w:r w:rsidRPr="00837BAC">
        <w:t xml:space="preserve"> куба</w:t>
      </w:r>
      <w:r w:rsidRPr="00A779BA">
        <w:t xml:space="preserve"> </w:t>
      </w:r>
      <w:r w:rsidRPr="00837BAC">
        <w:t>TIC3303</w:t>
      </w:r>
      <w:r>
        <w:t xml:space="preserve"> дегидратора</w:t>
      </w:r>
      <w:r w:rsidRPr="00837BAC">
        <w:t xml:space="preserve"> С-330.</w:t>
      </w:r>
    </w:p>
    <w:p w14:paraId="7238806D" w14:textId="77777777" w:rsidR="00DE2AC6" w:rsidRDefault="00DE2AC6" w:rsidP="00DE2AC6">
      <w:pPr>
        <w:pStyle w:val="af4"/>
        <w:numPr>
          <w:ilvl w:val="0"/>
          <w:numId w:val="43"/>
        </w:numPr>
      </w:pPr>
      <w:r w:rsidRPr="00837BAC">
        <w:t>В режиме промывки фильтра наблюдается неуправляемый рост температуры</w:t>
      </w:r>
      <w:r>
        <w:t xml:space="preserve"> питания реактора</w:t>
      </w:r>
      <w:r w:rsidRPr="00837BAC">
        <w:t xml:space="preserve"> </w:t>
      </w:r>
      <w:r w:rsidRPr="00EC5A6C">
        <w:t xml:space="preserve">изомеризации </w:t>
      </w:r>
      <w:r w:rsidRPr="00837BAC">
        <w:t>R-600</w:t>
      </w:r>
      <w:r>
        <w:t xml:space="preserve"> (</w:t>
      </w:r>
      <w:r w:rsidRPr="00837BAC">
        <w:t>TIC6002</w:t>
      </w:r>
      <w:r>
        <w:t>).</w:t>
      </w:r>
    </w:p>
    <w:p w14:paraId="7CA3BC79" w14:textId="77777777" w:rsidR="00DE2AC6" w:rsidRDefault="00DE2AC6" w:rsidP="00DE2AC6">
      <w:pPr>
        <w:pStyle w:val="af4"/>
        <w:numPr>
          <w:ilvl w:val="0"/>
          <w:numId w:val="43"/>
        </w:numPr>
      </w:pPr>
      <w:r>
        <w:t>Несмотря на непрерывный характер эксплуатации фильтра</w:t>
      </w:r>
      <w:r w:rsidRPr="002F5EDF">
        <w:t xml:space="preserve"> </w:t>
      </w:r>
      <w:r>
        <w:rPr>
          <w:lang w:val="en-US"/>
        </w:rPr>
        <w:t>F</w:t>
      </w:r>
      <w:r w:rsidRPr="002F5EDF">
        <w:t xml:space="preserve">-300 </w:t>
      </w:r>
      <w:r>
        <w:t>имеются следующие особенности его работы:</w:t>
      </w:r>
    </w:p>
    <w:p w14:paraId="308256EF" w14:textId="77777777" w:rsidR="00DE2AC6" w:rsidRDefault="00DE2AC6" w:rsidP="00DE2AC6">
      <w:pPr>
        <w:pStyle w:val="a9"/>
        <w:ind w:left="993" w:hanging="219"/>
      </w:pPr>
      <w:r>
        <w:t xml:space="preserve">в </w:t>
      </w:r>
      <w:r w:rsidRPr="0025459F">
        <w:t>рабочем пространстве фильтра выделяют зоны фильтрования, промывки и</w:t>
      </w:r>
      <w:r>
        <w:t xml:space="preserve"> </w:t>
      </w:r>
      <w:r w:rsidRPr="0025459F">
        <w:t>просушки</w:t>
      </w:r>
      <w:r>
        <w:t xml:space="preserve">, при этом промывка аддукта осуществляется в два этапа: маточной жидкостью и фенолом из резервуара </w:t>
      </w:r>
      <w:r>
        <w:rPr>
          <w:lang w:val="en-US"/>
        </w:rPr>
        <w:t>T</w:t>
      </w:r>
      <w:r w:rsidRPr="00B0251E">
        <w:t>-701</w:t>
      </w:r>
      <w:r w:rsidRPr="0025459F">
        <w:t xml:space="preserve">. </w:t>
      </w:r>
      <w:commentRangeStart w:id="2168"/>
      <w:r>
        <w:t>Регламентируемые соотношения между расходом сырья на входе фильтра и расходами маточной жидкости и фенола нет</w:t>
      </w:r>
      <w:commentRangeEnd w:id="2168"/>
      <w:r w:rsidR="00910EDF">
        <w:rPr>
          <w:rStyle w:val="affe"/>
          <w:rFonts w:ascii="Arial" w:eastAsia="MS Mincho" w:hAnsi="Arial" w:cs="Times New Roman"/>
        </w:rPr>
        <w:commentReference w:id="2168"/>
      </w:r>
      <w:r>
        <w:t>. Прямые и косвенные показатели эффективности промывки после каждого этапа отсутствуют;</w:t>
      </w:r>
    </w:p>
    <w:p w14:paraId="134DD4BC" w14:textId="77777777" w:rsidR="00DE2AC6" w:rsidRDefault="00DE2AC6" w:rsidP="00DE2AC6">
      <w:pPr>
        <w:pStyle w:val="a9"/>
        <w:ind w:left="993" w:hanging="219"/>
      </w:pPr>
      <w:r>
        <w:t>д</w:t>
      </w:r>
      <w:r w:rsidRPr="00B0251E">
        <w:t xml:space="preserve">ля предотвращения забивки тарелки фильтра F-300 </w:t>
      </w:r>
      <w:proofErr w:type="spellStart"/>
      <w:r w:rsidRPr="00B0251E">
        <w:t>бисфенолом</w:t>
      </w:r>
      <w:proofErr w:type="spellEnd"/>
      <w:r w:rsidRPr="00B0251E">
        <w:t xml:space="preserve"> А проводится еже-сменная промывка тарелки смесью фенола (с расходом 15 т/ч по прибору FG-3011) и фенольной воды от Р-345А/В (с расходом 1 т/ч по прибору FG-3012). Продолжительность промывки – 15 минут</w:t>
      </w:r>
      <w:r>
        <w:t>;</w:t>
      </w:r>
    </w:p>
    <w:p w14:paraId="2BE6F5D5" w14:textId="77777777" w:rsidR="00DE2AC6" w:rsidRDefault="00DE2AC6" w:rsidP="00DE2AC6">
      <w:pPr>
        <w:pStyle w:val="a9"/>
        <w:ind w:left="993" w:hanging="219"/>
      </w:pPr>
      <w:commentRangeStart w:id="2169"/>
      <w:r>
        <w:t>ежесуточно проводится лабораторный анализ р</w:t>
      </w:r>
      <w:r w:rsidRPr="00717B75">
        <w:t>асплав</w:t>
      </w:r>
      <w:r>
        <w:t>а</w:t>
      </w:r>
      <w:r w:rsidRPr="00717B75">
        <w:t xml:space="preserve"> из </w:t>
      </w:r>
      <w:proofErr w:type="spellStart"/>
      <w:r w:rsidRPr="00717B75">
        <w:t>расплавителя</w:t>
      </w:r>
      <w:proofErr w:type="spellEnd"/>
      <w:r w:rsidRPr="00717B75">
        <w:t xml:space="preserve"> </w:t>
      </w:r>
      <w:proofErr w:type="spellStart"/>
      <w:r w:rsidRPr="00717B75">
        <w:t>кристалли</w:t>
      </w:r>
      <w:proofErr w:type="spellEnd"/>
      <w:r w:rsidRPr="00717B75">
        <w:t>-затора М-320</w:t>
      </w:r>
      <w:r>
        <w:t xml:space="preserve"> (после фильтра </w:t>
      </w:r>
      <w:r>
        <w:rPr>
          <w:lang w:val="en-US"/>
        </w:rPr>
        <w:t>F</w:t>
      </w:r>
      <w:r w:rsidRPr="00717B75">
        <w:t>-300)</w:t>
      </w:r>
      <w:r>
        <w:t>, однако снижение</w:t>
      </w:r>
      <w:r w:rsidRPr="00B0251E">
        <w:t xml:space="preserve"> качества готового продукта БФА</w:t>
      </w:r>
      <w:r>
        <w:t xml:space="preserve"> по причине у</w:t>
      </w:r>
      <w:r w:rsidRPr="00B0251E">
        <w:t>худшени</w:t>
      </w:r>
      <w:r>
        <w:t>я</w:t>
      </w:r>
      <w:r w:rsidRPr="00B0251E">
        <w:t xml:space="preserve"> фильтрации в фильтре </w:t>
      </w:r>
      <w:r>
        <w:t>выявляется посредством</w:t>
      </w:r>
      <w:r w:rsidRPr="00B0251E">
        <w:t xml:space="preserve"> визуальн</w:t>
      </w:r>
      <w:r>
        <w:t>ого</w:t>
      </w:r>
      <w:r w:rsidRPr="00B0251E">
        <w:t xml:space="preserve"> контрол</w:t>
      </w:r>
      <w:r>
        <w:t>я</w:t>
      </w:r>
      <w:commentRangeEnd w:id="2169"/>
      <w:r w:rsidR="003D505A">
        <w:rPr>
          <w:rStyle w:val="affe"/>
          <w:rFonts w:ascii="Arial" w:eastAsia="MS Mincho" w:hAnsi="Arial" w:cs="Times New Roman"/>
        </w:rPr>
        <w:commentReference w:id="2169"/>
      </w:r>
      <w:r>
        <w:t xml:space="preserve">, после чего осуществляется внеурочная </w:t>
      </w:r>
      <w:r w:rsidRPr="00B0251E">
        <w:t>промы</w:t>
      </w:r>
      <w:r>
        <w:t>вка</w:t>
      </w:r>
      <w:r w:rsidRPr="00B0251E">
        <w:t xml:space="preserve"> зоны фильтра</w:t>
      </w:r>
      <w:r>
        <w:t xml:space="preserve"> </w:t>
      </w:r>
      <w:r w:rsidRPr="00B0251E">
        <w:t>смесью фенола и фенольной воды</w:t>
      </w:r>
      <w:r>
        <w:t>.</w:t>
      </w:r>
    </w:p>
    <w:p w14:paraId="5671B56F" w14:textId="77777777" w:rsidR="00DE2AC6" w:rsidRDefault="00DE2AC6" w:rsidP="00DE2AC6">
      <w:pPr>
        <w:pStyle w:val="a9"/>
        <w:numPr>
          <w:ilvl w:val="0"/>
          <w:numId w:val="0"/>
        </w:numPr>
        <w:ind w:left="774"/>
      </w:pPr>
      <w:r>
        <w:t xml:space="preserve">Работоспособность и экономическая целесообразность внедрения СУУТП применительно к рассматриваемому фильтру сомнительна, в связи с этим рекомендуется </w:t>
      </w:r>
      <w:commentRangeStart w:id="2170"/>
      <w:r w:rsidRPr="00717B75">
        <w:rPr>
          <w:b/>
        </w:rPr>
        <w:t xml:space="preserve">исключить из периметра проектируемой СУУТП фильтр </w:t>
      </w:r>
      <w:r w:rsidRPr="00717B75">
        <w:rPr>
          <w:b/>
          <w:lang w:val="en-US"/>
        </w:rPr>
        <w:t>F</w:t>
      </w:r>
      <w:r w:rsidRPr="00717B75">
        <w:rPr>
          <w:b/>
        </w:rPr>
        <w:t>-300</w:t>
      </w:r>
      <w:commentRangeEnd w:id="2170"/>
      <w:r w:rsidR="00910EDF">
        <w:rPr>
          <w:rStyle w:val="affe"/>
          <w:rFonts w:ascii="Arial" w:eastAsia="MS Mincho" w:hAnsi="Arial" w:cs="Times New Roman"/>
        </w:rPr>
        <w:commentReference w:id="2170"/>
      </w:r>
      <w:r>
        <w:t>.</w:t>
      </w:r>
    </w:p>
    <w:p w14:paraId="634A40FC" w14:textId="77777777" w:rsidR="00DE2AC6" w:rsidRPr="00B42385" w:rsidRDefault="00DE2AC6" w:rsidP="00DE2AC6">
      <w:pPr>
        <w:pStyle w:val="af4"/>
        <w:numPr>
          <w:ilvl w:val="0"/>
          <w:numId w:val="43"/>
        </w:numPr>
        <w:rPr>
          <w:b/>
        </w:rPr>
      </w:pPr>
      <w:commentRangeStart w:id="2171"/>
      <w:r>
        <w:t xml:space="preserve">Состояние гранул (кусков) БФА на выходе </w:t>
      </w:r>
      <w:bookmarkStart w:id="2172" w:name="_Hlk139393713"/>
      <w:r w:rsidRPr="00B42385">
        <w:t>грануляционной башни С-500</w:t>
      </w:r>
      <w:r>
        <w:t xml:space="preserve"> </w:t>
      </w:r>
      <w:bookmarkEnd w:id="2172"/>
      <w:r>
        <w:t xml:space="preserve">во многом определяется давлением в форсунке и качеством разбрызгивания ею </w:t>
      </w:r>
      <w:r w:rsidRPr="00B42385">
        <w:t>очищенн</w:t>
      </w:r>
      <w:r>
        <w:t>ого</w:t>
      </w:r>
      <w:r w:rsidRPr="00B42385">
        <w:t xml:space="preserve"> БФА</w:t>
      </w:r>
      <w:r>
        <w:t xml:space="preserve"> на входе башни, что не может быть контролируемо СУУТП. Кроме того, косвенного показателя состояния гранул нет. В этой </w:t>
      </w:r>
      <w:r w:rsidRPr="00B42385">
        <w:t xml:space="preserve">связи рекомендуется </w:t>
      </w:r>
      <w:r w:rsidRPr="00B42385">
        <w:rPr>
          <w:b/>
        </w:rPr>
        <w:t>исключить из периметра проектируемой СУУТП грануляционную башн</w:t>
      </w:r>
      <w:r>
        <w:rPr>
          <w:b/>
        </w:rPr>
        <w:t>ю</w:t>
      </w:r>
      <w:r w:rsidRPr="00B42385">
        <w:rPr>
          <w:b/>
        </w:rPr>
        <w:t xml:space="preserve"> С-500.</w:t>
      </w:r>
      <w:commentRangeEnd w:id="2171"/>
      <w:r w:rsidR="0094177F">
        <w:rPr>
          <w:rStyle w:val="affe"/>
          <w:rFonts w:ascii="Arial" w:hAnsi="Arial"/>
        </w:rPr>
        <w:commentReference w:id="2171"/>
      </w:r>
    </w:p>
    <w:p w14:paraId="226770FF" w14:textId="77777777" w:rsidR="00DE2AC6" w:rsidRPr="00616867" w:rsidRDefault="00DE2AC6" w:rsidP="00DE2AC6">
      <w:pPr>
        <w:pStyle w:val="a9"/>
        <w:numPr>
          <w:ilvl w:val="0"/>
          <w:numId w:val="0"/>
        </w:numPr>
        <w:ind w:left="491"/>
      </w:pPr>
    </w:p>
    <w:p w14:paraId="35A1FAAF" w14:textId="32629F44" w:rsidR="00E10400" w:rsidRPr="00EB3FB8" w:rsidRDefault="00E10400" w:rsidP="00294E2A">
      <w:pPr>
        <w:pStyle w:val="1"/>
      </w:pPr>
      <w:bookmarkStart w:id="2173" w:name="_Toc112142369"/>
      <w:bookmarkStart w:id="2174" w:name="_Toc139629565"/>
      <w:r w:rsidRPr="00EB3FB8">
        <w:lastRenderedPageBreak/>
        <w:t>Стратегии СУУТП по управлению и оптимизации</w:t>
      </w:r>
      <w:bookmarkEnd w:id="2173"/>
      <w:bookmarkEnd w:id="2174"/>
    </w:p>
    <w:p w14:paraId="221AE8B6" w14:textId="77777777" w:rsidR="00396657" w:rsidRPr="00396657" w:rsidRDefault="00396657" w:rsidP="00AA7A84">
      <w:pPr>
        <w:pStyle w:val="af4"/>
      </w:pPr>
      <w:r w:rsidRPr="00396657">
        <w:t>В целях формирования стратегий управления и оптимизации с помощью СУУТП необходимо разделить СУУТП на отдельные блоки (многопараметрические контроллеры, далее просто «контроллеры») и определить размерности этих блоков, т.е. количество входящих в каждый блок входных и выходных переменных СУУТП. Также необходимо определить предварительный перечень виртуальных анализаторов (далее – ВА).</w:t>
      </w:r>
    </w:p>
    <w:p w14:paraId="7D5E5F7C" w14:textId="77777777" w:rsidR="00396657" w:rsidRPr="00396657" w:rsidRDefault="00396657" w:rsidP="00AA7A84">
      <w:pPr>
        <w:pStyle w:val="af4"/>
      </w:pPr>
      <w:r w:rsidRPr="00396657">
        <w:t xml:space="preserve">При определении числа и состава контроллеров важно иметь в виду, что реализация большего количества задач управления и оптимизации неизбежно приводит к укрупнению размеров контроллеров (увеличению размерностей матриц входных и выходных переменных), т.е. к включению в их состав переменных большего числа технологических блоков и узлов установки. При этом меньшие размеры контроллеров обеспечивают определенные преимущества, а именно: </w:t>
      </w:r>
    </w:p>
    <w:p w14:paraId="2882224B" w14:textId="2DC8FE8B" w:rsidR="00396657" w:rsidRPr="00EB3FB8" w:rsidRDefault="004D1FA1" w:rsidP="00EB3FB8">
      <w:pPr>
        <w:pStyle w:val="a9"/>
      </w:pPr>
      <w:r>
        <w:t>п</w:t>
      </w:r>
      <w:r w:rsidRPr="004D1FA1">
        <w:t>овы</w:t>
      </w:r>
      <w:r>
        <w:t xml:space="preserve">шает приживаемость и </w:t>
      </w:r>
      <w:r w:rsidRPr="004D1FA1">
        <w:t>работоспособность системы</w:t>
      </w:r>
      <w:r w:rsidRPr="004D1FA1" w:rsidDel="004D1FA1">
        <w:t xml:space="preserve"> </w:t>
      </w:r>
      <w:r w:rsidR="00396657" w:rsidRPr="00EB3FB8">
        <w:t>(меньше размерность контроллера – меньше вероятность его выключения по техническим причинам);</w:t>
      </w:r>
    </w:p>
    <w:p w14:paraId="236A4FAB" w14:textId="77777777" w:rsidR="00396657" w:rsidRPr="00EB3FB8" w:rsidRDefault="00396657" w:rsidP="00EB3FB8">
      <w:pPr>
        <w:pStyle w:val="a9"/>
      </w:pPr>
      <w:r w:rsidRPr="00EB3FB8">
        <w:t>большую динамическую устойчивость ввиду использования более простых и однородных динамических моделей;</w:t>
      </w:r>
    </w:p>
    <w:p w14:paraId="407F2458" w14:textId="77777777" w:rsidR="00396657" w:rsidRPr="00EB3FB8" w:rsidRDefault="00396657" w:rsidP="00EB3FB8">
      <w:pPr>
        <w:pStyle w:val="a9"/>
      </w:pPr>
      <w:r w:rsidRPr="00EB3FB8">
        <w:t xml:space="preserve">большую «прозрачность» СУУТП и предсказуемость ее действий для оператора (чем меньше переменных в контроллере, тем понятнее оператору его действия). </w:t>
      </w:r>
    </w:p>
    <w:p w14:paraId="68A219E9" w14:textId="2B4D0140" w:rsidR="00396657" w:rsidRDefault="00396657" w:rsidP="00AA7A84">
      <w:pPr>
        <w:pStyle w:val="af4"/>
      </w:pPr>
      <w:r w:rsidRPr="002875F3">
        <w:t xml:space="preserve">Исходя из вышеприведенных аргументов, предлагается реализовать СУУТП в виде </w:t>
      </w:r>
      <w:r w:rsidR="0091231D">
        <w:t>следующих</w:t>
      </w:r>
      <w:r w:rsidRPr="002875F3">
        <w:t xml:space="preserve"> контроллеров:</w:t>
      </w:r>
    </w:p>
    <w:p w14:paraId="3842AA67" w14:textId="77777777" w:rsidR="000E7CF9" w:rsidRPr="00C220F9" w:rsidRDefault="000E7CF9" w:rsidP="000E7CF9">
      <w:pPr>
        <w:pStyle w:val="a9"/>
        <w:ind w:left="851"/>
        <w:rPr>
          <w:rFonts w:cs="Times New Roman"/>
        </w:rPr>
      </w:pPr>
      <w:r w:rsidRPr="00C220F9">
        <w:t>контроллер CNTR_</w:t>
      </w:r>
      <w:r>
        <w:rPr>
          <w:lang w:val="en-US"/>
        </w:rPr>
        <w:t>BENZOL</w:t>
      </w:r>
      <w:r w:rsidRPr="00C220F9">
        <w:t xml:space="preserve"> </w:t>
      </w:r>
      <w:r>
        <w:t>абсорберов</w:t>
      </w:r>
      <w:r w:rsidRPr="00C220F9">
        <w:t xml:space="preserve"> </w:t>
      </w:r>
      <w:r>
        <w:rPr>
          <w:lang w:val="en-US"/>
        </w:rPr>
        <w:t>S</w:t>
      </w:r>
      <w:r w:rsidRPr="00C220F9">
        <w:t>-</w:t>
      </w:r>
      <w:r w:rsidRPr="00636E5A">
        <w:t>157</w:t>
      </w:r>
      <w:r>
        <w:rPr>
          <w:lang w:val="en-US"/>
        </w:rPr>
        <w:t>A</w:t>
      </w:r>
      <w:r w:rsidRPr="00636E5A">
        <w:t>/</w:t>
      </w:r>
      <w:r>
        <w:rPr>
          <w:lang w:val="en-US"/>
        </w:rPr>
        <w:t>B</w:t>
      </w:r>
      <w:r w:rsidRPr="00C220F9">
        <w:t xml:space="preserve"> (</w:t>
      </w:r>
      <w:r>
        <w:t>узел очистки возвратного бензола</w:t>
      </w:r>
      <w:r w:rsidRPr="00C220F9">
        <w:t>);</w:t>
      </w:r>
    </w:p>
    <w:p w14:paraId="709000C4" w14:textId="77777777" w:rsidR="000E7CF9" w:rsidRPr="00636E5A" w:rsidRDefault="000E7CF9" w:rsidP="000E7CF9">
      <w:pPr>
        <w:pStyle w:val="a9"/>
        <w:ind w:left="851"/>
        <w:rPr>
          <w:rFonts w:cs="Times New Roman"/>
        </w:rPr>
      </w:pPr>
      <w:r w:rsidRPr="00C220F9">
        <w:t>контроллер</w:t>
      </w:r>
      <w:r w:rsidRPr="00636E5A">
        <w:t xml:space="preserve"> </w:t>
      </w:r>
      <w:r w:rsidRPr="00636E5A">
        <w:rPr>
          <w:lang w:val="en-US"/>
        </w:rPr>
        <w:t>CNTR</w:t>
      </w:r>
      <w:r w:rsidRPr="00636E5A">
        <w:t>_</w:t>
      </w:r>
      <w:r>
        <w:rPr>
          <w:lang w:val="en-US"/>
        </w:rPr>
        <w:t>PROPILEN</w:t>
      </w:r>
      <w:r w:rsidRPr="00636E5A">
        <w:t xml:space="preserve"> </w:t>
      </w:r>
      <w:r>
        <w:t>абсорберов</w:t>
      </w:r>
      <w:r w:rsidRPr="00636E5A">
        <w:t xml:space="preserve"> </w:t>
      </w:r>
      <w:r>
        <w:rPr>
          <w:lang w:val="en-US"/>
        </w:rPr>
        <w:t>S</w:t>
      </w:r>
      <w:r w:rsidRPr="00636E5A">
        <w:t>-111</w:t>
      </w:r>
      <w:r>
        <w:rPr>
          <w:lang w:val="en-US"/>
        </w:rPr>
        <w:t>A</w:t>
      </w:r>
      <w:r w:rsidRPr="00636E5A">
        <w:t>/</w:t>
      </w:r>
      <w:r>
        <w:rPr>
          <w:lang w:val="en-US"/>
        </w:rPr>
        <w:t>B</w:t>
      </w:r>
      <w:r w:rsidRPr="00636E5A">
        <w:t xml:space="preserve">, </w:t>
      </w:r>
      <w:r>
        <w:rPr>
          <w:lang w:val="en-US"/>
        </w:rPr>
        <w:t>S</w:t>
      </w:r>
      <w:r w:rsidRPr="00636E5A">
        <w:t>-158</w:t>
      </w:r>
      <w:r>
        <w:rPr>
          <w:lang w:val="en-US"/>
        </w:rPr>
        <w:t>A</w:t>
      </w:r>
      <w:r w:rsidRPr="00636E5A">
        <w:t>/</w:t>
      </w:r>
      <w:r>
        <w:rPr>
          <w:lang w:val="en-US"/>
        </w:rPr>
        <w:t>B</w:t>
      </w:r>
      <w:r w:rsidRPr="00636E5A">
        <w:t xml:space="preserve"> (</w:t>
      </w:r>
      <w:r>
        <w:t>узел</w:t>
      </w:r>
      <w:r w:rsidRPr="00636E5A">
        <w:t xml:space="preserve"> </w:t>
      </w:r>
      <w:r>
        <w:t>подогрева, осушки и удаления зеленого масла из пропилена</w:t>
      </w:r>
      <w:r w:rsidRPr="00636E5A">
        <w:t>);</w:t>
      </w:r>
    </w:p>
    <w:p w14:paraId="5F7A46C1" w14:textId="77777777" w:rsidR="000E7CF9" w:rsidRPr="00C220F9" w:rsidRDefault="000E7CF9" w:rsidP="000E7CF9">
      <w:pPr>
        <w:pStyle w:val="a9"/>
        <w:ind w:left="851"/>
        <w:rPr>
          <w:rFonts w:cs="Times New Roman"/>
        </w:rPr>
      </w:pPr>
      <w:r w:rsidRPr="00C220F9">
        <w:t>контроллер CNTR_</w:t>
      </w:r>
      <w:r>
        <w:rPr>
          <w:lang w:val="en-US"/>
        </w:rPr>
        <w:t>R</w:t>
      </w:r>
      <w:r w:rsidRPr="00636E5A">
        <w:t>101</w:t>
      </w:r>
      <w:r w:rsidRPr="00C220F9">
        <w:t xml:space="preserve"> </w:t>
      </w:r>
      <w:r>
        <w:t xml:space="preserve">реактора </w:t>
      </w:r>
      <w:r>
        <w:rPr>
          <w:lang w:val="en-US"/>
        </w:rPr>
        <w:t>R</w:t>
      </w:r>
      <w:r w:rsidRPr="00636E5A">
        <w:t>-101</w:t>
      </w:r>
      <w:r w:rsidRPr="00C220F9">
        <w:t xml:space="preserve"> (</w:t>
      </w:r>
      <w:r>
        <w:t>узел алкилирования</w:t>
      </w:r>
      <w:r w:rsidRPr="00C220F9">
        <w:t>);</w:t>
      </w:r>
    </w:p>
    <w:p w14:paraId="70F93526" w14:textId="77777777" w:rsidR="000E7CF9" w:rsidRPr="00C220F9" w:rsidRDefault="000E7CF9" w:rsidP="000E7CF9">
      <w:pPr>
        <w:pStyle w:val="a9"/>
        <w:ind w:left="851"/>
        <w:rPr>
          <w:rFonts w:cs="Times New Roman"/>
        </w:rPr>
      </w:pPr>
      <w:r w:rsidRPr="00C220F9">
        <w:t>контроллер CNTR_</w:t>
      </w:r>
      <w:r>
        <w:rPr>
          <w:lang w:val="en-US"/>
        </w:rPr>
        <w:t>R</w:t>
      </w:r>
      <w:r w:rsidRPr="00636E5A">
        <w:t>102</w:t>
      </w:r>
      <w:r w:rsidRPr="00C220F9">
        <w:t xml:space="preserve"> </w:t>
      </w:r>
      <w:r>
        <w:t xml:space="preserve">реактора </w:t>
      </w:r>
      <w:r>
        <w:rPr>
          <w:lang w:val="en-US"/>
        </w:rPr>
        <w:t>R</w:t>
      </w:r>
      <w:r w:rsidRPr="00636E5A">
        <w:t>-102</w:t>
      </w:r>
      <w:r w:rsidRPr="00C220F9">
        <w:t xml:space="preserve"> (</w:t>
      </w:r>
      <w:r>
        <w:t xml:space="preserve">узел </w:t>
      </w:r>
      <w:proofErr w:type="spellStart"/>
      <w:r>
        <w:t>трансалкилирования</w:t>
      </w:r>
      <w:proofErr w:type="spellEnd"/>
      <w:r w:rsidRPr="00C220F9">
        <w:t>);</w:t>
      </w:r>
    </w:p>
    <w:p w14:paraId="2378E73F" w14:textId="77777777" w:rsidR="000E7CF9" w:rsidRPr="00E36871" w:rsidRDefault="000E7CF9" w:rsidP="000E7CF9">
      <w:pPr>
        <w:pStyle w:val="a9"/>
        <w:ind w:left="851"/>
        <w:rPr>
          <w:rFonts w:cs="Times New Roman"/>
        </w:rPr>
      </w:pPr>
      <w:r w:rsidRPr="00C220F9">
        <w:t>контроллер CNTR_</w:t>
      </w:r>
      <w:r>
        <w:rPr>
          <w:lang w:val="en-US"/>
        </w:rPr>
        <w:t>R</w:t>
      </w:r>
      <w:r w:rsidRPr="00636E5A">
        <w:t>10</w:t>
      </w:r>
      <w:r>
        <w:t>3</w:t>
      </w:r>
      <w:r w:rsidRPr="00C220F9">
        <w:t xml:space="preserve"> </w:t>
      </w:r>
      <w:r>
        <w:t xml:space="preserve">реактора </w:t>
      </w:r>
      <w:r>
        <w:rPr>
          <w:lang w:val="en-US"/>
        </w:rPr>
        <w:t>R</w:t>
      </w:r>
      <w:r w:rsidRPr="00636E5A">
        <w:t>-10</w:t>
      </w:r>
      <w:r>
        <w:t>3, колонны С-151</w:t>
      </w:r>
      <w:r w:rsidRPr="00C220F9">
        <w:t xml:space="preserve"> (</w:t>
      </w:r>
      <w:r>
        <w:t>узел алкилирования неароматических углеводородов</w:t>
      </w:r>
      <w:r w:rsidRPr="00C220F9">
        <w:t>);</w:t>
      </w:r>
    </w:p>
    <w:p w14:paraId="704C19DA" w14:textId="77777777" w:rsidR="000E7CF9" w:rsidRPr="00E36871" w:rsidRDefault="000E7CF9" w:rsidP="000E7CF9">
      <w:pPr>
        <w:pStyle w:val="a9"/>
        <w:ind w:left="851"/>
        <w:rPr>
          <w:rFonts w:cs="Times New Roman"/>
        </w:rPr>
      </w:pPr>
      <w:r w:rsidRPr="00C220F9">
        <w:t>контроллер CNTR_</w:t>
      </w:r>
      <w:r>
        <w:rPr>
          <w:lang w:val="en-US"/>
        </w:rPr>
        <w:t>C</w:t>
      </w:r>
      <w:r w:rsidRPr="00E36871">
        <w:t>121</w:t>
      </w:r>
      <w:r w:rsidRPr="00C220F9">
        <w:t xml:space="preserve"> колонны </w:t>
      </w:r>
      <w:r>
        <w:rPr>
          <w:lang w:val="en-US"/>
        </w:rPr>
        <w:t>C</w:t>
      </w:r>
      <w:r w:rsidRPr="00C220F9">
        <w:t>-</w:t>
      </w:r>
      <w:r w:rsidRPr="00E36871">
        <w:t>121</w:t>
      </w:r>
      <w:r w:rsidRPr="00C220F9">
        <w:t xml:space="preserve"> (</w:t>
      </w:r>
      <w:r>
        <w:t>блок выделения возвратного бензола</w:t>
      </w:r>
      <w:r w:rsidRPr="00C220F9">
        <w:t>)</w:t>
      </w:r>
      <w:r w:rsidRPr="00E36871">
        <w:t>;</w:t>
      </w:r>
    </w:p>
    <w:p w14:paraId="3288A25A" w14:textId="77777777" w:rsidR="000E7CF9" w:rsidRPr="00C220F9" w:rsidRDefault="000E7CF9" w:rsidP="000E7CF9">
      <w:pPr>
        <w:pStyle w:val="a9"/>
        <w:ind w:left="851"/>
        <w:rPr>
          <w:rFonts w:cs="Times New Roman"/>
        </w:rPr>
      </w:pPr>
      <w:r w:rsidRPr="00C220F9">
        <w:t>контроллер CNTR_</w:t>
      </w:r>
      <w:r>
        <w:rPr>
          <w:lang w:val="en-US"/>
        </w:rPr>
        <w:t>C</w:t>
      </w:r>
      <w:r w:rsidRPr="00E36871">
        <w:t>131</w:t>
      </w:r>
      <w:r w:rsidRPr="00C220F9">
        <w:t xml:space="preserve"> колонны </w:t>
      </w:r>
      <w:r>
        <w:rPr>
          <w:lang w:val="en-US"/>
        </w:rPr>
        <w:t>C</w:t>
      </w:r>
      <w:r w:rsidRPr="00C220F9">
        <w:t>-</w:t>
      </w:r>
      <w:r w:rsidRPr="00E36871">
        <w:t>131</w:t>
      </w:r>
      <w:r w:rsidRPr="00C220F9">
        <w:t xml:space="preserve"> (</w:t>
      </w:r>
      <w:r>
        <w:t>блок выделения изопропилбензола</w:t>
      </w:r>
      <w:r w:rsidRPr="00C220F9">
        <w:t>)</w:t>
      </w:r>
      <w:r w:rsidRPr="00E36871">
        <w:t>;</w:t>
      </w:r>
    </w:p>
    <w:p w14:paraId="59564C16" w14:textId="3EC92EBD" w:rsidR="000E7CF9" w:rsidRDefault="000E7CF9" w:rsidP="000E7CF9">
      <w:pPr>
        <w:pStyle w:val="a9"/>
        <w:ind w:left="851"/>
      </w:pPr>
      <w:r w:rsidRPr="00C220F9">
        <w:t>контроллер CNTR_</w:t>
      </w:r>
      <w:r w:rsidRPr="000E7CF9">
        <w:t>C</w:t>
      </w:r>
      <w:r w:rsidRPr="00E36871">
        <w:t>141</w:t>
      </w:r>
      <w:r w:rsidRPr="00C220F9">
        <w:t xml:space="preserve"> колонны </w:t>
      </w:r>
      <w:r w:rsidRPr="000E7CF9">
        <w:t>C</w:t>
      </w:r>
      <w:r w:rsidRPr="00C220F9">
        <w:t>-</w:t>
      </w:r>
      <w:r w:rsidRPr="00E36871">
        <w:t>141</w:t>
      </w:r>
      <w:r w:rsidRPr="00C220F9">
        <w:t xml:space="preserve"> (</w:t>
      </w:r>
      <w:r>
        <w:t xml:space="preserve">блок выделения </w:t>
      </w:r>
      <w:proofErr w:type="spellStart"/>
      <w:r>
        <w:t>полиалкилбензолов</w:t>
      </w:r>
      <w:proofErr w:type="spellEnd"/>
    </w:p>
    <w:p w14:paraId="24003810" w14:textId="1B6FB267" w:rsidR="00444A03" w:rsidRPr="002C5996" w:rsidRDefault="00444A03" w:rsidP="000E7CF9">
      <w:pPr>
        <w:pStyle w:val="a9"/>
        <w:ind w:left="851"/>
      </w:pPr>
      <w:r w:rsidRPr="002C5996">
        <w:t>контроллеры окислителей Р-2/1-7</w:t>
      </w:r>
      <w:r>
        <w:t xml:space="preserve"> (</w:t>
      </w:r>
      <w:r w:rsidRPr="000E7CF9">
        <w:t>CTRL</w:t>
      </w:r>
      <w:r w:rsidRPr="00444A03">
        <w:t>_</w:t>
      </w:r>
      <w:r w:rsidRPr="000E7CF9">
        <w:t>P</w:t>
      </w:r>
      <w:r w:rsidRPr="00444A03">
        <w:t>2_1/2/3/4/5/6/7)</w:t>
      </w:r>
      <w:r w:rsidRPr="002C5996">
        <w:t>;</w:t>
      </w:r>
    </w:p>
    <w:p w14:paraId="37737483" w14:textId="46AB50E5" w:rsidR="00444A03" w:rsidRPr="002C5996" w:rsidRDefault="00444A03" w:rsidP="000E7CF9">
      <w:pPr>
        <w:pStyle w:val="a9"/>
        <w:ind w:left="851"/>
      </w:pPr>
      <w:r w:rsidRPr="002C5996">
        <w:t>контроллеры выделения ГПИПБ из реакционной массы в колоннах 14.1-4 и 24.1-4</w:t>
      </w:r>
      <w:r w:rsidRPr="00444A03">
        <w:t xml:space="preserve"> </w:t>
      </w:r>
      <w:r>
        <w:t>(</w:t>
      </w:r>
      <w:r w:rsidRPr="000E7CF9">
        <w:t>CTRL</w:t>
      </w:r>
      <w:r w:rsidRPr="00444A03">
        <w:t>_</w:t>
      </w:r>
      <w:r w:rsidRPr="000E7CF9">
        <w:t>K</w:t>
      </w:r>
      <w:r w:rsidRPr="00444A03">
        <w:t>14_1/2/3/4)</w:t>
      </w:r>
      <w:r w:rsidRPr="002C5996">
        <w:t>;</w:t>
      </w:r>
    </w:p>
    <w:p w14:paraId="63499B7E" w14:textId="5DBA69DD" w:rsidR="00444A03" w:rsidRPr="002C5996" w:rsidRDefault="00444A03" w:rsidP="000E7CF9">
      <w:pPr>
        <w:pStyle w:val="a9"/>
        <w:ind w:left="851"/>
      </w:pPr>
      <w:r w:rsidRPr="002C5996">
        <w:lastRenderedPageBreak/>
        <w:t xml:space="preserve">контроллер разложения ГПИПБ в </w:t>
      </w:r>
      <w:proofErr w:type="spellStart"/>
      <w:r w:rsidRPr="002C5996">
        <w:t>разлагателе</w:t>
      </w:r>
      <w:proofErr w:type="spellEnd"/>
      <w:r w:rsidRPr="002C5996">
        <w:t xml:space="preserve"> 14.2, на трубах разложения 1 и 2</w:t>
      </w:r>
      <w:r w:rsidR="00FE351C" w:rsidRPr="00FE351C">
        <w:t xml:space="preserve"> </w:t>
      </w:r>
      <w:r w:rsidR="00FE351C">
        <w:t>(</w:t>
      </w:r>
      <w:r w:rsidR="00FE351C" w:rsidRPr="000E7CF9">
        <w:t>CTRL</w:t>
      </w:r>
      <w:r w:rsidR="00FE351C" w:rsidRPr="00444A03">
        <w:t>_</w:t>
      </w:r>
      <w:r w:rsidR="00FE351C" w:rsidRPr="000E7CF9">
        <w:t>P</w:t>
      </w:r>
      <w:r w:rsidR="00FE351C" w:rsidRPr="00444A03">
        <w:t>14)</w:t>
      </w:r>
      <w:r w:rsidRPr="002C5996">
        <w:t>;</w:t>
      </w:r>
    </w:p>
    <w:p w14:paraId="19DF2776" w14:textId="3B92001C" w:rsidR="00444A03" w:rsidRPr="002C5996" w:rsidRDefault="00444A03" w:rsidP="000E7CF9">
      <w:pPr>
        <w:pStyle w:val="a9"/>
        <w:ind w:left="851"/>
      </w:pPr>
      <w:r w:rsidRPr="002C5996">
        <w:t>контроллер выделения ацетона-сырца в колоннах 21.1,2</w:t>
      </w:r>
      <w:r w:rsidR="00FE351C" w:rsidRPr="00FE351C">
        <w:t xml:space="preserve"> </w:t>
      </w:r>
      <w:r w:rsidR="00FE351C">
        <w:t>(</w:t>
      </w:r>
      <w:r w:rsidR="00FE351C" w:rsidRPr="000E7CF9">
        <w:t>CTRL</w:t>
      </w:r>
      <w:r w:rsidR="00FE351C" w:rsidRPr="00444A03">
        <w:t>_</w:t>
      </w:r>
      <w:r w:rsidR="00FE351C" w:rsidRPr="000E7CF9">
        <w:t>K</w:t>
      </w:r>
      <w:r w:rsidR="00FE351C" w:rsidRPr="00FE351C">
        <w:t>21</w:t>
      </w:r>
      <w:r w:rsidR="00FE351C" w:rsidRPr="00444A03">
        <w:t>)</w:t>
      </w:r>
      <w:r w:rsidRPr="002C5996">
        <w:t>;</w:t>
      </w:r>
    </w:p>
    <w:p w14:paraId="20F9A8EB" w14:textId="409C0B40" w:rsidR="00444A03" w:rsidRPr="002C5996" w:rsidRDefault="00444A03" w:rsidP="000E7CF9">
      <w:pPr>
        <w:pStyle w:val="a9"/>
        <w:ind w:left="851"/>
      </w:pPr>
      <w:r w:rsidRPr="002C5996">
        <w:t>контроллер выделения альдегидной фракции из ацетона-сырца в колонне 30А</w:t>
      </w:r>
      <w:r w:rsidR="00FE351C" w:rsidRPr="00FE351C">
        <w:t xml:space="preserve"> </w:t>
      </w:r>
      <w:r w:rsidR="00FE351C">
        <w:t>(</w:t>
      </w:r>
      <w:r w:rsidR="00FE351C" w:rsidRPr="000E7CF9">
        <w:t>CTRL</w:t>
      </w:r>
      <w:r w:rsidR="00FE351C" w:rsidRPr="00444A03">
        <w:t>_</w:t>
      </w:r>
      <w:r w:rsidR="00FE351C" w:rsidRPr="000E7CF9">
        <w:t>K</w:t>
      </w:r>
      <w:r w:rsidR="00FE351C" w:rsidRPr="00FE351C">
        <w:t>30</w:t>
      </w:r>
      <w:r w:rsidR="00FE351C" w:rsidRPr="000E7CF9">
        <w:t>a</w:t>
      </w:r>
      <w:r w:rsidR="00FE351C" w:rsidRPr="00444A03">
        <w:t>)</w:t>
      </w:r>
      <w:r w:rsidRPr="002C5996">
        <w:t>;</w:t>
      </w:r>
    </w:p>
    <w:p w14:paraId="24D20B0D" w14:textId="212DCB1E" w:rsidR="00444A03" w:rsidRPr="002C5996" w:rsidRDefault="00444A03" w:rsidP="000E7CF9">
      <w:pPr>
        <w:pStyle w:val="a9"/>
        <w:ind w:left="851"/>
      </w:pPr>
      <w:r w:rsidRPr="002C5996">
        <w:t>контроллер выделения товарного ацетона в колонне 130, емкостях 36.1,2,3</w:t>
      </w:r>
      <w:r w:rsidR="005E191F" w:rsidRPr="005E191F">
        <w:t xml:space="preserve"> </w:t>
      </w:r>
      <w:r w:rsidR="005E191F">
        <w:t>(</w:t>
      </w:r>
      <w:r w:rsidR="005E191F" w:rsidRPr="000E7CF9">
        <w:t>CTRL</w:t>
      </w:r>
      <w:r w:rsidR="005E191F" w:rsidRPr="00444A03">
        <w:t>_</w:t>
      </w:r>
      <w:r w:rsidR="005E191F" w:rsidRPr="005E191F">
        <w:t>130</w:t>
      </w:r>
      <w:r w:rsidR="005E191F" w:rsidRPr="00444A03">
        <w:t>)</w:t>
      </w:r>
      <w:r w:rsidRPr="002C5996">
        <w:t xml:space="preserve">; </w:t>
      </w:r>
    </w:p>
    <w:p w14:paraId="28FEB6BC" w14:textId="2402B10C" w:rsidR="00444A03" w:rsidRPr="002C5996" w:rsidRDefault="00444A03" w:rsidP="000E7CF9">
      <w:pPr>
        <w:pStyle w:val="a9"/>
        <w:ind w:left="851"/>
      </w:pPr>
      <w:r w:rsidRPr="002C5996">
        <w:t>контроллер выделения товарного фенола в колоннах 37.1,2,3</w:t>
      </w:r>
      <w:r w:rsidR="005E191F" w:rsidRPr="005E191F">
        <w:t xml:space="preserve"> </w:t>
      </w:r>
      <w:r w:rsidR="005E191F">
        <w:t>(</w:t>
      </w:r>
      <w:r w:rsidR="005E191F" w:rsidRPr="000E7CF9">
        <w:t>CTRL</w:t>
      </w:r>
      <w:r w:rsidR="005E191F" w:rsidRPr="00444A03">
        <w:t>_</w:t>
      </w:r>
      <w:r w:rsidR="005E191F" w:rsidRPr="000E7CF9">
        <w:t>K</w:t>
      </w:r>
      <w:r w:rsidR="005E191F" w:rsidRPr="005E191F">
        <w:t>37</w:t>
      </w:r>
      <w:r w:rsidR="005E191F" w:rsidRPr="00444A03">
        <w:t>)</w:t>
      </w:r>
      <w:r w:rsidRPr="002C5996">
        <w:t>;</w:t>
      </w:r>
    </w:p>
    <w:p w14:paraId="4EB508F0" w14:textId="35485448" w:rsidR="00444A03" w:rsidRPr="002C5996" w:rsidRDefault="00444A03" w:rsidP="000E7CF9">
      <w:pPr>
        <w:pStyle w:val="a9"/>
        <w:ind w:left="851"/>
      </w:pPr>
      <w:r w:rsidRPr="002C5996">
        <w:t>контроллер отгонки легких углеводородов колонны 100</w:t>
      </w:r>
      <w:r w:rsidR="005E191F" w:rsidRPr="005E191F">
        <w:t xml:space="preserve"> </w:t>
      </w:r>
      <w:r w:rsidR="005E191F">
        <w:t>(</w:t>
      </w:r>
      <w:r w:rsidR="005E191F" w:rsidRPr="000E7CF9">
        <w:t>CTRL</w:t>
      </w:r>
      <w:r w:rsidR="005E191F" w:rsidRPr="00444A03">
        <w:t>_</w:t>
      </w:r>
      <w:r w:rsidR="005E191F" w:rsidRPr="000E7CF9">
        <w:t>K</w:t>
      </w:r>
      <w:r w:rsidR="005E191F" w:rsidRPr="005E191F">
        <w:t>100</w:t>
      </w:r>
      <w:r w:rsidR="005E191F" w:rsidRPr="00444A03">
        <w:t>)</w:t>
      </w:r>
      <w:r w:rsidRPr="002C5996">
        <w:t>;</w:t>
      </w:r>
    </w:p>
    <w:p w14:paraId="1224B356" w14:textId="29812E88" w:rsidR="00444A03" w:rsidRPr="002C5996" w:rsidRDefault="00444A03" w:rsidP="000E7CF9">
      <w:pPr>
        <w:pStyle w:val="a9"/>
        <w:ind w:left="851"/>
      </w:pPr>
      <w:r w:rsidRPr="002C5996">
        <w:t>контроллер выделения легких углеводородов и воды колонне 90</w:t>
      </w:r>
      <w:r w:rsidR="005E191F">
        <w:t>(</w:t>
      </w:r>
      <w:r w:rsidR="005E191F" w:rsidRPr="000E7CF9">
        <w:t>CTRL</w:t>
      </w:r>
      <w:r w:rsidR="005E191F" w:rsidRPr="00444A03">
        <w:t>_</w:t>
      </w:r>
      <w:r w:rsidR="005E191F" w:rsidRPr="000E7CF9">
        <w:t>K</w:t>
      </w:r>
      <w:r w:rsidR="005E191F" w:rsidRPr="005E191F">
        <w:t>90</w:t>
      </w:r>
      <w:r w:rsidR="005E191F" w:rsidRPr="00444A03">
        <w:t>)</w:t>
      </w:r>
      <w:r w:rsidRPr="002C5996">
        <w:t>;</w:t>
      </w:r>
    </w:p>
    <w:p w14:paraId="25009D0C" w14:textId="125366C4" w:rsidR="00444A03" w:rsidRDefault="00444A03" w:rsidP="000E7CF9">
      <w:pPr>
        <w:pStyle w:val="a9"/>
        <w:ind w:left="851"/>
      </w:pPr>
      <w:r w:rsidRPr="002C5996">
        <w:t xml:space="preserve">контроллер выделения </w:t>
      </w:r>
      <w:r w:rsidR="00014A4A">
        <w:rPr>
          <w:rFonts w:cs="Times New Roman"/>
          <w:sz w:val="22"/>
          <w:szCs w:val="22"/>
        </w:rPr>
        <w:t xml:space="preserve">легких у/в и воды в К-90и </w:t>
      </w:r>
      <w:r w:rsidRPr="002C5996">
        <w:t>товарного фенола в колонне 48</w:t>
      </w:r>
      <w:r w:rsidR="005E191F" w:rsidRPr="005E191F">
        <w:t xml:space="preserve"> </w:t>
      </w:r>
      <w:r w:rsidR="005E191F">
        <w:t>(</w:t>
      </w:r>
      <w:r w:rsidR="005E191F" w:rsidRPr="000E7CF9">
        <w:t>CTRL</w:t>
      </w:r>
      <w:r w:rsidR="005E191F" w:rsidRPr="00444A03">
        <w:t>_</w:t>
      </w:r>
      <w:r w:rsidR="005E191F" w:rsidRPr="000E7CF9">
        <w:t>K</w:t>
      </w:r>
      <w:r w:rsidR="005E191F" w:rsidRPr="00294E2A">
        <w:t>48</w:t>
      </w:r>
      <w:r w:rsidR="005E191F" w:rsidRPr="00444A03">
        <w:t>)</w:t>
      </w:r>
      <w:r w:rsidRPr="002C5996">
        <w:t>.</w:t>
      </w:r>
    </w:p>
    <w:p w14:paraId="4B489DD3" w14:textId="77777777" w:rsidR="00815DE2" w:rsidRPr="00DD005B" w:rsidRDefault="00815DE2" w:rsidP="00815DE2">
      <w:pPr>
        <w:pStyle w:val="a9"/>
      </w:pPr>
      <w:r w:rsidRPr="00DD005B">
        <w:t>контроллер секции главного реактора (CNTR_BFA_R_1_2_3);</w:t>
      </w:r>
    </w:p>
    <w:p w14:paraId="3BDB9679" w14:textId="77777777" w:rsidR="00815DE2" w:rsidRPr="00DD005B" w:rsidRDefault="00815DE2" w:rsidP="00815DE2">
      <w:pPr>
        <w:pStyle w:val="a9"/>
      </w:pPr>
      <w:r w:rsidRPr="00DD005B">
        <w:t>контроллер дегидратора С-200 (CNTR_BFA_С_200);</w:t>
      </w:r>
    </w:p>
    <w:p w14:paraId="72286C3B" w14:textId="77777777" w:rsidR="00815DE2" w:rsidRPr="009D63A4" w:rsidRDefault="00815DE2" w:rsidP="00815DE2">
      <w:pPr>
        <w:pStyle w:val="a9"/>
      </w:pPr>
      <w:r w:rsidRPr="009D63A4">
        <w:t>контроллер регенерации и очистки ацетона в колоннах С-220, С-230 (CNTR_BFA_С_220_230);</w:t>
      </w:r>
    </w:p>
    <w:p w14:paraId="13CD1031" w14:textId="77777777" w:rsidR="00815DE2" w:rsidRPr="009D63A4" w:rsidRDefault="00815DE2" w:rsidP="00815DE2">
      <w:pPr>
        <w:pStyle w:val="a9"/>
      </w:pPr>
      <w:r w:rsidRPr="009D63A4">
        <w:t>контроллер регенерации и очистки фенола в колоннах С-240, С-250 (CNTR_BFA_С_240_250);</w:t>
      </w:r>
    </w:p>
    <w:p w14:paraId="3CF2EBE9" w14:textId="77777777" w:rsidR="00815DE2" w:rsidRPr="009D63A4" w:rsidRDefault="00815DE2" w:rsidP="00815DE2">
      <w:pPr>
        <w:pStyle w:val="a9"/>
      </w:pPr>
      <w:r w:rsidRPr="009D63A4">
        <w:t>контроллер концентраторов фенола E-210/V-210, E-211/V-211, E-212/V-212 и кристаллизатора K-300 (CNTR_BFA_V_210_211_212_K_300);</w:t>
      </w:r>
    </w:p>
    <w:p w14:paraId="4E5127C1" w14:textId="77777777" w:rsidR="00815DE2" w:rsidRPr="009D63A4" w:rsidRDefault="00815DE2" w:rsidP="00815DE2">
      <w:pPr>
        <w:pStyle w:val="a9"/>
      </w:pPr>
      <w:r w:rsidRPr="009D63A4">
        <w:t xml:space="preserve">контроллер </w:t>
      </w:r>
      <w:proofErr w:type="spellStart"/>
      <w:r w:rsidRPr="009D63A4">
        <w:t>расплавителей</w:t>
      </w:r>
      <w:proofErr w:type="spellEnd"/>
      <w:r w:rsidRPr="009D63A4">
        <w:t xml:space="preserve"> M-320, M-360, </w:t>
      </w:r>
      <w:proofErr w:type="spellStart"/>
      <w:r w:rsidRPr="009D63A4">
        <w:t>рекристаллизатора</w:t>
      </w:r>
      <w:proofErr w:type="spellEnd"/>
      <w:r w:rsidRPr="009D63A4">
        <w:t xml:space="preserve"> К-340 и центрифуг S-340A/B (CNTR_BFA_M_320_360_K_340_S_340);</w:t>
      </w:r>
    </w:p>
    <w:p w14:paraId="1A6EF65A" w14:textId="77777777" w:rsidR="00815DE2" w:rsidRPr="009D63A4" w:rsidRDefault="00815DE2" w:rsidP="00815DE2">
      <w:pPr>
        <w:pStyle w:val="a9"/>
      </w:pPr>
      <w:r w:rsidRPr="009D63A4">
        <w:t xml:space="preserve">контроллер дегидратора кристаллизатора С-330 и </w:t>
      </w:r>
      <w:proofErr w:type="spellStart"/>
      <w:r w:rsidRPr="009D63A4">
        <w:t>дегидратора</w:t>
      </w:r>
      <w:proofErr w:type="spellEnd"/>
      <w:r w:rsidRPr="009D63A4">
        <w:t xml:space="preserve"> </w:t>
      </w:r>
      <w:proofErr w:type="spellStart"/>
      <w:r w:rsidRPr="009D63A4">
        <w:t>рекристаллизатора</w:t>
      </w:r>
      <w:proofErr w:type="spellEnd"/>
      <w:r w:rsidRPr="009D63A4">
        <w:t xml:space="preserve"> С-370 (CNTR_BFA_C_330_370);</w:t>
      </w:r>
    </w:p>
    <w:p w14:paraId="2DED8901" w14:textId="77777777" w:rsidR="00815DE2" w:rsidRPr="009D63A4" w:rsidRDefault="00815DE2" w:rsidP="00815DE2">
      <w:pPr>
        <w:pStyle w:val="a9"/>
      </w:pPr>
      <w:r w:rsidRPr="009D63A4">
        <w:t xml:space="preserve">контроллер </w:t>
      </w:r>
      <w:proofErr w:type="spellStart"/>
      <w:r w:rsidRPr="009D63A4">
        <w:t>расплавителей</w:t>
      </w:r>
      <w:proofErr w:type="spellEnd"/>
      <w:r w:rsidRPr="009D63A4">
        <w:t xml:space="preserve"> M-320, M-360, </w:t>
      </w:r>
      <w:proofErr w:type="spellStart"/>
      <w:r w:rsidRPr="009D63A4">
        <w:t>рекристаллизатора</w:t>
      </w:r>
      <w:proofErr w:type="spellEnd"/>
      <w:r w:rsidRPr="009D63A4">
        <w:t xml:space="preserve"> К-340 и центрифуг S-340A/B (CNTR_BFA_M_320_360_K_340_S_340);</w:t>
      </w:r>
    </w:p>
    <w:p w14:paraId="0CADA895" w14:textId="77777777" w:rsidR="00815DE2" w:rsidRPr="009D63A4" w:rsidRDefault="00815DE2" w:rsidP="00815DE2">
      <w:pPr>
        <w:pStyle w:val="a9"/>
      </w:pPr>
      <w:r w:rsidRPr="009D63A4">
        <w:t xml:space="preserve">контроллер дегидратора кристаллизатора С-330 и </w:t>
      </w:r>
      <w:proofErr w:type="spellStart"/>
      <w:r w:rsidRPr="009D63A4">
        <w:t>дегидратора</w:t>
      </w:r>
      <w:proofErr w:type="spellEnd"/>
      <w:r w:rsidRPr="009D63A4">
        <w:t xml:space="preserve"> </w:t>
      </w:r>
      <w:proofErr w:type="spellStart"/>
      <w:r w:rsidRPr="009D63A4">
        <w:t>рекристаллизатора</w:t>
      </w:r>
      <w:proofErr w:type="spellEnd"/>
      <w:r w:rsidRPr="009D63A4">
        <w:t xml:space="preserve"> С-370 (CNTR_BFA_C_330_370);</w:t>
      </w:r>
    </w:p>
    <w:p w14:paraId="7D291EF6" w14:textId="77777777" w:rsidR="00815DE2" w:rsidRPr="009D63A4" w:rsidRDefault="00815DE2" w:rsidP="00815DE2">
      <w:pPr>
        <w:pStyle w:val="a9"/>
      </w:pPr>
      <w:r w:rsidRPr="009D63A4">
        <w:t>контроллер реактора изомеризации R-600 (CNTR_BFA_R_600);</w:t>
      </w:r>
    </w:p>
    <w:p w14:paraId="2D95C478" w14:textId="77777777" w:rsidR="00815DE2" w:rsidRPr="009D63A4" w:rsidRDefault="00815DE2" w:rsidP="00815DE2">
      <w:pPr>
        <w:pStyle w:val="a9"/>
      </w:pPr>
      <w:r w:rsidRPr="009D63A4">
        <w:t xml:space="preserve">контроллер испарителей фенола E-400/V-400, E-410/V-410 и колонны отгонки </w:t>
      </w:r>
      <w:proofErr w:type="gramStart"/>
      <w:r w:rsidRPr="009D63A4">
        <w:t>фенола  (</w:t>
      </w:r>
      <w:proofErr w:type="gramEnd"/>
      <w:r w:rsidRPr="009D63A4">
        <w:t>CNTR_BFA_V_400_410_C_420).</w:t>
      </w:r>
    </w:p>
    <w:p w14:paraId="249A374F" w14:textId="4EA95B35" w:rsidR="00815DE2" w:rsidRDefault="00815DE2" w:rsidP="00815DE2">
      <w:pPr>
        <w:pStyle w:val="a9"/>
        <w:numPr>
          <w:ilvl w:val="0"/>
          <w:numId w:val="0"/>
        </w:numPr>
        <w:ind w:left="851"/>
      </w:pPr>
    </w:p>
    <w:p w14:paraId="521CD034" w14:textId="77777777" w:rsidR="00815DE2" w:rsidRDefault="00815DE2" w:rsidP="00815DE2">
      <w:pPr>
        <w:pStyle w:val="a9"/>
        <w:numPr>
          <w:ilvl w:val="0"/>
          <w:numId w:val="0"/>
        </w:numPr>
        <w:ind w:left="851"/>
      </w:pPr>
    </w:p>
    <w:p w14:paraId="245D59A5" w14:textId="65E6C225" w:rsidR="00B47954" w:rsidRPr="00EE2947" w:rsidRDefault="00B47954" w:rsidP="000E7CF9">
      <w:pPr>
        <w:pStyle w:val="a9"/>
        <w:numPr>
          <w:ilvl w:val="0"/>
          <w:numId w:val="0"/>
        </w:numPr>
        <w:ind w:left="851"/>
      </w:pPr>
    </w:p>
    <w:p w14:paraId="2C44CA49" w14:textId="77777777" w:rsidR="00396657" w:rsidRDefault="00396657" w:rsidP="00EB3FB8">
      <w:pPr>
        <w:pStyle w:val="21"/>
      </w:pPr>
      <w:bookmarkStart w:id="2175" w:name="_Toc112142370"/>
      <w:r>
        <w:lastRenderedPageBreak/>
        <w:t>Предварительный перечень виртуальных анализаторов</w:t>
      </w:r>
      <w:bookmarkEnd w:id="2175"/>
    </w:p>
    <w:p w14:paraId="661126F6" w14:textId="7C91E873" w:rsidR="00396657" w:rsidRDefault="00396657" w:rsidP="00AA7A84">
      <w:pPr>
        <w:pStyle w:val="af4"/>
      </w:pPr>
      <w:r w:rsidRPr="00396657">
        <w:t xml:space="preserve">В </w:t>
      </w:r>
      <w:r w:rsidRPr="003E6EFC">
        <w:t xml:space="preserve">таблице </w:t>
      </w:r>
      <w:r w:rsidR="00FA1295">
        <w:t>4,1</w:t>
      </w:r>
      <w:r w:rsidR="00815DE2">
        <w:t xml:space="preserve">, </w:t>
      </w:r>
      <w:r w:rsidR="00FA1295">
        <w:t>4,</w:t>
      </w:r>
      <w:proofErr w:type="gramStart"/>
      <w:r w:rsidR="00FA1295">
        <w:t>2</w:t>
      </w:r>
      <w:r w:rsidRPr="00396657">
        <w:t xml:space="preserve"> </w:t>
      </w:r>
      <w:r w:rsidR="00815DE2">
        <w:t xml:space="preserve"> и</w:t>
      </w:r>
      <w:proofErr w:type="gramEnd"/>
      <w:r w:rsidR="00815DE2">
        <w:t xml:space="preserve"> </w:t>
      </w:r>
      <w:r w:rsidR="00FA1295">
        <w:t>4.3</w:t>
      </w:r>
      <w:r w:rsidR="00815DE2">
        <w:t xml:space="preserve"> </w:t>
      </w:r>
      <w:r w:rsidRPr="00396657">
        <w:t>приведен</w:t>
      </w:r>
      <w:r w:rsidR="00815DE2">
        <w:t>ы</w:t>
      </w:r>
      <w:r w:rsidRPr="00396657">
        <w:t xml:space="preserve"> предварительны</w:t>
      </w:r>
      <w:r w:rsidR="00815DE2">
        <w:t>е</w:t>
      </w:r>
      <w:r w:rsidRPr="00396657">
        <w:t xml:space="preserve"> перечн</w:t>
      </w:r>
      <w:r w:rsidR="00815DE2">
        <w:t>и</w:t>
      </w:r>
      <w:r w:rsidRPr="00396657">
        <w:t xml:space="preserve"> виртуальных анализаторов.</w:t>
      </w:r>
    </w:p>
    <w:p w14:paraId="4AE7D02E" w14:textId="55489CEF" w:rsidR="000E7CF9" w:rsidRPr="00396657" w:rsidRDefault="00FA1295" w:rsidP="0050271C">
      <w:pPr>
        <w:pStyle w:val="af4"/>
        <w:ind w:firstLine="0"/>
      </w:pPr>
      <w:r>
        <w:t xml:space="preserve">Таблица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Таблица \* ARABIC \s 1 ">
        <w:r>
          <w:rPr>
            <w:noProof/>
          </w:rPr>
          <w:t>1</w:t>
        </w:r>
      </w:fldSimple>
      <w:r w:rsidRPr="00C50EE7">
        <w:t xml:space="preserve"> </w:t>
      </w:r>
      <w:r w:rsidR="000E7CF9" w:rsidRPr="00396657">
        <w:t>– Предварительный перечень виртуальных анализаторов</w:t>
      </w:r>
      <w:r w:rsidR="000E7CF9" w:rsidRPr="000E7CF9">
        <w:t xml:space="preserve"> </w:t>
      </w:r>
      <w:r w:rsidR="000E7CF9">
        <w:t>п</w:t>
      </w:r>
      <w:r w:rsidR="000E7CF9" w:rsidRPr="000006F0">
        <w:t>роизводств</w:t>
      </w:r>
      <w:r w:rsidR="000E7CF9">
        <w:t>а</w:t>
      </w:r>
      <w:r w:rsidR="000E7CF9" w:rsidRPr="000006F0">
        <w:t xml:space="preserve"> изопропилбензола</w:t>
      </w:r>
      <w:r w:rsidR="000E7CF9">
        <w:t>.</w:t>
      </w:r>
    </w:p>
    <w:tbl>
      <w:tblPr>
        <w:tblStyle w:val="aff6"/>
        <w:tblpPr w:leftFromText="180" w:rightFromText="180" w:vertAnchor="text" w:tblpY="1"/>
        <w:tblOverlap w:val="never"/>
        <w:tblW w:w="9918" w:type="dxa"/>
        <w:tblLook w:val="04A0" w:firstRow="1" w:lastRow="0" w:firstColumn="1" w:lastColumn="0" w:noHBand="0" w:noVBand="1"/>
      </w:tblPr>
      <w:tblGrid>
        <w:gridCol w:w="1980"/>
        <w:gridCol w:w="2835"/>
        <w:gridCol w:w="5103"/>
      </w:tblGrid>
      <w:tr w:rsidR="000E7CF9" w:rsidRPr="00581FD2" w14:paraId="7CA4C84C" w14:textId="77777777" w:rsidTr="005B5E43">
        <w:trPr>
          <w:tblHeader/>
        </w:trPr>
        <w:tc>
          <w:tcPr>
            <w:tcW w:w="1980" w:type="dxa"/>
            <w:vAlign w:val="center"/>
          </w:tcPr>
          <w:p w14:paraId="3A2A5B5D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sz w:val="22"/>
                <w:szCs w:val="28"/>
              </w:rPr>
            </w:pPr>
            <w:r w:rsidRPr="00396657">
              <w:rPr>
                <w:rFonts w:ascii="Times New Roman" w:hAnsi="Times New Roman"/>
                <w:b/>
                <w:sz w:val="22"/>
                <w:szCs w:val="28"/>
              </w:rPr>
              <w:t>Наименование ВА</w:t>
            </w:r>
          </w:p>
        </w:tc>
        <w:tc>
          <w:tcPr>
            <w:tcW w:w="2835" w:type="dxa"/>
            <w:vAlign w:val="center"/>
          </w:tcPr>
          <w:p w14:paraId="05FFDE3F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sz w:val="22"/>
                <w:szCs w:val="28"/>
              </w:rPr>
            </w:pPr>
            <w:r w:rsidRPr="00396657">
              <w:rPr>
                <w:rFonts w:ascii="Times New Roman" w:hAnsi="Times New Roman"/>
                <w:b/>
                <w:sz w:val="22"/>
                <w:szCs w:val="28"/>
              </w:rPr>
              <w:t>Описание</w:t>
            </w:r>
          </w:p>
        </w:tc>
        <w:tc>
          <w:tcPr>
            <w:tcW w:w="5103" w:type="dxa"/>
            <w:vAlign w:val="center"/>
          </w:tcPr>
          <w:p w14:paraId="43FDDA19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sz w:val="22"/>
                <w:szCs w:val="28"/>
              </w:rPr>
            </w:pPr>
            <w:r w:rsidRPr="00396657">
              <w:rPr>
                <w:rFonts w:ascii="Times New Roman" w:hAnsi="Times New Roman"/>
                <w:b/>
                <w:sz w:val="22"/>
                <w:szCs w:val="28"/>
              </w:rPr>
              <w:t>Предполагаемые влияющие параметры (или рычаги управления)</w:t>
            </w:r>
          </w:p>
        </w:tc>
      </w:tr>
      <w:tr w:rsidR="000E7CF9" w:rsidRPr="00C249E7" w14:paraId="31DD1800" w14:textId="77777777" w:rsidTr="005B5E43">
        <w:tc>
          <w:tcPr>
            <w:tcW w:w="1980" w:type="dxa"/>
            <w:vAlign w:val="center"/>
          </w:tcPr>
          <w:p w14:paraId="58A4F5EE" w14:textId="77777777" w:rsidR="000E7CF9" w:rsidRPr="00396657" w:rsidRDefault="000E7CF9">
            <w:pPr>
              <w:spacing w:line="276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  <w:highlight w:val="yellow"/>
              </w:rPr>
              <w:pPrChange w:id="2176" w:author="Булуев Илья Иванович" w:date="2023-07-10T14:07:00Z">
                <w:pPr>
                  <w:framePr w:hSpace="180" w:wrap="around" w:vAnchor="text" w:hAnchor="text" w:y="1"/>
                  <w:spacing w:line="240" w:lineRule="auto"/>
                  <w:ind w:firstLine="0"/>
                  <w:suppressOverlap/>
                  <w:jc w:val="center"/>
                </w:pPr>
              </w:pPrChange>
            </w:pPr>
            <w:r w:rsidRPr="00A64160"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Q_</w:t>
            </w: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R101</w:t>
            </w:r>
            <w:r w:rsidRPr="00A64160"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_</w:t>
            </w: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IPB</w:t>
            </w:r>
          </w:p>
        </w:tc>
        <w:tc>
          <w:tcPr>
            <w:tcW w:w="2835" w:type="dxa"/>
            <w:vAlign w:val="center"/>
          </w:tcPr>
          <w:p w14:paraId="4B7BA212" w14:textId="77777777" w:rsidR="000E7CF9" w:rsidRPr="009514CA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A64160">
              <w:rPr>
                <w:rFonts w:ascii="Times New Roman" w:hAnsi="Times New Roman"/>
                <w:sz w:val="22"/>
                <w:szCs w:val="22"/>
              </w:rPr>
              <w:t xml:space="preserve">Содержание 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ИПБ в РМ из R-101</w:t>
            </w:r>
          </w:p>
        </w:tc>
        <w:tc>
          <w:tcPr>
            <w:tcW w:w="5103" w:type="dxa"/>
            <w:vAlign w:val="center"/>
          </w:tcPr>
          <w:p w14:paraId="61057AFB" w14:textId="77777777" w:rsidR="000E7CF9" w:rsidRPr="009514CA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514CA">
              <w:rPr>
                <w:rFonts w:ascii="Times New Roman" w:hAnsi="Times New Roman"/>
                <w:sz w:val="22"/>
                <w:szCs w:val="22"/>
              </w:rPr>
              <w:t>TIRC41040.PV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Температура РМ в 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R-101</w:t>
            </w:r>
          </w:p>
          <w:p w14:paraId="2A4BE559" w14:textId="77777777" w:rsidR="000E7CF9" w:rsidRPr="009514CA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514CA">
              <w:rPr>
                <w:rFonts w:ascii="Times New Roman" w:hAnsi="Times New Roman"/>
                <w:sz w:val="22"/>
                <w:szCs w:val="22"/>
              </w:rPr>
              <w:t>FDIRCA41070.PV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r>
              <w:rPr>
                <w:rFonts w:ascii="Times New Roman" w:hAnsi="Times New Roman"/>
                <w:sz w:val="22"/>
                <w:szCs w:val="22"/>
              </w:rPr>
              <w:t>Соотношение РМ / пропилен</w:t>
            </w:r>
          </w:p>
          <w:p w14:paraId="3CAA4BF8" w14:textId="77777777" w:rsidR="000E7CF9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514CA">
              <w:rPr>
                <w:rFonts w:ascii="Times New Roman" w:hAnsi="Times New Roman"/>
                <w:sz w:val="22"/>
                <w:szCs w:val="22"/>
              </w:rPr>
              <w:t xml:space="preserve">DT01.PV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– </w:t>
            </w:r>
            <w:r>
              <w:rPr>
                <w:rFonts w:ascii="Times New Roman" w:hAnsi="Times New Roman"/>
                <w:sz w:val="22"/>
                <w:szCs w:val="22"/>
              </w:rPr>
              <w:t>Перепад т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емператур</w:t>
            </w:r>
            <w:r>
              <w:rPr>
                <w:rFonts w:ascii="Times New Roman" w:hAnsi="Times New Roman"/>
                <w:sz w:val="22"/>
                <w:szCs w:val="22"/>
              </w:rPr>
              <w:t>ы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в 1 слое 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R-101</w:t>
            </w:r>
          </w:p>
          <w:p w14:paraId="6C312B41" w14:textId="77777777" w:rsidR="000E7CF9" w:rsidRPr="00402482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514CA">
              <w:rPr>
                <w:rFonts w:ascii="Times New Roman" w:hAnsi="Times New Roman"/>
                <w:sz w:val="22"/>
                <w:szCs w:val="22"/>
              </w:rPr>
              <w:t xml:space="preserve">DT02.PV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– </w:t>
            </w:r>
            <w:r>
              <w:rPr>
                <w:rFonts w:ascii="Times New Roman" w:hAnsi="Times New Roman"/>
                <w:sz w:val="22"/>
                <w:szCs w:val="22"/>
              </w:rPr>
              <w:t>Перепад т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емператур</w:t>
            </w:r>
            <w:r>
              <w:rPr>
                <w:rFonts w:ascii="Times New Roman" w:hAnsi="Times New Roman"/>
                <w:sz w:val="22"/>
                <w:szCs w:val="22"/>
              </w:rPr>
              <w:t>ы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в 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2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слое 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R-101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</w:t>
            </w:r>
          </w:p>
          <w:p w14:paraId="3555455D" w14:textId="77777777" w:rsidR="000E7CF9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514CA">
              <w:rPr>
                <w:rFonts w:ascii="Times New Roman" w:hAnsi="Times New Roman"/>
                <w:sz w:val="22"/>
                <w:szCs w:val="22"/>
              </w:rPr>
              <w:t>DT0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 xml:space="preserve">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– </w:t>
            </w:r>
            <w:r>
              <w:rPr>
                <w:rFonts w:ascii="Times New Roman" w:hAnsi="Times New Roman"/>
                <w:sz w:val="22"/>
                <w:szCs w:val="22"/>
              </w:rPr>
              <w:t>Перепад т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емператур</w:t>
            </w:r>
            <w:r>
              <w:rPr>
                <w:rFonts w:ascii="Times New Roman" w:hAnsi="Times New Roman"/>
                <w:sz w:val="22"/>
                <w:szCs w:val="22"/>
              </w:rPr>
              <w:t>ы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в 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3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слое 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R-101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</w:t>
            </w:r>
          </w:p>
          <w:p w14:paraId="2352D83B" w14:textId="77777777" w:rsidR="000E7CF9" w:rsidRPr="00402482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514CA">
              <w:rPr>
                <w:rFonts w:ascii="Times New Roman" w:hAnsi="Times New Roman"/>
                <w:sz w:val="22"/>
                <w:szCs w:val="22"/>
              </w:rPr>
              <w:t xml:space="preserve">DT04.PV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– </w:t>
            </w:r>
            <w:r>
              <w:rPr>
                <w:rFonts w:ascii="Times New Roman" w:hAnsi="Times New Roman"/>
                <w:sz w:val="22"/>
                <w:szCs w:val="22"/>
              </w:rPr>
              <w:t>Перепад т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емператур</w:t>
            </w:r>
            <w:r>
              <w:rPr>
                <w:rFonts w:ascii="Times New Roman" w:hAnsi="Times New Roman"/>
                <w:sz w:val="22"/>
                <w:szCs w:val="22"/>
              </w:rPr>
              <w:t>ы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в 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4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слое 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R-101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</w:t>
            </w:r>
          </w:p>
          <w:p w14:paraId="3C3E01F0" w14:textId="77777777" w:rsidR="000E7CF9" w:rsidRPr="009514CA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514CA">
              <w:rPr>
                <w:rFonts w:ascii="Times New Roman" w:hAnsi="Times New Roman"/>
                <w:sz w:val="22"/>
                <w:szCs w:val="22"/>
              </w:rPr>
              <w:t>PDIRA41060.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PV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Перепад давления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-101</w:t>
            </w:r>
          </w:p>
        </w:tc>
      </w:tr>
      <w:tr w:rsidR="000E7CF9" w:rsidRPr="00C249E7" w14:paraId="20C88597" w14:textId="77777777" w:rsidTr="005B5E43">
        <w:tc>
          <w:tcPr>
            <w:tcW w:w="1980" w:type="dxa"/>
            <w:vAlign w:val="center"/>
          </w:tcPr>
          <w:p w14:paraId="09EE7A3E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  <w:highlight w:val="yellow"/>
              </w:rPr>
            </w:pPr>
            <w:r w:rsidRPr="00A64160"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Q_</w:t>
            </w: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R102</w:t>
            </w:r>
            <w:r w:rsidRPr="00A64160"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_</w:t>
            </w: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IPB</w:t>
            </w:r>
          </w:p>
        </w:tc>
        <w:tc>
          <w:tcPr>
            <w:tcW w:w="2835" w:type="dxa"/>
            <w:vAlign w:val="center"/>
          </w:tcPr>
          <w:p w14:paraId="1CD43F84" w14:textId="77777777" w:rsidR="000E7CF9" w:rsidRPr="003B3FCD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  <w:highlight w:val="yellow"/>
              </w:rPr>
            </w:pPr>
            <w:r w:rsidRPr="00A64160">
              <w:rPr>
                <w:rFonts w:ascii="Times New Roman" w:hAnsi="Times New Roman"/>
                <w:sz w:val="22"/>
                <w:szCs w:val="22"/>
              </w:rPr>
              <w:t>Содержание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 xml:space="preserve"> ИПБ в РМ из R-10</w:t>
            </w:r>
            <w:r w:rsidRPr="003B3FCD"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  <w:tc>
          <w:tcPr>
            <w:tcW w:w="5103" w:type="dxa"/>
            <w:vAlign w:val="center"/>
          </w:tcPr>
          <w:p w14:paraId="15957E20" w14:textId="77777777" w:rsidR="000E7CF9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B3FCD">
              <w:rPr>
                <w:rFonts w:ascii="Times New Roman" w:hAnsi="Times New Roman"/>
                <w:sz w:val="22"/>
                <w:szCs w:val="22"/>
                <w:lang w:val="en-US"/>
              </w:rPr>
              <w:t>TIRC</w:t>
            </w:r>
            <w:r w:rsidRPr="004E765E">
              <w:rPr>
                <w:rFonts w:ascii="Times New Roman" w:hAnsi="Times New Roman"/>
                <w:sz w:val="22"/>
                <w:szCs w:val="22"/>
              </w:rPr>
              <w:t>42010.</w:t>
            </w:r>
            <w:r w:rsidRPr="003B3FCD">
              <w:rPr>
                <w:rFonts w:ascii="Times New Roman" w:hAnsi="Times New Roman"/>
                <w:sz w:val="22"/>
                <w:szCs w:val="22"/>
                <w:lang w:val="en-US"/>
              </w:rPr>
              <w:t>PV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Температура на входе в 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R-10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  <w:p w14:paraId="23145CEE" w14:textId="77777777" w:rsidR="000E7CF9" w:rsidRPr="003B3FCD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B3FCD">
              <w:rPr>
                <w:rFonts w:ascii="Times New Roman" w:hAnsi="Times New Roman"/>
                <w:sz w:val="22"/>
                <w:szCs w:val="22"/>
              </w:rPr>
              <w:t>FDIRCA42080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.PV – </w:t>
            </w:r>
            <w:r>
              <w:rPr>
                <w:rFonts w:ascii="Times New Roman" w:hAnsi="Times New Roman"/>
                <w:sz w:val="22"/>
                <w:szCs w:val="22"/>
              </w:rPr>
              <w:t>Соотношение бензол / ПАБ</w:t>
            </w:r>
          </w:p>
          <w:p w14:paraId="5F3DDEFD" w14:textId="77777777" w:rsidR="000E7CF9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514CA">
              <w:rPr>
                <w:rFonts w:ascii="Times New Roman" w:hAnsi="Times New Roman"/>
                <w:sz w:val="22"/>
                <w:szCs w:val="22"/>
              </w:rPr>
              <w:t>PDIRA4</w:t>
            </w:r>
            <w:r>
              <w:rPr>
                <w:rFonts w:ascii="Times New Roman" w:hAnsi="Times New Roman"/>
                <w:sz w:val="22"/>
                <w:szCs w:val="22"/>
              </w:rPr>
              <w:t>203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0.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PV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Перепад давления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-10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  <w:p w14:paraId="63A08984" w14:textId="77777777" w:rsidR="000E7CF9" w:rsidRPr="00816A9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514CA">
              <w:rPr>
                <w:rFonts w:ascii="Times New Roman" w:hAnsi="Times New Roman"/>
                <w:sz w:val="22"/>
                <w:szCs w:val="22"/>
              </w:rPr>
              <w:t>PIR</w:t>
            </w:r>
            <w:r>
              <w:rPr>
                <w:rFonts w:ascii="Times New Roman" w:hAnsi="Times New Roman"/>
                <w:sz w:val="22"/>
                <w:szCs w:val="22"/>
              </w:rPr>
              <w:t>С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4</w:t>
            </w:r>
            <w:r>
              <w:rPr>
                <w:rFonts w:ascii="Times New Roman" w:hAnsi="Times New Roman"/>
                <w:sz w:val="22"/>
                <w:szCs w:val="22"/>
              </w:rPr>
              <w:t>2045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.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PV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Давление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-10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0E7CF9" w:rsidRPr="00C249E7" w14:paraId="4CC6C053" w14:textId="77777777" w:rsidTr="005B5E43">
        <w:tc>
          <w:tcPr>
            <w:tcW w:w="1980" w:type="dxa"/>
            <w:vAlign w:val="center"/>
          </w:tcPr>
          <w:p w14:paraId="47B9B644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  <w:highlight w:val="yellow"/>
              </w:rPr>
            </w:pPr>
            <w:r w:rsidRPr="00A64160"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Q_</w:t>
            </w: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R102</w:t>
            </w:r>
            <w:r w:rsidRPr="00A64160"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_</w:t>
            </w: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O_DIPB</w:t>
            </w:r>
          </w:p>
        </w:tc>
        <w:tc>
          <w:tcPr>
            <w:tcW w:w="2835" w:type="dxa"/>
            <w:vAlign w:val="center"/>
          </w:tcPr>
          <w:p w14:paraId="3A922253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  <w:highlight w:val="yellow"/>
              </w:rPr>
            </w:pPr>
            <w:r w:rsidRPr="00A64160">
              <w:rPr>
                <w:rFonts w:ascii="Times New Roman" w:hAnsi="Times New Roman"/>
                <w:sz w:val="22"/>
                <w:szCs w:val="22"/>
              </w:rPr>
              <w:t xml:space="preserve">Содержание </w:t>
            </w:r>
            <w:r>
              <w:rPr>
                <w:rFonts w:ascii="Times New Roman" w:hAnsi="Times New Roman"/>
                <w:sz w:val="22"/>
                <w:szCs w:val="22"/>
              </w:rPr>
              <w:t>Д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ИПБ в РМ из R-10</w:t>
            </w:r>
            <w:r w:rsidRPr="003B3FCD"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  <w:tc>
          <w:tcPr>
            <w:tcW w:w="5103" w:type="dxa"/>
            <w:vAlign w:val="center"/>
          </w:tcPr>
          <w:p w14:paraId="133B98E8" w14:textId="77777777" w:rsidR="000E7CF9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B3FCD">
              <w:rPr>
                <w:rFonts w:ascii="Times New Roman" w:hAnsi="Times New Roman"/>
                <w:sz w:val="22"/>
                <w:szCs w:val="22"/>
                <w:lang w:val="en-US"/>
              </w:rPr>
              <w:t>TIRC</w:t>
            </w:r>
            <w:r w:rsidRPr="00816A97">
              <w:rPr>
                <w:rFonts w:ascii="Times New Roman" w:hAnsi="Times New Roman"/>
                <w:sz w:val="22"/>
                <w:szCs w:val="22"/>
              </w:rPr>
              <w:t>42010.</w:t>
            </w:r>
            <w:r w:rsidRPr="003B3FCD">
              <w:rPr>
                <w:rFonts w:ascii="Times New Roman" w:hAnsi="Times New Roman"/>
                <w:sz w:val="22"/>
                <w:szCs w:val="22"/>
                <w:lang w:val="en-US"/>
              </w:rPr>
              <w:t>PV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Температура на входе в 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R-10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  <w:p w14:paraId="7065AC15" w14:textId="77777777" w:rsidR="000E7CF9" w:rsidRPr="003B3FCD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B3FCD">
              <w:rPr>
                <w:rFonts w:ascii="Times New Roman" w:hAnsi="Times New Roman"/>
                <w:sz w:val="22"/>
                <w:szCs w:val="22"/>
              </w:rPr>
              <w:t>FDIRCA42080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.PV – </w:t>
            </w:r>
            <w:r>
              <w:rPr>
                <w:rFonts w:ascii="Times New Roman" w:hAnsi="Times New Roman"/>
                <w:sz w:val="22"/>
                <w:szCs w:val="22"/>
              </w:rPr>
              <w:t>Соотношение бензол / ПАБ</w:t>
            </w:r>
          </w:p>
          <w:p w14:paraId="07879D7D" w14:textId="77777777" w:rsidR="000E7CF9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514CA">
              <w:rPr>
                <w:rFonts w:ascii="Times New Roman" w:hAnsi="Times New Roman"/>
                <w:sz w:val="22"/>
                <w:szCs w:val="22"/>
              </w:rPr>
              <w:t>PDIRA4</w:t>
            </w:r>
            <w:r>
              <w:rPr>
                <w:rFonts w:ascii="Times New Roman" w:hAnsi="Times New Roman"/>
                <w:sz w:val="22"/>
                <w:szCs w:val="22"/>
              </w:rPr>
              <w:t>203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0.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PV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Перепад давления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-10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  <w:p w14:paraId="78B181A0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</w:rPr>
            </w:pPr>
            <w:r w:rsidRPr="009514CA">
              <w:rPr>
                <w:rFonts w:ascii="Times New Roman" w:hAnsi="Times New Roman"/>
                <w:sz w:val="22"/>
                <w:szCs w:val="22"/>
              </w:rPr>
              <w:t>PIR</w:t>
            </w:r>
            <w:r>
              <w:rPr>
                <w:rFonts w:ascii="Times New Roman" w:hAnsi="Times New Roman"/>
                <w:sz w:val="22"/>
                <w:szCs w:val="22"/>
              </w:rPr>
              <w:t>С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4</w:t>
            </w:r>
            <w:r>
              <w:rPr>
                <w:rFonts w:ascii="Times New Roman" w:hAnsi="Times New Roman"/>
                <w:sz w:val="22"/>
                <w:szCs w:val="22"/>
              </w:rPr>
              <w:t>2045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.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PV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Давление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-10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0E7CF9" w:rsidRPr="00C249E7" w14:paraId="6500D980" w14:textId="77777777" w:rsidTr="005B5E43">
        <w:tc>
          <w:tcPr>
            <w:tcW w:w="1980" w:type="dxa"/>
            <w:vAlign w:val="center"/>
          </w:tcPr>
          <w:p w14:paraId="7FCD0AE3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  <w:highlight w:val="yellow"/>
              </w:rPr>
            </w:pPr>
            <w:r w:rsidRPr="00A64160"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Q_</w:t>
            </w: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R102</w:t>
            </w:r>
            <w:r w:rsidRPr="00A64160"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_</w:t>
            </w: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I_TIPB</w:t>
            </w:r>
          </w:p>
        </w:tc>
        <w:tc>
          <w:tcPr>
            <w:tcW w:w="2835" w:type="dxa"/>
            <w:vAlign w:val="center"/>
          </w:tcPr>
          <w:p w14:paraId="7827A564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  <w:highlight w:val="yellow"/>
              </w:rPr>
            </w:pPr>
            <w:r w:rsidRPr="00A64160">
              <w:rPr>
                <w:rFonts w:ascii="Times New Roman" w:hAnsi="Times New Roman"/>
                <w:sz w:val="22"/>
                <w:szCs w:val="22"/>
              </w:rPr>
              <w:t xml:space="preserve">Содержание </w:t>
            </w:r>
            <w:r>
              <w:rPr>
                <w:rFonts w:ascii="Times New Roman" w:hAnsi="Times New Roman"/>
                <w:sz w:val="22"/>
                <w:szCs w:val="22"/>
              </w:rPr>
              <w:t>Т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 xml:space="preserve">ИПБ </w:t>
            </w:r>
            <w:r>
              <w:rPr>
                <w:rFonts w:ascii="Times New Roman" w:hAnsi="Times New Roman"/>
                <w:sz w:val="22"/>
                <w:szCs w:val="22"/>
              </w:rPr>
              <w:t>на входе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>в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 xml:space="preserve"> R-10</w:t>
            </w:r>
            <w:r w:rsidRPr="003B3FCD"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  <w:tc>
          <w:tcPr>
            <w:tcW w:w="5103" w:type="dxa"/>
            <w:vAlign w:val="center"/>
          </w:tcPr>
          <w:p w14:paraId="2400E225" w14:textId="77777777" w:rsidR="000E7CF9" w:rsidRPr="003B3FCD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B3FCD">
              <w:rPr>
                <w:rFonts w:ascii="Times New Roman" w:hAnsi="Times New Roman"/>
                <w:sz w:val="22"/>
                <w:szCs w:val="22"/>
              </w:rPr>
              <w:t>FDIRCA42080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.PV – </w:t>
            </w:r>
            <w:r>
              <w:rPr>
                <w:rFonts w:ascii="Times New Roman" w:hAnsi="Times New Roman"/>
                <w:sz w:val="22"/>
                <w:szCs w:val="22"/>
              </w:rPr>
              <w:t>Соотношение бензол / ПАБ</w:t>
            </w:r>
          </w:p>
          <w:p w14:paraId="50F05FCF" w14:textId="77777777" w:rsidR="000E7CF9" w:rsidRPr="003B3FCD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B3FCD">
              <w:rPr>
                <w:rFonts w:ascii="Times New Roman" w:hAnsi="Times New Roman"/>
                <w:sz w:val="22"/>
                <w:szCs w:val="22"/>
              </w:rPr>
              <w:t>FIRC4</w:t>
            </w:r>
            <w:r>
              <w:rPr>
                <w:rFonts w:ascii="Times New Roman" w:hAnsi="Times New Roman"/>
                <w:sz w:val="22"/>
                <w:szCs w:val="22"/>
              </w:rPr>
              <w:t>8</w:t>
            </w:r>
            <w:r w:rsidRPr="003B3FCD">
              <w:rPr>
                <w:rFonts w:ascii="Times New Roman" w:hAnsi="Times New Roman"/>
                <w:sz w:val="22"/>
                <w:szCs w:val="22"/>
              </w:rPr>
              <w:t>0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  <w:r w:rsidRPr="003B3FCD">
              <w:rPr>
                <w:rFonts w:ascii="Times New Roman" w:hAnsi="Times New Roman"/>
                <w:sz w:val="22"/>
                <w:szCs w:val="22"/>
              </w:rPr>
              <w:t>0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.PV –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Расход </w:t>
            </w:r>
            <w:proofErr w:type="spellStart"/>
            <w:r>
              <w:rPr>
                <w:rFonts w:ascii="Times New Roman" w:hAnsi="Times New Roman"/>
                <w:sz w:val="22"/>
                <w:szCs w:val="22"/>
              </w:rPr>
              <w:t>насыщ</w:t>
            </w:r>
            <w:proofErr w:type="spellEnd"/>
            <w:r>
              <w:rPr>
                <w:rFonts w:ascii="Times New Roman" w:hAnsi="Times New Roman"/>
                <w:sz w:val="22"/>
                <w:szCs w:val="22"/>
              </w:rPr>
              <w:t>. ПИПБ</w:t>
            </w:r>
          </w:p>
          <w:p w14:paraId="30987525" w14:textId="77777777" w:rsidR="000E7CF9" w:rsidRPr="003B3FCD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B3FCD">
              <w:rPr>
                <w:rFonts w:ascii="Times New Roman" w:hAnsi="Times New Roman"/>
                <w:sz w:val="22"/>
                <w:szCs w:val="22"/>
              </w:rPr>
              <w:t>FIRC</w:t>
            </w:r>
            <w:r>
              <w:rPr>
                <w:rFonts w:ascii="Times New Roman" w:hAnsi="Times New Roman"/>
                <w:sz w:val="22"/>
                <w:szCs w:val="22"/>
              </w:rPr>
              <w:t>45</w:t>
            </w:r>
            <w:r w:rsidRPr="003B3FCD">
              <w:rPr>
                <w:rFonts w:ascii="Times New Roman" w:hAnsi="Times New Roman"/>
                <w:sz w:val="22"/>
                <w:szCs w:val="22"/>
              </w:rPr>
              <w:t>0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  <w:r w:rsidRPr="003B3FCD">
              <w:rPr>
                <w:rFonts w:ascii="Times New Roman" w:hAnsi="Times New Roman"/>
                <w:sz w:val="22"/>
                <w:szCs w:val="22"/>
              </w:rPr>
              <w:t>0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.PV –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Расход </w:t>
            </w:r>
            <w:proofErr w:type="spellStart"/>
            <w:r>
              <w:rPr>
                <w:rFonts w:ascii="Times New Roman" w:hAnsi="Times New Roman"/>
                <w:sz w:val="22"/>
                <w:szCs w:val="22"/>
              </w:rPr>
              <w:t>рец</w:t>
            </w:r>
            <w:proofErr w:type="spellEnd"/>
            <w:r>
              <w:rPr>
                <w:rFonts w:ascii="Times New Roman" w:hAnsi="Times New Roman"/>
                <w:sz w:val="22"/>
                <w:szCs w:val="22"/>
              </w:rPr>
              <w:t>. ПИПБ</w:t>
            </w:r>
          </w:p>
          <w:p w14:paraId="63D2EA53" w14:textId="77777777" w:rsidR="000E7CF9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TIR</w:t>
            </w:r>
            <w:r w:rsidRPr="00816A97">
              <w:rPr>
                <w:rFonts w:ascii="Times New Roman" w:hAnsi="Times New Roman"/>
                <w:sz w:val="22"/>
                <w:szCs w:val="22"/>
              </w:rPr>
              <w:t>45000.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PV</w:t>
            </w:r>
            <w:r w:rsidRPr="00816A97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r>
              <w:rPr>
                <w:rFonts w:ascii="Times New Roman" w:hAnsi="Times New Roman"/>
                <w:sz w:val="22"/>
                <w:szCs w:val="22"/>
              </w:rPr>
              <w:t>Температура верха С-141</w:t>
            </w:r>
          </w:p>
          <w:p w14:paraId="2D7462D9" w14:textId="77777777" w:rsidR="000E7CF9" w:rsidRPr="00816A9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PIRC</w:t>
            </w:r>
            <w:r w:rsidRPr="00816A97">
              <w:rPr>
                <w:rFonts w:ascii="Times New Roman" w:hAnsi="Times New Roman"/>
                <w:sz w:val="22"/>
                <w:szCs w:val="22"/>
              </w:rPr>
              <w:t>45010.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PV</w:t>
            </w:r>
            <w:r w:rsidRPr="00816A97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r>
              <w:rPr>
                <w:rFonts w:ascii="Times New Roman" w:hAnsi="Times New Roman"/>
                <w:sz w:val="22"/>
                <w:szCs w:val="22"/>
              </w:rPr>
              <w:t>Вакуум в С-141</w:t>
            </w:r>
          </w:p>
        </w:tc>
      </w:tr>
      <w:tr w:rsidR="000E7CF9" w:rsidRPr="00C249E7" w14:paraId="458A5B0B" w14:textId="77777777" w:rsidTr="005B5E43">
        <w:tc>
          <w:tcPr>
            <w:tcW w:w="1980" w:type="dxa"/>
            <w:vAlign w:val="center"/>
          </w:tcPr>
          <w:p w14:paraId="6CA4E5F4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  <w:highlight w:val="yellow"/>
              </w:rPr>
            </w:pPr>
            <w:r w:rsidRPr="00A64160"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Q_</w:t>
            </w: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R10</w:t>
            </w:r>
            <w:r>
              <w:rPr>
                <w:rFonts w:ascii="Times New Roman" w:hAnsi="Times New Roman"/>
                <w:bCs/>
                <w:sz w:val="22"/>
                <w:szCs w:val="22"/>
              </w:rPr>
              <w:t>3</w:t>
            </w:r>
            <w:r w:rsidRPr="00A64160"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_</w:t>
            </w: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IPB</w:t>
            </w:r>
          </w:p>
        </w:tc>
        <w:tc>
          <w:tcPr>
            <w:tcW w:w="2835" w:type="dxa"/>
            <w:vAlign w:val="center"/>
          </w:tcPr>
          <w:p w14:paraId="0D16B569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  <w:highlight w:val="yellow"/>
              </w:rPr>
            </w:pPr>
            <w:r w:rsidRPr="00A64160">
              <w:rPr>
                <w:rFonts w:ascii="Times New Roman" w:hAnsi="Times New Roman"/>
                <w:sz w:val="22"/>
                <w:szCs w:val="22"/>
              </w:rPr>
              <w:t xml:space="preserve">Содержание 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ИПБ в РМ из R-10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  <w:tc>
          <w:tcPr>
            <w:tcW w:w="5103" w:type="dxa"/>
            <w:vAlign w:val="center"/>
          </w:tcPr>
          <w:p w14:paraId="3B3A22AF" w14:textId="77777777" w:rsidR="000E7CF9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B3FCD">
              <w:rPr>
                <w:rFonts w:ascii="Times New Roman" w:hAnsi="Times New Roman"/>
                <w:sz w:val="22"/>
                <w:szCs w:val="22"/>
                <w:lang w:val="en-US"/>
              </w:rPr>
              <w:t>TIRC</w:t>
            </w:r>
            <w:r w:rsidRPr="00816A97">
              <w:rPr>
                <w:rFonts w:ascii="Times New Roman" w:hAnsi="Times New Roman"/>
                <w:sz w:val="22"/>
                <w:szCs w:val="22"/>
              </w:rPr>
              <w:t>4</w:t>
            </w:r>
            <w:r>
              <w:rPr>
                <w:rFonts w:ascii="Times New Roman" w:hAnsi="Times New Roman"/>
                <w:sz w:val="22"/>
                <w:szCs w:val="22"/>
              </w:rPr>
              <w:t>9</w:t>
            </w:r>
            <w:r w:rsidRPr="00816A97">
              <w:rPr>
                <w:rFonts w:ascii="Times New Roman" w:hAnsi="Times New Roman"/>
                <w:sz w:val="22"/>
                <w:szCs w:val="22"/>
              </w:rPr>
              <w:t>0</w:t>
            </w:r>
            <w:r>
              <w:rPr>
                <w:rFonts w:ascii="Times New Roman" w:hAnsi="Times New Roman"/>
                <w:sz w:val="22"/>
                <w:szCs w:val="22"/>
              </w:rPr>
              <w:t>0</w:t>
            </w:r>
            <w:r w:rsidRPr="00816A97">
              <w:rPr>
                <w:rFonts w:ascii="Times New Roman" w:hAnsi="Times New Roman"/>
                <w:sz w:val="22"/>
                <w:szCs w:val="22"/>
              </w:rPr>
              <w:t>0.</w:t>
            </w:r>
            <w:r w:rsidRPr="003B3FCD">
              <w:rPr>
                <w:rFonts w:ascii="Times New Roman" w:hAnsi="Times New Roman"/>
                <w:sz w:val="22"/>
                <w:szCs w:val="22"/>
                <w:lang w:val="en-US"/>
              </w:rPr>
              <w:t>PV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Температура на входе в 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R-10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  <w:p w14:paraId="40516D7D" w14:textId="77777777" w:rsidR="000E7CF9" w:rsidRPr="009514CA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514CA">
              <w:rPr>
                <w:rFonts w:ascii="Times New Roman" w:hAnsi="Times New Roman"/>
                <w:sz w:val="22"/>
                <w:szCs w:val="22"/>
              </w:rPr>
              <w:t>FDIRCA4</w:t>
            </w:r>
            <w:r>
              <w:rPr>
                <w:rFonts w:ascii="Times New Roman" w:hAnsi="Times New Roman"/>
                <w:sz w:val="22"/>
                <w:szCs w:val="22"/>
              </w:rPr>
              <w:t>9040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.PV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r>
              <w:rPr>
                <w:rFonts w:ascii="Times New Roman" w:hAnsi="Times New Roman"/>
                <w:sz w:val="22"/>
                <w:szCs w:val="22"/>
              </w:rPr>
              <w:t>Соотношение РМ / пропилен</w:t>
            </w:r>
          </w:p>
          <w:p w14:paraId="0EE22D0E" w14:textId="77777777" w:rsidR="000E7CF9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514CA">
              <w:rPr>
                <w:rFonts w:ascii="Times New Roman" w:hAnsi="Times New Roman"/>
                <w:sz w:val="22"/>
                <w:szCs w:val="22"/>
              </w:rPr>
              <w:t>PDIRA4</w:t>
            </w:r>
            <w:r>
              <w:rPr>
                <w:rFonts w:ascii="Times New Roman" w:hAnsi="Times New Roman"/>
                <w:sz w:val="22"/>
                <w:szCs w:val="22"/>
              </w:rPr>
              <w:t>907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0.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PV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Перепад давления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-10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  <w:p w14:paraId="15E720FE" w14:textId="77777777" w:rsidR="000E7CF9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514CA">
              <w:rPr>
                <w:rFonts w:ascii="Times New Roman" w:hAnsi="Times New Roman"/>
                <w:sz w:val="22"/>
                <w:szCs w:val="22"/>
              </w:rPr>
              <w:t>PIR</w:t>
            </w:r>
            <w:r>
              <w:rPr>
                <w:rFonts w:ascii="Times New Roman" w:hAnsi="Times New Roman"/>
                <w:sz w:val="22"/>
                <w:szCs w:val="22"/>
              </w:rPr>
              <w:t>С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4</w:t>
            </w:r>
            <w:r>
              <w:rPr>
                <w:rFonts w:ascii="Times New Roman" w:hAnsi="Times New Roman"/>
                <w:sz w:val="22"/>
                <w:szCs w:val="22"/>
              </w:rPr>
              <w:t>9080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.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PV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Давление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-10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  <w:p w14:paraId="5EE97EDF" w14:textId="77777777" w:rsidR="000E7CF9" w:rsidRPr="00A7014E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B3FCD">
              <w:rPr>
                <w:rFonts w:ascii="Times New Roman" w:hAnsi="Times New Roman"/>
                <w:sz w:val="22"/>
                <w:szCs w:val="22"/>
              </w:rPr>
              <w:t>FIRC</w:t>
            </w:r>
            <w:r>
              <w:rPr>
                <w:rFonts w:ascii="Times New Roman" w:hAnsi="Times New Roman"/>
                <w:sz w:val="22"/>
                <w:szCs w:val="22"/>
              </w:rPr>
              <w:t>A49040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.PV –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Расход РМ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A7014E">
              <w:rPr>
                <w:rFonts w:ascii="Times New Roman" w:hAnsi="Times New Roman"/>
                <w:sz w:val="22"/>
                <w:szCs w:val="22"/>
              </w:rPr>
              <w:t>-103</w:t>
            </w:r>
          </w:p>
          <w:p w14:paraId="3EB51F9B" w14:textId="77777777" w:rsidR="000E7CF9" w:rsidRPr="00A7014E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 w:rsidRPr="00A7014E">
              <w:rPr>
                <w:rFonts w:ascii="Times New Roman" w:hAnsi="Times New Roman"/>
                <w:sz w:val="22"/>
                <w:szCs w:val="22"/>
              </w:rPr>
              <w:t>6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H</w:t>
            </w:r>
            <w:r w:rsidRPr="00A7014E">
              <w:rPr>
                <w:rFonts w:ascii="Times New Roman" w:hAnsi="Times New Roman"/>
                <w:sz w:val="22"/>
                <w:szCs w:val="22"/>
              </w:rPr>
              <w:t>6/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 w:rsidRPr="00A7014E">
              <w:rPr>
                <w:rFonts w:ascii="Times New Roman" w:hAnsi="Times New Roman"/>
                <w:sz w:val="22"/>
                <w:szCs w:val="22"/>
              </w:rPr>
              <w:t>3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H</w:t>
            </w:r>
            <w:r w:rsidRPr="00A7014E">
              <w:rPr>
                <w:rFonts w:ascii="Times New Roman" w:hAnsi="Times New Roman"/>
                <w:sz w:val="22"/>
                <w:szCs w:val="22"/>
              </w:rPr>
              <w:t>6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r>
              <w:rPr>
                <w:rFonts w:ascii="Times New Roman" w:hAnsi="Times New Roman"/>
                <w:sz w:val="22"/>
                <w:szCs w:val="22"/>
              </w:rPr>
              <w:t>Соотношение бензол / пропилен</w:t>
            </w:r>
          </w:p>
        </w:tc>
      </w:tr>
      <w:tr w:rsidR="000E7CF9" w:rsidRPr="00F040C5" w14:paraId="1512E51F" w14:textId="77777777" w:rsidTr="005B5E43">
        <w:tc>
          <w:tcPr>
            <w:tcW w:w="1980" w:type="dxa"/>
            <w:vAlign w:val="center"/>
          </w:tcPr>
          <w:p w14:paraId="67D397C0" w14:textId="77777777" w:rsidR="000E7CF9" w:rsidRPr="004E765E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  <w:highlight w:val="yellow"/>
                <w:lang w:val="en-US"/>
              </w:rPr>
            </w:pPr>
            <w:r w:rsidRPr="004E765E">
              <w:rPr>
                <w:rFonts w:ascii="Times New Roman" w:hAnsi="Times New Roman"/>
                <w:sz w:val="22"/>
                <w:szCs w:val="28"/>
                <w:lang w:val="en-US"/>
              </w:rPr>
              <w:t>Q</w:t>
            </w:r>
            <w:r>
              <w:rPr>
                <w:rFonts w:ascii="Times New Roman" w:hAnsi="Times New Roman"/>
                <w:sz w:val="22"/>
                <w:szCs w:val="28"/>
                <w:lang w:val="en-US"/>
              </w:rPr>
              <w:t>_C121_C6H6</w:t>
            </w:r>
          </w:p>
        </w:tc>
        <w:tc>
          <w:tcPr>
            <w:tcW w:w="2835" w:type="dxa"/>
            <w:vAlign w:val="center"/>
          </w:tcPr>
          <w:p w14:paraId="3B718A06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  <w:highlight w:val="yellow"/>
              </w:rPr>
            </w:pPr>
            <w:r w:rsidRPr="00A64160">
              <w:rPr>
                <w:rFonts w:ascii="Times New Roman" w:hAnsi="Times New Roman"/>
                <w:sz w:val="22"/>
                <w:szCs w:val="22"/>
              </w:rPr>
              <w:t xml:space="preserve">Содержание </w:t>
            </w:r>
            <w:r>
              <w:rPr>
                <w:rFonts w:ascii="Times New Roman" w:hAnsi="Times New Roman"/>
                <w:sz w:val="22"/>
                <w:szCs w:val="22"/>
              </w:rPr>
              <w:t>бензола в кубе С-121</w:t>
            </w:r>
          </w:p>
        </w:tc>
        <w:tc>
          <w:tcPr>
            <w:tcW w:w="5103" w:type="dxa"/>
            <w:vAlign w:val="center"/>
          </w:tcPr>
          <w:p w14:paraId="0DC8E9E4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TIRCA43080.PV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–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Температура на 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16 </w:t>
            </w:r>
            <w:r>
              <w:rPr>
                <w:rFonts w:ascii="Times New Roman" w:hAnsi="Times New Roman"/>
                <w:sz w:val="22"/>
                <w:szCs w:val="22"/>
              </w:rPr>
              <w:t>т. С-121</w:t>
            </w:r>
          </w:p>
          <w:p w14:paraId="6FC17DE8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 PIRCA43160.PV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–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Давление в 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C-121</w:t>
            </w:r>
          </w:p>
          <w:p w14:paraId="6D082251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FIRA44000.PV – Расход куба из С-121 </w:t>
            </w:r>
          </w:p>
          <w:p w14:paraId="6C197323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PDIRA43020.PV – Перепад давления в С-121 </w:t>
            </w:r>
          </w:p>
          <w:p w14:paraId="2762ED58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FIRCA43030.PV – Расход </w:t>
            </w:r>
            <w:proofErr w:type="spellStart"/>
            <w:r w:rsidRPr="00F040C5">
              <w:rPr>
                <w:rFonts w:ascii="Times New Roman" w:hAnsi="Times New Roman"/>
                <w:sz w:val="22"/>
                <w:szCs w:val="22"/>
              </w:rPr>
              <w:t>рец</w:t>
            </w:r>
            <w:proofErr w:type="spellEnd"/>
            <w:r w:rsidRPr="00F040C5">
              <w:rPr>
                <w:rFonts w:ascii="Times New Roman" w:hAnsi="Times New Roman"/>
                <w:sz w:val="22"/>
                <w:szCs w:val="22"/>
              </w:rPr>
              <w:t xml:space="preserve">. бензола из отд. </w:t>
            </w:r>
            <w:proofErr w:type="spellStart"/>
            <w:r w:rsidRPr="00F040C5">
              <w:rPr>
                <w:rFonts w:ascii="Times New Roman" w:hAnsi="Times New Roman"/>
                <w:sz w:val="22"/>
                <w:szCs w:val="22"/>
              </w:rPr>
              <w:t>алк</w:t>
            </w:r>
            <w:proofErr w:type="spellEnd"/>
            <w:r>
              <w:rPr>
                <w:rFonts w:ascii="Times New Roman" w:hAnsi="Times New Roman"/>
                <w:sz w:val="22"/>
                <w:szCs w:val="22"/>
              </w:rPr>
              <w:t>.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 </w:t>
            </w:r>
          </w:p>
          <w:p w14:paraId="1938048A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>FIRCA43110.PV – Расход флегмы в С-121</w:t>
            </w:r>
          </w:p>
        </w:tc>
      </w:tr>
      <w:tr w:rsidR="000E7CF9" w:rsidRPr="00F040C5" w14:paraId="3D2F8748" w14:textId="77777777" w:rsidTr="005B5E43">
        <w:tc>
          <w:tcPr>
            <w:tcW w:w="1980" w:type="dxa"/>
            <w:vAlign w:val="center"/>
          </w:tcPr>
          <w:p w14:paraId="10EC9894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</w:rPr>
            </w:pPr>
            <w:r w:rsidRPr="004E765E">
              <w:rPr>
                <w:rFonts w:ascii="Times New Roman" w:hAnsi="Times New Roman"/>
                <w:sz w:val="22"/>
                <w:szCs w:val="28"/>
                <w:lang w:val="en-US"/>
              </w:rPr>
              <w:t>Q</w:t>
            </w:r>
            <w:r>
              <w:rPr>
                <w:rFonts w:ascii="Times New Roman" w:hAnsi="Times New Roman"/>
                <w:sz w:val="22"/>
                <w:szCs w:val="28"/>
                <w:lang w:val="en-US"/>
              </w:rPr>
              <w:t>_C121_IPB</w:t>
            </w:r>
          </w:p>
        </w:tc>
        <w:tc>
          <w:tcPr>
            <w:tcW w:w="2835" w:type="dxa"/>
            <w:vAlign w:val="center"/>
          </w:tcPr>
          <w:p w14:paraId="5FA60FB9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</w:rPr>
            </w:pPr>
            <w:r w:rsidRPr="00A64160">
              <w:rPr>
                <w:rFonts w:ascii="Times New Roman" w:hAnsi="Times New Roman"/>
                <w:sz w:val="22"/>
                <w:szCs w:val="22"/>
              </w:rPr>
              <w:t xml:space="preserve">Содержание </w:t>
            </w:r>
            <w:r>
              <w:rPr>
                <w:rFonts w:ascii="Times New Roman" w:hAnsi="Times New Roman"/>
                <w:sz w:val="22"/>
                <w:szCs w:val="22"/>
              </w:rPr>
              <w:t>ИПБ в бензоле из С-121</w:t>
            </w:r>
          </w:p>
        </w:tc>
        <w:tc>
          <w:tcPr>
            <w:tcW w:w="5103" w:type="dxa"/>
            <w:vAlign w:val="center"/>
          </w:tcPr>
          <w:p w14:paraId="00B621A0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TIRCA43080.PV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–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Температура на 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16 </w:t>
            </w:r>
            <w:r>
              <w:rPr>
                <w:rFonts w:ascii="Times New Roman" w:hAnsi="Times New Roman"/>
                <w:sz w:val="22"/>
                <w:szCs w:val="22"/>
              </w:rPr>
              <w:t>т. С-121</w:t>
            </w:r>
          </w:p>
          <w:p w14:paraId="66349C70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PIRCA43160.PV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–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Давление в 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C-121</w:t>
            </w:r>
          </w:p>
          <w:p w14:paraId="0B626010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FIRA44000.PV – Расход куба из С-121 </w:t>
            </w:r>
          </w:p>
          <w:p w14:paraId="580C0FEA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PDIRA43020.PV – Перепад давления в С-121 </w:t>
            </w:r>
          </w:p>
          <w:p w14:paraId="61CB767F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FIRCA43030.PV – Расход </w:t>
            </w:r>
            <w:proofErr w:type="spellStart"/>
            <w:r w:rsidRPr="00F040C5">
              <w:rPr>
                <w:rFonts w:ascii="Times New Roman" w:hAnsi="Times New Roman"/>
                <w:sz w:val="22"/>
                <w:szCs w:val="22"/>
              </w:rPr>
              <w:t>рец</w:t>
            </w:r>
            <w:proofErr w:type="spellEnd"/>
            <w:r w:rsidRPr="00F040C5">
              <w:rPr>
                <w:rFonts w:ascii="Times New Roman" w:hAnsi="Times New Roman"/>
                <w:sz w:val="22"/>
                <w:szCs w:val="22"/>
              </w:rPr>
              <w:t xml:space="preserve">. бензола из отд. </w:t>
            </w:r>
            <w:proofErr w:type="spellStart"/>
            <w:r w:rsidRPr="00F040C5">
              <w:rPr>
                <w:rFonts w:ascii="Times New Roman" w:hAnsi="Times New Roman"/>
                <w:sz w:val="22"/>
                <w:szCs w:val="22"/>
              </w:rPr>
              <w:t>алк</w:t>
            </w:r>
            <w:proofErr w:type="spellEnd"/>
            <w:r>
              <w:rPr>
                <w:rFonts w:ascii="Times New Roman" w:hAnsi="Times New Roman"/>
                <w:sz w:val="22"/>
                <w:szCs w:val="22"/>
              </w:rPr>
              <w:t>.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 </w:t>
            </w:r>
          </w:p>
          <w:p w14:paraId="558DD4F4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>FIRCA43110.PV – Расход флегмы в С-121</w:t>
            </w:r>
          </w:p>
        </w:tc>
      </w:tr>
      <w:tr w:rsidR="000E7CF9" w:rsidRPr="00F040C5" w14:paraId="3BF726DD" w14:textId="77777777" w:rsidTr="005B5E43">
        <w:tc>
          <w:tcPr>
            <w:tcW w:w="1980" w:type="dxa"/>
            <w:vAlign w:val="center"/>
          </w:tcPr>
          <w:p w14:paraId="6365AB8C" w14:textId="77777777" w:rsidR="000E7CF9" w:rsidRPr="004E765E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bCs/>
                <w:sz w:val="22"/>
                <w:szCs w:val="22"/>
              </w:rPr>
            </w:pPr>
            <w:r w:rsidRPr="004E765E">
              <w:rPr>
                <w:rFonts w:ascii="Times New Roman" w:hAnsi="Times New Roman"/>
                <w:sz w:val="22"/>
                <w:szCs w:val="28"/>
                <w:lang w:val="en-US"/>
              </w:rPr>
              <w:t>Q</w:t>
            </w:r>
            <w:r>
              <w:rPr>
                <w:rFonts w:ascii="Times New Roman" w:hAnsi="Times New Roman"/>
                <w:sz w:val="22"/>
                <w:szCs w:val="28"/>
                <w:lang w:val="en-US"/>
              </w:rPr>
              <w:t>_C1</w:t>
            </w:r>
            <w:r>
              <w:rPr>
                <w:rFonts w:ascii="Times New Roman" w:hAnsi="Times New Roman"/>
                <w:sz w:val="22"/>
                <w:szCs w:val="28"/>
              </w:rPr>
              <w:t>3</w:t>
            </w:r>
            <w:r>
              <w:rPr>
                <w:rFonts w:ascii="Times New Roman" w:hAnsi="Times New Roman"/>
                <w:sz w:val="22"/>
                <w:szCs w:val="28"/>
                <w:lang w:val="en-US"/>
              </w:rPr>
              <w:t>1_IPB</w:t>
            </w:r>
          </w:p>
        </w:tc>
        <w:tc>
          <w:tcPr>
            <w:tcW w:w="2835" w:type="dxa"/>
            <w:vAlign w:val="center"/>
          </w:tcPr>
          <w:p w14:paraId="4E730442" w14:textId="77777777" w:rsidR="000E7CF9" w:rsidRPr="00A64160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A64160">
              <w:rPr>
                <w:rFonts w:ascii="Times New Roman" w:hAnsi="Times New Roman"/>
                <w:sz w:val="22"/>
                <w:szCs w:val="22"/>
              </w:rPr>
              <w:t xml:space="preserve">Содержание </w:t>
            </w:r>
            <w:r>
              <w:rPr>
                <w:rFonts w:ascii="Times New Roman" w:hAnsi="Times New Roman"/>
                <w:sz w:val="22"/>
                <w:szCs w:val="22"/>
              </w:rPr>
              <w:t>ИПБ в кубе С-1</w:t>
            </w:r>
            <w:r w:rsidRPr="004E765E">
              <w:rPr>
                <w:rFonts w:ascii="Times New Roman" w:hAnsi="Times New Roman"/>
                <w:sz w:val="22"/>
                <w:szCs w:val="22"/>
              </w:rPr>
              <w:t>3</w:t>
            </w: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  <w:tc>
          <w:tcPr>
            <w:tcW w:w="5103" w:type="dxa"/>
            <w:vAlign w:val="center"/>
          </w:tcPr>
          <w:p w14:paraId="2D772F1F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TIRC44070.PV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–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Температура на 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4 </w:t>
            </w:r>
            <w:r>
              <w:rPr>
                <w:rFonts w:ascii="Times New Roman" w:hAnsi="Times New Roman"/>
                <w:sz w:val="22"/>
                <w:szCs w:val="22"/>
              </w:rPr>
              <w:t>т. С-1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3</w:t>
            </w: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  <w:p w14:paraId="50577541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PIRCA44030.PV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–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Давление в 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C-131</w:t>
            </w:r>
          </w:p>
          <w:p w14:paraId="463A12E8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FIRC44030.PV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–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 Расход флегмы в С-131</w:t>
            </w:r>
          </w:p>
          <w:p w14:paraId="3CF43562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FIR44000.PV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–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 Расход куба из С-121</w:t>
            </w:r>
          </w:p>
          <w:p w14:paraId="7FB0C80A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PDIRA44060.PV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–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 Перепад давления в С-131</w:t>
            </w:r>
          </w:p>
        </w:tc>
      </w:tr>
      <w:tr w:rsidR="000E7CF9" w:rsidRPr="00F040C5" w14:paraId="4AE5107C" w14:textId="77777777" w:rsidTr="005B5E43">
        <w:tc>
          <w:tcPr>
            <w:tcW w:w="1980" w:type="dxa"/>
            <w:vAlign w:val="center"/>
          </w:tcPr>
          <w:p w14:paraId="139AB040" w14:textId="77777777" w:rsidR="000E7CF9" w:rsidRPr="004E765E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bCs/>
                <w:sz w:val="22"/>
                <w:szCs w:val="22"/>
              </w:rPr>
            </w:pPr>
            <w:r w:rsidRPr="004E765E">
              <w:rPr>
                <w:rFonts w:ascii="Times New Roman" w:hAnsi="Times New Roman"/>
                <w:sz w:val="22"/>
                <w:szCs w:val="28"/>
                <w:lang w:val="en-US"/>
              </w:rPr>
              <w:t>Q</w:t>
            </w:r>
            <w:r>
              <w:rPr>
                <w:rFonts w:ascii="Times New Roman" w:hAnsi="Times New Roman"/>
                <w:sz w:val="22"/>
                <w:szCs w:val="28"/>
                <w:lang w:val="en-US"/>
              </w:rPr>
              <w:t>_C1</w:t>
            </w:r>
            <w:r>
              <w:rPr>
                <w:rFonts w:ascii="Times New Roman" w:hAnsi="Times New Roman"/>
                <w:sz w:val="22"/>
                <w:szCs w:val="28"/>
              </w:rPr>
              <w:t>3</w:t>
            </w:r>
            <w:r>
              <w:rPr>
                <w:rFonts w:ascii="Times New Roman" w:hAnsi="Times New Roman"/>
                <w:sz w:val="22"/>
                <w:szCs w:val="28"/>
                <w:lang w:val="en-US"/>
              </w:rPr>
              <w:t>1_DIPB</w:t>
            </w:r>
          </w:p>
        </w:tc>
        <w:tc>
          <w:tcPr>
            <w:tcW w:w="2835" w:type="dxa"/>
            <w:vAlign w:val="center"/>
          </w:tcPr>
          <w:p w14:paraId="30683110" w14:textId="77777777" w:rsidR="000E7CF9" w:rsidRPr="00A64160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A64160">
              <w:rPr>
                <w:rFonts w:ascii="Times New Roman" w:hAnsi="Times New Roman"/>
                <w:sz w:val="22"/>
                <w:szCs w:val="22"/>
              </w:rPr>
              <w:t xml:space="preserve">Содержание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ДИПБ в </w:t>
            </w:r>
            <w:proofErr w:type="spellStart"/>
            <w:r>
              <w:rPr>
                <w:rFonts w:ascii="Times New Roman" w:hAnsi="Times New Roman"/>
                <w:sz w:val="22"/>
                <w:szCs w:val="22"/>
              </w:rPr>
              <w:t>прод</w:t>
            </w:r>
            <w:proofErr w:type="spellEnd"/>
            <w:r>
              <w:rPr>
                <w:rFonts w:ascii="Times New Roman" w:hAnsi="Times New Roman"/>
                <w:sz w:val="22"/>
                <w:szCs w:val="22"/>
              </w:rPr>
              <w:t>. ИПБ</w:t>
            </w:r>
          </w:p>
        </w:tc>
        <w:tc>
          <w:tcPr>
            <w:tcW w:w="5103" w:type="dxa"/>
            <w:vAlign w:val="center"/>
          </w:tcPr>
          <w:p w14:paraId="282EF3ED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TIR44000.PV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–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Температура верха С-1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3</w:t>
            </w: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  <w:p w14:paraId="2C509F05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PIRCA44030.PV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–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Давление в 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C-131</w:t>
            </w:r>
          </w:p>
          <w:p w14:paraId="2BF14714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FIRC44030.PV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–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 Расход флегмы в С-131</w:t>
            </w:r>
          </w:p>
          <w:p w14:paraId="62408FF2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FIR44000.PV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–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 Расход куба из С-121</w:t>
            </w:r>
          </w:p>
          <w:p w14:paraId="61DF3444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PDIRA44060.PV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–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 Перепад давления в С-131</w:t>
            </w:r>
          </w:p>
        </w:tc>
      </w:tr>
      <w:tr w:rsidR="000E7CF9" w:rsidRPr="00D832FE" w14:paraId="17A08BA1" w14:textId="77777777" w:rsidTr="005B5E43">
        <w:tc>
          <w:tcPr>
            <w:tcW w:w="1980" w:type="dxa"/>
            <w:vAlign w:val="center"/>
          </w:tcPr>
          <w:p w14:paraId="50B64195" w14:textId="77777777" w:rsidR="000E7CF9" w:rsidRPr="004E765E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bCs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lastRenderedPageBreak/>
              <w:t>Q_C141_NAFT</w:t>
            </w:r>
          </w:p>
        </w:tc>
        <w:tc>
          <w:tcPr>
            <w:tcW w:w="2835" w:type="dxa"/>
            <w:vAlign w:val="center"/>
          </w:tcPr>
          <w:p w14:paraId="7AFED77A" w14:textId="77777777" w:rsidR="000E7CF9" w:rsidRPr="00A64160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Содержание нафталинов в дистилляте С-141</w:t>
            </w:r>
          </w:p>
        </w:tc>
        <w:tc>
          <w:tcPr>
            <w:tcW w:w="5103" w:type="dxa"/>
            <w:vAlign w:val="center"/>
          </w:tcPr>
          <w:p w14:paraId="1D9D682C" w14:textId="3337BF1E" w:rsidR="000E7CF9" w:rsidRPr="00D832FE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D832FE">
              <w:rPr>
                <w:rFonts w:ascii="Times New Roman" w:hAnsi="Times New Roman"/>
                <w:sz w:val="22"/>
                <w:szCs w:val="22"/>
              </w:rPr>
              <w:t xml:space="preserve">TIR45000.PV – Температура </w:t>
            </w:r>
            <w:r>
              <w:rPr>
                <w:rFonts w:ascii="Times New Roman" w:hAnsi="Times New Roman"/>
                <w:sz w:val="22"/>
                <w:szCs w:val="22"/>
              </w:rPr>
              <w:t>верха</w:t>
            </w:r>
            <w:r w:rsidRPr="00D832FE">
              <w:rPr>
                <w:rFonts w:ascii="Times New Roman" w:hAnsi="Times New Roman"/>
                <w:sz w:val="22"/>
                <w:szCs w:val="22"/>
              </w:rPr>
              <w:t xml:space="preserve"> С-141</w:t>
            </w:r>
          </w:p>
          <w:p w14:paraId="3AB21569" w14:textId="49D673E0" w:rsidR="000E7CF9" w:rsidRPr="00D832FE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D832FE">
              <w:rPr>
                <w:rFonts w:ascii="Times New Roman" w:hAnsi="Times New Roman"/>
                <w:sz w:val="22"/>
                <w:szCs w:val="22"/>
              </w:rPr>
              <w:t>PIRCA45010.PV</w:t>
            </w:r>
            <w:r w:rsidR="00942055" w:rsidRPr="00D832FE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Давление в 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C-1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1</w:t>
            </w:r>
          </w:p>
          <w:p w14:paraId="5CEC242D" w14:textId="3D828125" w:rsidR="000E7CF9" w:rsidRPr="00D832FE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D832FE">
              <w:rPr>
                <w:rFonts w:ascii="Times New Roman" w:hAnsi="Times New Roman"/>
                <w:sz w:val="22"/>
                <w:szCs w:val="22"/>
              </w:rPr>
              <w:t>FIRCA45060.PV</w:t>
            </w:r>
            <w:r w:rsidR="00942055" w:rsidRPr="00D832FE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Расход флегмы в С-1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1</w:t>
            </w:r>
          </w:p>
          <w:p w14:paraId="6A34B3AD" w14:textId="613DEE5B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D832FE">
              <w:rPr>
                <w:rFonts w:ascii="Times New Roman" w:hAnsi="Times New Roman"/>
                <w:sz w:val="22"/>
                <w:szCs w:val="22"/>
              </w:rPr>
              <w:t>FIR45000.PV</w:t>
            </w:r>
            <w:ins w:id="2177" w:author="Булуев Илья Иванович" w:date="2023-07-10T14:11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178" w:author="Булуев Илья Иванович" w:date="2023-07-10T14:11:00Z">
              <w:r w:rsidRPr="00D832FE" w:rsidDel="00942055">
                <w:rPr>
                  <w:rFonts w:ascii="Times New Roman" w:hAnsi="Times New Roman"/>
                  <w:sz w:val="22"/>
                  <w:szCs w:val="22"/>
                </w:rPr>
                <w:delText xml:space="preserve"> - </w:delText>
              </w:r>
              <w:r w:rsidRPr="00F040C5" w:rsidDel="00942055">
                <w:rPr>
                  <w:rFonts w:ascii="Times New Roman" w:hAnsi="Times New Roman"/>
                  <w:sz w:val="22"/>
                  <w:szCs w:val="22"/>
                </w:rPr>
                <w:delText xml:space="preserve"> </w:delText>
              </w:r>
            </w:del>
            <w:r w:rsidRPr="00F040C5">
              <w:rPr>
                <w:rFonts w:ascii="Times New Roman" w:hAnsi="Times New Roman"/>
                <w:sz w:val="22"/>
                <w:szCs w:val="22"/>
              </w:rPr>
              <w:t>Расход куба из С-1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1</w:t>
            </w:r>
          </w:p>
          <w:p w14:paraId="02DDF22E" w14:textId="04B1CC47" w:rsidR="000E7CF9" w:rsidRPr="00D832FE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</w:rPr>
            </w:pPr>
            <w:r w:rsidRPr="00D832FE">
              <w:rPr>
                <w:rFonts w:ascii="Times New Roman" w:hAnsi="Times New Roman"/>
                <w:sz w:val="22"/>
                <w:szCs w:val="22"/>
              </w:rPr>
              <w:t>PDIRA45040.PV</w:t>
            </w:r>
            <w:ins w:id="2179" w:author="Булуев Илья Иванович" w:date="2023-07-10T14:12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180" w:author="Булуев Илья Иванович" w:date="2023-07-10T14:12:00Z">
              <w:r w:rsidRPr="00D832FE" w:rsidDel="00942055">
                <w:rPr>
                  <w:rFonts w:ascii="Times New Roman" w:hAnsi="Times New Roman"/>
                  <w:sz w:val="22"/>
                  <w:szCs w:val="22"/>
                </w:rPr>
                <w:delText xml:space="preserve"> - </w:delText>
              </w:r>
              <w:r w:rsidRPr="00F040C5" w:rsidDel="00942055">
                <w:rPr>
                  <w:rFonts w:ascii="Times New Roman" w:hAnsi="Times New Roman"/>
                  <w:sz w:val="22"/>
                  <w:szCs w:val="22"/>
                </w:rPr>
                <w:delText xml:space="preserve"> </w:delText>
              </w:r>
            </w:del>
            <w:r w:rsidRPr="00F040C5">
              <w:rPr>
                <w:rFonts w:ascii="Times New Roman" w:hAnsi="Times New Roman"/>
                <w:sz w:val="22"/>
                <w:szCs w:val="22"/>
              </w:rPr>
              <w:t>Перепад давления в С-1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  <w:tr w:rsidR="000E7CF9" w:rsidRPr="00C249E7" w14:paraId="6220AE8E" w14:textId="77777777" w:rsidTr="005B5E43">
        <w:tc>
          <w:tcPr>
            <w:tcW w:w="1980" w:type="dxa"/>
            <w:vAlign w:val="center"/>
          </w:tcPr>
          <w:p w14:paraId="05196CD2" w14:textId="77777777" w:rsidR="000E7CF9" w:rsidRPr="00402482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bCs/>
                <w:sz w:val="22"/>
                <w:szCs w:val="22"/>
              </w:rPr>
            </w:pP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Q_C141_TIPB</w:t>
            </w:r>
          </w:p>
        </w:tc>
        <w:tc>
          <w:tcPr>
            <w:tcW w:w="2835" w:type="dxa"/>
            <w:vAlign w:val="center"/>
          </w:tcPr>
          <w:p w14:paraId="3B7069CA" w14:textId="77777777" w:rsidR="000E7CF9" w:rsidRPr="00A64160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Содержание </w:t>
            </w:r>
            <w:proofErr w:type="spellStart"/>
            <w:r>
              <w:rPr>
                <w:rFonts w:ascii="Times New Roman" w:hAnsi="Times New Roman"/>
                <w:sz w:val="22"/>
                <w:szCs w:val="22"/>
              </w:rPr>
              <w:t>ТриИПБ</w:t>
            </w:r>
            <w:proofErr w:type="spellEnd"/>
            <w:r>
              <w:rPr>
                <w:rFonts w:ascii="Times New Roman" w:hAnsi="Times New Roman"/>
                <w:sz w:val="22"/>
                <w:szCs w:val="22"/>
              </w:rPr>
              <w:t xml:space="preserve"> в кубе С-141</w:t>
            </w:r>
          </w:p>
        </w:tc>
        <w:tc>
          <w:tcPr>
            <w:tcW w:w="5103" w:type="dxa"/>
            <w:vAlign w:val="center"/>
          </w:tcPr>
          <w:p w14:paraId="62973862" w14:textId="77777777" w:rsidR="000E7CF9" w:rsidRPr="00D832FE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D832FE">
              <w:rPr>
                <w:rFonts w:ascii="Times New Roman" w:hAnsi="Times New Roman"/>
                <w:sz w:val="22"/>
                <w:szCs w:val="22"/>
              </w:rPr>
              <w:t>TIR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 w:rsidRPr="00D832FE">
              <w:rPr>
                <w:rFonts w:ascii="Times New Roman" w:hAnsi="Times New Roman"/>
                <w:sz w:val="22"/>
                <w:szCs w:val="22"/>
              </w:rPr>
              <w:t>45050.PV – Температура гор. струи в С-141</w:t>
            </w:r>
          </w:p>
          <w:p w14:paraId="5E5AE4D0" w14:textId="3E2483A7" w:rsidR="000E7CF9" w:rsidRPr="00D832FE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D832FE">
              <w:rPr>
                <w:rFonts w:ascii="Times New Roman" w:hAnsi="Times New Roman"/>
                <w:sz w:val="22"/>
                <w:szCs w:val="22"/>
              </w:rPr>
              <w:t>PIRCA45010.PV</w:t>
            </w:r>
            <w:ins w:id="2181" w:author="Булуев Илья Иванович" w:date="2023-07-10T14:12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182" w:author="Булуев Илья Иванович" w:date="2023-07-10T14:12:00Z">
              <w:r w:rsidRPr="00D832FE" w:rsidDel="00942055">
                <w:rPr>
                  <w:rFonts w:ascii="Times New Roman" w:hAnsi="Times New Roman"/>
                  <w:sz w:val="22"/>
                  <w:szCs w:val="22"/>
                </w:rPr>
                <w:delText xml:space="preserve"> - </w:delText>
              </w:r>
              <w:r w:rsidDel="00942055">
                <w:rPr>
                  <w:rFonts w:ascii="Times New Roman" w:hAnsi="Times New Roman"/>
                  <w:sz w:val="22"/>
                  <w:szCs w:val="22"/>
                </w:rPr>
                <w:delText xml:space="preserve"> </w:delText>
              </w:r>
            </w:del>
            <w:r>
              <w:rPr>
                <w:rFonts w:ascii="Times New Roman" w:hAnsi="Times New Roman"/>
                <w:sz w:val="22"/>
                <w:szCs w:val="22"/>
              </w:rPr>
              <w:t xml:space="preserve">Давление в 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C-1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1</w:t>
            </w:r>
          </w:p>
          <w:p w14:paraId="6008D7E7" w14:textId="3FC5AEFB" w:rsidR="000E7CF9" w:rsidRPr="00D832FE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D832FE">
              <w:rPr>
                <w:rFonts w:ascii="Times New Roman" w:hAnsi="Times New Roman"/>
                <w:sz w:val="22"/>
                <w:szCs w:val="22"/>
              </w:rPr>
              <w:t>FIRCA45060.PV</w:t>
            </w:r>
            <w:ins w:id="2183" w:author="Булуев Илья Иванович" w:date="2023-07-10T14:12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184" w:author="Булуев Илья Иванович" w:date="2023-07-10T14:12:00Z">
              <w:r w:rsidRPr="00D832FE" w:rsidDel="00942055">
                <w:rPr>
                  <w:rFonts w:ascii="Times New Roman" w:hAnsi="Times New Roman"/>
                  <w:sz w:val="22"/>
                  <w:szCs w:val="22"/>
                </w:rPr>
                <w:delText xml:space="preserve"> - </w:delText>
              </w:r>
              <w:r w:rsidRPr="00F040C5" w:rsidDel="00942055">
                <w:rPr>
                  <w:rFonts w:ascii="Times New Roman" w:hAnsi="Times New Roman"/>
                  <w:sz w:val="22"/>
                  <w:szCs w:val="22"/>
                </w:rPr>
                <w:delText xml:space="preserve"> </w:delText>
              </w:r>
            </w:del>
            <w:r w:rsidRPr="00F040C5">
              <w:rPr>
                <w:rFonts w:ascii="Times New Roman" w:hAnsi="Times New Roman"/>
                <w:sz w:val="22"/>
                <w:szCs w:val="22"/>
              </w:rPr>
              <w:t>Расход флегмы в С-1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1</w:t>
            </w:r>
          </w:p>
          <w:p w14:paraId="4E4F98AD" w14:textId="2A773F82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D832FE">
              <w:rPr>
                <w:rFonts w:ascii="Times New Roman" w:hAnsi="Times New Roman"/>
                <w:sz w:val="22"/>
                <w:szCs w:val="22"/>
              </w:rPr>
              <w:t>FIR45000.PV</w:t>
            </w:r>
            <w:ins w:id="2185" w:author="Булуев Илья Иванович" w:date="2023-07-10T14:12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186" w:author="Булуев Илья Иванович" w:date="2023-07-10T14:12:00Z">
              <w:r w:rsidRPr="00D832FE" w:rsidDel="00942055">
                <w:rPr>
                  <w:rFonts w:ascii="Times New Roman" w:hAnsi="Times New Roman"/>
                  <w:sz w:val="22"/>
                  <w:szCs w:val="22"/>
                </w:rPr>
                <w:delText xml:space="preserve"> - </w:delText>
              </w:r>
              <w:r w:rsidRPr="00F040C5" w:rsidDel="00942055">
                <w:rPr>
                  <w:rFonts w:ascii="Times New Roman" w:hAnsi="Times New Roman"/>
                  <w:sz w:val="22"/>
                  <w:szCs w:val="22"/>
                </w:rPr>
                <w:delText xml:space="preserve"> </w:delText>
              </w:r>
            </w:del>
            <w:r w:rsidRPr="00F040C5">
              <w:rPr>
                <w:rFonts w:ascii="Times New Roman" w:hAnsi="Times New Roman"/>
                <w:sz w:val="22"/>
                <w:szCs w:val="22"/>
              </w:rPr>
              <w:t>Расход куба из С-1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1</w:t>
            </w:r>
          </w:p>
          <w:p w14:paraId="5EA103EE" w14:textId="1AF492A3" w:rsidR="000E7CF9" w:rsidRPr="00835B00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</w:rPr>
            </w:pPr>
            <w:r w:rsidRPr="00D832FE">
              <w:rPr>
                <w:rFonts w:ascii="Times New Roman" w:hAnsi="Times New Roman"/>
                <w:sz w:val="22"/>
                <w:szCs w:val="22"/>
              </w:rPr>
              <w:t>PDIRA45040.PV</w:t>
            </w:r>
            <w:ins w:id="2187" w:author="Булуев Илья Иванович" w:date="2023-07-10T14:12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188" w:author="Булуев Илья Иванович" w:date="2023-07-10T14:12:00Z">
              <w:r w:rsidRPr="00D832FE" w:rsidDel="00942055">
                <w:rPr>
                  <w:rFonts w:ascii="Times New Roman" w:hAnsi="Times New Roman"/>
                  <w:sz w:val="22"/>
                  <w:szCs w:val="22"/>
                </w:rPr>
                <w:delText xml:space="preserve"> - </w:delText>
              </w:r>
              <w:r w:rsidRPr="00F040C5" w:rsidDel="00942055">
                <w:rPr>
                  <w:rFonts w:ascii="Times New Roman" w:hAnsi="Times New Roman"/>
                  <w:sz w:val="22"/>
                  <w:szCs w:val="22"/>
                </w:rPr>
                <w:delText xml:space="preserve"> </w:delText>
              </w:r>
            </w:del>
            <w:r w:rsidRPr="00F040C5">
              <w:rPr>
                <w:rFonts w:ascii="Times New Roman" w:hAnsi="Times New Roman"/>
                <w:sz w:val="22"/>
                <w:szCs w:val="22"/>
              </w:rPr>
              <w:t>Перепад давления в С-1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</w:tbl>
    <w:p w14:paraId="008D61A6" w14:textId="77777777" w:rsidR="000E7CF9" w:rsidRPr="00396657" w:rsidRDefault="000E7CF9" w:rsidP="00AA7A84">
      <w:pPr>
        <w:pStyle w:val="af4"/>
      </w:pPr>
    </w:p>
    <w:p w14:paraId="17BA688C" w14:textId="19E7F096" w:rsidR="000E7CF9" w:rsidRDefault="00FA1295" w:rsidP="0050271C">
      <w:pPr>
        <w:pStyle w:val="af4"/>
        <w:spacing w:line="240" w:lineRule="auto"/>
        <w:ind w:firstLine="0"/>
      </w:pPr>
      <w:r>
        <w:t xml:space="preserve">Таблица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Таблица \* ARABIC \s 1 ">
        <w:r>
          <w:rPr>
            <w:noProof/>
          </w:rPr>
          <w:t>2</w:t>
        </w:r>
      </w:fldSimple>
      <w:r w:rsidRPr="00C50EE7">
        <w:t xml:space="preserve"> </w:t>
      </w:r>
      <w:r w:rsidR="00396657" w:rsidRPr="00396657">
        <w:t>– Предварительный перечень виртуальных анализаторов</w:t>
      </w:r>
      <w:r w:rsidR="000E7CF9" w:rsidRPr="000E7CF9">
        <w:t xml:space="preserve"> </w:t>
      </w:r>
      <w:r w:rsidR="000E7CF9">
        <w:t>п</w:t>
      </w:r>
      <w:r w:rsidR="000E7CF9" w:rsidRPr="000006F0">
        <w:t>роизводств</w:t>
      </w:r>
      <w:r w:rsidR="000E7CF9">
        <w:t>а</w:t>
      </w:r>
      <w:r w:rsidR="000E7CF9" w:rsidRPr="000006F0">
        <w:t xml:space="preserve"> фенола и ацетона</w:t>
      </w:r>
    </w:p>
    <w:tbl>
      <w:tblPr>
        <w:tblW w:w="9913" w:type="dxa"/>
        <w:tblLook w:val="04A0" w:firstRow="1" w:lastRow="0" w:firstColumn="1" w:lastColumn="0" w:noHBand="0" w:noVBand="1"/>
      </w:tblPr>
      <w:tblGrid>
        <w:gridCol w:w="2417"/>
        <w:gridCol w:w="2251"/>
        <w:gridCol w:w="5245"/>
      </w:tblGrid>
      <w:tr w:rsidR="00F94874" w:rsidRPr="00F94874" w14:paraId="580D1435" w14:textId="77777777" w:rsidTr="00F94874">
        <w:trPr>
          <w:trHeight w:val="585"/>
        </w:trPr>
        <w:tc>
          <w:tcPr>
            <w:tcW w:w="2417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3C7BBD" w14:textId="77777777" w:rsidR="00F94874" w:rsidRPr="00F94874" w:rsidRDefault="00F94874" w:rsidP="00F9487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Наименование ВА</w:t>
            </w:r>
          </w:p>
        </w:tc>
        <w:tc>
          <w:tcPr>
            <w:tcW w:w="225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63CC96" w14:textId="77777777" w:rsidR="00F94874" w:rsidRPr="00F94874" w:rsidRDefault="00F94874" w:rsidP="00F9487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Описание</w:t>
            </w:r>
          </w:p>
        </w:tc>
        <w:tc>
          <w:tcPr>
            <w:tcW w:w="5245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AC88E8" w14:textId="77777777" w:rsidR="00F94874" w:rsidRPr="00F94874" w:rsidRDefault="00F94874" w:rsidP="00F9487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Предполагаемые влияющие параметры (или рычаги управления)</w:t>
            </w:r>
          </w:p>
        </w:tc>
      </w:tr>
      <w:tr w:rsidR="00F94874" w:rsidRPr="00F94874" w14:paraId="59EAF060" w14:textId="77777777" w:rsidTr="00F94874">
        <w:trPr>
          <w:trHeight w:val="315"/>
        </w:trPr>
        <w:tc>
          <w:tcPr>
            <w:tcW w:w="2417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CD0CA0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QYP21/2/3/4/5/6/7_REF</w:t>
            </w:r>
          </w:p>
        </w:tc>
        <w:tc>
          <w:tcPr>
            <w:tcW w:w="2251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6A01A9" w14:textId="77777777" w:rsidR="00F94874" w:rsidRPr="00F94874" w:rsidRDefault="00F94874" w:rsidP="00F9487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Коэффициент рефракции смеси из окислителей Р2/1-7</w:t>
            </w:r>
          </w:p>
        </w:tc>
        <w:tc>
          <w:tcPr>
            <w:tcW w:w="5245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CE7854" w14:textId="05F5C5E1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FIRC33700</w:t>
            </w:r>
            <w:ins w:id="2189" w:author="Булуев Илья Иванович" w:date="2023-07-10T14:14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190" w:author="Булуев Илья Иванович" w:date="2023-07-10T14:14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шихты в Р-2/1</w:t>
            </w:r>
          </w:p>
        </w:tc>
      </w:tr>
      <w:tr w:rsidR="00F94874" w:rsidRPr="00F94874" w14:paraId="116587EA" w14:textId="77777777" w:rsidTr="00F94874">
        <w:trPr>
          <w:trHeight w:val="315"/>
        </w:trPr>
        <w:tc>
          <w:tcPr>
            <w:tcW w:w="2417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514861E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51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F69EE50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524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E83C7E" w14:textId="0A97AA3E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TIRCA317011</w:t>
            </w:r>
            <w:ins w:id="2191" w:author="Булуев Илья Иванович" w:date="2023-07-10T14:14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192" w:author="Булуев Илья Иванович" w:date="2023-07-10T14:14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первой секции Р-2/1</w:t>
            </w:r>
          </w:p>
        </w:tc>
      </w:tr>
      <w:tr w:rsidR="00F94874" w:rsidRPr="00F94874" w14:paraId="426E6E4C" w14:textId="77777777" w:rsidTr="00F94874">
        <w:trPr>
          <w:trHeight w:val="315"/>
        </w:trPr>
        <w:tc>
          <w:tcPr>
            <w:tcW w:w="2417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F1BE330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51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BE797B4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524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B3CA8E" w14:textId="0FACED7D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TIRA317091</w:t>
            </w:r>
            <w:ins w:id="2193" w:author="Булуев Илья Иванович" w:date="2023-07-10T14:14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194" w:author="Булуев Илья Иванович" w:date="2023-07-10T14:14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девятой секции Р-2/2</w:t>
            </w:r>
          </w:p>
        </w:tc>
      </w:tr>
      <w:tr w:rsidR="00F94874" w:rsidRPr="00F94874" w14:paraId="626137A1" w14:textId="77777777" w:rsidTr="00F94874">
        <w:trPr>
          <w:trHeight w:val="315"/>
        </w:trPr>
        <w:tc>
          <w:tcPr>
            <w:tcW w:w="2417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18A22BE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51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B63914A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524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C99B8D" w14:textId="4D715CEE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FIRC33709</w:t>
            </w:r>
            <w:ins w:id="2195" w:author="Булуев Илья Иванович" w:date="2023-07-10T14:14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196" w:author="Булуев Илья Иванович" w:date="2023-07-10T14:14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воздуха в Р-2/1</w:t>
            </w:r>
          </w:p>
        </w:tc>
      </w:tr>
      <w:tr w:rsidR="00F94874" w:rsidRPr="00F94874" w14:paraId="01FF40FE" w14:textId="77777777" w:rsidTr="00F94874">
        <w:trPr>
          <w:trHeight w:val="315"/>
        </w:trPr>
        <w:tc>
          <w:tcPr>
            <w:tcW w:w="2417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69FF94C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51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22BC256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52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CB1C08" w14:textId="4C8B1EAC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PIRCA32711</w:t>
            </w:r>
            <w:ins w:id="2197" w:author="Булуев Илья Иванович" w:date="2023-07-10T14:14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198" w:author="Булуев Илья Иванович" w:date="2023-07-10T14:14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давление </w:t>
            </w:r>
            <w:proofErr w:type="spellStart"/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абгаза</w:t>
            </w:r>
            <w:proofErr w:type="spellEnd"/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 Р-2/1</w:t>
            </w:r>
          </w:p>
        </w:tc>
      </w:tr>
      <w:tr w:rsidR="00F94874" w:rsidRPr="00F94874" w14:paraId="21F9ACC5" w14:textId="77777777" w:rsidTr="00F94874">
        <w:trPr>
          <w:trHeight w:val="615"/>
        </w:trPr>
        <w:tc>
          <w:tcPr>
            <w:tcW w:w="241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6D11D6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QYP2_REF</w:t>
            </w:r>
          </w:p>
        </w:tc>
        <w:tc>
          <w:tcPr>
            <w:tcW w:w="225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52161C" w14:textId="77777777" w:rsidR="00F94874" w:rsidRPr="00F94874" w:rsidRDefault="00F94874" w:rsidP="00F9487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Коэффициент рефракции общей смеси из окислителей Р2/1-7</w:t>
            </w:r>
          </w:p>
        </w:tc>
        <w:tc>
          <w:tcPr>
            <w:tcW w:w="524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271913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Q_P21/2/3/4/5/6/7_REF - коэффициенты рефракции смеси из окислителей Р2/1-7</w:t>
            </w:r>
          </w:p>
        </w:tc>
      </w:tr>
      <w:tr w:rsidR="00F94874" w:rsidRPr="00F94874" w14:paraId="312F0CFB" w14:textId="77777777" w:rsidTr="00F94874">
        <w:trPr>
          <w:trHeight w:val="315"/>
        </w:trPr>
        <w:tc>
          <w:tcPr>
            <w:tcW w:w="24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265C442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5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526BE6B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524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63C952" w14:textId="2F5EA399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FIRC33700</w:t>
            </w:r>
            <w:ins w:id="2199" w:author="Булуев Илья Иванович" w:date="2023-07-10T14:14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200" w:author="Булуев Илья Иванович" w:date="2023-07-10T14:14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шихты в Р-2/1</w:t>
            </w:r>
          </w:p>
        </w:tc>
      </w:tr>
      <w:tr w:rsidR="00F94874" w:rsidRPr="00F94874" w14:paraId="2FF6D1FB" w14:textId="77777777" w:rsidTr="00F94874">
        <w:trPr>
          <w:trHeight w:val="315"/>
        </w:trPr>
        <w:tc>
          <w:tcPr>
            <w:tcW w:w="24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511C9E1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5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67AAEA1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524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8A33EC" w14:textId="4F354D13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FIRC33720</w:t>
            </w:r>
            <w:ins w:id="2201" w:author="Булуев Илья Иванович" w:date="2023-07-10T14:14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202" w:author="Булуев Илья Иванович" w:date="2023-07-10T14:14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шихты в Р-2/2</w:t>
            </w:r>
          </w:p>
        </w:tc>
      </w:tr>
      <w:tr w:rsidR="00F94874" w:rsidRPr="00F94874" w14:paraId="2EA58EB0" w14:textId="77777777" w:rsidTr="00F94874">
        <w:trPr>
          <w:trHeight w:val="315"/>
        </w:trPr>
        <w:tc>
          <w:tcPr>
            <w:tcW w:w="24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AE25DBB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5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93296B7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524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CCC4C5" w14:textId="249CB869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FIRC33740</w:t>
            </w:r>
            <w:ins w:id="2203" w:author="Булуев Илья Иванович" w:date="2023-07-10T14:14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204" w:author="Булуев Илья Иванович" w:date="2023-07-10T14:14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шихты в Р-2/3</w:t>
            </w:r>
          </w:p>
        </w:tc>
      </w:tr>
      <w:tr w:rsidR="00F94874" w:rsidRPr="00F94874" w14:paraId="133B7E5C" w14:textId="77777777" w:rsidTr="00F94874">
        <w:trPr>
          <w:trHeight w:val="315"/>
        </w:trPr>
        <w:tc>
          <w:tcPr>
            <w:tcW w:w="24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05FB69A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5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2ED026C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524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829FDC" w14:textId="05917240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FIRC33750</w:t>
            </w:r>
            <w:ins w:id="2205" w:author="Булуев Илья Иванович" w:date="2023-07-10T14:14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206" w:author="Булуев Илья Иванович" w:date="2023-07-10T14:14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шихты в Р-2/4</w:t>
            </w:r>
          </w:p>
        </w:tc>
      </w:tr>
      <w:tr w:rsidR="00F94874" w:rsidRPr="00F94874" w14:paraId="50DD6B62" w14:textId="77777777" w:rsidTr="00F94874">
        <w:trPr>
          <w:trHeight w:val="315"/>
        </w:trPr>
        <w:tc>
          <w:tcPr>
            <w:tcW w:w="24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C6B552D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5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CAFA3AB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524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26CEEF" w14:textId="4A74CD5D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FIRC33770</w:t>
            </w:r>
            <w:ins w:id="2207" w:author="Булуев Илья Иванович" w:date="2023-07-10T14:14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208" w:author="Булуев Илья Иванович" w:date="2023-07-10T14:14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шихты в Р-2/5</w:t>
            </w:r>
          </w:p>
        </w:tc>
      </w:tr>
      <w:tr w:rsidR="00F94874" w:rsidRPr="00F94874" w14:paraId="43BFD2B1" w14:textId="77777777" w:rsidTr="00F94874">
        <w:trPr>
          <w:trHeight w:val="315"/>
        </w:trPr>
        <w:tc>
          <w:tcPr>
            <w:tcW w:w="24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96D7028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5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6749B67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524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7A9556" w14:textId="6AAA50A2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FIRC33780</w:t>
            </w:r>
            <w:ins w:id="2209" w:author="Булуев Илья Иванович" w:date="2023-07-10T14:15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210" w:author="Булуев Илья Иванович" w:date="2023-07-10T14:14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шихты в Р-2/6</w:t>
            </w:r>
          </w:p>
        </w:tc>
      </w:tr>
      <w:tr w:rsidR="00F94874" w:rsidRPr="00F94874" w14:paraId="77F330C0" w14:textId="77777777" w:rsidTr="00815DE2">
        <w:trPr>
          <w:trHeight w:val="315"/>
        </w:trPr>
        <w:tc>
          <w:tcPr>
            <w:tcW w:w="2417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3102B0F6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51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4F4B8CFB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6C5B31" w14:textId="2555F320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FIRC33080</w:t>
            </w:r>
            <w:ins w:id="2211" w:author="Булуев Илья Иванович" w:date="2023-07-10T14:16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212" w:author="Булуев Илья Иванович" w:date="2023-07-10T14:16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шихты в Р-2/7</w:t>
            </w:r>
          </w:p>
        </w:tc>
      </w:tr>
      <w:tr w:rsidR="00F94874" w:rsidRPr="00F94874" w14:paraId="12C88A25" w14:textId="77777777" w:rsidTr="00815DE2">
        <w:trPr>
          <w:trHeight w:val="615"/>
        </w:trPr>
        <w:tc>
          <w:tcPr>
            <w:tcW w:w="2417" w:type="dxa"/>
            <w:vMerge w:val="restart"/>
            <w:tcBorders>
              <w:top w:val="single" w:sz="4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A240AB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QYK241/2/3/4_IPB</w:t>
            </w:r>
          </w:p>
        </w:tc>
        <w:tc>
          <w:tcPr>
            <w:tcW w:w="2251" w:type="dxa"/>
            <w:vMerge w:val="restart"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nil"/>
            </w:tcBorders>
            <w:shd w:val="clear" w:color="auto" w:fill="auto"/>
            <w:vAlign w:val="center"/>
            <w:hideMark/>
          </w:tcPr>
          <w:p w14:paraId="3697B0F8" w14:textId="77777777" w:rsidR="00F94874" w:rsidRPr="00F94874" w:rsidRDefault="00F94874" w:rsidP="00F9487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Концентрация ИПБ в кубе К-24/1,2,3,4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6CF38E" w14:textId="600A73FC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QYP2_REF</w:t>
            </w:r>
            <w:ins w:id="2213" w:author="Булуев Илья Иванович" w:date="2023-07-10T14:16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214" w:author="Булуев Илья Иванович" w:date="2023-07-10T14:16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коэффициент рефракции общей смеси из окислителей Р2/1-7</w:t>
            </w:r>
          </w:p>
        </w:tc>
      </w:tr>
      <w:tr w:rsidR="00F94874" w:rsidRPr="00F94874" w14:paraId="3E1C4F03" w14:textId="77777777" w:rsidTr="00815DE2">
        <w:trPr>
          <w:trHeight w:val="315"/>
        </w:trPr>
        <w:tc>
          <w:tcPr>
            <w:tcW w:w="2417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2687526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5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6C63061F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5245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EED2DE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TIR31852.PV –  температура куба К-24/1</w:t>
            </w:r>
          </w:p>
        </w:tc>
      </w:tr>
      <w:tr w:rsidR="00F94874" w:rsidRPr="00F94874" w14:paraId="7C11DE49" w14:textId="77777777" w:rsidTr="00815DE2">
        <w:trPr>
          <w:trHeight w:val="315"/>
        </w:trPr>
        <w:tc>
          <w:tcPr>
            <w:tcW w:w="2417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F10010D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5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04053D32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5245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09691A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PZIRA32852.PV – давление куба К-24/1</w:t>
            </w:r>
          </w:p>
        </w:tc>
      </w:tr>
      <w:tr w:rsidR="00F94874" w:rsidRPr="00F94874" w14:paraId="6DB2938E" w14:textId="77777777" w:rsidTr="00815DE2">
        <w:trPr>
          <w:trHeight w:val="315"/>
        </w:trPr>
        <w:tc>
          <w:tcPr>
            <w:tcW w:w="2417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489A089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5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3EE09816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5245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37688C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TIR31805.PV –  температура куба К-14/1</w:t>
            </w:r>
          </w:p>
        </w:tc>
      </w:tr>
      <w:tr w:rsidR="00F94874" w:rsidRPr="00F94874" w14:paraId="1B6E7EB1" w14:textId="77777777" w:rsidTr="00815DE2">
        <w:trPr>
          <w:trHeight w:val="315"/>
        </w:trPr>
        <w:tc>
          <w:tcPr>
            <w:tcW w:w="241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76D3A079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51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2FC045C2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524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40EA6E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PZIRA32805.PV – давление куба К-14/1</w:t>
            </w:r>
          </w:p>
        </w:tc>
      </w:tr>
      <w:tr w:rsidR="00F94874" w:rsidRPr="00F94874" w14:paraId="799078B7" w14:textId="77777777" w:rsidTr="00815DE2">
        <w:trPr>
          <w:trHeight w:val="600"/>
        </w:trPr>
        <w:tc>
          <w:tcPr>
            <w:tcW w:w="2417" w:type="dxa"/>
            <w:vMerge w:val="restart"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FF022C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QY203_PDK</w:t>
            </w:r>
          </w:p>
        </w:tc>
        <w:tc>
          <w:tcPr>
            <w:tcW w:w="2251" w:type="dxa"/>
            <w:vMerge w:val="restart"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0342D3" w14:textId="77777777" w:rsidR="00F94874" w:rsidRPr="00F94874" w:rsidRDefault="00F94874" w:rsidP="00F9487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Концентрация ПДК после разложения в 203.1/2</w:t>
            </w:r>
          </w:p>
        </w:tc>
        <w:tc>
          <w:tcPr>
            <w:tcW w:w="5245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2787C6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TDIR51645, TDIR51646 – разница температур в требе разложения</w:t>
            </w:r>
          </w:p>
        </w:tc>
      </w:tr>
      <w:tr w:rsidR="00F94874" w:rsidRPr="00F94874" w14:paraId="1B521EFA" w14:textId="77777777" w:rsidTr="00F94874">
        <w:trPr>
          <w:trHeight w:val="315"/>
        </w:trPr>
        <w:tc>
          <w:tcPr>
            <w:tcW w:w="24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673F0C1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5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8E7E1B9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524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CB463C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TIR51643, TIR51646 – </w:t>
            </w:r>
            <w:del w:id="2215" w:author="Булуев Илья Иванович" w:date="2023-07-10T14:16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 после требы разложения</w:t>
            </w:r>
          </w:p>
        </w:tc>
      </w:tr>
      <w:tr w:rsidR="00F94874" w:rsidRPr="00F94874" w14:paraId="7A31A35E" w14:textId="77777777" w:rsidTr="00F94874">
        <w:trPr>
          <w:trHeight w:val="315"/>
        </w:trPr>
        <w:tc>
          <w:tcPr>
            <w:tcW w:w="2417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387B129F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51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64862145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B74729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TZIRA51618 –  температур после </w:t>
            </w:r>
            <w:proofErr w:type="spellStart"/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разлогателя</w:t>
            </w:r>
            <w:proofErr w:type="spellEnd"/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 Р14/2</w:t>
            </w:r>
          </w:p>
        </w:tc>
      </w:tr>
      <w:tr w:rsidR="00F94874" w:rsidRPr="00F94874" w14:paraId="3B82BC0A" w14:textId="77777777" w:rsidTr="00F94874">
        <w:trPr>
          <w:trHeight w:val="1215"/>
        </w:trPr>
        <w:tc>
          <w:tcPr>
            <w:tcW w:w="2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55452F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QYP14_KIS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4BF59D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Кислотность в РМР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1A6433" w14:textId="379DC835" w:rsidR="00F94874" w:rsidRPr="00F94874" w:rsidRDefault="00F94874" w:rsidP="00942055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TDIR51645, TDIR51646 – разница температур в требе разложения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 xml:space="preserve">TIR51643, TIR51646 – </w:t>
            </w:r>
            <w:del w:id="2216" w:author="Булуев Илья Иванович" w:date="2023-07-10T14:16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 после требы разложения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 xml:space="preserve">TZIRA51618 –  температур после </w:t>
            </w:r>
            <w:proofErr w:type="spellStart"/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разлогателя</w:t>
            </w:r>
            <w:proofErr w:type="spellEnd"/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 Р14/2</w:t>
            </w:r>
          </w:p>
        </w:tc>
      </w:tr>
      <w:tr w:rsidR="00F94874" w:rsidRPr="00F94874" w14:paraId="6C4B2B7A" w14:textId="77777777" w:rsidTr="00F94874">
        <w:trPr>
          <w:trHeight w:val="615"/>
        </w:trPr>
        <w:tc>
          <w:tcPr>
            <w:tcW w:w="2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74985D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Symbol" w:hAnsi="Times New Roman" w:cs="Symbol"/>
                <w:color w:val="000000"/>
                <w:sz w:val="22"/>
                <w:szCs w:val="22"/>
              </w:rPr>
              <w:t>QY21_1_AMC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05DB44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Концентрация альфа-метилстирола в кубе колонны 21/1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B96B03" w14:textId="27C1D316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TIRCA51704</w:t>
            </w:r>
            <w:ins w:id="2217" w:author="Булуев Илья Иванович" w:date="2023-07-10T14:16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218" w:author="Булуев Илья Иванович" w:date="2023-07-10T14:16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куба колонны 21/1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PIRA527040</w:t>
            </w:r>
            <w:ins w:id="2219" w:author="Булуев Илья Иванович" w:date="2023-07-10T14:17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220" w:author="Булуев Илья Иванович" w:date="2023-07-10T14:17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куба колонны 21/1</w:t>
            </w:r>
          </w:p>
        </w:tc>
      </w:tr>
      <w:tr w:rsidR="00F94874" w:rsidRPr="00F94874" w14:paraId="655AE1C9" w14:textId="77777777" w:rsidTr="00F94874">
        <w:trPr>
          <w:trHeight w:val="615"/>
        </w:trPr>
        <w:tc>
          <w:tcPr>
            <w:tcW w:w="2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CFDBE9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lastRenderedPageBreak/>
              <w:t>QY21_2_AMC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344566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Концентрация альфа-метилстирола в кубе колонны 21/2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572607" w14:textId="5B90B2FA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TIRCA51708</w:t>
            </w:r>
            <w:ins w:id="2221" w:author="Булуев Илья Иванович" w:date="2023-07-10T14:17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222" w:author="Булуев Илья Иванович" w:date="2023-07-10T14:17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куба колонны 21/2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PIRA527080</w:t>
            </w:r>
            <w:ins w:id="2223" w:author="Булуев Илья Иванович" w:date="2023-07-10T14:17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224" w:author="Булуев Илья Иванович" w:date="2023-07-10T14:17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куба колонны 21/2</w:t>
            </w:r>
          </w:p>
        </w:tc>
      </w:tr>
      <w:tr w:rsidR="00F94874" w:rsidRPr="00F94874" w14:paraId="7F3F2297" w14:textId="77777777" w:rsidTr="00F94874">
        <w:trPr>
          <w:trHeight w:val="1215"/>
        </w:trPr>
        <w:tc>
          <w:tcPr>
            <w:tcW w:w="2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94D6F9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QY21_1_PHEN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08116E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Концентрация фенола в дистилляте колонны 21/1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919648" w14:textId="14BB1EC4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TIRA51703</w:t>
            </w:r>
            <w:ins w:id="2225" w:author="Булуев Илья Иванович" w:date="2023-07-10T14:17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226" w:author="Булуев Илья Иванович" w:date="2023-07-10T14:17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верха колонны 21/1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FIRC53703</w:t>
            </w:r>
            <w:ins w:id="2227" w:author="Булуев Илья Иванович" w:date="2023-07-10T14:17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228" w:author="Булуев Илья Иванович" w:date="2023-07-10T14:17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орошения  колонны 21/1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FF</w:t>
            </w:r>
            <w:ins w:id="2229" w:author="Булуев Илья Иванович" w:date="2023-07-10T14:17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230" w:author="Булуев Илья Иванович" w:date="2023-07-10T14:17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</w:delText>
              </w:r>
            </w:del>
            <w:proofErr w:type="spellStart"/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флегмовое</w:t>
            </w:r>
            <w:proofErr w:type="spellEnd"/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 число колонны 21/1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FIR53220</w:t>
            </w:r>
            <w:ins w:id="2231" w:author="Булуев Илья Иванович" w:date="2023-07-10T14:17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232" w:author="Булуев Илья Иванович" w:date="2023-07-10T14:17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ацетона-сырца из колонн 21/1,2</w:t>
            </w:r>
          </w:p>
        </w:tc>
      </w:tr>
      <w:tr w:rsidR="00F94874" w:rsidRPr="00F94874" w14:paraId="2280379E" w14:textId="77777777" w:rsidTr="00F94874">
        <w:trPr>
          <w:trHeight w:val="1215"/>
        </w:trPr>
        <w:tc>
          <w:tcPr>
            <w:tcW w:w="2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1F0446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QY21_2_PHEN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F3D05E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Концентрация фенола в дистилляте колонны 21/2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8D5EF2" w14:textId="1C51E14D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TIRA51706</w:t>
            </w:r>
            <w:ins w:id="2233" w:author="Булуев Илья Иванович" w:date="2023-07-10T14:17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234" w:author="Булуев Илья Иванович" w:date="2023-07-10T14:17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верха колонны 21/2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FIRC53707</w:t>
            </w:r>
            <w:ins w:id="2235" w:author="Булуев Илья Иванович" w:date="2023-07-10T14:17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236" w:author="Булуев Илья Иванович" w:date="2023-07-10T14:17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орошения  колонны 21/2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FF</w:t>
            </w:r>
            <w:ins w:id="2237" w:author="Булуев Илья Иванович" w:date="2023-07-10T14:17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238" w:author="Булуев Илья Иванович" w:date="2023-07-10T14:17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</w:delText>
              </w:r>
            </w:del>
            <w:proofErr w:type="spellStart"/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флегмовое</w:t>
            </w:r>
            <w:proofErr w:type="spellEnd"/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 число колонны 21/2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FIR53220</w:t>
            </w:r>
            <w:ins w:id="2239" w:author="Булуев Илья Иванович" w:date="2023-07-10T14:17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240" w:author="Булуев Илья Иванович" w:date="2023-07-10T14:17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ацетона-сырца из колонн 21/1,2</w:t>
            </w:r>
          </w:p>
        </w:tc>
      </w:tr>
      <w:tr w:rsidR="00F94874" w:rsidRPr="00F94874" w14:paraId="2525FC7D" w14:textId="77777777" w:rsidTr="00F94874">
        <w:trPr>
          <w:trHeight w:val="1215"/>
        </w:trPr>
        <w:tc>
          <w:tcPr>
            <w:tcW w:w="2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E269BD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QY30a_H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FF3A20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Кислотность дистиллята К30а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659587" w14:textId="262CFAA5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FF</w:t>
            </w:r>
            <w:ins w:id="2241" w:author="Булуев Илья Иванович" w:date="2023-07-10T14:17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242" w:author="Булуев Илья Иванович" w:date="2023-07-10T14:17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</w:delText>
              </w:r>
            </w:del>
            <w:proofErr w:type="spellStart"/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флегмовое</w:t>
            </w:r>
            <w:proofErr w:type="spellEnd"/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 число колонны К-30а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TIRCA51370</w:t>
            </w:r>
            <w:ins w:id="2243" w:author="Булуев Илья Иванович" w:date="2023-07-10T14:18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244" w:author="Булуев Илья Иванович" w:date="2023-07-10T14:18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верха колонны К-30а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PIRA52340</w:t>
            </w:r>
            <w:ins w:id="2245" w:author="Булуев Илья Иванович" w:date="2023-07-10T14:18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246" w:author="Булуев Илья Иванович" w:date="2023-07-10T14:18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верха колонны К-30а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FR</w:t>
            </w:r>
            <w:ins w:id="2247" w:author="Булуев Илья Иванович" w:date="2023-07-10T14:18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248" w:author="Булуев Илья Иванович" w:date="2023-07-10T14:18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Удельный расход щелочи в К-30а</w:t>
            </w:r>
          </w:p>
        </w:tc>
      </w:tr>
      <w:tr w:rsidR="00F94874" w:rsidRPr="00F94874" w14:paraId="5C2FCD8E" w14:textId="77777777" w:rsidTr="00F94874">
        <w:trPr>
          <w:trHeight w:val="1515"/>
        </w:trPr>
        <w:tc>
          <w:tcPr>
            <w:tcW w:w="2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5413D6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QY130_VL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89DD12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Влага в ацетоне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F2DDB3" w14:textId="7B7E0B29" w:rsidR="00F94874" w:rsidRPr="00F94874" w:rsidRDefault="00F94874" w:rsidP="00A84CF2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FF</w:t>
            </w:r>
            <w:ins w:id="2249" w:author="Булуев Илья Иванович" w:date="2023-07-10T14:18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250" w:author="Булуев Илья Иванович" w:date="2023-07-10T14:18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</w:delText>
              </w:r>
            </w:del>
            <w:proofErr w:type="spellStart"/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флегмовое</w:t>
            </w:r>
            <w:proofErr w:type="spellEnd"/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 число колонны К-130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TIR51140</w:t>
            </w:r>
            <w:ins w:id="2251" w:author="Булуев Илья Иванович" w:date="2023-07-10T14:18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252" w:author="Булуев Илья Иванович" w:date="2023-07-10T14:18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верха колонны 130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TIR51341</w:t>
            </w:r>
            <w:ins w:id="2253" w:author="Булуев Илья Иванович" w:date="2023-07-10T14:18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254" w:author="Булуев Илья Иванович" w:date="2023-07-10T14:18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куба колонны 30а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PIRA52330</w:t>
            </w:r>
            <w:del w:id="2255" w:author="Булуев Илья Иванович" w:date="2023-07-10T14:18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куба колонны 30а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PIRA52232</w:t>
            </w:r>
            <w:ins w:id="2256" w:author="Булуев Илья Иванович" w:date="2023-07-10T14:18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257" w:author="Булуев Илья Иванович" w:date="2023-07-10T14:18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верха колонны 130</w:t>
            </w:r>
          </w:p>
        </w:tc>
      </w:tr>
      <w:tr w:rsidR="00F94874" w:rsidRPr="00F94874" w14:paraId="3C23BE6C" w14:textId="77777777" w:rsidTr="00F94874">
        <w:trPr>
          <w:trHeight w:val="915"/>
        </w:trPr>
        <w:tc>
          <w:tcPr>
            <w:tcW w:w="2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ED9CE6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QY130_ACTL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A8F501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Концентрация ацетона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CBEBD9" w14:textId="2D557028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FF</w:t>
            </w:r>
            <w:ins w:id="2258" w:author="Булуев Илья Иванович" w:date="2023-07-10T14:18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259" w:author="Булуев Илья Иванович" w:date="2023-07-10T14:18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</w:delText>
              </w:r>
            </w:del>
            <w:proofErr w:type="spellStart"/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флегмовое</w:t>
            </w:r>
            <w:proofErr w:type="spellEnd"/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 число колонны К-130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TIR51140</w:t>
            </w:r>
            <w:ins w:id="2260" w:author="Булуев Илья Иванович" w:date="2023-07-10T14:18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261" w:author="Булуев Илья Иванович" w:date="2023-07-10T14:18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верха колонны 130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PIRA52232</w:t>
            </w:r>
            <w:ins w:id="2262" w:author="Булуев Илья Иванович" w:date="2023-07-10T14:18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263" w:author="Булуев Илья Иванович" w:date="2023-07-10T14:18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верха колонны 130</w:t>
            </w:r>
          </w:p>
        </w:tc>
      </w:tr>
      <w:tr w:rsidR="00F94874" w:rsidRPr="00F94874" w14:paraId="089AC5D0" w14:textId="77777777" w:rsidTr="00F94874">
        <w:trPr>
          <w:trHeight w:val="615"/>
        </w:trPr>
        <w:tc>
          <w:tcPr>
            <w:tcW w:w="2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4CFFDD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QY130_ACTH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0097D4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Концентрация ацетона в кубе колонны 130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CD71FC" w14:textId="74C45360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TIR51111</w:t>
            </w:r>
            <w:ins w:id="2264" w:author="Булуев Илья Иванович" w:date="2023-07-10T14:18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265" w:author="Булуев Илья Иванович" w:date="2023-07-10T14:18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куба колонны 130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PIRA52231</w:t>
            </w:r>
            <w:ins w:id="2266" w:author="Булуев Илья Иванович" w:date="2023-07-10T14:18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267" w:author="Булуев Илья Иванович" w:date="2023-07-10T14:18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куба колонны 130</w:t>
            </w:r>
          </w:p>
        </w:tc>
      </w:tr>
      <w:tr w:rsidR="00F94874" w:rsidRPr="00F94874" w14:paraId="244777DB" w14:textId="77777777" w:rsidTr="00F94874">
        <w:trPr>
          <w:trHeight w:val="915"/>
        </w:trPr>
        <w:tc>
          <w:tcPr>
            <w:tcW w:w="2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A37A61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QY130_OH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9AAF74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Щелочность в кубе колонны 130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49FBA4" w14:textId="3D2C6B53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TIR51111</w:t>
            </w:r>
            <w:ins w:id="2268" w:author="Булуев Илья Иванович" w:date="2023-07-10T14:18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269" w:author="Булуев Илья Иванович" w:date="2023-07-10T14:18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куба колонны 130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PIRA52231</w:t>
            </w:r>
            <w:ins w:id="2270" w:author="Булуев Илья Иванович" w:date="2023-07-10T14:19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271" w:author="Булуев Илья Иванович" w:date="2023-07-10T14:19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куба колонны 130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FR</w:t>
            </w:r>
            <w:ins w:id="2272" w:author="Булуев Илья Иванович" w:date="2023-07-10T14:19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273" w:author="Булуев Илья Иванович" w:date="2023-07-10T14:19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Удельный расход щелочи в К-130</w:t>
            </w:r>
          </w:p>
        </w:tc>
      </w:tr>
      <w:tr w:rsidR="00F94874" w:rsidRPr="00F94874" w14:paraId="36FF82FC" w14:textId="77777777" w:rsidTr="00F94874">
        <w:trPr>
          <w:trHeight w:val="915"/>
        </w:trPr>
        <w:tc>
          <w:tcPr>
            <w:tcW w:w="2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CDC5A7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QY37_3_Pr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24813E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Концентрация примесей в дистилляте колонны 37.3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7EFEBE" w14:textId="26F67A3F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TIRCA51801</w:t>
            </w:r>
            <w:ins w:id="2274" w:author="Булуев Илья Иванович" w:date="2023-07-10T14:19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275" w:author="Булуев Илья Иванович" w:date="2023-07-10T14:19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верха колонны 37.1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PIR528020</w:t>
            </w:r>
            <w:ins w:id="2276" w:author="Булуев Илья Иванович" w:date="2023-07-10T14:19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277" w:author="Булуев Илья Иванович" w:date="2023-07-10T14:19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верха колонны 37.1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FF</w:t>
            </w:r>
            <w:ins w:id="2278" w:author="Булуев Илья Иванович" w:date="2023-07-10T14:19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279" w:author="Булуев Илья Иванович" w:date="2023-07-10T14:19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</w:delText>
              </w:r>
            </w:del>
            <w:proofErr w:type="spellStart"/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флегмовое</w:t>
            </w:r>
            <w:proofErr w:type="spellEnd"/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 число колонны 37.1</w:t>
            </w:r>
          </w:p>
        </w:tc>
      </w:tr>
      <w:tr w:rsidR="00F94874" w:rsidRPr="00F94874" w14:paraId="102B7562" w14:textId="77777777" w:rsidTr="00F94874">
        <w:trPr>
          <w:trHeight w:val="615"/>
        </w:trPr>
        <w:tc>
          <w:tcPr>
            <w:tcW w:w="2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50CDB9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QY37_3_PHEN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F0F352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Концентрация фенола в кубе колонны 37.3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B364B6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TIRCA51803 -температура куба колонны 37.1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PIR528030 - давление куба колонны 37.2</w:t>
            </w:r>
          </w:p>
        </w:tc>
      </w:tr>
      <w:tr w:rsidR="00F94874" w:rsidRPr="00F94874" w14:paraId="3E8588BB" w14:textId="77777777" w:rsidTr="00F94874">
        <w:trPr>
          <w:trHeight w:val="915"/>
        </w:trPr>
        <w:tc>
          <w:tcPr>
            <w:tcW w:w="2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42ED37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QY100_PHEN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93552A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Концентрация примесей в дистилляте колонны 100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36DB3C" w14:textId="59FE4009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TIC51840</w:t>
            </w:r>
            <w:ins w:id="2280" w:author="Булуев Илья Иванович" w:date="2023-07-10T14:19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281" w:author="Булуев Илья Иванович" w:date="2023-07-10T14:19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верха колонны 100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PIR528030</w:t>
            </w:r>
            <w:ins w:id="2282" w:author="Булуев Илья Иванович" w:date="2023-07-10T14:19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283" w:author="Булуев Илья Иванович" w:date="2023-07-10T14:19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давление </w:t>
            </w:r>
            <w:proofErr w:type="spellStart"/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кубаколонны</w:t>
            </w:r>
            <w:proofErr w:type="spellEnd"/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 100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FF</w:t>
            </w:r>
            <w:ins w:id="2284" w:author="Булуев Илья Иванович" w:date="2023-07-10T14:19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285" w:author="Булуев Илья Иванович" w:date="2023-07-10T14:19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</w:delText>
              </w:r>
            </w:del>
            <w:proofErr w:type="spellStart"/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Флегмовое</w:t>
            </w:r>
            <w:proofErr w:type="spellEnd"/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 число колонны 100</w:t>
            </w:r>
          </w:p>
        </w:tc>
      </w:tr>
      <w:tr w:rsidR="00F94874" w:rsidRPr="00F94874" w14:paraId="0D4777AB" w14:textId="77777777" w:rsidTr="00F94874">
        <w:trPr>
          <w:trHeight w:val="615"/>
        </w:trPr>
        <w:tc>
          <w:tcPr>
            <w:tcW w:w="2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DB320C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QY100_Pr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1BAE1C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Концентрация примесей в кубе колонны 100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F3210A" w14:textId="59EB805D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TIRCA51803</w:t>
            </w:r>
            <w:ins w:id="2286" w:author="Булуев Илья Иванович" w:date="2023-07-10T14:19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287" w:author="Булуев Илья Иванович" w:date="2023-07-10T14:19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куба колонны 100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PIR528030</w:t>
            </w:r>
            <w:ins w:id="2288" w:author="Булуев Илья Иванович" w:date="2023-07-10T14:19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289" w:author="Булуев Илья Иванович" w:date="2023-07-10T14:19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куба колонны 100</w:t>
            </w:r>
          </w:p>
        </w:tc>
      </w:tr>
      <w:tr w:rsidR="00F94874" w:rsidRPr="00F94874" w14:paraId="075146F4" w14:textId="77777777" w:rsidTr="00F94874">
        <w:trPr>
          <w:trHeight w:val="915"/>
        </w:trPr>
        <w:tc>
          <w:tcPr>
            <w:tcW w:w="2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C69857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QY48_Pr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CF0472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Концентрация примесей в товарном феноле колонны 48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EA3DC9" w14:textId="2CDBFBBC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TIR51284 </w:t>
            </w:r>
            <w:ins w:id="2290" w:author="Булуев Илья Иванович" w:date="2023-07-10T14:19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291" w:author="Булуев Илья Иванович" w:date="2023-07-10T14:19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верха колонны К-48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PZIRA52871</w:t>
            </w:r>
            <w:ins w:id="2292" w:author="Булуев Илья Иванович" w:date="2023-07-10T14:19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293" w:author="Булуев Илья Иванович" w:date="2023-07-10T14:19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верха колонны К-48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FF</w:t>
            </w:r>
            <w:ins w:id="2294" w:author="Булуев Илья Иванович" w:date="2023-07-10T14:19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295" w:author="Булуев Илья Иванович" w:date="2023-07-10T14:19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</w:delText>
              </w:r>
            </w:del>
            <w:proofErr w:type="spellStart"/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флегмовое</w:t>
            </w:r>
            <w:proofErr w:type="spellEnd"/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 число колонны К-48</w:t>
            </w:r>
          </w:p>
        </w:tc>
      </w:tr>
      <w:tr w:rsidR="00F94874" w:rsidRPr="00F94874" w14:paraId="5F49875D" w14:textId="77777777" w:rsidTr="00F94874">
        <w:trPr>
          <w:trHeight w:val="915"/>
        </w:trPr>
        <w:tc>
          <w:tcPr>
            <w:tcW w:w="2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1BA6BA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QY48_PHEN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D80E3A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Концентрация фенола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A6AD0C" w14:textId="17B979D9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TIR51284</w:t>
            </w:r>
            <w:ins w:id="2296" w:author="Булуев Илья Иванович" w:date="2023-07-10T14:19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297" w:author="Булуев Илья Иванович" w:date="2023-07-10T14:19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верха колонны К-48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PZIRA52871</w:t>
            </w:r>
            <w:ins w:id="2298" w:author="Булуев Илья Иванович" w:date="2023-07-10T14:20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299" w:author="Булуев Илья Иванович" w:date="2023-07-10T14:20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верха колонны К-48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FF</w:t>
            </w:r>
            <w:ins w:id="2300" w:author="Булуев Илья Иванович" w:date="2023-07-10T14:19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301" w:author="Булуев Илья Иванович" w:date="2023-07-10T14:19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</w:delText>
              </w:r>
            </w:del>
            <w:proofErr w:type="spellStart"/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флегмовое</w:t>
            </w:r>
            <w:proofErr w:type="spellEnd"/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 число колонны К-48</w:t>
            </w:r>
          </w:p>
        </w:tc>
      </w:tr>
      <w:tr w:rsidR="00F94874" w:rsidRPr="00F94874" w14:paraId="17DE5F8F" w14:textId="77777777" w:rsidTr="00F94874">
        <w:trPr>
          <w:trHeight w:val="1515"/>
        </w:trPr>
        <w:tc>
          <w:tcPr>
            <w:tcW w:w="2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DAEB1B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lastRenderedPageBreak/>
              <w:t>QY48_VL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7A2900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Влага в феноле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83B5B3" w14:textId="551AE214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TIR51284</w:t>
            </w:r>
            <w:ins w:id="2302" w:author="Булуев Илья Иванович" w:date="2023-07-10T14:20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303" w:author="Булуев Илья Иванович" w:date="2023-07-10T14:20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верха колонны К-48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PZIRA52871</w:t>
            </w:r>
            <w:ins w:id="2304" w:author="Булуев Илья Иванович" w:date="2023-07-10T14:20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305" w:author="Булуев Илья Иванович" w:date="2023-07-10T14:20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верха колонны К-48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FF</w:t>
            </w:r>
            <w:ins w:id="2306" w:author="Булуев Илья Иванович" w:date="2023-07-10T14:20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307" w:author="Булуев Илья Иванович" w:date="2023-07-10T14:20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</w:delText>
              </w:r>
            </w:del>
            <w:proofErr w:type="spellStart"/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флегмовое</w:t>
            </w:r>
            <w:proofErr w:type="spellEnd"/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 число колонны К-48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TIR51863</w:t>
            </w:r>
            <w:ins w:id="2308" w:author="Булуев Илья Иванович" w:date="2023-07-10T14:20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309" w:author="Булуев Илья Иванович" w:date="2023-07-10T14:20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куба колонны К-90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PZIRA528630</w:t>
            </w:r>
            <w:ins w:id="2310" w:author="Булуев Илья Иванович" w:date="2023-07-10T14:20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311" w:author="Булуев Илья Иванович" w:date="2023-07-10T14:20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куба колонны К-90</w:t>
            </w:r>
          </w:p>
        </w:tc>
      </w:tr>
      <w:tr w:rsidR="00F94874" w:rsidRPr="00F94874" w14:paraId="23DFA377" w14:textId="77777777" w:rsidTr="00F94874">
        <w:trPr>
          <w:trHeight w:val="615"/>
        </w:trPr>
        <w:tc>
          <w:tcPr>
            <w:tcW w:w="2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04A805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QY48_PHEND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AEB510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Концентрация фенола в кубе колонны 48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64FA36" w14:textId="04D8D812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TIRCA51281</w:t>
            </w:r>
            <w:ins w:id="2312" w:author="Булуев Илья Иванович" w:date="2023-07-10T14:20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313" w:author="Булуев Илья Иванович" w:date="2023-07-10T14:20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куба колонны К-48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PZIRA52872</w:t>
            </w:r>
            <w:ins w:id="2314" w:author="Булуев Илья Иванович" w:date="2023-07-10T14:20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315" w:author="Булуев Илья Иванович" w:date="2023-07-10T14:20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куба колонны К-48</w:t>
            </w:r>
          </w:p>
        </w:tc>
      </w:tr>
      <w:tr w:rsidR="00F94874" w:rsidRPr="00F94874" w14:paraId="047FB9A9" w14:textId="77777777" w:rsidTr="00F94874">
        <w:trPr>
          <w:trHeight w:val="915"/>
        </w:trPr>
        <w:tc>
          <w:tcPr>
            <w:tcW w:w="2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8EC866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QY90_PHEN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AAC56C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Концентрация фенола в дистилляте колонны К-90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64AE4D" w14:textId="57343A5C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TIR51861</w:t>
            </w:r>
            <w:ins w:id="2316" w:author="Булуев Илья Иванович" w:date="2023-07-10T14:20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317" w:author="Булуев Илья Иванович" w:date="2023-07-10T14:20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верха колонны 90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PIR528610</w:t>
            </w:r>
            <w:ins w:id="2318" w:author="Булуев Илья Иванович" w:date="2023-07-10T14:20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319" w:author="Булуев Илья Иванович" w:date="2023-07-10T14:20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верха колонны 90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FF</w:t>
            </w:r>
            <w:ins w:id="2320" w:author="Булуев Илья Иванович" w:date="2023-07-10T14:20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321" w:author="Булуев Илья Иванович" w:date="2023-07-10T14:20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</w:delText>
              </w:r>
            </w:del>
            <w:proofErr w:type="spellStart"/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флегмовое</w:t>
            </w:r>
            <w:proofErr w:type="spellEnd"/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 число колонны 90</w:t>
            </w:r>
          </w:p>
        </w:tc>
      </w:tr>
    </w:tbl>
    <w:p w14:paraId="6A62576D" w14:textId="1E58A844" w:rsidR="00B31960" w:rsidRDefault="00B31960" w:rsidP="0043247A">
      <w:pPr>
        <w:pStyle w:val="af4"/>
        <w:spacing w:line="240" w:lineRule="auto"/>
      </w:pPr>
    </w:p>
    <w:p w14:paraId="03A183DF" w14:textId="29A8C256" w:rsidR="00815DE2" w:rsidRDefault="00FA1295" w:rsidP="0050271C">
      <w:pPr>
        <w:pStyle w:val="af4"/>
        <w:spacing w:line="240" w:lineRule="auto"/>
        <w:ind w:firstLine="0"/>
      </w:pPr>
      <w:r>
        <w:t xml:space="preserve">Таблица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Таблица \* ARABIC \s 1 ">
        <w:r>
          <w:rPr>
            <w:noProof/>
          </w:rPr>
          <w:t>3</w:t>
        </w:r>
      </w:fldSimple>
      <w:del w:id="2322" w:author="Булуев Илья Иванович" w:date="2023-07-10T14:20:00Z">
        <w:r w:rsidRPr="00C50EE7" w:rsidDel="002279BB">
          <w:delText xml:space="preserve"> </w:delText>
        </w:r>
      </w:del>
      <w:r w:rsidR="00815DE2" w:rsidRPr="00396657">
        <w:t xml:space="preserve">  – Предварительный перечень виртуальных анализаторов</w:t>
      </w:r>
      <w:r w:rsidR="00815DE2">
        <w:t xml:space="preserve"> п</w:t>
      </w:r>
      <w:r w:rsidR="00815DE2" w:rsidRPr="000006F0">
        <w:t>роизводств</w:t>
      </w:r>
      <w:r w:rsidR="00815DE2">
        <w:t>а</w:t>
      </w:r>
      <w:r w:rsidR="00815DE2" w:rsidRPr="000006F0">
        <w:t xml:space="preserve"> </w:t>
      </w:r>
      <w:proofErr w:type="spellStart"/>
      <w:r w:rsidR="00815DE2">
        <w:t>бисфенола</w:t>
      </w:r>
      <w:proofErr w:type="spellEnd"/>
      <w:r w:rsidR="00815DE2">
        <w:t xml:space="preserve"> А.</w:t>
      </w:r>
    </w:p>
    <w:tbl>
      <w:tblPr>
        <w:tblW w:w="992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2410"/>
        <w:gridCol w:w="3421"/>
        <w:gridCol w:w="3383"/>
      </w:tblGrid>
      <w:tr w:rsidR="000E4D9D" w:rsidRPr="00C24A70" w14:paraId="31DE8982" w14:textId="77777777" w:rsidTr="000E4D9D">
        <w:trPr>
          <w:trHeight w:val="300"/>
          <w:tblHeader/>
        </w:trPr>
        <w:tc>
          <w:tcPr>
            <w:tcW w:w="709" w:type="dxa"/>
            <w:shd w:val="clear" w:color="auto" w:fill="auto"/>
            <w:vAlign w:val="center"/>
            <w:hideMark/>
          </w:tcPr>
          <w:p w14:paraId="41B88104" w14:textId="77777777" w:rsidR="000E4D9D" w:rsidRPr="00C24A70" w:rsidRDefault="000E4D9D" w:rsidP="00550592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C24A70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№</w:t>
            </w:r>
          </w:p>
        </w:tc>
        <w:tc>
          <w:tcPr>
            <w:tcW w:w="2410" w:type="dxa"/>
            <w:shd w:val="clear" w:color="auto" w:fill="auto"/>
            <w:vAlign w:val="center"/>
            <w:hideMark/>
          </w:tcPr>
          <w:p w14:paraId="5E3A4C05" w14:textId="77777777" w:rsidR="000E4D9D" w:rsidRPr="00C24A70" w:rsidRDefault="000E4D9D" w:rsidP="00550592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C24A70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Позиция ВА</w:t>
            </w:r>
          </w:p>
        </w:tc>
        <w:tc>
          <w:tcPr>
            <w:tcW w:w="3421" w:type="dxa"/>
            <w:shd w:val="clear" w:color="auto" w:fill="auto"/>
            <w:vAlign w:val="center"/>
            <w:hideMark/>
          </w:tcPr>
          <w:p w14:paraId="7D834649" w14:textId="77777777" w:rsidR="000E4D9D" w:rsidRPr="00C24A70" w:rsidRDefault="000E4D9D" w:rsidP="00550592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C24A70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Описание ВА</w:t>
            </w:r>
          </w:p>
        </w:tc>
        <w:tc>
          <w:tcPr>
            <w:tcW w:w="3383" w:type="dxa"/>
            <w:shd w:val="clear" w:color="auto" w:fill="auto"/>
            <w:vAlign w:val="center"/>
            <w:hideMark/>
          </w:tcPr>
          <w:p w14:paraId="302C62FE" w14:textId="77777777" w:rsidR="000E4D9D" w:rsidRPr="00C24A70" w:rsidRDefault="000E4D9D" w:rsidP="00550592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C24A70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Предварительные входные параметры ВА</w:t>
            </w:r>
          </w:p>
        </w:tc>
      </w:tr>
      <w:tr w:rsidR="000E4D9D" w:rsidRPr="00C24A70" w14:paraId="6B8478C5" w14:textId="77777777" w:rsidTr="000E4D9D">
        <w:trPr>
          <w:trHeight w:val="300"/>
        </w:trPr>
        <w:tc>
          <w:tcPr>
            <w:tcW w:w="9923" w:type="dxa"/>
            <w:gridSpan w:val="4"/>
            <w:shd w:val="clear" w:color="auto" w:fill="auto"/>
            <w:vAlign w:val="center"/>
          </w:tcPr>
          <w:p w14:paraId="414E14E5" w14:textId="77777777" w:rsidR="000E4D9D" w:rsidRPr="00C24A70" w:rsidRDefault="000E4D9D" w:rsidP="00550592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  <w:lang w:val="en-US"/>
              </w:rPr>
            </w:pPr>
            <w:r w:rsidRPr="007B2333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 xml:space="preserve">Установка синтеза </w:t>
            </w:r>
            <w:proofErr w:type="spellStart"/>
            <w:r w:rsidRPr="007B2333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бисфенола</w:t>
            </w:r>
            <w:proofErr w:type="spellEnd"/>
            <w:r w:rsidRPr="007B2333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 xml:space="preserve"> А</w:t>
            </w:r>
          </w:p>
        </w:tc>
      </w:tr>
      <w:tr w:rsidR="000E4D9D" w:rsidRPr="000852A4" w14:paraId="55ACD3FA" w14:textId="77777777" w:rsidTr="000E4D9D">
        <w:trPr>
          <w:trHeight w:val="600"/>
        </w:trPr>
        <w:tc>
          <w:tcPr>
            <w:tcW w:w="709" w:type="dxa"/>
            <w:shd w:val="clear" w:color="auto" w:fill="auto"/>
            <w:vAlign w:val="center"/>
          </w:tcPr>
          <w:p w14:paraId="541A06C4" w14:textId="77777777" w:rsidR="000E4D9D" w:rsidRPr="00C24A70" w:rsidRDefault="000E4D9D" w:rsidP="000E4D9D">
            <w:pPr>
              <w:pStyle w:val="affff6"/>
              <w:numPr>
                <w:ilvl w:val="0"/>
                <w:numId w:val="42"/>
              </w:numPr>
              <w:spacing w:line="240" w:lineRule="auto"/>
              <w:ind w:left="593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8267F2" w14:textId="77777777" w:rsidR="000E4D9D" w:rsidRDefault="000E4D9D" w:rsidP="00550592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  <w:r w:rsidRPr="00C24A70">
              <w:rPr>
                <w:rFonts w:ascii="Times New Roman" w:hAnsi="Times New Roman"/>
                <w:color w:val="000000"/>
                <w:sz w:val="22"/>
                <w:szCs w:val="22"/>
              </w:rPr>
              <w:t>QY1(</w:t>
            </w:r>
            <w:r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BPA</w:t>
            </w:r>
            <w:r w:rsidRPr="00C24A70">
              <w:rPr>
                <w:rFonts w:ascii="Times New Roman" w:hAnsi="Times New Roman"/>
                <w:color w:val="000000"/>
                <w:sz w:val="22"/>
                <w:szCs w:val="22"/>
              </w:rPr>
              <w:t>)</w:t>
            </w:r>
          </w:p>
          <w:p w14:paraId="76DA611D" w14:textId="77777777" w:rsidR="000E4D9D" w:rsidRPr="008A3A66" w:rsidRDefault="000E4D9D" w:rsidP="00550592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8A3A6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(при условии проведения ежедневных </w:t>
            </w:r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ЛА</w:t>
            </w:r>
            <w:r w:rsidRPr="008A3A6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)</w:t>
            </w:r>
          </w:p>
        </w:tc>
        <w:tc>
          <w:tcPr>
            <w:tcW w:w="34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CC8A33" w14:textId="77777777" w:rsidR="000E4D9D" w:rsidRPr="00C24A70" w:rsidRDefault="000E4D9D" w:rsidP="00550592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Содержание </w:t>
            </w:r>
            <w:proofErr w:type="spellStart"/>
            <w:r>
              <w:rPr>
                <w:rFonts w:ascii="Times New Roman" w:hAnsi="Times New Roman"/>
                <w:color w:val="000000"/>
                <w:sz w:val="22"/>
                <w:szCs w:val="22"/>
              </w:rPr>
              <w:t>бисфенола</w:t>
            </w:r>
            <w:proofErr w:type="spellEnd"/>
            <w:r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А в реакционной массе на выходе реактора № </w:t>
            </w:r>
          </w:p>
        </w:tc>
        <w:tc>
          <w:tcPr>
            <w:tcW w:w="33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DE9952" w14:textId="77777777" w:rsidR="000E4D9D" w:rsidRPr="00EB5A69" w:rsidRDefault="000E4D9D" w:rsidP="00550592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commentRangeStart w:id="2323"/>
            <w:r>
              <w:rPr>
                <w:rFonts w:ascii="Times New Roman" w:hAnsi="Times New Roman"/>
                <w:color w:val="000000"/>
                <w:sz w:val="22"/>
                <w:szCs w:val="22"/>
              </w:rPr>
              <w:t>Р</w:t>
            </w:r>
            <w:r w:rsidRPr="00D07C8F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асход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реакционной массы в реактор №1; мольное отношение ацетона к фенолу на входе реактора №1; </w:t>
            </w:r>
            <w:r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TI</w:t>
            </w:r>
            <w:r w:rsidRPr="00EB5A6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1003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– температура </w:t>
            </w:r>
            <w:r w:rsidRPr="00EB5A6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реакционной массы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на входе в</w:t>
            </w:r>
            <w:r w:rsidRPr="00EB5A6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реактор №1</w:t>
            </w:r>
            <w:commentRangeEnd w:id="2323"/>
            <w:r w:rsidR="00292B25">
              <w:rPr>
                <w:rStyle w:val="affe"/>
              </w:rPr>
              <w:commentReference w:id="2323"/>
            </w:r>
          </w:p>
        </w:tc>
      </w:tr>
      <w:tr w:rsidR="000E4D9D" w:rsidRPr="000852A4" w14:paraId="13EED859" w14:textId="77777777" w:rsidTr="000E4D9D">
        <w:trPr>
          <w:trHeight w:val="600"/>
        </w:trPr>
        <w:tc>
          <w:tcPr>
            <w:tcW w:w="709" w:type="dxa"/>
            <w:shd w:val="clear" w:color="auto" w:fill="auto"/>
            <w:vAlign w:val="center"/>
          </w:tcPr>
          <w:p w14:paraId="624CFAF4" w14:textId="77777777" w:rsidR="000E4D9D" w:rsidRPr="00C24A70" w:rsidRDefault="000E4D9D" w:rsidP="000E4D9D">
            <w:pPr>
              <w:pStyle w:val="affff6"/>
              <w:numPr>
                <w:ilvl w:val="0"/>
                <w:numId w:val="42"/>
              </w:numPr>
              <w:spacing w:line="240" w:lineRule="auto"/>
              <w:ind w:left="593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ru-RU"/>
              </w:rPr>
            </w:pPr>
          </w:p>
        </w:tc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445A60" w14:textId="77777777" w:rsidR="000E4D9D" w:rsidRDefault="000E4D9D" w:rsidP="00550592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  <w:r w:rsidRPr="00C24A70">
              <w:rPr>
                <w:rFonts w:ascii="Times New Roman" w:hAnsi="Times New Roman"/>
                <w:color w:val="000000"/>
                <w:sz w:val="22"/>
                <w:szCs w:val="22"/>
              </w:rPr>
              <w:t>QY</w:t>
            </w:r>
            <w:r w:rsidRPr="003536D1">
              <w:rPr>
                <w:rFonts w:ascii="Times New Roman" w:hAnsi="Times New Roman"/>
                <w:color w:val="000000"/>
                <w:sz w:val="22"/>
                <w:szCs w:val="22"/>
              </w:rPr>
              <w:t>2</w:t>
            </w:r>
            <w:r w:rsidRPr="00C24A70">
              <w:rPr>
                <w:rFonts w:ascii="Times New Roman" w:hAnsi="Times New Roman"/>
                <w:color w:val="000000"/>
                <w:sz w:val="22"/>
                <w:szCs w:val="22"/>
              </w:rPr>
              <w:t>(</w:t>
            </w:r>
            <w:r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BPA</w:t>
            </w:r>
            <w:r w:rsidRPr="00C24A70">
              <w:rPr>
                <w:rFonts w:ascii="Times New Roman" w:hAnsi="Times New Roman"/>
                <w:color w:val="000000"/>
                <w:sz w:val="22"/>
                <w:szCs w:val="22"/>
              </w:rPr>
              <w:t>)</w:t>
            </w:r>
          </w:p>
          <w:p w14:paraId="5F4BF8C1" w14:textId="77777777" w:rsidR="000E4D9D" w:rsidRPr="00C24A70" w:rsidRDefault="000E4D9D" w:rsidP="00550592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8A3A6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(при условии проведения ежедневных </w:t>
            </w:r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ЛА</w:t>
            </w:r>
            <w:r w:rsidRPr="008A3A6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)</w:t>
            </w:r>
          </w:p>
        </w:tc>
        <w:tc>
          <w:tcPr>
            <w:tcW w:w="34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92E2D4" w14:textId="77777777" w:rsidR="000E4D9D" w:rsidRPr="00C24A70" w:rsidRDefault="000E4D9D" w:rsidP="00550592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Содержание </w:t>
            </w:r>
            <w:proofErr w:type="spellStart"/>
            <w:r>
              <w:rPr>
                <w:rFonts w:ascii="Times New Roman" w:hAnsi="Times New Roman"/>
                <w:color w:val="000000"/>
                <w:sz w:val="22"/>
                <w:szCs w:val="22"/>
              </w:rPr>
              <w:t>бисфенола</w:t>
            </w:r>
            <w:proofErr w:type="spellEnd"/>
            <w:r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А в реакционной массе на выходе реактора №2</w:t>
            </w:r>
          </w:p>
        </w:tc>
        <w:tc>
          <w:tcPr>
            <w:tcW w:w="3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1482E9" w14:textId="77777777" w:rsidR="000E4D9D" w:rsidRPr="008624C4" w:rsidRDefault="000E4D9D" w:rsidP="00550592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>Р</w:t>
            </w:r>
            <w:r w:rsidRPr="00D07C8F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асход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реакционной массы в реактор №2; </w:t>
            </w:r>
            <w:commentRangeStart w:id="2324"/>
            <w:r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мольное отношение ацетона к фенолу на входе реактора №2; </w:t>
            </w:r>
            <w:r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TI</w:t>
            </w:r>
            <w:r w:rsidRPr="00EB5A69">
              <w:rPr>
                <w:rFonts w:ascii="Times New Roman" w:hAnsi="Times New Roman"/>
                <w:color w:val="000000"/>
                <w:sz w:val="22"/>
                <w:szCs w:val="22"/>
              </w:rPr>
              <w:t>1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2</w:t>
            </w:r>
            <w:r w:rsidRPr="00EB5A69">
              <w:rPr>
                <w:rFonts w:ascii="Times New Roman" w:hAnsi="Times New Roman"/>
                <w:color w:val="000000"/>
                <w:sz w:val="22"/>
                <w:szCs w:val="22"/>
              </w:rPr>
              <w:t>0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2А</w:t>
            </w:r>
            <w:r w:rsidRPr="00EB5A6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– температура </w:t>
            </w:r>
            <w:r w:rsidRPr="00EB5A6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реакционной массы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на входе в</w:t>
            </w:r>
            <w:r w:rsidRPr="00EB5A6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реактор №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2; </w:t>
            </w:r>
            <w:r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TDI</w:t>
            </w:r>
            <w:r w:rsidRPr="008624C4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1204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–</w:t>
            </w:r>
            <w:r w:rsidRPr="008624C4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перепад температуры в реакторе №2</w:t>
            </w:r>
            <w:commentRangeEnd w:id="2324"/>
            <w:r w:rsidR="00292B25">
              <w:rPr>
                <w:rStyle w:val="affe"/>
              </w:rPr>
              <w:commentReference w:id="2324"/>
            </w:r>
          </w:p>
        </w:tc>
      </w:tr>
      <w:tr w:rsidR="000E4D9D" w:rsidRPr="000852A4" w14:paraId="42C389C6" w14:textId="77777777" w:rsidTr="000E4D9D">
        <w:trPr>
          <w:trHeight w:val="600"/>
        </w:trPr>
        <w:tc>
          <w:tcPr>
            <w:tcW w:w="709" w:type="dxa"/>
            <w:shd w:val="clear" w:color="auto" w:fill="auto"/>
            <w:vAlign w:val="center"/>
          </w:tcPr>
          <w:p w14:paraId="4CEE9A0C" w14:textId="77777777" w:rsidR="000E4D9D" w:rsidRPr="00C24A70" w:rsidRDefault="000E4D9D" w:rsidP="000E4D9D">
            <w:pPr>
              <w:pStyle w:val="affff6"/>
              <w:numPr>
                <w:ilvl w:val="0"/>
                <w:numId w:val="42"/>
              </w:numPr>
              <w:spacing w:line="240" w:lineRule="auto"/>
              <w:ind w:left="593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ru-RU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989A08" w14:textId="77777777" w:rsidR="000E4D9D" w:rsidRDefault="000E4D9D" w:rsidP="00550592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  <w:r w:rsidRPr="00C24A70">
              <w:rPr>
                <w:rFonts w:ascii="Times New Roman" w:hAnsi="Times New Roman"/>
                <w:color w:val="000000"/>
                <w:sz w:val="22"/>
                <w:szCs w:val="22"/>
              </w:rPr>
              <w:t>QY</w:t>
            </w:r>
            <w:r w:rsidRPr="003536D1">
              <w:rPr>
                <w:rFonts w:ascii="Times New Roman" w:hAnsi="Times New Roman"/>
                <w:color w:val="000000"/>
                <w:sz w:val="22"/>
                <w:szCs w:val="22"/>
              </w:rPr>
              <w:t>3</w:t>
            </w:r>
            <w:r w:rsidRPr="00C24A70">
              <w:rPr>
                <w:rFonts w:ascii="Times New Roman" w:hAnsi="Times New Roman"/>
                <w:color w:val="000000"/>
                <w:sz w:val="22"/>
                <w:szCs w:val="22"/>
              </w:rPr>
              <w:t>(</w:t>
            </w:r>
            <w:r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BPA</w:t>
            </w:r>
            <w:r w:rsidRPr="00C24A70">
              <w:rPr>
                <w:rFonts w:ascii="Times New Roman" w:hAnsi="Times New Roman"/>
                <w:color w:val="000000"/>
                <w:sz w:val="22"/>
                <w:szCs w:val="22"/>
              </w:rPr>
              <w:t>)</w:t>
            </w:r>
          </w:p>
          <w:p w14:paraId="115A1AFF" w14:textId="77777777" w:rsidR="000E4D9D" w:rsidRPr="00C24A70" w:rsidRDefault="000E4D9D" w:rsidP="00550592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  <w:r w:rsidRPr="008A3A6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(при условии проведения ежедневных </w:t>
            </w:r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ЛА</w:t>
            </w:r>
            <w:r w:rsidRPr="008A3A6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)</w:t>
            </w:r>
          </w:p>
        </w:tc>
        <w:tc>
          <w:tcPr>
            <w:tcW w:w="34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CA664D" w14:textId="77777777" w:rsidR="000E4D9D" w:rsidRPr="00C24A70" w:rsidRDefault="000E4D9D" w:rsidP="00550592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Содержание </w:t>
            </w:r>
            <w:proofErr w:type="spellStart"/>
            <w:r>
              <w:rPr>
                <w:rFonts w:ascii="Times New Roman" w:hAnsi="Times New Roman"/>
                <w:color w:val="000000"/>
                <w:sz w:val="22"/>
                <w:szCs w:val="22"/>
              </w:rPr>
              <w:t>бисфенола</w:t>
            </w:r>
            <w:proofErr w:type="spellEnd"/>
            <w:r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А в реакционной массе на выходе реактора №3</w:t>
            </w:r>
          </w:p>
        </w:tc>
        <w:tc>
          <w:tcPr>
            <w:tcW w:w="33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C3849F" w14:textId="77777777" w:rsidR="000E4D9D" w:rsidRPr="00C24A70" w:rsidRDefault="000E4D9D" w:rsidP="00550592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  <w:commentRangeStart w:id="2325"/>
            <w:r>
              <w:rPr>
                <w:rFonts w:ascii="Times New Roman" w:hAnsi="Times New Roman"/>
                <w:color w:val="000000"/>
                <w:sz w:val="22"/>
                <w:szCs w:val="22"/>
              </w:rPr>
              <w:t>Р</w:t>
            </w:r>
            <w:r w:rsidRPr="00D07C8F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асход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реакционной массы в реактор №3; мольное отношение ацетона к фенолу на входе реактора №3; </w:t>
            </w:r>
            <w:r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TI</w:t>
            </w:r>
            <w:r w:rsidRPr="00EB5A69">
              <w:rPr>
                <w:rFonts w:ascii="Times New Roman" w:hAnsi="Times New Roman"/>
                <w:color w:val="000000"/>
                <w:sz w:val="22"/>
                <w:szCs w:val="22"/>
              </w:rPr>
              <w:t>1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3</w:t>
            </w:r>
            <w:r w:rsidRPr="00EB5A69">
              <w:rPr>
                <w:rFonts w:ascii="Times New Roman" w:hAnsi="Times New Roman"/>
                <w:color w:val="000000"/>
                <w:sz w:val="22"/>
                <w:szCs w:val="22"/>
              </w:rPr>
              <w:t>03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А</w:t>
            </w:r>
            <w:r w:rsidRPr="00EB5A6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– температура </w:t>
            </w:r>
            <w:r w:rsidRPr="00EB5A6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реакционной массы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на входе в</w:t>
            </w:r>
            <w:r w:rsidRPr="00EB5A6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реактор №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3; </w:t>
            </w:r>
            <w:r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TDI</w:t>
            </w:r>
            <w:r w:rsidRPr="008624C4">
              <w:rPr>
                <w:rFonts w:ascii="Times New Roman" w:hAnsi="Times New Roman"/>
                <w:color w:val="000000"/>
                <w:sz w:val="22"/>
                <w:szCs w:val="22"/>
              </w:rPr>
              <w:t>1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3</w:t>
            </w:r>
            <w:r w:rsidRPr="008624C4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04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–</w:t>
            </w:r>
            <w:r w:rsidRPr="008624C4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перепад температуры в реакторе №2</w:t>
            </w:r>
            <w:commentRangeEnd w:id="2325"/>
            <w:r w:rsidR="00292B25">
              <w:rPr>
                <w:rStyle w:val="affe"/>
              </w:rPr>
              <w:commentReference w:id="2325"/>
            </w:r>
          </w:p>
        </w:tc>
      </w:tr>
      <w:tr w:rsidR="000E4D9D" w:rsidRPr="000852A4" w14:paraId="6D763F2A" w14:textId="77777777" w:rsidTr="000E4D9D">
        <w:trPr>
          <w:trHeight w:val="600"/>
        </w:trPr>
        <w:tc>
          <w:tcPr>
            <w:tcW w:w="709" w:type="dxa"/>
            <w:shd w:val="clear" w:color="auto" w:fill="auto"/>
            <w:vAlign w:val="center"/>
          </w:tcPr>
          <w:p w14:paraId="62894BBE" w14:textId="77777777" w:rsidR="000E4D9D" w:rsidRPr="00C24A70" w:rsidRDefault="000E4D9D" w:rsidP="000E4D9D">
            <w:pPr>
              <w:pStyle w:val="affff6"/>
              <w:numPr>
                <w:ilvl w:val="0"/>
                <w:numId w:val="42"/>
              </w:numPr>
              <w:spacing w:line="240" w:lineRule="auto"/>
              <w:ind w:left="593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ru-RU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2B978F" w14:textId="77777777" w:rsidR="000E4D9D" w:rsidRPr="00EF6435" w:rsidRDefault="000E4D9D" w:rsidP="00550592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  <w:r w:rsidRPr="00EF6435">
              <w:rPr>
                <w:rFonts w:ascii="Times New Roman" w:hAnsi="Times New Roman"/>
                <w:color w:val="000000"/>
                <w:sz w:val="22"/>
                <w:szCs w:val="22"/>
              </w:rPr>
              <w:t>QY200(</w:t>
            </w:r>
            <w:r w:rsidRPr="00EF6435"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H</w:t>
            </w:r>
            <w:r w:rsidRPr="000E4D9D">
              <w:rPr>
                <w:rFonts w:ascii="Times New Roman" w:hAnsi="Times New Roman"/>
                <w:color w:val="000000"/>
                <w:sz w:val="22"/>
                <w:szCs w:val="22"/>
              </w:rPr>
              <w:t>2</w:t>
            </w:r>
            <w:r w:rsidRPr="00EF6435"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O</w:t>
            </w:r>
            <w:r w:rsidRPr="00EF6435">
              <w:rPr>
                <w:rFonts w:ascii="Times New Roman" w:hAnsi="Times New Roman"/>
                <w:color w:val="000000"/>
                <w:sz w:val="22"/>
                <w:szCs w:val="22"/>
              </w:rPr>
              <w:t>)</w:t>
            </w:r>
          </w:p>
          <w:p w14:paraId="4B621321" w14:textId="77777777" w:rsidR="000E4D9D" w:rsidRPr="00EF6435" w:rsidRDefault="000E4D9D" w:rsidP="00550592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  <w:r w:rsidRPr="00EF6435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(при условии проведения ежедневных ЛА)</w:t>
            </w:r>
          </w:p>
        </w:tc>
        <w:tc>
          <w:tcPr>
            <w:tcW w:w="34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84AC16" w14:textId="77777777" w:rsidR="000E4D9D" w:rsidRPr="00EF6435" w:rsidRDefault="000E4D9D" w:rsidP="00550592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  <w:r w:rsidRPr="00EF6435">
              <w:rPr>
                <w:rFonts w:ascii="Times New Roman" w:hAnsi="Times New Roman"/>
                <w:color w:val="000000"/>
                <w:sz w:val="22"/>
                <w:szCs w:val="22"/>
              </w:rPr>
              <w:t>Содержание воды в кубовом продукте колонны С-200</w:t>
            </w:r>
          </w:p>
        </w:tc>
        <w:tc>
          <w:tcPr>
            <w:tcW w:w="33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CA8C53" w14:textId="77777777" w:rsidR="000E4D9D" w:rsidRPr="00B0509D" w:rsidRDefault="000E4D9D" w:rsidP="00550592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TIC</w:t>
            </w:r>
            <w:r w:rsidRPr="00CB0BC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2031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–</w:t>
            </w:r>
            <w:r w:rsidRPr="00CB0BC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температуры после нагревателя поз. Е-203</w:t>
            </w:r>
            <w:r w:rsidRPr="00C76547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; </w:t>
            </w:r>
            <w:r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TI</w:t>
            </w:r>
            <w:r w:rsidRPr="00C76547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2008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–</w:t>
            </w:r>
            <w:r w:rsidRPr="00C76547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температура куба колонны С-200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; </w:t>
            </w:r>
            <w:r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PI</w:t>
            </w:r>
            <w:r w:rsidRPr="00B0509D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2005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–</w:t>
            </w:r>
            <w:r w:rsidRPr="00C76547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давление в</w:t>
            </w:r>
            <w:r w:rsidRPr="00C76547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куб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е</w:t>
            </w:r>
            <w:r w:rsidRPr="00C76547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колонны С-200</w:t>
            </w:r>
          </w:p>
        </w:tc>
      </w:tr>
      <w:tr w:rsidR="000E4D9D" w:rsidRPr="000852A4" w14:paraId="435E8403" w14:textId="77777777" w:rsidTr="000E4D9D">
        <w:trPr>
          <w:trHeight w:val="600"/>
        </w:trPr>
        <w:tc>
          <w:tcPr>
            <w:tcW w:w="709" w:type="dxa"/>
            <w:shd w:val="clear" w:color="auto" w:fill="auto"/>
            <w:vAlign w:val="center"/>
          </w:tcPr>
          <w:p w14:paraId="6C62277D" w14:textId="77777777" w:rsidR="000E4D9D" w:rsidRPr="00C24A70" w:rsidRDefault="000E4D9D" w:rsidP="000E4D9D">
            <w:pPr>
              <w:pStyle w:val="affff6"/>
              <w:numPr>
                <w:ilvl w:val="0"/>
                <w:numId w:val="42"/>
              </w:numPr>
              <w:spacing w:line="240" w:lineRule="auto"/>
              <w:ind w:left="593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ru-RU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91E2B8" w14:textId="77777777" w:rsidR="000E4D9D" w:rsidRPr="00C24A70" w:rsidRDefault="000E4D9D" w:rsidP="00550592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  <w:r w:rsidRPr="00C24A70">
              <w:rPr>
                <w:rFonts w:ascii="Times New Roman" w:hAnsi="Times New Roman"/>
                <w:color w:val="000000"/>
                <w:sz w:val="22"/>
                <w:szCs w:val="22"/>
              </w:rPr>
              <w:t>QY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220</w:t>
            </w:r>
            <w:r w:rsidRPr="00C24A70">
              <w:rPr>
                <w:rFonts w:ascii="Times New Roman" w:hAnsi="Times New Roman"/>
                <w:color w:val="000000"/>
                <w:sz w:val="22"/>
                <w:szCs w:val="22"/>
              </w:rPr>
              <w:t>(</w:t>
            </w:r>
            <w:r w:rsidRPr="00F568FF"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C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3</w:t>
            </w:r>
            <w:r w:rsidRPr="00F568FF"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H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6</w:t>
            </w:r>
            <w:r w:rsidRPr="00F568FF"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O</w:t>
            </w:r>
            <w:r w:rsidRPr="00C24A70">
              <w:rPr>
                <w:rFonts w:ascii="Times New Roman" w:hAnsi="Times New Roman"/>
                <w:color w:val="000000"/>
                <w:sz w:val="22"/>
                <w:szCs w:val="22"/>
              </w:rPr>
              <w:t>)</w:t>
            </w:r>
          </w:p>
        </w:tc>
        <w:tc>
          <w:tcPr>
            <w:tcW w:w="34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B36D82" w14:textId="77777777" w:rsidR="000E4D9D" w:rsidRDefault="000E4D9D" w:rsidP="00550592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>С</w:t>
            </w:r>
            <w:r w:rsidRPr="00745C62">
              <w:rPr>
                <w:rFonts w:ascii="Times New Roman" w:hAnsi="Times New Roman"/>
                <w:color w:val="000000"/>
                <w:sz w:val="22"/>
                <w:szCs w:val="22"/>
              </w:rPr>
              <w:t>одержание ацетона в кубовом продукте колонны С-220</w:t>
            </w:r>
          </w:p>
        </w:tc>
        <w:tc>
          <w:tcPr>
            <w:tcW w:w="33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7CE4B4" w14:textId="77777777" w:rsidR="000E4D9D" w:rsidRPr="00F568FF" w:rsidRDefault="000E4D9D" w:rsidP="00550592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TI</w:t>
            </w:r>
            <w:r w:rsidRPr="00C76547">
              <w:rPr>
                <w:rFonts w:ascii="Times New Roman" w:hAnsi="Times New Roman"/>
                <w:color w:val="000000"/>
                <w:sz w:val="22"/>
                <w:szCs w:val="22"/>
              </w:rPr>
              <w:t>2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2</w:t>
            </w:r>
            <w:r w:rsidRPr="00C76547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08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–</w:t>
            </w:r>
            <w:r w:rsidRPr="00C76547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температура куба колонны С-2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2</w:t>
            </w:r>
            <w:r w:rsidRPr="00C76547">
              <w:rPr>
                <w:rFonts w:ascii="Times New Roman" w:hAnsi="Times New Roman"/>
                <w:color w:val="000000"/>
                <w:sz w:val="22"/>
                <w:szCs w:val="22"/>
              </w:rPr>
              <w:t>0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; </w:t>
            </w:r>
            <w:r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PI</w:t>
            </w:r>
            <w:r w:rsidRPr="00B0509D">
              <w:rPr>
                <w:rFonts w:ascii="Times New Roman" w:hAnsi="Times New Roman"/>
                <w:color w:val="000000"/>
                <w:sz w:val="22"/>
                <w:szCs w:val="22"/>
              </w:rPr>
              <w:t>2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2</w:t>
            </w:r>
            <w:r w:rsidRPr="00B0509D">
              <w:rPr>
                <w:rFonts w:ascii="Times New Roman" w:hAnsi="Times New Roman"/>
                <w:color w:val="000000"/>
                <w:sz w:val="22"/>
                <w:szCs w:val="22"/>
              </w:rPr>
              <w:t>0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2</w:t>
            </w:r>
            <w:r w:rsidRPr="00B0509D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–</w:t>
            </w:r>
            <w:r w:rsidRPr="00C76547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давление в</w:t>
            </w:r>
            <w:r w:rsidRPr="00C76547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куб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е</w:t>
            </w:r>
            <w:r w:rsidRPr="00C76547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колонны С-2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2</w:t>
            </w:r>
            <w:r w:rsidRPr="00C76547">
              <w:rPr>
                <w:rFonts w:ascii="Times New Roman" w:hAnsi="Times New Roman"/>
                <w:color w:val="000000"/>
                <w:sz w:val="22"/>
                <w:szCs w:val="22"/>
              </w:rPr>
              <w:t>0</w:t>
            </w:r>
          </w:p>
        </w:tc>
      </w:tr>
      <w:tr w:rsidR="000E4D9D" w:rsidRPr="000852A4" w14:paraId="78274498" w14:textId="77777777" w:rsidTr="000E4D9D">
        <w:trPr>
          <w:trHeight w:val="600"/>
        </w:trPr>
        <w:tc>
          <w:tcPr>
            <w:tcW w:w="709" w:type="dxa"/>
            <w:shd w:val="clear" w:color="auto" w:fill="auto"/>
            <w:vAlign w:val="center"/>
          </w:tcPr>
          <w:p w14:paraId="1BFB50E4" w14:textId="77777777" w:rsidR="000E4D9D" w:rsidRPr="00C24A70" w:rsidRDefault="000E4D9D" w:rsidP="000E4D9D">
            <w:pPr>
              <w:pStyle w:val="affff6"/>
              <w:numPr>
                <w:ilvl w:val="0"/>
                <w:numId w:val="42"/>
              </w:numPr>
              <w:spacing w:line="240" w:lineRule="auto"/>
              <w:ind w:left="593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ru-RU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5B0097" w14:textId="77777777" w:rsidR="000E4D9D" w:rsidRPr="00607D7B" w:rsidRDefault="000E4D9D" w:rsidP="0055059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607D7B">
              <w:rPr>
                <w:rFonts w:ascii="Times New Roman" w:hAnsi="Times New Roman"/>
                <w:sz w:val="22"/>
                <w:szCs w:val="22"/>
              </w:rPr>
              <w:t>QY230(</w:t>
            </w:r>
            <w:r w:rsidRPr="00607D7B">
              <w:rPr>
                <w:rFonts w:ascii="Times New Roman" w:hAnsi="Times New Roman"/>
                <w:sz w:val="22"/>
                <w:szCs w:val="22"/>
                <w:lang w:val="en-US"/>
              </w:rPr>
              <w:t>СН</w:t>
            </w:r>
            <w:r w:rsidRPr="00607D7B">
              <w:rPr>
                <w:rFonts w:ascii="Times New Roman" w:hAnsi="Times New Roman"/>
                <w:sz w:val="22"/>
                <w:szCs w:val="22"/>
              </w:rPr>
              <w:t>3</w:t>
            </w:r>
            <w:r w:rsidRPr="00607D7B">
              <w:rPr>
                <w:rFonts w:ascii="Times New Roman" w:hAnsi="Times New Roman"/>
                <w:sz w:val="22"/>
                <w:szCs w:val="22"/>
                <w:lang w:val="en-US"/>
              </w:rPr>
              <w:t>OH</w:t>
            </w:r>
            <w:r w:rsidRPr="00607D7B">
              <w:rPr>
                <w:rFonts w:ascii="Times New Roman" w:hAnsi="Times New Roman"/>
                <w:sz w:val="22"/>
                <w:szCs w:val="22"/>
              </w:rPr>
              <w:t>)</w:t>
            </w:r>
          </w:p>
        </w:tc>
        <w:tc>
          <w:tcPr>
            <w:tcW w:w="34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325874" w14:textId="77777777" w:rsidR="000E4D9D" w:rsidRPr="00607D7B" w:rsidRDefault="000E4D9D" w:rsidP="0055059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607D7B">
              <w:rPr>
                <w:rFonts w:ascii="Times New Roman" w:hAnsi="Times New Roman"/>
                <w:sz w:val="22"/>
                <w:szCs w:val="22"/>
              </w:rPr>
              <w:t>Содержание метанола в кубовом продукте колонны С-230</w:t>
            </w:r>
          </w:p>
        </w:tc>
        <w:tc>
          <w:tcPr>
            <w:tcW w:w="33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782B71" w14:textId="77777777" w:rsidR="000E4D9D" w:rsidRPr="00F568FF" w:rsidRDefault="000E4D9D" w:rsidP="00550592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TI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С</w:t>
            </w:r>
            <w:r w:rsidRPr="00C76547">
              <w:rPr>
                <w:rFonts w:ascii="Times New Roman" w:hAnsi="Times New Roman"/>
                <w:color w:val="000000"/>
                <w:sz w:val="22"/>
                <w:szCs w:val="22"/>
              </w:rPr>
              <w:t>2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302</w:t>
            </w:r>
            <w:r w:rsidRPr="00C76547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–</w:t>
            </w:r>
            <w:r w:rsidRPr="00C76547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</w:t>
            </w:r>
            <w:r w:rsidRPr="00745C62">
              <w:rPr>
                <w:rFonts w:ascii="Times New Roman" w:hAnsi="Times New Roman"/>
                <w:color w:val="000000"/>
                <w:sz w:val="22"/>
                <w:szCs w:val="22"/>
              </w:rPr>
              <w:t>температура в кубе колонны С-230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; </w:t>
            </w:r>
            <w:r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PI</w:t>
            </w:r>
            <w:r w:rsidRPr="00B0509D">
              <w:rPr>
                <w:rFonts w:ascii="Times New Roman" w:hAnsi="Times New Roman"/>
                <w:color w:val="000000"/>
                <w:sz w:val="22"/>
                <w:szCs w:val="22"/>
              </w:rPr>
              <w:t>2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3</w:t>
            </w:r>
            <w:r w:rsidRPr="00B0509D">
              <w:rPr>
                <w:rFonts w:ascii="Times New Roman" w:hAnsi="Times New Roman"/>
                <w:color w:val="000000"/>
                <w:sz w:val="22"/>
                <w:szCs w:val="22"/>
              </w:rPr>
              <w:t>0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3</w:t>
            </w:r>
            <w:r w:rsidRPr="00B0509D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–</w:t>
            </w:r>
            <w:r w:rsidRPr="00C76547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давление в</w:t>
            </w:r>
            <w:r w:rsidRPr="00C76547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куб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е</w:t>
            </w:r>
            <w:r w:rsidRPr="00C76547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колонны С-2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3</w:t>
            </w:r>
            <w:r w:rsidRPr="00C76547">
              <w:rPr>
                <w:rFonts w:ascii="Times New Roman" w:hAnsi="Times New Roman"/>
                <w:color w:val="000000"/>
                <w:sz w:val="22"/>
                <w:szCs w:val="22"/>
              </w:rPr>
              <w:t>0</w:t>
            </w:r>
          </w:p>
        </w:tc>
      </w:tr>
      <w:tr w:rsidR="000E4D9D" w:rsidRPr="000852A4" w14:paraId="5A41CA5A" w14:textId="77777777" w:rsidTr="000E4D9D">
        <w:trPr>
          <w:trHeight w:val="600"/>
        </w:trPr>
        <w:tc>
          <w:tcPr>
            <w:tcW w:w="709" w:type="dxa"/>
            <w:shd w:val="clear" w:color="auto" w:fill="auto"/>
            <w:vAlign w:val="center"/>
          </w:tcPr>
          <w:p w14:paraId="157F846A" w14:textId="77777777" w:rsidR="000E4D9D" w:rsidRPr="00C24A70" w:rsidRDefault="000E4D9D" w:rsidP="000E4D9D">
            <w:pPr>
              <w:pStyle w:val="affff6"/>
              <w:numPr>
                <w:ilvl w:val="0"/>
                <w:numId w:val="42"/>
              </w:numPr>
              <w:spacing w:line="240" w:lineRule="auto"/>
              <w:ind w:left="593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ru-RU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07A076" w14:textId="77777777" w:rsidR="000E4D9D" w:rsidRPr="00607D7B" w:rsidRDefault="000E4D9D" w:rsidP="0055059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607D7B">
              <w:rPr>
                <w:rFonts w:ascii="Times New Roman" w:hAnsi="Times New Roman"/>
                <w:sz w:val="22"/>
                <w:szCs w:val="22"/>
              </w:rPr>
              <w:t>QY230(</w:t>
            </w:r>
            <w:r w:rsidRPr="00607D7B">
              <w:rPr>
                <w:rFonts w:ascii="Times New Roman" w:hAnsi="Times New Roman"/>
                <w:sz w:val="22"/>
                <w:szCs w:val="22"/>
                <w:lang w:val="en-US"/>
              </w:rPr>
              <w:t>H</w:t>
            </w:r>
            <w:r w:rsidRPr="00607D7B">
              <w:rPr>
                <w:rFonts w:ascii="Times New Roman" w:hAnsi="Times New Roman"/>
                <w:sz w:val="22"/>
                <w:szCs w:val="22"/>
              </w:rPr>
              <w:t>2О)</w:t>
            </w:r>
          </w:p>
        </w:tc>
        <w:tc>
          <w:tcPr>
            <w:tcW w:w="34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A3B36C" w14:textId="77777777" w:rsidR="000E4D9D" w:rsidRPr="00607D7B" w:rsidRDefault="000E4D9D" w:rsidP="0055059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607D7B">
              <w:rPr>
                <w:rFonts w:ascii="Times New Roman" w:hAnsi="Times New Roman"/>
                <w:sz w:val="22"/>
                <w:szCs w:val="22"/>
              </w:rPr>
              <w:t>Содержание воды в кубовом продукте колонны С-230</w:t>
            </w:r>
          </w:p>
        </w:tc>
        <w:tc>
          <w:tcPr>
            <w:tcW w:w="33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2706EF" w14:textId="77777777" w:rsidR="000E4D9D" w:rsidRPr="00F568FF" w:rsidRDefault="000E4D9D" w:rsidP="00550592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TI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С</w:t>
            </w:r>
            <w:r w:rsidRPr="00C76547">
              <w:rPr>
                <w:rFonts w:ascii="Times New Roman" w:hAnsi="Times New Roman"/>
                <w:color w:val="000000"/>
                <w:sz w:val="22"/>
                <w:szCs w:val="22"/>
              </w:rPr>
              <w:t>2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302</w:t>
            </w:r>
            <w:r w:rsidRPr="00C76547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–</w:t>
            </w:r>
            <w:r w:rsidRPr="00C76547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</w:t>
            </w:r>
            <w:r w:rsidRPr="00745C62">
              <w:rPr>
                <w:rFonts w:ascii="Times New Roman" w:hAnsi="Times New Roman"/>
                <w:color w:val="000000"/>
                <w:sz w:val="22"/>
                <w:szCs w:val="22"/>
              </w:rPr>
              <w:t>температура в кубе колонны С-230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; </w:t>
            </w:r>
            <w:r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PI</w:t>
            </w:r>
            <w:r w:rsidRPr="00B0509D">
              <w:rPr>
                <w:rFonts w:ascii="Times New Roman" w:hAnsi="Times New Roman"/>
                <w:color w:val="000000"/>
                <w:sz w:val="22"/>
                <w:szCs w:val="22"/>
              </w:rPr>
              <w:t>2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3</w:t>
            </w:r>
            <w:r w:rsidRPr="00B0509D">
              <w:rPr>
                <w:rFonts w:ascii="Times New Roman" w:hAnsi="Times New Roman"/>
                <w:color w:val="000000"/>
                <w:sz w:val="22"/>
                <w:szCs w:val="22"/>
              </w:rPr>
              <w:t>0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3</w:t>
            </w:r>
            <w:r w:rsidRPr="00B0509D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–</w:t>
            </w:r>
            <w:r w:rsidRPr="00C76547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давление в</w:t>
            </w:r>
            <w:r w:rsidRPr="00C76547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куб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е</w:t>
            </w:r>
            <w:r w:rsidRPr="00C76547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колонны С-2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3</w:t>
            </w:r>
            <w:r w:rsidRPr="00C76547">
              <w:rPr>
                <w:rFonts w:ascii="Times New Roman" w:hAnsi="Times New Roman"/>
                <w:color w:val="000000"/>
                <w:sz w:val="22"/>
                <w:szCs w:val="22"/>
              </w:rPr>
              <w:t>0</w:t>
            </w:r>
          </w:p>
        </w:tc>
      </w:tr>
      <w:tr w:rsidR="000E4D9D" w:rsidRPr="000852A4" w14:paraId="30AE8E43" w14:textId="77777777" w:rsidTr="000E4D9D">
        <w:trPr>
          <w:trHeight w:val="600"/>
        </w:trPr>
        <w:tc>
          <w:tcPr>
            <w:tcW w:w="709" w:type="dxa"/>
            <w:shd w:val="clear" w:color="auto" w:fill="auto"/>
            <w:vAlign w:val="center"/>
          </w:tcPr>
          <w:p w14:paraId="28FCBC22" w14:textId="77777777" w:rsidR="000E4D9D" w:rsidRPr="00DD005B" w:rsidRDefault="000E4D9D" w:rsidP="000E4D9D">
            <w:pPr>
              <w:pStyle w:val="affff6"/>
              <w:numPr>
                <w:ilvl w:val="0"/>
                <w:numId w:val="42"/>
              </w:numPr>
              <w:spacing w:line="240" w:lineRule="auto"/>
              <w:ind w:left="593"/>
              <w:jc w:val="center"/>
              <w:rPr>
                <w:rFonts w:ascii="Times New Roman" w:eastAsia="Times New Roman" w:hAnsi="Times New Roman"/>
                <w:color w:val="000000" w:themeColor="text1"/>
                <w:sz w:val="22"/>
                <w:szCs w:val="22"/>
                <w:lang w:val="ru-RU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CA2B3D" w14:textId="77777777" w:rsidR="000E4D9D" w:rsidRPr="00DD005B" w:rsidRDefault="000E4D9D" w:rsidP="00550592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DD005B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QY240(</w:t>
            </w:r>
            <w:r w:rsidRPr="00DD005B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C</w:t>
            </w:r>
            <w:r w:rsidRPr="00DD005B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6</w:t>
            </w:r>
            <w:r w:rsidRPr="00DD005B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H</w:t>
            </w:r>
            <w:r w:rsidRPr="00DD005B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6</w:t>
            </w:r>
            <w:r w:rsidRPr="00DD005B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O</w:t>
            </w:r>
            <w:r w:rsidRPr="00DD005B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)</w:t>
            </w:r>
          </w:p>
        </w:tc>
        <w:tc>
          <w:tcPr>
            <w:tcW w:w="34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E97032" w14:textId="77777777" w:rsidR="000E4D9D" w:rsidRPr="00745C62" w:rsidRDefault="000E4D9D" w:rsidP="00550592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FF0000"/>
                <w:sz w:val="22"/>
                <w:szCs w:val="22"/>
              </w:rPr>
            </w:pPr>
            <w:r w:rsidRPr="00681C29">
              <w:rPr>
                <w:rFonts w:ascii="Times New Roman" w:hAnsi="Times New Roman"/>
                <w:color w:val="000000"/>
                <w:sz w:val="22"/>
                <w:szCs w:val="22"/>
              </w:rPr>
              <w:t>Содержание фенола в сточной воде сборника колонны регенерации фенолаV-245, после насоса Р-246</w:t>
            </w:r>
          </w:p>
        </w:tc>
        <w:tc>
          <w:tcPr>
            <w:tcW w:w="33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81E803" w14:textId="77777777" w:rsidR="000E4D9D" w:rsidRPr="00953D44" w:rsidRDefault="000E4D9D" w:rsidP="00550592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TI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2402 – температура паров с верха С-240; </w:t>
            </w:r>
            <w:r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PI</w:t>
            </w:r>
            <w:r w:rsidRPr="00953D44">
              <w:rPr>
                <w:rFonts w:ascii="Times New Roman" w:hAnsi="Times New Roman"/>
                <w:color w:val="000000"/>
                <w:sz w:val="22"/>
                <w:szCs w:val="22"/>
              </w:rPr>
              <w:t>2401</w:t>
            </w:r>
            <w:r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A</w:t>
            </w:r>
            <w:r w:rsidRPr="00953D44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–</w:t>
            </w:r>
            <w:r w:rsidRPr="00953D44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давление паров с </w:t>
            </w:r>
            <w:r w:rsidRPr="00953D44">
              <w:rPr>
                <w:rFonts w:ascii="Times New Roman" w:hAnsi="Times New Roman"/>
                <w:color w:val="000000"/>
                <w:sz w:val="22"/>
                <w:szCs w:val="22"/>
              </w:rPr>
              <w:t>верха колонны С-240</w:t>
            </w:r>
          </w:p>
        </w:tc>
      </w:tr>
      <w:tr w:rsidR="000E4D9D" w:rsidRPr="000852A4" w14:paraId="20915AD2" w14:textId="77777777" w:rsidTr="000E4D9D">
        <w:trPr>
          <w:trHeight w:val="600"/>
        </w:trPr>
        <w:tc>
          <w:tcPr>
            <w:tcW w:w="709" w:type="dxa"/>
            <w:shd w:val="clear" w:color="auto" w:fill="auto"/>
            <w:vAlign w:val="center"/>
          </w:tcPr>
          <w:p w14:paraId="33946BA5" w14:textId="77777777" w:rsidR="000E4D9D" w:rsidRPr="00DD005B" w:rsidRDefault="000E4D9D" w:rsidP="000E4D9D">
            <w:pPr>
              <w:pStyle w:val="affff6"/>
              <w:numPr>
                <w:ilvl w:val="0"/>
                <w:numId w:val="42"/>
              </w:numPr>
              <w:spacing w:line="240" w:lineRule="auto"/>
              <w:ind w:left="593"/>
              <w:jc w:val="center"/>
              <w:rPr>
                <w:rFonts w:ascii="Times New Roman" w:eastAsia="Times New Roman" w:hAnsi="Times New Roman"/>
                <w:color w:val="000000" w:themeColor="text1"/>
                <w:sz w:val="22"/>
                <w:szCs w:val="22"/>
                <w:lang w:val="ru-RU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F26178" w14:textId="77777777" w:rsidR="000E4D9D" w:rsidRPr="00DD005B" w:rsidRDefault="000E4D9D" w:rsidP="00550592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DD005B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QY240(</w:t>
            </w:r>
            <w:r w:rsidRPr="00DD005B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H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2</w:t>
            </w:r>
            <w:r w:rsidRPr="00DD005B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O</w:t>
            </w:r>
            <w:r w:rsidRPr="00DD005B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)</w:t>
            </w:r>
          </w:p>
        </w:tc>
        <w:tc>
          <w:tcPr>
            <w:tcW w:w="34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923233" w14:textId="77777777" w:rsidR="000E4D9D" w:rsidRPr="00681C29" w:rsidRDefault="000E4D9D" w:rsidP="00550592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  <w:r w:rsidRPr="00681C2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Содержание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воды</w:t>
            </w:r>
            <w:r w:rsidRPr="00681C2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в </w:t>
            </w:r>
            <w:proofErr w:type="spellStart"/>
            <w:r w:rsidRPr="00607D7B">
              <w:rPr>
                <w:rFonts w:ascii="Times New Roman" w:hAnsi="Times New Roman"/>
                <w:sz w:val="22"/>
                <w:szCs w:val="22"/>
              </w:rPr>
              <w:t>в</w:t>
            </w:r>
            <w:proofErr w:type="spellEnd"/>
            <w:r w:rsidRPr="00607D7B">
              <w:rPr>
                <w:rFonts w:ascii="Times New Roman" w:hAnsi="Times New Roman"/>
                <w:sz w:val="22"/>
                <w:szCs w:val="22"/>
              </w:rPr>
              <w:t xml:space="preserve"> кубовом продукте колонны С-2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  <w:r w:rsidRPr="00607D7B"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  <w:tc>
          <w:tcPr>
            <w:tcW w:w="33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9CC72A" w14:textId="77777777" w:rsidR="000E4D9D" w:rsidRPr="00D66CE3" w:rsidRDefault="000E4D9D" w:rsidP="00550592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TIC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2405 – температура куба С-240</w:t>
            </w:r>
          </w:p>
        </w:tc>
      </w:tr>
      <w:tr w:rsidR="000E4D9D" w:rsidRPr="000852A4" w14:paraId="0ADEDEBA" w14:textId="77777777" w:rsidTr="000E4D9D">
        <w:trPr>
          <w:trHeight w:val="600"/>
        </w:trPr>
        <w:tc>
          <w:tcPr>
            <w:tcW w:w="709" w:type="dxa"/>
            <w:shd w:val="clear" w:color="auto" w:fill="auto"/>
            <w:vAlign w:val="center"/>
          </w:tcPr>
          <w:p w14:paraId="0355E57D" w14:textId="77777777" w:rsidR="000E4D9D" w:rsidRPr="00DD005B" w:rsidRDefault="000E4D9D" w:rsidP="000E4D9D">
            <w:pPr>
              <w:pStyle w:val="affff6"/>
              <w:numPr>
                <w:ilvl w:val="0"/>
                <w:numId w:val="42"/>
              </w:numPr>
              <w:spacing w:line="240" w:lineRule="auto"/>
              <w:ind w:left="593"/>
              <w:jc w:val="center"/>
              <w:rPr>
                <w:rFonts w:ascii="Times New Roman" w:eastAsia="Times New Roman" w:hAnsi="Times New Roman"/>
                <w:color w:val="000000" w:themeColor="text1"/>
                <w:sz w:val="22"/>
                <w:szCs w:val="22"/>
                <w:lang w:val="ru-RU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518C8F" w14:textId="77777777" w:rsidR="000E4D9D" w:rsidRPr="00DD005B" w:rsidRDefault="000E4D9D" w:rsidP="00550592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DD005B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QY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33</w:t>
            </w:r>
            <w:r w:rsidRPr="00DD005B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0(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H2O</w:t>
            </w:r>
            <w:r w:rsidRPr="00DD005B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)</w:t>
            </w:r>
          </w:p>
        </w:tc>
        <w:tc>
          <w:tcPr>
            <w:tcW w:w="34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89FA82" w14:textId="77777777" w:rsidR="000E4D9D" w:rsidRPr="00681C29" w:rsidRDefault="000E4D9D" w:rsidP="00550592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>С</w:t>
            </w:r>
            <w:r w:rsidRPr="00272B79">
              <w:rPr>
                <w:rFonts w:ascii="Times New Roman" w:hAnsi="Times New Roman"/>
                <w:color w:val="000000"/>
                <w:sz w:val="22"/>
                <w:szCs w:val="22"/>
              </w:rPr>
              <w:t>одержание воды в кубовом продукте дегидратора С-330 после насоса Р-330;</w:t>
            </w:r>
          </w:p>
        </w:tc>
        <w:tc>
          <w:tcPr>
            <w:tcW w:w="33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5BF550" w14:textId="77777777" w:rsidR="000E4D9D" w:rsidRPr="00272B79" w:rsidRDefault="000E4D9D" w:rsidP="00550592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TIC</w:t>
            </w:r>
            <w:r w:rsidRPr="00272B79">
              <w:rPr>
                <w:rFonts w:ascii="Times New Roman" w:hAnsi="Times New Roman"/>
                <w:color w:val="000000"/>
                <w:sz w:val="22"/>
                <w:szCs w:val="22"/>
              </w:rPr>
              <w:t>3303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– температура куба С-330; </w:t>
            </w:r>
            <w:r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PI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3304</w:t>
            </w:r>
            <w:r w:rsidRPr="00953D44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–</w:t>
            </w:r>
            <w:r w:rsidRPr="00953D44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давление куба</w:t>
            </w:r>
            <w:r w:rsidRPr="00953D44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С-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33</w:t>
            </w:r>
            <w:r w:rsidRPr="00953D44">
              <w:rPr>
                <w:rFonts w:ascii="Times New Roman" w:hAnsi="Times New Roman"/>
                <w:color w:val="000000"/>
                <w:sz w:val="22"/>
                <w:szCs w:val="22"/>
              </w:rPr>
              <w:t>0</w:t>
            </w:r>
          </w:p>
        </w:tc>
      </w:tr>
    </w:tbl>
    <w:p w14:paraId="3B03CF55" w14:textId="77777777" w:rsidR="00815DE2" w:rsidRPr="00396657" w:rsidRDefault="00815DE2" w:rsidP="00815DE2">
      <w:pPr>
        <w:pStyle w:val="af4"/>
        <w:spacing w:line="240" w:lineRule="auto"/>
      </w:pPr>
    </w:p>
    <w:p w14:paraId="55259882" w14:textId="77777777" w:rsidR="00815DE2" w:rsidRPr="00396657" w:rsidRDefault="00815DE2" w:rsidP="0043247A">
      <w:pPr>
        <w:pStyle w:val="af4"/>
        <w:spacing w:line="240" w:lineRule="auto"/>
      </w:pPr>
    </w:p>
    <w:p w14:paraId="11A3AEF8" w14:textId="77777777" w:rsidR="000E7CF9" w:rsidRPr="001E43ED" w:rsidRDefault="000E7CF9" w:rsidP="000E7CF9">
      <w:pPr>
        <w:pStyle w:val="21"/>
        <w:ind w:left="851" w:hanging="851"/>
      </w:pPr>
      <w:bookmarkStart w:id="2326" w:name="_Toc112142371"/>
      <w:r w:rsidRPr="001E43ED">
        <w:t xml:space="preserve">Контроллер </w:t>
      </w:r>
      <w:r>
        <w:t xml:space="preserve">абсорберов </w:t>
      </w:r>
      <w:r>
        <w:rPr>
          <w:lang w:val="en-US"/>
        </w:rPr>
        <w:t>S</w:t>
      </w:r>
      <w:r w:rsidRPr="00AC3EE7">
        <w:t>-157</w:t>
      </w:r>
      <w:r>
        <w:rPr>
          <w:lang w:val="en-US"/>
        </w:rPr>
        <w:t>A</w:t>
      </w:r>
      <w:r w:rsidRPr="00770DC1">
        <w:t>/</w:t>
      </w:r>
      <w:r>
        <w:rPr>
          <w:lang w:val="en-US"/>
        </w:rPr>
        <w:t>B</w:t>
      </w:r>
    </w:p>
    <w:p w14:paraId="4F7C2567" w14:textId="77777777" w:rsidR="000E7CF9" w:rsidRPr="00396657" w:rsidRDefault="000E7CF9" w:rsidP="000E7CF9">
      <w:pPr>
        <w:pStyle w:val="af4"/>
      </w:pPr>
      <w:r w:rsidRPr="00396657">
        <w:t xml:space="preserve">Контроллер </w:t>
      </w:r>
      <w:r w:rsidRPr="00C220F9">
        <w:t>CNTR_</w:t>
      </w:r>
      <w:r>
        <w:rPr>
          <w:lang w:val="en-US"/>
        </w:rPr>
        <w:t>BENZOL</w:t>
      </w:r>
      <w:r w:rsidRPr="00396657">
        <w:t xml:space="preserve"> охватывает следующие единицы технологического оборудования:</w:t>
      </w:r>
    </w:p>
    <w:p w14:paraId="68B3BAEE" w14:textId="77777777" w:rsidR="000E7CF9" w:rsidRDefault="000E7CF9" w:rsidP="000E7CF9">
      <w:pPr>
        <w:pStyle w:val="a9"/>
        <w:ind w:left="851"/>
      </w:pPr>
      <w:r>
        <w:t xml:space="preserve">абсорберы </w:t>
      </w:r>
      <w:r>
        <w:rPr>
          <w:lang w:val="en-US"/>
        </w:rPr>
        <w:t>S-157A/B</w:t>
      </w:r>
      <w:r>
        <w:t>;</w:t>
      </w:r>
      <w:r w:rsidRPr="002E1454">
        <w:t xml:space="preserve"> </w:t>
      </w:r>
    </w:p>
    <w:p w14:paraId="5217267C" w14:textId="77777777" w:rsidR="000E7CF9" w:rsidRDefault="000E7CF9" w:rsidP="000E7CF9">
      <w:pPr>
        <w:pStyle w:val="a9"/>
        <w:ind w:left="851"/>
      </w:pPr>
      <w:r>
        <w:t xml:space="preserve">теплообменник </w:t>
      </w:r>
      <w:r>
        <w:rPr>
          <w:lang w:val="en-US"/>
        </w:rPr>
        <w:t>E</w:t>
      </w:r>
      <w:r>
        <w:t>-1</w:t>
      </w:r>
      <w:r>
        <w:rPr>
          <w:lang w:val="en-US"/>
        </w:rPr>
        <w:t>03</w:t>
      </w:r>
      <w:r>
        <w:t>.</w:t>
      </w:r>
    </w:p>
    <w:p w14:paraId="5D2C3DB5" w14:textId="77777777" w:rsidR="000E7CF9" w:rsidRPr="00396657" w:rsidRDefault="000E7CF9" w:rsidP="000E7CF9">
      <w:pPr>
        <w:pStyle w:val="21"/>
        <w:numPr>
          <w:ilvl w:val="2"/>
          <w:numId w:val="26"/>
        </w:numPr>
      </w:pPr>
      <w:r w:rsidRPr="00396657">
        <w:t>Задачи управления и оптимизации</w:t>
      </w:r>
    </w:p>
    <w:p w14:paraId="054840B8" w14:textId="77777777" w:rsidR="000E7CF9" w:rsidRPr="001E43ED" w:rsidRDefault="000E7CF9" w:rsidP="000E7CF9">
      <w:pPr>
        <w:pStyle w:val="af4"/>
      </w:pPr>
      <w:r w:rsidRPr="001E43ED">
        <w:t>Управление технологическими параметрами:</w:t>
      </w:r>
    </w:p>
    <w:p w14:paraId="3FE77EE7" w14:textId="77777777" w:rsidR="000E7CF9" w:rsidRDefault="000E7CF9" w:rsidP="000E7CF9">
      <w:pPr>
        <w:pStyle w:val="a9"/>
        <w:ind w:left="851"/>
      </w:pPr>
      <w:r w:rsidRPr="001E43ED">
        <w:t xml:space="preserve">температура </w:t>
      </w:r>
      <w:r>
        <w:t>после</w:t>
      </w:r>
      <w:r w:rsidRPr="001E43ED">
        <w:t xml:space="preserve"> </w:t>
      </w:r>
      <w:r>
        <w:rPr>
          <w:lang w:val="en-US"/>
        </w:rPr>
        <w:t>S</w:t>
      </w:r>
      <w:r w:rsidRPr="001E43ED">
        <w:t>-</w:t>
      </w:r>
      <w:r w:rsidRPr="00AC3EE7">
        <w:t>157</w:t>
      </w:r>
      <w:r>
        <w:rPr>
          <w:lang w:val="en-US"/>
        </w:rPr>
        <w:t>A</w:t>
      </w:r>
      <w:r>
        <w:t>;</w:t>
      </w:r>
    </w:p>
    <w:p w14:paraId="2EFC3644" w14:textId="77777777" w:rsidR="000E7CF9" w:rsidRDefault="000E7CF9" w:rsidP="000E7CF9">
      <w:pPr>
        <w:pStyle w:val="a9"/>
        <w:ind w:left="851"/>
      </w:pPr>
      <w:r w:rsidRPr="001E43ED">
        <w:t xml:space="preserve">температура </w:t>
      </w:r>
      <w:r>
        <w:t>после</w:t>
      </w:r>
      <w:r w:rsidRPr="001E43ED">
        <w:t xml:space="preserve"> </w:t>
      </w:r>
      <w:r>
        <w:rPr>
          <w:lang w:val="en-US"/>
        </w:rPr>
        <w:t>S</w:t>
      </w:r>
      <w:r w:rsidRPr="001E43ED">
        <w:t>-</w:t>
      </w:r>
      <w:r w:rsidRPr="00AC3EE7">
        <w:t>157</w:t>
      </w:r>
      <w:r>
        <w:rPr>
          <w:lang w:val="en-US"/>
        </w:rPr>
        <w:t>B.</w:t>
      </w:r>
    </w:p>
    <w:p w14:paraId="1CBA9A15" w14:textId="77777777" w:rsidR="000E7CF9" w:rsidRPr="00396657" w:rsidRDefault="000E7CF9" w:rsidP="000E7CF9">
      <w:pPr>
        <w:pStyle w:val="af4"/>
      </w:pPr>
      <w:r w:rsidRPr="00396657">
        <w:t>Оптимизация:</w:t>
      </w:r>
    </w:p>
    <w:p w14:paraId="3DB5E721" w14:textId="49256C49" w:rsidR="000E7CF9" w:rsidRDefault="00A95A68" w:rsidP="000E7CF9">
      <w:pPr>
        <w:pStyle w:val="a9"/>
        <w:ind w:left="851"/>
      </w:pPr>
      <w:r>
        <w:rPr>
          <w:color w:val="000000"/>
          <w:sz w:val="23"/>
          <w:szCs w:val="23"/>
        </w:rPr>
        <w:t>Минимизация расхода водяного пара в Е-1</w:t>
      </w:r>
      <w:r w:rsidRPr="00A95A68">
        <w:rPr>
          <w:color w:val="000000"/>
          <w:sz w:val="23"/>
          <w:szCs w:val="23"/>
        </w:rPr>
        <w:t>03</w:t>
      </w:r>
      <w:r>
        <w:rPr>
          <w:color w:val="000000"/>
          <w:sz w:val="23"/>
          <w:szCs w:val="23"/>
        </w:rPr>
        <w:t xml:space="preserve"> с ограничением на температуры после абсорберов</w:t>
      </w:r>
      <w:r w:rsidR="000E7CF9" w:rsidRPr="00AC3EE7">
        <w:t>.</w:t>
      </w:r>
    </w:p>
    <w:p w14:paraId="0670AC1E" w14:textId="77777777" w:rsidR="000E7CF9" w:rsidRPr="008A7FCA" w:rsidRDefault="000E7CF9" w:rsidP="000E7CF9">
      <w:pPr>
        <w:pStyle w:val="21"/>
        <w:ind w:left="851" w:hanging="851"/>
        <w:rPr>
          <w:lang w:val="en-US"/>
        </w:rPr>
      </w:pPr>
      <w:r w:rsidRPr="001E43ED">
        <w:t>Контроллер</w:t>
      </w:r>
      <w:r w:rsidRPr="008A7FCA">
        <w:rPr>
          <w:lang w:val="en-US"/>
        </w:rPr>
        <w:t xml:space="preserve"> </w:t>
      </w:r>
      <w:bookmarkEnd w:id="2326"/>
      <w:r>
        <w:t>абсорберов</w:t>
      </w:r>
      <w:r w:rsidRPr="008A7FCA">
        <w:rPr>
          <w:lang w:val="en-US"/>
        </w:rPr>
        <w:t xml:space="preserve"> </w:t>
      </w:r>
      <w:r>
        <w:rPr>
          <w:lang w:val="en-US"/>
        </w:rPr>
        <w:t>S</w:t>
      </w:r>
      <w:r w:rsidRPr="008A7FCA">
        <w:rPr>
          <w:lang w:val="en-US"/>
        </w:rPr>
        <w:t>-111</w:t>
      </w:r>
      <w:r>
        <w:rPr>
          <w:lang w:val="en-US"/>
        </w:rPr>
        <w:t>A</w:t>
      </w:r>
      <w:r w:rsidRPr="008A7FCA">
        <w:rPr>
          <w:lang w:val="en-US"/>
        </w:rPr>
        <w:t>/</w:t>
      </w:r>
      <w:r>
        <w:rPr>
          <w:lang w:val="en-US"/>
        </w:rPr>
        <w:t>B</w:t>
      </w:r>
      <w:r w:rsidRPr="008A7FCA">
        <w:rPr>
          <w:lang w:val="en-US"/>
        </w:rPr>
        <w:t xml:space="preserve">, </w:t>
      </w:r>
      <w:r>
        <w:rPr>
          <w:lang w:val="en-US"/>
        </w:rPr>
        <w:t>S</w:t>
      </w:r>
      <w:r w:rsidRPr="008A7FCA">
        <w:rPr>
          <w:lang w:val="en-US"/>
        </w:rPr>
        <w:t>-158</w:t>
      </w:r>
      <w:r>
        <w:rPr>
          <w:lang w:val="en-US"/>
        </w:rPr>
        <w:t>A</w:t>
      </w:r>
      <w:r w:rsidRPr="008A7FCA">
        <w:rPr>
          <w:lang w:val="en-US"/>
        </w:rPr>
        <w:t>/</w:t>
      </w:r>
      <w:r>
        <w:rPr>
          <w:lang w:val="en-US"/>
        </w:rPr>
        <w:t>B</w:t>
      </w:r>
    </w:p>
    <w:p w14:paraId="2B87A72F" w14:textId="77777777" w:rsidR="000E7CF9" w:rsidRPr="00396657" w:rsidRDefault="000E7CF9" w:rsidP="000E7CF9">
      <w:pPr>
        <w:pStyle w:val="af4"/>
      </w:pPr>
      <w:r w:rsidRPr="00396657">
        <w:t xml:space="preserve">Контроллер </w:t>
      </w:r>
      <w:r w:rsidRPr="00636E5A">
        <w:rPr>
          <w:lang w:val="en-US"/>
        </w:rPr>
        <w:t>CNTR</w:t>
      </w:r>
      <w:r w:rsidRPr="00636E5A">
        <w:t>_</w:t>
      </w:r>
      <w:r>
        <w:rPr>
          <w:lang w:val="en-US"/>
        </w:rPr>
        <w:t>PROPILEN</w:t>
      </w:r>
      <w:r w:rsidRPr="00396657">
        <w:t xml:space="preserve"> охватывает следующие единицы технологического оборудования:</w:t>
      </w:r>
    </w:p>
    <w:p w14:paraId="0E2576F7" w14:textId="77777777" w:rsidR="000E7CF9" w:rsidRDefault="000E7CF9" w:rsidP="000E7CF9">
      <w:pPr>
        <w:pStyle w:val="a9"/>
        <w:ind w:left="851"/>
      </w:pPr>
      <w:r>
        <w:t xml:space="preserve">абсорберы </w:t>
      </w:r>
      <w:r w:rsidRPr="008A7FCA">
        <w:t>S-1</w:t>
      </w:r>
      <w:r>
        <w:rPr>
          <w:lang w:val="en-US"/>
        </w:rPr>
        <w:t>11</w:t>
      </w:r>
      <w:r w:rsidRPr="008A7FCA">
        <w:t>A/B</w:t>
      </w:r>
      <w:r>
        <w:t>;</w:t>
      </w:r>
      <w:r w:rsidRPr="002E1454">
        <w:t xml:space="preserve"> </w:t>
      </w:r>
    </w:p>
    <w:p w14:paraId="4E51A0BF" w14:textId="77777777" w:rsidR="000E7CF9" w:rsidRPr="008A7FCA" w:rsidRDefault="000E7CF9" w:rsidP="000E7CF9">
      <w:pPr>
        <w:pStyle w:val="a9"/>
        <w:ind w:left="851"/>
      </w:pPr>
      <w:r>
        <w:t xml:space="preserve">абсорберы </w:t>
      </w:r>
      <w:r w:rsidRPr="008A7FCA">
        <w:t>S-1</w:t>
      </w:r>
      <w:r>
        <w:rPr>
          <w:lang w:val="en-US"/>
        </w:rPr>
        <w:t>58</w:t>
      </w:r>
      <w:r w:rsidRPr="008A7FCA">
        <w:t>A/B</w:t>
      </w:r>
      <w:r>
        <w:t>;</w:t>
      </w:r>
      <w:r w:rsidRPr="002E1454">
        <w:t xml:space="preserve"> </w:t>
      </w:r>
    </w:p>
    <w:p w14:paraId="2C909003" w14:textId="77777777" w:rsidR="000E7CF9" w:rsidRDefault="000E7CF9" w:rsidP="000E7CF9">
      <w:pPr>
        <w:pStyle w:val="a9"/>
        <w:ind w:left="851"/>
      </w:pPr>
      <w:r>
        <w:t xml:space="preserve">теплообменники </w:t>
      </w:r>
      <w:r w:rsidRPr="008A7FCA">
        <w:t>E</w:t>
      </w:r>
      <w:r>
        <w:t>-111, Е-105.</w:t>
      </w:r>
    </w:p>
    <w:p w14:paraId="40F187A6" w14:textId="77777777" w:rsidR="000E7CF9" w:rsidRPr="00396657" w:rsidRDefault="000E7CF9" w:rsidP="000E7CF9">
      <w:pPr>
        <w:pStyle w:val="21"/>
        <w:numPr>
          <w:ilvl w:val="2"/>
          <w:numId w:val="26"/>
        </w:numPr>
      </w:pPr>
      <w:r w:rsidRPr="00396657">
        <w:t>Задачи управления и оптимизации</w:t>
      </w:r>
    </w:p>
    <w:p w14:paraId="0CEDCCDD" w14:textId="77777777" w:rsidR="000E7CF9" w:rsidRPr="001E43ED" w:rsidRDefault="000E7CF9" w:rsidP="000E7CF9">
      <w:pPr>
        <w:pStyle w:val="af4"/>
      </w:pPr>
      <w:bookmarkStart w:id="2327" w:name="_Toc112142373"/>
      <w:r w:rsidRPr="001E43ED">
        <w:t>Управление технологическими параметрами:</w:t>
      </w:r>
    </w:p>
    <w:p w14:paraId="19D900CC" w14:textId="77777777" w:rsidR="000E7CF9" w:rsidRDefault="000E7CF9" w:rsidP="000E7CF9">
      <w:pPr>
        <w:pStyle w:val="a9"/>
        <w:ind w:left="851"/>
      </w:pPr>
      <w:r w:rsidRPr="001E43ED">
        <w:t xml:space="preserve">температура </w:t>
      </w:r>
      <w:r>
        <w:t>после</w:t>
      </w:r>
      <w:r w:rsidRPr="001E43ED">
        <w:t xml:space="preserve"> </w:t>
      </w:r>
      <w:r w:rsidRPr="008A7FCA">
        <w:t>S</w:t>
      </w:r>
      <w:r w:rsidRPr="001E43ED">
        <w:t>-</w:t>
      </w:r>
      <w:r w:rsidRPr="00AC3EE7">
        <w:t>1</w:t>
      </w:r>
      <w:r>
        <w:t>11</w:t>
      </w:r>
      <w:r w:rsidRPr="008A7FCA">
        <w:t>A/</w:t>
      </w:r>
      <w:r>
        <w:rPr>
          <w:lang w:val="en-US"/>
        </w:rPr>
        <w:t>B</w:t>
      </w:r>
      <w:r>
        <w:t>;</w:t>
      </w:r>
    </w:p>
    <w:p w14:paraId="350042AA" w14:textId="77777777" w:rsidR="000E7CF9" w:rsidRDefault="000E7CF9" w:rsidP="000E7CF9">
      <w:pPr>
        <w:pStyle w:val="a9"/>
        <w:ind w:left="851"/>
      </w:pPr>
      <w:r w:rsidRPr="001E43ED">
        <w:t xml:space="preserve">температура </w:t>
      </w:r>
      <w:r>
        <w:t>после</w:t>
      </w:r>
      <w:r w:rsidRPr="001E43ED">
        <w:t xml:space="preserve"> </w:t>
      </w:r>
      <w:r w:rsidRPr="008A7FCA">
        <w:t>S</w:t>
      </w:r>
      <w:r w:rsidRPr="001E43ED">
        <w:t>-</w:t>
      </w:r>
      <w:r w:rsidRPr="00AC3EE7">
        <w:t>1</w:t>
      </w:r>
      <w:r>
        <w:t>58</w:t>
      </w:r>
      <w:r>
        <w:rPr>
          <w:lang w:val="en-US"/>
        </w:rPr>
        <w:t>A</w:t>
      </w:r>
      <w:r w:rsidRPr="008A7FCA">
        <w:t>/B.</w:t>
      </w:r>
    </w:p>
    <w:p w14:paraId="660A4235" w14:textId="77777777" w:rsidR="000E7CF9" w:rsidRPr="00396657" w:rsidRDefault="000E7CF9" w:rsidP="000E7CF9">
      <w:pPr>
        <w:pStyle w:val="af4"/>
      </w:pPr>
      <w:r w:rsidRPr="00396657">
        <w:t>Оптимизация:</w:t>
      </w:r>
    </w:p>
    <w:p w14:paraId="329ACBEA" w14:textId="06832698" w:rsidR="000E7CF9" w:rsidRDefault="00A95A68" w:rsidP="000E7CF9">
      <w:pPr>
        <w:pStyle w:val="a9"/>
        <w:ind w:left="851"/>
      </w:pPr>
      <w:r>
        <w:rPr>
          <w:color w:val="000000"/>
          <w:sz w:val="23"/>
          <w:szCs w:val="23"/>
        </w:rPr>
        <w:lastRenderedPageBreak/>
        <w:t xml:space="preserve">Минимизация расхода водяного пара в Е-111, </w:t>
      </w:r>
      <w:r>
        <w:rPr>
          <w:color w:val="000000"/>
          <w:sz w:val="23"/>
          <w:szCs w:val="23"/>
          <w:lang w:val="en-US"/>
        </w:rPr>
        <w:t>E</w:t>
      </w:r>
      <w:r w:rsidRPr="00A95A68">
        <w:rPr>
          <w:color w:val="000000"/>
          <w:sz w:val="23"/>
          <w:szCs w:val="23"/>
        </w:rPr>
        <w:t>-105</w:t>
      </w:r>
      <w:r>
        <w:rPr>
          <w:color w:val="000000"/>
          <w:sz w:val="23"/>
          <w:szCs w:val="23"/>
        </w:rPr>
        <w:t xml:space="preserve"> с ограничением на температуры после абсорберов</w:t>
      </w:r>
      <w:r w:rsidR="000E7CF9" w:rsidRPr="00AC3EE7">
        <w:t>.</w:t>
      </w:r>
    </w:p>
    <w:bookmarkEnd w:id="2327"/>
    <w:p w14:paraId="778D8F9E" w14:textId="77777777" w:rsidR="000E7CF9" w:rsidRPr="001E43ED" w:rsidRDefault="000E7CF9" w:rsidP="000E7CF9">
      <w:pPr>
        <w:pStyle w:val="21"/>
        <w:ind w:left="851" w:hanging="851"/>
      </w:pPr>
      <w:r w:rsidRPr="001E43ED">
        <w:t xml:space="preserve">Контроллер </w:t>
      </w:r>
      <w:r>
        <w:t xml:space="preserve">реактора </w:t>
      </w:r>
      <w:r>
        <w:rPr>
          <w:lang w:val="en-US"/>
        </w:rPr>
        <w:t>R-101</w:t>
      </w:r>
    </w:p>
    <w:p w14:paraId="0CCBA8C5" w14:textId="77777777" w:rsidR="000E7CF9" w:rsidRPr="00396657" w:rsidRDefault="000E7CF9" w:rsidP="000E7CF9">
      <w:pPr>
        <w:pStyle w:val="af4"/>
      </w:pPr>
      <w:r w:rsidRPr="00396657">
        <w:t xml:space="preserve">Контроллер </w:t>
      </w:r>
      <w:r w:rsidRPr="00C220F9">
        <w:t>CNTR_</w:t>
      </w:r>
      <w:r>
        <w:rPr>
          <w:lang w:val="en-US"/>
        </w:rPr>
        <w:t>R</w:t>
      </w:r>
      <w:r w:rsidRPr="00636E5A">
        <w:t>101</w:t>
      </w:r>
      <w:r w:rsidRPr="00396657">
        <w:t xml:space="preserve"> охватывает следующие единицы технологического оборудования:</w:t>
      </w:r>
    </w:p>
    <w:p w14:paraId="7C165784" w14:textId="77777777" w:rsidR="000E7CF9" w:rsidRDefault="000E7CF9" w:rsidP="000E7CF9">
      <w:pPr>
        <w:pStyle w:val="a9"/>
        <w:ind w:left="851"/>
      </w:pPr>
      <w:r>
        <w:t xml:space="preserve">реактор </w:t>
      </w:r>
      <w:r>
        <w:rPr>
          <w:lang w:val="en-US"/>
        </w:rPr>
        <w:t>R</w:t>
      </w:r>
      <w:r>
        <w:t>-</w:t>
      </w:r>
      <w:r>
        <w:rPr>
          <w:lang w:val="en-US"/>
        </w:rPr>
        <w:t>101</w:t>
      </w:r>
      <w:r>
        <w:t>;</w:t>
      </w:r>
    </w:p>
    <w:p w14:paraId="00286DE0" w14:textId="77777777" w:rsidR="000E7CF9" w:rsidRDefault="000E7CF9" w:rsidP="000E7CF9">
      <w:pPr>
        <w:pStyle w:val="a9"/>
        <w:ind w:left="851"/>
      </w:pPr>
      <w:r>
        <w:t xml:space="preserve">теплообменник </w:t>
      </w:r>
      <w:r>
        <w:rPr>
          <w:lang w:val="en-US"/>
        </w:rPr>
        <w:t>E</w:t>
      </w:r>
      <w:r>
        <w:t>-</w:t>
      </w:r>
      <w:r>
        <w:rPr>
          <w:lang w:val="en-US"/>
        </w:rPr>
        <w:t>101</w:t>
      </w:r>
      <w:r>
        <w:t>.</w:t>
      </w:r>
    </w:p>
    <w:p w14:paraId="2A0BD4DC" w14:textId="77777777" w:rsidR="000E7CF9" w:rsidRPr="00396657" w:rsidRDefault="000E7CF9" w:rsidP="000E7CF9">
      <w:pPr>
        <w:pStyle w:val="21"/>
        <w:numPr>
          <w:ilvl w:val="2"/>
          <w:numId w:val="26"/>
        </w:numPr>
      </w:pPr>
      <w:r w:rsidRPr="00396657">
        <w:t>Задачи управления и оптимизации</w:t>
      </w:r>
    </w:p>
    <w:p w14:paraId="22F1D564" w14:textId="77777777" w:rsidR="000E7CF9" w:rsidRPr="00396657" w:rsidRDefault="000E7CF9" w:rsidP="000E7CF9">
      <w:pPr>
        <w:pStyle w:val="af4"/>
      </w:pPr>
      <w:r w:rsidRPr="00396657">
        <w:t>Управление показателями качества продуктов:</w:t>
      </w:r>
    </w:p>
    <w:p w14:paraId="32941A8C" w14:textId="77777777" w:rsidR="000E7CF9" w:rsidRPr="001E43ED" w:rsidRDefault="000E7CF9" w:rsidP="000E7CF9">
      <w:pPr>
        <w:pStyle w:val="a9"/>
        <w:ind w:left="851"/>
      </w:pPr>
      <w:r w:rsidRPr="001E43ED">
        <w:t xml:space="preserve">содержание </w:t>
      </w:r>
      <w:r>
        <w:t>ИПБ</w:t>
      </w:r>
      <w:r w:rsidRPr="001E43ED">
        <w:t xml:space="preserve"> в </w:t>
      </w:r>
      <w:r>
        <w:t>РМ из</w:t>
      </w:r>
      <w:r w:rsidRPr="001E43ED">
        <w:t xml:space="preserve"> </w:t>
      </w:r>
      <w:r>
        <w:rPr>
          <w:lang w:val="en-US"/>
        </w:rPr>
        <w:t>R</w:t>
      </w:r>
      <w:r w:rsidRPr="008A7FCA">
        <w:t>-101.</w:t>
      </w:r>
    </w:p>
    <w:p w14:paraId="76CB2FB1" w14:textId="77777777" w:rsidR="000E7CF9" w:rsidRPr="001E43ED" w:rsidRDefault="000E7CF9" w:rsidP="000E7CF9">
      <w:pPr>
        <w:pStyle w:val="af4"/>
      </w:pPr>
      <w:r w:rsidRPr="001E43ED">
        <w:t>Управление технологическими параметрами:</w:t>
      </w:r>
    </w:p>
    <w:p w14:paraId="6BF19A66" w14:textId="77777777" w:rsidR="000E7CF9" w:rsidRPr="001E43ED" w:rsidRDefault="000E7CF9" w:rsidP="000E7CF9">
      <w:pPr>
        <w:pStyle w:val="a9"/>
        <w:ind w:left="851"/>
      </w:pPr>
      <w:r>
        <w:t>соотношение бензол/пропилен</w:t>
      </w:r>
      <w:r w:rsidRPr="001E43ED">
        <w:t>;</w:t>
      </w:r>
    </w:p>
    <w:p w14:paraId="2EBD3A0F" w14:textId="77777777" w:rsidR="000E7CF9" w:rsidRPr="001E43ED" w:rsidRDefault="000E7CF9" w:rsidP="000E7CF9">
      <w:pPr>
        <w:pStyle w:val="a9"/>
        <w:ind w:left="851"/>
      </w:pPr>
      <w:r>
        <w:t>соотношение РМ/пропилен</w:t>
      </w:r>
      <w:r w:rsidRPr="001E43ED">
        <w:t>;</w:t>
      </w:r>
    </w:p>
    <w:p w14:paraId="2C6926CB" w14:textId="77777777" w:rsidR="000E7CF9" w:rsidRDefault="000E7CF9" w:rsidP="000E7CF9">
      <w:pPr>
        <w:pStyle w:val="a9"/>
        <w:ind w:left="851"/>
      </w:pPr>
      <w:r>
        <w:t>перепады температуры по слоям реактора.</w:t>
      </w:r>
    </w:p>
    <w:p w14:paraId="59020F50" w14:textId="77777777" w:rsidR="000E7CF9" w:rsidRPr="00396657" w:rsidRDefault="000E7CF9" w:rsidP="000E7CF9">
      <w:pPr>
        <w:pStyle w:val="af4"/>
      </w:pPr>
      <w:r w:rsidRPr="00396657">
        <w:t>Оптимизация:</w:t>
      </w:r>
    </w:p>
    <w:p w14:paraId="3F125A89" w14:textId="1DFDF16B" w:rsidR="000E7CF9" w:rsidRDefault="00A95A68" w:rsidP="000E7CF9">
      <w:pPr>
        <w:pStyle w:val="a9"/>
        <w:ind w:left="851"/>
      </w:pPr>
      <w:r>
        <w:rPr>
          <w:color w:val="000000"/>
          <w:sz w:val="23"/>
          <w:szCs w:val="23"/>
        </w:rPr>
        <w:t>Максимизация конверсии и минимизация потребления энергоресурсов в отделении ректификации с</w:t>
      </w:r>
      <w:r w:rsidRPr="00A95A68">
        <w:rPr>
          <w:color w:val="000000"/>
          <w:sz w:val="23"/>
          <w:szCs w:val="23"/>
        </w:rPr>
        <w:t xml:space="preserve"> </w:t>
      </w:r>
      <w:r>
        <w:rPr>
          <w:color w:val="000000"/>
          <w:sz w:val="23"/>
          <w:szCs w:val="23"/>
        </w:rPr>
        <w:t>ограничением на соотношение «Бензол / пропилен»</w:t>
      </w:r>
      <w:r w:rsidR="000E7CF9">
        <w:t>;</w:t>
      </w:r>
      <w:r w:rsidR="000E7CF9" w:rsidRPr="00AA2D24">
        <w:t xml:space="preserve"> </w:t>
      </w:r>
    </w:p>
    <w:p w14:paraId="3E2817E1" w14:textId="325FFBDD" w:rsidR="000E7CF9" w:rsidRDefault="00A95A68" w:rsidP="000E7CF9">
      <w:pPr>
        <w:pStyle w:val="a9"/>
        <w:ind w:left="851"/>
      </w:pPr>
      <w:r>
        <w:rPr>
          <w:color w:val="000000"/>
          <w:sz w:val="23"/>
          <w:szCs w:val="23"/>
        </w:rPr>
        <w:t>Максимизация конверсии в реакторе с</w:t>
      </w:r>
      <w:r w:rsidRPr="00A95A68">
        <w:rPr>
          <w:color w:val="000000"/>
          <w:sz w:val="23"/>
          <w:szCs w:val="23"/>
        </w:rPr>
        <w:t xml:space="preserve"> </w:t>
      </w:r>
      <w:r>
        <w:rPr>
          <w:color w:val="000000"/>
          <w:sz w:val="23"/>
          <w:szCs w:val="23"/>
        </w:rPr>
        <w:t>ограничением на соотношение «РМ / пропилен»</w:t>
      </w:r>
      <w:r w:rsidR="000E7CF9">
        <w:t>.</w:t>
      </w:r>
    </w:p>
    <w:p w14:paraId="2328F1F9" w14:textId="77777777" w:rsidR="000E7CF9" w:rsidRPr="001E43ED" w:rsidRDefault="000E7CF9" w:rsidP="000E7CF9">
      <w:pPr>
        <w:pStyle w:val="21"/>
        <w:ind w:left="851" w:hanging="851"/>
      </w:pPr>
      <w:r w:rsidRPr="001E43ED">
        <w:t xml:space="preserve">Контроллер </w:t>
      </w:r>
      <w:r>
        <w:t xml:space="preserve">реактора </w:t>
      </w:r>
      <w:r>
        <w:rPr>
          <w:lang w:val="en-US"/>
        </w:rPr>
        <w:t>R-10</w:t>
      </w:r>
      <w:r>
        <w:t>2</w:t>
      </w:r>
    </w:p>
    <w:p w14:paraId="74D7B220" w14:textId="77777777" w:rsidR="000E7CF9" w:rsidRPr="00396657" w:rsidRDefault="000E7CF9" w:rsidP="000E7CF9">
      <w:pPr>
        <w:pStyle w:val="af4"/>
      </w:pPr>
      <w:r w:rsidRPr="00396657">
        <w:t xml:space="preserve">Контроллер </w:t>
      </w:r>
      <w:r w:rsidRPr="00C220F9">
        <w:t>CNTR_</w:t>
      </w:r>
      <w:r>
        <w:rPr>
          <w:lang w:val="en-US"/>
        </w:rPr>
        <w:t>R</w:t>
      </w:r>
      <w:r w:rsidRPr="00636E5A">
        <w:t>10</w:t>
      </w:r>
      <w:r>
        <w:t>2</w:t>
      </w:r>
      <w:r w:rsidRPr="00396657">
        <w:t xml:space="preserve"> охватывает следующие единицы технологического оборудования:</w:t>
      </w:r>
    </w:p>
    <w:p w14:paraId="11D95935" w14:textId="77777777" w:rsidR="000E7CF9" w:rsidRDefault="000E7CF9" w:rsidP="000E7CF9">
      <w:pPr>
        <w:pStyle w:val="a9"/>
        <w:ind w:left="851"/>
      </w:pPr>
      <w:r>
        <w:t xml:space="preserve">реактор </w:t>
      </w:r>
      <w:r>
        <w:rPr>
          <w:lang w:val="en-US"/>
        </w:rPr>
        <w:t>R</w:t>
      </w:r>
      <w:r>
        <w:t>-</w:t>
      </w:r>
      <w:r>
        <w:rPr>
          <w:lang w:val="en-US"/>
        </w:rPr>
        <w:t>10</w:t>
      </w:r>
      <w:r>
        <w:t>2;</w:t>
      </w:r>
    </w:p>
    <w:p w14:paraId="5A40092A" w14:textId="77777777" w:rsidR="000E7CF9" w:rsidRDefault="000E7CF9" w:rsidP="000E7CF9">
      <w:pPr>
        <w:pStyle w:val="a9"/>
        <w:ind w:left="851"/>
      </w:pPr>
      <w:r>
        <w:t xml:space="preserve">теплообменник </w:t>
      </w:r>
      <w:r>
        <w:rPr>
          <w:lang w:val="en-US"/>
        </w:rPr>
        <w:t>E</w:t>
      </w:r>
      <w:r>
        <w:t>-</w:t>
      </w:r>
      <w:r>
        <w:rPr>
          <w:lang w:val="en-US"/>
        </w:rPr>
        <w:t>10</w:t>
      </w:r>
      <w:r>
        <w:t>4.</w:t>
      </w:r>
    </w:p>
    <w:p w14:paraId="65AC71F6" w14:textId="77777777" w:rsidR="000E7CF9" w:rsidRPr="00396657" w:rsidRDefault="000E7CF9" w:rsidP="000E7CF9">
      <w:pPr>
        <w:pStyle w:val="21"/>
        <w:numPr>
          <w:ilvl w:val="2"/>
          <w:numId w:val="26"/>
        </w:numPr>
      </w:pPr>
      <w:r w:rsidRPr="00396657">
        <w:t>Задачи управления и оптимизации</w:t>
      </w:r>
    </w:p>
    <w:p w14:paraId="239CE52D" w14:textId="77777777" w:rsidR="000E7CF9" w:rsidRPr="00396657" w:rsidRDefault="000E7CF9" w:rsidP="000E7CF9">
      <w:pPr>
        <w:pStyle w:val="af4"/>
      </w:pPr>
      <w:r w:rsidRPr="00396657">
        <w:t>Управление показателями качества продуктов:</w:t>
      </w:r>
    </w:p>
    <w:p w14:paraId="5510BE05" w14:textId="77777777" w:rsidR="000E7CF9" w:rsidRDefault="000E7CF9" w:rsidP="000E7CF9">
      <w:pPr>
        <w:pStyle w:val="a9"/>
        <w:ind w:left="851"/>
      </w:pPr>
      <w:r w:rsidRPr="001E43ED">
        <w:t xml:space="preserve">содержание </w:t>
      </w:r>
      <w:r>
        <w:t>ИПБ</w:t>
      </w:r>
      <w:r w:rsidRPr="001E43ED">
        <w:t xml:space="preserve"> в </w:t>
      </w:r>
      <w:r>
        <w:t>РМ из</w:t>
      </w:r>
      <w:r w:rsidRPr="001E43ED">
        <w:t xml:space="preserve"> </w:t>
      </w:r>
      <w:r>
        <w:rPr>
          <w:lang w:val="en-US"/>
        </w:rPr>
        <w:t>R</w:t>
      </w:r>
      <w:r w:rsidRPr="008A7FCA">
        <w:t>-10</w:t>
      </w:r>
      <w:r>
        <w:t>2;</w:t>
      </w:r>
    </w:p>
    <w:p w14:paraId="7E56BB60" w14:textId="77777777" w:rsidR="000E7CF9" w:rsidRDefault="000E7CF9" w:rsidP="000E7CF9">
      <w:pPr>
        <w:pStyle w:val="a9"/>
        <w:ind w:left="851"/>
      </w:pPr>
      <w:r w:rsidRPr="001E43ED">
        <w:t xml:space="preserve">содержание </w:t>
      </w:r>
      <w:r>
        <w:t>ДИПБ</w:t>
      </w:r>
      <w:r w:rsidRPr="001E43ED">
        <w:t xml:space="preserve"> в </w:t>
      </w:r>
      <w:r>
        <w:t>РМ из</w:t>
      </w:r>
      <w:r w:rsidRPr="001E43ED">
        <w:t xml:space="preserve"> </w:t>
      </w:r>
      <w:r>
        <w:rPr>
          <w:lang w:val="en-US"/>
        </w:rPr>
        <w:t>R</w:t>
      </w:r>
      <w:r w:rsidRPr="008A7FCA">
        <w:t>-10</w:t>
      </w:r>
      <w:r>
        <w:t>2;</w:t>
      </w:r>
    </w:p>
    <w:p w14:paraId="605F51DA" w14:textId="77777777" w:rsidR="000E7CF9" w:rsidRPr="001E43ED" w:rsidRDefault="000E7CF9" w:rsidP="000E7CF9">
      <w:pPr>
        <w:pStyle w:val="a9"/>
        <w:ind w:left="851"/>
      </w:pPr>
      <w:r w:rsidRPr="001E43ED">
        <w:t xml:space="preserve">содержание </w:t>
      </w:r>
      <w:proofErr w:type="spellStart"/>
      <w:r>
        <w:t>ТриИПБ</w:t>
      </w:r>
      <w:proofErr w:type="spellEnd"/>
      <w:r w:rsidRPr="001E43ED">
        <w:t xml:space="preserve"> </w:t>
      </w:r>
      <w:r>
        <w:t>на входе в</w:t>
      </w:r>
      <w:r w:rsidRPr="001E43ED">
        <w:t xml:space="preserve"> </w:t>
      </w:r>
      <w:r>
        <w:rPr>
          <w:lang w:val="en-US"/>
        </w:rPr>
        <w:t>R</w:t>
      </w:r>
      <w:r w:rsidRPr="008A7FCA">
        <w:t>-10</w:t>
      </w:r>
      <w:r>
        <w:t>2.</w:t>
      </w:r>
    </w:p>
    <w:p w14:paraId="43D3FB53" w14:textId="77777777" w:rsidR="000E7CF9" w:rsidRPr="001E43ED" w:rsidRDefault="000E7CF9" w:rsidP="000E7CF9">
      <w:pPr>
        <w:pStyle w:val="af4"/>
      </w:pPr>
      <w:r w:rsidRPr="001E43ED">
        <w:t>Управление технологическими параметрами:</w:t>
      </w:r>
    </w:p>
    <w:p w14:paraId="365D84E8" w14:textId="77777777" w:rsidR="000E7CF9" w:rsidRPr="001E43ED" w:rsidRDefault="000E7CF9" w:rsidP="000E7CF9">
      <w:pPr>
        <w:pStyle w:val="a9"/>
        <w:ind w:left="851"/>
      </w:pPr>
      <w:r>
        <w:t>соотношение бензол/</w:t>
      </w:r>
      <w:proofErr w:type="spellStart"/>
      <w:r>
        <w:t>ПАБы</w:t>
      </w:r>
      <w:proofErr w:type="spellEnd"/>
      <w:r w:rsidRPr="001E43ED">
        <w:t>;</w:t>
      </w:r>
    </w:p>
    <w:p w14:paraId="3CC08562" w14:textId="77777777" w:rsidR="000E7CF9" w:rsidRDefault="000E7CF9" w:rsidP="000E7CF9">
      <w:pPr>
        <w:pStyle w:val="a9"/>
        <w:ind w:left="851"/>
      </w:pPr>
      <w:r>
        <w:t>расход пара в Е-104.</w:t>
      </w:r>
    </w:p>
    <w:p w14:paraId="40C9D6EB" w14:textId="77777777" w:rsidR="000E7CF9" w:rsidRPr="00396657" w:rsidRDefault="000E7CF9" w:rsidP="000E7CF9">
      <w:pPr>
        <w:pStyle w:val="af4"/>
      </w:pPr>
      <w:r w:rsidRPr="00396657">
        <w:t>Оптимизация:</w:t>
      </w:r>
    </w:p>
    <w:p w14:paraId="1A46D8CE" w14:textId="66FAADF0" w:rsidR="000E7CF9" w:rsidRDefault="00A95A68" w:rsidP="000E7CF9">
      <w:pPr>
        <w:pStyle w:val="a9"/>
        <w:ind w:left="851"/>
      </w:pPr>
      <w:r>
        <w:rPr>
          <w:color w:val="000000"/>
          <w:sz w:val="23"/>
          <w:szCs w:val="23"/>
        </w:rPr>
        <w:lastRenderedPageBreak/>
        <w:t>Минимизация расхода водяного пара в Е-104 с</w:t>
      </w:r>
      <w:r w:rsidRPr="00A95A68">
        <w:rPr>
          <w:color w:val="000000"/>
          <w:sz w:val="23"/>
          <w:szCs w:val="23"/>
        </w:rPr>
        <w:t xml:space="preserve"> </w:t>
      </w:r>
      <w:r>
        <w:rPr>
          <w:color w:val="000000"/>
          <w:sz w:val="23"/>
          <w:szCs w:val="23"/>
        </w:rPr>
        <w:t>ограничением на содержание ИПБ в РМ</w:t>
      </w:r>
      <w:r w:rsidR="000E7CF9">
        <w:t>;</w:t>
      </w:r>
      <w:r w:rsidR="000E7CF9" w:rsidRPr="00AA2D24">
        <w:t xml:space="preserve"> </w:t>
      </w:r>
    </w:p>
    <w:p w14:paraId="2AF80BBD" w14:textId="09802482" w:rsidR="000E7CF9" w:rsidRPr="009B2BB0" w:rsidRDefault="00A95A68" w:rsidP="000E7CF9">
      <w:pPr>
        <w:pStyle w:val="a9"/>
        <w:ind w:left="851"/>
      </w:pPr>
      <w:r>
        <w:rPr>
          <w:color w:val="000000"/>
          <w:sz w:val="23"/>
          <w:szCs w:val="23"/>
        </w:rPr>
        <w:t>Максимизации конверсии с</w:t>
      </w:r>
      <w:r w:rsidRPr="009E50AE">
        <w:rPr>
          <w:color w:val="000000"/>
          <w:sz w:val="23"/>
          <w:szCs w:val="23"/>
        </w:rPr>
        <w:t xml:space="preserve"> </w:t>
      </w:r>
      <w:r>
        <w:rPr>
          <w:color w:val="000000"/>
          <w:sz w:val="23"/>
          <w:szCs w:val="23"/>
        </w:rPr>
        <w:t>ограничением на содержание ДИПБ в РМ</w:t>
      </w:r>
      <w:r w:rsidR="000E7CF9">
        <w:t>.</w:t>
      </w:r>
    </w:p>
    <w:p w14:paraId="08E70E48" w14:textId="77777777" w:rsidR="000E7CF9" w:rsidRPr="001E43ED" w:rsidRDefault="000E7CF9" w:rsidP="000E7CF9">
      <w:pPr>
        <w:pStyle w:val="21"/>
        <w:ind w:left="851" w:hanging="851"/>
      </w:pPr>
      <w:r w:rsidRPr="001E43ED">
        <w:t xml:space="preserve">Контроллер </w:t>
      </w:r>
      <w:r>
        <w:t xml:space="preserve">реактора </w:t>
      </w:r>
      <w:r>
        <w:rPr>
          <w:lang w:val="en-US"/>
        </w:rPr>
        <w:t>R-10</w:t>
      </w:r>
      <w:r>
        <w:t>3</w:t>
      </w:r>
    </w:p>
    <w:p w14:paraId="231B919C" w14:textId="77777777" w:rsidR="000E7CF9" w:rsidRPr="00396657" w:rsidRDefault="000E7CF9" w:rsidP="000E7CF9">
      <w:pPr>
        <w:pStyle w:val="af4"/>
      </w:pPr>
      <w:r w:rsidRPr="00396657">
        <w:t xml:space="preserve">Контроллер </w:t>
      </w:r>
      <w:r w:rsidRPr="00C220F9">
        <w:t>CNTR_</w:t>
      </w:r>
      <w:r>
        <w:rPr>
          <w:lang w:val="en-US"/>
        </w:rPr>
        <w:t>R</w:t>
      </w:r>
      <w:r w:rsidRPr="00636E5A">
        <w:t>10</w:t>
      </w:r>
      <w:r>
        <w:t>3</w:t>
      </w:r>
      <w:r w:rsidRPr="00396657">
        <w:t xml:space="preserve"> охватывает следующие единицы технологического оборудования:</w:t>
      </w:r>
    </w:p>
    <w:p w14:paraId="73ADE303" w14:textId="77777777" w:rsidR="000E7CF9" w:rsidRDefault="000E7CF9" w:rsidP="000E7CF9">
      <w:pPr>
        <w:pStyle w:val="a9"/>
        <w:ind w:left="851"/>
      </w:pPr>
      <w:r>
        <w:t xml:space="preserve">реактор </w:t>
      </w:r>
      <w:r>
        <w:rPr>
          <w:lang w:val="en-US"/>
        </w:rPr>
        <w:t>R</w:t>
      </w:r>
      <w:r>
        <w:t>-</w:t>
      </w:r>
      <w:r>
        <w:rPr>
          <w:lang w:val="en-US"/>
        </w:rPr>
        <w:t>10</w:t>
      </w:r>
      <w:r>
        <w:t>3;</w:t>
      </w:r>
    </w:p>
    <w:p w14:paraId="70EAE605" w14:textId="77777777" w:rsidR="000E7CF9" w:rsidRDefault="000E7CF9" w:rsidP="000E7CF9">
      <w:pPr>
        <w:pStyle w:val="a9"/>
        <w:ind w:left="851"/>
      </w:pPr>
      <w:r>
        <w:t xml:space="preserve">колонна </w:t>
      </w:r>
      <w:r>
        <w:rPr>
          <w:lang w:val="en-US"/>
        </w:rPr>
        <w:t>C-151;</w:t>
      </w:r>
    </w:p>
    <w:p w14:paraId="7E873870" w14:textId="77777777" w:rsidR="000E7CF9" w:rsidRDefault="000E7CF9" w:rsidP="000E7CF9">
      <w:pPr>
        <w:pStyle w:val="a9"/>
        <w:ind w:left="851"/>
      </w:pPr>
      <w:r>
        <w:t xml:space="preserve">теплообменники </w:t>
      </w:r>
      <w:r>
        <w:rPr>
          <w:lang w:val="en-US"/>
        </w:rPr>
        <w:t>E</w:t>
      </w:r>
      <w:r>
        <w:t>-</w:t>
      </w:r>
      <w:r>
        <w:rPr>
          <w:lang w:val="en-US"/>
        </w:rPr>
        <w:t>1</w:t>
      </w:r>
      <w:r>
        <w:t>54, Е-152.</w:t>
      </w:r>
    </w:p>
    <w:p w14:paraId="248D0CD0" w14:textId="77777777" w:rsidR="000E7CF9" w:rsidRPr="00396657" w:rsidRDefault="000E7CF9" w:rsidP="000E7CF9">
      <w:pPr>
        <w:pStyle w:val="21"/>
        <w:numPr>
          <w:ilvl w:val="2"/>
          <w:numId w:val="26"/>
        </w:numPr>
      </w:pPr>
      <w:r w:rsidRPr="00396657">
        <w:t>Задачи управления и оптимизации</w:t>
      </w:r>
    </w:p>
    <w:p w14:paraId="52313F3C" w14:textId="77777777" w:rsidR="000E7CF9" w:rsidRPr="00396657" w:rsidRDefault="000E7CF9" w:rsidP="000E7CF9">
      <w:pPr>
        <w:pStyle w:val="af4"/>
      </w:pPr>
      <w:r w:rsidRPr="00396657">
        <w:t>Управление показателями качества продуктов:</w:t>
      </w:r>
    </w:p>
    <w:p w14:paraId="4653B910" w14:textId="77777777" w:rsidR="000E7CF9" w:rsidRPr="001E43ED" w:rsidRDefault="000E7CF9" w:rsidP="000E7CF9">
      <w:pPr>
        <w:pStyle w:val="a9"/>
        <w:ind w:left="851"/>
      </w:pPr>
      <w:r w:rsidRPr="001E43ED">
        <w:t xml:space="preserve">содержание </w:t>
      </w:r>
      <w:r>
        <w:t>ИПБ</w:t>
      </w:r>
      <w:r w:rsidRPr="001E43ED">
        <w:t xml:space="preserve"> в </w:t>
      </w:r>
      <w:r>
        <w:t>РМ из</w:t>
      </w:r>
      <w:r w:rsidRPr="001E43ED">
        <w:t xml:space="preserve"> </w:t>
      </w:r>
      <w:r>
        <w:rPr>
          <w:lang w:val="en-US"/>
        </w:rPr>
        <w:t>R</w:t>
      </w:r>
      <w:r w:rsidRPr="008A7FCA">
        <w:t>-10</w:t>
      </w:r>
      <w:r w:rsidRPr="009B2BB0">
        <w:t>3</w:t>
      </w:r>
      <w:r w:rsidRPr="008A7FCA">
        <w:t>.</w:t>
      </w:r>
    </w:p>
    <w:p w14:paraId="14EF739B" w14:textId="77777777" w:rsidR="000E7CF9" w:rsidRPr="001E43ED" w:rsidRDefault="000E7CF9" w:rsidP="000E7CF9">
      <w:pPr>
        <w:pStyle w:val="af4"/>
      </w:pPr>
      <w:r w:rsidRPr="001E43ED">
        <w:t>Управление технологическими параметрами:</w:t>
      </w:r>
    </w:p>
    <w:p w14:paraId="4132BE27" w14:textId="77777777" w:rsidR="000E7CF9" w:rsidRPr="001E43ED" w:rsidRDefault="000E7CF9" w:rsidP="000E7CF9">
      <w:pPr>
        <w:pStyle w:val="a9"/>
        <w:ind w:left="851"/>
      </w:pPr>
      <w:r>
        <w:t>соотношение бензол/пропилен</w:t>
      </w:r>
      <w:r w:rsidRPr="001E43ED">
        <w:t>;</w:t>
      </w:r>
    </w:p>
    <w:p w14:paraId="52B5A486" w14:textId="77777777" w:rsidR="000E7CF9" w:rsidRDefault="000E7CF9" w:rsidP="000E7CF9">
      <w:pPr>
        <w:pStyle w:val="a9"/>
        <w:ind w:left="851"/>
      </w:pPr>
      <w:r>
        <w:t>соотношение РМ/пропилен</w:t>
      </w:r>
      <w:r w:rsidRPr="001E43ED">
        <w:t>;</w:t>
      </w:r>
    </w:p>
    <w:p w14:paraId="1D759807" w14:textId="77777777" w:rsidR="000E7CF9" w:rsidRDefault="000E7CF9" w:rsidP="000E7CF9">
      <w:pPr>
        <w:pStyle w:val="a9"/>
        <w:ind w:left="851"/>
      </w:pPr>
      <w:r>
        <w:t>степень открытия клапана по бензолу из отд. ректификации;</w:t>
      </w:r>
    </w:p>
    <w:p w14:paraId="4355F4DF" w14:textId="77777777" w:rsidR="000E7CF9" w:rsidRDefault="000E7CF9" w:rsidP="000E7CF9">
      <w:pPr>
        <w:pStyle w:val="a9"/>
        <w:ind w:left="851"/>
      </w:pPr>
      <w:r>
        <w:t>температура куба С-151;</w:t>
      </w:r>
    </w:p>
    <w:p w14:paraId="539FEEEB" w14:textId="77777777" w:rsidR="000E7CF9" w:rsidRPr="001E43ED" w:rsidRDefault="000E7CF9" w:rsidP="000E7CF9">
      <w:pPr>
        <w:pStyle w:val="a9"/>
        <w:ind w:left="851"/>
      </w:pPr>
      <w:r>
        <w:t>температура верха С-151.</w:t>
      </w:r>
    </w:p>
    <w:p w14:paraId="399D9A64" w14:textId="77777777" w:rsidR="000E7CF9" w:rsidRPr="00396657" w:rsidRDefault="000E7CF9" w:rsidP="000E7CF9">
      <w:pPr>
        <w:pStyle w:val="af4"/>
      </w:pPr>
      <w:r w:rsidRPr="00396657">
        <w:t>Оптимизация:</w:t>
      </w:r>
    </w:p>
    <w:p w14:paraId="6E38D32E" w14:textId="0C224AF8" w:rsidR="000E7CF9" w:rsidRDefault="009E50AE" w:rsidP="000E7CF9">
      <w:pPr>
        <w:pStyle w:val="a9"/>
        <w:ind w:left="851"/>
      </w:pPr>
      <w:r>
        <w:rPr>
          <w:color w:val="000000"/>
          <w:sz w:val="23"/>
          <w:szCs w:val="23"/>
        </w:rPr>
        <w:t>Максимизация потребления бензола из отд. ректификации с ограничением на степень открытия клапана по линии бензола из отд. ректификации</w:t>
      </w:r>
      <w:r w:rsidR="000E7CF9">
        <w:t>;</w:t>
      </w:r>
      <w:r w:rsidR="000E7CF9" w:rsidRPr="00AA2D24">
        <w:t xml:space="preserve"> </w:t>
      </w:r>
    </w:p>
    <w:p w14:paraId="150A7849" w14:textId="0B102DA2" w:rsidR="000E7CF9" w:rsidRDefault="009E50AE" w:rsidP="000E7CF9">
      <w:pPr>
        <w:pStyle w:val="a9"/>
        <w:ind w:left="851"/>
      </w:pPr>
      <w:r>
        <w:rPr>
          <w:color w:val="000000"/>
          <w:sz w:val="23"/>
          <w:szCs w:val="23"/>
        </w:rPr>
        <w:t>Минимизация</w:t>
      </w:r>
      <w:r w:rsidRPr="009E50AE">
        <w:rPr>
          <w:color w:val="000000"/>
          <w:sz w:val="23"/>
          <w:szCs w:val="23"/>
        </w:rPr>
        <w:t xml:space="preserve"> </w:t>
      </w:r>
      <w:r>
        <w:rPr>
          <w:color w:val="000000"/>
          <w:sz w:val="23"/>
          <w:szCs w:val="23"/>
        </w:rPr>
        <w:t>расхода пара на подогрев С-151 и потерь легкой фракции с ограничением на температуру куба С-151</w:t>
      </w:r>
      <w:r w:rsidR="000E7CF9">
        <w:t>.</w:t>
      </w:r>
    </w:p>
    <w:p w14:paraId="4DB543A3" w14:textId="77777777" w:rsidR="000E7CF9" w:rsidRPr="001E43ED" w:rsidRDefault="000E7CF9" w:rsidP="000E7CF9">
      <w:pPr>
        <w:pStyle w:val="21"/>
        <w:ind w:left="851" w:hanging="851"/>
      </w:pPr>
      <w:r w:rsidRPr="001E43ED">
        <w:t xml:space="preserve">Контроллер колонны </w:t>
      </w:r>
      <w:r>
        <w:t>С-121</w:t>
      </w:r>
    </w:p>
    <w:p w14:paraId="3DF0AA1E" w14:textId="77777777" w:rsidR="000E7CF9" w:rsidRPr="00396657" w:rsidRDefault="000E7CF9" w:rsidP="000E7CF9">
      <w:pPr>
        <w:pStyle w:val="af4"/>
      </w:pPr>
      <w:r w:rsidRPr="00396657">
        <w:t xml:space="preserve">Контроллер </w:t>
      </w:r>
      <w:r w:rsidRPr="00C220F9">
        <w:t>CNTR_</w:t>
      </w:r>
      <w:r>
        <w:rPr>
          <w:lang w:val="en-US"/>
        </w:rPr>
        <w:t>C</w:t>
      </w:r>
      <w:r w:rsidRPr="009B2BB0">
        <w:t>121</w:t>
      </w:r>
      <w:r w:rsidRPr="00396657">
        <w:t xml:space="preserve"> охватывает следующие единицы технологического оборудования:</w:t>
      </w:r>
    </w:p>
    <w:p w14:paraId="54BB1BEF" w14:textId="77777777" w:rsidR="000E7CF9" w:rsidRDefault="000E7CF9" w:rsidP="000E7CF9">
      <w:pPr>
        <w:pStyle w:val="a9"/>
        <w:ind w:left="851"/>
      </w:pPr>
      <w:r>
        <w:t xml:space="preserve">колонна </w:t>
      </w:r>
      <w:r w:rsidRPr="009B2BB0">
        <w:t>C-1</w:t>
      </w:r>
      <w:r>
        <w:rPr>
          <w:lang w:val="en-US"/>
        </w:rPr>
        <w:t>2</w:t>
      </w:r>
      <w:r w:rsidRPr="009B2BB0">
        <w:t>1;</w:t>
      </w:r>
    </w:p>
    <w:p w14:paraId="292B9444" w14:textId="77777777" w:rsidR="000E7CF9" w:rsidRDefault="000E7CF9" w:rsidP="000E7CF9">
      <w:pPr>
        <w:pStyle w:val="a9"/>
        <w:ind w:left="851"/>
      </w:pPr>
      <w:r>
        <w:t xml:space="preserve">теплообменник </w:t>
      </w:r>
      <w:r w:rsidRPr="009B2BB0">
        <w:t>E</w:t>
      </w:r>
      <w:r>
        <w:t>-</w:t>
      </w:r>
      <w:r>
        <w:rPr>
          <w:lang w:val="en-US"/>
        </w:rPr>
        <w:t>122</w:t>
      </w:r>
      <w:r>
        <w:t>.</w:t>
      </w:r>
    </w:p>
    <w:p w14:paraId="07E3B286" w14:textId="77777777" w:rsidR="000E7CF9" w:rsidRPr="00396657" w:rsidRDefault="000E7CF9" w:rsidP="000E7CF9">
      <w:pPr>
        <w:pStyle w:val="21"/>
        <w:numPr>
          <w:ilvl w:val="2"/>
          <w:numId w:val="26"/>
        </w:numPr>
      </w:pPr>
      <w:r w:rsidRPr="00396657">
        <w:t>Задачи управления и оптимизации</w:t>
      </w:r>
    </w:p>
    <w:p w14:paraId="45446C89" w14:textId="77777777" w:rsidR="000E7CF9" w:rsidRPr="00396657" w:rsidRDefault="000E7CF9" w:rsidP="000E7CF9">
      <w:pPr>
        <w:pStyle w:val="af4"/>
      </w:pPr>
      <w:r w:rsidRPr="00396657">
        <w:t>Управление показателями качества продуктов:</w:t>
      </w:r>
    </w:p>
    <w:p w14:paraId="6D04A3E6" w14:textId="77777777" w:rsidR="000E7CF9" w:rsidRPr="001E43ED" w:rsidRDefault="000E7CF9" w:rsidP="000E7CF9">
      <w:pPr>
        <w:pStyle w:val="a9"/>
        <w:ind w:left="851"/>
      </w:pPr>
      <w:r w:rsidRPr="001E43ED">
        <w:t xml:space="preserve">содержание </w:t>
      </w:r>
      <w:r>
        <w:t>бензола</w:t>
      </w:r>
      <w:r w:rsidRPr="001E43ED">
        <w:t xml:space="preserve"> в </w:t>
      </w:r>
      <w:r>
        <w:t>кубе</w:t>
      </w:r>
      <w:r w:rsidRPr="001E43ED">
        <w:t xml:space="preserve"> </w:t>
      </w:r>
      <w:r>
        <w:t>С-121</w:t>
      </w:r>
      <w:r w:rsidRPr="001E43ED">
        <w:t>;</w:t>
      </w:r>
    </w:p>
    <w:p w14:paraId="6610B07A" w14:textId="77777777" w:rsidR="000E7CF9" w:rsidRPr="001E43ED" w:rsidRDefault="000E7CF9" w:rsidP="000E7CF9">
      <w:pPr>
        <w:pStyle w:val="a9"/>
        <w:ind w:left="851"/>
      </w:pPr>
      <w:r w:rsidRPr="001E43ED">
        <w:t xml:space="preserve">содержание </w:t>
      </w:r>
      <w:r>
        <w:t>ИПБ</w:t>
      </w:r>
      <w:r w:rsidRPr="001E43ED">
        <w:t xml:space="preserve"> </w:t>
      </w:r>
      <w:r>
        <w:t>в отводимом бензоле</w:t>
      </w:r>
      <w:r w:rsidRPr="001E43ED">
        <w:t>.</w:t>
      </w:r>
    </w:p>
    <w:p w14:paraId="294F3753" w14:textId="77777777" w:rsidR="000E7CF9" w:rsidRPr="001E43ED" w:rsidRDefault="000E7CF9" w:rsidP="000E7CF9">
      <w:pPr>
        <w:pStyle w:val="af4"/>
      </w:pPr>
      <w:r w:rsidRPr="001E43ED">
        <w:t>Управление технологическими параметрами:</w:t>
      </w:r>
    </w:p>
    <w:p w14:paraId="5F0A406B" w14:textId="77777777" w:rsidR="000E7CF9" w:rsidRPr="001E43ED" w:rsidRDefault="000E7CF9" w:rsidP="000E7CF9">
      <w:pPr>
        <w:pStyle w:val="a9"/>
        <w:ind w:left="851"/>
      </w:pPr>
      <w:r>
        <w:lastRenderedPageBreak/>
        <w:t>температура на 29 тарелке С-121</w:t>
      </w:r>
      <w:r w:rsidRPr="001E43ED">
        <w:t>;</w:t>
      </w:r>
    </w:p>
    <w:p w14:paraId="27563DD6" w14:textId="77777777" w:rsidR="000E7CF9" w:rsidRPr="00396657" w:rsidRDefault="000E7CF9" w:rsidP="000E7CF9">
      <w:pPr>
        <w:pStyle w:val="af4"/>
      </w:pPr>
      <w:r w:rsidRPr="00396657">
        <w:t>Оптимизация:</w:t>
      </w:r>
    </w:p>
    <w:p w14:paraId="328F02F9" w14:textId="0B8C4AAA" w:rsidR="000E7CF9" w:rsidRDefault="009E50AE" w:rsidP="000E7CF9">
      <w:pPr>
        <w:pStyle w:val="a9"/>
        <w:ind w:left="851"/>
      </w:pPr>
      <w:r>
        <w:rPr>
          <w:color w:val="000000"/>
          <w:sz w:val="23"/>
          <w:szCs w:val="23"/>
        </w:rPr>
        <w:t>Минимизация потребления пара в Е-122 и минимизации ИПБ в отборе бензола с ограничением на содержание ИПБ в отводимом бензоле</w:t>
      </w:r>
      <w:r w:rsidR="000E7CF9">
        <w:t>;</w:t>
      </w:r>
    </w:p>
    <w:p w14:paraId="3371E832" w14:textId="3DD0C644" w:rsidR="000E7CF9" w:rsidRDefault="009E50AE" w:rsidP="000E7CF9">
      <w:pPr>
        <w:pStyle w:val="a9"/>
        <w:ind w:left="851"/>
      </w:pPr>
      <w:r>
        <w:rPr>
          <w:color w:val="000000"/>
          <w:sz w:val="23"/>
          <w:szCs w:val="23"/>
        </w:rPr>
        <w:t xml:space="preserve">Минимизация бензола в сыром </w:t>
      </w:r>
      <w:proofErr w:type="gramStart"/>
      <w:r>
        <w:rPr>
          <w:color w:val="000000"/>
          <w:sz w:val="23"/>
          <w:szCs w:val="23"/>
        </w:rPr>
        <w:t>ИПБ  с</w:t>
      </w:r>
      <w:proofErr w:type="gramEnd"/>
      <w:r>
        <w:rPr>
          <w:color w:val="000000"/>
          <w:sz w:val="23"/>
          <w:szCs w:val="23"/>
        </w:rPr>
        <w:t xml:space="preserve"> ограничением на содержание бензола  в сыром ИПБ</w:t>
      </w:r>
      <w:r w:rsidR="000E7CF9">
        <w:t>;</w:t>
      </w:r>
    </w:p>
    <w:p w14:paraId="33E5828F" w14:textId="2039233C" w:rsidR="000E7CF9" w:rsidRPr="00AA2D24" w:rsidRDefault="009E50AE" w:rsidP="000E7CF9">
      <w:pPr>
        <w:pStyle w:val="a9"/>
        <w:ind w:left="851"/>
      </w:pPr>
      <w:r>
        <w:rPr>
          <w:color w:val="000000"/>
          <w:sz w:val="23"/>
          <w:szCs w:val="23"/>
        </w:rPr>
        <w:t xml:space="preserve">Минимизация расхода </w:t>
      </w:r>
      <w:proofErr w:type="spellStart"/>
      <w:r>
        <w:rPr>
          <w:color w:val="000000"/>
          <w:sz w:val="23"/>
          <w:szCs w:val="23"/>
        </w:rPr>
        <w:t>рециклового</w:t>
      </w:r>
      <w:proofErr w:type="spellEnd"/>
      <w:r>
        <w:rPr>
          <w:color w:val="000000"/>
          <w:sz w:val="23"/>
          <w:szCs w:val="23"/>
        </w:rPr>
        <w:t xml:space="preserve"> бензола с ограничением на температуру 29 тарелки С-121</w:t>
      </w:r>
      <w:r w:rsidR="000E7CF9">
        <w:t>.</w:t>
      </w:r>
    </w:p>
    <w:p w14:paraId="06CE6ADD" w14:textId="77777777" w:rsidR="000E7CF9" w:rsidRPr="001E43ED" w:rsidRDefault="000E7CF9" w:rsidP="000E7CF9">
      <w:pPr>
        <w:pStyle w:val="21"/>
        <w:ind w:left="851" w:hanging="851"/>
      </w:pPr>
      <w:r w:rsidRPr="001E43ED">
        <w:t xml:space="preserve">Контроллер колонны </w:t>
      </w:r>
      <w:r>
        <w:t>С-131</w:t>
      </w:r>
    </w:p>
    <w:p w14:paraId="37E65BA1" w14:textId="77777777" w:rsidR="000E7CF9" w:rsidRPr="00396657" w:rsidRDefault="000E7CF9" w:rsidP="000E7CF9">
      <w:pPr>
        <w:pStyle w:val="af4"/>
      </w:pPr>
      <w:r w:rsidRPr="00396657">
        <w:t xml:space="preserve">Контроллер </w:t>
      </w:r>
      <w:r w:rsidRPr="00C220F9">
        <w:t>CNTR_</w:t>
      </w:r>
      <w:r>
        <w:rPr>
          <w:lang w:val="en-US"/>
        </w:rPr>
        <w:t>C</w:t>
      </w:r>
      <w:r w:rsidRPr="009B2BB0">
        <w:t>1</w:t>
      </w:r>
      <w:r>
        <w:t>3</w:t>
      </w:r>
      <w:r w:rsidRPr="009B2BB0">
        <w:t>1</w:t>
      </w:r>
      <w:r w:rsidRPr="00396657">
        <w:t xml:space="preserve"> охватывает следующие единицы технологического оборудования:</w:t>
      </w:r>
    </w:p>
    <w:p w14:paraId="1B5603EF" w14:textId="77777777" w:rsidR="000E7CF9" w:rsidRDefault="000E7CF9" w:rsidP="000E7CF9">
      <w:pPr>
        <w:pStyle w:val="a9"/>
        <w:ind w:left="851"/>
      </w:pPr>
      <w:r>
        <w:t xml:space="preserve">колонна </w:t>
      </w:r>
      <w:r w:rsidRPr="009B2BB0">
        <w:t>C-1</w:t>
      </w:r>
      <w:r>
        <w:t>3</w:t>
      </w:r>
      <w:r w:rsidRPr="009B2BB0">
        <w:t>1;</w:t>
      </w:r>
    </w:p>
    <w:p w14:paraId="4DE1B680" w14:textId="77777777" w:rsidR="000E7CF9" w:rsidRDefault="000E7CF9" w:rsidP="000E7CF9">
      <w:pPr>
        <w:pStyle w:val="a9"/>
        <w:ind w:left="851"/>
      </w:pPr>
      <w:r>
        <w:t xml:space="preserve">теплообменник </w:t>
      </w:r>
      <w:r w:rsidRPr="009B2BB0">
        <w:t>E</w:t>
      </w:r>
      <w:r>
        <w:t>-</w:t>
      </w:r>
      <w:r>
        <w:rPr>
          <w:lang w:val="en-US"/>
        </w:rPr>
        <w:t>1</w:t>
      </w:r>
      <w:r>
        <w:t>3</w:t>
      </w:r>
      <w:r>
        <w:rPr>
          <w:lang w:val="en-US"/>
        </w:rPr>
        <w:t>2</w:t>
      </w:r>
      <w:r>
        <w:t>.</w:t>
      </w:r>
    </w:p>
    <w:p w14:paraId="67231BB2" w14:textId="77777777" w:rsidR="000E7CF9" w:rsidRPr="00396657" w:rsidRDefault="000E7CF9" w:rsidP="000E7CF9">
      <w:pPr>
        <w:pStyle w:val="21"/>
        <w:numPr>
          <w:ilvl w:val="2"/>
          <w:numId w:val="26"/>
        </w:numPr>
      </w:pPr>
      <w:r w:rsidRPr="00396657">
        <w:t>Задачи управления и оптимизации</w:t>
      </w:r>
    </w:p>
    <w:p w14:paraId="48EA7BA4" w14:textId="77777777" w:rsidR="000E7CF9" w:rsidRPr="00396657" w:rsidRDefault="000E7CF9" w:rsidP="000E7CF9">
      <w:pPr>
        <w:pStyle w:val="af4"/>
      </w:pPr>
      <w:r w:rsidRPr="00396657">
        <w:t>Управление показателями качества продуктов:</w:t>
      </w:r>
    </w:p>
    <w:p w14:paraId="669625B5" w14:textId="77777777" w:rsidR="000E7CF9" w:rsidRPr="001E43ED" w:rsidRDefault="000E7CF9" w:rsidP="000E7CF9">
      <w:pPr>
        <w:pStyle w:val="a9"/>
        <w:ind w:left="851"/>
      </w:pPr>
      <w:r w:rsidRPr="001E43ED">
        <w:t xml:space="preserve">содержание </w:t>
      </w:r>
      <w:r>
        <w:t>ИПБ</w:t>
      </w:r>
      <w:r w:rsidRPr="001E43ED">
        <w:t xml:space="preserve"> в </w:t>
      </w:r>
      <w:r>
        <w:t>кубе</w:t>
      </w:r>
      <w:r w:rsidRPr="001E43ED">
        <w:t xml:space="preserve"> </w:t>
      </w:r>
      <w:r>
        <w:t>С-131</w:t>
      </w:r>
      <w:r w:rsidRPr="001E43ED">
        <w:t>;</w:t>
      </w:r>
    </w:p>
    <w:p w14:paraId="29317682" w14:textId="77777777" w:rsidR="000E7CF9" w:rsidRPr="001E43ED" w:rsidRDefault="000E7CF9" w:rsidP="000E7CF9">
      <w:pPr>
        <w:pStyle w:val="a9"/>
        <w:ind w:left="851"/>
      </w:pPr>
      <w:r w:rsidRPr="001E43ED">
        <w:t xml:space="preserve">содержание </w:t>
      </w:r>
      <w:r>
        <w:t>ДИПБ</w:t>
      </w:r>
      <w:r w:rsidRPr="001E43ED">
        <w:t xml:space="preserve"> </w:t>
      </w:r>
      <w:r>
        <w:t>в продуктовом ИПБ</w:t>
      </w:r>
      <w:r w:rsidRPr="001E43ED">
        <w:t>.</w:t>
      </w:r>
    </w:p>
    <w:p w14:paraId="699C2653" w14:textId="77777777" w:rsidR="000E7CF9" w:rsidRPr="001E43ED" w:rsidRDefault="000E7CF9" w:rsidP="000E7CF9">
      <w:pPr>
        <w:pStyle w:val="af4"/>
      </w:pPr>
      <w:r w:rsidRPr="001E43ED">
        <w:t>Управление технологическими параметрами:</w:t>
      </w:r>
    </w:p>
    <w:p w14:paraId="26773AD6" w14:textId="77777777" w:rsidR="000E7CF9" w:rsidRPr="001E43ED" w:rsidRDefault="000E7CF9" w:rsidP="000E7CF9">
      <w:pPr>
        <w:pStyle w:val="a9"/>
        <w:ind w:left="851"/>
      </w:pPr>
      <w:r>
        <w:t>температура верха С-131</w:t>
      </w:r>
      <w:r w:rsidRPr="001E43ED">
        <w:t>;</w:t>
      </w:r>
    </w:p>
    <w:p w14:paraId="4718E0CF" w14:textId="77777777" w:rsidR="000E7CF9" w:rsidRPr="00396657" w:rsidRDefault="000E7CF9" w:rsidP="000E7CF9">
      <w:pPr>
        <w:pStyle w:val="af4"/>
      </w:pPr>
      <w:r w:rsidRPr="00396657">
        <w:t>Оптимизация:</w:t>
      </w:r>
    </w:p>
    <w:p w14:paraId="20754077" w14:textId="43726457" w:rsidR="000E7CF9" w:rsidRDefault="009E50AE" w:rsidP="000E7CF9">
      <w:pPr>
        <w:pStyle w:val="a9"/>
        <w:ind w:left="851"/>
      </w:pPr>
      <w:r>
        <w:rPr>
          <w:color w:val="000000"/>
          <w:sz w:val="23"/>
          <w:szCs w:val="23"/>
        </w:rPr>
        <w:t>Минимизация расхода водяного пара в Е-132</w:t>
      </w:r>
      <w:r w:rsidRPr="009E50AE">
        <w:rPr>
          <w:color w:val="000000"/>
          <w:sz w:val="23"/>
          <w:szCs w:val="23"/>
        </w:rPr>
        <w:t xml:space="preserve"> </w:t>
      </w:r>
      <w:r>
        <w:rPr>
          <w:color w:val="000000"/>
          <w:sz w:val="23"/>
          <w:szCs w:val="23"/>
        </w:rPr>
        <w:t>с ограничением на содержание ИПБ в кубе</w:t>
      </w:r>
      <w:r w:rsidR="000E7CF9">
        <w:t>;</w:t>
      </w:r>
    </w:p>
    <w:p w14:paraId="4D36D1D9" w14:textId="603058D5" w:rsidR="000E7CF9" w:rsidRPr="00AA2D24" w:rsidRDefault="009E50AE" w:rsidP="000E7CF9">
      <w:pPr>
        <w:pStyle w:val="a9"/>
        <w:ind w:left="851"/>
      </w:pPr>
      <w:r>
        <w:rPr>
          <w:color w:val="000000"/>
          <w:sz w:val="23"/>
          <w:szCs w:val="23"/>
        </w:rPr>
        <w:t>Максимизация выхода ИПБ</w:t>
      </w:r>
      <w:r w:rsidRPr="009E50AE">
        <w:rPr>
          <w:color w:val="000000"/>
          <w:sz w:val="23"/>
          <w:szCs w:val="23"/>
        </w:rPr>
        <w:t xml:space="preserve"> </w:t>
      </w:r>
      <w:r>
        <w:rPr>
          <w:color w:val="000000"/>
          <w:sz w:val="23"/>
          <w:szCs w:val="23"/>
        </w:rPr>
        <w:t>с ограничением на содержание ДИПБ в продуктовом ИПБ</w:t>
      </w:r>
      <w:r w:rsidR="000E7CF9">
        <w:t>.</w:t>
      </w:r>
    </w:p>
    <w:p w14:paraId="4B1D49A6" w14:textId="77777777" w:rsidR="000E7CF9" w:rsidRPr="001E43ED" w:rsidRDefault="000E7CF9" w:rsidP="000E7CF9">
      <w:pPr>
        <w:pStyle w:val="21"/>
        <w:ind w:left="851" w:hanging="851"/>
      </w:pPr>
      <w:r w:rsidRPr="001E43ED">
        <w:t xml:space="preserve">Контроллер колонны </w:t>
      </w:r>
      <w:r>
        <w:t>С-141</w:t>
      </w:r>
    </w:p>
    <w:p w14:paraId="3D9F3AA6" w14:textId="77777777" w:rsidR="000E7CF9" w:rsidRPr="00396657" w:rsidRDefault="000E7CF9" w:rsidP="000E7CF9">
      <w:pPr>
        <w:pStyle w:val="af4"/>
      </w:pPr>
      <w:r w:rsidRPr="00396657">
        <w:t xml:space="preserve">Контроллер </w:t>
      </w:r>
      <w:r w:rsidRPr="00C220F9">
        <w:t>CNTR_</w:t>
      </w:r>
      <w:r>
        <w:rPr>
          <w:lang w:val="en-US"/>
        </w:rPr>
        <w:t>C</w:t>
      </w:r>
      <w:r w:rsidRPr="009B2BB0">
        <w:t>1</w:t>
      </w:r>
      <w:r>
        <w:t>4</w:t>
      </w:r>
      <w:r w:rsidRPr="009B2BB0">
        <w:t>1</w:t>
      </w:r>
      <w:r w:rsidRPr="00396657">
        <w:t xml:space="preserve"> охватывает следующие единицы технологического оборудования:</w:t>
      </w:r>
    </w:p>
    <w:p w14:paraId="2099C7E0" w14:textId="77777777" w:rsidR="000E7CF9" w:rsidRDefault="000E7CF9" w:rsidP="000E7CF9">
      <w:pPr>
        <w:pStyle w:val="a9"/>
        <w:ind w:left="851"/>
      </w:pPr>
      <w:r>
        <w:t xml:space="preserve">колонна </w:t>
      </w:r>
      <w:r w:rsidRPr="009B2BB0">
        <w:t>C-1</w:t>
      </w:r>
      <w:r>
        <w:t>4</w:t>
      </w:r>
      <w:r w:rsidRPr="009B2BB0">
        <w:t>1;</w:t>
      </w:r>
    </w:p>
    <w:p w14:paraId="4695A07C" w14:textId="77777777" w:rsidR="000E7CF9" w:rsidRDefault="000E7CF9" w:rsidP="000E7CF9">
      <w:pPr>
        <w:pStyle w:val="a9"/>
        <w:ind w:left="851"/>
      </w:pPr>
      <w:r>
        <w:t xml:space="preserve">теплообменник </w:t>
      </w:r>
      <w:r w:rsidRPr="009B2BB0">
        <w:t>E</w:t>
      </w:r>
      <w:r>
        <w:t>-</w:t>
      </w:r>
      <w:r>
        <w:rPr>
          <w:lang w:val="en-US"/>
        </w:rPr>
        <w:t>1</w:t>
      </w:r>
      <w:r>
        <w:t>4</w:t>
      </w:r>
      <w:r>
        <w:rPr>
          <w:lang w:val="en-US"/>
        </w:rPr>
        <w:t>2</w:t>
      </w:r>
      <w:r>
        <w:t>.</w:t>
      </w:r>
    </w:p>
    <w:p w14:paraId="753A9327" w14:textId="77777777" w:rsidR="000E7CF9" w:rsidRPr="00396657" w:rsidRDefault="000E7CF9" w:rsidP="000E7CF9">
      <w:pPr>
        <w:pStyle w:val="21"/>
        <w:numPr>
          <w:ilvl w:val="2"/>
          <w:numId w:val="26"/>
        </w:numPr>
      </w:pPr>
      <w:r w:rsidRPr="00396657">
        <w:t>Задачи управления и оптимизации</w:t>
      </w:r>
    </w:p>
    <w:p w14:paraId="632C44C3" w14:textId="77777777" w:rsidR="000E7CF9" w:rsidRPr="00396657" w:rsidRDefault="000E7CF9" w:rsidP="000E7CF9">
      <w:pPr>
        <w:pStyle w:val="af4"/>
      </w:pPr>
      <w:r w:rsidRPr="00396657">
        <w:t>Управление показателями качества продуктов:</w:t>
      </w:r>
    </w:p>
    <w:p w14:paraId="3456E7F3" w14:textId="77777777" w:rsidR="000E7CF9" w:rsidRPr="001E43ED" w:rsidRDefault="000E7CF9" w:rsidP="000E7CF9">
      <w:pPr>
        <w:pStyle w:val="a9"/>
        <w:ind w:left="851"/>
      </w:pPr>
      <w:r w:rsidRPr="001E43ED">
        <w:t xml:space="preserve">содержание </w:t>
      </w:r>
      <w:proofErr w:type="spellStart"/>
      <w:r>
        <w:t>ТриИПБ</w:t>
      </w:r>
      <w:proofErr w:type="spellEnd"/>
      <w:r w:rsidRPr="001E43ED">
        <w:t xml:space="preserve"> в </w:t>
      </w:r>
      <w:r>
        <w:t>кубе</w:t>
      </w:r>
      <w:r w:rsidRPr="001E43ED">
        <w:t xml:space="preserve"> </w:t>
      </w:r>
      <w:r>
        <w:t>С-141</w:t>
      </w:r>
      <w:r w:rsidRPr="001E43ED">
        <w:t>;</w:t>
      </w:r>
    </w:p>
    <w:p w14:paraId="050D1977" w14:textId="77777777" w:rsidR="000E7CF9" w:rsidRPr="001E43ED" w:rsidRDefault="000E7CF9" w:rsidP="000E7CF9">
      <w:pPr>
        <w:pStyle w:val="a9"/>
        <w:ind w:left="851"/>
      </w:pPr>
      <w:r w:rsidRPr="001E43ED">
        <w:t xml:space="preserve">содержание </w:t>
      </w:r>
      <w:r>
        <w:t>нафталинов</w:t>
      </w:r>
      <w:r w:rsidRPr="001E43ED">
        <w:t xml:space="preserve"> </w:t>
      </w:r>
      <w:r>
        <w:t>в дистилляте С-141</w:t>
      </w:r>
      <w:r w:rsidRPr="001E43ED">
        <w:t>.</w:t>
      </w:r>
    </w:p>
    <w:p w14:paraId="6296A8F2" w14:textId="77777777" w:rsidR="000E7CF9" w:rsidRPr="001E43ED" w:rsidRDefault="000E7CF9" w:rsidP="000E7CF9">
      <w:pPr>
        <w:pStyle w:val="af4"/>
      </w:pPr>
      <w:r w:rsidRPr="001E43ED">
        <w:t>Управление технологическими параметрами:</w:t>
      </w:r>
    </w:p>
    <w:p w14:paraId="48DC2707" w14:textId="77777777" w:rsidR="000E7CF9" w:rsidRPr="001E43ED" w:rsidRDefault="000E7CF9" w:rsidP="000E7CF9">
      <w:pPr>
        <w:pStyle w:val="a9"/>
        <w:ind w:left="851"/>
      </w:pPr>
      <w:r>
        <w:t>температура верха С-141</w:t>
      </w:r>
      <w:r w:rsidRPr="001E43ED">
        <w:t>;</w:t>
      </w:r>
    </w:p>
    <w:p w14:paraId="40D20C96" w14:textId="77777777" w:rsidR="000E7CF9" w:rsidRPr="00396657" w:rsidRDefault="000E7CF9" w:rsidP="000E7CF9">
      <w:pPr>
        <w:pStyle w:val="af4"/>
      </w:pPr>
      <w:r w:rsidRPr="00396657">
        <w:lastRenderedPageBreak/>
        <w:t>Оптимизация:</w:t>
      </w:r>
    </w:p>
    <w:p w14:paraId="5539B68D" w14:textId="238D0869" w:rsidR="000E7CF9" w:rsidRDefault="009E50AE" w:rsidP="000E7CF9">
      <w:pPr>
        <w:pStyle w:val="a9"/>
        <w:ind w:left="851"/>
      </w:pPr>
      <w:r>
        <w:rPr>
          <w:color w:val="000000"/>
          <w:sz w:val="23"/>
          <w:szCs w:val="23"/>
        </w:rPr>
        <w:t>Минимизация расхода водяного пара в Е-142</w:t>
      </w:r>
      <w:r w:rsidRPr="009E50AE">
        <w:rPr>
          <w:color w:val="000000"/>
          <w:sz w:val="23"/>
          <w:szCs w:val="23"/>
        </w:rPr>
        <w:t xml:space="preserve"> </w:t>
      </w:r>
      <w:r>
        <w:rPr>
          <w:color w:val="000000"/>
          <w:sz w:val="23"/>
          <w:szCs w:val="23"/>
        </w:rPr>
        <w:t>с ограничением на содержание</w:t>
      </w:r>
      <w:r w:rsidRPr="009E50AE">
        <w:rPr>
          <w:color w:val="000000"/>
          <w:sz w:val="23"/>
          <w:szCs w:val="23"/>
        </w:rPr>
        <w:t xml:space="preserve"> </w:t>
      </w:r>
      <w:proofErr w:type="spellStart"/>
      <w:r>
        <w:rPr>
          <w:color w:val="000000"/>
          <w:sz w:val="23"/>
          <w:szCs w:val="23"/>
        </w:rPr>
        <w:t>ТриИПБ</w:t>
      </w:r>
      <w:proofErr w:type="spellEnd"/>
      <w:r>
        <w:rPr>
          <w:color w:val="000000"/>
          <w:sz w:val="23"/>
          <w:szCs w:val="23"/>
        </w:rPr>
        <w:t xml:space="preserve"> в кубе С-141</w:t>
      </w:r>
      <w:r w:rsidR="000E7CF9">
        <w:t>;</w:t>
      </w:r>
    </w:p>
    <w:p w14:paraId="221D13D2" w14:textId="73E071D4" w:rsidR="000E7CF9" w:rsidRPr="00AA2D24" w:rsidRDefault="009E50AE" w:rsidP="000E7CF9">
      <w:pPr>
        <w:pStyle w:val="a9"/>
        <w:ind w:left="851"/>
      </w:pPr>
      <w:r>
        <w:rPr>
          <w:color w:val="000000"/>
          <w:sz w:val="23"/>
          <w:szCs w:val="23"/>
        </w:rPr>
        <w:t>Улучшении качества продукта-куба С-141</w:t>
      </w:r>
      <w:r w:rsidRPr="009E50AE">
        <w:rPr>
          <w:color w:val="000000"/>
          <w:sz w:val="23"/>
          <w:szCs w:val="23"/>
        </w:rPr>
        <w:t xml:space="preserve"> </w:t>
      </w:r>
      <w:r>
        <w:rPr>
          <w:color w:val="000000"/>
          <w:sz w:val="23"/>
          <w:szCs w:val="23"/>
        </w:rPr>
        <w:t>с ограничением на содержание</w:t>
      </w:r>
      <w:r w:rsidRPr="009E50AE">
        <w:rPr>
          <w:color w:val="000000"/>
          <w:sz w:val="23"/>
          <w:szCs w:val="23"/>
        </w:rPr>
        <w:t xml:space="preserve"> </w:t>
      </w:r>
      <w:proofErr w:type="spellStart"/>
      <w:r>
        <w:rPr>
          <w:color w:val="000000"/>
          <w:sz w:val="23"/>
          <w:szCs w:val="23"/>
        </w:rPr>
        <w:t>ТриИПБ</w:t>
      </w:r>
      <w:proofErr w:type="spellEnd"/>
      <w:r>
        <w:rPr>
          <w:color w:val="000000"/>
          <w:sz w:val="23"/>
          <w:szCs w:val="23"/>
        </w:rPr>
        <w:t xml:space="preserve"> в кубе С-141</w:t>
      </w:r>
      <w:r w:rsidR="000E7CF9">
        <w:t>.</w:t>
      </w:r>
    </w:p>
    <w:p w14:paraId="09EC28A7" w14:textId="4BA5D491" w:rsidR="00B31960" w:rsidRDefault="00B31960" w:rsidP="00B31960">
      <w:pPr>
        <w:pStyle w:val="21"/>
        <w:ind w:left="426" w:hanging="568"/>
      </w:pPr>
      <w:r>
        <w:t>К</w:t>
      </w:r>
      <w:r w:rsidRPr="002C5996">
        <w:t>онтроллеры окислителей Р-2/1-7</w:t>
      </w:r>
      <w:r>
        <w:t xml:space="preserve"> (</w:t>
      </w:r>
      <w:r w:rsidRPr="00B31960">
        <w:t>CTRL</w:t>
      </w:r>
      <w:r w:rsidRPr="00444A03">
        <w:t>_</w:t>
      </w:r>
      <w:r w:rsidRPr="00B31960">
        <w:t>P</w:t>
      </w:r>
      <w:r w:rsidRPr="00444A03">
        <w:t>2_1/2/3/4/5/6/7)</w:t>
      </w:r>
    </w:p>
    <w:p w14:paraId="545BB3AF" w14:textId="28162664" w:rsidR="00664972" w:rsidRPr="006A5FC1" w:rsidRDefault="00664972" w:rsidP="00664972">
      <w:pPr>
        <w:pStyle w:val="af4"/>
      </w:pPr>
      <w:r w:rsidRPr="006A5FC1">
        <w:t>Контроллер</w:t>
      </w:r>
      <w:r>
        <w:t>ы</w:t>
      </w:r>
      <w:r w:rsidRPr="006A5FC1">
        <w:t xml:space="preserve"> </w:t>
      </w:r>
      <w:r w:rsidRPr="00B31960">
        <w:t>CTRL</w:t>
      </w:r>
      <w:r w:rsidRPr="00444A03">
        <w:t>_</w:t>
      </w:r>
      <w:r w:rsidRPr="00B31960">
        <w:t>P</w:t>
      </w:r>
      <w:r w:rsidRPr="00444A03">
        <w:t>2_1/2/3/4/5/6/7</w:t>
      </w:r>
      <w:r w:rsidRPr="006A5FC1" w:rsidDel="0048086F">
        <w:t xml:space="preserve"> </w:t>
      </w:r>
      <w:r>
        <w:t>охватывают</w:t>
      </w:r>
      <w:r w:rsidRPr="006A5FC1">
        <w:t xml:space="preserve"> следующие единицы технологического оборудования:</w:t>
      </w:r>
    </w:p>
    <w:p w14:paraId="5D09116C" w14:textId="00E8B5B1" w:rsidR="00664972" w:rsidRPr="002875F3" w:rsidRDefault="00664972" w:rsidP="00664972">
      <w:pPr>
        <w:pStyle w:val="a9"/>
        <w:ind w:left="851" w:hanging="357"/>
      </w:pPr>
      <w:r w:rsidRPr="002C5996">
        <w:t>окислител</w:t>
      </w:r>
      <w:r>
        <w:t>и</w:t>
      </w:r>
      <w:r w:rsidRPr="002C5996">
        <w:t xml:space="preserve"> Р-2/1-7</w:t>
      </w:r>
      <w:r w:rsidRPr="002875F3">
        <w:t>;</w:t>
      </w:r>
    </w:p>
    <w:p w14:paraId="308EE939" w14:textId="77777777" w:rsidR="00664972" w:rsidRPr="006A5FC1" w:rsidRDefault="00664972" w:rsidP="00664972">
      <w:pPr>
        <w:pStyle w:val="22"/>
      </w:pPr>
      <w:bookmarkStart w:id="2328" w:name="_Toc112142372"/>
      <w:r w:rsidRPr="006A5FC1">
        <w:t>Задачи управления и оптимизации</w:t>
      </w:r>
      <w:bookmarkEnd w:id="2328"/>
    </w:p>
    <w:p w14:paraId="7595F756" w14:textId="28A1590E" w:rsidR="00664972" w:rsidRPr="006A5FC1" w:rsidRDefault="00664972" w:rsidP="00664972">
      <w:pPr>
        <w:pStyle w:val="af4"/>
      </w:pPr>
      <w:r w:rsidRPr="006A5FC1">
        <w:t>Управление:</w:t>
      </w:r>
    </w:p>
    <w:p w14:paraId="0F38C09B" w14:textId="7EB234E2" w:rsidR="00664972" w:rsidRPr="00664972" w:rsidRDefault="00664972" w:rsidP="00033665">
      <w:pPr>
        <w:pStyle w:val="a9"/>
        <w:ind w:left="851" w:hanging="357"/>
      </w:pPr>
      <w:r w:rsidRPr="00664972">
        <w:t>Общ</w:t>
      </w:r>
      <w:r>
        <w:t>ей</w:t>
      </w:r>
      <w:r w:rsidRPr="00664972">
        <w:t xml:space="preserve"> нагрузк</w:t>
      </w:r>
      <w:r>
        <w:t>ой</w:t>
      </w:r>
      <w:r w:rsidRPr="00664972">
        <w:t xml:space="preserve"> на окислители</w:t>
      </w:r>
      <w:r>
        <w:t>;</w:t>
      </w:r>
    </w:p>
    <w:p w14:paraId="694F802D" w14:textId="6962A7AF" w:rsidR="00664972" w:rsidRPr="00664972" w:rsidRDefault="00664972" w:rsidP="00033665">
      <w:pPr>
        <w:pStyle w:val="a9"/>
        <w:ind w:left="851" w:hanging="357"/>
      </w:pPr>
      <w:r w:rsidRPr="00664972">
        <w:t>Уровне</w:t>
      </w:r>
      <w:r>
        <w:t>м</w:t>
      </w:r>
      <w:r w:rsidRPr="00664972">
        <w:t xml:space="preserve"> верха окислител</w:t>
      </w:r>
      <w:r>
        <w:t>ей;</w:t>
      </w:r>
      <w:r w:rsidRPr="00664972">
        <w:tab/>
      </w:r>
    </w:p>
    <w:p w14:paraId="472D1C3E" w14:textId="03A421D4" w:rsidR="00664972" w:rsidRDefault="00664972" w:rsidP="00033665">
      <w:pPr>
        <w:pStyle w:val="a9"/>
        <w:ind w:left="851" w:hanging="357"/>
      </w:pPr>
      <w:r w:rsidRPr="00664972">
        <w:t>Коэффициент</w:t>
      </w:r>
      <w:r>
        <w:t>ом</w:t>
      </w:r>
      <w:r w:rsidRPr="00664972">
        <w:t xml:space="preserve"> рефракции после окислител</w:t>
      </w:r>
      <w:r>
        <w:t>ей</w:t>
      </w:r>
      <w:r w:rsidR="00033665">
        <w:t>.</w:t>
      </w:r>
    </w:p>
    <w:p w14:paraId="1A0784C2" w14:textId="3D96399D" w:rsidR="00664972" w:rsidRPr="00664972" w:rsidRDefault="00664972" w:rsidP="00664972">
      <w:pPr>
        <w:pStyle w:val="af4"/>
      </w:pPr>
      <w:r w:rsidRPr="006A5FC1">
        <w:t>Оптимизация:</w:t>
      </w:r>
    </w:p>
    <w:p w14:paraId="2D7CB36F" w14:textId="1159A61C" w:rsidR="00664972" w:rsidRDefault="007043D9" w:rsidP="00664972">
      <w:pPr>
        <w:pStyle w:val="a9"/>
        <w:ind w:left="851" w:hanging="357"/>
      </w:pPr>
      <w:r w:rsidRPr="007043D9">
        <w:t xml:space="preserve">Максимизация коэффициента рефракции с ограничением на </w:t>
      </w:r>
      <w:proofErr w:type="gramStart"/>
      <w:r w:rsidRPr="007043D9">
        <w:t>содержание  ДМФК</w:t>
      </w:r>
      <w:proofErr w:type="gramEnd"/>
      <w:r w:rsidRPr="007043D9">
        <w:t xml:space="preserve"> и </w:t>
      </w:r>
      <w:proofErr w:type="spellStart"/>
      <w:r w:rsidRPr="007043D9">
        <w:t>ацетофенона</w:t>
      </w:r>
      <w:proofErr w:type="spellEnd"/>
      <w:r w:rsidRPr="007043D9">
        <w:t xml:space="preserve"> в РМО</w:t>
      </w:r>
      <w:r w:rsidR="00664972">
        <w:t>;</w:t>
      </w:r>
    </w:p>
    <w:p w14:paraId="23FC8291" w14:textId="294D16C2" w:rsidR="00664972" w:rsidRDefault="00664972" w:rsidP="00664972">
      <w:pPr>
        <w:pStyle w:val="a9"/>
        <w:ind w:left="851" w:hanging="357"/>
      </w:pPr>
      <w:r w:rsidRPr="00664972">
        <w:t>Увеличение ГПИПБ в смеси</w:t>
      </w:r>
      <w:r>
        <w:t xml:space="preserve"> </w:t>
      </w:r>
      <w:proofErr w:type="gramStart"/>
      <w:r>
        <w:t>по колонн</w:t>
      </w:r>
      <w:proofErr w:type="gramEnd"/>
      <w:r>
        <w:t xml:space="preserve"> К-24</w:t>
      </w:r>
      <w:r w:rsidRPr="00664972">
        <w:t>, снижение возвратного ИПБ</w:t>
      </w:r>
      <w:r>
        <w:t>.</w:t>
      </w:r>
    </w:p>
    <w:p w14:paraId="43E0419F" w14:textId="7E6681E8" w:rsidR="00B31960" w:rsidRDefault="00B31960" w:rsidP="00B31960">
      <w:pPr>
        <w:pStyle w:val="21"/>
        <w:ind w:left="426" w:hanging="568"/>
      </w:pPr>
      <w:r>
        <w:t>К</w:t>
      </w:r>
      <w:r w:rsidRPr="002C5996">
        <w:t>онтроллеры выделения ГПИПБ из реакционной массы в колоннах 14.1-4 и 24.1-4</w:t>
      </w:r>
      <w:r w:rsidRPr="00444A03">
        <w:t xml:space="preserve"> </w:t>
      </w:r>
      <w:r>
        <w:t>(</w:t>
      </w:r>
      <w:r w:rsidRPr="00B31960">
        <w:t>CTRL</w:t>
      </w:r>
      <w:r w:rsidRPr="00444A03">
        <w:t>_</w:t>
      </w:r>
      <w:r w:rsidRPr="00B31960">
        <w:t>K</w:t>
      </w:r>
      <w:r w:rsidRPr="00444A03">
        <w:t>14_1/2/3/4)</w:t>
      </w:r>
    </w:p>
    <w:p w14:paraId="3BA9169F" w14:textId="22FB74EB" w:rsidR="00033665" w:rsidRPr="006A5FC1" w:rsidRDefault="00033665" w:rsidP="00033665">
      <w:pPr>
        <w:pStyle w:val="af4"/>
      </w:pPr>
      <w:r w:rsidRPr="006A5FC1">
        <w:t>Контроллер</w:t>
      </w:r>
      <w:r>
        <w:t>ы</w:t>
      </w:r>
      <w:r w:rsidRPr="006A5FC1">
        <w:t xml:space="preserve"> </w:t>
      </w:r>
      <w:r w:rsidR="00D45344" w:rsidRPr="00B31960">
        <w:t>CTRL</w:t>
      </w:r>
      <w:r w:rsidR="00D45344" w:rsidRPr="00444A03">
        <w:t>_</w:t>
      </w:r>
      <w:r w:rsidR="00D45344" w:rsidRPr="00B31960">
        <w:t>K</w:t>
      </w:r>
      <w:r w:rsidR="00D45344" w:rsidRPr="00444A03">
        <w:t>14_1/2/3/4</w:t>
      </w:r>
      <w:r w:rsidR="00D45344">
        <w:t xml:space="preserve"> </w:t>
      </w:r>
      <w:r>
        <w:t>охватывают</w:t>
      </w:r>
      <w:r w:rsidRPr="006A5FC1">
        <w:t xml:space="preserve"> следующие единицы технологического оборудования:</w:t>
      </w:r>
    </w:p>
    <w:p w14:paraId="60D5A8D4" w14:textId="70749793" w:rsidR="00033665" w:rsidRDefault="00D45344" w:rsidP="00033665">
      <w:pPr>
        <w:pStyle w:val="a9"/>
        <w:ind w:hanging="357"/>
      </w:pPr>
      <w:r>
        <w:t>Узел ректификации-дистилляции ГПИПБ.</w:t>
      </w:r>
    </w:p>
    <w:p w14:paraId="56504E1B" w14:textId="05CAB23D" w:rsidR="00033665" w:rsidRPr="002875F3" w:rsidRDefault="00033665" w:rsidP="00033665">
      <w:pPr>
        <w:pStyle w:val="22"/>
      </w:pPr>
      <w:r w:rsidRPr="006A5FC1">
        <w:t>Задачи управления и оптимизации</w:t>
      </w:r>
    </w:p>
    <w:p w14:paraId="6D7D1960" w14:textId="77777777" w:rsidR="00033665" w:rsidRPr="006A5FC1" w:rsidRDefault="00033665" w:rsidP="00033665">
      <w:pPr>
        <w:pStyle w:val="af4"/>
      </w:pPr>
      <w:r w:rsidRPr="006A5FC1">
        <w:t>Управление:</w:t>
      </w:r>
    </w:p>
    <w:p w14:paraId="2D0956B7" w14:textId="54032EEA" w:rsidR="00033665" w:rsidRPr="00033665" w:rsidRDefault="009C3D3F" w:rsidP="00033665">
      <w:pPr>
        <w:pStyle w:val="a9"/>
        <w:ind w:left="851" w:hanging="357"/>
      </w:pPr>
      <w:r>
        <w:t>Поддержание у</w:t>
      </w:r>
      <w:r w:rsidR="00033665" w:rsidRPr="00033665">
        <w:t>ровн</w:t>
      </w:r>
      <w:r>
        <w:t>я</w:t>
      </w:r>
      <w:r w:rsidR="00033665" w:rsidRPr="00033665">
        <w:t xml:space="preserve"> в Е-12</w:t>
      </w:r>
      <w:r w:rsidR="00033665">
        <w:t xml:space="preserve"> </w:t>
      </w:r>
      <w:r w:rsidR="00033665" w:rsidRPr="00033665">
        <w:t>и Е-10/1,2</w:t>
      </w:r>
      <w:r w:rsidR="00033665">
        <w:t>;</w:t>
      </w:r>
      <w:r w:rsidR="00033665" w:rsidRPr="00033665">
        <w:tab/>
      </w:r>
    </w:p>
    <w:p w14:paraId="39A5E7B7" w14:textId="68713F0E" w:rsidR="00033665" w:rsidRDefault="00033665" w:rsidP="00033665">
      <w:pPr>
        <w:pStyle w:val="a9"/>
        <w:ind w:left="851" w:hanging="357"/>
      </w:pPr>
      <w:r>
        <w:t xml:space="preserve">Поддержание заданного </w:t>
      </w:r>
      <w:r w:rsidRPr="00033665">
        <w:t xml:space="preserve">ИПБ в кубе </w:t>
      </w:r>
      <w:r>
        <w:t xml:space="preserve">колонн </w:t>
      </w:r>
      <w:r w:rsidRPr="00033665">
        <w:t>К-24/1,2,3,4</w:t>
      </w:r>
      <w:r>
        <w:t>.</w:t>
      </w:r>
    </w:p>
    <w:p w14:paraId="21F9DBF5" w14:textId="1AAF3C2B" w:rsidR="00033665" w:rsidRDefault="00033665" w:rsidP="00033665">
      <w:pPr>
        <w:pStyle w:val="af4"/>
      </w:pPr>
      <w:r w:rsidRPr="006A5FC1">
        <w:t>Оптимизация:</w:t>
      </w:r>
    </w:p>
    <w:p w14:paraId="4FA3F2D2" w14:textId="661F60E0" w:rsidR="007043D9" w:rsidRPr="007043D9" w:rsidRDefault="007043D9" w:rsidP="007043D9">
      <w:pPr>
        <w:pStyle w:val="a9"/>
        <w:ind w:left="851" w:hanging="357"/>
      </w:pPr>
      <w:r w:rsidRPr="007043D9">
        <w:t>Минимизация расхода пара c ограничением на содержание ИПБ в ГПИПБ</w:t>
      </w:r>
    </w:p>
    <w:p w14:paraId="5CD46BBB" w14:textId="25A37A8C" w:rsidR="007043D9" w:rsidRPr="00664972" w:rsidRDefault="007043D9" w:rsidP="007043D9">
      <w:pPr>
        <w:pStyle w:val="a9"/>
        <w:ind w:left="851" w:hanging="357"/>
      </w:pPr>
      <w:r w:rsidRPr="007043D9">
        <w:t>Максимизация ИПБ в кубе c ограничением на его содержание.</w:t>
      </w:r>
    </w:p>
    <w:p w14:paraId="5C5CC1D3" w14:textId="41F8A2B3" w:rsidR="00033665" w:rsidRDefault="00033665" w:rsidP="00033665">
      <w:pPr>
        <w:pStyle w:val="a9"/>
        <w:ind w:left="851" w:hanging="357"/>
      </w:pPr>
      <w:r w:rsidRPr="00664972">
        <w:lastRenderedPageBreak/>
        <w:t>Увеличение ГПИПБ в смеси</w:t>
      </w:r>
      <w:r>
        <w:t xml:space="preserve"> </w:t>
      </w:r>
      <w:proofErr w:type="gramStart"/>
      <w:r>
        <w:t>по колонн</w:t>
      </w:r>
      <w:proofErr w:type="gramEnd"/>
      <w:r>
        <w:t xml:space="preserve"> К-24</w:t>
      </w:r>
      <w:r w:rsidRPr="00664972">
        <w:t>, снижение возвратного ИПБ</w:t>
      </w:r>
      <w:r w:rsidR="007043D9" w:rsidRPr="007043D9">
        <w:t xml:space="preserve"> c ограничением на его содержание</w:t>
      </w:r>
      <w:r w:rsidR="007043D9">
        <w:t xml:space="preserve"> в ГПИПБ</w:t>
      </w:r>
      <w:r>
        <w:t>.</w:t>
      </w:r>
    </w:p>
    <w:p w14:paraId="0D423806" w14:textId="2F390236" w:rsidR="00B31960" w:rsidRDefault="00B31960" w:rsidP="00B31960">
      <w:pPr>
        <w:pStyle w:val="21"/>
        <w:ind w:left="426" w:hanging="568"/>
      </w:pPr>
      <w:r>
        <w:t>К</w:t>
      </w:r>
      <w:r w:rsidRPr="002C5996">
        <w:t xml:space="preserve">онтроллер разложения ГПИПБ в </w:t>
      </w:r>
      <w:proofErr w:type="spellStart"/>
      <w:r w:rsidRPr="002C5996">
        <w:t>разлагателе</w:t>
      </w:r>
      <w:proofErr w:type="spellEnd"/>
      <w:r w:rsidRPr="002C5996">
        <w:t xml:space="preserve"> 14.2 на трубах разложения 1 и 2</w:t>
      </w:r>
      <w:r w:rsidRPr="00FE351C">
        <w:t xml:space="preserve"> </w:t>
      </w:r>
      <w:r>
        <w:t>(</w:t>
      </w:r>
      <w:r w:rsidRPr="00B31960">
        <w:t>CTRL</w:t>
      </w:r>
      <w:r w:rsidRPr="00444A03">
        <w:t>_</w:t>
      </w:r>
      <w:r w:rsidRPr="00B31960">
        <w:t>P</w:t>
      </w:r>
      <w:r w:rsidRPr="00444A03">
        <w:t>14)</w:t>
      </w:r>
    </w:p>
    <w:p w14:paraId="0CA007B0" w14:textId="084A3BA9" w:rsidR="00D45344" w:rsidRPr="006A5FC1" w:rsidRDefault="00D45344" w:rsidP="00D45344">
      <w:pPr>
        <w:pStyle w:val="af4"/>
      </w:pPr>
      <w:r w:rsidRPr="006A5FC1">
        <w:t xml:space="preserve">Контроллер </w:t>
      </w:r>
      <w:r w:rsidRPr="00B31960">
        <w:t>CTRL</w:t>
      </w:r>
      <w:r w:rsidRPr="00444A03">
        <w:t>_</w:t>
      </w:r>
      <w:r w:rsidRPr="00B31960">
        <w:t>P</w:t>
      </w:r>
      <w:r w:rsidRPr="00444A03">
        <w:t>14</w:t>
      </w:r>
      <w:r>
        <w:t xml:space="preserve"> охватывают</w:t>
      </w:r>
      <w:r w:rsidRPr="006A5FC1">
        <w:t xml:space="preserve"> следующие единицы технологического оборудования:</w:t>
      </w:r>
    </w:p>
    <w:p w14:paraId="4B9EEFEA" w14:textId="1AC4F76A" w:rsidR="00DC69E1" w:rsidRDefault="00DC69E1" w:rsidP="00D45344">
      <w:pPr>
        <w:pStyle w:val="a9"/>
        <w:ind w:hanging="357"/>
      </w:pPr>
      <w:proofErr w:type="spellStart"/>
      <w:r w:rsidRPr="00EE2947">
        <w:t>разлагател</w:t>
      </w:r>
      <w:r w:rsidR="000F6C51">
        <w:t>ь</w:t>
      </w:r>
      <w:proofErr w:type="spellEnd"/>
      <w:r w:rsidRPr="00EE2947">
        <w:t xml:space="preserve"> поз.14.2</w:t>
      </w:r>
      <w:r w:rsidR="00EE2947">
        <w:rPr>
          <w:lang w:val="en-US"/>
        </w:rPr>
        <w:t>;</w:t>
      </w:r>
    </w:p>
    <w:p w14:paraId="46A1A785" w14:textId="182C6C5B" w:rsidR="00EE2947" w:rsidRPr="00EE2947" w:rsidRDefault="00EE2947" w:rsidP="00D45344">
      <w:pPr>
        <w:pStyle w:val="a9"/>
        <w:ind w:hanging="357"/>
      </w:pPr>
      <w:r w:rsidRPr="002C5996">
        <w:t>труб</w:t>
      </w:r>
      <w:r w:rsidR="000F6C51">
        <w:t>ы</w:t>
      </w:r>
      <w:r w:rsidRPr="002C5996">
        <w:t xml:space="preserve"> разложения</w:t>
      </w:r>
      <w:r>
        <w:t>.</w:t>
      </w:r>
    </w:p>
    <w:p w14:paraId="0BA3A92F" w14:textId="77777777" w:rsidR="00D45344" w:rsidRPr="002875F3" w:rsidRDefault="00D45344" w:rsidP="00D45344">
      <w:pPr>
        <w:pStyle w:val="22"/>
      </w:pPr>
      <w:r w:rsidRPr="006A5FC1">
        <w:t>Задачи управления и оптимизации</w:t>
      </w:r>
    </w:p>
    <w:p w14:paraId="209E34F0" w14:textId="77777777" w:rsidR="00D45344" w:rsidRPr="006A5FC1" w:rsidRDefault="00D45344" w:rsidP="00D45344">
      <w:pPr>
        <w:pStyle w:val="af4"/>
      </w:pPr>
      <w:r w:rsidRPr="006A5FC1">
        <w:t>Управление:</w:t>
      </w:r>
    </w:p>
    <w:p w14:paraId="4EFB6F50" w14:textId="6C404696" w:rsidR="005813D2" w:rsidRPr="009C3D3F" w:rsidRDefault="005813D2" w:rsidP="009C3D3F">
      <w:pPr>
        <w:pStyle w:val="a9"/>
        <w:ind w:hanging="357"/>
        <w:rPr>
          <w:iCs/>
        </w:rPr>
      </w:pPr>
      <w:r w:rsidRPr="009C3D3F">
        <w:rPr>
          <w:iCs/>
        </w:rPr>
        <w:t xml:space="preserve">Поддержание температуры на выходе из </w:t>
      </w:r>
      <w:proofErr w:type="spellStart"/>
      <w:r w:rsidRPr="009C3D3F">
        <w:rPr>
          <w:iCs/>
        </w:rPr>
        <w:t>разлагател</w:t>
      </w:r>
      <w:r w:rsidR="000F6C51">
        <w:rPr>
          <w:iCs/>
        </w:rPr>
        <w:t>я</w:t>
      </w:r>
      <w:proofErr w:type="spellEnd"/>
      <w:r w:rsidR="009C3D3F" w:rsidRPr="009C3D3F">
        <w:rPr>
          <w:iCs/>
        </w:rPr>
        <w:t>;</w:t>
      </w:r>
      <w:r w:rsidRPr="009C3D3F">
        <w:rPr>
          <w:iCs/>
        </w:rPr>
        <w:tab/>
      </w:r>
    </w:p>
    <w:p w14:paraId="0CC89A2A" w14:textId="1E72D459" w:rsidR="005813D2" w:rsidRPr="009C3D3F" w:rsidRDefault="009C3D3F" w:rsidP="009C3D3F">
      <w:pPr>
        <w:pStyle w:val="a9"/>
        <w:ind w:hanging="357"/>
        <w:rPr>
          <w:iCs/>
        </w:rPr>
      </w:pPr>
      <w:r w:rsidRPr="009C3D3F">
        <w:rPr>
          <w:iCs/>
        </w:rPr>
        <w:t>Поддержание к</w:t>
      </w:r>
      <w:r w:rsidR="005813D2" w:rsidRPr="009C3D3F">
        <w:rPr>
          <w:iCs/>
        </w:rPr>
        <w:t>онцентраци</w:t>
      </w:r>
      <w:r w:rsidRPr="009C3D3F">
        <w:rPr>
          <w:iCs/>
        </w:rPr>
        <w:t>и</w:t>
      </w:r>
      <w:r w:rsidR="005813D2" w:rsidRPr="009C3D3F">
        <w:rPr>
          <w:iCs/>
        </w:rPr>
        <w:t xml:space="preserve"> ПДК после разложения в 203.1/2</w:t>
      </w:r>
      <w:r w:rsidRPr="009C3D3F">
        <w:rPr>
          <w:iCs/>
        </w:rPr>
        <w:t>;</w:t>
      </w:r>
      <w:r w:rsidR="005813D2" w:rsidRPr="009C3D3F">
        <w:rPr>
          <w:iCs/>
        </w:rPr>
        <w:tab/>
      </w:r>
    </w:p>
    <w:p w14:paraId="4F5A554A" w14:textId="2E7C0021" w:rsidR="005813D2" w:rsidRPr="009C3D3F" w:rsidRDefault="009C3D3F" w:rsidP="009C3D3F">
      <w:pPr>
        <w:pStyle w:val="a9"/>
        <w:ind w:hanging="357"/>
        <w:rPr>
          <w:iCs/>
        </w:rPr>
      </w:pPr>
      <w:r w:rsidRPr="009C3D3F">
        <w:rPr>
          <w:iCs/>
        </w:rPr>
        <w:t>Поддержание п</w:t>
      </w:r>
      <w:r w:rsidR="005813D2" w:rsidRPr="009C3D3F">
        <w:rPr>
          <w:iCs/>
        </w:rPr>
        <w:t>ерепад</w:t>
      </w:r>
      <w:r w:rsidRPr="009C3D3F">
        <w:rPr>
          <w:iCs/>
        </w:rPr>
        <w:t>а</w:t>
      </w:r>
      <w:r w:rsidR="005813D2" w:rsidRPr="009C3D3F">
        <w:rPr>
          <w:iCs/>
        </w:rPr>
        <w:t xml:space="preserve"> температур на труб</w:t>
      </w:r>
      <w:r w:rsidR="000F6C51">
        <w:rPr>
          <w:iCs/>
        </w:rPr>
        <w:t>ах</w:t>
      </w:r>
      <w:r w:rsidR="005813D2" w:rsidRPr="009C3D3F">
        <w:rPr>
          <w:iCs/>
        </w:rPr>
        <w:t xml:space="preserve"> разложения</w:t>
      </w:r>
      <w:r w:rsidR="000F6C51">
        <w:rPr>
          <w:iCs/>
        </w:rPr>
        <w:t>;</w:t>
      </w:r>
      <w:r w:rsidR="005813D2" w:rsidRPr="009C3D3F">
        <w:rPr>
          <w:iCs/>
        </w:rPr>
        <w:tab/>
      </w:r>
    </w:p>
    <w:p w14:paraId="6D4E3C42" w14:textId="661DCEAC" w:rsidR="009C3D3F" w:rsidRPr="009C3D3F" w:rsidRDefault="009C3D3F" w:rsidP="009C3D3F">
      <w:pPr>
        <w:pStyle w:val="a9"/>
        <w:ind w:hanging="357"/>
        <w:rPr>
          <w:iCs/>
        </w:rPr>
      </w:pPr>
      <w:r w:rsidRPr="009C3D3F">
        <w:rPr>
          <w:iCs/>
        </w:rPr>
        <w:t>Поддержание т</w:t>
      </w:r>
      <w:r w:rsidR="005813D2" w:rsidRPr="009C3D3F">
        <w:rPr>
          <w:iCs/>
        </w:rPr>
        <w:t>емператур</w:t>
      </w:r>
      <w:r w:rsidRPr="009C3D3F">
        <w:rPr>
          <w:iCs/>
        </w:rPr>
        <w:t>ы</w:t>
      </w:r>
      <w:r w:rsidR="005813D2" w:rsidRPr="009C3D3F">
        <w:rPr>
          <w:iCs/>
        </w:rPr>
        <w:t xml:space="preserve"> после трубы разложения</w:t>
      </w:r>
      <w:r w:rsidR="000F6C51">
        <w:rPr>
          <w:iCs/>
        </w:rPr>
        <w:t>;</w:t>
      </w:r>
      <w:r w:rsidR="005813D2" w:rsidRPr="009C3D3F">
        <w:rPr>
          <w:iCs/>
        </w:rPr>
        <w:t xml:space="preserve"> </w:t>
      </w:r>
    </w:p>
    <w:p w14:paraId="6B69C478" w14:textId="0B2032EC" w:rsidR="00D45344" w:rsidRPr="00664972" w:rsidRDefault="00D45344" w:rsidP="005813D2">
      <w:pPr>
        <w:pStyle w:val="af4"/>
      </w:pPr>
      <w:r w:rsidRPr="006A5FC1">
        <w:t>Оптимизация:</w:t>
      </w:r>
    </w:p>
    <w:p w14:paraId="79F6D03F" w14:textId="2BA77CEB" w:rsidR="00D45344" w:rsidRPr="009E50AE" w:rsidRDefault="009C3D3F" w:rsidP="009C3D3F">
      <w:pPr>
        <w:pStyle w:val="a9"/>
        <w:ind w:hanging="357"/>
        <w:rPr>
          <w:iCs/>
        </w:rPr>
      </w:pPr>
      <w:r w:rsidRPr="009E50AE">
        <w:t>М</w:t>
      </w:r>
      <w:r w:rsidR="00CC56F3">
        <w:t>аксимизаци</w:t>
      </w:r>
      <w:r w:rsidRPr="009E50AE">
        <w:t xml:space="preserve">я </w:t>
      </w:r>
      <w:r w:rsidRPr="009E50AE">
        <w:rPr>
          <w:iCs/>
        </w:rPr>
        <w:t>перепада температур на трубе разложения</w:t>
      </w:r>
      <w:r w:rsidR="009E50AE" w:rsidRPr="009E50AE">
        <w:rPr>
          <w:iCs/>
        </w:rPr>
        <w:t xml:space="preserve"> до заданных ограничений</w:t>
      </w:r>
      <w:r w:rsidRPr="009E50AE">
        <w:rPr>
          <w:iCs/>
        </w:rPr>
        <w:t>;</w:t>
      </w:r>
    </w:p>
    <w:p w14:paraId="406BE7B1" w14:textId="4010AD71" w:rsidR="00B31960" w:rsidRDefault="00B31960" w:rsidP="00B31960">
      <w:pPr>
        <w:pStyle w:val="21"/>
        <w:ind w:left="426" w:hanging="568"/>
      </w:pPr>
      <w:r>
        <w:t>К</w:t>
      </w:r>
      <w:r w:rsidRPr="002C5996">
        <w:t>онтроллер выделения ацетона-сырца в колоннах 21.1,2</w:t>
      </w:r>
      <w:r w:rsidRPr="00FE351C">
        <w:t xml:space="preserve"> </w:t>
      </w:r>
      <w:r>
        <w:t>(</w:t>
      </w:r>
      <w:r w:rsidRPr="00B31960">
        <w:t>CTRL</w:t>
      </w:r>
      <w:r w:rsidRPr="00444A03">
        <w:t>_</w:t>
      </w:r>
      <w:r w:rsidRPr="00B31960">
        <w:t>K</w:t>
      </w:r>
      <w:r w:rsidRPr="00FE351C">
        <w:t>21</w:t>
      </w:r>
      <w:r w:rsidRPr="00444A03">
        <w:t>)</w:t>
      </w:r>
    </w:p>
    <w:p w14:paraId="3E8EF8AA" w14:textId="13AD857E" w:rsidR="00FD09BF" w:rsidRPr="006A5FC1" w:rsidRDefault="00FD09BF" w:rsidP="00FD09BF">
      <w:pPr>
        <w:pStyle w:val="af4"/>
      </w:pPr>
      <w:r w:rsidRPr="006A5FC1">
        <w:t xml:space="preserve">Контроллер </w:t>
      </w:r>
      <w:r w:rsidRPr="00B31960">
        <w:t>CTRL</w:t>
      </w:r>
      <w:r w:rsidRPr="00444A03">
        <w:t>_</w:t>
      </w:r>
      <w:r w:rsidRPr="00B31960">
        <w:t>K</w:t>
      </w:r>
      <w:r w:rsidRPr="00FE351C">
        <w:t>21</w:t>
      </w:r>
      <w:r>
        <w:t xml:space="preserve"> охватывают</w:t>
      </w:r>
      <w:r w:rsidRPr="006A5FC1">
        <w:t xml:space="preserve"> следующие единицы технологического оборудования:</w:t>
      </w:r>
    </w:p>
    <w:p w14:paraId="0DE66801" w14:textId="605C0D29" w:rsidR="00FD09BF" w:rsidRDefault="00FD09BF" w:rsidP="00FD09BF">
      <w:pPr>
        <w:pStyle w:val="a9"/>
        <w:ind w:hanging="357"/>
      </w:pPr>
      <w:r>
        <w:rPr>
          <w:iCs/>
        </w:rPr>
        <w:t>Колонна К-21.1;</w:t>
      </w:r>
    </w:p>
    <w:p w14:paraId="58C36019" w14:textId="777DB6D9" w:rsidR="00FD09BF" w:rsidRDefault="00FD09BF" w:rsidP="00FD09BF">
      <w:pPr>
        <w:pStyle w:val="a9"/>
        <w:ind w:hanging="357"/>
      </w:pPr>
      <w:r>
        <w:rPr>
          <w:iCs/>
        </w:rPr>
        <w:t>Колонна К-21.2;</w:t>
      </w:r>
    </w:p>
    <w:p w14:paraId="5C88D3DB" w14:textId="77777777" w:rsidR="00FD09BF" w:rsidRPr="002875F3" w:rsidRDefault="00FD09BF" w:rsidP="00FD09BF">
      <w:pPr>
        <w:pStyle w:val="22"/>
      </w:pPr>
      <w:r w:rsidRPr="006A5FC1">
        <w:t>Задачи управления и оптимизации</w:t>
      </w:r>
    </w:p>
    <w:p w14:paraId="083453E6" w14:textId="77777777" w:rsidR="00FD09BF" w:rsidRPr="006A5FC1" w:rsidRDefault="00FD09BF" w:rsidP="00FD09BF">
      <w:pPr>
        <w:pStyle w:val="af4"/>
      </w:pPr>
      <w:r w:rsidRPr="006A5FC1">
        <w:t>Управление:</w:t>
      </w:r>
    </w:p>
    <w:p w14:paraId="1B451712" w14:textId="65E746B7" w:rsidR="00220FBD" w:rsidRDefault="00220FBD" w:rsidP="00220FBD">
      <w:pPr>
        <w:pStyle w:val="a9"/>
        <w:ind w:hanging="357"/>
        <w:rPr>
          <w:iCs/>
        </w:rPr>
      </w:pPr>
      <w:r>
        <w:rPr>
          <w:iCs/>
        </w:rPr>
        <w:t>Поддержание</w:t>
      </w:r>
      <w:r w:rsidR="007031F0">
        <w:rPr>
          <w:iCs/>
        </w:rPr>
        <w:t xml:space="preserve"> т</w:t>
      </w:r>
      <w:r w:rsidR="00AC2D46" w:rsidRPr="00AC2D46">
        <w:rPr>
          <w:iCs/>
        </w:rPr>
        <w:t>емператур</w:t>
      </w:r>
      <w:r w:rsidR="007031F0">
        <w:rPr>
          <w:iCs/>
        </w:rPr>
        <w:t>ы</w:t>
      </w:r>
      <w:r w:rsidR="00AC2D46" w:rsidRPr="00AC2D46">
        <w:rPr>
          <w:iCs/>
        </w:rPr>
        <w:t xml:space="preserve"> верха</w:t>
      </w:r>
      <w:r w:rsidR="007031F0">
        <w:rPr>
          <w:iCs/>
        </w:rPr>
        <w:t xml:space="preserve"> </w:t>
      </w:r>
      <w:proofErr w:type="gramStart"/>
      <w:r w:rsidR="007031F0">
        <w:rPr>
          <w:iCs/>
        </w:rPr>
        <w:t>колон  К</w:t>
      </w:r>
      <w:proofErr w:type="gramEnd"/>
      <w:r w:rsidR="007031F0">
        <w:rPr>
          <w:iCs/>
        </w:rPr>
        <w:t>-</w:t>
      </w:r>
      <w:r w:rsidR="00AC2D46" w:rsidRPr="00AC2D46">
        <w:rPr>
          <w:iCs/>
        </w:rPr>
        <w:t xml:space="preserve"> 21.1</w:t>
      </w:r>
      <w:r w:rsidR="007031F0">
        <w:rPr>
          <w:iCs/>
        </w:rPr>
        <w:t xml:space="preserve"> и К-2</w:t>
      </w:r>
      <w:r w:rsidR="000F6C51">
        <w:rPr>
          <w:iCs/>
        </w:rPr>
        <w:t>1</w:t>
      </w:r>
      <w:r w:rsidR="007031F0">
        <w:rPr>
          <w:iCs/>
        </w:rPr>
        <w:t>.2</w:t>
      </w:r>
      <w:r>
        <w:rPr>
          <w:iCs/>
        </w:rPr>
        <w:t>;</w:t>
      </w:r>
    </w:p>
    <w:p w14:paraId="3FF18999" w14:textId="4384B02D" w:rsidR="00AC2D46" w:rsidRPr="00220FBD" w:rsidRDefault="00220FBD" w:rsidP="00220FBD">
      <w:pPr>
        <w:pStyle w:val="a9"/>
        <w:ind w:hanging="357"/>
        <w:rPr>
          <w:iCs/>
        </w:rPr>
      </w:pPr>
      <w:r w:rsidRPr="000F6C51">
        <w:rPr>
          <w:iCs/>
        </w:rPr>
        <w:t>Поддержание концентрации фенола с верху колонн</w:t>
      </w:r>
      <w:r w:rsidR="000F6C51">
        <w:rPr>
          <w:iCs/>
        </w:rPr>
        <w:t>;</w:t>
      </w:r>
      <w:r w:rsidR="00AC2D46" w:rsidRPr="00220FBD">
        <w:rPr>
          <w:iCs/>
        </w:rPr>
        <w:tab/>
      </w:r>
    </w:p>
    <w:p w14:paraId="0B361FD3" w14:textId="2025EA8A" w:rsidR="00220FBD" w:rsidRDefault="00220FBD" w:rsidP="00220FBD">
      <w:pPr>
        <w:pStyle w:val="a9"/>
        <w:ind w:hanging="357"/>
        <w:rPr>
          <w:iCs/>
        </w:rPr>
      </w:pPr>
      <w:r>
        <w:rPr>
          <w:iCs/>
        </w:rPr>
        <w:t>Поддержание к</w:t>
      </w:r>
      <w:r w:rsidR="00AC2D46" w:rsidRPr="00AC2D46">
        <w:rPr>
          <w:iCs/>
        </w:rPr>
        <w:t>онцентраци</w:t>
      </w:r>
      <w:r>
        <w:rPr>
          <w:iCs/>
        </w:rPr>
        <w:t>и</w:t>
      </w:r>
      <w:r w:rsidR="00AC2D46" w:rsidRPr="00AC2D46">
        <w:rPr>
          <w:iCs/>
        </w:rPr>
        <w:t xml:space="preserve"> </w:t>
      </w:r>
      <w:r w:rsidR="000F6C51" w:rsidRPr="000F6C51">
        <w:rPr>
          <w:iCs/>
        </w:rPr>
        <w:t>альфа-метилстирола</w:t>
      </w:r>
      <w:r w:rsidR="00AC2D46" w:rsidRPr="00AC2D46">
        <w:rPr>
          <w:iCs/>
        </w:rPr>
        <w:t xml:space="preserve"> в кубе </w:t>
      </w:r>
      <w:r>
        <w:rPr>
          <w:iCs/>
        </w:rPr>
        <w:t>колонн.</w:t>
      </w:r>
    </w:p>
    <w:p w14:paraId="71A05F8F" w14:textId="731BC3DE" w:rsidR="00FD09BF" w:rsidRPr="00664972" w:rsidRDefault="00FD09BF" w:rsidP="00AC2D46">
      <w:pPr>
        <w:pStyle w:val="af4"/>
      </w:pPr>
      <w:r w:rsidRPr="006A5FC1">
        <w:t>Оптимизация:</w:t>
      </w:r>
    </w:p>
    <w:p w14:paraId="307EF772" w14:textId="1DE14572" w:rsidR="00FD09BF" w:rsidRPr="009C3D3F" w:rsidRDefault="007043D9" w:rsidP="00FD09BF">
      <w:pPr>
        <w:pStyle w:val="a9"/>
        <w:ind w:hanging="357"/>
        <w:rPr>
          <w:iCs/>
        </w:rPr>
      </w:pPr>
      <w:r w:rsidRPr="007043D9">
        <w:rPr>
          <w:iCs/>
        </w:rPr>
        <w:t>Минимизация концентрации фенола в дистилляте</w:t>
      </w:r>
      <w:r>
        <w:rPr>
          <w:iCs/>
        </w:rPr>
        <w:t xml:space="preserve"> и с</w:t>
      </w:r>
      <w:r w:rsidRPr="00220FBD">
        <w:rPr>
          <w:iCs/>
        </w:rPr>
        <w:t>нижение расхода пара</w:t>
      </w:r>
      <w:r w:rsidRPr="007043D9">
        <w:rPr>
          <w:iCs/>
        </w:rPr>
        <w:t xml:space="preserve"> с ограничением на концентрацию альфа-метилстирола в кубе колонны 21</w:t>
      </w:r>
      <w:r w:rsidR="00FD09BF" w:rsidRPr="009C3D3F">
        <w:rPr>
          <w:iCs/>
        </w:rPr>
        <w:t>;</w:t>
      </w:r>
    </w:p>
    <w:p w14:paraId="09F307AD" w14:textId="3681E90A" w:rsidR="00EC643F" w:rsidRPr="002C5996" w:rsidRDefault="00EC643F" w:rsidP="00480504">
      <w:pPr>
        <w:pStyle w:val="21"/>
        <w:ind w:left="851" w:hanging="568"/>
      </w:pPr>
      <w:r>
        <w:lastRenderedPageBreak/>
        <w:t>К</w:t>
      </w:r>
      <w:r w:rsidRPr="002C5996">
        <w:t>онтроллер выделения альдегидной фракции из ацетона-сырца в колонне 30А</w:t>
      </w:r>
      <w:r w:rsidRPr="00FE351C">
        <w:t xml:space="preserve"> </w:t>
      </w:r>
      <w:r>
        <w:t>(</w:t>
      </w:r>
      <w:r w:rsidRPr="000E7CF9">
        <w:t>CTRL</w:t>
      </w:r>
      <w:r w:rsidRPr="00444A03">
        <w:t>_</w:t>
      </w:r>
      <w:r w:rsidRPr="000E7CF9">
        <w:t>K</w:t>
      </w:r>
      <w:r w:rsidRPr="00FE351C">
        <w:t>30</w:t>
      </w:r>
      <w:r w:rsidRPr="000E7CF9">
        <w:t>a</w:t>
      </w:r>
      <w:r w:rsidRPr="00444A03">
        <w:t>)</w:t>
      </w:r>
    </w:p>
    <w:p w14:paraId="4AD8A5B6" w14:textId="13F4A6DA" w:rsidR="00EC643F" w:rsidRPr="006A5FC1" w:rsidRDefault="00EC643F" w:rsidP="00EC643F">
      <w:pPr>
        <w:pStyle w:val="af4"/>
      </w:pPr>
      <w:r w:rsidRPr="006A5FC1">
        <w:t xml:space="preserve">Контроллер </w:t>
      </w:r>
      <w:r w:rsidRPr="00B31960">
        <w:t>CTRL</w:t>
      </w:r>
      <w:r w:rsidRPr="00444A03">
        <w:t>_</w:t>
      </w:r>
      <w:r w:rsidRPr="00B31960">
        <w:t>K</w:t>
      </w:r>
      <w:r>
        <w:t>30а охватывает</w:t>
      </w:r>
      <w:r w:rsidRPr="006A5FC1">
        <w:t xml:space="preserve"> следующие единицы технологического оборудования:</w:t>
      </w:r>
    </w:p>
    <w:p w14:paraId="745A2350" w14:textId="77777777" w:rsidR="00EC643F" w:rsidRPr="00480121" w:rsidRDefault="00EC643F" w:rsidP="00EC643F">
      <w:pPr>
        <w:pStyle w:val="a9"/>
        <w:ind w:hanging="357"/>
      </w:pPr>
      <w:r>
        <w:rPr>
          <w:iCs/>
        </w:rPr>
        <w:t xml:space="preserve">Колонна К-30а </w:t>
      </w:r>
    </w:p>
    <w:p w14:paraId="283F1587" w14:textId="77777777" w:rsidR="00EC643F" w:rsidRPr="002875F3" w:rsidRDefault="00EC643F" w:rsidP="00EC643F">
      <w:pPr>
        <w:pStyle w:val="22"/>
      </w:pPr>
      <w:r w:rsidRPr="006A5FC1">
        <w:t>Задачи управления и оптимизации</w:t>
      </w:r>
    </w:p>
    <w:p w14:paraId="172999F0" w14:textId="77777777" w:rsidR="00EC643F" w:rsidRPr="006A5FC1" w:rsidRDefault="00EC643F" w:rsidP="00EC643F">
      <w:pPr>
        <w:pStyle w:val="af4"/>
      </w:pPr>
      <w:r w:rsidRPr="006A5FC1">
        <w:t>Управление:</w:t>
      </w:r>
    </w:p>
    <w:p w14:paraId="132B7D63" w14:textId="77777777" w:rsidR="00EC643F" w:rsidRDefault="00EC643F" w:rsidP="00EC643F">
      <w:pPr>
        <w:pStyle w:val="a9"/>
        <w:ind w:hanging="357"/>
        <w:rPr>
          <w:iCs/>
        </w:rPr>
      </w:pPr>
      <w:r>
        <w:rPr>
          <w:iCs/>
        </w:rPr>
        <w:t>Поддержание т</w:t>
      </w:r>
      <w:r w:rsidRPr="00832871">
        <w:rPr>
          <w:iCs/>
        </w:rPr>
        <w:t>емператур</w:t>
      </w:r>
      <w:r>
        <w:rPr>
          <w:iCs/>
        </w:rPr>
        <w:t>ы</w:t>
      </w:r>
      <w:r w:rsidRPr="00832871">
        <w:rPr>
          <w:iCs/>
        </w:rPr>
        <w:t xml:space="preserve"> верха</w:t>
      </w:r>
      <w:r>
        <w:rPr>
          <w:iCs/>
        </w:rPr>
        <w:t xml:space="preserve"> колонны</w:t>
      </w:r>
      <w:r w:rsidRPr="00832871">
        <w:rPr>
          <w:iCs/>
        </w:rPr>
        <w:t xml:space="preserve"> </w:t>
      </w:r>
      <w:r>
        <w:rPr>
          <w:iCs/>
        </w:rPr>
        <w:t>К-</w:t>
      </w:r>
      <w:r w:rsidRPr="00832871">
        <w:rPr>
          <w:iCs/>
        </w:rPr>
        <w:t>30А</w:t>
      </w:r>
      <w:r>
        <w:rPr>
          <w:iCs/>
        </w:rPr>
        <w:t>;</w:t>
      </w:r>
      <w:r w:rsidRPr="00832871">
        <w:rPr>
          <w:iCs/>
        </w:rPr>
        <w:t xml:space="preserve">  </w:t>
      </w:r>
    </w:p>
    <w:p w14:paraId="0675ED93" w14:textId="77777777" w:rsidR="00EC643F" w:rsidRDefault="00EC643F" w:rsidP="00EC643F">
      <w:pPr>
        <w:pStyle w:val="a9"/>
        <w:ind w:hanging="357"/>
        <w:rPr>
          <w:iCs/>
        </w:rPr>
      </w:pPr>
      <w:r>
        <w:rPr>
          <w:iCs/>
        </w:rPr>
        <w:t>Поддержание влаги в ацетоне;</w:t>
      </w:r>
    </w:p>
    <w:p w14:paraId="7527D320" w14:textId="1F960065" w:rsidR="00EC643F" w:rsidRPr="00083F4A" w:rsidRDefault="00EC643F" w:rsidP="00EC643F">
      <w:pPr>
        <w:pStyle w:val="a9"/>
        <w:ind w:hanging="357"/>
        <w:rPr>
          <w:iCs/>
        </w:rPr>
      </w:pPr>
      <w:r>
        <w:rPr>
          <w:iCs/>
        </w:rPr>
        <w:t>Поддержание кислотности дистиллята;</w:t>
      </w:r>
    </w:p>
    <w:p w14:paraId="13DB71B5" w14:textId="77777777" w:rsidR="00EC643F" w:rsidRPr="00664972" w:rsidRDefault="00EC643F" w:rsidP="00EC643F">
      <w:pPr>
        <w:pStyle w:val="af4"/>
      </w:pPr>
      <w:r w:rsidRPr="006A5FC1">
        <w:t>Оптимизация:</w:t>
      </w:r>
    </w:p>
    <w:p w14:paraId="7AA54412" w14:textId="25809E08" w:rsidR="00B31960" w:rsidRPr="00EC643F" w:rsidRDefault="00EC643F" w:rsidP="00EC643F">
      <w:pPr>
        <w:pStyle w:val="a9"/>
        <w:ind w:hanging="357"/>
        <w:rPr>
          <w:iCs/>
        </w:rPr>
      </w:pPr>
      <w:r w:rsidRPr="00832871">
        <w:rPr>
          <w:iCs/>
        </w:rPr>
        <w:t>Минимизация расхода пара</w:t>
      </w:r>
      <w:r>
        <w:rPr>
          <w:iCs/>
        </w:rPr>
        <w:t xml:space="preserve"> для колонны К-30а</w:t>
      </w:r>
      <w:r w:rsidR="007043D9" w:rsidRPr="007043D9">
        <w:rPr>
          <w:iCs/>
        </w:rPr>
        <w:t xml:space="preserve"> с ограничением </w:t>
      </w:r>
      <w:proofErr w:type="gramStart"/>
      <w:r w:rsidR="007043D9" w:rsidRPr="007043D9">
        <w:rPr>
          <w:iCs/>
        </w:rPr>
        <w:t>на содержанием</w:t>
      </w:r>
      <w:proofErr w:type="gramEnd"/>
      <w:r w:rsidR="007043D9" w:rsidRPr="007043D9">
        <w:rPr>
          <w:iCs/>
        </w:rPr>
        <w:t xml:space="preserve"> влаги в ацетоне</w:t>
      </w:r>
      <w:r>
        <w:rPr>
          <w:iCs/>
        </w:rPr>
        <w:t>.</w:t>
      </w:r>
    </w:p>
    <w:p w14:paraId="65C14E52" w14:textId="05E675D4" w:rsidR="00B31960" w:rsidRDefault="00B31960" w:rsidP="00B31960">
      <w:pPr>
        <w:pStyle w:val="21"/>
        <w:ind w:left="426" w:hanging="568"/>
      </w:pPr>
      <w:r>
        <w:t>К</w:t>
      </w:r>
      <w:r w:rsidRPr="002C5996">
        <w:t>онтроллер выделения товарного ацетона в колонне 130</w:t>
      </w:r>
      <w:r w:rsidRPr="005E191F">
        <w:t xml:space="preserve"> </w:t>
      </w:r>
      <w:r>
        <w:t>(</w:t>
      </w:r>
      <w:r w:rsidRPr="00B31960">
        <w:t>CTRL</w:t>
      </w:r>
      <w:r w:rsidRPr="00444A03">
        <w:t>_</w:t>
      </w:r>
      <w:r w:rsidR="00832871">
        <w:rPr>
          <w:lang w:val="en-US"/>
        </w:rPr>
        <w:t>K</w:t>
      </w:r>
      <w:r w:rsidRPr="005E191F">
        <w:t>130</w:t>
      </w:r>
      <w:r w:rsidRPr="00444A03">
        <w:t>)</w:t>
      </w:r>
    </w:p>
    <w:p w14:paraId="5D7D879B" w14:textId="18042BBB" w:rsidR="00832871" w:rsidRPr="006A5FC1" w:rsidRDefault="00832871" w:rsidP="00832871">
      <w:pPr>
        <w:pStyle w:val="af4"/>
      </w:pPr>
      <w:r w:rsidRPr="006A5FC1">
        <w:t xml:space="preserve">Контроллер </w:t>
      </w:r>
      <w:r w:rsidRPr="00B31960">
        <w:t>CTRL</w:t>
      </w:r>
      <w:r w:rsidRPr="00444A03">
        <w:t>_</w:t>
      </w:r>
      <w:r w:rsidRPr="00B31960">
        <w:t>K</w:t>
      </w:r>
      <w:r>
        <w:t>130 охватывают</w:t>
      </w:r>
      <w:r w:rsidRPr="006A5FC1">
        <w:t xml:space="preserve"> следующие единицы технологического оборудования:</w:t>
      </w:r>
    </w:p>
    <w:p w14:paraId="33C825AB" w14:textId="5A24F873" w:rsidR="00832871" w:rsidRDefault="00832871" w:rsidP="00832871">
      <w:pPr>
        <w:pStyle w:val="a9"/>
        <w:ind w:hanging="357"/>
      </w:pPr>
      <w:r>
        <w:rPr>
          <w:iCs/>
        </w:rPr>
        <w:t>Колонна К-</w:t>
      </w:r>
      <w:r>
        <w:rPr>
          <w:iCs/>
          <w:lang w:val="en-US"/>
        </w:rPr>
        <w:t>1</w:t>
      </w:r>
      <w:r>
        <w:rPr>
          <w:iCs/>
        </w:rPr>
        <w:t>30.</w:t>
      </w:r>
    </w:p>
    <w:p w14:paraId="2059DB3A" w14:textId="77777777" w:rsidR="00832871" w:rsidRPr="002875F3" w:rsidRDefault="00832871" w:rsidP="00832871">
      <w:pPr>
        <w:pStyle w:val="22"/>
      </w:pPr>
      <w:r w:rsidRPr="006A5FC1">
        <w:t>Задачи управления и оптимизации</w:t>
      </w:r>
    </w:p>
    <w:p w14:paraId="323C0C33" w14:textId="77777777" w:rsidR="00832871" w:rsidRPr="006A5FC1" w:rsidRDefault="00832871" w:rsidP="00832871">
      <w:pPr>
        <w:pStyle w:val="af4"/>
      </w:pPr>
      <w:r w:rsidRPr="006A5FC1">
        <w:t>Управление:</w:t>
      </w:r>
    </w:p>
    <w:p w14:paraId="1418E1B8" w14:textId="4C8707AF" w:rsidR="007A37FA" w:rsidRPr="007A37FA" w:rsidRDefault="00E048C8" w:rsidP="007A37FA">
      <w:pPr>
        <w:pStyle w:val="a9"/>
        <w:ind w:hanging="357"/>
        <w:rPr>
          <w:iCs/>
        </w:rPr>
      </w:pPr>
      <w:r>
        <w:rPr>
          <w:iCs/>
        </w:rPr>
        <w:t>Поддержание т</w:t>
      </w:r>
      <w:r w:rsidR="007A37FA" w:rsidRPr="007A37FA">
        <w:rPr>
          <w:iCs/>
        </w:rPr>
        <w:t>емператур</w:t>
      </w:r>
      <w:r>
        <w:rPr>
          <w:iCs/>
        </w:rPr>
        <w:t>ы</w:t>
      </w:r>
      <w:r w:rsidR="007A37FA" w:rsidRPr="007A37FA">
        <w:rPr>
          <w:iCs/>
        </w:rPr>
        <w:t xml:space="preserve"> верха </w:t>
      </w:r>
      <w:r w:rsidR="007A37FA">
        <w:rPr>
          <w:iCs/>
        </w:rPr>
        <w:t>колонны К-</w:t>
      </w:r>
      <w:r w:rsidR="007A37FA" w:rsidRPr="007A37FA">
        <w:rPr>
          <w:iCs/>
        </w:rPr>
        <w:t>130</w:t>
      </w:r>
      <w:r w:rsidR="006135E9">
        <w:rPr>
          <w:iCs/>
        </w:rPr>
        <w:t>;</w:t>
      </w:r>
      <w:r w:rsidR="007A37FA" w:rsidRPr="007A37FA">
        <w:rPr>
          <w:iCs/>
        </w:rPr>
        <w:tab/>
      </w:r>
    </w:p>
    <w:p w14:paraId="0D77B93B" w14:textId="5428553A" w:rsidR="007A37FA" w:rsidRDefault="00E048C8" w:rsidP="007A37FA">
      <w:pPr>
        <w:pStyle w:val="a9"/>
        <w:ind w:hanging="357"/>
        <w:rPr>
          <w:iCs/>
        </w:rPr>
      </w:pPr>
      <w:r>
        <w:rPr>
          <w:iCs/>
        </w:rPr>
        <w:t>Поддержание к</w:t>
      </w:r>
      <w:r w:rsidR="007A37FA" w:rsidRPr="007A37FA">
        <w:rPr>
          <w:iCs/>
        </w:rPr>
        <w:t xml:space="preserve">онцентрация ацетона в кубе </w:t>
      </w:r>
      <w:r w:rsidR="007A37FA">
        <w:rPr>
          <w:iCs/>
        </w:rPr>
        <w:t>колонны К-</w:t>
      </w:r>
      <w:r w:rsidR="007A37FA" w:rsidRPr="007A37FA">
        <w:rPr>
          <w:iCs/>
        </w:rPr>
        <w:t>130</w:t>
      </w:r>
      <w:r w:rsidR="00480121">
        <w:rPr>
          <w:iCs/>
        </w:rPr>
        <w:t>;</w:t>
      </w:r>
    </w:p>
    <w:p w14:paraId="230B9B00" w14:textId="1DC55955" w:rsidR="00083F4A" w:rsidRDefault="00083F4A" w:rsidP="00083F4A">
      <w:pPr>
        <w:pStyle w:val="a9"/>
        <w:ind w:hanging="357"/>
        <w:rPr>
          <w:iCs/>
        </w:rPr>
      </w:pPr>
      <w:r>
        <w:rPr>
          <w:iCs/>
        </w:rPr>
        <w:t>Поддержание концентрации ацетона;</w:t>
      </w:r>
    </w:p>
    <w:p w14:paraId="3700CA9A" w14:textId="2284512D" w:rsidR="00EC643F" w:rsidRPr="00083F4A" w:rsidRDefault="00EC643F" w:rsidP="00083F4A">
      <w:pPr>
        <w:pStyle w:val="a9"/>
        <w:ind w:hanging="357"/>
        <w:rPr>
          <w:iCs/>
        </w:rPr>
      </w:pPr>
      <w:r>
        <w:rPr>
          <w:iCs/>
        </w:rPr>
        <w:t>Поддержание щелочности в кубе колонны.</w:t>
      </w:r>
    </w:p>
    <w:p w14:paraId="3115700C" w14:textId="78486C82" w:rsidR="00832871" w:rsidRPr="00664972" w:rsidRDefault="00832871" w:rsidP="007A37FA">
      <w:pPr>
        <w:pStyle w:val="af4"/>
      </w:pPr>
      <w:r w:rsidRPr="006A5FC1">
        <w:t>Оптимизация:</w:t>
      </w:r>
    </w:p>
    <w:p w14:paraId="76EEEC64" w14:textId="77777777" w:rsidR="00480121" w:rsidRDefault="007A37FA" w:rsidP="007A37FA">
      <w:pPr>
        <w:pStyle w:val="a9"/>
        <w:ind w:hanging="357"/>
        <w:rPr>
          <w:iCs/>
        </w:rPr>
      </w:pPr>
      <w:r w:rsidRPr="007A37FA">
        <w:rPr>
          <w:iCs/>
        </w:rPr>
        <w:t xml:space="preserve">Минимизация массовой доли ацетона в кубе </w:t>
      </w:r>
      <w:r>
        <w:rPr>
          <w:iCs/>
        </w:rPr>
        <w:t>колонны К-</w:t>
      </w:r>
      <w:r w:rsidRPr="007A37FA">
        <w:rPr>
          <w:iCs/>
        </w:rPr>
        <w:t>130</w:t>
      </w:r>
    </w:p>
    <w:p w14:paraId="43E688EA" w14:textId="67FEF258" w:rsidR="00B31960" w:rsidRDefault="00B31960" w:rsidP="00B31960">
      <w:pPr>
        <w:pStyle w:val="21"/>
        <w:ind w:left="426" w:hanging="568"/>
      </w:pPr>
      <w:r>
        <w:t>К</w:t>
      </w:r>
      <w:r w:rsidRPr="002C5996">
        <w:t>онтроллер выделения товарного фенола в колоннах 37.1,2,3</w:t>
      </w:r>
      <w:r w:rsidRPr="005E191F">
        <w:t xml:space="preserve"> </w:t>
      </w:r>
      <w:r>
        <w:t>(</w:t>
      </w:r>
      <w:r w:rsidRPr="00B31960">
        <w:t>CTRL</w:t>
      </w:r>
      <w:r w:rsidRPr="00444A03">
        <w:t>_</w:t>
      </w:r>
      <w:r w:rsidRPr="00B31960">
        <w:t>K</w:t>
      </w:r>
      <w:r w:rsidRPr="005E191F">
        <w:t>37</w:t>
      </w:r>
      <w:r w:rsidRPr="00444A03">
        <w:t>)</w:t>
      </w:r>
    </w:p>
    <w:p w14:paraId="413562A2" w14:textId="7E6D3FE7" w:rsidR="007920D7" w:rsidRPr="006A5FC1" w:rsidRDefault="007920D7" w:rsidP="007920D7">
      <w:pPr>
        <w:pStyle w:val="af4"/>
      </w:pPr>
      <w:r w:rsidRPr="006A5FC1">
        <w:t xml:space="preserve">Контроллер </w:t>
      </w:r>
      <w:r w:rsidRPr="00B31960">
        <w:t>CTRL</w:t>
      </w:r>
      <w:r w:rsidRPr="00444A03">
        <w:t>_</w:t>
      </w:r>
      <w:r>
        <w:t>37 охватывают</w:t>
      </w:r>
      <w:r w:rsidRPr="006A5FC1">
        <w:t xml:space="preserve"> следующие единицы технологического оборудования:</w:t>
      </w:r>
    </w:p>
    <w:p w14:paraId="3815B6B8" w14:textId="76229FBE" w:rsidR="007920D7" w:rsidRDefault="007920D7" w:rsidP="007920D7">
      <w:pPr>
        <w:pStyle w:val="a9"/>
        <w:ind w:hanging="357"/>
      </w:pPr>
      <w:r>
        <w:rPr>
          <w:iCs/>
        </w:rPr>
        <w:t xml:space="preserve">Колонны </w:t>
      </w:r>
      <w:r w:rsidRPr="002C5996">
        <w:t>37.1,2,3</w:t>
      </w:r>
      <w:r>
        <w:rPr>
          <w:iCs/>
        </w:rPr>
        <w:t>.</w:t>
      </w:r>
    </w:p>
    <w:p w14:paraId="340F90D4" w14:textId="77777777" w:rsidR="007920D7" w:rsidRPr="002875F3" w:rsidRDefault="007920D7" w:rsidP="007920D7">
      <w:pPr>
        <w:pStyle w:val="22"/>
      </w:pPr>
      <w:r w:rsidRPr="006A5FC1">
        <w:lastRenderedPageBreak/>
        <w:t>Задачи управления и оптимизации</w:t>
      </w:r>
    </w:p>
    <w:p w14:paraId="5433E2A4" w14:textId="77777777" w:rsidR="007920D7" w:rsidRPr="006A5FC1" w:rsidRDefault="007920D7" w:rsidP="007920D7">
      <w:pPr>
        <w:pStyle w:val="af4"/>
      </w:pPr>
      <w:r w:rsidRPr="006A5FC1">
        <w:t>Управление:</w:t>
      </w:r>
    </w:p>
    <w:p w14:paraId="24D1E41B" w14:textId="614DE538" w:rsidR="00E048C8" w:rsidRPr="00E048C8" w:rsidRDefault="00E048C8" w:rsidP="00E048C8">
      <w:pPr>
        <w:pStyle w:val="a9"/>
        <w:ind w:hanging="357"/>
        <w:rPr>
          <w:iCs/>
        </w:rPr>
      </w:pPr>
      <w:r>
        <w:rPr>
          <w:iCs/>
        </w:rPr>
        <w:t>Поддержание к</w:t>
      </w:r>
      <w:r w:rsidRPr="00E048C8">
        <w:rPr>
          <w:iCs/>
        </w:rPr>
        <w:t>онцентраци</w:t>
      </w:r>
      <w:r>
        <w:rPr>
          <w:iCs/>
        </w:rPr>
        <w:t>и</w:t>
      </w:r>
      <w:r w:rsidRPr="00E048C8">
        <w:rPr>
          <w:iCs/>
        </w:rPr>
        <w:t xml:space="preserve"> примесей в дистилляте</w:t>
      </w:r>
      <w:r>
        <w:rPr>
          <w:iCs/>
        </w:rPr>
        <w:t>.</w:t>
      </w:r>
      <w:r w:rsidRPr="00E048C8">
        <w:rPr>
          <w:iCs/>
        </w:rPr>
        <w:tab/>
      </w:r>
    </w:p>
    <w:p w14:paraId="6860BB01" w14:textId="0B8F0505" w:rsidR="00E048C8" w:rsidRDefault="00E048C8" w:rsidP="00E048C8">
      <w:pPr>
        <w:pStyle w:val="a9"/>
        <w:ind w:hanging="357"/>
        <w:rPr>
          <w:iCs/>
        </w:rPr>
      </w:pPr>
      <w:r>
        <w:rPr>
          <w:iCs/>
        </w:rPr>
        <w:t>Поддержание к</w:t>
      </w:r>
      <w:r w:rsidRPr="00E048C8">
        <w:rPr>
          <w:iCs/>
        </w:rPr>
        <w:t>онцентрация фенола в кубе</w:t>
      </w:r>
      <w:r>
        <w:rPr>
          <w:iCs/>
        </w:rPr>
        <w:t xml:space="preserve"> колонны.</w:t>
      </w:r>
    </w:p>
    <w:p w14:paraId="16B5ECD4" w14:textId="6975D45C" w:rsidR="007920D7" w:rsidRPr="00664972" w:rsidRDefault="007920D7" w:rsidP="00E048C8">
      <w:pPr>
        <w:pStyle w:val="af4"/>
      </w:pPr>
      <w:r w:rsidRPr="006A5FC1">
        <w:t>Оптимизация:</w:t>
      </w:r>
    </w:p>
    <w:p w14:paraId="5C4B4B58" w14:textId="3C09A10A" w:rsidR="007920D7" w:rsidRDefault="00E048C8" w:rsidP="007920D7">
      <w:pPr>
        <w:pStyle w:val="a9"/>
        <w:ind w:hanging="357"/>
        <w:rPr>
          <w:iCs/>
        </w:rPr>
      </w:pPr>
      <w:r w:rsidRPr="00E048C8">
        <w:rPr>
          <w:iCs/>
        </w:rPr>
        <w:t xml:space="preserve">Минимизация концентрации фенола в кубе </w:t>
      </w:r>
      <w:r>
        <w:rPr>
          <w:iCs/>
        </w:rPr>
        <w:t xml:space="preserve">колонн </w:t>
      </w:r>
      <w:r w:rsidRPr="00E048C8">
        <w:rPr>
          <w:iCs/>
        </w:rPr>
        <w:t>37.</w:t>
      </w:r>
      <w:r>
        <w:rPr>
          <w:iCs/>
        </w:rPr>
        <w:t>1,2,</w:t>
      </w:r>
      <w:r w:rsidRPr="00E048C8">
        <w:rPr>
          <w:iCs/>
        </w:rPr>
        <w:t>3</w:t>
      </w:r>
      <w:r w:rsidR="007920D7">
        <w:rPr>
          <w:iCs/>
        </w:rPr>
        <w:t>.</w:t>
      </w:r>
    </w:p>
    <w:p w14:paraId="7E1F4CC6" w14:textId="512E1FF8" w:rsidR="00B31960" w:rsidRDefault="00B31960" w:rsidP="00B31960">
      <w:pPr>
        <w:pStyle w:val="21"/>
        <w:ind w:left="426" w:hanging="568"/>
      </w:pPr>
      <w:r>
        <w:t>К</w:t>
      </w:r>
      <w:r w:rsidRPr="002C5996">
        <w:t>онтроллер отгонки легких углеводородов колонны 100</w:t>
      </w:r>
      <w:r w:rsidRPr="005E191F">
        <w:t xml:space="preserve"> </w:t>
      </w:r>
      <w:r>
        <w:t>(</w:t>
      </w:r>
      <w:r w:rsidRPr="00B31960">
        <w:t>CTRL</w:t>
      </w:r>
      <w:r w:rsidRPr="00444A03">
        <w:t>_</w:t>
      </w:r>
      <w:r w:rsidRPr="00B31960">
        <w:t>K</w:t>
      </w:r>
      <w:r w:rsidRPr="005E191F">
        <w:t>100</w:t>
      </w:r>
      <w:r w:rsidRPr="00444A03">
        <w:t>)</w:t>
      </w:r>
    </w:p>
    <w:p w14:paraId="6F5FDC8F" w14:textId="45B08972" w:rsidR="00D85527" w:rsidRPr="006A5FC1" w:rsidRDefault="00D85527" w:rsidP="00D85527">
      <w:pPr>
        <w:pStyle w:val="af4"/>
      </w:pPr>
      <w:r w:rsidRPr="006A5FC1">
        <w:t xml:space="preserve">Контроллер </w:t>
      </w:r>
      <w:r w:rsidRPr="00B31960">
        <w:t>CTRL</w:t>
      </w:r>
      <w:r w:rsidRPr="00444A03">
        <w:t>_</w:t>
      </w:r>
      <w:r>
        <w:t>К100 охватывают</w:t>
      </w:r>
      <w:r w:rsidRPr="006A5FC1">
        <w:t xml:space="preserve"> следующие единицы технологического оборудования:</w:t>
      </w:r>
    </w:p>
    <w:p w14:paraId="4B9D4B9D" w14:textId="7525EEEB" w:rsidR="00D85527" w:rsidRDefault="00D85527" w:rsidP="00D85527">
      <w:pPr>
        <w:pStyle w:val="a9"/>
        <w:ind w:hanging="357"/>
      </w:pPr>
      <w:r>
        <w:rPr>
          <w:iCs/>
        </w:rPr>
        <w:t xml:space="preserve">Колонна </w:t>
      </w:r>
      <w:r>
        <w:t>К-100</w:t>
      </w:r>
      <w:r>
        <w:rPr>
          <w:iCs/>
        </w:rPr>
        <w:t>.</w:t>
      </w:r>
    </w:p>
    <w:p w14:paraId="6C6AB500" w14:textId="77777777" w:rsidR="00D85527" w:rsidRPr="002875F3" w:rsidRDefault="00D85527" w:rsidP="00D85527">
      <w:pPr>
        <w:pStyle w:val="22"/>
      </w:pPr>
      <w:r w:rsidRPr="006A5FC1">
        <w:t>Задачи управления и оптимизации</w:t>
      </w:r>
    </w:p>
    <w:p w14:paraId="54AEC193" w14:textId="77777777" w:rsidR="00D85527" w:rsidRPr="006A5FC1" w:rsidRDefault="00D85527" w:rsidP="00D85527">
      <w:pPr>
        <w:pStyle w:val="af4"/>
      </w:pPr>
      <w:r w:rsidRPr="006A5FC1">
        <w:t>Управление:</w:t>
      </w:r>
    </w:p>
    <w:p w14:paraId="3931FF3B" w14:textId="761520AF" w:rsidR="00FC06A1" w:rsidRPr="00FC06A1" w:rsidRDefault="00FC06A1" w:rsidP="00FC06A1">
      <w:pPr>
        <w:pStyle w:val="a9"/>
        <w:ind w:hanging="357"/>
        <w:rPr>
          <w:iCs/>
        </w:rPr>
      </w:pPr>
      <w:r>
        <w:rPr>
          <w:iCs/>
        </w:rPr>
        <w:t>Поддержание к</w:t>
      </w:r>
      <w:r w:rsidRPr="00FC06A1">
        <w:rPr>
          <w:iCs/>
        </w:rPr>
        <w:t>онцентраци</w:t>
      </w:r>
      <w:r>
        <w:rPr>
          <w:iCs/>
        </w:rPr>
        <w:t>и</w:t>
      </w:r>
      <w:r w:rsidRPr="00FC06A1">
        <w:rPr>
          <w:iCs/>
        </w:rPr>
        <w:t xml:space="preserve"> примесей в кубе колонны </w:t>
      </w:r>
      <w:r>
        <w:rPr>
          <w:iCs/>
        </w:rPr>
        <w:t>К-</w:t>
      </w:r>
      <w:r w:rsidRPr="00FC06A1">
        <w:rPr>
          <w:iCs/>
        </w:rPr>
        <w:t>100</w:t>
      </w:r>
      <w:r>
        <w:rPr>
          <w:iCs/>
        </w:rPr>
        <w:t>;</w:t>
      </w:r>
      <w:r w:rsidRPr="00FC06A1">
        <w:rPr>
          <w:iCs/>
        </w:rPr>
        <w:tab/>
      </w:r>
    </w:p>
    <w:p w14:paraId="4E946260" w14:textId="0D7137DE" w:rsidR="00FC06A1" w:rsidRDefault="00FC06A1" w:rsidP="00FC06A1">
      <w:pPr>
        <w:pStyle w:val="a9"/>
        <w:ind w:hanging="357"/>
        <w:rPr>
          <w:iCs/>
        </w:rPr>
      </w:pPr>
      <w:r>
        <w:rPr>
          <w:iCs/>
        </w:rPr>
        <w:t>Поддержание к</w:t>
      </w:r>
      <w:r w:rsidRPr="00FC06A1">
        <w:rPr>
          <w:iCs/>
        </w:rPr>
        <w:t>онцентраци</w:t>
      </w:r>
      <w:r>
        <w:rPr>
          <w:iCs/>
        </w:rPr>
        <w:t>и</w:t>
      </w:r>
      <w:r w:rsidRPr="00FC06A1">
        <w:rPr>
          <w:iCs/>
        </w:rPr>
        <w:t xml:space="preserve"> фенола в дистилляте колонны </w:t>
      </w:r>
      <w:r>
        <w:rPr>
          <w:iCs/>
        </w:rPr>
        <w:t>К-</w:t>
      </w:r>
      <w:r w:rsidRPr="00FC06A1">
        <w:rPr>
          <w:iCs/>
        </w:rPr>
        <w:t>100</w:t>
      </w:r>
      <w:r>
        <w:rPr>
          <w:iCs/>
        </w:rPr>
        <w:t>.</w:t>
      </w:r>
    </w:p>
    <w:p w14:paraId="42E132A1" w14:textId="3B44844D" w:rsidR="00D85527" w:rsidRPr="00664972" w:rsidRDefault="00D85527" w:rsidP="00FC06A1">
      <w:pPr>
        <w:pStyle w:val="af4"/>
      </w:pPr>
      <w:r w:rsidRPr="006A5FC1">
        <w:t>Оптимизация:</w:t>
      </w:r>
    </w:p>
    <w:p w14:paraId="3AD4EDAB" w14:textId="147E73C6" w:rsidR="00B31960" w:rsidRDefault="00FC06A1" w:rsidP="00FC06A1">
      <w:pPr>
        <w:pStyle w:val="a9"/>
        <w:ind w:hanging="357"/>
        <w:rPr>
          <w:iCs/>
        </w:rPr>
      </w:pPr>
      <w:r w:rsidRPr="00FC06A1">
        <w:rPr>
          <w:iCs/>
        </w:rPr>
        <w:t xml:space="preserve">Минимизация фенола в дистилляте колонны </w:t>
      </w:r>
      <w:r>
        <w:rPr>
          <w:iCs/>
        </w:rPr>
        <w:t>К-</w:t>
      </w:r>
      <w:r w:rsidRPr="00FC06A1">
        <w:rPr>
          <w:iCs/>
        </w:rPr>
        <w:t>100</w:t>
      </w:r>
      <w:r>
        <w:rPr>
          <w:iCs/>
        </w:rPr>
        <w:t>;</w:t>
      </w:r>
    </w:p>
    <w:p w14:paraId="6EE59B20" w14:textId="663B6887" w:rsidR="00FC06A1" w:rsidRPr="00FC06A1" w:rsidRDefault="00FC06A1" w:rsidP="00FC06A1">
      <w:pPr>
        <w:pStyle w:val="a9"/>
        <w:ind w:hanging="357"/>
        <w:rPr>
          <w:iCs/>
        </w:rPr>
      </w:pPr>
      <w:r w:rsidRPr="00FC06A1">
        <w:rPr>
          <w:iCs/>
        </w:rPr>
        <w:t>Снижение расхода пара</w:t>
      </w:r>
      <w:r>
        <w:rPr>
          <w:iCs/>
        </w:rPr>
        <w:t xml:space="preserve"> в</w:t>
      </w:r>
      <w:r w:rsidRPr="00FC06A1">
        <w:rPr>
          <w:iCs/>
        </w:rPr>
        <w:t xml:space="preserve"> колонн</w:t>
      </w:r>
      <w:r>
        <w:rPr>
          <w:iCs/>
        </w:rPr>
        <w:t>у</w:t>
      </w:r>
      <w:r w:rsidRPr="00FC06A1">
        <w:rPr>
          <w:iCs/>
        </w:rPr>
        <w:t xml:space="preserve"> </w:t>
      </w:r>
      <w:r>
        <w:rPr>
          <w:iCs/>
        </w:rPr>
        <w:t>К-</w:t>
      </w:r>
      <w:r w:rsidRPr="00FC06A1">
        <w:rPr>
          <w:iCs/>
        </w:rPr>
        <w:t>100.</w:t>
      </w:r>
    </w:p>
    <w:p w14:paraId="66D41748" w14:textId="619465BF" w:rsidR="00770DC1" w:rsidRDefault="00F2575F" w:rsidP="00480504">
      <w:pPr>
        <w:pStyle w:val="21"/>
        <w:ind w:left="426" w:hanging="568"/>
      </w:pPr>
      <w:r>
        <w:t>К</w:t>
      </w:r>
      <w:r w:rsidR="00B31960" w:rsidRPr="002C5996">
        <w:t xml:space="preserve">онтроллер </w:t>
      </w:r>
      <w:r w:rsidR="00770DC1" w:rsidRPr="002C5996">
        <w:t xml:space="preserve">выделения </w:t>
      </w:r>
      <w:r w:rsidR="00770DC1" w:rsidRPr="00770DC1">
        <w:rPr>
          <w:sz w:val="22"/>
          <w:szCs w:val="22"/>
        </w:rPr>
        <w:t xml:space="preserve">легких у/в и воды в К-90и </w:t>
      </w:r>
      <w:r w:rsidR="00770DC1" w:rsidRPr="002C5996">
        <w:t>товарного фенола в колонне 48</w:t>
      </w:r>
      <w:r w:rsidR="00770DC1" w:rsidRPr="005E191F">
        <w:t xml:space="preserve"> </w:t>
      </w:r>
      <w:r w:rsidR="00770DC1">
        <w:t>(</w:t>
      </w:r>
      <w:r w:rsidR="00770DC1" w:rsidRPr="000E7CF9">
        <w:t>CTRL</w:t>
      </w:r>
      <w:r w:rsidR="00770DC1" w:rsidRPr="00444A03">
        <w:t>_</w:t>
      </w:r>
      <w:r w:rsidR="00770DC1" w:rsidRPr="000E7CF9">
        <w:t>K</w:t>
      </w:r>
      <w:r w:rsidR="00770DC1" w:rsidRPr="00294E2A">
        <w:t>48</w:t>
      </w:r>
      <w:r w:rsidR="00770DC1" w:rsidRPr="00444A03">
        <w:t>)</w:t>
      </w:r>
    </w:p>
    <w:p w14:paraId="22A65A3F" w14:textId="682176B6" w:rsidR="00F2575F" w:rsidRPr="006A5FC1" w:rsidRDefault="00F2575F" w:rsidP="00F2575F">
      <w:pPr>
        <w:pStyle w:val="af4"/>
      </w:pPr>
      <w:r w:rsidRPr="006A5FC1">
        <w:t xml:space="preserve">Контроллер </w:t>
      </w:r>
      <w:r w:rsidRPr="00B31960">
        <w:t>CTRL</w:t>
      </w:r>
      <w:r w:rsidRPr="00444A03">
        <w:t>_</w:t>
      </w:r>
      <w:r>
        <w:t>К48 охватывают</w:t>
      </w:r>
      <w:r w:rsidRPr="006A5FC1">
        <w:t xml:space="preserve"> следующие единицы технологического оборудования:</w:t>
      </w:r>
    </w:p>
    <w:p w14:paraId="44113DFC" w14:textId="77777777" w:rsidR="00BB6FC4" w:rsidRDefault="00F2575F" w:rsidP="00F2575F">
      <w:pPr>
        <w:pStyle w:val="a9"/>
        <w:ind w:hanging="357"/>
      </w:pPr>
      <w:r>
        <w:rPr>
          <w:iCs/>
        </w:rPr>
        <w:t xml:space="preserve">Колонна </w:t>
      </w:r>
      <w:r>
        <w:t>К-48</w:t>
      </w:r>
    </w:p>
    <w:p w14:paraId="62E0E067" w14:textId="6483C33D" w:rsidR="00F2575F" w:rsidRDefault="00BB6FC4" w:rsidP="00F2575F">
      <w:pPr>
        <w:pStyle w:val="a9"/>
        <w:ind w:hanging="357"/>
      </w:pPr>
      <w:r>
        <w:rPr>
          <w:iCs/>
        </w:rPr>
        <w:t xml:space="preserve">Колонна </w:t>
      </w:r>
      <w:r>
        <w:t>К-90</w:t>
      </w:r>
      <w:r w:rsidR="00F2575F">
        <w:rPr>
          <w:iCs/>
        </w:rPr>
        <w:t>.</w:t>
      </w:r>
    </w:p>
    <w:p w14:paraId="680DAE20" w14:textId="77777777" w:rsidR="00F2575F" w:rsidRPr="002875F3" w:rsidRDefault="00F2575F" w:rsidP="00F2575F">
      <w:pPr>
        <w:pStyle w:val="22"/>
      </w:pPr>
      <w:r w:rsidRPr="006A5FC1">
        <w:t>Задачи управления и оптимизации</w:t>
      </w:r>
    </w:p>
    <w:p w14:paraId="6FDDF23D" w14:textId="77777777" w:rsidR="00F2575F" w:rsidRPr="006A5FC1" w:rsidRDefault="00F2575F" w:rsidP="00F2575F">
      <w:pPr>
        <w:pStyle w:val="af4"/>
      </w:pPr>
      <w:r w:rsidRPr="006A5FC1">
        <w:t>Управление:</w:t>
      </w:r>
    </w:p>
    <w:p w14:paraId="142718D3" w14:textId="59C2044D" w:rsidR="00F2575F" w:rsidRPr="00F2575F" w:rsidRDefault="00F2575F" w:rsidP="00F2575F">
      <w:pPr>
        <w:pStyle w:val="a9"/>
        <w:ind w:hanging="357"/>
        <w:rPr>
          <w:iCs/>
        </w:rPr>
      </w:pPr>
      <w:r>
        <w:rPr>
          <w:iCs/>
        </w:rPr>
        <w:t>Поддержание к</w:t>
      </w:r>
      <w:r w:rsidRPr="00F2575F">
        <w:rPr>
          <w:iCs/>
        </w:rPr>
        <w:t>онцентраци</w:t>
      </w:r>
      <w:r>
        <w:rPr>
          <w:iCs/>
        </w:rPr>
        <w:t>и</w:t>
      </w:r>
      <w:r w:rsidRPr="00F2575F">
        <w:rPr>
          <w:iCs/>
        </w:rPr>
        <w:t xml:space="preserve"> примесей в феноле</w:t>
      </w:r>
      <w:r>
        <w:rPr>
          <w:iCs/>
        </w:rPr>
        <w:t>;</w:t>
      </w:r>
      <w:r w:rsidRPr="00F2575F">
        <w:rPr>
          <w:iCs/>
        </w:rPr>
        <w:tab/>
      </w:r>
    </w:p>
    <w:p w14:paraId="6B6F24B6" w14:textId="01045508" w:rsidR="00F2575F" w:rsidRDefault="00F2575F" w:rsidP="00F2575F">
      <w:pPr>
        <w:pStyle w:val="a9"/>
        <w:ind w:hanging="357"/>
        <w:rPr>
          <w:iCs/>
        </w:rPr>
      </w:pPr>
      <w:r>
        <w:rPr>
          <w:iCs/>
        </w:rPr>
        <w:t>Поддержание к</w:t>
      </w:r>
      <w:r w:rsidRPr="00F2575F">
        <w:rPr>
          <w:iCs/>
        </w:rPr>
        <w:t>онцентраци</w:t>
      </w:r>
      <w:r>
        <w:rPr>
          <w:iCs/>
        </w:rPr>
        <w:t>и</w:t>
      </w:r>
      <w:r w:rsidRPr="00F2575F">
        <w:rPr>
          <w:iCs/>
        </w:rPr>
        <w:t xml:space="preserve"> фенола в кубе</w:t>
      </w:r>
      <w:r w:rsidR="00BB6FC4">
        <w:rPr>
          <w:iCs/>
        </w:rPr>
        <w:t>;</w:t>
      </w:r>
    </w:p>
    <w:p w14:paraId="1E3ED76B" w14:textId="27237BA8" w:rsidR="00BB6FC4" w:rsidRDefault="00BB6FC4" w:rsidP="00F2575F">
      <w:pPr>
        <w:pStyle w:val="a9"/>
        <w:ind w:hanging="357"/>
        <w:rPr>
          <w:iCs/>
        </w:rPr>
      </w:pPr>
      <w:r>
        <w:rPr>
          <w:iCs/>
        </w:rPr>
        <w:t>Поддержание влаги в феноле;</w:t>
      </w:r>
    </w:p>
    <w:p w14:paraId="6437C506" w14:textId="18DC62AB" w:rsidR="00BB6FC4" w:rsidRDefault="00BB6FC4" w:rsidP="00F2575F">
      <w:pPr>
        <w:pStyle w:val="a9"/>
        <w:ind w:hanging="357"/>
        <w:rPr>
          <w:iCs/>
        </w:rPr>
      </w:pPr>
      <w:r>
        <w:rPr>
          <w:iCs/>
        </w:rPr>
        <w:t>Поддержание к</w:t>
      </w:r>
      <w:r w:rsidRPr="009D71B2">
        <w:rPr>
          <w:iCs/>
        </w:rPr>
        <w:t>онцентраци</w:t>
      </w:r>
      <w:r>
        <w:rPr>
          <w:iCs/>
        </w:rPr>
        <w:t>и</w:t>
      </w:r>
      <w:r w:rsidRPr="009D71B2">
        <w:rPr>
          <w:iCs/>
        </w:rPr>
        <w:t xml:space="preserve"> фенола в дистилляте</w:t>
      </w:r>
      <w:r>
        <w:rPr>
          <w:iCs/>
        </w:rPr>
        <w:t xml:space="preserve"> колонны К-90.</w:t>
      </w:r>
    </w:p>
    <w:p w14:paraId="3AB17A4F" w14:textId="281FEA60" w:rsidR="00F2575F" w:rsidRPr="00664972" w:rsidRDefault="00F2575F" w:rsidP="00F2575F">
      <w:pPr>
        <w:pStyle w:val="af4"/>
      </w:pPr>
      <w:r w:rsidRPr="006A5FC1">
        <w:t>Оптимизация:</w:t>
      </w:r>
    </w:p>
    <w:p w14:paraId="45ADEFF5" w14:textId="59900B20" w:rsidR="00F2575F" w:rsidRDefault="00F2575F" w:rsidP="00F2575F">
      <w:pPr>
        <w:pStyle w:val="a9"/>
        <w:ind w:hanging="357"/>
        <w:rPr>
          <w:iCs/>
        </w:rPr>
      </w:pPr>
      <w:r w:rsidRPr="00F2575F">
        <w:rPr>
          <w:iCs/>
        </w:rPr>
        <w:t>Минимизация концентрации фенола в кубе</w:t>
      </w:r>
      <w:r w:rsidR="00BB6FC4">
        <w:rPr>
          <w:iCs/>
        </w:rPr>
        <w:t>;</w:t>
      </w:r>
    </w:p>
    <w:p w14:paraId="0607A837" w14:textId="2CEEB543" w:rsidR="00BB6FC4" w:rsidRDefault="00BB6FC4" w:rsidP="00F2575F">
      <w:pPr>
        <w:pStyle w:val="a9"/>
        <w:ind w:hanging="357"/>
        <w:rPr>
          <w:iCs/>
        </w:rPr>
      </w:pPr>
      <w:r w:rsidRPr="009D71B2">
        <w:rPr>
          <w:iCs/>
        </w:rPr>
        <w:lastRenderedPageBreak/>
        <w:t>Минимизация концентрации фенола в дистилляте</w:t>
      </w:r>
      <w:r>
        <w:rPr>
          <w:iCs/>
        </w:rPr>
        <w:t xml:space="preserve"> К-90.</w:t>
      </w:r>
    </w:p>
    <w:p w14:paraId="5CAC9CEF" w14:textId="68B7EF31" w:rsidR="000E4D9D" w:rsidRDefault="000E4D9D" w:rsidP="000E4D9D">
      <w:pPr>
        <w:pStyle w:val="a9"/>
        <w:numPr>
          <w:ilvl w:val="0"/>
          <w:numId w:val="0"/>
        </w:numPr>
        <w:ind w:left="720" w:hanging="360"/>
        <w:rPr>
          <w:iCs/>
        </w:rPr>
      </w:pPr>
    </w:p>
    <w:p w14:paraId="400BDC36" w14:textId="77777777" w:rsidR="000E4D9D" w:rsidRDefault="000E4D9D" w:rsidP="000E4D9D">
      <w:pPr>
        <w:pStyle w:val="21"/>
      </w:pPr>
      <w:r w:rsidRPr="00121A0C">
        <w:t xml:space="preserve">Контроллер </w:t>
      </w:r>
      <w:r>
        <w:t>секции главного реактора</w:t>
      </w:r>
      <w:r w:rsidRPr="00121A0C">
        <w:t xml:space="preserve"> (CNTR_</w:t>
      </w:r>
      <w:r>
        <w:rPr>
          <w:lang w:val="en-US"/>
        </w:rPr>
        <w:t>BFA</w:t>
      </w:r>
      <w:r w:rsidRPr="001733BE">
        <w:t>_</w:t>
      </w:r>
      <w:r>
        <w:rPr>
          <w:lang w:val="en-US"/>
        </w:rPr>
        <w:t>R</w:t>
      </w:r>
      <w:r w:rsidRPr="00121A0C">
        <w:t>_1</w:t>
      </w:r>
      <w:r w:rsidRPr="003C5DC1">
        <w:t>_2_3</w:t>
      </w:r>
      <w:r w:rsidRPr="00121A0C">
        <w:t>)</w:t>
      </w:r>
    </w:p>
    <w:p w14:paraId="220BD8E3" w14:textId="77777777" w:rsidR="000E4D9D" w:rsidRPr="006A5FC1" w:rsidRDefault="000E4D9D" w:rsidP="000E4D9D">
      <w:pPr>
        <w:pStyle w:val="af4"/>
      </w:pPr>
      <w:r w:rsidRPr="006A5FC1">
        <w:t xml:space="preserve">Контроллер </w:t>
      </w:r>
      <w:r w:rsidRPr="003C5DC1">
        <w:t>CNTR_BFA_R_1_2_3</w:t>
      </w:r>
      <w:r w:rsidRPr="00203B5D">
        <w:t xml:space="preserve"> </w:t>
      </w:r>
      <w:r w:rsidRPr="006A5FC1">
        <w:t>охватывает следующие единицы технологического оборудования:</w:t>
      </w:r>
    </w:p>
    <w:p w14:paraId="3B8C4B11" w14:textId="77777777" w:rsidR="000E4D9D" w:rsidRPr="00D74C90" w:rsidRDefault="000E4D9D" w:rsidP="000E4D9D">
      <w:pPr>
        <w:pStyle w:val="a9"/>
        <w:ind w:left="851"/>
        <w:rPr>
          <w:lang w:val="en-US"/>
        </w:rPr>
      </w:pPr>
      <w:r>
        <w:t xml:space="preserve">резервуар фенола </w:t>
      </w:r>
      <w:r>
        <w:rPr>
          <w:lang w:val="en-US"/>
        </w:rPr>
        <w:t>T-701</w:t>
      </w:r>
      <w:r>
        <w:t>;</w:t>
      </w:r>
    </w:p>
    <w:p w14:paraId="10289369" w14:textId="77777777" w:rsidR="000E4D9D" w:rsidRPr="003C5DC1" w:rsidRDefault="000E4D9D" w:rsidP="000E4D9D">
      <w:pPr>
        <w:pStyle w:val="a9"/>
        <w:ind w:left="851"/>
        <w:rPr>
          <w:lang w:val="en-US"/>
        </w:rPr>
      </w:pPr>
      <w:r>
        <w:t xml:space="preserve">главный реактор </w:t>
      </w:r>
      <w:r w:rsidRPr="003C5DC1">
        <w:rPr>
          <w:lang w:val="en-US"/>
        </w:rPr>
        <w:t>R-110</w:t>
      </w:r>
      <w:r>
        <w:t>;</w:t>
      </w:r>
    </w:p>
    <w:p w14:paraId="7FABDA83" w14:textId="77777777" w:rsidR="000E4D9D" w:rsidRPr="003C5DC1" w:rsidRDefault="000E4D9D" w:rsidP="000E4D9D">
      <w:pPr>
        <w:pStyle w:val="a9"/>
        <w:ind w:left="851"/>
        <w:rPr>
          <w:lang w:val="en-US"/>
        </w:rPr>
      </w:pPr>
      <w:r>
        <w:t xml:space="preserve">главный реактор </w:t>
      </w:r>
      <w:r w:rsidRPr="003C5DC1">
        <w:rPr>
          <w:lang w:val="en-US"/>
        </w:rPr>
        <w:t>R-1</w:t>
      </w:r>
      <w:r>
        <w:t>2</w:t>
      </w:r>
      <w:r w:rsidRPr="003C5DC1">
        <w:rPr>
          <w:lang w:val="en-US"/>
        </w:rPr>
        <w:t>0</w:t>
      </w:r>
      <w:r>
        <w:t>;</w:t>
      </w:r>
    </w:p>
    <w:p w14:paraId="7EEADCB5" w14:textId="77777777" w:rsidR="000E4D9D" w:rsidRPr="003C5DC1" w:rsidRDefault="000E4D9D" w:rsidP="000E4D9D">
      <w:pPr>
        <w:pStyle w:val="a9"/>
        <w:ind w:left="851"/>
        <w:rPr>
          <w:lang w:val="en-US"/>
        </w:rPr>
      </w:pPr>
      <w:r>
        <w:t xml:space="preserve">главный реактор </w:t>
      </w:r>
      <w:r w:rsidRPr="003C5DC1">
        <w:rPr>
          <w:lang w:val="en-US"/>
        </w:rPr>
        <w:t>R-1</w:t>
      </w:r>
      <w:r>
        <w:t>3</w:t>
      </w:r>
      <w:r w:rsidRPr="003C5DC1">
        <w:rPr>
          <w:lang w:val="en-US"/>
        </w:rPr>
        <w:t>0</w:t>
      </w:r>
      <w:r>
        <w:t>;</w:t>
      </w:r>
    </w:p>
    <w:p w14:paraId="1321F52E" w14:textId="77777777" w:rsidR="000E4D9D" w:rsidRPr="00D87054" w:rsidRDefault="000E4D9D" w:rsidP="000E4D9D">
      <w:pPr>
        <w:pStyle w:val="a9"/>
        <w:ind w:left="851"/>
        <w:rPr>
          <w:lang w:val="en-US"/>
        </w:rPr>
      </w:pPr>
      <w:r>
        <w:t xml:space="preserve">главный реактор </w:t>
      </w:r>
      <w:r w:rsidRPr="003C5DC1">
        <w:rPr>
          <w:lang w:val="en-US"/>
        </w:rPr>
        <w:t>R-1</w:t>
      </w:r>
      <w:r>
        <w:t>4</w:t>
      </w:r>
      <w:r w:rsidRPr="003C5DC1">
        <w:rPr>
          <w:lang w:val="en-US"/>
        </w:rPr>
        <w:t>0</w:t>
      </w:r>
      <w:r>
        <w:t>.</w:t>
      </w:r>
    </w:p>
    <w:p w14:paraId="18C7AF12" w14:textId="77777777" w:rsidR="000E4D9D" w:rsidRDefault="000E4D9D" w:rsidP="000E4D9D">
      <w:pPr>
        <w:pStyle w:val="a9"/>
        <w:numPr>
          <w:ilvl w:val="0"/>
          <w:numId w:val="0"/>
        </w:numPr>
        <w:ind w:left="851"/>
      </w:pPr>
      <w:r>
        <w:t xml:space="preserve">В дальнейшем три реактора из четырех указанных (один в резерве в соответствии с карусельной системой переключения): </w:t>
      </w:r>
    </w:p>
    <w:p w14:paraId="3F93F259" w14:textId="77777777" w:rsidR="000E4D9D" w:rsidRDefault="000E4D9D" w:rsidP="000E4D9D">
      <w:pPr>
        <w:pStyle w:val="a9"/>
        <w:ind w:left="851"/>
      </w:pPr>
      <w:r>
        <w:t>реактор №1;</w:t>
      </w:r>
    </w:p>
    <w:p w14:paraId="29C50BA3" w14:textId="77777777" w:rsidR="000E4D9D" w:rsidRDefault="000E4D9D" w:rsidP="000E4D9D">
      <w:pPr>
        <w:pStyle w:val="a9"/>
        <w:ind w:left="851"/>
      </w:pPr>
      <w:r>
        <w:t>реактор №2;</w:t>
      </w:r>
    </w:p>
    <w:p w14:paraId="075C34C0" w14:textId="77777777" w:rsidR="000E4D9D" w:rsidRPr="00D87054" w:rsidRDefault="000E4D9D" w:rsidP="000E4D9D">
      <w:pPr>
        <w:pStyle w:val="a9"/>
        <w:ind w:left="851"/>
      </w:pPr>
      <w:r>
        <w:t xml:space="preserve">реактор №3. </w:t>
      </w:r>
    </w:p>
    <w:p w14:paraId="776056A1" w14:textId="77777777" w:rsidR="000E4D9D" w:rsidRPr="000D7598" w:rsidRDefault="000E4D9D" w:rsidP="000E4D9D">
      <w:pPr>
        <w:pStyle w:val="22"/>
      </w:pPr>
      <w:r w:rsidRPr="000D7598">
        <w:t>Задачи управления и оптимизации</w:t>
      </w:r>
    </w:p>
    <w:p w14:paraId="45E8571F" w14:textId="77777777" w:rsidR="000E4D9D" w:rsidRPr="006A5FC1" w:rsidRDefault="000E4D9D" w:rsidP="000E4D9D">
      <w:pPr>
        <w:pStyle w:val="af4"/>
      </w:pPr>
      <w:r w:rsidRPr="006A5FC1">
        <w:t>Управление показателями качества продуктов:</w:t>
      </w:r>
    </w:p>
    <w:p w14:paraId="7D632B2E" w14:textId="77777777" w:rsidR="000E4D9D" w:rsidRPr="00FE3908" w:rsidRDefault="000E4D9D" w:rsidP="000E4D9D">
      <w:pPr>
        <w:pStyle w:val="a9"/>
        <w:ind w:left="851"/>
      </w:pPr>
      <w:r>
        <w:t>содержание</w:t>
      </w:r>
      <w:r w:rsidRPr="00FE3908">
        <w:t xml:space="preserve"> </w:t>
      </w:r>
      <w:proofErr w:type="spellStart"/>
      <w:r w:rsidRPr="00FE3908">
        <w:t>бисфенола</w:t>
      </w:r>
      <w:proofErr w:type="spellEnd"/>
      <w:r w:rsidRPr="00FE3908">
        <w:t xml:space="preserve"> </w:t>
      </w:r>
      <w:r>
        <w:t xml:space="preserve">А </w:t>
      </w:r>
      <w:r w:rsidRPr="00FE3908">
        <w:t xml:space="preserve">в </w:t>
      </w:r>
      <w:r>
        <w:t xml:space="preserve">реакционной </w:t>
      </w:r>
      <w:r w:rsidRPr="00FE3908">
        <w:t>смеси после реактор</w:t>
      </w:r>
      <w:r>
        <w:t>а №1 (при условии проведения ежедневных лабораторных анализов);</w:t>
      </w:r>
    </w:p>
    <w:p w14:paraId="607C8BA1" w14:textId="77777777" w:rsidR="000E4D9D" w:rsidRDefault="000E4D9D" w:rsidP="000E4D9D">
      <w:pPr>
        <w:pStyle w:val="a9"/>
        <w:ind w:left="851"/>
      </w:pPr>
      <w:r>
        <w:t>содержание</w:t>
      </w:r>
      <w:r w:rsidRPr="00FE3908">
        <w:t xml:space="preserve"> </w:t>
      </w:r>
      <w:proofErr w:type="spellStart"/>
      <w:r w:rsidRPr="00FE3908">
        <w:t>бисфенола</w:t>
      </w:r>
      <w:proofErr w:type="spellEnd"/>
      <w:r>
        <w:t xml:space="preserve"> А</w:t>
      </w:r>
      <w:r w:rsidRPr="00FE3908">
        <w:t xml:space="preserve"> в </w:t>
      </w:r>
      <w:r>
        <w:t xml:space="preserve">реакционной </w:t>
      </w:r>
      <w:r w:rsidRPr="00FE3908">
        <w:t>смеси после реактор</w:t>
      </w:r>
      <w:r>
        <w:t>а №2 (при условии проведения ежедневных лабораторных анализов);</w:t>
      </w:r>
    </w:p>
    <w:p w14:paraId="25058C83" w14:textId="77777777" w:rsidR="000E4D9D" w:rsidRPr="00FE3908" w:rsidRDefault="000E4D9D" w:rsidP="000E4D9D">
      <w:pPr>
        <w:pStyle w:val="a9"/>
        <w:ind w:left="851"/>
      </w:pPr>
      <w:r>
        <w:t>содержание</w:t>
      </w:r>
      <w:r w:rsidRPr="00FE3908">
        <w:t xml:space="preserve"> </w:t>
      </w:r>
      <w:proofErr w:type="spellStart"/>
      <w:r w:rsidRPr="00FE3908">
        <w:t>бисфенола</w:t>
      </w:r>
      <w:proofErr w:type="spellEnd"/>
      <w:r w:rsidRPr="00FE3908">
        <w:t xml:space="preserve"> </w:t>
      </w:r>
      <w:r>
        <w:t xml:space="preserve">А </w:t>
      </w:r>
      <w:r w:rsidRPr="00FE3908">
        <w:t xml:space="preserve">в </w:t>
      </w:r>
      <w:r>
        <w:t xml:space="preserve">реакционной </w:t>
      </w:r>
      <w:r w:rsidRPr="00FE3908">
        <w:t>смеси после реактор</w:t>
      </w:r>
      <w:r>
        <w:t>а №3 (при условии проведения ежедневных лабораторных анализов).</w:t>
      </w:r>
    </w:p>
    <w:p w14:paraId="60EC3C14" w14:textId="77777777" w:rsidR="000E4D9D" w:rsidRPr="006A5FC1" w:rsidRDefault="000E4D9D" w:rsidP="000E4D9D">
      <w:pPr>
        <w:pStyle w:val="af4"/>
      </w:pPr>
      <w:r w:rsidRPr="006A5FC1">
        <w:t>Управление технологическими параметрами:</w:t>
      </w:r>
    </w:p>
    <w:p w14:paraId="61C9B7D6" w14:textId="77777777" w:rsidR="000E4D9D" w:rsidRPr="00D74C90" w:rsidRDefault="000E4D9D" w:rsidP="000E4D9D">
      <w:pPr>
        <w:pStyle w:val="a9"/>
        <w:ind w:left="851"/>
      </w:pPr>
      <w:r>
        <w:t xml:space="preserve">уровень в резервуаре фенола </w:t>
      </w:r>
      <w:r>
        <w:rPr>
          <w:lang w:val="en-US"/>
        </w:rPr>
        <w:t>T</w:t>
      </w:r>
      <w:r w:rsidRPr="00D74C90">
        <w:t>-701</w:t>
      </w:r>
      <w:r>
        <w:t>;</w:t>
      </w:r>
    </w:p>
    <w:p w14:paraId="129E6E27" w14:textId="77777777" w:rsidR="000E4D9D" w:rsidRDefault="000E4D9D" w:rsidP="000E4D9D">
      <w:pPr>
        <w:pStyle w:val="a9"/>
        <w:ind w:left="851"/>
      </w:pPr>
      <w:r>
        <w:t>температура на входе реактора №1;</w:t>
      </w:r>
    </w:p>
    <w:p w14:paraId="62F486BD" w14:textId="77777777" w:rsidR="000E4D9D" w:rsidRDefault="000E4D9D" w:rsidP="000E4D9D">
      <w:pPr>
        <w:pStyle w:val="a9"/>
        <w:ind w:left="851"/>
      </w:pPr>
      <w:r>
        <w:t>температура на входе реактора №2;</w:t>
      </w:r>
    </w:p>
    <w:p w14:paraId="59E1DFD1" w14:textId="77777777" w:rsidR="000E4D9D" w:rsidRDefault="000E4D9D" w:rsidP="000E4D9D">
      <w:pPr>
        <w:pStyle w:val="a9"/>
        <w:ind w:left="851"/>
      </w:pPr>
      <w:r>
        <w:t>температура на входе реактора №3;</w:t>
      </w:r>
    </w:p>
    <w:p w14:paraId="495448FD" w14:textId="77777777" w:rsidR="000E4D9D" w:rsidRDefault="000E4D9D" w:rsidP="000E4D9D">
      <w:pPr>
        <w:pStyle w:val="a9"/>
        <w:ind w:left="851"/>
      </w:pPr>
      <w:r>
        <w:t>перепад температуры в реакторе №1</w:t>
      </w:r>
      <w:r w:rsidRPr="00613C93">
        <w:t>;</w:t>
      </w:r>
    </w:p>
    <w:p w14:paraId="4180F99C" w14:textId="77777777" w:rsidR="000E4D9D" w:rsidRPr="006A5FC1" w:rsidRDefault="000E4D9D" w:rsidP="000E4D9D">
      <w:pPr>
        <w:pStyle w:val="a9"/>
        <w:ind w:left="851"/>
      </w:pPr>
      <w:r>
        <w:t>перепад температуры в реакторе №2</w:t>
      </w:r>
      <w:r w:rsidRPr="00613C93">
        <w:t>;</w:t>
      </w:r>
    </w:p>
    <w:p w14:paraId="0BF4BE80" w14:textId="77777777" w:rsidR="000E4D9D" w:rsidRDefault="000E4D9D" w:rsidP="000E4D9D">
      <w:pPr>
        <w:pStyle w:val="a9"/>
        <w:ind w:left="851"/>
      </w:pPr>
      <w:r>
        <w:t>перепад температуры в реакторе №3</w:t>
      </w:r>
      <w:r w:rsidRPr="00613C93">
        <w:t>;</w:t>
      </w:r>
    </w:p>
    <w:p w14:paraId="473CEC65" w14:textId="77777777" w:rsidR="000E4D9D" w:rsidRDefault="000E4D9D" w:rsidP="000E4D9D">
      <w:pPr>
        <w:pStyle w:val="a9"/>
        <w:ind w:left="851"/>
      </w:pPr>
      <w:r>
        <w:t>суммарный перепад температуры в реакторах №1, №2, №3</w:t>
      </w:r>
      <w:r w:rsidRPr="00613C93">
        <w:t>;</w:t>
      </w:r>
    </w:p>
    <w:p w14:paraId="0745CBDE" w14:textId="77777777" w:rsidR="000E4D9D" w:rsidRDefault="000E4D9D" w:rsidP="000E4D9D">
      <w:pPr>
        <w:pStyle w:val="a9"/>
        <w:ind w:left="851"/>
      </w:pPr>
      <w:r>
        <w:t>мольное отношение ацетон</w:t>
      </w:r>
      <w:r w:rsidRPr="00D07C8F">
        <w:t>/</w:t>
      </w:r>
      <w:r>
        <w:t>фенол на входе реактора №1;</w:t>
      </w:r>
    </w:p>
    <w:p w14:paraId="1BAAA9B7" w14:textId="77777777" w:rsidR="000E4D9D" w:rsidRDefault="000E4D9D" w:rsidP="000E4D9D">
      <w:pPr>
        <w:pStyle w:val="a9"/>
        <w:ind w:left="851"/>
      </w:pPr>
      <w:r>
        <w:lastRenderedPageBreak/>
        <w:t>мольное отношение ацетон</w:t>
      </w:r>
      <w:r w:rsidRPr="00D07C8F">
        <w:t>/</w:t>
      </w:r>
      <w:r>
        <w:t>фенол на входе реактора №2 (при условии проведения ежедневных лабораторных анализов реакционной смеси на выходе реактора №1);</w:t>
      </w:r>
    </w:p>
    <w:p w14:paraId="7D3D8F71" w14:textId="77777777" w:rsidR="000E4D9D" w:rsidRPr="006A5FC1" w:rsidRDefault="000E4D9D" w:rsidP="000E4D9D">
      <w:pPr>
        <w:pStyle w:val="a9"/>
        <w:ind w:left="851"/>
      </w:pPr>
      <w:r>
        <w:t>мольное отношение ацетон</w:t>
      </w:r>
      <w:r w:rsidRPr="00D07C8F">
        <w:t>/</w:t>
      </w:r>
      <w:r>
        <w:t>фенол на входе реактора №3 (при условии проведения ежедневных лабораторных анализов реакционной смеси на выходе реактора №2).</w:t>
      </w:r>
    </w:p>
    <w:p w14:paraId="3DB4EA92" w14:textId="77777777" w:rsidR="000E4D9D" w:rsidRPr="00613C93" w:rsidRDefault="000E4D9D" w:rsidP="000E4D9D">
      <w:pPr>
        <w:pStyle w:val="af4"/>
        <w:rPr>
          <w:lang w:val="en-US"/>
        </w:rPr>
      </w:pPr>
      <w:r w:rsidRPr="006A5FC1">
        <w:t>Оптимизация:</w:t>
      </w:r>
    </w:p>
    <w:p w14:paraId="6097BB14" w14:textId="77777777" w:rsidR="000E4D9D" w:rsidRDefault="000E4D9D" w:rsidP="000E4D9D">
      <w:pPr>
        <w:pStyle w:val="a9"/>
        <w:ind w:left="851"/>
      </w:pPr>
      <w:r>
        <w:t>максимизация</w:t>
      </w:r>
      <w:r w:rsidRPr="006A5FC1">
        <w:t xml:space="preserve"> </w:t>
      </w:r>
      <w:r>
        <w:t xml:space="preserve">содержания </w:t>
      </w:r>
      <w:proofErr w:type="spellStart"/>
      <w:r w:rsidRPr="00FE3908">
        <w:t>бисфенола</w:t>
      </w:r>
      <w:proofErr w:type="spellEnd"/>
      <w:r w:rsidRPr="00FE3908">
        <w:t xml:space="preserve"> </w:t>
      </w:r>
      <w:r>
        <w:t xml:space="preserve">А </w:t>
      </w:r>
      <w:r w:rsidRPr="00FE3908">
        <w:t>в реакционной смеси после реактора №3</w:t>
      </w:r>
      <w:r>
        <w:t xml:space="preserve"> при ограничении на </w:t>
      </w:r>
      <w:r w:rsidRPr="00D60105">
        <w:tab/>
        <w:t>суммарный перепад температуры в реакторах №1, №2, №3</w:t>
      </w:r>
      <w:r>
        <w:t>.</w:t>
      </w:r>
    </w:p>
    <w:p w14:paraId="37F0D884" w14:textId="77777777" w:rsidR="000E4D9D" w:rsidRDefault="000E4D9D" w:rsidP="000E4D9D">
      <w:pPr>
        <w:pStyle w:val="21"/>
      </w:pPr>
      <w:r w:rsidRPr="00121A0C">
        <w:t xml:space="preserve">Контроллер </w:t>
      </w:r>
      <w:r w:rsidRPr="009A0D50">
        <w:t xml:space="preserve">дегидратора С-200 </w:t>
      </w:r>
      <w:r w:rsidRPr="00121A0C">
        <w:t>(CNTR_</w:t>
      </w:r>
      <w:r>
        <w:rPr>
          <w:lang w:val="en-US"/>
        </w:rPr>
        <w:t>BFA</w:t>
      </w:r>
      <w:r w:rsidRPr="001733BE">
        <w:t>_</w:t>
      </w:r>
      <w:r>
        <w:t>С_200</w:t>
      </w:r>
      <w:r w:rsidRPr="00121A0C">
        <w:t>)</w:t>
      </w:r>
    </w:p>
    <w:p w14:paraId="2DAF0929" w14:textId="77777777" w:rsidR="000E4D9D" w:rsidRPr="006A5FC1" w:rsidRDefault="000E4D9D" w:rsidP="000E4D9D">
      <w:pPr>
        <w:pStyle w:val="af4"/>
      </w:pPr>
      <w:r w:rsidRPr="006A5FC1">
        <w:t xml:space="preserve">Контроллер </w:t>
      </w:r>
      <w:r w:rsidRPr="009A0D50">
        <w:t>CNTR_BFA_С_200</w:t>
      </w:r>
      <w:r>
        <w:t xml:space="preserve"> </w:t>
      </w:r>
      <w:r w:rsidRPr="006A5FC1">
        <w:t>охватывает следующие единицы технологического оборудования:</w:t>
      </w:r>
    </w:p>
    <w:p w14:paraId="2EFF2F21" w14:textId="77777777" w:rsidR="000E4D9D" w:rsidRPr="009A0D50" w:rsidRDefault="000E4D9D" w:rsidP="000E4D9D">
      <w:pPr>
        <w:pStyle w:val="a9"/>
        <w:ind w:left="851"/>
        <w:rPr>
          <w:lang w:val="en-US"/>
        </w:rPr>
      </w:pPr>
      <w:r>
        <w:t>г</w:t>
      </w:r>
      <w:r w:rsidRPr="009A0D50">
        <w:t>лавный дегидратор</w:t>
      </w:r>
      <w:r>
        <w:t xml:space="preserve"> </w:t>
      </w:r>
      <w:r w:rsidRPr="009A0D50">
        <w:t>С-200</w:t>
      </w:r>
      <w:r>
        <w:t>.</w:t>
      </w:r>
    </w:p>
    <w:p w14:paraId="0EBFD889" w14:textId="77777777" w:rsidR="000E4D9D" w:rsidRPr="006A5FC1" w:rsidRDefault="000E4D9D" w:rsidP="000E4D9D">
      <w:pPr>
        <w:pStyle w:val="22"/>
      </w:pPr>
      <w:r w:rsidRPr="006A5FC1">
        <w:t>Задачи управления и оптимизации</w:t>
      </w:r>
    </w:p>
    <w:p w14:paraId="70E2C78C" w14:textId="77777777" w:rsidR="000E4D9D" w:rsidRPr="006A5FC1" w:rsidRDefault="000E4D9D" w:rsidP="000E4D9D">
      <w:pPr>
        <w:pStyle w:val="af4"/>
      </w:pPr>
      <w:r w:rsidRPr="006A5FC1">
        <w:t>Управление показателями качества продуктов:</w:t>
      </w:r>
    </w:p>
    <w:p w14:paraId="470E4683" w14:textId="77777777" w:rsidR="000E4D9D" w:rsidRPr="00FE3908" w:rsidRDefault="000E4D9D" w:rsidP="000E4D9D">
      <w:pPr>
        <w:pStyle w:val="a9"/>
        <w:ind w:left="851"/>
      </w:pPr>
      <w:r>
        <w:t>содержание</w:t>
      </w:r>
      <w:r w:rsidRPr="00FE3908">
        <w:t xml:space="preserve"> </w:t>
      </w:r>
      <w:r>
        <w:t>ацетона в к</w:t>
      </w:r>
      <w:r w:rsidRPr="00CB0BC9">
        <w:t>убов</w:t>
      </w:r>
      <w:r>
        <w:t>ом</w:t>
      </w:r>
      <w:r w:rsidRPr="00CB0BC9">
        <w:t xml:space="preserve"> продукт</w:t>
      </w:r>
      <w:r>
        <w:t>е</w:t>
      </w:r>
      <w:r w:rsidRPr="00CB0BC9">
        <w:t xml:space="preserve"> колонны С-200</w:t>
      </w:r>
      <w:r>
        <w:t>.</w:t>
      </w:r>
    </w:p>
    <w:p w14:paraId="09B3E4C9" w14:textId="77777777" w:rsidR="000E4D9D" w:rsidRPr="006A5FC1" w:rsidRDefault="000E4D9D" w:rsidP="000E4D9D">
      <w:pPr>
        <w:pStyle w:val="af4"/>
      </w:pPr>
      <w:r w:rsidRPr="006A5FC1">
        <w:t>Управление технологическими параметрами:</w:t>
      </w:r>
    </w:p>
    <w:p w14:paraId="555CBAA6" w14:textId="77777777" w:rsidR="000E4D9D" w:rsidRDefault="000E4D9D" w:rsidP="000E4D9D">
      <w:pPr>
        <w:pStyle w:val="a9"/>
        <w:ind w:left="851"/>
      </w:pPr>
      <w:r>
        <w:t xml:space="preserve">температура </w:t>
      </w:r>
      <w:r w:rsidRPr="008518E9">
        <w:t>паров с верха колонны С-200</w:t>
      </w:r>
      <w:r>
        <w:t>;</w:t>
      </w:r>
    </w:p>
    <w:p w14:paraId="61716505" w14:textId="77777777" w:rsidR="000E4D9D" w:rsidRDefault="000E4D9D" w:rsidP="000E4D9D">
      <w:pPr>
        <w:pStyle w:val="a9"/>
        <w:ind w:left="851"/>
      </w:pPr>
      <w:r w:rsidRPr="008518E9">
        <w:t>температур</w:t>
      </w:r>
      <w:r>
        <w:t>а</w:t>
      </w:r>
      <w:r w:rsidRPr="008518E9">
        <w:t xml:space="preserve"> середины колонны С-200</w:t>
      </w:r>
      <w:r>
        <w:t>;</w:t>
      </w:r>
    </w:p>
    <w:p w14:paraId="563D4E2D" w14:textId="77777777" w:rsidR="000E4D9D" w:rsidRPr="006A5FC1" w:rsidRDefault="000E4D9D" w:rsidP="000E4D9D">
      <w:pPr>
        <w:pStyle w:val="a9"/>
        <w:ind w:left="851"/>
      </w:pPr>
      <w:r w:rsidRPr="008518E9">
        <w:t>температур</w:t>
      </w:r>
      <w:r>
        <w:t>а</w:t>
      </w:r>
      <w:r w:rsidRPr="008518E9">
        <w:t xml:space="preserve"> </w:t>
      </w:r>
      <w:r>
        <w:t>куба</w:t>
      </w:r>
      <w:r w:rsidRPr="008518E9">
        <w:t xml:space="preserve"> колонны С-200</w:t>
      </w:r>
      <w:r>
        <w:t>.</w:t>
      </w:r>
    </w:p>
    <w:p w14:paraId="08ECFAA1" w14:textId="77777777" w:rsidR="000E4D9D" w:rsidRPr="00613C93" w:rsidRDefault="000E4D9D" w:rsidP="000E4D9D">
      <w:pPr>
        <w:pStyle w:val="af4"/>
        <w:rPr>
          <w:lang w:val="en-US"/>
        </w:rPr>
      </w:pPr>
      <w:r w:rsidRPr="006A5FC1">
        <w:t>Оптимизация:</w:t>
      </w:r>
    </w:p>
    <w:p w14:paraId="0657A3A5" w14:textId="77777777" w:rsidR="000E4D9D" w:rsidRDefault="000E4D9D" w:rsidP="000E4D9D">
      <w:pPr>
        <w:pStyle w:val="a9"/>
        <w:ind w:left="851"/>
      </w:pPr>
      <w:r>
        <w:t>минимизация</w:t>
      </w:r>
      <w:r w:rsidRPr="006A5FC1">
        <w:t xml:space="preserve"> </w:t>
      </w:r>
      <w:r>
        <w:t>расхода греющего пара</w:t>
      </w:r>
      <w:r w:rsidRPr="009A0D50">
        <w:t xml:space="preserve"> в кипятильник Е-200</w:t>
      </w:r>
      <w:r w:rsidRPr="00EF6435">
        <w:t xml:space="preserve"> </w:t>
      </w:r>
      <w:r>
        <w:t xml:space="preserve">при ограничении на </w:t>
      </w:r>
      <w:r w:rsidRPr="00EF6435">
        <w:t xml:space="preserve">содержание </w:t>
      </w:r>
      <w:r>
        <w:t>воды</w:t>
      </w:r>
      <w:r w:rsidRPr="00EF6435">
        <w:t xml:space="preserve"> в кубовом продукте колонны С-200</w:t>
      </w:r>
      <w:r>
        <w:t>.</w:t>
      </w:r>
    </w:p>
    <w:p w14:paraId="6B2DAA69" w14:textId="77777777" w:rsidR="000E4D9D" w:rsidRDefault="000E4D9D" w:rsidP="000E4D9D">
      <w:pPr>
        <w:pStyle w:val="21"/>
        <w:jc w:val="both"/>
      </w:pPr>
      <w:r w:rsidRPr="00121A0C">
        <w:t xml:space="preserve">Контроллер </w:t>
      </w:r>
      <w:r w:rsidRPr="005E013E">
        <w:t>регенерации и очистки ацетона в колоннах С-220, С-230</w:t>
      </w:r>
      <w:r w:rsidRPr="009A0D50">
        <w:t xml:space="preserve"> </w:t>
      </w:r>
      <w:r w:rsidRPr="00121A0C">
        <w:t>(CNTR_</w:t>
      </w:r>
      <w:r>
        <w:rPr>
          <w:lang w:val="en-US"/>
        </w:rPr>
        <w:t>BFA</w:t>
      </w:r>
      <w:r w:rsidRPr="001733BE">
        <w:t>_</w:t>
      </w:r>
      <w:r>
        <w:t>С_2</w:t>
      </w:r>
      <w:r w:rsidRPr="005E013E">
        <w:t>2</w:t>
      </w:r>
      <w:r>
        <w:t>0</w:t>
      </w:r>
      <w:r w:rsidRPr="005E013E">
        <w:t>_230</w:t>
      </w:r>
      <w:r w:rsidRPr="00121A0C">
        <w:t>)</w:t>
      </w:r>
    </w:p>
    <w:p w14:paraId="51EF6432" w14:textId="77777777" w:rsidR="000E4D9D" w:rsidRPr="006A5FC1" w:rsidRDefault="000E4D9D" w:rsidP="000E4D9D">
      <w:pPr>
        <w:pStyle w:val="af4"/>
      </w:pPr>
      <w:r w:rsidRPr="006A5FC1">
        <w:t xml:space="preserve">Контроллер </w:t>
      </w:r>
      <w:r w:rsidRPr="005E013E">
        <w:t>CNTR_BFA_С_220_230</w:t>
      </w:r>
      <w:r>
        <w:t xml:space="preserve"> </w:t>
      </w:r>
      <w:r w:rsidRPr="006A5FC1">
        <w:t>охватывает следующие единицы технологического оборудования:</w:t>
      </w:r>
    </w:p>
    <w:p w14:paraId="67E3BB49" w14:textId="77777777" w:rsidR="000E4D9D" w:rsidRDefault="000E4D9D" w:rsidP="000E4D9D">
      <w:pPr>
        <w:pStyle w:val="a9"/>
        <w:ind w:left="851"/>
      </w:pPr>
      <w:r>
        <w:t>колонна регенерации ацетона С-220;</w:t>
      </w:r>
    </w:p>
    <w:p w14:paraId="2694D9A8" w14:textId="77777777" w:rsidR="000E4D9D" w:rsidRPr="009A0D50" w:rsidRDefault="000E4D9D" w:rsidP="000E4D9D">
      <w:pPr>
        <w:pStyle w:val="a9"/>
        <w:ind w:left="851"/>
        <w:rPr>
          <w:lang w:val="en-US"/>
        </w:rPr>
      </w:pPr>
      <w:r>
        <w:t>колонна очистки ацетона С-230.</w:t>
      </w:r>
    </w:p>
    <w:p w14:paraId="376EB85B" w14:textId="77777777" w:rsidR="000E4D9D" w:rsidRPr="006A5FC1" w:rsidRDefault="000E4D9D" w:rsidP="000E4D9D">
      <w:pPr>
        <w:pStyle w:val="22"/>
      </w:pPr>
      <w:r w:rsidRPr="006A5FC1">
        <w:t>Задачи управления и оптимизации</w:t>
      </w:r>
    </w:p>
    <w:p w14:paraId="2DA348FC" w14:textId="77777777" w:rsidR="000E4D9D" w:rsidRPr="006A5FC1" w:rsidRDefault="000E4D9D" w:rsidP="000E4D9D">
      <w:pPr>
        <w:pStyle w:val="af4"/>
      </w:pPr>
      <w:r w:rsidRPr="006A5FC1">
        <w:t>Управление показателями качества продуктов:</w:t>
      </w:r>
    </w:p>
    <w:p w14:paraId="6C33C1C9" w14:textId="77777777" w:rsidR="000E4D9D" w:rsidRDefault="000E4D9D" w:rsidP="000E4D9D">
      <w:pPr>
        <w:pStyle w:val="a9"/>
        <w:ind w:left="851"/>
      </w:pPr>
      <w:r>
        <w:t>содержание</w:t>
      </w:r>
      <w:r w:rsidRPr="00FE3908">
        <w:t xml:space="preserve"> </w:t>
      </w:r>
      <w:r>
        <w:t>ацетона в к</w:t>
      </w:r>
      <w:r w:rsidRPr="00CB0BC9">
        <w:t>убов</w:t>
      </w:r>
      <w:r>
        <w:t>ом</w:t>
      </w:r>
      <w:r w:rsidRPr="00CB0BC9">
        <w:t xml:space="preserve"> продукт</w:t>
      </w:r>
      <w:r>
        <w:t>е</w:t>
      </w:r>
      <w:r w:rsidRPr="00CB0BC9">
        <w:t xml:space="preserve"> колонны С-2</w:t>
      </w:r>
      <w:r>
        <w:t>2</w:t>
      </w:r>
      <w:r w:rsidRPr="00CB0BC9">
        <w:t>0</w:t>
      </w:r>
      <w:r>
        <w:t>;</w:t>
      </w:r>
    </w:p>
    <w:p w14:paraId="189E3ED9" w14:textId="77777777" w:rsidR="000E4D9D" w:rsidRDefault="000E4D9D" w:rsidP="000E4D9D">
      <w:pPr>
        <w:pStyle w:val="a9"/>
        <w:ind w:left="851"/>
      </w:pPr>
      <w:r>
        <w:t>содержание</w:t>
      </w:r>
      <w:r w:rsidRPr="00FE3908">
        <w:t xml:space="preserve"> </w:t>
      </w:r>
      <w:r>
        <w:t>метанола в к</w:t>
      </w:r>
      <w:r w:rsidRPr="00CB0BC9">
        <w:t>убов</w:t>
      </w:r>
      <w:r>
        <w:t>ом</w:t>
      </w:r>
      <w:r w:rsidRPr="00CB0BC9">
        <w:t xml:space="preserve"> продукт</w:t>
      </w:r>
      <w:r>
        <w:t>е</w:t>
      </w:r>
      <w:r w:rsidRPr="00CB0BC9">
        <w:t xml:space="preserve"> колонны С-2</w:t>
      </w:r>
      <w:r>
        <w:t>3</w:t>
      </w:r>
      <w:r w:rsidRPr="00CB0BC9">
        <w:t>0</w:t>
      </w:r>
      <w:r>
        <w:t>;</w:t>
      </w:r>
    </w:p>
    <w:p w14:paraId="09DDC402" w14:textId="77777777" w:rsidR="000E4D9D" w:rsidRPr="00FE3908" w:rsidRDefault="000E4D9D" w:rsidP="000E4D9D">
      <w:pPr>
        <w:pStyle w:val="a9"/>
        <w:ind w:left="851"/>
      </w:pPr>
      <w:r>
        <w:lastRenderedPageBreak/>
        <w:t>содержание</w:t>
      </w:r>
      <w:r w:rsidRPr="00FE3908">
        <w:t xml:space="preserve"> </w:t>
      </w:r>
      <w:r>
        <w:t>воды в к</w:t>
      </w:r>
      <w:r w:rsidRPr="00CB0BC9">
        <w:t>убов</w:t>
      </w:r>
      <w:r>
        <w:t>ом</w:t>
      </w:r>
      <w:r w:rsidRPr="00CB0BC9">
        <w:t xml:space="preserve"> продукт</w:t>
      </w:r>
      <w:r>
        <w:t>е</w:t>
      </w:r>
      <w:r w:rsidRPr="00CB0BC9">
        <w:t xml:space="preserve"> колонны С-2</w:t>
      </w:r>
      <w:r>
        <w:t>3</w:t>
      </w:r>
      <w:r w:rsidRPr="00CB0BC9">
        <w:t>0</w:t>
      </w:r>
      <w:r>
        <w:t>.</w:t>
      </w:r>
    </w:p>
    <w:p w14:paraId="1BB5248B" w14:textId="77777777" w:rsidR="000E4D9D" w:rsidRPr="006A5FC1" w:rsidRDefault="000E4D9D" w:rsidP="000E4D9D">
      <w:pPr>
        <w:pStyle w:val="af4"/>
      </w:pPr>
      <w:r w:rsidRPr="006A5FC1">
        <w:t>Управление технологическими параметрами:</w:t>
      </w:r>
    </w:p>
    <w:p w14:paraId="0F47BB98" w14:textId="77777777" w:rsidR="000E4D9D" w:rsidRDefault="000E4D9D" w:rsidP="000E4D9D">
      <w:pPr>
        <w:pStyle w:val="a9"/>
        <w:ind w:left="851"/>
      </w:pPr>
      <w:r>
        <w:t xml:space="preserve">температура </w:t>
      </w:r>
      <w:r w:rsidRPr="008518E9">
        <w:t>паров с верха колонны С-2</w:t>
      </w:r>
      <w:r>
        <w:t>2</w:t>
      </w:r>
      <w:r w:rsidRPr="008518E9">
        <w:t>0</w:t>
      </w:r>
      <w:r>
        <w:t>;</w:t>
      </w:r>
    </w:p>
    <w:p w14:paraId="4DF47A8E" w14:textId="77777777" w:rsidR="000E4D9D" w:rsidRDefault="000E4D9D" w:rsidP="000E4D9D">
      <w:pPr>
        <w:pStyle w:val="a9"/>
        <w:ind w:left="851"/>
      </w:pPr>
      <w:r w:rsidRPr="008518E9">
        <w:t>температур</w:t>
      </w:r>
      <w:r>
        <w:t>а</w:t>
      </w:r>
      <w:r w:rsidRPr="008518E9">
        <w:t xml:space="preserve"> середины колонны С-2</w:t>
      </w:r>
      <w:r>
        <w:t>2</w:t>
      </w:r>
      <w:r w:rsidRPr="008518E9">
        <w:t>0</w:t>
      </w:r>
      <w:r>
        <w:t>;</w:t>
      </w:r>
    </w:p>
    <w:p w14:paraId="370E663D" w14:textId="77777777" w:rsidR="000E4D9D" w:rsidRDefault="000E4D9D" w:rsidP="000E4D9D">
      <w:pPr>
        <w:pStyle w:val="a9"/>
        <w:ind w:left="851"/>
      </w:pPr>
      <w:r w:rsidRPr="008518E9">
        <w:t>температур</w:t>
      </w:r>
      <w:r>
        <w:t>а</w:t>
      </w:r>
      <w:r w:rsidRPr="008518E9">
        <w:t xml:space="preserve"> </w:t>
      </w:r>
      <w:r>
        <w:t>куба</w:t>
      </w:r>
      <w:r w:rsidRPr="008518E9">
        <w:t xml:space="preserve"> колонны С-2</w:t>
      </w:r>
      <w:r>
        <w:t>2</w:t>
      </w:r>
      <w:r w:rsidRPr="008518E9">
        <w:t>0</w:t>
      </w:r>
      <w:r>
        <w:t>;</w:t>
      </w:r>
    </w:p>
    <w:p w14:paraId="3E750508" w14:textId="77777777" w:rsidR="000E4D9D" w:rsidRDefault="000E4D9D" w:rsidP="000E4D9D">
      <w:pPr>
        <w:pStyle w:val="a9"/>
        <w:ind w:left="851"/>
      </w:pPr>
      <w:r>
        <w:t xml:space="preserve">температура </w:t>
      </w:r>
      <w:r w:rsidRPr="008518E9">
        <w:t>паров с верха колонны С-2</w:t>
      </w:r>
      <w:r>
        <w:t>3</w:t>
      </w:r>
      <w:r w:rsidRPr="008518E9">
        <w:t>0</w:t>
      </w:r>
      <w:r>
        <w:t>;</w:t>
      </w:r>
    </w:p>
    <w:p w14:paraId="2A4ED9B3" w14:textId="77777777" w:rsidR="000E4D9D" w:rsidRDefault="000E4D9D" w:rsidP="000E4D9D">
      <w:pPr>
        <w:pStyle w:val="a9"/>
        <w:ind w:left="851"/>
      </w:pPr>
      <w:r w:rsidRPr="008518E9">
        <w:t>температур</w:t>
      </w:r>
      <w:r>
        <w:t>а</w:t>
      </w:r>
      <w:r w:rsidRPr="008518E9">
        <w:t xml:space="preserve"> середины колонны С-2</w:t>
      </w:r>
      <w:r>
        <w:t>3</w:t>
      </w:r>
      <w:r w:rsidRPr="008518E9">
        <w:t>0</w:t>
      </w:r>
      <w:r>
        <w:t>;</w:t>
      </w:r>
    </w:p>
    <w:p w14:paraId="2E02810B" w14:textId="77777777" w:rsidR="000E4D9D" w:rsidRPr="006A5FC1" w:rsidRDefault="000E4D9D" w:rsidP="000E4D9D">
      <w:pPr>
        <w:pStyle w:val="a9"/>
        <w:ind w:left="851"/>
      </w:pPr>
      <w:r w:rsidRPr="008518E9">
        <w:t>температур</w:t>
      </w:r>
      <w:r>
        <w:t>а</w:t>
      </w:r>
      <w:r w:rsidRPr="008518E9">
        <w:t xml:space="preserve"> </w:t>
      </w:r>
      <w:r>
        <w:t>куба</w:t>
      </w:r>
      <w:r w:rsidRPr="008518E9">
        <w:t xml:space="preserve"> колонны С-2</w:t>
      </w:r>
      <w:r>
        <w:t>3</w:t>
      </w:r>
      <w:r w:rsidRPr="008518E9">
        <w:t>0</w:t>
      </w:r>
      <w:r>
        <w:t>.</w:t>
      </w:r>
    </w:p>
    <w:p w14:paraId="311D54BE" w14:textId="77777777" w:rsidR="000E4D9D" w:rsidRPr="00613C93" w:rsidRDefault="000E4D9D" w:rsidP="000E4D9D">
      <w:pPr>
        <w:pStyle w:val="af4"/>
        <w:rPr>
          <w:lang w:val="en-US"/>
        </w:rPr>
      </w:pPr>
      <w:r w:rsidRPr="006A5FC1">
        <w:t>Оптимизация:</w:t>
      </w:r>
    </w:p>
    <w:p w14:paraId="4D48DD61" w14:textId="77777777" w:rsidR="000E4D9D" w:rsidRDefault="000E4D9D" w:rsidP="000E4D9D">
      <w:pPr>
        <w:pStyle w:val="a9"/>
      </w:pPr>
      <w:r>
        <w:t>минимизация</w:t>
      </w:r>
      <w:r w:rsidRPr="006A5FC1">
        <w:t xml:space="preserve"> </w:t>
      </w:r>
      <w:r>
        <w:t>расхода греющего пара</w:t>
      </w:r>
      <w:r w:rsidRPr="009A0D50">
        <w:t xml:space="preserve"> в кипятильник</w:t>
      </w:r>
      <w:r>
        <w:t>и</w:t>
      </w:r>
      <w:r w:rsidRPr="009A0D50">
        <w:t xml:space="preserve"> Е-2</w:t>
      </w:r>
      <w:r w:rsidRPr="005E013E">
        <w:t>2</w:t>
      </w:r>
      <w:r w:rsidRPr="009A0D50">
        <w:t>0</w:t>
      </w:r>
      <w:r>
        <w:t xml:space="preserve"> при </w:t>
      </w:r>
      <w:r w:rsidRPr="00EF6435">
        <w:t xml:space="preserve">ограничении на содержание </w:t>
      </w:r>
      <w:r>
        <w:t>ацетона</w:t>
      </w:r>
      <w:r w:rsidRPr="00EF6435">
        <w:t xml:space="preserve"> в кубовом продукте колонны С-2</w:t>
      </w:r>
      <w:r>
        <w:t>2</w:t>
      </w:r>
      <w:r w:rsidRPr="00EF6435">
        <w:t>0</w:t>
      </w:r>
      <w:r>
        <w:t>;</w:t>
      </w:r>
    </w:p>
    <w:p w14:paraId="7F61C2B4" w14:textId="77777777" w:rsidR="000E4D9D" w:rsidRDefault="000E4D9D" w:rsidP="000E4D9D">
      <w:pPr>
        <w:pStyle w:val="a9"/>
      </w:pPr>
      <w:r>
        <w:t>минимизация</w:t>
      </w:r>
      <w:r w:rsidRPr="006A5FC1">
        <w:t xml:space="preserve"> </w:t>
      </w:r>
      <w:r>
        <w:t>расхода греющего пара</w:t>
      </w:r>
      <w:r w:rsidRPr="009A0D50">
        <w:t xml:space="preserve"> в кипятильник</w:t>
      </w:r>
      <w:r>
        <w:t>и</w:t>
      </w:r>
      <w:r w:rsidRPr="009A0D50">
        <w:t xml:space="preserve"> </w:t>
      </w:r>
      <w:r>
        <w:rPr>
          <w:lang w:val="en-US"/>
        </w:rPr>
        <w:t>E</w:t>
      </w:r>
      <w:r w:rsidRPr="005E013E">
        <w:t>-230</w:t>
      </w:r>
      <w:r>
        <w:t xml:space="preserve"> при </w:t>
      </w:r>
      <w:r w:rsidRPr="00EF6435">
        <w:t xml:space="preserve">ограничении на содержание </w:t>
      </w:r>
      <w:r>
        <w:t>метанола и воды</w:t>
      </w:r>
      <w:r w:rsidRPr="00EF6435">
        <w:t xml:space="preserve"> в кубовом продукте колонны С-2</w:t>
      </w:r>
      <w:r>
        <w:t>3</w:t>
      </w:r>
      <w:r w:rsidRPr="00EF6435">
        <w:t>0</w:t>
      </w:r>
      <w:r>
        <w:t>.</w:t>
      </w:r>
    </w:p>
    <w:p w14:paraId="647765E1" w14:textId="77777777" w:rsidR="000E4D9D" w:rsidRDefault="000E4D9D" w:rsidP="000E4D9D">
      <w:pPr>
        <w:pStyle w:val="21"/>
        <w:jc w:val="both"/>
      </w:pPr>
      <w:r w:rsidRPr="00121A0C">
        <w:t xml:space="preserve">Контроллер </w:t>
      </w:r>
      <w:r w:rsidRPr="005E013E">
        <w:t xml:space="preserve">регенерации и очистки </w:t>
      </w:r>
      <w:r>
        <w:t>фенола</w:t>
      </w:r>
      <w:r w:rsidRPr="005E013E">
        <w:t xml:space="preserve"> в колоннах С-2</w:t>
      </w:r>
      <w:r>
        <w:t>4</w:t>
      </w:r>
      <w:r w:rsidRPr="005E013E">
        <w:t>0, С-2</w:t>
      </w:r>
      <w:r>
        <w:t>5</w:t>
      </w:r>
      <w:r w:rsidRPr="005E013E">
        <w:t>0</w:t>
      </w:r>
      <w:r w:rsidRPr="009A0D50">
        <w:t xml:space="preserve"> </w:t>
      </w:r>
      <w:r w:rsidRPr="00121A0C">
        <w:t>(CNTR_</w:t>
      </w:r>
      <w:r>
        <w:rPr>
          <w:lang w:val="en-US"/>
        </w:rPr>
        <w:t>BFA</w:t>
      </w:r>
      <w:r w:rsidRPr="001733BE">
        <w:t>_</w:t>
      </w:r>
      <w:r>
        <w:t>С_240</w:t>
      </w:r>
      <w:r w:rsidRPr="005E013E">
        <w:t>_2</w:t>
      </w:r>
      <w:r>
        <w:t>5</w:t>
      </w:r>
      <w:r w:rsidRPr="005E013E">
        <w:t>0</w:t>
      </w:r>
      <w:r w:rsidRPr="00121A0C">
        <w:t>)</w:t>
      </w:r>
    </w:p>
    <w:p w14:paraId="538C578E" w14:textId="77777777" w:rsidR="000E4D9D" w:rsidRPr="006A5FC1" w:rsidRDefault="000E4D9D" w:rsidP="000E4D9D">
      <w:pPr>
        <w:pStyle w:val="af4"/>
      </w:pPr>
      <w:r w:rsidRPr="006A5FC1">
        <w:t xml:space="preserve">Контроллер </w:t>
      </w:r>
      <w:r w:rsidRPr="005E013E">
        <w:t>CNTR_BFA_С_2</w:t>
      </w:r>
      <w:r>
        <w:t>4</w:t>
      </w:r>
      <w:r w:rsidRPr="005E013E">
        <w:t>0_2</w:t>
      </w:r>
      <w:r>
        <w:t>5</w:t>
      </w:r>
      <w:r w:rsidRPr="005E013E">
        <w:t>0</w:t>
      </w:r>
      <w:r>
        <w:t xml:space="preserve"> </w:t>
      </w:r>
      <w:r w:rsidRPr="006A5FC1">
        <w:t>охватывает следующие единицы технологического оборудования:</w:t>
      </w:r>
    </w:p>
    <w:p w14:paraId="4A07D53A" w14:textId="77777777" w:rsidR="000E4D9D" w:rsidRDefault="000E4D9D" w:rsidP="000E4D9D">
      <w:pPr>
        <w:pStyle w:val="a9"/>
        <w:ind w:left="851"/>
      </w:pPr>
      <w:r>
        <w:t>колонна регенерации фенола С-240;</w:t>
      </w:r>
    </w:p>
    <w:p w14:paraId="298BE877" w14:textId="77777777" w:rsidR="000E4D9D" w:rsidRPr="009A0D50" w:rsidRDefault="000E4D9D" w:rsidP="000E4D9D">
      <w:pPr>
        <w:pStyle w:val="a9"/>
        <w:ind w:left="851"/>
        <w:rPr>
          <w:lang w:val="en-US"/>
        </w:rPr>
      </w:pPr>
      <w:r>
        <w:t>колонна очистки фенола С-250.</w:t>
      </w:r>
    </w:p>
    <w:p w14:paraId="7761E143" w14:textId="77777777" w:rsidR="000E4D9D" w:rsidRPr="006A5FC1" w:rsidRDefault="000E4D9D" w:rsidP="000E4D9D">
      <w:pPr>
        <w:pStyle w:val="22"/>
      </w:pPr>
      <w:r w:rsidRPr="006A5FC1">
        <w:t>Задачи управления и оптимизации</w:t>
      </w:r>
    </w:p>
    <w:p w14:paraId="010BC4D9" w14:textId="77777777" w:rsidR="000E4D9D" w:rsidRPr="006A5FC1" w:rsidRDefault="000E4D9D" w:rsidP="000E4D9D">
      <w:pPr>
        <w:pStyle w:val="af4"/>
      </w:pPr>
      <w:r w:rsidRPr="006A5FC1">
        <w:t>Управление показателями качества продуктов:</w:t>
      </w:r>
    </w:p>
    <w:p w14:paraId="3B8B75E6" w14:textId="77777777" w:rsidR="000E4D9D" w:rsidRDefault="000E4D9D" w:rsidP="000E4D9D">
      <w:pPr>
        <w:pStyle w:val="a9"/>
        <w:ind w:left="851"/>
      </w:pPr>
      <w:r>
        <w:t>содержание</w:t>
      </w:r>
      <w:r w:rsidRPr="00FE3908">
        <w:t xml:space="preserve"> </w:t>
      </w:r>
      <w:r>
        <w:t>фенола в с</w:t>
      </w:r>
      <w:r w:rsidRPr="00851E81">
        <w:t>точн</w:t>
      </w:r>
      <w:r>
        <w:t>ой</w:t>
      </w:r>
      <w:r w:rsidRPr="00851E81">
        <w:t xml:space="preserve"> вод</w:t>
      </w:r>
      <w:r>
        <w:t>е</w:t>
      </w:r>
      <w:r w:rsidRPr="00851E81">
        <w:t xml:space="preserve"> сборника колонны регенерации фенола</w:t>
      </w:r>
      <w:r>
        <w:t xml:space="preserve"> </w:t>
      </w:r>
      <w:r w:rsidRPr="00851E81">
        <w:t>V-245, после насоса Р-246</w:t>
      </w:r>
      <w:r>
        <w:t>;</w:t>
      </w:r>
    </w:p>
    <w:p w14:paraId="7036D3D1" w14:textId="77777777" w:rsidR="000E4D9D" w:rsidRDefault="000E4D9D" w:rsidP="000E4D9D">
      <w:pPr>
        <w:pStyle w:val="a9"/>
        <w:ind w:left="851"/>
      </w:pPr>
      <w:r w:rsidRPr="00EF6435">
        <w:t xml:space="preserve">содержание </w:t>
      </w:r>
      <w:r>
        <w:t>воды</w:t>
      </w:r>
      <w:r w:rsidRPr="00EF6435">
        <w:t xml:space="preserve"> в кубовом продукте колонны С-2</w:t>
      </w:r>
      <w:r>
        <w:t>4</w:t>
      </w:r>
      <w:r w:rsidRPr="00EF6435">
        <w:t>0</w:t>
      </w:r>
      <w:r>
        <w:t>.</w:t>
      </w:r>
    </w:p>
    <w:p w14:paraId="0268E760" w14:textId="77777777" w:rsidR="000E4D9D" w:rsidRPr="006A5FC1" w:rsidRDefault="000E4D9D" w:rsidP="000E4D9D">
      <w:pPr>
        <w:pStyle w:val="af4"/>
      </w:pPr>
      <w:r w:rsidRPr="006A5FC1">
        <w:t>Управление технологическими параметрами:</w:t>
      </w:r>
    </w:p>
    <w:p w14:paraId="0D80F777" w14:textId="77777777" w:rsidR="000E4D9D" w:rsidRDefault="000E4D9D" w:rsidP="000E4D9D">
      <w:pPr>
        <w:pStyle w:val="a9"/>
        <w:ind w:left="851"/>
      </w:pPr>
      <w:r>
        <w:t xml:space="preserve">температура </w:t>
      </w:r>
      <w:r w:rsidRPr="008518E9">
        <w:t>паров с верха колонны С-2</w:t>
      </w:r>
      <w:r>
        <w:t>4</w:t>
      </w:r>
      <w:r w:rsidRPr="008518E9">
        <w:t>0</w:t>
      </w:r>
      <w:r>
        <w:t>;</w:t>
      </w:r>
    </w:p>
    <w:p w14:paraId="27A23C71" w14:textId="77777777" w:rsidR="000E4D9D" w:rsidRDefault="000E4D9D" w:rsidP="000E4D9D">
      <w:pPr>
        <w:pStyle w:val="a9"/>
        <w:ind w:left="851"/>
      </w:pPr>
      <w:r w:rsidRPr="008518E9">
        <w:t>температур</w:t>
      </w:r>
      <w:r>
        <w:t>а</w:t>
      </w:r>
      <w:r w:rsidRPr="008518E9">
        <w:t xml:space="preserve"> середины колонны С-2</w:t>
      </w:r>
      <w:r>
        <w:t>4</w:t>
      </w:r>
      <w:r w:rsidRPr="008518E9">
        <w:t>0</w:t>
      </w:r>
      <w:r>
        <w:t>;</w:t>
      </w:r>
    </w:p>
    <w:p w14:paraId="15F58BFA" w14:textId="77777777" w:rsidR="000E4D9D" w:rsidRDefault="000E4D9D" w:rsidP="000E4D9D">
      <w:pPr>
        <w:pStyle w:val="a9"/>
        <w:ind w:left="851"/>
      </w:pPr>
      <w:r w:rsidRPr="008518E9">
        <w:t>температур</w:t>
      </w:r>
      <w:r>
        <w:t>а</w:t>
      </w:r>
      <w:r w:rsidRPr="008518E9">
        <w:t xml:space="preserve"> </w:t>
      </w:r>
      <w:r>
        <w:t>куба</w:t>
      </w:r>
      <w:r w:rsidRPr="008518E9">
        <w:t xml:space="preserve"> колонны С-2</w:t>
      </w:r>
      <w:r>
        <w:t>4</w:t>
      </w:r>
      <w:r w:rsidRPr="008518E9">
        <w:t>0</w:t>
      </w:r>
      <w:r>
        <w:t>;</w:t>
      </w:r>
    </w:p>
    <w:p w14:paraId="0807AFE5" w14:textId="77777777" w:rsidR="000E4D9D" w:rsidRDefault="000E4D9D" w:rsidP="000E4D9D">
      <w:pPr>
        <w:pStyle w:val="a9"/>
        <w:ind w:left="851"/>
      </w:pPr>
      <w:r>
        <w:t xml:space="preserve">температура </w:t>
      </w:r>
      <w:r w:rsidRPr="008518E9">
        <w:t>паров с верха колонны С-2</w:t>
      </w:r>
      <w:r>
        <w:t>5</w:t>
      </w:r>
      <w:r w:rsidRPr="008518E9">
        <w:t>0</w:t>
      </w:r>
      <w:r>
        <w:t>;</w:t>
      </w:r>
    </w:p>
    <w:p w14:paraId="29F38EE7" w14:textId="77777777" w:rsidR="000E4D9D" w:rsidRPr="006A5FC1" w:rsidRDefault="000E4D9D" w:rsidP="000E4D9D">
      <w:pPr>
        <w:pStyle w:val="a9"/>
        <w:ind w:left="851"/>
      </w:pPr>
      <w:r w:rsidRPr="008518E9">
        <w:t>температур</w:t>
      </w:r>
      <w:r>
        <w:t>а</w:t>
      </w:r>
      <w:r w:rsidRPr="008518E9">
        <w:t xml:space="preserve"> </w:t>
      </w:r>
      <w:r>
        <w:t>куба</w:t>
      </w:r>
      <w:r w:rsidRPr="008518E9">
        <w:t xml:space="preserve"> колонны С-2</w:t>
      </w:r>
      <w:r>
        <w:t>5</w:t>
      </w:r>
      <w:r w:rsidRPr="008518E9">
        <w:t>0</w:t>
      </w:r>
      <w:r>
        <w:t>.</w:t>
      </w:r>
    </w:p>
    <w:p w14:paraId="7FBDFBEC" w14:textId="77777777" w:rsidR="000E4D9D" w:rsidRPr="00613C93" w:rsidRDefault="000E4D9D" w:rsidP="000E4D9D">
      <w:pPr>
        <w:pStyle w:val="af4"/>
        <w:rPr>
          <w:lang w:val="en-US"/>
        </w:rPr>
      </w:pPr>
      <w:r w:rsidRPr="006A5FC1">
        <w:t>Оптимизация:</w:t>
      </w:r>
    </w:p>
    <w:p w14:paraId="36767BEE" w14:textId="77777777" w:rsidR="000E4D9D" w:rsidRDefault="000E4D9D" w:rsidP="000E4D9D">
      <w:pPr>
        <w:pStyle w:val="a9"/>
        <w:ind w:left="851"/>
      </w:pPr>
      <w:r>
        <w:t>минимизация</w:t>
      </w:r>
      <w:r w:rsidRPr="006A5FC1">
        <w:t xml:space="preserve"> </w:t>
      </w:r>
      <w:r>
        <w:t>расхода греющего пара</w:t>
      </w:r>
      <w:r w:rsidRPr="009A0D50">
        <w:t xml:space="preserve"> в кипятильник</w:t>
      </w:r>
      <w:r>
        <w:t>и</w:t>
      </w:r>
      <w:r w:rsidRPr="009A0D50">
        <w:t xml:space="preserve"> Е-2</w:t>
      </w:r>
      <w:r>
        <w:t>4</w:t>
      </w:r>
      <w:r w:rsidRPr="009A0D50">
        <w:t>0</w:t>
      </w:r>
      <w:r>
        <w:t xml:space="preserve"> при </w:t>
      </w:r>
      <w:r w:rsidRPr="00EF6435">
        <w:t xml:space="preserve">ограничении на содержание </w:t>
      </w:r>
      <w:r>
        <w:t>воды</w:t>
      </w:r>
      <w:r w:rsidRPr="00EF6435">
        <w:t xml:space="preserve"> в кубовом продукте колонны С-2</w:t>
      </w:r>
      <w:r>
        <w:t>4</w:t>
      </w:r>
      <w:r w:rsidRPr="00EF6435">
        <w:t>0</w:t>
      </w:r>
      <w:r>
        <w:t>.</w:t>
      </w:r>
    </w:p>
    <w:p w14:paraId="7A7D2237" w14:textId="77777777" w:rsidR="000E4D9D" w:rsidRDefault="000E4D9D" w:rsidP="000E4D9D">
      <w:pPr>
        <w:pStyle w:val="21"/>
        <w:jc w:val="both"/>
      </w:pPr>
      <w:r w:rsidRPr="00121A0C">
        <w:lastRenderedPageBreak/>
        <w:t xml:space="preserve">Контроллер </w:t>
      </w:r>
      <w:r w:rsidRPr="00575065">
        <w:t xml:space="preserve">концентраторов фенола </w:t>
      </w:r>
      <w:r>
        <w:rPr>
          <w:lang w:val="en-US"/>
        </w:rPr>
        <w:t>E</w:t>
      </w:r>
      <w:r w:rsidRPr="00116CCB">
        <w:t>-210/</w:t>
      </w:r>
      <w:r>
        <w:rPr>
          <w:lang w:val="en-US"/>
        </w:rPr>
        <w:t>V</w:t>
      </w:r>
      <w:r w:rsidRPr="005E013E">
        <w:t>-2</w:t>
      </w:r>
      <w:r w:rsidRPr="00575065">
        <w:t>1</w:t>
      </w:r>
      <w:r w:rsidRPr="005E013E">
        <w:t xml:space="preserve">0, </w:t>
      </w:r>
      <w:r>
        <w:rPr>
          <w:lang w:val="en-US"/>
        </w:rPr>
        <w:t>E</w:t>
      </w:r>
      <w:r w:rsidRPr="00116CCB">
        <w:t>-211/</w:t>
      </w:r>
      <w:r>
        <w:rPr>
          <w:lang w:val="en-US"/>
        </w:rPr>
        <w:t>V</w:t>
      </w:r>
      <w:r w:rsidRPr="005E013E">
        <w:t>-2</w:t>
      </w:r>
      <w:r w:rsidRPr="00575065">
        <w:t xml:space="preserve">11, </w:t>
      </w:r>
      <w:r>
        <w:rPr>
          <w:lang w:val="en-US"/>
        </w:rPr>
        <w:t>E</w:t>
      </w:r>
      <w:r w:rsidRPr="00116CCB">
        <w:t>-212/</w:t>
      </w:r>
      <w:r>
        <w:rPr>
          <w:lang w:val="en-US"/>
        </w:rPr>
        <w:t>V</w:t>
      </w:r>
      <w:r w:rsidRPr="00575065">
        <w:t>-212</w:t>
      </w:r>
      <w:r>
        <w:t xml:space="preserve"> и кристаллизатора </w:t>
      </w:r>
      <w:r>
        <w:rPr>
          <w:lang w:val="en-US"/>
        </w:rPr>
        <w:t>K</w:t>
      </w:r>
      <w:r w:rsidRPr="00FB1071">
        <w:t>-300</w:t>
      </w:r>
      <w:r w:rsidRPr="009A0D50">
        <w:t xml:space="preserve"> </w:t>
      </w:r>
      <w:r w:rsidRPr="00121A0C">
        <w:t>(CNTR_</w:t>
      </w:r>
      <w:r>
        <w:rPr>
          <w:lang w:val="en-US"/>
        </w:rPr>
        <w:t>BFA</w:t>
      </w:r>
      <w:r w:rsidRPr="001733BE">
        <w:t>_</w:t>
      </w:r>
      <w:r>
        <w:rPr>
          <w:lang w:val="en-US"/>
        </w:rPr>
        <w:t>V</w:t>
      </w:r>
      <w:r>
        <w:t>_2</w:t>
      </w:r>
      <w:r w:rsidRPr="00575065">
        <w:t>1</w:t>
      </w:r>
      <w:r>
        <w:t>0</w:t>
      </w:r>
      <w:r w:rsidRPr="005E013E">
        <w:t>_2</w:t>
      </w:r>
      <w:r w:rsidRPr="00575065">
        <w:t>11_212</w:t>
      </w:r>
      <w:r w:rsidRPr="00FB1071">
        <w:t>_</w:t>
      </w:r>
      <w:r>
        <w:rPr>
          <w:lang w:val="en-US"/>
        </w:rPr>
        <w:t>K</w:t>
      </w:r>
      <w:r w:rsidRPr="00FB1071">
        <w:t>_30</w:t>
      </w:r>
      <w:r w:rsidRPr="00D520F9">
        <w:t>0</w:t>
      </w:r>
      <w:r w:rsidRPr="00121A0C">
        <w:t>)</w:t>
      </w:r>
    </w:p>
    <w:p w14:paraId="2D968022" w14:textId="77777777" w:rsidR="000E4D9D" w:rsidRPr="006A5FC1" w:rsidRDefault="000E4D9D" w:rsidP="000E4D9D">
      <w:pPr>
        <w:pStyle w:val="af4"/>
      </w:pPr>
      <w:r w:rsidRPr="006A5FC1">
        <w:t xml:space="preserve">Контроллер </w:t>
      </w:r>
      <w:r w:rsidRPr="00575065">
        <w:t>CNTR_BFA_V_210_211_212</w:t>
      </w:r>
      <w:r w:rsidRPr="00FB1071">
        <w:t>_</w:t>
      </w:r>
      <w:r>
        <w:rPr>
          <w:lang w:val="en-US"/>
        </w:rPr>
        <w:t>K</w:t>
      </w:r>
      <w:r w:rsidRPr="00FB1071">
        <w:t>_30</w:t>
      </w:r>
      <w:r w:rsidRPr="00D520F9">
        <w:t>0</w:t>
      </w:r>
      <w:r>
        <w:t xml:space="preserve"> </w:t>
      </w:r>
      <w:r w:rsidRPr="006A5FC1">
        <w:t>охватывает следующие единицы технологического оборудования:</w:t>
      </w:r>
    </w:p>
    <w:p w14:paraId="01BE5E6A" w14:textId="77777777" w:rsidR="000E4D9D" w:rsidRDefault="000E4D9D" w:rsidP="000E4D9D">
      <w:pPr>
        <w:pStyle w:val="a9"/>
        <w:ind w:left="851"/>
      </w:pPr>
      <w:r>
        <w:t>концентратор фенола E-210/ V210;</w:t>
      </w:r>
    </w:p>
    <w:p w14:paraId="7F38B59C" w14:textId="77777777" w:rsidR="000E4D9D" w:rsidRDefault="000E4D9D" w:rsidP="000E4D9D">
      <w:pPr>
        <w:pStyle w:val="a9"/>
        <w:ind w:left="851"/>
      </w:pPr>
      <w:r>
        <w:t>концентратор фенола E-211/V211;</w:t>
      </w:r>
    </w:p>
    <w:p w14:paraId="3D9C2F37" w14:textId="77777777" w:rsidR="000E4D9D" w:rsidRDefault="000E4D9D" w:rsidP="000E4D9D">
      <w:pPr>
        <w:pStyle w:val="a9"/>
        <w:ind w:left="851"/>
      </w:pPr>
      <w:r>
        <w:t>концентратор фенола E-212/V212;</w:t>
      </w:r>
    </w:p>
    <w:p w14:paraId="2BCC2008" w14:textId="77777777" w:rsidR="000E4D9D" w:rsidRPr="00575065" w:rsidRDefault="000E4D9D" w:rsidP="000E4D9D">
      <w:pPr>
        <w:pStyle w:val="a9"/>
        <w:ind w:left="851"/>
      </w:pPr>
      <w:r w:rsidRPr="00F42EA8">
        <w:t>кристаллизатор К-300</w:t>
      </w:r>
      <w:r>
        <w:t>.</w:t>
      </w:r>
    </w:p>
    <w:p w14:paraId="50F59E95" w14:textId="77777777" w:rsidR="000E4D9D" w:rsidRPr="006A5FC1" w:rsidRDefault="000E4D9D" w:rsidP="000E4D9D">
      <w:pPr>
        <w:pStyle w:val="22"/>
      </w:pPr>
      <w:r w:rsidRPr="006A5FC1">
        <w:t>Задачи управления и оптимизации</w:t>
      </w:r>
    </w:p>
    <w:p w14:paraId="79D1A57F" w14:textId="77777777" w:rsidR="000E4D9D" w:rsidRPr="006A5FC1" w:rsidRDefault="000E4D9D" w:rsidP="000E4D9D">
      <w:pPr>
        <w:pStyle w:val="af4"/>
      </w:pPr>
      <w:r w:rsidRPr="006A5FC1">
        <w:t>Управление технологическими параметрами:</w:t>
      </w:r>
    </w:p>
    <w:p w14:paraId="7AC70480" w14:textId="77777777" w:rsidR="000E4D9D" w:rsidRDefault="000E4D9D" w:rsidP="000E4D9D">
      <w:pPr>
        <w:pStyle w:val="a9"/>
        <w:ind w:left="851"/>
      </w:pPr>
      <w:r>
        <w:t xml:space="preserve">температура в кубе концентратора </w:t>
      </w:r>
      <w:r>
        <w:rPr>
          <w:lang w:val="en-US"/>
        </w:rPr>
        <w:t>V</w:t>
      </w:r>
      <w:r w:rsidRPr="007253DA">
        <w:t>-210</w:t>
      </w:r>
      <w:r>
        <w:t>;</w:t>
      </w:r>
    </w:p>
    <w:p w14:paraId="40049D02" w14:textId="77777777" w:rsidR="000E4D9D" w:rsidRDefault="000E4D9D" w:rsidP="000E4D9D">
      <w:pPr>
        <w:pStyle w:val="a9"/>
        <w:ind w:left="851"/>
      </w:pPr>
      <w:r>
        <w:t xml:space="preserve">температура в кубе концентратора </w:t>
      </w:r>
      <w:r>
        <w:rPr>
          <w:lang w:val="en-US"/>
        </w:rPr>
        <w:t>V</w:t>
      </w:r>
      <w:r w:rsidRPr="007253DA">
        <w:t>-211</w:t>
      </w:r>
      <w:r>
        <w:t>;</w:t>
      </w:r>
    </w:p>
    <w:p w14:paraId="0C082EF8" w14:textId="77777777" w:rsidR="000E4D9D" w:rsidRDefault="000E4D9D" w:rsidP="000E4D9D">
      <w:pPr>
        <w:pStyle w:val="a9"/>
        <w:ind w:left="851"/>
      </w:pPr>
      <w:r>
        <w:t xml:space="preserve">температура в кубе концентратора </w:t>
      </w:r>
      <w:r>
        <w:rPr>
          <w:lang w:val="en-US"/>
        </w:rPr>
        <w:t>V</w:t>
      </w:r>
      <w:r w:rsidRPr="007253DA">
        <w:t>-212</w:t>
      </w:r>
      <w:r>
        <w:t>;</w:t>
      </w:r>
    </w:p>
    <w:p w14:paraId="30FEA062" w14:textId="77777777" w:rsidR="000E4D9D" w:rsidRDefault="000E4D9D" w:rsidP="000E4D9D">
      <w:pPr>
        <w:pStyle w:val="a9"/>
        <w:ind w:left="851"/>
      </w:pPr>
      <w:r>
        <w:t xml:space="preserve">температура в кристаллизаторе </w:t>
      </w:r>
      <w:r>
        <w:rPr>
          <w:lang w:val="en-US"/>
        </w:rPr>
        <w:t>K-300.</w:t>
      </w:r>
    </w:p>
    <w:p w14:paraId="335BA399" w14:textId="77777777" w:rsidR="000E4D9D" w:rsidRPr="00613C93" w:rsidRDefault="000E4D9D" w:rsidP="000E4D9D">
      <w:pPr>
        <w:pStyle w:val="af4"/>
        <w:rPr>
          <w:lang w:val="en-US"/>
        </w:rPr>
      </w:pPr>
      <w:r w:rsidRPr="006A5FC1">
        <w:t>Оптимизация:</w:t>
      </w:r>
    </w:p>
    <w:p w14:paraId="5D9FEFCF" w14:textId="77777777" w:rsidR="000E4D9D" w:rsidRDefault="000E4D9D" w:rsidP="000E4D9D">
      <w:pPr>
        <w:pStyle w:val="a9"/>
        <w:ind w:left="851"/>
      </w:pPr>
      <w:r>
        <w:t>минимизация</w:t>
      </w:r>
      <w:r w:rsidRPr="006A5FC1">
        <w:t xml:space="preserve"> </w:t>
      </w:r>
      <w:r>
        <w:t xml:space="preserve">расхода </w:t>
      </w:r>
      <w:r w:rsidRPr="00E177B7">
        <w:t>пара в Е-210</w:t>
      </w:r>
      <w:r w:rsidRPr="00D66CE3">
        <w:t xml:space="preserve"> </w:t>
      </w:r>
      <w:r>
        <w:t xml:space="preserve">при ограничении на температуру в кубе концентратора </w:t>
      </w:r>
      <w:r>
        <w:rPr>
          <w:lang w:val="en-US"/>
        </w:rPr>
        <w:t>V</w:t>
      </w:r>
      <w:r w:rsidRPr="007253DA">
        <w:t>-212</w:t>
      </w:r>
      <w:r>
        <w:t>.</w:t>
      </w:r>
    </w:p>
    <w:p w14:paraId="5BBFC020" w14:textId="77777777" w:rsidR="000E4D9D" w:rsidRDefault="000E4D9D" w:rsidP="000E4D9D">
      <w:pPr>
        <w:pStyle w:val="21"/>
        <w:jc w:val="both"/>
      </w:pPr>
      <w:r w:rsidRPr="00121A0C">
        <w:t xml:space="preserve">Контроллер </w:t>
      </w:r>
      <w:proofErr w:type="spellStart"/>
      <w:r>
        <w:t>расплавителей</w:t>
      </w:r>
      <w:proofErr w:type="spellEnd"/>
      <w:r>
        <w:t xml:space="preserve"> </w:t>
      </w:r>
      <w:r>
        <w:rPr>
          <w:lang w:val="en-US"/>
        </w:rPr>
        <w:t>M</w:t>
      </w:r>
      <w:r w:rsidRPr="000C6580">
        <w:t>-320</w:t>
      </w:r>
      <w:r>
        <w:t xml:space="preserve">, </w:t>
      </w:r>
      <w:r>
        <w:rPr>
          <w:lang w:val="en-US"/>
        </w:rPr>
        <w:t>M</w:t>
      </w:r>
      <w:r w:rsidRPr="000C6580">
        <w:t>-360,</w:t>
      </w:r>
      <w:r>
        <w:t xml:space="preserve"> </w:t>
      </w:r>
      <w:proofErr w:type="spellStart"/>
      <w:r w:rsidRPr="000C6580">
        <w:t>рекристаллизатора</w:t>
      </w:r>
      <w:proofErr w:type="spellEnd"/>
      <w:r w:rsidRPr="000C6580">
        <w:t xml:space="preserve"> К-340 </w:t>
      </w:r>
      <w:r>
        <w:t xml:space="preserve">и центрифуг </w:t>
      </w:r>
      <w:r>
        <w:rPr>
          <w:lang w:val="en-US"/>
        </w:rPr>
        <w:t>S</w:t>
      </w:r>
      <w:r w:rsidRPr="000C6580">
        <w:t>-340</w:t>
      </w:r>
      <w:r>
        <w:rPr>
          <w:lang w:val="en-US"/>
        </w:rPr>
        <w:t>A</w:t>
      </w:r>
      <w:r w:rsidRPr="000C6580">
        <w:t>/</w:t>
      </w:r>
      <w:r>
        <w:rPr>
          <w:lang w:val="en-US"/>
        </w:rPr>
        <w:t>B</w:t>
      </w:r>
      <w:r w:rsidRPr="009A0D50">
        <w:t xml:space="preserve"> </w:t>
      </w:r>
      <w:r w:rsidRPr="00121A0C">
        <w:t>(CNTR_</w:t>
      </w:r>
      <w:r>
        <w:rPr>
          <w:lang w:val="en-US"/>
        </w:rPr>
        <w:t>BFA</w:t>
      </w:r>
      <w:r w:rsidRPr="001733BE">
        <w:t>_</w:t>
      </w:r>
      <w:r>
        <w:rPr>
          <w:lang w:val="en-US"/>
        </w:rPr>
        <w:t>M</w:t>
      </w:r>
      <w:r>
        <w:t>_</w:t>
      </w:r>
      <w:r w:rsidRPr="000C6580">
        <w:t>32</w:t>
      </w:r>
      <w:r>
        <w:t>0</w:t>
      </w:r>
      <w:r w:rsidRPr="005E013E">
        <w:t>_</w:t>
      </w:r>
      <w:r w:rsidRPr="000C6580">
        <w:t>360_</w:t>
      </w:r>
      <w:r>
        <w:rPr>
          <w:lang w:val="en-US"/>
        </w:rPr>
        <w:t>K</w:t>
      </w:r>
      <w:r w:rsidRPr="000C6580">
        <w:t>_340_</w:t>
      </w:r>
      <w:r>
        <w:rPr>
          <w:lang w:val="en-US"/>
        </w:rPr>
        <w:t>S</w:t>
      </w:r>
      <w:r w:rsidRPr="000C6580">
        <w:t>_340</w:t>
      </w:r>
      <w:r w:rsidRPr="00121A0C">
        <w:t>)</w:t>
      </w:r>
    </w:p>
    <w:p w14:paraId="663A62FD" w14:textId="77777777" w:rsidR="000E4D9D" w:rsidRPr="006A5FC1" w:rsidRDefault="000E4D9D" w:rsidP="000E4D9D">
      <w:pPr>
        <w:pStyle w:val="af4"/>
      </w:pPr>
      <w:r w:rsidRPr="006A5FC1">
        <w:t xml:space="preserve">Контроллер </w:t>
      </w:r>
      <w:r w:rsidRPr="000C6580">
        <w:t>CNTR_BFA_M_320_360_K_340_S_340</w:t>
      </w:r>
      <w:r>
        <w:t xml:space="preserve"> </w:t>
      </w:r>
      <w:r w:rsidRPr="006A5FC1">
        <w:t>охватывает следующие единицы технологического оборудования:</w:t>
      </w:r>
    </w:p>
    <w:p w14:paraId="68F47C2B" w14:textId="77777777" w:rsidR="000E4D9D" w:rsidRDefault="000E4D9D" w:rsidP="000E4D9D">
      <w:pPr>
        <w:pStyle w:val="a9"/>
        <w:ind w:left="851"/>
      </w:pPr>
      <w:proofErr w:type="spellStart"/>
      <w:r>
        <w:t>расплавитель</w:t>
      </w:r>
      <w:proofErr w:type="spellEnd"/>
      <w:r>
        <w:t xml:space="preserve"> M-3</w:t>
      </w:r>
      <w:r>
        <w:rPr>
          <w:lang w:val="en-US"/>
        </w:rPr>
        <w:t>2</w:t>
      </w:r>
      <w:r>
        <w:t>0;</w:t>
      </w:r>
    </w:p>
    <w:p w14:paraId="064C6BEB" w14:textId="77777777" w:rsidR="000E4D9D" w:rsidRDefault="000E4D9D" w:rsidP="000E4D9D">
      <w:pPr>
        <w:pStyle w:val="a9"/>
        <w:ind w:left="851"/>
      </w:pPr>
      <w:proofErr w:type="spellStart"/>
      <w:r>
        <w:t>рекристаллизатор</w:t>
      </w:r>
      <w:proofErr w:type="spellEnd"/>
      <w:r>
        <w:t xml:space="preserve"> К-340;</w:t>
      </w:r>
    </w:p>
    <w:p w14:paraId="3CD4D83C" w14:textId="77777777" w:rsidR="000E4D9D" w:rsidRDefault="000E4D9D" w:rsidP="000E4D9D">
      <w:pPr>
        <w:pStyle w:val="a9"/>
        <w:ind w:left="851"/>
      </w:pPr>
      <w:r>
        <w:t>центрифуги S-340A/B;</w:t>
      </w:r>
    </w:p>
    <w:p w14:paraId="4C7842AC" w14:textId="77777777" w:rsidR="000E4D9D" w:rsidRPr="00575065" w:rsidRDefault="000E4D9D" w:rsidP="000E4D9D">
      <w:pPr>
        <w:pStyle w:val="a9"/>
        <w:ind w:left="851"/>
      </w:pPr>
      <w:proofErr w:type="spellStart"/>
      <w:r>
        <w:t>расплавитель</w:t>
      </w:r>
      <w:proofErr w:type="spellEnd"/>
      <w:r>
        <w:t xml:space="preserve"> M-360.</w:t>
      </w:r>
    </w:p>
    <w:p w14:paraId="3CA2A843" w14:textId="77777777" w:rsidR="000E4D9D" w:rsidRPr="006A5FC1" w:rsidRDefault="000E4D9D" w:rsidP="000E4D9D">
      <w:pPr>
        <w:pStyle w:val="22"/>
      </w:pPr>
      <w:r w:rsidRPr="006A5FC1">
        <w:t>Задачи управления и оптимизации</w:t>
      </w:r>
    </w:p>
    <w:p w14:paraId="471DDBC5" w14:textId="77777777" w:rsidR="000E4D9D" w:rsidRPr="006A5FC1" w:rsidRDefault="000E4D9D" w:rsidP="000E4D9D">
      <w:pPr>
        <w:pStyle w:val="af4"/>
      </w:pPr>
      <w:r w:rsidRPr="006A5FC1">
        <w:t>Управление технологическими параметрами:</w:t>
      </w:r>
    </w:p>
    <w:p w14:paraId="5F84EEB4" w14:textId="77777777" w:rsidR="000E4D9D" w:rsidRPr="00131F3D" w:rsidRDefault="000E4D9D" w:rsidP="000E4D9D">
      <w:pPr>
        <w:pStyle w:val="a9"/>
        <w:ind w:left="851"/>
      </w:pPr>
      <w:bookmarkStart w:id="2329" w:name="_Hlk139376638"/>
      <w:r w:rsidRPr="00131F3D">
        <w:t xml:space="preserve">температура в </w:t>
      </w:r>
      <w:proofErr w:type="spellStart"/>
      <w:r>
        <w:t>расплавителе</w:t>
      </w:r>
      <w:proofErr w:type="spellEnd"/>
      <w:r w:rsidRPr="00131F3D">
        <w:t xml:space="preserve"> </w:t>
      </w:r>
      <w:r>
        <w:rPr>
          <w:lang w:val="en-US"/>
        </w:rPr>
        <w:t>M</w:t>
      </w:r>
      <w:r w:rsidRPr="00131F3D">
        <w:t>-3</w:t>
      </w:r>
      <w:r>
        <w:rPr>
          <w:lang w:val="en-US"/>
        </w:rPr>
        <w:t>2</w:t>
      </w:r>
      <w:r w:rsidRPr="00131F3D">
        <w:t>0;</w:t>
      </w:r>
    </w:p>
    <w:p w14:paraId="09C65CF0" w14:textId="77777777" w:rsidR="000E4D9D" w:rsidRDefault="000E4D9D" w:rsidP="000E4D9D">
      <w:pPr>
        <w:pStyle w:val="a9"/>
        <w:ind w:left="851"/>
      </w:pPr>
      <w:r>
        <w:t>температура в кристаллизаторе К-340;</w:t>
      </w:r>
    </w:p>
    <w:p w14:paraId="19E82C18" w14:textId="77777777" w:rsidR="000E4D9D" w:rsidRDefault="000E4D9D" w:rsidP="000E4D9D">
      <w:pPr>
        <w:pStyle w:val="a9"/>
        <w:ind w:left="851"/>
      </w:pPr>
      <w:r>
        <w:t>уровень в кристаллизаторе К-340;</w:t>
      </w:r>
    </w:p>
    <w:bookmarkEnd w:id="2329"/>
    <w:p w14:paraId="7AF06470" w14:textId="77777777" w:rsidR="000E4D9D" w:rsidRPr="00FC1068" w:rsidRDefault="000E4D9D" w:rsidP="000E4D9D">
      <w:pPr>
        <w:pStyle w:val="a9"/>
        <w:ind w:left="851"/>
      </w:pPr>
      <w:r>
        <w:t>температура в M-360</w:t>
      </w:r>
      <w:r w:rsidRPr="00D2154D">
        <w:rPr>
          <w:lang w:val="en-US"/>
        </w:rPr>
        <w:t>.</w:t>
      </w:r>
    </w:p>
    <w:p w14:paraId="734A2714" w14:textId="77777777" w:rsidR="000E4D9D" w:rsidRDefault="000E4D9D" w:rsidP="000E4D9D">
      <w:pPr>
        <w:pStyle w:val="21"/>
        <w:jc w:val="both"/>
      </w:pPr>
      <w:r w:rsidRPr="00121A0C">
        <w:lastRenderedPageBreak/>
        <w:t xml:space="preserve">Контроллер </w:t>
      </w:r>
      <w:r w:rsidRPr="00802477">
        <w:t xml:space="preserve">дегидратора кристаллизатора С-330 и </w:t>
      </w:r>
      <w:proofErr w:type="spellStart"/>
      <w:r w:rsidRPr="00802477">
        <w:t>дегидратора</w:t>
      </w:r>
      <w:proofErr w:type="spellEnd"/>
      <w:r>
        <w:t xml:space="preserve"> </w:t>
      </w:r>
      <w:proofErr w:type="spellStart"/>
      <w:r w:rsidRPr="00802477">
        <w:t>рекристаллизатора</w:t>
      </w:r>
      <w:proofErr w:type="spellEnd"/>
      <w:r w:rsidRPr="00802477">
        <w:t xml:space="preserve"> С-370</w:t>
      </w:r>
      <w:r w:rsidRPr="009A0D50">
        <w:t xml:space="preserve"> </w:t>
      </w:r>
      <w:r w:rsidRPr="00121A0C">
        <w:t>(CNTR_</w:t>
      </w:r>
      <w:r>
        <w:rPr>
          <w:lang w:val="en-US"/>
        </w:rPr>
        <w:t>BFA</w:t>
      </w:r>
      <w:r w:rsidRPr="001733BE">
        <w:t>_</w:t>
      </w:r>
      <w:r>
        <w:rPr>
          <w:lang w:val="en-US"/>
        </w:rPr>
        <w:t>C</w:t>
      </w:r>
      <w:r>
        <w:t>_</w:t>
      </w:r>
      <w:r w:rsidRPr="000C6580">
        <w:t>3</w:t>
      </w:r>
      <w:r w:rsidRPr="00802477">
        <w:t>3</w:t>
      </w:r>
      <w:r>
        <w:t>0</w:t>
      </w:r>
      <w:r w:rsidRPr="005E013E">
        <w:t>_</w:t>
      </w:r>
      <w:r w:rsidRPr="000C6580">
        <w:t>3</w:t>
      </w:r>
      <w:r w:rsidRPr="00802477">
        <w:t>7</w:t>
      </w:r>
      <w:r w:rsidRPr="000C6580">
        <w:t>0</w:t>
      </w:r>
      <w:r w:rsidRPr="00121A0C">
        <w:t>)</w:t>
      </w:r>
    </w:p>
    <w:p w14:paraId="7ECA16FC" w14:textId="77777777" w:rsidR="000E4D9D" w:rsidRPr="006A5FC1" w:rsidRDefault="000E4D9D" w:rsidP="000E4D9D">
      <w:pPr>
        <w:pStyle w:val="af4"/>
      </w:pPr>
      <w:r w:rsidRPr="006A5FC1">
        <w:t xml:space="preserve">Контроллер </w:t>
      </w:r>
      <w:r w:rsidRPr="00802477">
        <w:t>CNTR_BFA_C_330_370</w:t>
      </w:r>
      <w:r>
        <w:t xml:space="preserve"> </w:t>
      </w:r>
      <w:r w:rsidRPr="006A5FC1">
        <w:t>охватывает следующие единицы технологического оборудования:</w:t>
      </w:r>
    </w:p>
    <w:p w14:paraId="29E0B0F8" w14:textId="77777777" w:rsidR="000E4D9D" w:rsidRDefault="000E4D9D" w:rsidP="000E4D9D">
      <w:pPr>
        <w:pStyle w:val="a9"/>
        <w:ind w:left="851"/>
      </w:pPr>
      <w:r>
        <w:t>дегидратор С-330;</w:t>
      </w:r>
    </w:p>
    <w:p w14:paraId="2BF1D178" w14:textId="77777777" w:rsidR="000E4D9D" w:rsidRPr="00575065" w:rsidRDefault="000E4D9D" w:rsidP="000E4D9D">
      <w:pPr>
        <w:pStyle w:val="a9"/>
        <w:ind w:left="851"/>
      </w:pPr>
      <w:r>
        <w:t>дегидратор С-370.</w:t>
      </w:r>
    </w:p>
    <w:p w14:paraId="76FDA4FC" w14:textId="77777777" w:rsidR="000E4D9D" w:rsidRPr="006A5FC1" w:rsidRDefault="000E4D9D" w:rsidP="000E4D9D">
      <w:pPr>
        <w:pStyle w:val="22"/>
      </w:pPr>
      <w:r w:rsidRPr="006A5FC1">
        <w:t>Задачи управления и оптимизации</w:t>
      </w:r>
    </w:p>
    <w:p w14:paraId="7BAF40D1" w14:textId="77777777" w:rsidR="000E4D9D" w:rsidRPr="006A5FC1" w:rsidRDefault="000E4D9D" w:rsidP="000E4D9D">
      <w:pPr>
        <w:pStyle w:val="af4"/>
      </w:pPr>
      <w:r w:rsidRPr="006A5FC1">
        <w:t>Управление показателями качества продуктов:</w:t>
      </w:r>
    </w:p>
    <w:p w14:paraId="0D569A13" w14:textId="77777777" w:rsidR="000E4D9D" w:rsidRDefault="000E4D9D" w:rsidP="000E4D9D">
      <w:pPr>
        <w:pStyle w:val="a9"/>
        <w:ind w:left="851"/>
      </w:pPr>
      <w:r>
        <w:t>содержание</w:t>
      </w:r>
      <w:r w:rsidRPr="00FE3908">
        <w:t xml:space="preserve"> </w:t>
      </w:r>
      <w:r>
        <w:t>воды в к</w:t>
      </w:r>
      <w:r w:rsidRPr="00E47F18">
        <w:t>убов</w:t>
      </w:r>
      <w:r>
        <w:t>ом</w:t>
      </w:r>
      <w:r w:rsidRPr="00E47F18">
        <w:t xml:space="preserve"> </w:t>
      </w:r>
      <w:proofErr w:type="gramStart"/>
      <w:r>
        <w:t>продукте</w:t>
      </w:r>
      <w:r w:rsidRPr="00E47F18">
        <w:t xml:space="preserve">  дегидратора</w:t>
      </w:r>
      <w:proofErr w:type="gramEnd"/>
      <w:r w:rsidRPr="00E47F18">
        <w:t xml:space="preserve"> С-330 после насоса Р-330</w:t>
      </w:r>
      <w:r>
        <w:t>;</w:t>
      </w:r>
    </w:p>
    <w:p w14:paraId="4E618007" w14:textId="77777777" w:rsidR="000E4D9D" w:rsidRPr="006A5FC1" w:rsidRDefault="000E4D9D" w:rsidP="000E4D9D">
      <w:pPr>
        <w:pStyle w:val="af4"/>
      </w:pPr>
      <w:r w:rsidRPr="006A5FC1">
        <w:t>Управление технологическими параметрами:</w:t>
      </w:r>
    </w:p>
    <w:p w14:paraId="0D795E12" w14:textId="77777777" w:rsidR="000E4D9D" w:rsidRPr="00131F3D" w:rsidRDefault="000E4D9D" w:rsidP="000E4D9D">
      <w:pPr>
        <w:pStyle w:val="a9"/>
        <w:ind w:left="851"/>
      </w:pPr>
      <w:r>
        <w:t>уровень в п</w:t>
      </w:r>
      <w:r w:rsidRPr="00790730">
        <w:t>риемник</w:t>
      </w:r>
      <w:r>
        <w:t>е</w:t>
      </w:r>
      <w:r w:rsidRPr="00790730">
        <w:t xml:space="preserve"> расплава фильтра кристаллизатора</w:t>
      </w:r>
      <w:r>
        <w:t xml:space="preserve"> </w:t>
      </w:r>
      <w:r>
        <w:rPr>
          <w:lang w:val="en-US"/>
        </w:rPr>
        <w:t>V</w:t>
      </w:r>
      <w:r w:rsidRPr="00790730">
        <w:t>-310</w:t>
      </w:r>
      <w:r w:rsidRPr="00131F3D">
        <w:t>;</w:t>
      </w:r>
    </w:p>
    <w:p w14:paraId="041A7DA2" w14:textId="77777777" w:rsidR="000E4D9D" w:rsidRPr="00131F3D" w:rsidRDefault="000E4D9D" w:rsidP="000E4D9D">
      <w:pPr>
        <w:pStyle w:val="a9"/>
        <w:ind w:left="851"/>
      </w:pPr>
      <w:r>
        <w:t>уровень во втором п</w:t>
      </w:r>
      <w:r w:rsidRPr="00790730">
        <w:t>риемник</w:t>
      </w:r>
      <w:r>
        <w:t>е</w:t>
      </w:r>
      <w:r w:rsidRPr="00790730">
        <w:t xml:space="preserve"> расплава фильтра кристаллизатора</w:t>
      </w:r>
      <w:r>
        <w:t xml:space="preserve"> </w:t>
      </w:r>
      <w:r>
        <w:rPr>
          <w:lang w:val="en-US"/>
        </w:rPr>
        <w:t>V</w:t>
      </w:r>
      <w:r w:rsidRPr="00790730">
        <w:t>-31</w:t>
      </w:r>
      <w:r>
        <w:t>5</w:t>
      </w:r>
      <w:r w:rsidRPr="00131F3D">
        <w:t>;</w:t>
      </w:r>
    </w:p>
    <w:p w14:paraId="07525FF6" w14:textId="77777777" w:rsidR="000E4D9D" w:rsidRDefault="000E4D9D" w:rsidP="000E4D9D">
      <w:pPr>
        <w:pStyle w:val="a9"/>
        <w:ind w:left="851"/>
      </w:pPr>
      <w:r>
        <w:t>т</w:t>
      </w:r>
      <w:r w:rsidRPr="00E47F18">
        <w:t>емпература верха дегидратора кристаллизатора С-3</w:t>
      </w:r>
      <w:r>
        <w:t>3</w:t>
      </w:r>
      <w:r w:rsidRPr="00E47F18">
        <w:t>0</w:t>
      </w:r>
      <w:r>
        <w:t>;</w:t>
      </w:r>
    </w:p>
    <w:p w14:paraId="7E380501" w14:textId="77777777" w:rsidR="000E4D9D" w:rsidRDefault="000E4D9D" w:rsidP="000E4D9D">
      <w:pPr>
        <w:pStyle w:val="a9"/>
        <w:ind w:left="851"/>
      </w:pPr>
      <w:r>
        <w:t>т</w:t>
      </w:r>
      <w:r w:rsidRPr="00E47F18">
        <w:t xml:space="preserve">емпература </w:t>
      </w:r>
      <w:r>
        <w:t>середины</w:t>
      </w:r>
      <w:r w:rsidRPr="00E47F18">
        <w:t xml:space="preserve"> дегидратора кристаллизатора С-3</w:t>
      </w:r>
      <w:r>
        <w:t>3</w:t>
      </w:r>
      <w:r w:rsidRPr="00E47F18">
        <w:t>0</w:t>
      </w:r>
      <w:r>
        <w:t>;</w:t>
      </w:r>
    </w:p>
    <w:p w14:paraId="4624F0BF" w14:textId="77777777" w:rsidR="000E4D9D" w:rsidRDefault="000E4D9D" w:rsidP="000E4D9D">
      <w:pPr>
        <w:pStyle w:val="a9"/>
        <w:ind w:left="851"/>
      </w:pPr>
      <w:r>
        <w:t>т</w:t>
      </w:r>
      <w:r w:rsidRPr="00E47F18">
        <w:t xml:space="preserve">емпература </w:t>
      </w:r>
      <w:r>
        <w:t>куба</w:t>
      </w:r>
      <w:r w:rsidRPr="00E47F18">
        <w:t xml:space="preserve"> дегидратора кристаллизатора С-3</w:t>
      </w:r>
      <w:r>
        <w:t>3</w:t>
      </w:r>
      <w:r w:rsidRPr="00E47F18">
        <w:t>0</w:t>
      </w:r>
      <w:r>
        <w:t>;</w:t>
      </w:r>
    </w:p>
    <w:p w14:paraId="1234B31F" w14:textId="77777777" w:rsidR="000E4D9D" w:rsidRDefault="000E4D9D" w:rsidP="000E4D9D">
      <w:pPr>
        <w:pStyle w:val="a9"/>
        <w:ind w:left="851"/>
      </w:pPr>
      <w:r>
        <w:t>т</w:t>
      </w:r>
      <w:r w:rsidRPr="00E47F18">
        <w:t>емпература верха дегидратора кристаллизатора С-3</w:t>
      </w:r>
      <w:r>
        <w:t>7</w:t>
      </w:r>
      <w:r w:rsidRPr="00E47F18">
        <w:t>0</w:t>
      </w:r>
      <w:r>
        <w:t>;</w:t>
      </w:r>
    </w:p>
    <w:p w14:paraId="0AC856AD" w14:textId="77777777" w:rsidR="000E4D9D" w:rsidRDefault="000E4D9D" w:rsidP="000E4D9D">
      <w:pPr>
        <w:pStyle w:val="a9"/>
        <w:ind w:left="851"/>
      </w:pPr>
      <w:r>
        <w:t>т</w:t>
      </w:r>
      <w:r w:rsidRPr="00E47F18">
        <w:t xml:space="preserve">емпература </w:t>
      </w:r>
      <w:r>
        <w:t>середины</w:t>
      </w:r>
      <w:r w:rsidRPr="00E47F18">
        <w:t xml:space="preserve"> дегидратора кристаллизатора С-3</w:t>
      </w:r>
      <w:r>
        <w:t>7</w:t>
      </w:r>
      <w:r w:rsidRPr="00E47F18">
        <w:t>0</w:t>
      </w:r>
      <w:r>
        <w:t>;</w:t>
      </w:r>
    </w:p>
    <w:p w14:paraId="42B1D6FB" w14:textId="77777777" w:rsidR="000E4D9D" w:rsidRDefault="000E4D9D" w:rsidP="000E4D9D">
      <w:pPr>
        <w:pStyle w:val="a9"/>
        <w:ind w:left="851"/>
      </w:pPr>
      <w:r>
        <w:t>т</w:t>
      </w:r>
      <w:r w:rsidRPr="00E47F18">
        <w:t xml:space="preserve">емпература </w:t>
      </w:r>
      <w:r>
        <w:t>куба</w:t>
      </w:r>
      <w:r w:rsidRPr="00E47F18">
        <w:t xml:space="preserve"> дегидратора кристаллизатора С-3</w:t>
      </w:r>
      <w:r>
        <w:t>7</w:t>
      </w:r>
      <w:r w:rsidRPr="00E47F18">
        <w:t>0.</w:t>
      </w:r>
    </w:p>
    <w:p w14:paraId="3B913480" w14:textId="77777777" w:rsidR="000E4D9D" w:rsidRPr="00613C93" w:rsidRDefault="000E4D9D" w:rsidP="000E4D9D">
      <w:pPr>
        <w:pStyle w:val="af4"/>
        <w:rPr>
          <w:lang w:val="en-US"/>
        </w:rPr>
      </w:pPr>
      <w:r w:rsidRPr="006A5FC1">
        <w:t>Оптимизация:</w:t>
      </w:r>
    </w:p>
    <w:p w14:paraId="4C97D9C2" w14:textId="77777777" w:rsidR="000E4D9D" w:rsidRDefault="000E4D9D" w:rsidP="000E4D9D">
      <w:pPr>
        <w:pStyle w:val="a9"/>
        <w:ind w:left="851"/>
      </w:pPr>
      <w:r>
        <w:t>минимизация</w:t>
      </w:r>
      <w:r w:rsidRPr="006A5FC1">
        <w:t xml:space="preserve"> </w:t>
      </w:r>
      <w:r>
        <w:t xml:space="preserve">расхода </w:t>
      </w:r>
      <w:r w:rsidRPr="00E177B7">
        <w:t>пара в Е-</w:t>
      </w:r>
      <w:r>
        <w:t>33</w:t>
      </w:r>
      <w:r w:rsidRPr="00E177B7">
        <w:t>0</w:t>
      </w:r>
      <w:r>
        <w:t xml:space="preserve"> при ограничении на </w:t>
      </w:r>
      <w:r w:rsidRPr="00DE1064">
        <w:tab/>
        <w:t xml:space="preserve">содержание воды в кубовом </w:t>
      </w:r>
      <w:proofErr w:type="gramStart"/>
      <w:r w:rsidRPr="00DE1064">
        <w:t>продукте  дегидратора</w:t>
      </w:r>
      <w:proofErr w:type="gramEnd"/>
      <w:r w:rsidRPr="00DE1064">
        <w:t xml:space="preserve"> С-330 после насоса Р-330</w:t>
      </w:r>
      <w:r>
        <w:t>;</w:t>
      </w:r>
    </w:p>
    <w:p w14:paraId="7889B759" w14:textId="77777777" w:rsidR="000E4D9D" w:rsidRDefault="000E4D9D" w:rsidP="000E4D9D">
      <w:pPr>
        <w:pStyle w:val="a9"/>
        <w:ind w:left="851"/>
      </w:pPr>
      <w:r>
        <w:t>минимизация</w:t>
      </w:r>
      <w:r w:rsidRPr="006A5FC1">
        <w:t xml:space="preserve"> </w:t>
      </w:r>
      <w:r>
        <w:t xml:space="preserve">расхода </w:t>
      </w:r>
      <w:r w:rsidRPr="00E177B7">
        <w:t>пара в</w:t>
      </w:r>
      <w:r>
        <w:t xml:space="preserve"> </w:t>
      </w:r>
      <w:r>
        <w:rPr>
          <w:lang w:val="en-US"/>
        </w:rPr>
        <w:t>E</w:t>
      </w:r>
      <w:r w:rsidRPr="00E47F18">
        <w:t>-370</w:t>
      </w:r>
      <w:r>
        <w:t xml:space="preserve"> при ограничении на т</w:t>
      </w:r>
      <w:r w:rsidRPr="00E47F18">
        <w:t>емператур</w:t>
      </w:r>
      <w:r>
        <w:t>у</w:t>
      </w:r>
      <w:r w:rsidRPr="00E47F18">
        <w:t xml:space="preserve"> </w:t>
      </w:r>
      <w:r>
        <w:t>куба</w:t>
      </w:r>
      <w:r w:rsidRPr="00E47F18">
        <w:t xml:space="preserve"> дегидратора кристаллизатора С-3</w:t>
      </w:r>
      <w:r>
        <w:t>7</w:t>
      </w:r>
      <w:r w:rsidRPr="00E47F18">
        <w:t>0</w:t>
      </w:r>
      <w:r>
        <w:t>.</w:t>
      </w:r>
    </w:p>
    <w:p w14:paraId="564BC34C" w14:textId="77777777" w:rsidR="000E4D9D" w:rsidRDefault="000E4D9D" w:rsidP="000E4D9D">
      <w:pPr>
        <w:pStyle w:val="21"/>
        <w:jc w:val="both"/>
      </w:pPr>
      <w:r w:rsidRPr="00607D7B">
        <w:t xml:space="preserve">Контроллер реактора изомеризации R-600 </w:t>
      </w:r>
      <w:r w:rsidRPr="00121A0C">
        <w:t>(CNTR_</w:t>
      </w:r>
      <w:r>
        <w:rPr>
          <w:lang w:val="en-US"/>
        </w:rPr>
        <w:t>BFA</w:t>
      </w:r>
      <w:r w:rsidRPr="001733BE">
        <w:t>_</w:t>
      </w:r>
      <w:r>
        <w:rPr>
          <w:lang w:val="en-US"/>
        </w:rPr>
        <w:t>R</w:t>
      </w:r>
      <w:r>
        <w:t>_</w:t>
      </w:r>
      <w:r w:rsidRPr="00607D7B">
        <w:t>60</w:t>
      </w:r>
      <w:r w:rsidRPr="000C6580">
        <w:t>0</w:t>
      </w:r>
      <w:r w:rsidRPr="00121A0C">
        <w:t>)</w:t>
      </w:r>
    </w:p>
    <w:p w14:paraId="33901F17" w14:textId="77777777" w:rsidR="000E4D9D" w:rsidRPr="006A5FC1" w:rsidRDefault="000E4D9D" w:rsidP="000E4D9D">
      <w:pPr>
        <w:pStyle w:val="af4"/>
      </w:pPr>
      <w:r w:rsidRPr="006A5FC1">
        <w:t xml:space="preserve">Контроллер </w:t>
      </w:r>
      <w:r w:rsidRPr="00802477">
        <w:t>CNTR_BFA_</w:t>
      </w:r>
      <w:r>
        <w:rPr>
          <w:lang w:val="en-US"/>
        </w:rPr>
        <w:t>R</w:t>
      </w:r>
      <w:r w:rsidRPr="00802477">
        <w:t>_</w:t>
      </w:r>
      <w:r w:rsidRPr="00607D7B">
        <w:t>60</w:t>
      </w:r>
      <w:r w:rsidRPr="00802477">
        <w:t>0</w:t>
      </w:r>
      <w:r>
        <w:t xml:space="preserve"> </w:t>
      </w:r>
      <w:r w:rsidRPr="006A5FC1">
        <w:t>охватывает следующие единицы технологического оборудования:</w:t>
      </w:r>
    </w:p>
    <w:p w14:paraId="3B057F16" w14:textId="77777777" w:rsidR="000E4D9D" w:rsidRDefault="000E4D9D" w:rsidP="000E4D9D">
      <w:pPr>
        <w:pStyle w:val="a9"/>
        <w:ind w:left="851"/>
      </w:pPr>
      <w:r>
        <w:t>реактор изомеризации R-600;</w:t>
      </w:r>
    </w:p>
    <w:p w14:paraId="5CE93EA4" w14:textId="77777777" w:rsidR="000E4D9D" w:rsidRPr="00575065" w:rsidRDefault="000E4D9D" w:rsidP="000E4D9D">
      <w:pPr>
        <w:pStyle w:val="a9"/>
        <w:ind w:left="851"/>
      </w:pPr>
      <w:r>
        <w:t>сепаратор концентратора регенерации V-620.</w:t>
      </w:r>
    </w:p>
    <w:p w14:paraId="7B14F6A3" w14:textId="77777777" w:rsidR="000E4D9D" w:rsidRPr="006A5FC1" w:rsidRDefault="000E4D9D" w:rsidP="000E4D9D">
      <w:pPr>
        <w:pStyle w:val="22"/>
      </w:pPr>
      <w:r w:rsidRPr="006A5FC1">
        <w:t>Задачи управления и оптимизации</w:t>
      </w:r>
    </w:p>
    <w:p w14:paraId="6E46BBFB" w14:textId="77777777" w:rsidR="000E4D9D" w:rsidRPr="006A5FC1" w:rsidRDefault="000E4D9D" w:rsidP="000E4D9D">
      <w:pPr>
        <w:pStyle w:val="af4"/>
      </w:pPr>
      <w:r w:rsidRPr="006A5FC1">
        <w:t>Управление технологическими параметрами:</w:t>
      </w:r>
    </w:p>
    <w:p w14:paraId="2AA67443" w14:textId="77777777" w:rsidR="000E4D9D" w:rsidRDefault="000E4D9D" w:rsidP="000E4D9D">
      <w:pPr>
        <w:pStyle w:val="a9"/>
        <w:ind w:left="851"/>
      </w:pPr>
      <w:r>
        <w:t>перепад температуры на реакторе R-600;</w:t>
      </w:r>
    </w:p>
    <w:p w14:paraId="4EC6ED5B" w14:textId="77777777" w:rsidR="000E4D9D" w:rsidRDefault="000E4D9D" w:rsidP="000E4D9D">
      <w:pPr>
        <w:pStyle w:val="a9"/>
        <w:ind w:left="851"/>
      </w:pPr>
      <w:r>
        <w:t>перепад давления на реакторе R-600;</w:t>
      </w:r>
    </w:p>
    <w:p w14:paraId="408C8CAF" w14:textId="77777777" w:rsidR="000E4D9D" w:rsidRDefault="000E4D9D" w:rsidP="000E4D9D">
      <w:pPr>
        <w:pStyle w:val="a9"/>
        <w:ind w:left="851"/>
      </w:pPr>
      <w:r>
        <w:lastRenderedPageBreak/>
        <w:t>температура низа V-620</w:t>
      </w:r>
      <w:r>
        <w:rPr>
          <w:lang w:val="en-US"/>
        </w:rPr>
        <w:t>.</w:t>
      </w:r>
    </w:p>
    <w:p w14:paraId="6AFDDA22" w14:textId="77777777" w:rsidR="000E4D9D" w:rsidRDefault="000E4D9D" w:rsidP="000E4D9D">
      <w:pPr>
        <w:pStyle w:val="21"/>
        <w:jc w:val="both"/>
      </w:pPr>
      <w:r w:rsidRPr="00607D7B">
        <w:t xml:space="preserve">Контроллер </w:t>
      </w:r>
      <w:r>
        <w:t xml:space="preserve">испарителей фенола </w:t>
      </w:r>
      <w:r>
        <w:rPr>
          <w:lang w:val="en-US"/>
        </w:rPr>
        <w:t>E</w:t>
      </w:r>
      <w:r w:rsidRPr="00116CCB">
        <w:t>-400/</w:t>
      </w:r>
      <w:r>
        <w:rPr>
          <w:lang w:val="en-US"/>
        </w:rPr>
        <w:t>V</w:t>
      </w:r>
      <w:r w:rsidRPr="00116CCB">
        <w:t xml:space="preserve">-400, </w:t>
      </w:r>
      <w:r>
        <w:rPr>
          <w:lang w:val="en-US"/>
        </w:rPr>
        <w:t>E</w:t>
      </w:r>
      <w:r w:rsidRPr="00116CCB">
        <w:t>-410/</w:t>
      </w:r>
      <w:r>
        <w:rPr>
          <w:lang w:val="en-US"/>
        </w:rPr>
        <w:t>V</w:t>
      </w:r>
      <w:r w:rsidRPr="00116CCB">
        <w:t xml:space="preserve">-410 </w:t>
      </w:r>
      <w:r>
        <w:t xml:space="preserve">и колонны отгонки </w:t>
      </w:r>
      <w:proofErr w:type="gramStart"/>
      <w:r>
        <w:t>фенола</w:t>
      </w:r>
      <w:r w:rsidRPr="00607D7B">
        <w:t xml:space="preserve">  </w:t>
      </w:r>
      <w:r w:rsidRPr="00121A0C">
        <w:t>(</w:t>
      </w:r>
      <w:proofErr w:type="gramEnd"/>
      <w:r w:rsidRPr="00121A0C">
        <w:t>CNTR_</w:t>
      </w:r>
      <w:r>
        <w:rPr>
          <w:lang w:val="en-US"/>
        </w:rPr>
        <w:t>BFA</w:t>
      </w:r>
      <w:r w:rsidRPr="001733BE">
        <w:t>_</w:t>
      </w:r>
      <w:r>
        <w:rPr>
          <w:lang w:val="en-US"/>
        </w:rPr>
        <w:t>V</w:t>
      </w:r>
      <w:r>
        <w:t>_</w:t>
      </w:r>
      <w:r w:rsidRPr="00116CCB">
        <w:t>4</w:t>
      </w:r>
      <w:r w:rsidRPr="00607D7B">
        <w:t>0</w:t>
      </w:r>
      <w:r w:rsidRPr="000C6580">
        <w:t>0</w:t>
      </w:r>
      <w:r w:rsidRPr="00116CCB">
        <w:t>_410_</w:t>
      </w:r>
      <w:r>
        <w:rPr>
          <w:lang w:val="en-US"/>
        </w:rPr>
        <w:t>C</w:t>
      </w:r>
      <w:r w:rsidRPr="00116CCB">
        <w:t>_420</w:t>
      </w:r>
      <w:r w:rsidRPr="00121A0C">
        <w:t>)</w:t>
      </w:r>
    </w:p>
    <w:p w14:paraId="27A62BE9" w14:textId="77777777" w:rsidR="000E4D9D" w:rsidRPr="006A5FC1" w:rsidRDefault="000E4D9D" w:rsidP="000E4D9D">
      <w:pPr>
        <w:pStyle w:val="af4"/>
      </w:pPr>
      <w:r w:rsidRPr="006A5FC1">
        <w:t xml:space="preserve">Контроллер </w:t>
      </w:r>
      <w:r w:rsidRPr="00121A0C">
        <w:t>CNTR_</w:t>
      </w:r>
      <w:r>
        <w:rPr>
          <w:lang w:val="en-US"/>
        </w:rPr>
        <w:t>BFA</w:t>
      </w:r>
      <w:r w:rsidRPr="001733BE">
        <w:t>_</w:t>
      </w:r>
      <w:r>
        <w:rPr>
          <w:lang w:val="en-US"/>
        </w:rPr>
        <w:t>V</w:t>
      </w:r>
      <w:r>
        <w:t>_</w:t>
      </w:r>
      <w:r w:rsidRPr="00116CCB">
        <w:t>4</w:t>
      </w:r>
      <w:r w:rsidRPr="00607D7B">
        <w:t>0</w:t>
      </w:r>
      <w:r w:rsidRPr="000C6580">
        <w:t>0</w:t>
      </w:r>
      <w:r w:rsidRPr="00116CCB">
        <w:t>_410_</w:t>
      </w:r>
      <w:r>
        <w:rPr>
          <w:lang w:val="en-US"/>
        </w:rPr>
        <w:t>C</w:t>
      </w:r>
      <w:r w:rsidRPr="00116CCB">
        <w:t>_420</w:t>
      </w:r>
      <w:r>
        <w:t xml:space="preserve"> </w:t>
      </w:r>
      <w:r w:rsidRPr="006A5FC1">
        <w:t>охватывает следующие единицы технологического оборудования:</w:t>
      </w:r>
    </w:p>
    <w:p w14:paraId="2CEF504E" w14:textId="77777777" w:rsidR="000E4D9D" w:rsidRPr="00116CCB" w:rsidRDefault="000E4D9D" w:rsidP="000E4D9D">
      <w:pPr>
        <w:pStyle w:val="a9"/>
        <w:ind w:left="851"/>
      </w:pPr>
      <w:r w:rsidRPr="00116CCB">
        <w:t>испаритель фенола Е-400/V400;</w:t>
      </w:r>
    </w:p>
    <w:p w14:paraId="73E87ED3" w14:textId="77777777" w:rsidR="000E4D9D" w:rsidRPr="00116CCB" w:rsidRDefault="000E4D9D" w:rsidP="000E4D9D">
      <w:pPr>
        <w:pStyle w:val="a9"/>
        <w:ind w:left="851"/>
      </w:pPr>
      <w:r w:rsidRPr="00116CCB">
        <w:t>испаритель фенола Е-410/V410;</w:t>
      </w:r>
    </w:p>
    <w:p w14:paraId="39565139" w14:textId="77777777" w:rsidR="000E4D9D" w:rsidRPr="00116CCB" w:rsidRDefault="000E4D9D" w:rsidP="000E4D9D">
      <w:pPr>
        <w:pStyle w:val="a9"/>
        <w:ind w:left="851"/>
      </w:pPr>
      <w:r w:rsidRPr="00116CCB">
        <w:t>колонна отгонки фенола С-420.</w:t>
      </w:r>
    </w:p>
    <w:p w14:paraId="3F76D930" w14:textId="77777777" w:rsidR="000E4D9D" w:rsidRPr="006A5FC1" w:rsidRDefault="000E4D9D" w:rsidP="000E4D9D">
      <w:pPr>
        <w:pStyle w:val="22"/>
      </w:pPr>
      <w:r w:rsidRPr="006A5FC1">
        <w:t>Задачи управления и оптимизации</w:t>
      </w:r>
    </w:p>
    <w:p w14:paraId="4D76EC57" w14:textId="77777777" w:rsidR="000E4D9D" w:rsidRPr="006A5FC1" w:rsidRDefault="000E4D9D" w:rsidP="000E4D9D">
      <w:pPr>
        <w:pStyle w:val="af4"/>
      </w:pPr>
      <w:r w:rsidRPr="006A5FC1">
        <w:t>Управление технологическими параметрами:</w:t>
      </w:r>
    </w:p>
    <w:p w14:paraId="6655A0A4" w14:textId="77777777" w:rsidR="000E4D9D" w:rsidRDefault="000E4D9D" w:rsidP="000E4D9D">
      <w:pPr>
        <w:pStyle w:val="a9"/>
        <w:ind w:left="851"/>
      </w:pPr>
      <w:r>
        <w:t xml:space="preserve">температура в кубе </w:t>
      </w:r>
      <w:r w:rsidRPr="00116CCB">
        <w:t>V</w:t>
      </w:r>
      <w:r w:rsidRPr="009C4CDC">
        <w:t>-400</w:t>
      </w:r>
      <w:r>
        <w:t>;</w:t>
      </w:r>
    </w:p>
    <w:p w14:paraId="7E00A803" w14:textId="77777777" w:rsidR="000E4D9D" w:rsidRDefault="000E4D9D" w:rsidP="000E4D9D">
      <w:pPr>
        <w:pStyle w:val="a9"/>
        <w:ind w:left="851"/>
      </w:pPr>
      <w:r>
        <w:t xml:space="preserve">температура в кубе </w:t>
      </w:r>
      <w:r w:rsidRPr="00116CCB">
        <w:t>V</w:t>
      </w:r>
      <w:r w:rsidRPr="009C4CDC">
        <w:t>-4</w:t>
      </w:r>
      <w:r>
        <w:t>1</w:t>
      </w:r>
      <w:r w:rsidRPr="009C4CDC">
        <w:t>0</w:t>
      </w:r>
      <w:r>
        <w:t>;</w:t>
      </w:r>
    </w:p>
    <w:p w14:paraId="7A3A85A1" w14:textId="77777777" w:rsidR="000E4D9D" w:rsidRDefault="000E4D9D" w:rsidP="000E4D9D">
      <w:pPr>
        <w:pStyle w:val="a9"/>
        <w:ind w:left="851"/>
      </w:pPr>
      <w:r>
        <w:t>температура верха С-402</w:t>
      </w:r>
      <w:r w:rsidRPr="00116CCB">
        <w:t>.</w:t>
      </w:r>
    </w:p>
    <w:p w14:paraId="32256C26" w14:textId="77777777" w:rsidR="000E4D9D" w:rsidRDefault="000E4D9D" w:rsidP="000E4D9D">
      <w:pPr>
        <w:pStyle w:val="a9"/>
        <w:ind w:left="851"/>
      </w:pPr>
      <w:r>
        <w:t>температура куба С-402</w:t>
      </w:r>
      <w:r w:rsidRPr="00116CCB">
        <w:t>.</w:t>
      </w:r>
    </w:p>
    <w:p w14:paraId="60B2AE9E" w14:textId="77777777" w:rsidR="000E4D9D" w:rsidRPr="00613C93" w:rsidRDefault="000E4D9D" w:rsidP="000E4D9D">
      <w:pPr>
        <w:pStyle w:val="af4"/>
        <w:rPr>
          <w:lang w:val="en-US"/>
        </w:rPr>
      </w:pPr>
      <w:r w:rsidRPr="006A5FC1">
        <w:t>Оптимизация:</w:t>
      </w:r>
    </w:p>
    <w:p w14:paraId="41E1C1CF" w14:textId="77777777" w:rsidR="000E4D9D" w:rsidRDefault="000E4D9D" w:rsidP="000E4D9D">
      <w:pPr>
        <w:pStyle w:val="a9"/>
        <w:ind w:left="851"/>
      </w:pPr>
      <w:r>
        <w:t>минимизация</w:t>
      </w:r>
      <w:r w:rsidRPr="006A5FC1">
        <w:t xml:space="preserve"> </w:t>
      </w:r>
      <w:r>
        <w:t xml:space="preserve">расхода </w:t>
      </w:r>
      <w:r w:rsidRPr="00E177B7">
        <w:t>пара в Е-</w:t>
      </w:r>
      <w:r w:rsidRPr="00116CCB">
        <w:t>40</w:t>
      </w:r>
      <w:r w:rsidRPr="00E177B7">
        <w:t>0</w:t>
      </w:r>
      <w:r>
        <w:t xml:space="preserve"> при ограничении на температуру в кубе </w:t>
      </w:r>
      <w:r w:rsidRPr="00116CCB">
        <w:t>V</w:t>
      </w:r>
      <w:r w:rsidRPr="009C4CDC">
        <w:t>-400</w:t>
      </w:r>
      <w:r>
        <w:t>;</w:t>
      </w:r>
    </w:p>
    <w:p w14:paraId="0CD4F6F2" w14:textId="77777777" w:rsidR="000E4D9D" w:rsidRDefault="000E4D9D" w:rsidP="000E4D9D">
      <w:pPr>
        <w:pStyle w:val="a9"/>
        <w:ind w:left="851"/>
      </w:pPr>
      <w:r>
        <w:t>минимизация</w:t>
      </w:r>
      <w:r w:rsidRPr="006A5FC1">
        <w:t xml:space="preserve"> </w:t>
      </w:r>
      <w:r>
        <w:t xml:space="preserve">расхода </w:t>
      </w:r>
      <w:r w:rsidRPr="00E177B7">
        <w:t>пара в Е-</w:t>
      </w:r>
      <w:r w:rsidRPr="00116CCB">
        <w:t>4</w:t>
      </w:r>
      <w:r>
        <w:t>1</w:t>
      </w:r>
      <w:r w:rsidRPr="00E177B7">
        <w:t>0</w:t>
      </w:r>
      <w:r>
        <w:t xml:space="preserve"> при ограничении на температуру в кубе </w:t>
      </w:r>
      <w:r w:rsidRPr="00116CCB">
        <w:t>V</w:t>
      </w:r>
      <w:r w:rsidRPr="009C4CDC">
        <w:t>-4</w:t>
      </w:r>
      <w:r>
        <w:t>1</w:t>
      </w:r>
      <w:r w:rsidRPr="009C4CDC">
        <w:t>0</w:t>
      </w:r>
      <w:r>
        <w:t>.</w:t>
      </w:r>
    </w:p>
    <w:p w14:paraId="61126619" w14:textId="77777777" w:rsidR="000E4D9D" w:rsidRPr="003C5DC1" w:rsidRDefault="000E4D9D" w:rsidP="000E4D9D">
      <w:pPr>
        <w:pStyle w:val="af4"/>
        <w:ind w:firstLine="0"/>
      </w:pPr>
    </w:p>
    <w:p w14:paraId="736020A9" w14:textId="77777777" w:rsidR="000E4D9D" w:rsidRDefault="000E4D9D" w:rsidP="000E4D9D">
      <w:pPr>
        <w:pStyle w:val="a9"/>
        <w:numPr>
          <w:ilvl w:val="0"/>
          <w:numId w:val="0"/>
        </w:numPr>
        <w:ind w:left="720" w:hanging="360"/>
        <w:rPr>
          <w:iCs/>
        </w:rPr>
      </w:pPr>
    </w:p>
    <w:p w14:paraId="23B4138F" w14:textId="77777777" w:rsidR="00EF7CEC" w:rsidRPr="0007103F" w:rsidRDefault="00EF7CEC" w:rsidP="001826E4">
      <w:pPr>
        <w:pStyle w:val="1"/>
      </w:pPr>
      <w:bookmarkStart w:id="2330" w:name="_Toc112142374"/>
      <w:bookmarkStart w:id="2331" w:name="_Toc139629566"/>
      <w:r w:rsidRPr="0007103F">
        <w:lastRenderedPageBreak/>
        <w:t>Предварительные системно-интеграционные решения</w:t>
      </w:r>
      <w:bookmarkEnd w:id="2330"/>
      <w:bookmarkEnd w:id="2331"/>
    </w:p>
    <w:p w14:paraId="4CB4C69F" w14:textId="77777777" w:rsidR="00A30809" w:rsidRPr="00A728CD" w:rsidRDefault="00A30809" w:rsidP="00A30809">
      <w:pPr>
        <w:pStyle w:val="21"/>
      </w:pPr>
      <w:bookmarkStart w:id="2332" w:name="_Toc120169149"/>
      <w:bookmarkStart w:id="2333" w:name="_Toc126311775"/>
      <w:bookmarkStart w:id="2334" w:name="_Toc109770380"/>
      <w:bookmarkStart w:id="2335" w:name="_Toc112142388"/>
      <w:r>
        <w:t xml:space="preserve">Характеристика РСУ завода </w:t>
      </w:r>
      <w:proofErr w:type="spellStart"/>
      <w:r>
        <w:t>Бисфенол</w:t>
      </w:r>
      <w:proofErr w:type="spellEnd"/>
      <w:r>
        <w:t> А</w:t>
      </w:r>
      <w:bookmarkEnd w:id="2332"/>
      <w:bookmarkEnd w:id="2333"/>
    </w:p>
    <w:p w14:paraId="4E349C0D" w14:textId="77777777" w:rsidR="00A30809" w:rsidRDefault="00A30809" w:rsidP="005B5E43">
      <w:pPr>
        <w:pStyle w:val="af4"/>
      </w:pPr>
      <w:r>
        <w:t xml:space="preserve">Автоматизированная система управления технологическими процессами производственных цехов завода </w:t>
      </w:r>
      <w:proofErr w:type="spellStart"/>
      <w:r>
        <w:t>Бисфенола</w:t>
      </w:r>
      <w:proofErr w:type="spellEnd"/>
      <w:r>
        <w:t xml:space="preserve"> А включает в себя следующие существующие системы:</w:t>
      </w:r>
    </w:p>
    <w:p w14:paraId="535373D7" w14:textId="77777777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t xml:space="preserve">Автоматизированная система управления технологическими процессами производства изопропилбензола и производства фенола и ацетона завода </w:t>
      </w:r>
      <w:proofErr w:type="spellStart"/>
      <w:r w:rsidRPr="005B5E43">
        <w:rPr>
          <w:iCs/>
        </w:rPr>
        <w:t>Бисфенола</w:t>
      </w:r>
      <w:proofErr w:type="spellEnd"/>
      <w:r w:rsidRPr="005B5E43">
        <w:rPr>
          <w:iCs/>
        </w:rPr>
        <w:t xml:space="preserve"> А;</w:t>
      </w:r>
    </w:p>
    <w:p w14:paraId="438FE622" w14:textId="77777777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t xml:space="preserve">Автоматизированная система управления технологическими процессами производства </w:t>
      </w:r>
      <w:proofErr w:type="spellStart"/>
      <w:r w:rsidRPr="005B5E43">
        <w:rPr>
          <w:iCs/>
        </w:rPr>
        <w:t>бисфенола</w:t>
      </w:r>
      <w:proofErr w:type="spellEnd"/>
      <w:r w:rsidRPr="005B5E43">
        <w:rPr>
          <w:iCs/>
        </w:rPr>
        <w:t xml:space="preserve"> А завода </w:t>
      </w:r>
      <w:proofErr w:type="spellStart"/>
      <w:r w:rsidRPr="005B5E43">
        <w:rPr>
          <w:iCs/>
        </w:rPr>
        <w:t>Бисфенола</w:t>
      </w:r>
      <w:proofErr w:type="spellEnd"/>
      <w:r w:rsidRPr="005B5E43">
        <w:rPr>
          <w:iCs/>
        </w:rPr>
        <w:t xml:space="preserve"> А.</w:t>
      </w:r>
    </w:p>
    <w:p w14:paraId="027C76D4" w14:textId="77777777" w:rsidR="00A30809" w:rsidRPr="005B5E43" w:rsidRDefault="00A30809" w:rsidP="0050271C">
      <w:pPr>
        <w:pStyle w:val="a9"/>
        <w:numPr>
          <w:ilvl w:val="0"/>
          <w:numId w:val="0"/>
        </w:numPr>
        <w:ind w:left="720"/>
        <w:rPr>
          <w:iCs/>
        </w:rPr>
      </w:pPr>
      <w:r w:rsidRPr="005B5E43">
        <w:rPr>
          <w:iCs/>
        </w:rPr>
        <w:t xml:space="preserve">Объектами автоматизации являются производственные цеха завода </w:t>
      </w:r>
      <w:proofErr w:type="spellStart"/>
      <w:r w:rsidRPr="005B5E43">
        <w:rPr>
          <w:iCs/>
        </w:rPr>
        <w:t>Бисфенола</w:t>
      </w:r>
      <w:proofErr w:type="spellEnd"/>
      <w:r w:rsidRPr="005B5E43">
        <w:rPr>
          <w:iCs/>
        </w:rPr>
        <w:t xml:space="preserve"> А:</w:t>
      </w:r>
    </w:p>
    <w:p w14:paraId="7BE759A3" w14:textId="77777777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t xml:space="preserve">цеха 0402-0409 (блок алкилирования и ректификации), 0403-0406, 0401 входят в состав производства фенола и ацетона завода </w:t>
      </w:r>
      <w:proofErr w:type="spellStart"/>
      <w:r w:rsidRPr="005B5E43">
        <w:rPr>
          <w:iCs/>
        </w:rPr>
        <w:t>Бисфенола</w:t>
      </w:r>
      <w:proofErr w:type="spellEnd"/>
      <w:r w:rsidRPr="005B5E43">
        <w:rPr>
          <w:iCs/>
        </w:rPr>
        <w:t xml:space="preserve"> А;</w:t>
      </w:r>
    </w:p>
    <w:p w14:paraId="7566AC03" w14:textId="77777777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t xml:space="preserve">цеха синтеза и гранулирования входят в состав производства </w:t>
      </w:r>
      <w:proofErr w:type="spellStart"/>
      <w:r w:rsidRPr="005B5E43">
        <w:rPr>
          <w:iCs/>
        </w:rPr>
        <w:t>бисфенола</w:t>
      </w:r>
      <w:proofErr w:type="spellEnd"/>
      <w:r w:rsidRPr="005B5E43">
        <w:rPr>
          <w:iCs/>
        </w:rPr>
        <w:t xml:space="preserve"> А завода </w:t>
      </w:r>
      <w:proofErr w:type="spellStart"/>
      <w:r w:rsidRPr="005B5E43">
        <w:rPr>
          <w:iCs/>
        </w:rPr>
        <w:t>Бисфенола</w:t>
      </w:r>
      <w:proofErr w:type="spellEnd"/>
      <w:r w:rsidRPr="005B5E43">
        <w:rPr>
          <w:iCs/>
        </w:rPr>
        <w:t xml:space="preserve"> А.</w:t>
      </w:r>
    </w:p>
    <w:p w14:paraId="7EE1F249" w14:textId="77777777" w:rsidR="00A30809" w:rsidRPr="005B5E43" w:rsidRDefault="00A30809" w:rsidP="0050271C">
      <w:pPr>
        <w:pStyle w:val="a9"/>
        <w:numPr>
          <w:ilvl w:val="0"/>
          <w:numId w:val="0"/>
        </w:numPr>
        <w:ind w:left="720"/>
        <w:rPr>
          <w:iCs/>
        </w:rPr>
      </w:pPr>
      <w:r w:rsidRPr="005B5E43">
        <w:rPr>
          <w:iCs/>
        </w:rPr>
        <w:t>В составе АСУТП выделяются следующие целевые подсистемы:</w:t>
      </w:r>
    </w:p>
    <w:p w14:paraId="3D18DCD2" w14:textId="77777777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t>распределенная система управления (РСУ) – обеспечивает ведение технологического процесса, контроль и поддержание технологических параметров в рамках регламентируемых значений;</w:t>
      </w:r>
    </w:p>
    <w:p w14:paraId="7DDC3954" w14:textId="77777777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t>система противоаварийной автоматической защиты (ПАЗ) – обеспечивает автоматическую противоаварийную защиту оборудования, входящего в состав технологического объекта управления и безаварийное протекание технологического процесса, а также контроль концентраций легковоспламеняющихся и взрывоопасных веществ.</w:t>
      </w:r>
    </w:p>
    <w:p w14:paraId="049051F1" w14:textId="77777777" w:rsidR="00A30809" w:rsidRDefault="00A30809" w:rsidP="005B5E43">
      <w:pPr>
        <w:pStyle w:val="af4"/>
      </w:pPr>
      <w:r>
        <w:t>Программно-технический комплекс (ПТК) РСУ строится на базе CENTUM VP компании «</w:t>
      </w:r>
      <w:proofErr w:type="spellStart"/>
      <w:r>
        <w:t>Yokogawa</w:t>
      </w:r>
      <w:proofErr w:type="spellEnd"/>
      <w:r>
        <w:t xml:space="preserve"> </w:t>
      </w:r>
      <w:proofErr w:type="spellStart"/>
      <w:r>
        <w:t>Electric</w:t>
      </w:r>
      <w:proofErr w:type="spellEnd"/>
      <w:r>
        <w:t xml:space="preserve"> </w:t>
      </w:r>
      <w:proofErr w:type="spellStart"/>
      <w:r>
        <w:t>Corporation</w:t>
      </w:r>
      <w:proofErr w:type="spellEnd"/>
      <w:r>
        <w:t>».</w:t>
      </w:r>
    </w:p>
    <w:p w14:paraId="2FA438EF" w14:textId="77777777" w:rsidR="00A30809" w:rsidRDefault="00A30809" w:rsidP="005B5E43">
      <w:pPr>
        <w:pStyle w:val="af4"/>
      </w:pPr>
      <w:r>
        <w:t xml:space="preserve">Система противоаварийной автоматической защиты цехов 0401, 0402-0409 (блок алкилирования), 0403-0406, производства фенола и ацетона реализована на контроллерах TRICON АО «Шнейдер Электрик», цехов синтеза и гранулирования производства </w:t>
      </w:r>
      <w:proofErr w:type="spellStart"/>
      <w:r>
        <w:t>бисфенола</w:t>
      </w:r>
      <w:proofErr w:type="spellEnd"/>
      <w:r>
        <w:t xml:space="preserve"> А - </w:t>
      </w:r>
      <w:proofErr w:type="spellStart"/>
      <w:r>
        <w:t>ProSafe</w:t>
      </w:r>
      <w:proofErr w:type="spellEnd"/>
      <w:r>
        <w:t>-RS компании «</w:t>
      </w:r>
      <w:proofErr w:type="spellStart"/>
      <w:r>
        <w:t>Yokogawa</w:t>
      </w:r>
      <w:proofErr w:type="spellEnd"/>
      <w:r>
        <w:t xml:space="preserve"> </w:t>
      </w:r>
      <w:proofErr w:type="spellStart"/>
      <w:r>
        <w:t>Electric</w:t>
      </w:r>
      <w:proofErr w:type="spellEnd"/>
      <w:r>
        <w:t xml:space="preserve"> </w:t>
      </w:r>
      <w:proofErr w:type="spellStart"/>
      <w:r>
        <w:t>Corporation</w:t>
      </w:r>
      <w:proofErr w:type="spellEnd"/>
      <w:r>
        <w:t>».</w:t>
      </w:r>
    </w:p>
    <w:p w14:paraId="4A28ED02" w14:textId="77777777" w:rsidR="00A30809" w:rsidRDefault="00A30809" w:rsidP="005B5E43">
      <w:pPr>
        <w:pStyle w:val="af4"/>
      </w:pPr>
      <w:r>
        <w:t>КТС уровня ПЛК АСУТП включает:</w:t>
      </w:r>
    </w:p>
    <w:p w14:paraId="1F194ACF" w14:textId="77777777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t xml:space="preserve">подсистему управления на базе ПЛК AFG40D (цеха 0401, 0402-0409, 0403-0406, блок алкилирования производства фенола и ацетона), AFV30D (цеха синтеза и гранулирования производства </w:t>
      </w:r>
      <w:proofErr w:type="spellStart"/>
      <w:r w:rsidRPr="005B5E43">
        <w:rPr>
          <w:iCs/>
        </w:rPr>
        <w:t>бисфенола</w:t>
      </w:r>
      <w:proofErr w:type="spellEnd"/>
      <w:r w:rsidRPr="005B5E43">
        <w:rPr>
          <w:iCs/>
        </w:rPr>
        <w:t xml:space="preserve"> А) распределенной системы управления (РСУ) CENTUM VP фирмы «</w:t>
      </w:r>
      <w:proofErr w:type="spellStart"/>
      <w:r w:rsidRPr="005B5E43">
        <w:rPr>
          <w:iCs/>
        </w:rPr>
        <w:t>Yokogawa</w:t>
      </w:r>
      <w:proofErr w:type="spellEnd"/>
      <w:r w:rsidRPr="005B5E43">
        <w:rPr>
          <w:iCs/>
        </w:rPr>
        <w:t xml:space="preserve"> </w:t>
      </w:r>
      <w:proofErr w:type="spellStart"/>
      <w:r w:rsidRPr="005B5E43">
        <w:rPr>
          <w:iCs/>
        </w:rPr>
        <w:t>Electric</w:t>
      </w:r>
      <w:proofErr w:type="spellEnd"/>
      <w:r w:rsidRPr="005B5E43">
        <w:rPr>
          <w:iCs/>
        </w:rPr>
        <w:t xml:space="preserve"> </w:t>
      </w:r>
      <w:proofErr w:type="spellStart"/>
      <w:r w:rsidRPr="005B5E43">
        <w:rPr>
          <w:iCs/>
        </w:rPr>
        <w:t>Corporation</w:t>
      </w:r>
      <w:proofErr w:type="spellEnd"/>
      <w:r w:rsidRPr="005B5E43">
        <w:rPr>
          <w:iCs/>
        </w:rPr>
        <w:t>»;</w:t>
      </w:r>
    </w:p>
    <w:p w14:paraId="28579BF3" w14:textId="77777777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lastRenderedPageBreak/>
        <w:t xml:space="preserve">подсистему противоаварийной автоматической защиты (ПАЗ) на базе ПЛК TRICON (цеха 0401, 0402-0409 (блок алкилирования), 0403-0406, производства фенола и ацетона) АО «Шнейдер Электрик», ПЛК SSC60D </w:t>
      </w:r>
      <w:proofErr w:type="spellStart"/>
      <w:r w:rsidRPr="005B5E43">
        <w:rPr>
          <w:iCs/>
        </w:rPr>
        <w:t>ProSafe</w:t>
      </w:r>
      <w:proofErr w:type="spellEnd"/>
      <w:r w:rsidRPr="005B5E43">
        <w:rPr>
          <w:iCs/>
        </w:rPr>
        <w:t xml:space="preserve">-RS (цеха синтеза и гранулирования производства </w:t>
      </w:r>
      <w:proofErr w:type="spellStart"/>
      <w:r w:rsidRPr="005B5E43">
        <w:rPr>
          <w:iCs/>
        </w:rPr>
        <w:t>бисфенола</w:t>
      </w:r>
      <w:proofErr w:type="spellEnd"/>
      <w:r w:rsidRPr="005B5E43">
        <w:rPr>
          <w:iCs/>
        </w:rPr>
        <w:t xml:space="preserve"> А) производства фирмы «</w:t>
      </w:r>
      <w:proofErr w:type="spellStart"/>
      <w:r w:rsidRPr="005B5E43">
        <w:rPr>
          <w:iCs/>
        </w:rPr>
        <w:t>Yokogawa</w:t>
      </w:r>
      <w:proofErr w:type="spellEnd"/>
      <w:r w:rsidRPr="005B5E43">
        <w:rPr>
          <w:iCs/>
        </w:rPr>
        <w:t xml:space="preserve"> </w:t>
      </w:r>
      <w:proofErr w:type="spellStart"/>
      <w:r w:rsidRPr="005B5E43">
        <w:rPr>
          <w:iCs/>
        </w:rPr>
        <w:t>Electric</w:t>
      </w:r>
      <w:proofErr w:type="spellEnd"/>
      <w:r w:rsidRPr="005B5E43">
        <w:rPr>
          <w:iCs/>
        </w:rPr>
        <w:t xml:space="preserve"> </w:t>
      </w:r>
      <w:proofErr w:type="spellStart"/>
      <w:r w:rsidRPr="005B5E43">
        <w:rPr>
          <w:iCs/>
        </w:rPr>
        <w:t>Corporation</w:t>
      </w:r>
      <w:proofErr w:type="spellEnd"/>
      <w:r w:rsidRPr="005B5E43">
        <w:rPr>
          <w:iCs/>
        </w:rPr>
        <w:t>».</w:t>
      </w:r>
    </w:p>
    <w:p w14:paraId="44068E52" w14:textId="77777777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t>Уровень АСУТП образован следующим комплексом технических средств:</w:t>
      </w:r>
    </w:p>
    <w:p w14:paraId="4A8EBFD9" w14:textId="178BF0E0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t>рабочие станции операторов-технологов с установленным программным обеспечением CENTUM VP;</w:t>
      </w:r>
    </w:p>
    <w:p w14:paraId="6162BC6D" w14:textId="77777777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t>станция инженера РСУ с установленным пакетом CENTUM VP с функциями конфигурирования контроллеров РСУ и операторских рабочих мест;</w:t>
      </w:r>
    </w:p>
    <w:p w14:paraId="23E37E36" w14:textId="77777777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t xml:space="preserve">станция инженера ПАЗ (производство фенола и ацетона) с установленным программным пакетом </w:t>
      </w:r>
      <w:proofErr w:type="spellStart"/>
      <w:r w:rsidRPr="005B5E43">
        <w:rPr>
          <w:iCs/>
        </w:rPr>
        <w:t>TriStation</w:t>
      </w:r>
      <w:proofErr w:type="spellEnd"/>
      <w:r w:rsidRPr="005B5E43">
        <w:rPr>
          <w:iCs/>
        </w:rPr>
        <w:t xml:space="preserve"> 1131;</w:t>
      </w:r>
    </w:p>
    <w:p w14:paraId="696DA492" w14:textId="77777777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t xml:space="preserve">станция инженера ПАЗ (производство </w:t>
      </w:r>
      <w:proofErr w:type="spellStart"/>
      <w:r w:rsidRPr="005B5E43">
        <w:rPr>
          <w:iCs/>
        </w:rPr>
        <w:t>бисфенола</w:t>
      </w:r>
      <w:proofErr w:type="spellEnd"/>
      <w:r w:rsidRPr="005B5E43">
        <w:rPr>
          <w:iCs/>
        </w:rPr>
        <w:t xml:space="preserve"> А) с установленным программным пакетом </w:t>
      </w:r>
      <w:proofErr w:type="spellStart"/>
      <w:r w:rsidRPr="005B5E43">
        <w:rPr>
          <w:iCs/>
        </w:rPr>
        <w:t>ProSafe</w:t>
      </w:r>
      <w:proofErr w:type="spellEnd"/>
      <w:r w:rsidRPr="005B5E43">
        <w:rPr>
          <w:iCs/>
        </w:rPr>
        <w:t>-RS;</w:t>
      </w:r>
    </w:p>
    <w:p w14:paraId="2E4F75C4" w14:textId="77777777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t>станция инженера КИП с ПО PRM;</w:t>
      </w:r>
    </w:p>
    <w:p w14:paraId="3965BC4A" w14:textId="77777777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t xml:space="preserve">станция OPC – сервер c ПО OPC </w:t>
      </w:r>
      <w:proofErr w:type="spellStart"/>
      <w:r w:rsidRPr="005B5E43">
        <w:rPr>
          <w:iCs/>
        </w:rPr>
        <w:t>Exaopc</w:t>
      </w:r>
      <w:proofErr w:type="spellEnd"/>
      <w:r w:rsidRPr="005B5E43">
        <w:rPr>
          <w:iCs/>
        </w:rPr>
        <w:t>;</w:t>
      </w:r>
    </w:p>
    <w:p w14:paraId="0EF545CB" w14:textId="77777777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t>сетевое оборудование;</w:t>
      </w:r>
    </w:p>
    <w:p w14:paraId="7283273A" w14:textId="77777777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t>принтер.</w:t>
      </w:r>
    </w:p>
    <w:p w14:paraId="2C84DBE6" w14:textId="77777777" w:rsidR="00A30809" w:rsidRDefault="00A30809" w:rsidP="005B5E43">
      <w:pPr>
        <w:pStyle w:val="af4"/>
      </w:pPr>
      <w:r w:rsidRPr="00BD43E0">
        <w:t>Станция инженера РСУ и станция инженера ПАЗ предназначены для конфигурирования, программирования, настройки подсистем РСУ и ПАЗ соответственно. Станция инженера КИП предназначена для конфигурирования и мониторинга состояния полевого оборудования при помощи протокола HART.</w:t>
      </w:r>
    </w:p>
    <w:p w14:paraId="7FF4DBE5" w14:textId="77777777" w:rsidR="00A30809" w:rsidRDefault="00A30809" w:rsidP="005B5E43">
      <w:pPr>
        <w:pStyle w:val="af4"/>
      </w:pPr>
      <w:r>
        <w:t>При необходимости, станция инженера РСУ может функционировать как рабочая станция оператора-технолога.</w:t>
      </w:r>
    </w:p>
    <w:p w14:paraId="6FA4DC1F" w14:textId="77777777" w:rsidR="00A30809" w:rsidRDefault="00A30809" w:rsidP="005B5E43">
      <w:pPr>
        <w:pStyle w:val="af4"/>
      </w:pPr>
      <w:r>
        <w:t>OPC-сервер предназначен для</w:t>
      </w:r>
      <w:r w:rsidRPr="00B144CE">
        <w:t xml:space="preserve"> взаимодействи</w:t>
      </w:r>
      <w:r>
        <w:t>я</w:t>
      </w:r>
      <w:r w:rsidRPr="00B144CE">
        <w:t xml:space="preserve"> между компонентами системы по протоколу ОРС</w:t>
      </w:r>
      <w:r>
        <w:t xml:space="preserve">, в том числе и для интеграции с заводской сетью с целью передачи информации в </w:t>
      </w:r>
      <w:r w:rsidRPr="005B5E43">
        <w:t>MES</w:t>
      </w:r>
      <w:r>
        <w:t xml:space="preserve"> АИПС.</w:t>
      </w:r>
    </w:p>
    <w:p w14:paraId="229D7BE3" w14:textId="77777777" w:rsidR="00A30809" w:rsidRDefault="00A30809" w:rsidP="005B5E43">
      <w:pPr>
        <w:pStyle w:val="af4"/>
      </w:pPr>
      <w:r>
        <w:t>Для цехов производства фенола и ацетона:</w:t>
      </w:r>
    </w:p>
    <w:p w14:paraId="0EA6793A" w14:textId="77777777" w:rsidR="00A30809" w:rsidRDefault="00A30809" w:rsidP="005B5E43">
      <w:pPr>
        <w:pStyle w:val="af4"/>
      </w:pPr>
      <w:r>
        <w:t xml:space="preserve">1) обмен информацией между контроллерами РСУ и АРМ осуществляется по информационной резервированной сети реального времени (системной шине </w:t>
      </w:r>
      <w:proofErr w:type="spellStart"/>
      <w:r>
        <w:t>Vnet</w:t>
      </w:r>
      <w:proofErr w:type="spellEnd"/>
      <w:r>
        <w:t>), входящей в комплекс технических средств «</w:t>
      </w:r>
      <w:proofErr w:type="spellStart"/>
      <w:r>
        <w:t>Yokogawa</w:t>
      </w:r>
      <w:proofErr w:type="spellEnd"/>
      <w:r>
        <w:t xml:space="preserve"> </w:t>
      </w:r>
      <w:proofErr w:type="spellStart"/>
      <w:r>
        <w:t>Electric</w:t>
      </w:r>
      <w:proofErr w:type="spellEnd"/>
      <w:r>
        <w:t xml:space="preserve"> </w:t>
      </w:r>
      <w:proofErr w:type="spellStart"/>
      <w:r>
        <w:t>Corporation</w:t>
      </w:r>
      <w:proofErr w:type="spellEnd"/>
      <w:r>
        <w:t>». Системная шина объединяет между собой контроллеры РСУ, рабочие станции, станцию инженера РСУ, станцию инженера КИП и OPC сервер;</w:t>
      </w:r>
    </w:p>
    <w:p w14:paraId="23855DAB" w14:textId="77777777" w:rsidR="00A30809" w:rsidRDefault="00A30809" w:rsidP="005B5E43">
      <w:pPr>
        <w:pStyle w:val="af4"/>
      </w:pPr>
      <w:r>
        <w:t xml:space="preserve">2) связь подсистемы ПАЗ с РСУ осуществляется по резервированной витой паре через порт RS-485 по протоколу </w:t>
      </w:r>
      <w:proofErr w:type="spellStart"/>
      <w:r>
        <w:t>Modbus</w:t>
      </w:r>
      <w:proofErr w:type="spellEnd"/>
      <w:r>
        <w:t xml:space="preserve"> RTU;</w:t>
      </w:r>
    </w:p>
    <w:p w14:paraId="4E673A6B" w14:textId="77777777" w:rsidR="00A30809" w:rsidRDefault="00A30809" w:rsidP="005B5E43">
      <w:pPr>
        <w:pStyle w:val="af4"/>
      </w:pPr>
      <w:r>
        <w:lastRenderedPageBreak/>
        <w:t xml:space="preserve">3) обмен информацией между контроллерами ПАЗ и станцией инженера ПАЗ осуществляется по выделенной информационной сети </w:t>
      </w:r>
      <w:proofErr w:type="spellStart"/>
      <w:r>
        <w:t>Ethernet</w:t>
      </w:r>
      <w:proofErr w:type="spellEnd"/>
      <w:r>
        <w:t>.</w:t>
      </w:r>
    </w:p>
    <w:p w14:paraId="6938F7C8" w14:textId="77777777" w:rsidR="00A30809" w:rsidRDefault="00A30809" w:rsidP="005B5E43">
      <w:pPr>
        <w:pStyle w:val="af4"/>
      </w:pPr>
      <w:r>
        <w:t xml:space="preserve">Для цехов производства </w:t>
      </w:r>
      <w:proofErr w:type="spellStart"/>
      <w:r>
        <w:t>Бисфенола</w:t>
      </w:r>
      <w:proofErr w:type="spellEnd"/>
      <w:r>
        <w:t xml:space="preserve"> А обмен информацией между контроллерами РСУ, ПАЗ и АРМ осуществляется по информационной резервированной сети реального времени (системной шине </w:t>
      </w:r>
      <w:proofErr w:type="spellStart"/>
      <w:r>
        <w:t>Vnet</w:t>
      </w:r>
      <w:proofErr w:type="spellEnd"/>
      <w:r>
        <w:t>/IP), входящей в комплекс технических средств «</w:t>
      </w:r>
      <w:proofErr w:type="spellStart"/>
      <w:r>
        <w:t>Yokogawa</w:t>
      </w:r>
      <w:proofErr w:type="spellEnd"/>
      <w:r>
        <w:t xml:space="preserve"> </w:t>
      </w:r>
      <w:proofErr w:type="spellStart"/>
      <w:r>
        <w:t>Electric</w:t>
      </w:r>
      <w:proofErr w:type="spellEnd"/>
      <w:r>
        <w:t xml:space="preserve"> </w:t>
      </w:r>
      <w:proofErr w:type="spellStart"/>
      <w:r>
        <w:t>Corporation</w:t>
      </w:r>
      <w:proofErr w:type="spellEnd"/>
      <w:r>
        <w:t>». Системная шина объединяет между собой контроллеры РСУ, рабочие станции, станцию инженера РСУ, станцию инженера КИП, станцию инженера ПАЗ и OPC сервер.</w:t>
      </w:r>
    </w:p>
    <w:p w14:paraId="4986967D" w14:textId="77777777" w:rsidR="00A30809" w:rsidRDefault="00A30809" w:rsidP="005B5E43">
      <w:pPr>
        <w:pStyle w:val="af4"/>
      </w:pPr>
      <w:r>
        <w:t>Питание АСУТП осуществляется от двух независимых вводов, на одном из которых установлен источник бесперебойного питания (ИБП).</w:t>
      </w:r>
    </w:p>
    <w:p w14:paraId="4B48034A" w14:textId="77777777" w:rsidR="00A30809" w:rsidRDefault="00A30809" w:rsidP="005B5E43">
      <w:pPr>
        <w:pStyle w:val="af4"/>
      </w:pPr>
      <w:r>
        <w:t xml:space="preserve">Вся обработанная в ПЛК информация передается на операторские станции, расположенные в существующих операторных корп.0420 (цеха 0402-0409 (блок алкилирования), 0403-0406), корп.0401У (цех 0401), корп.1520 (производственные цеха синтеза, гранулирования) завода </w:t>
      </w:r>
      <w:proofErr w:type="spellStart"/>
      <w:r>
        <w:t>Бисфенола</w:t>
      </w:r>
      <w:proofErr w:type="spellEnd"/>
      <w:r>
        <w:t xml:space="preserve"> А, что позволяет операторам</w:t>
      </w:r>
      <w:r w:rsidRPr="00A728CD">
        <w:t xml:space="preserve"> следить за протекающим процессом и, в случае необходимости, принимать участие в управлени</w:t>
      </w:r>
      <w:r>
        <w:t>и</w:t>
      </w:r>
      <w:r w:rsidRPr="00A728CD">
        <w:t xml:space="preserve"> технологическим процессом с операторского места.</w:t>
      </w:r>
    </w:p>
    <w:p w14:paraId="24B30B78" w14:textId="77777777" w:rsidR="00A30809" w:rsidRDefault="00A30809" w:rsidP="005B5E43">
      <w:pPr>
        <w:pStyle w:val="af4"/>
      </w:pPr>
      <w:r>
        <w:t>Операторский интерфейс на рабочих станциях АСУТП реализован с помощью программного пакета CENTUM VP. Данный программный пакет поддерживает технологию OPC (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Linking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Embedding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Process</w:t>
      </w:r>
      <w:proofErr w:type="spellEnd"/>
      <w:r>
        <w:t xml:space="preserve"> </w:t>
      </w:r>
      <w:proofErr w:type="spellStart"/>
      <w:r>
        <w:t>Control</w:t>
      </w:r>
      <w:proofErr w:type="spellEnd"/>
      <w:r>
        <w:t>).</w:t>
      </w:r>
    </w:p>
    <w:p w14:paraId="03CBCF6B" w14:textId="77777777" w:rsidR="00A30809" w:rsidRPr="003C62B5" w:rsidRDefault="00A30809" w:rsidP="005B5E43">
      <w:pPr>
        <w:pStyle w:val="af4"/>
      </w:pPr>
      <w:r>
        <w:t>Связь между системами АСУТП и АИПС осуществляется по принципу «OPC-сервер - OPC-клиент». Связь между системами АСУТП и АИПС (</w:t>
      </w:r>
      <w:r w:rsidRPr="005B5E43">
        <w:t>MES</w:t>
      </w:r>
      <w:r w:rsidRPr="00B144CE">
        <w:t>)</w:t>
      </w:r>
      <w:r>
        <w:t xml:space="preserve"> осуществляется по общезаводской сети только в одном направлении: от существующей АСУ ТП к </w:t>
      </w:r>
      <w:r w:rsidRPr="005B5E43">
        <w:t>MES</w:t>
      </w:r>
      <w:r w:rsidRPr="00B144CE">
        <w:t>.</w:t>
      </w:r>
    </w:p>
    <w:p w14:paraId="3CE0E0A9" w14:textId="77777777" w:rsidR="00A30809" w:rsidRDefault="00A30809" w:rsidP="005B5E43">
      <w:pPr>
        <w:pStyle w:val="af4"/>
      </w:pPr>
      <w:r>
        <w:t>Вся необходимая информация с сервера данных (ОРС-сервера) уровня АСУТП передается на уровень АИПС, что обеспечивает сквозной диспетчерский контроль, директивное управление в реальном масштабе времени основными и вспомогательными технологическими процессами АСУТП.</w:t>
      </w:r>
    </w:p>
    <w:p w14:paraId="30BFA109" w14:textId="77777777" w:rsidR="00A30809" w:rsidRDefault="00A30809" w:rsidP="005B5E43">
      <w:pPr>
        <w:pStyle w:val="af4"/>
      </w:pPr>
      <w:r>
        <w:t>Весь вышеперечисленный комплекс технических средств является существующим.</w:t>
      </w:r>
    </w:p>
    <w:p w14:paraId="4291ACBD" w14:textId="77777777" w:rsidR="00A30809" w:rsidRPr="00D43404" w:rsidRDefault="00A30809" w:rsidP="005B5E43">
      <w:pPr>
        <w:pStyle w:val="af4"/>
      </w:pPr>
      <w:bookmarkStart w:id="2336" w:name="_Toc126311776"/>
      <w:r w:rsidRPr="00D43404">
        <w:t>Характеристика РСУ корпуса 0420 (производства изопропилбензола, фенола и ацетона)</w:t>
      </w:r>
      <w:bookmarkEnd w:id="2336"/>
    </w:p>
    <w:p w14:paraId="699C99A9" w14:textId="28D0C67A" w:rsidR="00A30809" w:rsidRDefault="00A30809" w:rsidP="005B5E43">
      <w:pPr>
        <w:pStyle w:val="af4"/>
      </w:pPr>
      <w:r>
        <w:t xml:space="preserve">Существующая схема размещения оборудования в помещениях </w:t>
      </w:r>
      <w:r w:rsidRPr="00EA6124">
        <w:t xml:space="preserve">Аппаратная № 1 и Аппаратная № 2 представлена на </w:t>
      </w:r>
      <w:r>
        <w:fldChar w:fldCharType="begin"/>
      </w:r>
      <w:r>
        <w:instrText xml:space="preserve"> REF _Ref121169977 \h  \* MERGEFORMAT </w:instrText>
      </w:r>
      <w:r>
        <w:fldChar w:fldCharType="separate"/>
      </w:r>
      <w:r w:rsidR="00FA1295">
        <w:t>Рисун</w:t>
      </w:r>
      <w:r w:rsidR="00225A30">
        <w:t>ке</w:t>
      </w:r>
      <w:r w:rsidR="00FA1295">
        <w:t xml:space="preserve"> 5.1</w:t>
      </w:r>
      <w:r>
        <w:fldChar w:fldCharType="end"/>
      </w:r>
      <w:r>
        <w:t>.</w:t>
      </w:r>
    </w:p>
    <w:p w14:paraId="37BFE1C7" w14:textId="77777777" w:rsidR="00A30809" w:rsidRDefault="00A30809" w:rsidP="00A30809">
      <w:pPr>
        <w:pStyle w:val="afffff8"/>
      </w:pPr>
      <w:r w:rsidRPr="00C50EE7">
        <w:rPr>
          <w:noProof/>
          <w:lang w:val="ru-RU" w:eastAsia="ru-RU"/>
        </w:rPr>
        <w:lastRenderedPageBreak/>
        <w:drawing>
          <wp:inline distT="0" distB="0" distL="0" distR="0" wp14:anchorId="215F36FD" wp14:editId="5CCD5AA1">
            <wp:extent cx="6297043" cy="4320000"/>
            <wp:effectExtent l="0" t="0" r="8890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97043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7305" w14:textId="4D8ABDCB" w:rsidR="00A30809" w:rsidRDefault="00A30809" w:rsidP="0050271C">
      <w:pPr>
        <w:pStyle w:val="af4"/>
        <w:jc w:val="center"/>
      </w:pPr>
      <w:bookmarkStart w:id="2337" w:name="_Ref121169977"/>
      <w:r>
        <w:t xml:space="preserve">Рисунок </w:t>
      </w:r>
      <w:fldSimple w:instr=" STYLEREF 1 \s ">
        <w:r w:rsidR="00FA1295">
          <w:rPr>
            <w:noProof/>
          </w:rPr>
          <w:t>5</w:t>
        </w:r>
      </w:fldSimple>
      <w:r>
        <w:t>.</w:t>
      </w:r>
      <w:fldSimple w:instr=" SEQ Рисунок \* ARABIC \s 1 ">
        <w:r w:rsidR="00FA1295">
          <w:rPr>
            <w:noProof/>
          </w:rPr>
          <w:t>1</w:t>
        </w:r>
      </w:fldSimple>
      <w:bookmarkEnd w:id="2337"/>
      <w:r w:rsidRPr="00C50EE7">
        <w:t xml:space="preserve"> </w:t>
      </w:r>
      <w:r>
        <w:t>Схе</w:t>
      </w:r>
      <w:r w:rsidRPr="00C50EE7">
        <w:t xml:space="preserve">ма размещения оборудования </w:t>
      </w:r>
      <w:r>
        <w:t>корпуса 0420</w:t>
      </w:r>
    </w:p>
    <w:p w14:paraId="7D202052" w14:textId="77777777" w:rsidR="005B5E43" w:rsidRDefault="005B5E43" w:rsidP="005B5E43">
      <w:pPr>
        <w:pStyle w:val="af4"/>
      </w:pPr>
    </w:p>
    <w:p w14:paraId="1E5A7DF4" w14:textId="08DCC2A8" w:rsidR="00A30809" w:rsidRDefault="00A30809" w:rsidP="005B5E43">
      <w:pPr>
        <w:pStyle w:val="af4"/>
      </w:pPr>
      <w:r>
        <w:t>Существующая схема</w:t>
      </w:r>
      <w:r w:rsidRPr="00EB402A">
        <w:t xml:space="preserve"> сетевой структуры обмена данны</w:t>
      </w:r>
      <w:r>
        <w:t xml:space="preserve">ми </w:t>
      </w:r>
      <w:r w:rsidRPr="00EB402A">
        <w:t>приведена</w:t>
      </w:r>
      <w:r>
        <w:t xml:space="preserve"> н</w:t>
      </w:r>
      <w:r w:rsidRPr="00EB402A">
        <w:t xml:space="preserve">а </w:t>
      </w:r>
      <w:r>
        <w:t xml:space="preserve">Рисунке </w:t>
      </w:r>
      <w:r>
        <w:fldChar w:fldCharType="begin"/>
      </w:r>
      <w:r>
        <w:instrText xml:space="preserve"> REF _Ref122072486 \h  \* MERGEFORMAT </w:instrText>
      </w:r>
      <w:r>
        <w:fldChar w:fldCharType="separate"/>
      </w:r>
      <w:r w:rsidR="00FA1295">
        <w:t>Рисунок 5.2</w:t>
      </w:r>
      <w:r>
        <w:fldChar w:fldCharType="end"/>
      </w:r>
    </w:p>
    <w:p w14:paraId="109ECC24" w14:textId="23F5F0DE" w:rsidR="00A30809" w:rsidRDefault="00A30809" w:rsidP="00A30809">
      <w:pPr>
        <w:pStyle w:val="afffff8"/>
      </w:pPr>
      <w:r>
        <w:rPr>
          <w:noProof/>
          <w:lang w:val="ru-RU" w:eastAsia="ru-RU"/>
        </w:rPr>
        <w:lastRenderedPageBreak/>
        <w:drawing>
          <wp:inline distT="0" distB="0" distL="0" distR="0" wp14:anchorId="1BAC739A" wp14:editId="3B5416A8">
            <wp:extent cx="6299835" cy="5906770"/>
            <wp:effectExtent l="0" t="0" r="571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590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A3408" w14:textId="2CE60E3D" w:rsidR="00A30809" w:rsidRPr="0050271C" w:rsidRDefault="00A30809" w:rsidP="00A30809">
      <w:pPr>
        <w:pStyle w:val="afffff8"/>
        <w:rPr>
          <w:rFonts w:ascii="Times New Roman" w:eastAsia="MS Mincho" w:hAnsi="Times New Roman"/>
          <w:sz w:val="24"/>
          <w:szCs w:val="24"/>
          <w:lang w:val="ru-RU" w:eastAsia="ru-RU"/>
        </w:rPr>
      </w:pPr>
      <w:bookmarkStart w:id="2338" w:name="_Ref122072486"/>
      <w:r w:rsidRPr="0050271C">
        <w:rPr>
          <w:rFonts w:ascii="Times New Roman" w:eastAsia="MS Mincho" w:hAnsi="Times New Roman"/>
          <w:sz w:val="24"/>
          <w:szCs w:val="24"/>
          <w:lang w:val="ru-RU" w:eastAsia="ru-RU"/>
        </w:rPr>
        <w:t xml:space="preserve">Рисунок </w:t>
      </w:r>
      <w:r w:rsidR="00FC6A88" w:rsidRPr="0050271C">
        <w:rPr>
          <w:rFonts w:ascii="Times New Roman" w:eastAsia="MS Mincho" w:hAnsi="Times New Roman"/>
          <w:sz w:val="24"/>
          <w:szCs w:val="24"/>
          <w:lang w:val="ru-RU" w:eastAsia="ru-RU"/>
        </w:rPr>
        <w:fldChar w:fldCharType="begin"/>
      </w:r>
      <w:r w:rsidR="00FC6A88" w:rsidRPr="0050271C">
        <w:rPr>
          <w:rFonts w:ascii="Times New Roman" w:eastAsia="MS Mincho" w:hAnsi="Times New Roman"/>
          <w:sz w:val="24"/>
          <w:szCs w:val="24"/>
          <w:lang w:val="ru-RU" w:eastAsia="ru-RU"/>
        </w:rPr>
        <w:instrText xml:space="preserve"> STYLEREF 1 \s </w:instrText>
      </w:r>
      <w:r w:rsidR="00FC6A88" w:rsidRPr="0050271C">
        <w:rPr>
          <w:rFonts w:ascii="Times New Roman" w:eastAsia="MS Mincho" w:hAnsi="Times New Roman"/>
          <w:sz w:val="24"/>
          <w:szCs w:val="24"/>
          <w:lang w:val="ru-RU" w:eastAsia="ru-RU"/>
        </w:rPr>
        <w:fldChar w:fldCharType="separate"/>
      </w:r>
      <w:r w:rsidR="00FA1295" w:rsidRPr="0050271C">
        <w:rPr>
          <w:rFonts w:ascii="Times New Roman" w:eastAsia="MS Mincho" w:hAnsi="Times New Roman"/>
          <w:sz w:val="24"/>
          <w:szCs w:val="24"/>
          <w:lang w:val="ru-RU" w:eastAsia="ru-RU"/>
        </w:rPr>
        <w:t>5</w:t>
      </w:r>
      <w:r w:rsidR="00FC6A88" w:rsidRPr="0050271C">
        <w:rPr>
          <w:rFonts w:ascii="Times New Roman" w:eastAsia="MS Mincho" w:hAnsi="Times New Roman"/>
          <w:sz w:val="24"/>
          <w:szCs w:val="24"/>
          <w:lang w:val="ru-RU" w:eastAsia="ru-RU"/>
        </w:rPr>
        <w:fldChar w:fldCharType="end"/>
      </w:r>
      <w:r w:rsidRPr="0050271C">
        <w:rPr>
          <w:rFonts w:ascii="Times New Roman" w:eastAsia="MS Mincho" w:hAnsi="Times New Roman"/>
          <w:sz w:val="24"/>
          <w:szCs w:val="24"/>
          <w:lang w:val="ru-RU" w:eastAsia="ru-RU"/>
        </w:rPr>
        <w:t>.</w:t>
      </w:r>
      <w:r w:rsidR="00FC6A88" w:rsidRPr="0050271C">
        <w:rPr>
          <w:rFonts w:ascii="Times New Roman" w:eastAsia="MS Mincho" w:hAnsi="Times New Roman"/>
          <w:sz w:val="24"/>
          <w:szCs w:val="24"/>
          <w:lang w:val="ru-RU" w:eastAsia="ru-RU"/>
        </w:rPr>
        <w:fldChar w:fldCharType="begin"/>
      </w:r>
      <w:r w:rsidR="00FC6A88" w:rsidRPr="0050271C">
        <w:rPr>
          <w:rFonts w:ascii="Times New Roman" w:eastAsia="MS Mincho" w:hAnsi="Times New Roman"/>
          <w:sz w:val="24"/>
          <w:szCs w:val="24"/>
          <w:lang w:val="ru-RU" w:eastAsia="ru-RU"/>
        </w:rPr>
        <w:instrText xml:space="preserve"> SEQ Рисунок \* ARABIC \s 1 </w:instrText>
      </w:r>
      <w:r w:rsidR="00FC6A88" w:rsidRPr="0050271C">
        <w:rPr>
          <w:rFonts w:ascii="Times New Roman" w:eastAsia="MS Mincho" w:hAnsi="Times New Roman"/>
          <w:sz w:val="24"/>
          <w:szCs w:val="24"/>
          <w:lang w:val="ru-RU" w:eastAsia="ru-RU"/>
        </w:rPr>
        <w:fldChar w:fldCharType="separate"/>
      </w:r>
      <w:r w:rsidR="00FA1295" w:rsidRPr="0050271C">
        <w:rPr>
          <w:rFonts w:ascii="Times New Roman" w:eastAsia="MS Mincho" w:hAnsi="Times New Roman"/>
          <w:sz w:val="24"/>
          <w:szCs w:val="24"/>
          <w:lang w:val="ru-RU" w:eastAsia="ru-RU"/>
        </w:rPr>
        <w:t>2</w:t>
      </w:r>
      <w:r w:rsidR="00FC6A88" w:rsidRPr="0050271C">
        <w:rPr>
          <w:rFonts w:ascii="Times New Roman" w:eastAsia="MS Mincho" w:hAnsi="Times New Roman"/>
          <w:sz w:val="24"/>
          <w:szCs w:val="24"/>
          <w:lang w:val="ru-RU" w:eastAsia="ru-RU"/>
        </w:rPr>
        <w:fldChar w:fldCharType="end"/>
      </w:r>
      <w:bookmarkEnd w:id="2338"/>
      <w:r w:rsidRPr="0050271C">
        <w:rPr>
          <w:rFonts w:ascii="Times New Roman" w:eastAsia="MS Mincho" w:hAnsi="Times New Roman"/>
          <w:sz w:val="24"/>
          <w:szCs w:val="24"/>
          <w:lang w:val="ru-RU" w:eastAsia="ru-RU"/>
        </w:rPr>
        <w:t xml:space="preserve"> Существующая схема сетевой структуры обмена данными корп. 0420</w:t>
      </w:r>
    </w:p>
    <w:p w14:paraId="344E2897" w14:textId="77777777" w:rsidR="00225A30" w:rsidRDefault="00225A30" w:rsidP="005B5E43">
      <w:pPr>
        <w:pStyle w:val="af4"/>
      </w:pPr>
    </w:p>
    <w:p w14:paraId="1D7ADE2A" w14:textId="73DE5ACC" w:rsidR="00A30809" w:rsidRDefault="00A30809" w:rsidP="005B5E43">
      <w:pPr>
        <w:pStyle w:val="af4"/>
      </w:pPr>
      <w:r>
        <w:t xml:space="preserve">Существующий сервер данных </w:t>
      </w:r>
      <w:r w:rsidRPr="00721114">
        <w:t>(</w:t>
      </w:r>
      <w:r w:rsidRPr="005B5E43">
        <w:t>OPC</w:t>
      </w:r>
      <w:r w:rsidRPr="00721114">
        <w:t>-сервер</w:t>
      </w:r>
      <w:r>
        <w:t>)</w:t>
      </w:r>
      <w:r w:rsidRPr="002672A0">
        <w:t xml:space="preserve"> </w:t>
      </w:r>
      <w:r>
        <w:t xml:space="preserve">производства изопропилбензола и фенола и ацетона </w:t>
      </w:r>
      <w:r w:rsidRPr="005B5E43">
        <w:t>STN</w:t>
      </w:r>
      <w:r w:rsidRPr="002672A0">
        <w:t>0250</w:t>
      </w:r>
      <w:r>
        <w:t xml:space="preserve"> установлен в Шкафу 35 (корп. 0420, Аппаратная № 1). Связь </w:t>
      </w:r>
      <w:r w:rsidRPr="005B5E43">
        <w:t>OPC</w:t>
      </w:r>
      <w:r w:rsidRPr="005930DC">
        <w:t>-</w:t>
      </w:r>
      <w:r>
        <w:t xml:space="preserve">сервера с ПЛК осуществляется по сети </w:t>
      </w:r>
      <w:r w:rsidRPr="005B5E43">
        <w:t>V</w:t>
      </w:r>
      <w:r w:rsidRPr="005930DC">
        <w:t>-</w:t>
      </w:r>
      <w:proofErr w:type="spellStart"/>
      <w:r w:rsidRPr="005B5E43">
        <w:t>Net</w:t>
      </w:r>
      <w:proofErr w:type="spellEnd"/>
      <w:r w:rsidRPr="005930DC">
        <w:t xml:space="preserve"> </w:t>
      </w:r>
      <w:r>
        <w:t xml:space="preserve">через коммутационный блок сети </w:t>
      </w:r>
      <w:r w:rsidRPr="005B5E43">
        <w:t>V</w:t>
      </w:r>
      <w:r w:rsidRPr="005930DC">
        <w:t>-</w:t>
      </w:r>
      <w:proofErr w:type="spellStart"/>
      <w:r w:rsidRPr="005B5E43">
        <w:t>net</w:t>
      </w:r>
      <w:proofErr w:type="spellEnd"/>
      <w:r w:rsidRPr="005930DC">
        <w:t xml:space="preserve">. </w:t>
      </w:r>
      <w:r>
        <w:t xml:space="preserve">Сеть </w:t>
      </w:r>
      <w:r w:rsidRPr="005B5E43">
        <w:t>V</w:t>
      </w:r>
      <w:r w:rsidRPr="005930DC">
        <w:t>-</w:t>
      </w:r>
      <w:proofErr w:type="spellStart"/>
      <w:r w:rsidRPr="005B5E43">
        <w:t>net</w:t>
      </w:r>
      <w:proofErr w:type="spellEnd"/>
      <w:r w:rsidRPr="005930DC">
        <w:t xml:space="preserve"> </w:t>
      </w:r>
      <w:r>
        <w:t>представляет собой шину управления в реальном времени, имеющую скорость работы 10 Мб/с. Сеть имеет двойное резервирование.</w:t>
      </w:r>
    </w:p>
    <w:p w14:paraId="446300F4" w14:textId="249CFD4F" w:rsidR="00A30809" w:rsidRDefault="00A30809" w:rsidP="005B5E43">
      <w:pPr>
        <w:pStyle w:val="af4"/>
      </w:pPr>
      <w:r>
        <w:t xml:space="preserve">Загруженность сети </w:t>
      </w:r>
      <w:r w:rsidRPr="005B5E43">
        <w:t>V</w:t>
      </w:r>
      <w:r w:rsidRPr="003C5654">
        <w:t>-</w:t>
      </w:r>
      <w:proofErr w:type="spellStart"/>
      <w:r w:rsidRPr="005B5E43">
        <w:t>net</w:t>
      </w:r>
      <w:proofErr w:type="spellEnd"/>
      <w:r w:rsidRPr="003C5654">
        <w:t xml:space="preserve"> </w:t>
      </w:r>
      <w:r>
        <w:t xml:space="preserve">представлена в Таблице </w:t>
      </w:r>
      <w:r>
        <w:fldChar w:fldCharType="begin"/>
      </w:r>
      <w:r>
        <w:instrText xml:space="preserve"> REF _Ref121988557 \h  \* MERGEFORMAT </w:instrText>
      </w:r>
      <w:r>
        <w:fldChar w:fldCharType="separate"/>
      </w:r>
      <w:r w:rsidR="00FA1295">
        <w:t>Таблица 5.1</w:t>
      </w:r>
      <w:r>
        <w:fldChar w:fldCharType="end"/>
      </w:r>
      <w:r>
        <w:t>.</w:t>
      </w:r>
    </w:p>
    <w:p w14:paraId="2528750C" w14:textId="7AFD35E6" w:rsidR="00A30809" w:rsidRDefault="00A30809" w:rsidP="0050271C">
      <w:pPr>
        <w:pStyle w:val="af4"/>
        <w:ind w:firstLine="0"/>
      </w:pPr>
      <w:bookmarkStart w:id="2339" w:name="_Ref121988557"/>
      <w:r>
        <w:t xml:space="preserve">Таблица </w:t>
      </w:r>
      <w:fldSimple w:instr=" STYLEREF 1 \s ">
        <w:r w:rsidR="00FA1295">
          <w:rPr>
            <w:noProof/>
          </w:rPr>
          <w:t>5</w:t>
        </w:r>
      </w:fldSimple>
      <w:r>
        <w:t>.</w:t>
      </w:r>
      <w:fldSimple w:instr=" SEQ Таблица \* ARABIC \s 1 ">
        <w:r w:rsidR="00FA1295">
          <w:rPr>
            <w:noProof/>
          </w:rPr>
          <w:t>1</w:t>
        </w:r>
      </w:fldSimple>
      <w:bookmarkEnd w:id="2339"/>
      <w:r w:rsidRPr="003C5654">
        <w:t xml:space="preserve"> Загруженность сети V-</w:t>
      </w:r>
      <w:proofErr w:type="spellStart"/>
      <w:r w:rsidRPr="003C5654">
        <w:t>net</w:t>
      </w:r>
      <w:proofErr w:type="spellEnd"/>
    </w:p>
    <w:tbl>
      <w:tblPr>
        <w:tblStyle w:val="aff6"/>
        <w:tblW w:w="0" w:type="auto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071"/>
        <w:gridCol w:w="2807"/>
        <w:gridCol w:w="2448"/>
        <w:gridCol w:w="2585"/>
      </w:tblGrid>
      <w:tr w:rsidR="00A30809" w:rsidRPr="002F1FB7" w14:paraId="6CE896A1" w14:textId="77777777" w:rsidTr="005B5E43">
        <w:tc>
          <w:tcPr>
            <w:tcW w:w="2122" w:type="dxa"/>
            <w:vAlign w:val="center"/>
          </w:tcPr>
          <w:p w14:paraId="1C1F101F" w14:textId="77777777" w:rsidR="00A30809" w:rsidRDefault="00A30809" w:rsidP="005B5E43">
            <w:pPr>
              <w:pStyle w:val="aff0"/>
            </w:pPr>
            <w:r w:rsidRPr="003C5654">
              <w:t>Station</w:t>
            </w:r>
          </w:p>
        </w:tc>
        <w:tc>
          <w:tcPr>
            <w:tcW w:w="2889" w:type="dxa"/>
            <w:vAlign w:val="center"/>
          </w:tcPr>
          <w:p w14:paraId="6EBA4907" w14:textId="77777777" w:rsidR="00A30809" w:rsidRPr="003C5654" w:rsidRDefault="00A30809" w:rsidP="005B5E43">
            <w:pPr>
              <w:pStyle w:val="aff0"/>
            </w:pPr>
            <w:r>
              <w:t>D</w:t>
            </w:r>
            <w:r w:rsidRPr="003C5654">
              <w:t>escription</w:t>
            </w:r>
          </w:p>
        </w:tc>
        <w:tc>
          <w:tcPr>
            <w:tcW w:w="2522" w:type="dxa"/>
            <w:vAlign w:val="center"/>
          </w:tcPr>
          <w:p w14:paraId="7B909497" w14:textId="77777777" w:rsidR="00A30809" w:rsidRDefault="00A30809" w:rsidP="005B5E43">
            <w:pPr>
              <w:pStyle w:val="aff0"/>
            </w:pPr>
            <w:proofErr w:type="spellStart"/>
            <w:r w:rsidRPr="003C5654">
              <w:t>Vnet</w:t>
            </w:r>
            <w:proofErr w:type="spellEnd"/>
            <w:r w:rsidRPr="003C5654">
              <w:t xml:space="preserve"> Load</w:t>
            </w:r>
          </w:p>
        </w:tc>
        <w:tc>
          <w:tcPr>
            <w:tcW w:w="2662" w:type="dxa"/>
            <w:vAlign w:val="center"/>
          </w:tcPr>
          <w:p w14:paraId="74A15937" w14:textId="77777777" w:rsidR="00A30809" w:rsidRPr="003C5654" w:rsidRDefault="00A30809" w:rsidP="005B5E43">
            <w:pPr>
              <w:pStyle w:val="aff0"/>
            </w:pPr>
            <w:r w:rsidRPr="003C5654">
              <w:t>The frequency of token per minute</w:t>
            </w:r>
          </w:p>
        </w:tc>
      </w:tr>
      <w:tr w:rsidR="00A30809" w:rsidRPr="003C5654" w14:paraId="0201E8CA" w14:textId="77777777" w:rsidTr="005B5E43">
        <w:tc>
          <w:tcPr>
            <w:tcW w:w="2122" w:type="dxa"/>
            <w:vAlign w:val="center"/>
          </w:tcPr>
          <w:p w14:paraId="31E77DE0" w14:textId="77777777" w:rsidR="00A30809" w:rsidRPr="003C5654" w:rsidRDefault="00A30809" w:rsidP="005B5E43">
            <w:pPr>
              <w:pStyle w:val="aff0"/>
            </w:pPr>
            <w:r>
              <w:t>HIS0257</w:t>
            </w:r>
          </w:p>
        </w:tc>
        <w:tc>
          <w:tcPr>
            <w:tcW w:w="2889" w:type="dxa"/>
            <w:vAlign w:val="center"/>
          </w:tcPr>
          <w:p w14:paraId="18D4B6B2" w14:textId="77777777" w:rsidR="00A30809" w:rsidRPr="003C5654" w:rsidRDefault="00A30809" w:rsidP="005B5E43">
            <w:pPr>
              <w:pStyle w:val="aff0"/>
              <w:jc w:val="left"/>
            </w:pPr>
            <w:proofErr w:type="spellStart"/>
            <w:r>
              <w:t>Станция</w:t>
            </w:r>
            <w:proofErr w:type="spellEnd"/>
            <w:r>
              <w:t xml:space="preserve"> </w:t>
            </w:r>
            <w:proofErr w:type="spellStart"/>
            <w:r>
              <w:t>оператора</w:t>
            </w:r>
            <w:proofErr w:type="spellEnd"/>
          </w:p>
        </w:tc>
        <w:tc>
          <w:tcPr>
            <w:tcW w:w="2522" w:type="dxa"/>
            <w:vAlign w:val="center"/>
          </w:tcPr>
          <w:p w14:paraId="3371869C" w14:textId="77777777" w:rsidR="00A30809" w:rsidRPr="003C5654" w:rsidRDefault="00A30809" w:rsidP="005B5E43">
            <w:pPr>
              <w:pStyle w:val="aff0"/>
            </w:pPr>
            <w:r w:rsidRPr="003C5654">
              <w:t>65.379%</w:t>
            </w:r>
          </w:p>
        </w:tc>
        <w:tc>
          <w:tcPr>
            <w:tcW w:w="2662" w:type="dxa"/>
            <w:vAlign w:val="center"/>
          </w:tcPr>
          <w:p w14:paraId="2545CE23" w14:textId="77777777" w:rsidR="00A30809" w:rsidRPr="003C5654" w:rsidRDefault="00A30809" w:rsidP="005B5E43">
            <w:pPr>
              <w:pStyle w:val="aff0"/>
            </w:pPr>
            <w:r w:rsidRPr="003C5654">
              <w:t>26611</w:t>
            </w:r>
          </w:p>
        </w:tc>
      </w:tr>
      <w:tr w:rsidR="00A30809" w:rsidRPr="003C5654" w14:paraId="4E8EB2D8" w14:textId="77777777" w:rsidTr="005B5E43">
        <w:tc>
          <w:tcPr>
            <w:tcW w:w="2122" w:type="dxa"/>
            <w:vAlign w:val="center"/>
          </w:tcPr>
          <w:p w14:paraId="1E4C3938" w14:textId="77777777" w:rsidR="00A30809" w:rsidRPr="003C5654" w:rsidRDefault="00A30809" w:rsidP="005B5E43">
            <w:pPr>
              <w:pStyle w:val="aff0"/>
            </w:pPr>
            <w:r>
              <w:t>HIS0264</w:t>
            </w:r>
          </w:p>
        </w:tc>
        <w:tc>
          <w:tcPr>
            <w:tcW w:w="2889" w:type="dxa"/>
            <w:vAlign w:val="center"/>
          </w:tcPr>
          <w:p w14:paraId="6D3BD6C9" w14:textId="77777777" w:rsidR="00A30809" w:rsidRPr="003C5654" w:rsidRDefault="00A30809" w:rsidP="005B5E43">
            <w:pPr>
              <w:pStyle w:val="aff0"/>
              <w:jc w:val="left"/>
            </w:pPr>
            <w:proofErr w:type="spellStart"/>
            <w:r>
              <w:t>Станция</w:t>
            </w:r>
            <w:proofErr w:type="spellEnd"/>
            <w:r>
              <w:t xml:space="preserve"> </w:t>
            </w:r>
            <w:proofErr w:type="spellStart"/>
            <w:r>
              <w:t>инженера</w:t>
            </w:r>
            <w:proofErr w:type="spellEnd"/>
            <w:r>
              <w:t xml:space="preserve"> РСУ</w:t>
            </w:r>
          </w:p>
        </w:tc>
        <w:tc>
          <w:tcPr>
            <w:tcW w:w="2522" w:type="dxa"/>
            <w:vAlign w:val="center"/>
          </w:tcPr>
          <w:p w14:paraId="2BABCBC4" w14:textId="77777777" w:rsidR="00A30809" w:rsidRPr="003C5654" w:rsidRDefault="00A30809" w:rsidP="005B5E43">
            <w:pPr>
              <w:pStyle w:val="aff0"/>
            </w:pPr>
            <w:r w:rsidRPr="003C5654">
              <w:t>65.263%</w:t>
            </w:r>
          </w:p>
        </w:tc>
        <w:tc>
          <w:tcPr>
            <w:tcW w:w="2662" w:type="dxa"/>
            <w:vAlign w:val="center"/>
          </w:tcPr>
          <w:p w14:paraId="78B4E3A9" w14:textId="77777777" w:rsidR="00A30809" w:rsidRPr="003C5654" w:rsidRDefault="00A30809" w:rsidP="005B5E43">
            <w:pPr>
              <w:pStyle w:val="aff0"/>
            </w:pPr>
            <w:r w:rsidRPr="003C5654">
              <w:t>26700</w:t>
            </w:r>
          </w:p>
        </w:tc>
      </w:tr>
      <w:tr w:rsidR="00A30809" w:rsidRPr="003C5654" w14:paraId="67F4B60B" w14:textId="77777777" w:rsidTr="005B5E43">
        <w:tc>
          <w:tcPr>
            <w:tcW w:w="2122" w:type="dxa"/>
            <w:vAlign w:val="center"/>
          </w:tcPr>
          <w:p w14:paraId="536FEA66" w14:textId="77777777" w:rsidR="00A30809" w:rsidRPr="003C5654" w:rsidRDefault="00A30809" w:rsidP="005B5E43">
            <w:pPr>
              <w:pStyle w:val="aff0"/>
            </w:pPr>
            <w:r>
              <w:lastRenderedPageBreak/>
              <w:t>STN0250</w:t>
            </w:r>
          </w:p>
        </w:tc>
        <w:tc>
          <w:tcPr>
            <w:tcW w:w="2889" w:type="dxa"/>
            <w:vAlign w:val="center"/>
          </w:tcPr>
          <w:p w14:paraId="07803468" w14:textId="77777777" w:rsidR="00A30809" w:rsidRPr="003C5654" w:rsidRDefault="00A30809" w:rsidP="005B5E43">
            <w:pPr>
              <w:pStyle w:val="aff0"/>
              <w:jc w:val="left"/>
            </w:pPr>
            <w:proofErr w:type="spellStart"/>
            <w:r>
              <w:t>Сервер</w:t>
            </w:r>
            <w:proofErr w:type="spellEnd"/>
            <w:r>
              <w:t xml:space="preserve"> OPC</w:t>
            </w:r>
          </w:p>
        </w:tc>
        <w:tc>
          <w:tcPr>
            <w:tcW w:w="2522" w:type="dxa"/>
            <w:vAlign w:val="center"/>
          </w:tcPr>
          <w:p w14:paraId="5C673C17" w14:textId="77777777" w:rsidR="00A30809" w:rsidRPr="003C5654" w:rsidRDefault="00A30809" w:rsidP="005B5E43">
            <w:pPr>
              <w:pStyle w:val="aff0"/>
            </w:pPr>
            <w:r w:rsidRPr="003C5654">
              <w:t>63.770%</w:t>
            </w:r>
          </w:p>
        </w:tc>
        <w:tc>
          <w:tcPr>
            <w:tcW w:w="2662" w:type="dxa"/>
            <w:vAlign w:val="center"/>
          </w:tcPr>
          <w:p w14:paraId="7F79350A" w14:textId="77777777" w:rsidR="00A30809" w:rsidRPr="003C5654" w:rsidRDefault="00A30809" w:rsidP="005B5E43">
            <w:pPr>
              <w:pStyle w:val="aff0"/>
            </w:pPr>
            <w:r w:rsidRPr="003C5654">
              <w:t>27848</w:t>
            </w:r>
          </w:p>
        </w:tc>
      </w:tr>
    </w:tbl>
    <w:p w14:paraId="31F8B61D" w14:textId="77777777" w:rsidR="00A30809" w:rsidRDefault="00A30809" w:rsidP="005B5E43">
      <w:pPr>
        <w:pStyle w:val="af4"/>
      </w:pPr>
      <w:r>
        <w:t>Д</w:t>
      </w:r>
      <w:r w:rsidRPr="0016010B">
        <w:t xml:space="preserve">ля обеспечения информационного обмена, все рабочие станции дополнительно соединены в локальную сеть стандарта </w:t>
      </w:r>
      <w:proofErr w:type="spellStart"/>
      <w:r w:rsidRPr="0016010B">
        <w:t>Ethernet</w:t>
      </w:r>
      <w:proofErr w:type="spellEnd"/>
      <w:r w:rsidRPr="0016010B">
        <w:t xml:space="preserve"> – сеть PIN (общезав</w:t>
      </w:r>
      <w:r>
        <w:t>о</w:t>
      </w:r>
      <w:r w:rsidRPr="0016010B">
        <w:t xml:space="preserve">дская информационная сеть, ЛВС общего назначения). Данная сеть строится по топологии «звезда». Узловым элементом данной сети является </w:t>
      </w:r>
      <w:proofErr w:type="spellStart"/>
      <w:r w:rsidRPr="0016010B">
        <w:t>Ethernet</w:t>
      </w:r>
      <w:proofErr w:type="spellEnd"/>
      <w:r w:rsidRPr="0016010B">
        <w:t xml:space="preserve">-коммутатор сети </w:t>
      </w:r>
      <w:r w:rsidRPr="005B5E43">
        <w:t>SW</w:t>
      </w:r>
      <w:r w:rsidRPr="00502735">
        <w:t>3.1</w:t>
      </w:r>
      <w:r w:rsidRPr="0016010B">
        <w:t>, установленный в шкаф</w:t>
      </w:r>
      <w:r>
        <w:t>у</w:t>
      </w:r>
      <w:r w:rsidRPr="0016010B">
        <w:t xml:space="preserve"> </w:t>
      </w:r>
      <w:r w:rsidRPr="005B5E43">
        <w:t>OPC</w:t>
      </w:r>
      <w:r w:rsidRPr="00A37F85">
        <w:t xml:space="preserve"> </w:t>
      </w:r>
      <w:r>
        <w:t>Сервер</w:t>
      </w:r>
      <w:r w:rsidRPr="00502735">
        <w:t xml:space="preserve"> </w:t>
      </w:r>
      <w:r>
        <w:t>(корп. 0420, Аппаратная № 2)</w:t>
      </w:r>
      <w:r w:rsidRPr="0016010B">
        <w:t xml:space="preserve">. Для подключения сети на рабочих станциях используются встроенные сетевые карты. Средой передачи данных в данной сети является кабель </w:t>
      </w:r>
      <w:r>
        <w:t xml:space="preserve">типа </w:t>
      </w:r>
      <w:r w:rsidRPr="0016010B">
        <w:t>витая пара. Максимальная скорость передачи данных составляет 1 Гбит</w:t>
      </w:r>
      <w:r>
        <w:t>/с.</w:t>
      </w:r>
    </w:p>
    <w:p w14:paraId="2D6F4284" w14:textId="105AD592" w:rsidR="005B5E43" w:rsidRPr="00DB15F4" w:rsidRDefault="00A30809" w:rsidP="005B5E43">
      <w:pPr>
        <w:pStyle w:val="af4"/>
      </w:pPr>
      <w:r>
        <w:t xml:space="preserve">Конфигурация ПО сервера </w:t>
      </w:r>
      <w:r w:rsidRPr="005B5E43">
        <w:t>OPC</w:t>
      </w:r>
      <w:r w:rsidRPr="00E35FD4">
        <w:t xml:space="preserve"> </w:t>
      </w:r>
      <w:r>
        <w:t xml:space="preserve">представлена в </w:t>
      </w:r>
      <w:r>
        <w:fldChar w:fldCharType="begin"/>
      </w:r>
      <w:r>
        <w:instrText xml:space="preserve"> REF _Ref121170146 \h  \* MERGEFORMAT </w:instrText>
      </w:r>
      <w:r>
        <w:fldChar w:fldCharType="separate"/>
      </w:r>
      <w:r w:rsidR="00FA1295">
        <w:t>Таблиц</w:t>
      </w:r>
      <w:r w:rsidR="004758AF">
        <w:t>е</w:t>
      </w:r>
      <w:r w:rsidR="00FA1295">
        <w:t xml:space="preserve"> 5.2</w:t>
      </w:r>
      <w:r>
        <w:fldChar w:fldCharType="end"/>
      </w:r>
      <w:r>
        <w:t xml:space="preserve">, конфигурация утилиты </w:t>
      </w:r>
      <w:r w:rsidRPr="005B5E43">
        <w:t>IT</w:t>
      </w:r>
      <w:r w:rsidRPr="00A2624B">
        <w:t xml:space="preserve"> </w:t>
      </w:r>
      <w:proofErr w:type="spellStart"/>
      <w:r w:rsidRPr="005B5E43">
        <w:t>Security</w:t>
      </w:r>
      <w:proofErr w:type="spellEnd"/>
      <w:r w:rsidRPr="00A2624B">
        <w:t xml:space="preserve"> </w:t>
      </w:r>
      <w:proofErr w:type="spellStart"/>
      <w:r w:rsidRPr="005B5E43">
        <w:t>Tool</w:t>
      </w:r>
      <w:proofErr w:type="spellEnd"/>
      <w:r w:rsidRPr="00A2624B">
        <w:t xml:space="preserve"> </w:t>
      </w:r>
      <w:r>
        <w:t xml:space="preserve">представлена в </w:t>
      </w:r>
      <w:r>
        <w:fldChar w:fldCharType="begin"/>
      </w:r>
      <w:r>
        <w:instrText xml:space="preserve"> REF _Ref121170249 \h  \* MERGEFORMAT </w:instrText>
      </w:r>
      <w:r>
        <w:fldChar w:fldCharType="separate"/>
      </w:r>
      <w:r w:rsidR="00FA1295">
        <w:t>Таблиц</w:t>
      </w:r>
      <w:r w:rsidR="004758AF">
        <w:t>е</w:t>
      </w:r>
      <w:r w:rsidR="00FA1295">
        <w:t xml:space="preserve"> 5.3</w:t>
      </w:r>
      <w:r>
        <w:fldChar w:fldCharType="end"/>
      </w:r>
      <w:r>
        <w:t xml:space="preserve">, загруженность сервера </w:t>
      </w:r>
      <w:r w:rsidRPr="005B5E43">
        <w:t>OPC</w:t>
      </w:r>
      <w:r w:rsidRPr="00DB15F4">
        <w:t xml:space="preserve"> </w:t>
      </w:r>
      <w:r>
        <w:t xml:space="preserve">представлена в </w:t>
      </w:r>
      <w:r>
        <w:fldChar w:fldCharType="begin"/>
      </w:r>
      <w:r>
        <w:instrText xml:space="preserve"> REF _Ref121170291 \h  \* MERGEFORMAT </w:instrText>
      </w:r>
      <w:r>
        <w:fldChar w:fldCharType="separate"/>
      </w:r>
      <w:r w:rsidR="00FA1295">
        <w:t>Таблиц</w:t>
      </w:r>
      <w:r w:rsidR="004758AF">
        <w:t>е</w:t>
      </w:r>
      <w:r w:rsidR="00FA1295">
        <w:t xml:space="preserve"> 5.4</w:t>
      </w:r>
      <w:r>
        <w:fldChar w:fldCharType="end"/>
      </w:r>
      <w:r>
        <w:t xml:space="preserve">, конфигурация сетевых параметров </w:t>
      </w:r>
      <w:r w:rsidRPr="00DB15F4">
        <w:t>адаптеров представлена в</w:t>
      </w:r>
      <w:r>
        <w:t xml:space="preserve"> </w:t>
      </w:r>
      <w:r w:rsidRPr="00FA1295">
        <w:t>Таблице</w:t>
      </w:r>
      <w:r w:rsidR="00FA1295">
        <w:t xml:space="preserve"> 5.</w:t>
      </w:r>
      <w:r w:rsidR="00D26A1D">
        <w:t>5</w:t>
      </w:r>
      <w:r w:rsidR="00FA1295">
        <w:t>.</w:t>
      </w:r>
    </w:p>
    <w:p w14:paraId="574F027A" w14:textId="72A98F3A" w:rsidR="00A30809" w:rsidRDefault="00A30809" w:rsidP="0050271C">
      <w:pPr>
        <w:pStyle w:val="af4"/>
        <w:ind w:firstLine="0"/>
      </w:pPr>
      <w:bookmarkStart w:id="2340" w:name="_Ref121170146"/>
      <w:r>
        <w:t xml:space="preserve">Таблица </w:t>
      </w:r>
      <w:fldSimple w:instr=" STYLEREF 1 \s ">
        <w:r w:rsidR="00FA1295">
          <w:rPr>
            <w:noProof/>
          </w:rPr>
          <w:t>5</w:t>
        </w:r>
      </w:fldSimple>
      <w:r>
        <w:t>.</w:t>
      </w:r>
      <w:fldSimple w:instr=" SEQ Таблица \* ARABIC \s 1 ">
        <w:r w:rsidR="00FA1295">
          <w:rPr>
            <w:noProof/>
          </w:rPr>
          <w:t>2</w:t>
        </w:r>
      </w:fldSimple>
      <w:bookmarkEnd w:id="2340"/>
      <w:r w:rsidRPr="00C50EE7">
        <w:t xml:space="preserve"> Конфигурация ПО сервера OPC (STN0250)</w:t>
      </w:r>
    </w:p>
    <w:tbl>
      <w:tblPr>
        <w:tblW w:w="10205" w:type="dxa"/>
        <w:tblLook w:val="04A0" w:firstRow="1" w:lastRow="0" w:firstColumn="1" w:lastColumn="0" w:noHBand="0" w:noVBand="1"/>
      </w:tblPr>
      <w:tblGrid>
        <w:gridCol w:w="3402"/>
        <w:gridCol w:w="6803"/>
      </w:tblGrid>
      <w:tr w:rsidR="00A30809" w:rsidRPr="00DB15F4" w14:paraId="5BC98430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ED7F7" w14:textId="77777777" w:rsidR="00A30809" w:rsidRPr="00E35FD4" w:rsidRDefault="00A30809" w:rsidP="005B5E43">
            <w:pPr>
              <w:pStyle w:val="aff0"/>
              <w:jc w:val="left"/>
            </w:pPr>
            <w:r>
              <w:t>Product model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FE9CE" w14:textId="77777777" w:rsidR="00A30809" w:rsidRPr="00DB15F4" w:rsidRDefault="00A30809" w:rsidP="005B5E43">
            <w:pPr>
              <w:pStyle w:val="aff0"/>
              <w:jc w:val="left"/>
            </w:pPr>
            <w:r>
              <w:t>Revision</w:t>
            </w:r>
          </w:p>
        </w:tc>
      </w:tr>
      <w:tr w:rsidR="00A30809" w:rsidRPr="00DB15F4" w14:paraId="5161AA17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CE1051F" w14:textId="77777777" w:rsidR="00A30809" w:rsidRPr="00DB15F4" w:rsidRDefault="00A30809" w:rsidP="005B5E43">
            <w:pPr>
              <w:pStyle w:val="aff0"/>
              <w:jc w:val="left"/>
            </w:pPr>
            <w:r>
              <w:t>NTPF100-S11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F8E4E61" w14:textId="77777777" w:rsidR="00A30809" w:rsidRPr="00DB15F4" w:rsidRDefault="00A30809" w:rsidP="005B5E43">
            <w:pPr>
              <w:pStyle w:val="aff0"/>
              <w:jc w:val="left"/>
            </w:pPr>
            <w:r>
              <w:t>R3.79.00</w:t>
            </w:r>
          </w:p>
        </w:tc>
      </w:tr>
    </w:tbl>
    <w:p w14:paraId="6C98CE1B" w14:textId="77777777" w:rsidR="00225A30" w:rsidRDefault="00225A30" w:rsidP="0050271C">
      <w:pPr>
        <w:pStyle w:val="af4"/>
        <w:ind w:firstLine="0"/>
      </w:pPr>
      <w:bookmarkStart w:id="2341" w:name="_Ref121170249"/>
    </w:p>
    <w:p w14:paraId="2AC71FCE" w14:textId="3DFEA1FA" w:rsidR="00A30809" w:rsidRDefault="00A30809" w:rsidP="0050271C">
      <w:pPr>
        <w:pStyle w:val="af4"/>
        <w:ind w:firstLine="0"/>
      </w:pPr>
      <w:r>
        <w:t xml:space="preserve">Таблица </w:t>
      </w:r>
      <w:fldSimple w:instr=" STYLEREF 1 \s ">
        <w:r w:rsidR="00FA1295">
          <w:rPr>
            <w:noProof/>
          </w:rPr>
          <w:t>5</w:t>
        </w:r>
      </w:fldSimple>
      <w:r>
        <w:t>.</w:t>
      </w:r>
      <w:fldSimple w:instr=" SEQ Таблица \* ARABIC \s 1 ">
        <w:r w:rsidR="00FA1295">
          <w:rPr>
            <w:noProof/>
          </w:rPr>
          <w:t>3</w:t>
        </w:r>
      </w:fldSimple>
      <w:bookmarkEnd w:id="2341"/>
      <w:r w:rsidRPr="00C50EE7">
        <w:t xml:space="preserve"> Конфигурация утилиты IT </w:t>
      </w:r>
      <w:proofErr w:type="spellStart"/>
      <w:r w:rsidRPr="00C50EE7">
        <w:t>Security</w:t>
      </w:r>
      <w:proofErr w:type="spellEnd"/>
      <w:r w:rsidRPr="00C50EE7">
        <w:t xml:space="preserve"> </w:t>
      </w:r>
      <w:proofErr w:type="spellStart"/>
      <w:r w:rsidRPr="00C50EE7">
        <w:t>Tool</w:t>
      </w:r>
      <w:proofErr w:type="spellEnd"/>
      <w:r w:rsidRPr="00C50EE7">
        <w:t xml:space="preserve"> сервера OPC (STN0250)</w:t>
      </w:r>
    </w:p>
    <w:tbl>
      <w:tblPr>
        <w:tblW w:w="10205" w:type="dxa"/>
        <w:tblLook w:val="04A0" w:firstRow="1" w:lastRow="0" w:firstColumn="1" w:lastColumn="0" w:noHBand="0" w:noVBand="1"/>
      </w:tblPr>
      <w:tblGrid>
        <w:gridCol w:w="3402"/>
        <w:gridCol w:w="6803"/>
      </w:tblGrid>
      <w:tr w:rsidR="00A30809" w:rsidRPr="00DB15F4" w14:paraId="416B323A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1BE772" w14:textId="77777777" w:rsidR="00A30809" w:rsidRPr="00E35FD4" w:rsidRDefault="00A30809" w:rsidP="005B5E43">
            <w:pPr>
              <w:pStyle w:val="aff0"/>
              <w:jc w:val="left"/>
            </w:pPr>
            <w:r>
              <w:t>IT security version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AD070" w14:textId="77777777" w:rsidR="00A30809" w:rsidRPr="00DB15F4" w:rsidRDefault="00A30809" w:rsidP="005B5E43">
            <w:pPr>
              <w:pStyle w:val="aff0"/>
              <w:jc w:val="left"/>
            </w:pPr>
            <w:r>
              <w:t>2.0</w:t>
            </w:r>
          </w:p>
        </w:tc>
      </w:tr>
      <w:tr w:rsidR="00A30809" w:rsidRPr="00DB15F4" w14:paraId="48D26F6D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72B73B" w14:textId="77777777" w:rsidR="00A30809" w:rsidRPr="00DB15F4" w:rsidRDefault="00A30809" w:rsidP="005B5E43">
            <w:pPr>
              <w:pStyle w:val="aff0"/>
              <w:jc w:val="left"/>
            </w:pPr>
            <w:r>
              <w:t>Security model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EC3C4E" w14:textId="77777777" w:rsidR="00A30809" w:rsidRPr="00DB15F4" w:rsidRDefault="00A30809" w:rsidP="005B5E43">
            <w:pPr>
              <w:pStyle w:val="aff0"/>
              <w:jc w:val="left"/>
            </w:pPr>
            <w:r>
              <w:t>Standard</w:t>
            </w:r>
          </w:p>
        </w:tc>
      </w:tr>
      <w:tr w:rsidR="00A30809" w:rsidRPr="00DB15F4" w14:paraId="1028A6D1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098270" w14:textId="77777777" w:rsidR="00A30809" w:rsidRDefault="00A30809" w:rsidP="005B5E43">
            <w:pPr>
              <w:pStyle w:val="aff0"/>
              <w:jc w:val="left"/>
            </w:pPr>
            <w:r>
              <w:t>User management type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3DDD45D" w14:textId="77777777" w:rsidR="00A30809" w:rsidRDefault="00A30809" w:rsidP="005B5E43">
            <w:pPr>
              <w:pStyle w:val="aff0"/>
              <w:jc w:val="left"/>
            </w:pPr>
            <w:r>
              <w:t>Combination</w:t>
            </w:r>
          </w:p>
        </w:tc>
      </w:tr>
      <w:tr w:rsidR="00A30809" w:rsidRPr="00DB15F4" w14:paraId="5613F6B2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29447CB" w14:textId="77777777" w:rsidR="00A30809" w:rsidRDefault="00A30809" w:rsidP="005B5E43">
            <w:pPr>
              <w:pStyle w:val="aff0"/>
              <w:jc w:val="left"/>
            </w:pPr>
            <w:r>
              <w:t>Domain link status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D92DC24" w14:textId="77777777" w:rsidR="00A30809" w:rsidRDefault="00A30809" w:rsidP="005B5E43">
            <w:pPr>
              <w:pStyle w:val="aff0"/>
              <w:jc w:val="left"/>
            </w:pPr>
            <w:r>
              <w:t>Not linked</w:t>
            </w:r>
          </w:p>
        </w:tc>
      </w:tr>
      <w:tr w:rsidR="00A30809" w:rsidRPr="00DB15F4" w14:paraId="6D75494B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6EBDC2F" w14:textId="77777777" w:rsidR="00A30809" w:rsidRDefault="00A30809" w:rsidP="005B5E43">
            <w:pPr>
              <w:pStyle w:val="aff0"/>
              <w:jc w:val="left"/>
            </w:pPr>
            <w:r>
              <w:t>Domain join status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6AE8E4" w14:textId="77777777" w:rsidR="00A30809" w:rsidRDefault="00A30809" w:rsidP="005B5E43">
            <w:pPr>
              <w:pStyle w:val="aff0"/>
              <w:jc w:val="left"/>
            </w:pPr>
            <w:r>
              <w:t>Joined</w:t>
            </w:r>
          </w:p>
        </w:tc>
      </w:tr>
    </w:tbl>
    <w:p w14:paraId="2E5F5EA9" w14:textId="77777777" w:rsidR="00225A30" w:rsidRDefault="00225A30" w:rsidP="0050271C">
      <w:pPr>
        <w:pStyle w:val="af4"/>
        <w:ind w:firstLine="0"/>
      </w:pPr>
      <w:bookmarkStart w:id="2342" w:name="_Ref121170291"/>
    </w:p>
    <w:p w14:paraId="4789B39D" w14:textId="64B5D2A8" w:rsidR="00A30809" w:rsidRDefault="00A30809" w:rsidP="0050271C">
      <w:pPr>
        <w:pStyle w:val="af4"/>
        <w:ind w:firstLine="0"/>
      </w:pPr>
      <w:r>
        <w:t xml:space="preserve">Таблица </w:t>
      </w:r>
      <w:fldSimple w:instr=" STYLEREF 1 \s ">
        <w:r w:rsidR="00FA1295">
          <w:rPr>
            <w:noProof/>
          </w:rPr>
          <w:t>5</w:t>
        </w:r>
      </w:fldSimple>
      <w:r>
        <w:t>.</w:t>
      </w:r>
      <w:fldSimple w:instr=" SEQ Таблица \* ARABIC \s 1 ">
        <w:r w:rsidR="00FA1295">
          <w:rPr>
            <w:noProof/>
          </w:rPr>
          <w:t>4</w:t>
        </w:r>
      </w:fldSimple>
      <w:bookmarkEnd w:id="2342"/>
      <w:r w:rsidRPr="00C50EE7">
        <w:t xml:space="preserve"> Загруженность сервера OPC (STN0250)</w:t>
      </w:r>
    </w:p>
    <w:tbl>
      <w:tblPr>
        <w:tblW w:w="10205" w:type="dxa"/>
        <w:tblLook w:val="04A0" w:firstRow="1" w:lastRow="0" w:firstColumn="1" w:lastColumn="0" w:noHBand="0" w:noVBand="1"/>
      </w:tblPr>
      <w:tblGrid>
        <w:gridCol w:w="3402"/>
        <w:gridCol w:w="6803"/>
      </w:tblGrid>
      <w:tr w:rsidR="00A30809" w:rsidRPr="00DB15F4" w14:paraId="65D14196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C6122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Computer Name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E719B0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STN0250</w:t>
            </w:r>
          </w:p>
        </w:tc>
      </w:tr>
      <w:tr w:rsidR="00A30809" w:rsidRPr="00DB15F4" w14:paraId="565D19CD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E10BA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IP Address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64855D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172.16.2.50/192.168.180.2/169.254.105.25/192.168.15.4/172.19.2.50</w:t>
            </w:r>
          </w:p>
        </w:tc>
      </w:tr>
      <w:tr w:rsidR="00A30809" w:rsidRPr="00DB15F4" w14:paraId="10644E7F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39F38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Number of Clients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F007B4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3</w:t>
            </w:r>
          </w:p>
        </w:tc>
      </w:tr>
      <w:tr w:rsidR="00A30809" w:rsidRPr="00DB15F4" w14:paraId="4BC8603F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242A43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Number of Group Object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763B29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5</w:t>
            </w:r>
          </w:p>
        </w:tc>
      </w:tr>
      <w:tr w:rsidR="00A30809" w:rsidRPr="00DB15F4" w14:paraId="571DDBC6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12E3F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 xml:space="preserve">Number of </w:t>
            </w:r>
            <w:proofErr w:type="spellStart"/>
            <w:r w:rsidRPr="00DB15F4">
              <w:t>ItemID</w:t>
            </w:r>
            <w:proofErr w:type="spellEnd"/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80D2A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4553</w:t>
            </w:r>
          </w:p>
        </w:tc>
      </w:tr>
      <w:tr w:rsidR="00A30809" w:rsidRPr="00DB15F4" w14:paraId="33A363CE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851AC4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Device Read Data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090E5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0/sec</w:t>
            </w:r>
          </w:p>
        </w:tc>
      </w:tr>
      <w:tr w:rsidR="00A30809" w:rsidRPr="00DB15F4" w14:paraId="59ABC3E6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389BAC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Cache Read Data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B8D40C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152/sec</w:t>
            </w:r>
          </w:p>
        </w:tc>
      </w:tr>
      <w:tr w:rsidR="00A30809" w:rsidRPr="00DB15F4" w14:paraId="2754AFEE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72BFE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Write Data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F7628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0/sec</w:t>
            </w:r>
          </w:p>
        </w:tc>
      </w:tr>
      <w:tr w:rsidR="00A30809" w:rsidRPr="00DB15F4" w14:paraId="71F91217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EDF74D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Total Data Access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354DDE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152/sec</w:t>
            </w:r>
          </w:p>
        </w:tc>
      </w:tr>
      <w:tr w:rsidR="00A30809" w:rsidRPr="00F44700" w14:paraId="74FA8A41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7F164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Throughput maximum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47F0B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2000 data/sec</w:t>
            </w:r>
          </w:p>
        </w:tc>
      </w:tr>
    </w:tbl>
    <w:p w14:paraId="4A96E7D5" w14:textId="77777777" w:rsidR="00A30809" w:rsidRDefault="00A30809" w:rsidP="00A30809">
      <w:pPr>
        <w:pStyle w:val="affff8"/>
        <w:keepNext/>
      </w:pPr>
      <w:bookmarkStart w:id="2343" w:name="_Ref121170329"/>
    </w:p>
    <w:p w14:paraId="1A48B8EA" w14:textId="727BA6F9" w:rsidR="00A30809" w:rsidRDefault="00A30809" w:rsidP="0050271C">
      <w:pPr>
        <w:pStyle w:val="af4"/>
        <w:ind w:firstLine="0"/>
      </w:pPr>
      <w:r>
        <w:t xml:space="preserve">Таблица </w:t>
      </w:r>
      <w:fldSimple w:instr=" STYLEREF 1 \s ">
        <w:r w:rsidR="00FA1295">
          <w:rPr>
            <w:noProof/>
          </w:rPr>
          <w:t>5</w:t>
        </w:r>
      </w:fldSimple>
      <w:r>
        <w:t>.</w:t>
      </w:r>
      <w:fldSimple w:instr=" SEQ Таблица \* ARABIC \s 1 ">
        <w:r w:rsidR="00FA1295">
          <w:rPr>
            <w:noProof/>
          </w:rPr>
          <w:t>5</w:t>
        </w:r>
      </w:fldSimple>
      <w:bookmarkEnd w:id="2343"/>
      <w:r w:rsidRPr="00C50EE7">
        <w:t xml:space="preserve"> Конфигурация сетевых параметров адаптеров сервера OPC (STN0250)</w:t>
      </w:r>
    </w:p>
    <w:tbl>
      <w:tblPr>
        <w:tblW w:w="102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02"/>
        <w:gridCol w:w="3402"/>
        <w:gridCol w:w="3402"/>
      </w:tblGrid>
      <w:tr w:rsidR="00A30809" w:rsidRPr="005930DC" w14:paraId="38772B17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72EA9703" w14:textId="77777777" w:rsidR="00A30809" w:rsidRPr="005930DC" w:rsidRDefault="00A30809" w:rsidP="005B5E43">
            <w:pPr>
              <w:pStyle w:val="aff0"/>
            </w:pPr>
            <w:r w:rsidRPr="005930DC">
              <w:t>Port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2CB03C29" w14:textId="77777777" w:rsidR="00A30809" w:rsidRPr="005930DC" w:rsidRDefault="00A30809" w:rsidP="005B5E43">
            <w:pPr>
              <w:pStyle w:val="aff0"/>
            </w:pPr>
            <w:r w:rsidRPr="005930DC">
              <w:t>Name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0000C44B" w14:textId="77777777" w:rsidR="00A30809" w:rsidRPr="005930DC" w:rsidRDefault="00A30809" w:rsidP="005B5E43">
            <w:pPr>
              <w:pStyle w:val="aff0"/>
            </w:pPr>
            <w:r w:rsidRPr="005930DC">
              <w:t>IP</w:t>
            </w:r>
          </w:p>
        </w:tc>
      </w:tr>
      <w:tr w:rsidR="00A30809" w:rsidRPr="005930DC" w14:paraId="6B0356FA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</w:tcPr>
          <w:p w14:paraId="4EBCF3E3" w14:textId="77777777" w:rsidR="00A30809" w:rsidRPr="00C355AA" w:rsidRDefault="00A30809" w:rsidP="005B5E43">
            <w:pPr>
              <w:pStyle w:val="aff0"/>
            </w:pPr>
            <w:r>
              <w:t>V-net</w:t>
            </w:r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41E52D9F" w14:textId="77777777" w:rsidR="00A30809" w:rsidRPr="00C355AA" w:rsidRDefault="00A30809" w:rsidP="005B5E43">
            <w:pPr>
              <w:pStyle w:val="aff0"/>
            </w:pPr>
            <w:r>
              <w:t>V-net</w:t>
            </w:r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101404A8" w14:textId="77777777" w:rsidR="00A30809" w:rsidRPr="005930DC" w:rsidRDefault="00A30809" w:rsidP="005B5E43">
            <w:pPr>
              <w:pStyle w:val="aff0"/>
            </w:pPr>
            <w:r>
              <w:t>172.16.2.50</w:t>
            </w:r>
          </w:p>
        </w:tc>
      </w:tr>
      <w:tr w:rsidR="00A30809" w:rsidRPr="005930DC" w14:paraId="1F51A7C5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7A2CACA1" w14:textId="77777777" w:rsidR="00A30809" w:rsidRPr="005930DC" w:rsidRDefault="00A30809" w:rsidP="005B5E43">
            <w:pPr>
              <w:pStyle w:val="aff0"/>
            </w:pPr>
            <w:r w:rsidRPr="005930DC">
              <w:lastRenderedPageBreak/>
              <w:t>Eth1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1EE7876A" w14:textId="77777777" w:rsidR="00A30809" w:rsidRPr="005930DC" w:rsidRDefault="00A30809" w:rsidP="005B5E43">
            <w:pPr>
              <w:pStyle w:val="aff0"/>
            </w:pPr>
            <w:r w:rsidRPr="005930DC">
              <w:t>PIN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3342A8C7" w14:textId="77777777" w:rsidR="00A30809" w:rsidRPr="005930DC" w:rsidRDefault="00A30809" w:rsidP="005B5E43">
            <w:pPr>
              <w:pStyle w:val="aff0"/>
            </w:pPr>
            <w:r>
              <w:t>172.19</w:t>
            </w:r>
            <w:r w:rsidRPr="005930DC">
              <w:t>.2.50</w:t>
            </w:r>
          </w:p>
        </w:tc>
      </w:tr>
      <w:tr w:rsidR="00A30809" w:rsidRPr="005930DC" w14:paraId="11173C93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1A9E035D" w14:textId="77777777" w:rsidR="00A30809" w:rsidRPr="005930DC" w:rsidRDefault="00A30809" w:rsidP="005B5E43">
            <w:pPr>
              <w:pStyle w:val="aff0"/>
            </w:pPr>
            <w:r w:rsidRPr="005930DC">
              <w:t>Eth2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3AF3D59C" w14:textId="77777777" w:rsidR="00A30809" w:rsidRPr="005930DC" w:rsidRDefault="00A30809" w:rsidP="005B5E43">
            <w:pPr>
              <w:pStyle w:val="aff0"/>
            </w:pPr>
            <w:proofErr w:type="spellStart"/>
            <w:r w:rsidRPr="005930DC">
              <w:t>не</w:t>
            </w:r>
            <w:proofErr w:type="spellEnd"/>
            <w:r w:rsidRPr="005930DC">
              <w:t xml:space="preserve"> </w:t>
            </w:r>
            <w:proofErr w:type="spellStart"/>
            <w:r w:rsidRPr="005930DC">
              <w:t>используется</w:t>
            </w:r>
            <w:proofErr w:type="spellEnd"/>
          </w:p>
        </w:tc>
        <w:tc>
          <w:tcPr>
            <w:tcW w:w="3402" w:type="dxa"/>
            <w:shd w:val="clear" w:color="auto" w:fill="auto"/>
            <w:vAlign w:val="center"/>
          </w:tcPr>
          <w:p w14:paraId="37569ECF" w14:textId="77777777" w:rsidR="00A30809" w:rsidRPr="006F5CFD" w:rsidRDefault="00A30809" w:rsidP="005B5E43">
            <w:pPr>
              <w:pStyle w:val="aff0"/>
            </w:pPr>
            <w:r>
              <w:t>-</w:t>
            </w:r>
          </w:p>
        </w:tc>
      </w:tr>
      <w:tr w:rsidR="00A30809" w:rsidRPr="005930DC" w14:paraId="1A5BA13E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</w:tcPr>
          <w:p w14:paraId="437B90EB" w14:textId="77777777" w:rsidR="00A30809" w:rsidRPr="005930DC" w:rsidRDefault="00A30809" w:rsidP="005B5E43">
            <w:pPr>
              <w:pStyle w:val="aff0"/>
            </w:pPr>
            <w:r w:rsidRPr="005930DC">
              <w:t>Eth3</w:t>
            </w:r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76736614" w14:textId="77777777" w:rsidR="00A30809" w:rsidRPr="005930DC" w:rsidRDefault="00A30809" w:rsidP="005B5E43">
            <w:pPr>
              <w:pStyle w:val="aff0"/>
            </w:pPr>
            <w:proofErr w:type="spellStart"/>
            <w:r w:rsidRPr="005930DC">
              <w:t>не</w:t>
            </w:r>
            <w:proofErr w:type="spellEnd"/>
            <w:r w:rsidRPr="005930DC">
              <w:t xml:space="preserve"> </w:t>
            </w:r>
            <w:proofErr w:type="spellStart"/>
            <w:r w:rsidRPr="005930DC">
              <w:t>используется</w:t>
            </w:r>
            <w:proofErr w:type="spellEnd"/>
          </w:p>
        </w:tc>
        <w:tc>
          <w:tcPr>
            <w:tcW w:w="3402" w:type="dxa"/>
            <w:shd w:val="clear" w:color="auto" w:fill="auto"/>
            <w:vAlign w:val="center"/>
          </w:tcPr>
          <w:p w14:paraId="441FFDE2" w14:textId="77777777" w:rsidR="00A30809" w:rsidRPr="006F5CFD" w:rsidRDefault="00A30809" w:rsidP="005B5E43">
            <w:pPr>
              <w:pStyle w:val="aff0"/>
            </w:pPr>
            <w:r>
              <w:t>-</w:t>
            </w:r>
          </w:p>
        </w:tc>
      </w:tr>
      <w:tr w:rsidR="00A30809" w:rsidRPr="00F44700" w14:paraId="4C0707ED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48458EB5" w14:textId="77777777" w:rsidR="00A30809" w:rsidRPr="005930DC" w:rsidRDefault="00A30809" w:rsidP="005B5E43">
            <w:pPr>
              <w:pStyle w:val="aff0"/>
            </w:pPr>
            <w:r w:rsidRPr="005930DC">
              <w:t>Eth4</w:t>
            </w:r>
          </w:p>
        </w:tc>
        <w:tc>
          <w:tcPr>
            <w:tcW w:w="3402" w:type="dxa"/>
            <w:shd w:val="clear" w:color="auto" w:fill="auto"/>
            <w:noWrap/>
            <w:hideMark/>
          </w:tcPr>
          <w:p w14:paraId="2F807EA9" w14:textId="77777777" w:rsidR="00A30809" w:rsidRPr="005930DC" w:rsidRDefault="00A30809" w:rsidP="005B5E43">
            <w:pPr>
              <w:pStyle w:val="aff0"/>
            </w:pPr>
            <w:proofErr w:type="spellStart"/>
            <w:r w:rsidRPr="005930DC">
              <w:t>не</w:t>
            </w:r>
            <w:proofErr w:type="spellEnd"/>
            <w:r w:rsidRPr="005930DC">
              <w:t xml:space="preserve"> </w:t>
            </w:r>
            <w:proofErr w:type="spellStart"/>
            <w:r w:rsidRPr="005930DC">
              <w:t>используется</w:t>
            </w:r>
            <w:proofErr w:type="spellEnd"/>
          </w:p>
        </w:tc>
        <w:tc>
          <w:tcPr>
            <w:tcW w:w="3402" w:type="dxa"/>
            <w:shd w:val="clear" w:color="auto" w:fill="auto"/>
          </w:tcPr>
          <w:p w14:paraId="6F87E91E" w14:textId="77777777" w:rsidR="00A30809" w:rsidRPr="006F5CFD" w:rsidRDefault="00A30809" w:rsidP="005B5E43">
            <w:pPr>
              <w:pStyle w:val="aff0"/>
            </w:pPr>
            <w:r>
              <w:t>-</w:t>
            </w:r>
          </w:p>
        </w:tc>
      </w:tr>
    </w:tbl>
    <w:p w14:paraId="44C7FBD2" w14:textId="77777777" w:rsidR="00A30809" w:rsidRDefault="00A30809" w:rsidP="005B5E43">
      <w:pPr>
        <w:pStyle w:val="af4"/>
      </w:pPr>
      <w:r>
        <w:t>Системный блок Станции инженера РСУ</w:t>
      </w:r>
      <w:r w:rsidRPr="00A2624B">
        <w:t xml:space="preserve"> </w:t>
      </w:r>
      <w:r w:rsidRPr="005B5E43">
        <w:t>HIS</w:t>
      </w:r>
      <w:r w:rsidRPr="00A2624B">
        <w:t>0264</w:t>
      </w:r>
      <w:r>
        <w:t xml:space="preserve"> установлен в Шкафу 35 (корп. 0420, Аппаратная № 1). </w:t>
      </w:r>
      <w:r w:rsidRPr="000B0166">
        <w:t>М</w:t>
      </w:r>
      <w:r>
        <w:t>ониторы станции инженера РСУ</w:t>
      </w:r>
      <w:r w:rsidRPr="00A2624B">
        <w:t xml:space="preserve"> </w:t>
      </w:r>
      <w:r w:rsidRPr="005B5E43">
        <w:t>HIS</w:t>
      </w:r>
      <w:r w:rsidRPr="00A2624B">
        <w:t>0264</w:t>
      </w:r>
      <w:r w:rsidRPr="000B0166">
        <w:t xml:space="preserve"> установлены на консол</w:t>
      </w:r>
      <w:r>
        <w:t>и</w:t>
      </w:r>
      <w:r w:rsidRPr="000B0166">
        <w:t xml:space="preserve"> рабоч</w:t>
      </w:r>
      <w:r>
        <w:t>его</w:t>
      </w:r>
      <w:r w:rsidRPr="000B0166">
        <w:t xml:space="preserve"> мест</w:t>
      </w:r>
      <w:r>
        <w:t>а</w:t>
      </w:r>
      <w:r w:rsidRPr="000B0166">
        <w:t xml:space="preserve"> </w:t>
      </w:r>
      <w:r>
        <w:t>(</w:t>
      </w:r>
      <w:r w:rsidRPr="000B0166">
        <w:t>корп.</w:t>
      </w:r>
      <w:r>
        <w:t> </w:t>
      </w:r>
      <w:r w:rsidRPr="000B0166">
        <w:t>0420</w:t>
      </w:r>
      <w:r>
        <w:t>,</w:t>
      </w:r>
      <w:r w:rsidRPr="000B0166">
        <w:t xml:space="preserve"> </w:t>
      </w:r>
      <w:r>
        <w:t>А</w:t>
      </w:r>
      <w:r w:rsidRPr="000B0166">
        <w:t>ппаратн</w:t>
      </w:r>
      <w:r>
        <w:t>ая </w:t>
      </w:r>
      <w:r w:rsidRPr="000B0166">
        <w:t>№</w:t>
      </w:r>
      <w:r>
        <w:t xml:space="preserve"> 2). </w:t>
      </w:r>
      <w:r w:rsidRPr="000B0166">
        <w:t>Удаленное подключение мониторов, клавиатур,</w:t>
      </w:r>
      <w:r>
        <w:t xml:space="preserve"> манипуляторов «мышь» к системному</w:t>
      </w:r>
      <w:r w:rsidRPr="000B0166">
        <w:t xml:space="preserve"> блок</w:t>
      </w:r>
      <w:r>
        <w:t>у</w:t>
      </w:r>
      <w:r w:rsidRPr="000B0166">
        <w:t xml:space="preserve"> станци</w:t>
      </w:r>
      <w:r>
        <w:t>и</w:t>
      </w:r>
      <w:r w:rsidRPr="000B0166">
        <w:t xml:space="preserve"> осуществляется при помощи KVM</w:t>
      </w:r>
      <w:r>
        <w:noBreakHyphen/>
        <w:t>удлинителя, позволяющего</w:t>
      </w:r>
      <w:r w:rsidRPr="000B0166">
        <w:t xml:space="preserve"> передавать сигналы видео на</w:t>
      </w:r>
      <w:r>
        <w:t xml:space="preserve"> мониторы</w:t>
      </w:r>
      <w:r w:rsidRPr="000B0166">
        <w:t>.</w:t>
      </w:r>
      <w:r>
        <w:t xml:space="preserve"> </w:t>
      </w:r>
      <w:r w:rsidRPr="000B0166">
        <w:t>KVM передатчик установлен</w:t>
      </w:r>
      <w:r>
        <w:t xml:space="preserve"> в Ш</w:t>
      </w:r>
      <w:r w:rsidRPr="000B0166">
        <w:t>каф</w:t>
      </w:r>
      <w:r>
        <w:t>у</w:t>
      </w:r>
      <w:r w:rsidRPr="000B0166">
        <w:t xml:space="preserve"> 35 </w:t>
      </w:r>
      <w:r>
        <w:t>(корп. 0420, Аппаратная № 1)</w:t>
      </w:r>
      <w:r w:rsidRPr="000B0166">
        <w:t>. KVM приемник</w:t>
      </w:r>
      <w:r>
        <w:t xml:space="preserve"> установлен в консоли рабочего</w:t>
      </w:r>
      <w:r w:rsidRPr="000B0166">
        <w:t xml:space="preserve"> мест</w:t>
      </w:r>
      <w:r>
        <w:t>а</w:t>
      </w:r>
      <w:r w:rsidRPr="000B0166">
        <w:t xml:space="preserve"> </w:t>
      </w:r>
      <w:r>
        <w:t>инженера РСУ</w:t>
      </w:r>
      <w:r w:rsidRPr="000B0166">
        <w:t xml:space="preserve"> </w:t>
      </w:r>
      <w:r>
        <w:t>(корп. 0420, Аппаратная № 2)</w:t>
      </w:r>
      <w:r w:rsidRPr="000B0166">
        <w:t>.</w:t>
      </w:r>
    </w:p>
    <w:p w14:paraId="47147045" w14:textId="77777777" w:rsidR="00A30809" w:rsidRPr="001A3597" w:rsidRDefault="00A30809" w:rsidP="005B5E43">
      <w:pPr>
        <w:pStyle w:val="af4"/>
      </w:pPr>
      <w:r>
        <w:t xml:space="preserve">Для удаленного подключения периферийных устройств к системным блокам станций применяется схема IP KVM. Резервирование передачи сигналов реализовано через дублированные коммутаторы сети KVM. Дублированные коммутаторы сети </w:t>
      </w:r>
      <w:r w:rsidRPr="005B5E43">
        <w:t>KVM</w:t>
      </w:r>
      <w:r w:rsidRPr="00BE203F">
        <w:t xml:space="preserve"> 0420</w:t>
      </w:r>
      <w:r>
        <w:noBreakHyphen/>
      </w:r>
      <w:r w:rsidRPr="005B5E43">
        <w:t>SW</w:t>
      </w:r>
      <w:r w:rsidRPr="00BE203F">
        <w:noBreakHyphen/>
      </w:r>
      <w:r w:rsidRPr="005B5E43">
        <w:t>KVM</w:t>
      </w:r>
      <w:r w:rsidRPr="00BE203F">
        <w:t>1.1</w:t>
      </w:r>
      <w:r>
        <w:t>,</w:t>
      </w:r>
      <w:r w:rsidRPr="00BE203F">
        <w:t xml:space="preserve"> 0420</w:t>
      </w:r>
      <w:r>
        <w:noBreakHyphen/>
      </w:r>
      <w:r w:rsidRPr="005B5E43">
        <w:t>SW</w:t>
      </w:r>
      <w:r w:rsidRPr="00BE203F">
        <w:noBreakHyphen/>
      </w:r>
      <w:r w:rsidRPr="005B5E43">
        <w:t>KVM</w:t>
      </w:r>
      <w:r>
        <w:t>2</w:t>
      </w:r>
      <w:r w:rsidRPr="00BE203F">
        <w:t>.1</w:t>
      </w:r>
      <w:r>
        <w:t xml:space="preserve"> установлены в Шкафу 34 (корп. 0420, Аппаратная № 1), дублированные коммутаторы сети </w:t>
      </w:r>
      <w:r w:rsidRPr="005B5E43">
        <w:t>KVM</w:t>
      </w:r>
      <w:r w:rsidRPr="00BE203F">
        <w:t xml:space="preserve"> 0420</w:t>
      </w:r>
      <w:r>
        <w:noBreakHyphen/>
      </w:r>
      <w:r w:rsidRPr="005B5E43">
        <w:t>SW</w:t>
      </w:r>
      <w:r w:rsidRPr="00BE203F">
        <w:noBreakHyphen/>
      </w:r>
      <w:r w:rsidRPr="005B5E43">
        <w:t>KVM</w:t>
      </w:r>
      <w:r w:rsidRPr="00BE203F">
        <w:t>1.</w:t>
      </w:r>
      <w:r>
        <w:t>2,</w:t>
      </w:r>
      <w:r w:rsidRPr="00BE203F">
        <w:t xml:space="preserve"> 0420</w:t>
      </w:r>
      <w:r>
        <w:noBreakHyphen/>
      </w:r>
      <w:r w:rsidRPr="005B5E43">
        <w:t>SW</w:t>
      </w:r>
      <w:r w:rsidRPr="00BE203F">
        <w:noBreakHyphen/>
      </w:r>
      <w:r w:rsidRPr="005B5E43">
        <w:t>KVM</w:t>
      </w:r>
      <w:r>
        <w:t>2</w:t>
      </w:r>
      <w:r w:rsidRPr="00BE203F">
        <w:t>.</w:t>
      </w:r>
      <w:r>
        <w:t xml:space="preserve">2 установлены в Шкафу 35 (корп. 0420, Аппаратная № 1). В KVM удлинителях используется два сетевых интерфейса, что также позволяет обеспечить резервирование сигналов. KVM приемники и KVM передатчики поддерживают четыре видеосигнала. Для конфигурации сети </w:t>
      </w:r>
      <w:r w:rsidRPr="005B5E43">
        <w:t>KVM</w:t>
      </w:r>
      <w:r w:rsidRPr="00BE203F">
        <w:t xml:space="preserve"> </w:t>
      </w:r>
      <w:r>
        <w:t xml:space="preserve">и администрирования схемы </w:t>
      </w:r>
      <w:r w:rsidRPr="005B5E43">
        <w:t>IP</w:t>
      </w:r>
      <w:r w:rsidRPr="00BE203F">
        <w:t xml:space="preserve"> </w:t>
      </w:r>
      <w:r w:rsidRPr="005B5E43">
        <w:t>KVM</w:t>
      </w:r>
      <w:r w:rsidRPr="00BE203F">
        <w:t xml:space="preserve"> </w:t>
      </w:r>
      <w:r>
        <w:t xml:space="preserve">Станция инженера РСУ подключена к сети </w:t>
      </w:r>
      <w:r w:rsidRPr="005B5E43">
        <w:t>KVM</w:t>
      </w:r>
      <w:r w:rsidRPr="001A3597">
        <w:t>.</w:t>
      </w:r>
    </w:p>
    <w:p w14:paraId="7623DDC1" w14:textId="77777777" w:rsidR="00A30809" w:rsidRDefault="00A30809" w:rsidP="005B5E43">
      <w:pPr>
        <w:pStyle w:val="af4"/>
      </w:pPr>
      <w:r>
        <w:t>Объединение KVM устройств в единую сеть обеспечивает возможность передачи на АРМ инженера РСУ управление всеми станциями, входящими в состав АСУТП, с целью проведения обслуживания системы и сервисных работ.</w:t>
      </w:r>
    </w:p>
    <w:p w14:paraId="58FF3B62" w14:textId="69F59DBA" w:rsidR="00A30809" w:rsidRDefault="00A30809" w:rsidP="005B5E43">
      <w:pPr>
        <w:pStyle w:val="af4"/>
      </w:pPr>
      <w:r>
        <w:t xml:space="preserve">Перечень устройств сети </w:t>
      </w:r>
      <w:r w:rsidRPr="005B5E43">
        <w:t>KVM</w:t>
      </w:r>
      <w:r w:rsidRPr="001A3597">
        <w:t xml:space="preserve"> </w:t>
      </w:r>
      <w:r>
        <w:t xml:space="preserve">с описанием и настройками представлена в </w:t>
      </w:r>
      <w:r>
        <w:fldChar w:fldCharType="begin"/>
      </w:r>
      <w:r>
        <w:instrText xml:space="preserve"> REF _Ref121170483 \h  \* MERGEFORMAT </w:instrText>
      </w:r>
      <w:r>
        <w:fldChar w:fldCharType="separate"/>
      </w:r>
      <w:r w:rsidR="00FA1295">
        <w:t>Таблиц</w:t>
      </w:r>
      <w:r w:rsidR="004758AF">
        <w:t>е</w:t>
      </w:r>
      <w:r w:rsidR="00FA1295">
        <w:t xml:space="preserve"> 5.6</w:t>
      </w:r>
      <w:r>
        <w:fldChar w:fldCharType="end"/>
      </w:r>
      <w:r>
        <w:t>.</w:t>
      </w:r>
    </w:p>
    <w:p w14:paraId="52960B9F" w14:textId="391F1D80" w:rsidR="00A30809" w:rsidRDefault="00A30809" w:rsidP="0050271C">
      <w:pPr>
        <w:pStyle w:val="af4"/>
        <w:ind w:firstLine="0"/>
      </w:pPr>
      <w:bookmarkStart w:id="2344" w:name="_Ref121170483"/>
      <w:r>
        <w:t xml:space="preserve">Таблица </w:t>
      </w:r>
      <w:fldSimple w:instr=" STYLEREF 1 \s ">
        <w:r w:rsidR="00FA1295">
          <w:rPr>
            <w:noProof/>
          </w:rPr>
          <w:t>5</w:t>
        </w:r>
      </w:fldSimple>
      <w:r>
        <w:t>.</w:t>
      </w:r>
      <w:fldSimple w:instr=" SEQ Таблица \* ARABIC \s 1 ">
        <w:r w:rsidR="00FA1295">
          <w:rPr>
            <w:noProof/>
          </w:rPr>
          <w:t>6</w:t>
        </w:r>
      </w:fldSimple>
      <w:bookmarkEnd w:id="2344"/>
      <w:r w:rsidRPr="00762FCE">
        <w:t xml:space="preserve"> Перечень устройств сети KVM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2923"/>
        <w:gridCol w:w="5471"/>
        <w:gridCol w:w="1517"/>
      </w:tblGrid>
      <w:tr w:rsidR="00A30809" w:rsidRPr="00DB15F4" w14:paraId="6330F86A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8B79D" w14:textId="77777777" w:rsidR="00A30809" w:rsidRPr="001A3597" w:rsidRDefault="00A30809" w:rsidP="005B5E43">
            <w:pPr>
              <w:pStyle w:val="aff0"/>
              <w:jc w:val="left"/>
            </w:pPr>
            <w:proofErr w:type="spellStart"/>
            <w:r>
              <w:t>Устройство</w:t>
            </w:r>
            <w:proofErr w:type="spellEnd"/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B8EE9B" w14:textId="77777777" w:rsidR="00A30809" w:rsidRPr="001A3597" w:rsidRDefault="00A30809" w:rsidP="005B5E43">
            <w:pPr>
              <w:pStyle w:val="aff0"/>
              <w:jc w:val="left"/>
            </w:pPr>
            <w:proofErr w:type="spellStart"/>
            <w:r>
              <w:t>Описание</w:t>
            </w:r>
            <w:proofErr w:type="spellEnd"/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AA691B6" w14:textId="77777777" w:rsidR="00A30809" w:rsidRDefault="00A30809" w:rsidP="005B5E43">
            <w:pPr>
              <w:pStyle w:val="aff0"/>
              <w:jc w:val="left"/>
            </w:pPr>
            <w:r>
              <w:t>IP</w:t>
            </w:r>
          </w:p>
        </w:tc>
      </w:tr>
      <w:tr w:rsidR="00A30809" w:rsidRPr="00DB15F4" w14:paraId="567677F0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8B6D9BD" w14:textId="77777777" w:rsidR="00A30809" w:rsidRPr="00CB66CC" w:rsidRDefault="00A30809" w:rsidP="005B5E43">
            <w:pPr>
              <w:pStyle w:val="aff0"/>
              <w:jc w:val="left"/>
            </w:pPr>
            <w:r>
              <w:t>HIS0255_420_KVM1_1_T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9CC22B1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оператора </w:t>
            </w:r>
            <w:r>
              <w:t>HIS</w:t>
            </w:r>
            <w:r w:rsidRPr="005B5E43">
              <w:rPr>
                <w:lang w:val="ru-RU"/>
              </w:rPr>
              <w:t>0255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75BC3E2" w14:textId="77777777" w:rsidR="00A30809" w:rsidRDefault="00A30809" w:rsidP="005B5E43">
            <w:pPr>
              <w:pStyle w:val="aff0"/>
              <w:jc w:val="left"/>
            </w:pPr>
            <w:r>
              <w:t>192.168.10.10</w:t>
            </w:r>
          </w:p>
        </w:tc>
      </w:tr>
      <w:tr w:rsidR="00A30809" w:rsidRPr="00DB15F4" w14:paraId="665FB22B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E40CEE" w14:textId="77777777" w:rsidR="00A30809" w:rsidRDefault="00A30809" w:rsidP="005B5E43">
            <w:pPr>
              <w:pStyle w:val="aff0"/>
              <w:jc w:val="left"/>
            </w:pPr>
            <w:r>
              <w:t>HIS0256_420_KVM2_1_T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CD0B8A9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оператора </w:t>
            </w:r>
            <w:r>
              <w:t>HIS</w:t>
            </w:r>
            <w:r w:rsidRPr="005B5E43">
              <w:rPr>
                <w:lang w:val="ru-RU"/>
              </w:rPr>
              <w:t>0256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E49200F" w14:textId="77777777" w:rsidR="00A30809" w:rsidRDefault="00A30809" w:rsidP="005B5E43">
            <w:pPr>
              <w:pStyle w:val="aff0"/>
              <w:jc w:val="left"/>
            </w:pPr>
            <w:r>
              <w:t>192.168.10.11</w:t>
            </w:r>
          </w:p>
        </w:tc>
      </w:tr>
      <w:tr w:rsidR="00A30809" w:rsidRPr="00DB15F4" w14:paraId="00977C73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04309D8" w14:textId="77777777" w:rsidR="00A30809" w:rsidRDefault="00A30809" w:rsidP="005B5E43">
            <w:pPr>
              <w:pStyle w:val="aff0"/>
              <w:jc w:val="left"/>
            </w:pPr>
            <w:r>
              <w:t>HIS0257_420_KVM3_1_T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6DD5E5D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оператора </w:t>
            </w:r>
            <w:r>
              <w:t>HIS</w:t>
            </w:r>
            <w:r w:rsidRPr="005B5E43">
              <w:rPr>
                <w:lang w:val="ru-RU"/>
              </w:rPr>
              <w:t>0257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579E6C9" w14:textId="77777777" w:rsidR="00A30809" w:rsidRDefault="00A30809" w:rsidP="005B5E43">
            <w:pPr>
              <w:pStyle w:val="aff0"/>
              <w:jc w:val="left"/>
            </w:pPr>
            <w:r>
              <w:t>192.168.10.12</w:t>
            </w:r>
          </w:p>
        </w:tc>
      </w:tr>
      <w:tr w:rsidR="00A30809" w:rsidRPr="00DB15F4" w14:paraId="652EC83A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8DE992" w14:textId="77777777" w:rsidR="00A30809" w:rsidRDefault="00A30809" w:rsidP="005B5E43">
            <w:pPr>
              <w:pStyle w:val="aff0"/>
              <w:jc w:val="left"/>
            </w:pPr>
            <w:r>
              <w:t>HIS0258_420_KVM4_1_T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465CCF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оператора </w:t>
            </w:r>
            <w:r>
              <w:t>HIS</w:t>
            </w:r>
            <w:r w:rsidRPr="005B5E43">
              <w:rPr>
                <w:lang w:val="ru-RU"/>
              </w:rPr>
              <w:t>0258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7633D2D" w14:textId="77777777" w:rsidR="00A30809" w:rsidRDefault="00A30809" w:rsidP="005B5E43">
            <w:pPr>
              <w:pStyle w:val="aff0"/>
              <w:jc w:val="left"/>
            </w:pPr>
            <w:r>
              <w:t>192.168.10.13</w:t>
            </w:r>
          </w:p>
        </w:tc>
      </w:tr>
      <w:tr w:rsidR="00A30809" w:rsidRPr="00DB15F4" w14:paraId="38496B92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C453F4" w14:textId="77777777" w:rsidR="00A30809" w:rsidRDefault="00A30809" w:rsidP="005B5E43">
            <w:pPr>
              <w:pStyle w:val="aff0"/>
              <w:jc w:val="left"/>
            </w:pPr>
            <w:r>
              <w:t>HIS0259_420_KVM5_1_T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CD58D48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оператора </w:t>
            </w:r>
            <w:r>
              <w:t>HIS</w:t>
            </w:r>
            <w:r w:rsidRPr="005B5E43">
              <w:rPr>
                <w:lang w:val="ru-RU"/>
              </w:rPr>
              <w:t>0259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799F49A" w14:textId="77777777" w:rsidR="00A30809" w:rsidRDefault="00A30809" w:rsidP="005B5E43">
            <w:pPr>
              <w:pStyle w:val="aff0"/>
              <w:jc w:val="left"/>
            </w:pPr>
            <w:r>
              <w:t>192.168.10.14</w:t>
            </w:r>
          </w:p>
        </w:tc>
      </w:tr>
      <w:tr w:rsidR="00A30809" w:rsidRPr="00DB15F4" w14:paraId="6F42047A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B09FA5" w14:textId="77777777" w:rsidR="00A30809" w:rsidRDefault="00A30809" w:rsidP="005B5E43">
            <w:pPr>
              <w:pStyle w:val="aff0"/>
              <w:jc w:val="left"/>
            </w:pPr>
            <w:r>
              <w:t>HIS0260_420_KVM6_1_T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9E97473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оператора </w:t>
            </w:r>
            <w:r>
              <w:t>HIS</w:t>
            </w:r>
            <w:r w:rsidRPr="005B5E43">
              <w:rPr>
                <w:lang w:val="ru-RU"/>
              </w:rPr>
              <w:t>0260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C255530" w14:textId="77777777" w:rsidR="00A30809" w:rsidRDefault="00A30809" w:rsidP="005B5E43">
            <w:pPr>
              <w:pStyle w:val="aff0"/>
              <w:jc w:val="left"/>
            </w:pPr>
            <w:r>
              <w:t>192.168.10.15</w:t>
            </w:r>
          </w:p>
        </w:tc>
      </w:tr>
      <w:tr w:rsidR="00A30809" w:rsidRPr="00DB15F4" w14:paraId="21658C26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2B2A7D7" w14:textId="77777777" w:rsidR="00A30809" w:rsidRDefault="00A30809" w:rsidP="005B5E43">
            <w:pPr>
              <w:pStyle w:val="aff0"/>
              <w:jc w:val="left"/>
            </w:pPr>
            <w:r>
              <w:t>HIS0261_420_KVM7_1_T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ADDD61F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оператора </w:t>
            </w:r>
            <w:r>
              <w:t>HIS</w:t>
            </w:r>
            <w:r w:rsidRPr="005B5E43">
              <w:rPr>
                <w:lang w:val="ru-RU"/>
              </w:rPr>
              <w:t>0261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B6C3623" w14:textId="77777777" w:rsidR="00A30809" w:rsidRDefault="00A30809" w:rsidP="005B5E43">
            <w:pPr>
              <w:pStyle w:val="aff0"/>
              <w:jc w:val="left"/>
            </w:pPr>
            <w:r>
              <w:t>192.168.10.16</w:t>
            </w:r>
          </w:p>
        </w:tc>
      </w:tr>
      <w:tr w:rsidR="00A30809" w:rsidRPr="00DB15F4" w14:paraId="11F54FC7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FBE4075" w14:textId="77777777" w:rsidR="00A30809" w:rsidRDefault="00A30809" w:rsidP="005B5E43">
            <w:pPr>
              <w:pStyle w:val="aff0"/>
              <w:jc w:val="left"/>
            </w:pPr>
            <w:r>
              <w:t>HIS0262_420_KVM8_1_T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BB9A40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оператора </w:t>
            </w:r>
            <w:r>
              <w:t>HIS</w:t>
            </w:r>
            <w:r w:rsidRPr="005B5E43">
              <w:rPr>
                <w:lang w:val="ru-RU"/>
              </w:rPr>
              <w:t>0262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819699C" w14:textId="77777777" w:rsidR="00A30809" w:rsidRDefault="00A30809" w:rsidP="005B5E43">
            <w:pPr>
              <w:pStyle w:val="aff0"/>
              <w:jc w:val="left"/>
            </w:pPr>
            <w:r>
              <w:t>192.168.10.17</w:t>
            </w:r>
          </w:p>
        </w:tc>
      </w:tr>
      <w:tr w:rsidR="00A30809" w:rsidRPr="00DB15F4" w14:paraId="0D045250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B02516C" w14:textId="77777777" w:rsidR="00A30809" w:rsidRDefault="00A30809" w:rsidP="005B5E43">
            <w:pPr>
              <w:pStyle w:val="aff0"/>
              <w:jc w:val="left"/>
            </w:pPr>
            <w:r>
              <w:t>HIS0251_420_KVM9_1_T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FA64B0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оператора </w:t>
            </w:r>
            <w:r>
              <w:t>HIS</w:t>
            </w:r>
            <w:r w:rsidRPr="005B5E43">
              <w:rPr>
                <w:lang w:val="ru-RU"/>
              </w:rPr>
              <w:t>0251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AF5A695" w14:textId="77777777" w:rsidR="00A30809" w:rsidRDefault="00A30809" w:rsidP="005B5E43">
            <w:pPr>
              <w:pStyle w:val="aff0"/>
              <w:jc w:val="left"/>
            </w:pPr>
            <w:r>
              <w:t>192.168.10.18</w:t>
            </w:r>
          </w:p>
        </w:tc>
      </w:tr>
      <w:tr w:rsidR="00A30809" w:rsidRPr="00DB15F4" w14:paraId="648D6AE0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9D672AB" w14:textId="77777777" w:rsidR="00A30809" w:rsidRDefault="00A30809" w:rsidP="005B5E43">
            <w:pPr>
              <w:pStyle w:val="aff0"/>
              <w:jc w:val="left"/>
            </w:pPr>
            <w:r>
              <w:t>HIS0252_420_KVM10_1_T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2F9FF63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оператора </w:t>
            </w:r>
            <w:r>
              <w:t>HIS</w:t>
            </w:r>
            <w:r w:rsidRPr="005B5E43">
              <w:rPr>
                <w:lang w:val="ru-RU"/>
              </w:rPr>
              <w:t>0252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BC736C8" w14:textId="77777777" w:rsidR="00A30809" w:rsidRDefault="00A30809" w:rsidP="005B5E43">
            <w:pPr>
              <w:pStyle w:val="aff0"/>
              <w:jc w:val="left"/>
            </w:pPr>
            <w:r>
              <w:t>192.168.10.19</w:t>
            </w:r>
          </w:p>
        </w:tc>
      </w:tr>
      <w:tr w:rsidR="00A30809" w:rsidRPr="00DB15F4" w14:paraId="665126B4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49F383" w14:textId="77777777" w:rsidR="00A30809" w:rsidRDefault="00A30809" w:rsidP="005B5E43">
            <w:pPr>
              <w:pStyle w:val="aff0"/>
              <w:jc w:val="left"/>
            </w:pPr>
            <w:r>
              <w:t>HIS0253_420_KVM11_1_T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0F9DCA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оператора </w:t>
            </w:r>
            <w:r>
              <w:t>HIS</w:t>
            </w:r>
            <w:r w:rsidRPr="005B5E43">
              <w:rPr>
                <w:lang w:val="ru-RU"/>
              </w:rPr>
              <w:t>0253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22526E1" w14:textId="77777777" w:rsidR="00A30809" w:rsidRDefault="00A30809" w:rsidP="005B5E43">
            <w:pPr>
              <w:pStyle w:val="aff0"/>
              <w:jc w:val="left"/>
            </w:pPr>
            <w:r>
              <w:t>192.168.10.20</w:t>
            </w:r>
          </w:p>
        </w:tc>
      </w:tr>
      <w:tr w:rsidR="00A30809" w:rsidRPr="00DB15F4" w14:paraId="1A4A55E5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246C499" w14:textId="77777777" w:rsidR="00A30809" w:rsidRDefault="00A30809" w:rsidP="005B5E43">
            <w:pPr>
              <w:pStyle w:val="aff0"/>
              <w:jc w:val="left"/>
            </w:pPr>
            <w:r>
              <w:lastRenderedPageBreak/>
              <w:t>HIS0254_420_KVM12_1_T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F10010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оператора </w:t>
            </w:r>
            <w:r>
              <w:t>HIS</w:t>
            </w:r>
            <w:r w:rsidRPr="005B5E43">
              <w:rPr>
                <w:lang w:val="ru-RU"/>
              </w:rPr>
              <w:t>0254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B9C67E3" w14:textId="77777777" w:rsidR="00A30809" w:rsidRDefault="00A30809" w:rsidP="005B5E43">
            <w:pPr>
              <w:pStyle w:val="aff0"/>
              <w:jc w:val="left"/>
            </w:pPr>
            <w:r>
              <w:t>192.168.10.21</w:t>
            </w:r>
          </w:p>
        </w:tc>
      </w:tr>
      <w:tr w:rsidR="00A30809" w:rsidRPr="00DB15F4" w14:paraId="74C5DF5E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0CDF148" w14:textId="77777777" w:rsidR="00A30809" w:rsidRDefault="00A30809" w:rsidP="005B5E43">
            <w:pPr>
              <w:pStyle w:val="aff0"/>
              <w:jc w:val="left"/>
            </w:pPr>
            <w:r>
              <w:t>HIS0264_420_KVM13_1_T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AE2EBF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инженера РСУ </w:t>
            </w:r>
            <w:r>
              <w:t>HIS</w:t>
            </w:r>
            <w:r w:rsidRPr="005B5E43">
              <w:rPr>
                <w:lang w:val="ru-RU"/>
              </w:rPr>
              <w:t>0264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0443C31" w14:textId="77777777" w:rsidR="00A30809" w:rsidRDefault="00A30809" w:rsidP="005B5E43">
            <w:pPr>
              <w:pStyle w:val="aff0"/>
              <w:jc w:val="left"/>
            </w:pPr>
            <w:r>
              <w:t>192.168.10.22</w:t>
            </w:r>
          </w:p>
        </w:tc>
      </w:tr>
      <w:tr w:rsidR="00A30809" w:rsidRPr="00DB15F4" w14:paraId="6C3E504B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617027F" w14:textId="77777777" w:rsidR="00A30809" w:rsidRDefault="00A30809" w:rsidP="005B5E43">
            <w:pPr>
              <w:pStyle w:val="aff0"/>
              <w:jc w:val="left"/>
            </w:pPr>
            <w:r>
              <w:t>HIS0263_420_KVM14_1_T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C7AAF7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инженера КИП </w:t>
            </w:r>
            <w:r>
              <w:t>HIS</w:t>
            </w:r>
            <w:r w:rsidRPr="005B5E43">
              <w:rPr>
                <w:lang w:val="ru-RU"/>
              </w:rPr>
              <w:t>0263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5F67DA0" w14:textId="77777777" w:rsidR="00A30809" w:rsidRDefault="00A30809" w:rsidP="005B5E43">
            <w:pPr>
              <w:pStyle w:val="aff0"/>
              <w:jc w:val="left"/>
            </w:pPr>
            <w:r>
              <w:t>192.168.10.23</w:t>
            </w:r>
          </w:p>
        </w:tc>
      </w:tr>
      <w:tr w:rsidR="00A30809" w:rsidRPr="00DB15F4" w14:paraId="7A24828C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9B400A" w14:textId="77777777" w:rsidR="00A30809" w:rsidRDefault="00A30809" w:rsidP="005B5E43">
            <w:pPr>
              <w:pStyle w:val="aff0"/>
              <w:jc w:val="left"/>
            </w:pPr>
            <w:r>
              <w:t>PAZ_420_KVM15_1_T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7F47D99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инженера ПАЗ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98338BD" w14:textId="77777777" w:rsidR="00A30809" w:rsidRDefault="00A30809" w:rsidP="005B5E43">
            <w:pPr>
              <w:pStyle w:val="aff0"/>
              <w:jc w:val="left"/>
            </w:pPr>
            <w:r>
              <w:t>192.168.10.24</w:t>
            </w:r>
          </w:p>
        </w:tc>
      </w:tr>
      <w:tr w:rsidR="00A30809" w:rsidRPr="00DB15F4" w14:paraId="2D1E1B9B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5B13788" w14:textId="77777777" w:rsidR="00A30809" w:rsidRDefault="00A30809" w:rsidP="005B5E43">
            <w:pPr>
              <w:pStyle w:val="aff0"/>
              <w:jc w:val="left"/>
            </w:pPr>
            <w:r>
              <w:t>STN0250_420_KVM16_1_T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AAC5437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сервера </w:t>
            </w:r>
            <w:r>
              <w:t>OPC</w:t>
            </w:r>
            <w:r w:rsidRPr="005B5E43">
              <w:rPr>
                <w:lang w:val="ru-RU"/>
              </w:rPr>
              <w:t xml:space="preserve"> </w:t>
            </w:r>
            <w:r>
              <w:t>STN</w:t>
            </w:r>
            <w:r w:rsidRPr="005B5E43">
              <w:rPr>
                <w:lang w:val="ru-RU"/>
              </w:rPr>
              <w:t>0250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027ACD5" w14:textId="77777777" w:rsidR="00A30809" w:rsidRDefault="00A30809" w:rsidP="005B5E43">
            <w:pPr>
              <w:pStyle w:val="aff0"/>
              <w:jc w:val="left"/>
            </w:pPr>
            <w:r>
              <w:t>192.168.10.25</w:t>
            </w:r>
          </w:p>
        </w:tc>
      </w:tr>
      <w:tr w:rsidR="00A30809" w:rsidRPr="00DB15F4" w14:paraId="25E1A20E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715D3EF" w14:textId="77777777" w:rsidR="00A30809" w:rsidRDefault="00A30809" w:rsidP="005B5E43">
            <w:pPr>
              <w:pStyle w:val="aff0"/>
              <w:jc w:val="left"/>
            </w:pPr>
            <w:r>
              <w:t>420_KVM1_2_R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7074BB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оператора </w:t>
            </w:r>
            <w:r>
              <w:t>HIS</w:t>
            </w:r>
            <w:r w:rsidRPr="005B5E43">
              <w:rPr>
                <w:lang w:val="ru-RU"/>
              </w:rPr>
              <w:t>0255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43AFBFB" w14:textId="77777777" w:rsidR="00A30809" w:rsidRDefault="00A30809" w:rsidP="005B5E43">
            <w:pPr>
              <w:pStyle w:val="aff0"/>
              <w:jc w:val="left"/>
            </w:pPr>
            <w:r>
              <w:t>192.168.10.40</w:t>
            </w:r>
          </w:p>
        </w:tc>
      </w:tr>
      <w:tr w:rsidR="00A30809" w:rsidRPr="00DB15F4" w14:paraId="4BCCAD0A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C12ACB4" w14:textId="77777777" w:rsidR="00A30809" w:rsidRDefault="00A30809" w:rsidP="005B5E43">
            <w:pPr>
              <w:pStyle w:val="aff0"/>
              <w:jc w:val="left"/>
            </w:pPr>
            <w:r>
              <w:t>420_KVM2_2_R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786961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оператора </w:t>
            </w:r>
            <w:r>
              <w:t>HIS</w:t>
            </w:r>
            <w:r w:rsidRPr="005B5E43">
              <w:rPr>
                <w:lang w:val="ru-RU"/>
              </w:rPr>
              <w:t>0256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D6F8EF8" w14:textId="77777777" w:rsidR="00A30809" w:rsidRDefault="00A30809" w:rsidP="005B5E43">
            <w:pPr>
              <w:pStyle w:val="aff0"/>
              <w:jc w:val="left"/>
            </w:pPr>
            <w:r>
              <w:t>192.168.10.41</w:t>
            </w:r>
          </w:p>
        </w:tc>
      </w:tr>
      <w:tr w:rsidR="00A30809" w:rsidRPr="00DB15F4" w14:paraId="0BE3AAEB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6173686" w14:textId="77777777" w:rsidR="00A30809" w:rsidRDefault="00A30809" w:rsidP="005B5E43">
            <w:pPr>
              <w:pStyle w:val="aff0"/>
              <w:jc w:val="left"/>
            </w:pPr>
            <w:r>
              <w:t>420_KVM3_2_R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39356A5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оператора </w:t>
            </w:r>
            <w:r>
              <w:t>HIS</w:t>
            </w:r>
            <w:r w:rsidRPr="005B5E43">
              <w:rPr>
                <w:lang w:val="ru-RU"/>
              </w:rPr>
              <w:t>0257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66FD8FA" w14:textId="77777777" w:rsidR="00A30809" w:rsidRDefault="00A30809" w:rsidP="005B5E43">
            <w:pPr>
              <w:pStyle w:val="aff0"/>
              <w:jc w:val="left"/>
            </w:pPr>
            <w:r>
              <w:t>192.168.10.42</w:t>
            </w:r>
          </w:p>
        </w:tc>
      </w:tr>
      <w:tr w:rsidR="00A30809" w:rsidRPr="00DB15F4" w14:paraId="7539222D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20A069" w14:textId="77777777" w:rsidR="00A30809" w:rsidRDefault="00A30809" w:rsidP="005B5E43">
            <w:pPr>
              <w:pStyle w:val="aff0"/>
              <w:jc w:val="left"/>
            </w:pPr>
            <w:r>
              <w:t>420_KVM4_2_R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6B6A7F9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оператора </w:t>
            </w:r>
            <w:r>
              <w:t>HIS</w:t>
            </w:r>
            <w:r w:rsidRPr="005B5E43">
              <w:rPr>
                <w:lang w:val="ru-RU"/>
              </w:rPr>
              <w:t>0258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856CE67" w14:textId="77777777" w:rsidR="00A30809" w:rsidRDefault="00A30809" w:rsidP="005B5E43">
            <w:pPr>
              <w:pStyle w:val="aff0"/>
              <w:jc w:val="left"/>
            </w:pPr>
            <w:r>
              <w:t>192.168.10.43</w:t>
            </w:r>
          </w:p>
        </w:tc>
      </w:tr>
      <w:tr w:rsidR="00A30809" w:rsidRPr="00DB15F4" w14:paraId="79919ADC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BE1139B" w14:textId="77777777" w:rsidR="00A30809" w:rsidRDefault="00A30809" w:rsidP="005B5E43">
            <w:pPr>
              <w:pStyle w:val="aff0"/>
              <w:jc w:val="left"/>
            </w:pPr>
            <w:r>
              <w:t>420_KVM5_2_R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B9F381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оператора </w:t>
            </w:r>
            <w:r>
              <w:t>HIS</w:t>
            </w:r>
            <w:r w:rsidRPr="005B5E43">
              <w:rPr>
                <w:lang w:val="ru-RU"/>
              </w:rPr>
              <w:t>0259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CBF7FAC" w14:textId="77777777" w:rsidR="00A30809" w:rsidRDefault="00A30809" w:rsidP="005B5E43">
            <w:pPr>
              <w:pStyle w:val="aff0"/>
              <w:jc w:val="left"/>
            </w:pPr>
            <w:r>
              <w:t>192.168.10.44</w:t>
            </w:r>
          </w:p>
        </w:tc>
      </w:tr>
      <w:tr w:rsidR="00A30809" w:rsidRPr="00DB15F4" w14:paraId="4311B2FC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EEDEA9" w14:textId="77777777" w:rsidR="00A30809" w:rsidRDefault="00A30809" w:rsidP="005B5E43">
            <w:pPr>
              <w:pStyle w:val="aff0"/>
              <w:jc w:val="left"/>
            </w:pPr>
            <w:r>
              <w:t>420_KVM6_2_R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3E0D33C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оператора </w:t>
            </w:r>
            <w:r>
              <w:t>HIS</w:t>
            </w:r>
            <w:r w:rsidRPr="005B5E43">
              <w:rPr>
                <w:lang w:val="ru-RU"/>
              </w:rPr>
              <w:t>0260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3147679" w14:textId="77777777" w:rsidR="00A30809" w:rsidRDefault="00A30809" w:rsidP="005B5E43">
            <w:pPr>
              <w:pStyle w:val="aff0"/>
              <w:jc w:val="left"/>
            </w:pPr>
            <w:r>
              <w:t>192.168.10.45</w:t>
            </w:r>
          </w:p>
        </w:tc>
      </w:tr>
      <w:tr w:rsidR="00A30809" w:rsidRPr="00DB15F4" w14:paraId="2505658A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0C3BC7" w14:textId="77777777" w:rsidR="00A30809" w:rsidRDefault="00A30809" w:rsidP="005B5E43">
            <w:pPr>
              <w:pStyle w:val="aff0"/>
              <w:jc w:val="left"/>
            </w:pPr>
            <w:r>
              <w:t>420_KVM7_2_R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5DFDB0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оператора </w:t>
            </w:r>
            <w:r>
              <w:t>HIS</w:t>
            </w:r>
            <w:r w:rsidRPr="005B5E43">
              <w:rPr>
                <w:lang w:val="ru-RU"/>
              </w:rPr>
              <w:t>0261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1DA0BDA" w14:textId="77777777" w:rsidR="00A30809" w:rsidRDefault="00A30809" w:rsidP="005B5E43">
            <w:pPr>
              <w:pStyle w:val="aff0"/>
              <w:jc w:val="left"/>
            </w:pPr>
            <w:r>
              <w:t>192.168.10.46</w:t>
            </w:r>
          </w:p>
        </w:tc>
      </w:tr>
      <w:tr w:rsidR="00A30809" w:rsidRPr="00DB15F4" w14:paraId="244F4E4D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B153394" w14:textId="77777777" w:rsidR="00A30809" w:rsidRDefault="00A30809" w:rsidP="005B5E43">
            <w:pPr>
              <w:pStyle w:val="aff0"/>
              <w:jc w:val="left"/>
            </w:pPr>
            <w:r>
              <w:t>420_KVM8_2_R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689A71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оператора </w:t>
            </w:r>
            <w:r>
              <w:t>HIS</w:t>
            </w:r>
            <w:r w:rsidRPr="005B5E43">
              <w:rPr>
                <w:lang w:val="ru-RU"/>
              </w:rPr>
              <w:t>0262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2F9CD8C" w14:textId="77777777" w:rsidR="00A30809" w:rsidRDefault="00A30809" w:rsidP="005B5E43">
            <w:pPr>
              <w:pStyle w:val="aff0"/>
              <w:jc w:val="left"/>
            </w:pPr>
            <w:r>
              <w:t>192.168.10.47</w:t>
            </w:r>
          </w:p>
        </w:tc>
      </w:tr>
      <w:tr w:rsidR="00A30809" w:rsidRPr="00DB15F4" w14:paraId="3A3C7DCA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17B9CAB" w14:textId="77777777" w:rsidR="00A30809" w:rsidRDefault="00A30809" w:rsidP="005B5E43">
            <w:pPr>
              <w:pStyle w:val="aff0"/>
              <w:jc w:val="left"/>
            </w:pPr>
            <w:r>
              <w:t>420_KVM9_2_R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36048B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оператора </w:t>
            </w:r>
            <w:r>
              <w:t>HIS</w:t>
            </w:r>
            <w:r w:rsidRPr="005B5E43">
              <w:rPr>
                <w:lang w:val="ru-RU"/>
              </w:rPr>
              <w:t>0251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95919B9" w14:textId="77777777" w:rsidR="00A30809" w:rsidRDefault="00A30809" w:rsidP="005B5E43">
            <w:pPr>
              <w:pStyle w:val="aff0"/>
              <w:jc w:val="left"/>
            </w:pPr>
            <w:r>
              <w:t>192.168.10.48</w:t>
            </w:r>
          </w:p>
        </w:tc>
      </w:tr>
      <w:tr w:rsidR="00A30809" w:rsidRPr="00DB15F4" w14:paraId="209BD862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B26EF9" w14:textId="77777777" w:rsidR="00A30809" w:rsidRDefault="00A30809" w:rsidP="005B5E43">
            <w:pPr>
              <w:pStyle w:val="aff0"/>
              <w:jc w:val="left"/>
            </w:pPr>
            <w:r>
              <w:t>420_KVM10_2_R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580FF7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оператора </w:t>
            </w:r>
            <w:r>
              <w:t>HIS</w:t>
            </w:r>
            <w:r w:rsidRPr="005B5E43">
              <w:rPr>
                <w:lang w:val="ru-RU"/>
              </w:rPr>
              <w:t>0252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A69317A" w14:textId="77777777" w:rsidR="00A30809" w:rsidRDefault="00A30809" w:rsidP="005B5E43">
            <w:pPr>
              <w:pStyle w:val="aff0"/>
              <w:jc w:val="left"/>
            </w:pPr>
            <w:r>
              <w:t>192.168.10.49</w:t>
            </w:r>
          </w:p>
        </w:tc>
      </w:tr>
      <w:tr w:rsidR="00A30809" w:rsidRPr="00DB15F4" w14:paraId="29BE6516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5C8FC63" w14:textId="77777777" w:rsidR="00A30809" w:rsidRDefault="00A30809" w:rsidP="005B5E43">
            <w:pPr>
              <w:pStyle w:val="aff0"/>
              <w:jc w:val="left"/>
            </w:pPr>
            <w:r>
              <w:t>420_KVM11_2_R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A871673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оператора </w:t>
            </w:r>
            <w:r>
              <w:t>HIS</w:t>
            </w:r>
            <w:r w:rsidRPr="005B5E43">
              <w:rPr>
                <w:lang w:val="ru-RU"/>
              </w:rPr>
              <w:t>0253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B752FFB" w14:textId="77777777" w:rsidR="00A30809" w:rsidRDefault="00A30809" w:rsidP="005B5E43">
            <w:pPr>
              <w:pStyle w:val="aff0"/>
              <w:jc w:val="left"/>
            </w:pPr>
            <w:r>
              <w:t>192.168.10.50</w:t>
            </w:r>
          </w:p>
        </w:tc>
      </w:tr>
      <w:tr w:rsidR="00A30809" w:rsidRPr="00DB15F4" w14:paraId="6E6CA6AE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38B99D" w14:textId="77777777" w:rsidR="00A30809" w:rsidRDefault="00A30809" w:rsidP="005B5E43">
            <w:pPr>
              <w:pStyle w:val="aff0"/>
              <w:jc w:val="left"/>
            </w:pPr>
            <w:r>
              <w:t>420_KVM12_2_R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3356D7E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оператора </w:t>
            </w:r>
            <w:r>
              <w:t>HIS</w:t>
            </w:r>
            <w:r w:rsidRPr="005B5E43">
              <w:rPr>
                <w:lang w:val="ru-RU"/>
              </w:rPr>
              <w:t>0254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3B629C1" w14:textId="77777777" w:rsidR="00A30809" w:rsidRDefault="00A30809" w:rsidP="005B5E43">
            <w:pPr>
              <w:pStyle w:val="aff0"/>
              <w:jc w:val="left"/>
            </w:pPr>
            <w:r>
              <w:t>192.168.10.51</w:t>
            </w:r>
          </w:p>
        </w:tc>
      </w:tr>
      <w:tr w:rsidR="00A30809" w:rsidRPr="00DB15F4" w14:paraId="3308461E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94362B0" w14:textId="77777777" w:rsidR="00A30809" w:rsidRDefault="00A30809" w:rsidP="005B5E43">
            <w:pPr>
              <w:pStyle w:val="aff0"/>
              <w:jc w:val="left"/>
            </w:pPr>
            <w:r>
              <w:t>420_KVM13_2_R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92DCEFC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инженера РСУ </w:t>
            </w:r>
            <w:r>
              <w:t>HIS</w:t>
            </w:r>
            <w:r w:rsidRPr="005B5E43">
              <w:rPr>
                <w:lang w:val="ru-RU"/>
              </w:rPr>
              <w:t>0264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D6A533E" w14:textId="77777777" w:rsidR="00A30809" w:rsidRDefault="00A30809" w:rsidP="005B5E43">
            <w:pPr>
              <w:pStyle w:val="aff0"/>
              <w:jc w:val="left"/>
            </w:pPr>
            <w:r>
              <w:t>192.168.10.52</w:t>
            </w:r>
          </w:p>
        </w:tc>
      </w:tr>
      <w:tr w:rsidR="00A30809" w:rsidRPr="00DB15F4" w14:paraId="22915CF2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F76C982" w14:textId="77777777" w:rsidR="00A30809" w:rsidRDefault="00A30809" w:rsidP="005B5E43">
            <w:pPr>
              <w:pStyle w:val="aff0"/>
              <w:jc w:val="left"/>
            </w:pPr>
            <w:r>
              <w:t>420_KVM14_2_R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B1D6D8B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инженера КИП </w:t>
            </w:r>
            <w:r>
              <w:t>HIS</w:t>
            </w:r>
            <w:r w:rsidRPr="005B5E43">
              <w:rPr>
                <w:lang w:val="ru-RU"/>
              </w:rPr>
              <w:t>0263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3006E39" w14:textId="77777777" w:rsidR="00A30809" w:rsidRDefault="00A30809" w:rsidP="005B5E43">
            <w:pPr>
              <w:pStyle w:val="aff0"/>
              <w:jc w:val="left"/>
            </w:pPr>
            <w:r>
              <w:t>192.168.10.53</w:t>
            </w:r>
          </w:p>
        </w:tc>
      </w:tr>
      <w:tr w:rsidR="00A30809" w:rsidRPr="00DB15F4" w14:paraId="60087ACD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A77A65" w14:textId="77777777" w:rsidR="00A30809" w:rsidRDefault="00A30809" w:rsidP="005B5E43">
            <w:pPr>
              <w:pStyle w:val="aff0"/>
              <w:jc w:val="left"/>
            </w:pPr>
            <w:r>
              <w:t>420_KVM15_2_R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D0F3D4C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инженера ПАЗ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CAF66D3" w14:textId="77777777" w:rsidR="00A30809" w:rsidRDefault="00A30809" w:rsidP="005B5E43">
            <w:pPr>
              <w:pStyle w:val="aff0"/>
              <w:jc w:val="left"/>
            </w:pPr>
            <w:r>
              <w:t>192.168.10.54</w:t>
            </w:r>
          </w:p>
        </w:tc>
      </w:tr>
      <w:tr w:rsidR="00A30809" w:rsidRPr="00DB15F4" w14:paraId="4A239000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05BF59F" w14:textId="77777777" w:rsidR="00A30809" w:rsidRPr="006F5CFD" w:rsidRDefault="00A30809" w:rsidP="005B5E43">
            <w:pPr>
              <w:pStyle w:val="aff0"/>
              <w:jc w:val="left"/>
            </w:pPr>
            <w:r>
              <w:t>HIS0264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EAA4DD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 w:rsidRPr="005B5E43">
              <w:rPr>
                <w:lang w:val="ru-RU"/>
              </w:rPr>
              <w:t xml:space="preserve">Станция инженера РСУ (администрирование сети </w:t>
            </w:r>
            <w:r>
              <w:t>KVM</w:t>
            </w:r>
            <w:r w:rsidRPr="005B5E43">
              <w:rPr>
                <w:lang w:val="ru-RU"/>
              </w:rPr>
              <w:t>)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EC36C6F" w14:textId="77777777" w:rsidR="00A30809" w:rsidRPr="006F5CFD" w:rsidRDefault="00A30809" w:rsidP="005B5E43">
            <w:pPr>
              <w:pStyle w:val="aff0"/>
              <w:jc w:val="left"/>
            </w:pPr>
            <w:r>
              <w:t>192.168.10.4</w:t>
            </w:r>
          </w:p>
        </w:tc>
      </w:tr>
    </w:tbl>
    <w:p w14:paraId="78F4B02C" w14:textId="77777777" w:rsidR="004758AF" w:rsidRDefault="004758AF" w:rsidP="005B5E43">
      <w:pPr>
        <w:pStyle w:val="af4"/>
      </w:pPr>
    </w:p>
    <w:p w14:paraId="51583A3F" w14:textId="1C80EA75" w:rsidR="00A30809" w:rsidRPr="00DB15F4" w:rsidRDefault="00A30809" w:rsidP="005B5E43">
      <w:pPr>
        <w:pStyle w:val="af4"/>
      </w:pPr>
      <w:r>
        <w:t>Конфигурация ПО с</w:t>
      </w:r>
      <w:r w:rsidRPr="00CB66CC">
        <w:t xml:space="preserve">танции инженера РСУ </w:t>
      </w:r>
      <w:r>
        <w:t xml:space="preserve">представлена в Таблице </w:t>
      </w:r>
      <w:r>
        <w:fldChar w:fldCharType="begin"/>
      </w:r>
      <w:r>
        <w:instrText xml:space="preserve"> REF _Ref121170522 \h  \* MERGEFORMAT </w:instrText>
      </w:r>
      <w:r>
        <w:fldChar w:fldCharType="separate"/>
      </w:r>
      <w:r w:rsidR="00FA1295">
        <w:t>Таблица 5.7</w:t>
      </w:r>
      <w:r>
        <w:fldChar w:fldCharType="end"/>
      </w:r>
      <w:r>
        <w:t xml:space="preserve">, конфигурация утилиты </w:t>
      </w:r>
      <w:r w:rsidRPr="005B5E43">
        <w:t>IT</w:t>
      </w:r>
      <w:r w:rsidRPr="00A2624B">
        <w:t xml:space="preserve"> </w:t>
      </w:r>
      <w:proofErr w:type="spellStart"/>
      <w:r w:rsidRPr="005B5E43">
        <w:t>Security</w:t>
      </w:r>
      <w:proofErr w:type="spellEnd"/>
      <w:r w:rsidRPr="00A2624B">
        <w:t xml:space="preserve"> </w:t>
      </w:r>
      <w:proofErr w:type="spellStart"/>
      <w:r w:rsidRPr="005B5E43">
        <w:t>Tool</w:t>
      </w:r>
      <w:proofErr w:type="spellEnd"/>
      <w:r w:rsidRPr="00A2624B">
        <w:t xml:space="preserve"> </w:t>
      </w:r>
      <w:r>
        <w:t xml:space="preserve">представлена в </w:t>
      </w:r>
      <w:r>
        <w:fldChar w:fldCharType="begin"/>
      </w:r>
      <w:r>
        <w:instrText xml:space="preserve"> REF _Ref121170566 \h  \* MERGEFORMAT </w:instrText>
      </w:r>
      <w:r>
        <w:fldChar w:fldCharType="separate"/>
      </w:r>
      <w:r w:rsidR="00FA1295">
        <w:t>Таблиц</w:t>
      </w:r>
      <w:r w:rsidR="004758AF">
        <w:t>е</w:t>
      </w:r>
      <w:r w:rsidR="00FA1295">
        <w:t xml:space="preserve"> 5.8</w:t>
      </w:r>
      <w:r>
        <w:fldChar w:fldCharType="end"/>
      </w:r>
      <w:r>
        <w:t xml:space="preserve">, конфигурация сетевых параметров </w:t>
      </w:r>
      <w:r w:rsidRPr="00DB15F4">
        <w:t>адаптеров представлена в</w:t>
      </w:r>
      <w:r>
        <w:t xml:space="preserve"> </w:t>
      </w:r>
      <w:r>
        <w:fldChar w:fldCharType="begin"/>
      </w:r>
      <w:r>
        <w:instrText xml:space="preserve"> REF _Ref121170608 \h  \* MERGEFORMAT </w:instrText>
      </w:r>
      <w:r>
        <w:fldChar w:fldCharType="separate"/>
      </w:r>
      <w:r w:rsidR="00FA1295">
        <w:t>Таблиц</w:t>
      </w:r>
      <w:r w:rsidR="004758AF">
        <w:t>е</w:t>
      </w:r>
      <w:r w:rsidR="00FA1295">
        <w:t xml:space="preserve"> 5.9</w:t>
      </w:r>
      <w:r>
        <w:fldChar w:fldCharType="end"/>
      </w:r>
      <w:r w:rsidRPr="00DB15F4">
        <w:t>.</w:t>
      </w:r>
    </w:p>
    <w:p w14:paraId="40BF7275" w14:textId="4706CBBF" w:rsidR="00A30809" w:rsidRDefault="00A30809" w:rsidP="0050271C">
      <w:pPr>
        <w:pStyle w:val="af4"/>
        <w:ind w:firstLine="0"/>
      </w:pPr>
      <w:bookmarkStart w:id="2345" w:name="_Ref121170522"/>
      <w:r>
        <w:t xml:space="preserve">Таблица </w:t>
      </w:r>
      <w:fldSimple w:instr=" STYLEREF 1 \s ">
        <w:r w:rsidR="00FA1295">
          <w:rPr>
            <w:noProof/>
          </w:rPr>
          <w:t>5</w:t>
        </w:r>
      </w:fldSimple>
      <w:r>
        <w:t>.</w:t>
      </w:r>
      <w:fldSimple w:instr=" SEQ Таблица \* ARABIC \s 1 ">
        <w:r w:rsidR="00FA1295">
          <w:rPr>
            <w:noProof/>
          </w:rPr>
          <w:t>7</w:t>
        </w:r>
      </w:fldSimple>
      <w:bookmarkEnd w:id="2345"/>
      <w:r w:rsidRPr="00762FCE">
        <w:t xml:space="preserve"> Конфигурация ПО станции инженера РСУ (HIS0264)</w:t>
      </w:r>
    </w:p>
    <w:tbl>
      <w:tblPr>
        <w:tblW w:w="10205" w:type="dxa"/>
        <w:tblLook w:val="04A0" w:firstRow="1" w:lastRow="0" w:firstColumn="1" w:lastColumn="0" w:noHBand="0" w:noVBand="1"/>
      </w:tblPr>
      <w:tblGrid>
        <w:gridCol w:w="3402"/>
        <w:gridCol w:w="6803"/>
      </w:tblGrid>
      <w:tr w:rsidR="00A30809" w:rsidRPr="00DB15F4" w14:paraId="7C1C3608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6B7BE" w14:textId="77777777" w:rsidR="00A30809" w:rsidRPr="00E35FD4" w:rsidRDefault="00A30809" w:rsidP="005B5E43">
            <w:pPr>
              <w:pStyle w:val="aff0"/>
              <w:jc w:val="left"/>
            </w:pPr>
            <w:r>
              <w:t>Product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3A135" w14:textId="77777777" w:rsidR="00A30809" w:rsidRPr="00DB15F4" w:rsidRDefault="00A30809" w:rsidP="005B5E43">
            <w:pPr>
              <w:pStyle w:val="aff0"/>
              <w:jc w:val="left"/>
            </w:pPr>
            <w:r>
              <w:t>Revision</w:t>
            </w:r>
          </w:p>
        </w:tc>
      </w:tr>
      <w:tr w:rsidR="00A30809" w:rsidRPr="00DB15F4" w14:paraId="4C00C313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51D18E" w14:textId="77777777" w:rsidR="00A30809" w:rsidRPr="00CB66CC" w:rsidRDefault="00A30809" w:rsidP="005B5E43">
            <w:pPr>
              <w:pStyle w:val="aff0"/>
              <w:jc w:val="left"/>
            </w:pPr>
            <w:r>
              <w:t>CENTUM VP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E13025" w14:textId="77777777" w:rsidR="00A30809" w:rsidRPr="00DB15F4" w:rsidRDefault="00A30809" w:rsidP="005B5E43">
            <w:pPr>
              <w:pStyle w:val="aff0"/>
              <w:jc w:val="left"/>
            </w:pPr>
            <w:r>
              <w:t>R6.08.00</w:t>
            </w:r>
          </w:p>
        </w:tc>
      </w:tr>
    </w:tbl>
    <w:p w14:paraId="2F6B0EDC" w14:textId="77777777" w:rsidR="004758AF" w:rsidRDefault="004758AF" w:rsidP="00A30809">
      <w:pPr>
        <w:pStyle w:val="affff8"/>
        <w:keepNext/>
        <w:rPr>
          <w:rFonts w:ascii="Times New Roman" w:eastAsia="MS Mincho" w:hAnsi="Times New Roman"/>
          <w:iCs w:val="0"/>
          <w:szCs w:val="24"/>
          <w:lang w:eastAsia="ru-RU"/>
        </w:rPr>
      </w:pPr>
      <w:bookmarkStart w:id="2346" w:name="_Ref121170566"/>
    </w:p>
    <w:p w14:paraId="54487C41" w14:textId="7DAB4B0C" w:rsidR="00A30809" w:rsidRPr="0050271C" w:rsidRDefault="00A30809" w:rsidP="00A30809">
      <w:pPr>
        <w:pStyle w:val="affff8"/>
        <w:keepNext/>
        <w:rPr>
          <w:rFonts w:ascii="Times New Roman" w:eastAsia="MS Mincho" w:hAnsi="Times New Roman"/>
          <w:iCs w:val="0"/>
          <w:szCs w:val="24"/>
          <w:lang w:eastAsia="ru-RU"/>
        </w:rPr>
      </w:pPr>
      <w:r w:rsidRPr="0050271C">
        <w:rPr>
          <w:rFonts w:ascii="Times New Roman" w:eastAsia="MS Mincho" w:hAnsi="Times New Roman"/>
          <w:iCs w:val="0"/>
          <w:szCs w:val="24"/>
          <w:lang w:eastAsia="ru-RU"/>
        </w:rPr>
        <w:t xml:space="preserve">Таблица </w: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begin"/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instrText xml:space="preserve"> STYLEREF 1 \s </w:instrTex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separate"/>
      </w:r>
      <w:r w:rsidR="00FA1295" w:rsidRPr="0050271C">
        <w:rPr>
          <w:rFonts w:ascii="Times New Roman" w:eastAsia="MS Mincho" w:hAnsi="Times New Roman"/>
          <w:iCs w:val="0"/>
          <w:szCs w:val="24"/>
          <w:lang w:eastAsia="ru-RU"/>
        </w:rPr>
        <w:t>5</w: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end"/>
      </w:r>
      <w:r w:rsidRPr="0050271C">
        <w:rPr>
          <w:rFonts w:ascii="Times New Roman" w:eastAsia="MS Mincho" w:hAnsi="Times New Roman"/>
          <w:iCs w:val="0"/>
          <w:szCs w:val="24"/>
          <w:lang w:eastAsia="ru-RU"/>
        </w:rPr>
        <w:t>.</w: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begin"/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instrText xml:space="preserve"> SEQ Таблица \* ARABIC \s 1 </w:instrTex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separate"/>
      </w:r>
      <w:r w:rsidR="00FA1295" w:rsidRPr="0050271C">
        <w:rPr>
          <w:rFonts w:ascii="Times New Roman" w:eastAsia="MS Mincho" w:hAnsi="Times New Roman"/>
          <w:iCs w:val="0"/>
          <w:szCs w:val="24"/>
          <w:lang w:eastAsia="ru-RU"/>
        </w:rPr>
        <w:t>8</w: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end"/>
      </w:r>
      <w:bookmarkEnd w:id="2346"/>
      <w:r w:rsidRPr="0050271C">
        <w:rPr>
          <w:rFonts w:ascii="Times New Roman" w:eastAsia="MS Mincho" w:hAnsi="Times New Roman"/>
          <w:iCs w:val="0"/>
          <w:szCs w:val="24"/>
          <w:lang w:eastAsia="ru-RU"/>
        </w:rPr>
        <w:t xml:space="preserve"> Конфигурация утилиты IT </w:t>
      </w:r>
      <w:proofErr w:type="spellStart"/>
      <w:r w:rsidRPr="0050271C">
        <w:rPr>
          <w:rFonts w:ascii="Times New Roman" w:eastAsia="MS Mincho" w:hAnsi="Times New Roman"/>
          <w:iCs w:val="0"/>
          <w:szCs w:val="24"/>
          <w:lang w:eastAsia="ru-RU"/>
        </w:rPr>
        <w:t>Security</w:t>
      </w:r>
      <w:proofErr w:type="spellEnd"/>
      <w:r w:rsidRPr="0050271C">
        <w:rPr>
          <w:rFonts w:ascii="Times New Roman" w:eastAsia="MS Mincho" w:hAnsi="Times New Roman"/>
          <w:iCs w:val="0"/>
          <w:szCs w:val="24"/>
          <w:lang w:eastAsia="ru-RU"/>
        </w:rPr>
        <w:t xml:space="preserve"> </w:t>
      </w:r>
      <w:proofErr w:type="spellStart"/>
      <w:r w:rsidRPr="0050271C">
        <w:rPr>
          <w:rFonts w:ascii="Times New Roman" w:eastAsia="MS Mincho" w:hAnsi="Times New Roman"/>
          <w:iCs w:val="0"/>
          <w:szCs w:val="24"/>
          <w:lang w:eastAsia="ru-RU"/>
        </w:rPr>
        <w:t>Tool</w:t>
      </w:r>
      <w:proofErr w:type="spellEnd"/>
      <w:r w:rsidRPr="0050271C">
        <w:rPr>
          <w:rFonts w:ascii="Times New Roman" w:eastAsia="MS Mincho" w:hAnsi="Times New Roman"/>
          <w:iCs w:val="0"/>
          <w:szCs w:val="24"/>
          <w:lang w:eastAsia="ru-RU"/>
        </w:rPr>
        <w:t xml:space="preserve"> станции инженера РСУ (HIS0264)</w:t>
      </w:r>
    </w:p>
    <w:tbl>
      <w:tblPr>
        <w:tblW w:w="10205" w:type="dxa"/>
        <w:tblLook w:val="04A0" w:firstRow="1" w:lastRow="0" w:firstColumn="1" w:lastColumn="0" w:noHBand="0" w:noVBand="1"/>
      </w:tblPr>
      <w:tblGrid>
        <w:gridCol w:w="3402"/>
        <w:gridCol w:w="6803"/>
      </w:tblGrid>
      <w:tr w:rsidR="00A30809" w:rsidRPr="00DB15F4" w14:paraId="4525F7E3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D3A6F8" w14:textId="77777777" w:rsidR="00A30809" w:rsidRPr="00E35FD4" w:rsidRDefault="00A30809" w:rsidP="005B5E43">
            <w:pPr>
              <w:pStyle w:val="aff0"/>
              <w:jc w:val="left"/>
            </w:pPr>
            <w:r>
              <w:t>IT security version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984BD" w14:textId="77777777" w:rsidR="00A30809" w:rsidRPr="00DB15F4" w:rsidRDefault="00A30809" w:rsidP="005B5E43">
            <w:pPr>
              <w:pStyle w:val="aff0"/>
              <w:jc w:val="left"/>
            </w:pPr>
            <w:r>
              <w:t>2.0</w:t>
            </w:r>
          </w:p>
        </w:tc>
      </w:tr>
      <w:tr w:rsidR="00A30809" w:rsidRPr="00DB15F4" w14:paraId="4AB0887F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CA3A644" w14:textId="77777777" w:rsidR="00A30809" w:rsidRPr="00DB15F4" w:rsidRDefault="00A30809" w:rsidP="005B5E43">
            <w:pPr>
              <w:pStyle w:val="aff0"/>
              <w:jc w:val="left"/>
            </w:pPr>
            <w:r>
              <w:t>Security model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D2E77A4" w14:textId="77777777" w:rsidR="00A30809" w:rsidRPr="00DB15F4" w:rsidRDefault="00A30809" w:rsidP="005B5E43">
            <w:pPr>
              <w:pStyle w:val="aff0"/>
              <w:jc w:val="left"/>
            </w:pPr>
            <w:r>
              <w:t>Standard</w:t>
            </w:r>
          </w:p>
        </w:tc>
      </w:tr>
      <w:tr w:rsidR="00A30809" w:rsidRPr="00DB15F4" w14:paraId="2667A763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7159A2" w14:textId="77777777" w:rsidR="00A30809" w:rsidRDefault="00A30809" w:rsidP="005B5E43">
            <w:pPr>
              <w:pStyle w:val="aff0"/>
              <w:jc w:val="left"/>
            </w:pPr>
            <w:r>
              <w:t>User management type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4889277" w14:textId="77777777" w:rsidR="00A30809" w:rsidRDefault="00A30809" w:rsidP="005B5E43">
            <w:pPr>
              <w:pStyle w:val="aff0"/>
              <w:jc w:val="left"/>
            </w:pPr>
            <w:r>
              <w:t>Combination</w:t>
            </w:r>
          </w:p>
        </w:tc>
      </w:tr>
      <w:tr w:rsidR="00A30809" w:rsidRPr="00DB15F4" w14:paraId="7645F92C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8D57BB" w14:textId="77777777" w:rsidR="00A30809" w:rsidRDefault="00A30809" w:rsidP="005B5E43">
            <w:pPr>
              <w:pStyle w:val="aff0"/>
              <w:jc w:val="left"/>
            </w:pPr>
            <w:r>
              <w:t>Domain link status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66B87CF" w14:textId="77777777" w:rsidR="00A30809" w:rsidRDefault="00A30809" w:rsidP="005B5E43">
            <w:pPr>
              <w:pStyle w:val="aff0"/>
              <w:jc w:val="left"/>
            </w:pPr>
            <w:r>
              <w:t>Not linked</w:t>
            </w:r>
          </w:p>
        </w:tc>
      </w:tr>
      <w:tr w:rsidR="00A30809" w:rsidRPr="00DB15F4" w14:paraId="3CD7E6D4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574F92E" w14:textId="77777777" w:rsidR="00A30809" w:rsidRDefault="00A30809" w:rsidP="005B5E43">
            <w:pPr>
              <w:pStyle w:val="aff0"/>
              <w:jc w:val="left"/>
            </w:pPr>
            <w:r>
              <w:t>Domain join status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3883EA4" w14:textId="77777777" w:rsidR="00A30809" w:rsidRDefault="00A30809" w:rsidP="005B5E43">
            <w:pPr>
              <w:pStyle w:val="aff0"/>
              <w:jc w:val="left"/>
            </w:pPr>
            <w:r>
              <w:t>Joined</w:t>
            </w:r>
          </w:p>
        </w:tc>
      </w:tr>
    </w:tbl>
    <w:p w14:paraId="2BF0C5F9" w14:textId="77777777" w:rsidR="004758AF" w:rsidRDefault="004758AF" w:rsidP="00A30809">
      <w:pPr>
        <w:pStyle w:val="affff8"/>
        <w:keepNext/>
        <w:rPr>
          <w:rFonts w:ascii="Times New Roman" w:eastAsia="MS Mincho" w:hAnsi="Times New Roman"/>
          <w:iCs w:val="0"/>
          <w:szCs w:val="24"/>
          <w:lang w:eastAsia="ru-RU"/>
        </w:rPr>
      </w:pPr>
      <w:bookmarkStart w:id="2347" w:name="_Ref121170608"/>
    </w:p>
    <w:p w14:paraId="41BF3745" w14:textId="2F92C087" w:rsidR="00A30809" w:rsidRPr="0050271C" w:rsidRDefault="00A30809" w:rsidP="00A30809">
      <w:pPr>
        <w:pStyle w:val="affff8"/>
        <w:keepNext/>
        <w:rPr>
          <w:rFonts w:ascii="Times New Roman" w:eastAsia="MS Mincho" w:hAnsi="Times New Roman"/>
          <w:iCs w:val="0"/>
          <w:szCs w:val="24"/>
          <w:lang w:eastAsia="ru-RU"/>
        </w:rPr>
      </w:pPr>
      <w:r w:rsidRPr="0050271C">
        <w:rPr>
          <w:rFonts w:ascii="Times New Roman" w:eastAsia="MS Mincho" w:hAnsi="Times New Roman"/>
          <w:iCs w:val="0"/>
          <w:szCs w:val="24"/>
          <w:lang w:eastAsia="ru-RU"/>
        </w:rPr>
        <w:t xml:space="preserve">Таблица </w: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begin"/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instrText xml:space="preserve"> STYLEREF 1 \s </w:instrTex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separate"/>
      </w:r>
      <w:r w:rsidR="00FA1295" w:rsidRPr="0050271C">
        <w:rPr>
          <w:rFonts w:ascii="Times New Roman" w:eastAsia="MS Mincho" w:hAnsi="Times New Roman"/>
          <w:iCs w:val="0"/>
          <w:szCs w:val="24"/>
          <w:lang w:eastAsia="ru-RU"/>
        </w:rPr>
        <w:t>5</w: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end"/>
      </w:r>
      <w:r w:rsidRPr="0050271C">
        <w:rPr>
          <w:rFonts w:ascii="Times New Roman" w:eastAsia="MS Mincho" w:hAnsi="Times New Roman"/>
          <w:iCs w:val="0"/>
          <w:szCs w:val="24"/>
          <w:lang w:eastAsia="ru-RU"/>
        </w:rPr>
        <w:t>.</w: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begin"/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instrText xml:space="preserve"> SEQ Таблица \* ARABIC \s 1 </w:instrTex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separate"/>
      </w:r>
      <w:r w:rsidR="00FA1295" w:rsidRPr="0050271C">
        <w:rPr>
          <w:rFonts w:ascii="Times New Roman" w:eastAsia="MS Mincho" w:hAnsi="Times New Roman"/>
          <w:iCs w:val="0"/>
          <w:szCs w:val="24"/>
          <w:lang w:eastAsia="ru-RU"/>
        </w:rPr>
        <w:t>9</w: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end"/>
      </w:r>
      <w:bookmarkEnd w:id="2347"/>
      <w:r w:rsidRPr="0050271C">
        <w:rPr>
          <w:rFonts w:ascii="Times New Roman" w:eastAsia="MS Mincho" w:hAnsi="Times New Roman"/>
          <w:iCs w:val="0"/>
          <w:szCs w:val="24"/>
          <w:lang w:eastAsia="ru-RU"/>
        </w:rPr>
        <w:t xml:space="preserve"> Конфигурация сетевых параметров адаптеров станции инженера РСУ (HIS0264)</w:t>
      </w:r>
    </w:p>
    <w:tbl>
      <w:tblPr>
        <w:tblW w:w="102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02"/>
        <w:gridCol w:w="3402"/>
        <w:gridCol w:w="3402"/>
      </w:tblGrid>
      <w:tr w:rsidR="00A30809" w:rsidRPr="005930DC" w14:paraId="62A8FAC8" w14:textId="77777777" w:rsidTr="005B5E43">
        <w:trPr>
          <w:cantSplit/>
          <w:trHeight w:val="300"/>
          <w:tblHeader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5FB82D41" w14:textId="77777777" w:rsidR="00A30809" w:rsidRPr="005930DC" w:rsidRDefault="00A30809" w:rsidP="005B5E43">
            <w:pPr>
              <w:pStyle w:val="aff0"/>
            </w:pPr>
            <w:r w:rsidRPr="005930DC">
              <w:t>Port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37ACF2A0" w14:textId="77777777" w:rsidR="00A30809" w:rsidRPr="005930DC" w:rsidRDefault="00A30809" w:rsidP="005B5E43">
            <w:pPr>
              <w:pStyle w:val="aff0"/>
            </w:pPr>
            <w:r w:rsidRPr="005930DC">
              <w:t>Name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00E4C011" w14:textId="77777777" w:rsidR="00A30809" w:rsidRPr="005930DC" w:rsidRDefault="00A30809" w:rsidP="005B5E43">
            <w:pPr>
              <w:pStyle w:val="aff0"/>
            </w:pPr>
            <w:r w:rsidRPr="005930DC">
              <w:t>IP</w:t>
            </w:r>
          </w:p>
        </w:tc>
      </w:tr>
      <w:tr w:rsidR="00A30809" w:rsidRPr="005930DC" w14:paraId="54C7D153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</w:tcPr>
          <w:p w14:paraId="07A9A3C0" w14:textId="77777777" w:rsidR="00A30809" w:rsidRPr="006F5CFD" w:rsidRDefault="00A30809" w:rsidP="005B5E43">
            <w:pPr>
              <w:pStyle w:val="aff0"/>
            </w:pPr>
            <w:r>
              <w:t>V-net</w:t>
            </w:r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11FBBA92" w14:textId="77777777" w:rsidR="00A30809" w:rsidRPr="006F5CFD" w:rsidRDefault="00A30809" w:rsidP="005B5E43">
            <w:pPr>
              <w:pStyle w:val="aff0"/>
            </w:pPr>
            <w:r>
              <w:t>V-net</w:t>
            </w:r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013120E6" w14:textId="77777777" w:rsidR="00A30809" w:rsidRPr="005930DC" w:rsidRDefault="00A30809" w:rsidP="005B5E43">
            <w:pPr>
              <w:pStyle w:val="aff0"/>
            </w:pPr>
            <w:r>
              <w:t>172.16.2.64</w:t>
            </w:r>
          </w:p>
        </w:tc>
      </w:tr>
      <w:tr w:rsidR="00A30809" w:rsidRPr="005930DC" w14:paraId="73FD3C7E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10B638B8" w14:textId="77777777" w:rsidR="00A30809" w:rsidRPr="005930DC" w:rsidRDefault="00A30809" w:rsidP="005B5E43">
            <w:pPr>
              <w:pStyle w:val="aff0"/>
            </w:pPr>
            <w:r w:rsidRPr="005930DC">
              <w:t>Eth1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39AAA86F" w14:textId="77777777" w:rsidR="00A30809" w:rsidRPr="005930DC" w:rsidRDefault="00A30809" w:rsidP="005B5E43">
            <w:pPr>
              <w:pStyle w:val="aff0"/>
            </w:pPr>
            <w:r w:rsidRPr="005930DC">
              <w:t>PIN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630C9000" w14:textId="77777777" w:rsidR="00A30809" w:rsidRPr="005930DC" w:rsidRDefault="00A30809" w:rsidP="005B5E43">
            <w:pPr>
              <w:pStyle w:val="aff0"/>
            </w:pPr>
            <w:r w:rsidRPr="005930DC">
              <w:t>172.1</w:t>
            </w:r>
            <w:r>
              <w:t>9</w:t>
            </w:r>
            <w:r w:rsidRPr="005930DC">
              <w:t>.2.</w:t>
            </w:r>
            <w:r>
              <w:t>64</w:t>
            </w:r>
          </w:p>
        </w:tc>
      </w:tr>
      <w:tr w:rsidR="00A30809" w:rsidRPr="005930DC" w14:paraId="5CF0DD25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5506AE93" w14:textId="77777777" w:rsidR="00A30809" w:rsidRPr="005930DC" w:rsidRDefault="00A30809" w:rsidP="005B5E43">
            <w:pPr>
              <w:pStyle w:val="aff0"/>
            </w:pPr>
            <w:r w:rsidRPr="005930DC">
              <w:lastRenderedPageBreak/>
              <w:t>Eth2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7C642087" w14:textId="77777777" w:rsidR="00A30809" w:rsidRPr="005930DC" w:rsidRDefault="00A30809" w:rsidP="005B5E43">
            <w:pPr>
              <w:pStyle w:val="aff0"/>
            </w:pPr>
            <w:proofErr w:type="spellStart"/>
            <w:r w:rsidRPr="005930DC">
              <w:t>не</w:t>
            </w:r>
            <w:proofErr w:type="spellEnd"/>
            <w:r w:rsidRPr="005930DC">
              <w:t xml:space="preserve"> </w:t>
            </w:r>
            <w:proofErr w:type="spellStart"/>
            <w:r w:rsidRPr="005930DC">
              <w:t>используется</w:t>
            </w:r>
            <w:proofErr w:type="spellEnd"/>
          </w:p>
        </w:tc>
        <w:tc>
          <w:tcPr>
            <w:tcW w:w="3402" w:type="dxa"/>
            <w:shd w:val="clear" w:color="auto" w:fill="auto"/>
            <w:vAlign w:val="center"/>
          </w:tcPr>
          <w:p w14:paraId="2840E729" w14:textId="77777777" w:rsidR="00A30809" w:rsidRPr="00CB66CC" w:rsidRDefault="00A30809" w:rsidP="005B5E43">
            <w:pPr>
              <w:pStyle w:val="aff0"/>
            </w:pPr>
            <w:r>
              <w:t>-</w:t>
            </w:r>
          </w:p>
        </w:tc>
      </w:tr>
      <w:tr w:rsidR="00A30809" w:rsidRPr="005930DC" w14:paraId="4B006F31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</w:tcPr>
          <w:p w14:paraId="1F60B8B3" w14:textId="77777777" w:rsidR="00A30809" w:rsidRPr="005930DC" w:rsidRDefault="00A30809" w:rsidP="005B5E43">
            <w:pPr>
              <w:pStyle w:val="aff0"/>
            </w:pPr>
            <w:r w:rsidRPr="005930DC">
              <w:t>Eth3</w:t>
            </w:r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5C9A5FDA" w14:textId="77777777" w:rsidR="00A30809" w:rsidRPr="005930DC" w:rsidRDefault="00A30809" w:rsidP="005B5E43">
            <w:pPr>
              <w:pStyle w:val="aff0"/>
            </w:pPr>
            <w:proofErr w:type="spellStart"/>
            <w:r w:rsidRPr="005930DC">
              <w:t>не</w:t>
            </w:r>
            <w:proofErr w:type="spellEnd"/>
            <w:r w:rsidRPr="005930DC">
              <w:t xml:space="preserve"> </w:t>
            </w:r>
            <w:proofErr w:type="spellStart"/>
            <w:r w:rsidRPr="005930DC">
              <w:t>используется</w:t>
            </w:r>
            <w:proofErr w:type="spellEnd"/>
          </w:p>
        </w:tc>
        <w:tc>
          <w:tcPr>
            <w:tcW w:w="3402" w:type="dxa"/>
            <w:shd w:val="clear" w:color="auto" w:fill="auto"/>
            <w:vAlign w:val="center"/>
          </w:tcPr>
          <w:p w14:paraId="295C0A35" w14:textId="77777777" w:rsidR="00A30809" w:rsidRPr="00CB66CC" w:rsidRDefault="00A30809" w:rsidP="005B5E43">
            <w:pPr>
              <w:pStyle w:val="aff0"/>
            </w:pPr>
            <w:r>
              <w:t>-</w:t>
            </w:r>
          </w:p>
        </w:tc>
      </w:tr>
      <w:tr w:rsidR="00A30809" w:rsidRPr="00F44700" w14:paraId="302995A0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6AB67FC4" w14:textId="77777777" w:rsidR="00A30809" w:rsidRPr="005930DC" w:rsidRDefault="00A30809" w:rsidP="005B5E43">
            <w:pPr>
              <w:pStyle w:val="aff0"/>
            </w:pPr>
            <w:r w:rsidRPr="005930DC">
              <w:t>Eth4</w:t>
            </w:r>
          </w:p>
        </w:tc>
        <w:tc>
          <w:tcPr>
            <w:tcW w:w="3402" w:type="dxa"/>
            <w:shd w:val="clear" w:color="auto" w:fill="auto"/>
            <w:noWrap/>
            <w:hideMark/>
          </w:tcPr>
          <w:p w14:paraId="765081A7" w14:textId="77777777" w:rsidR="00A30809" w:rsidRPr="006F5CFD" w:rsidRDefault="00A30809" w:rsidP="005B5E43">
            <w:pPr>
              <w:pStyle w:val="aff0"/>
            </w:pPr>
            <w:r>
              <w:t>KVM_NET</w:t>
            </w:r>
          </w:p>
        </w:tc>
        <w:tc>
          <w:tcPr>
            <w:tcW w:w="3402" w:type="dxa"/>
            <w:shd w:val="clear" w:color="auto" w:fill="auto"/>
          </w:tcPr>
          <w:p w14:paraId="098AE2C0" w14:textId="77777777" w:rsidR="00A30809" w:rsidRPr="00CB66CC" w:rsidRDefault="00A30809" w:rsidP="005B5E43">
            <w:pPr>
              <w:pStyle w:val="aff0"/>
            </w:pPr>
            <w:r>
              <w:t>192.168.10.4</w:t>
            </w:r>
          </w:p>
        </w:tc>
      </w:tr>
    </w:tbl>
    <w:p w14:paraId="5FF3A547" w14:textId="77777777" w:rsidR="004758AF" w:rsidRDefault="004758AF" w:rsidP="005B5E43">
      <w:pPr>
        <w:pStyle w:val="af4"/>
      </w:pPr>
    </w:p>
    <w:p w14:paraId="465DE59B" w14:textId="15FAD715" w:rsidR="00A30809" w:rsidRDefault="00A30809" w:rsidP="005B5E43">
      <w:pPr>
        <w:pStyle w:val="af4"/>
      </w:pPr>
      <w:r>
        <w:t xml:space="preserve">Загрузка контроллеров РСУ представлена в </w:t>
      </w:r>
      <w:r>
        <w:fldChar w:fldCharType="begin"/>
      </w:r>
      <w:r>
        <w:instrText xml:space="preserve"> REF _Ref121170647 \h  \* MERGEFORMAT </w:instrText>
      </w:r>
      <w:r>
        <w:fldChar w:fldCharType="separate"/>
      </w:r>
      <w:r w:rsidR="00FA1295">
        <w:t>Таблиц</w:t>
      </w:r>
      <w:r w:rsidR="004758AF">
        <w:t>е</w:t>
      </w:r>
      <w:r w:rsidR="00FA1295">
        <w:t xml:space="preserve"> 5.10</w:t>
      </w:r>
      <w:r>
        <w:fldChar w:fldCharType="end"/>
      </w:r>
    </w:p>
    <w:p w14:paraId="1B3E33EB" w14:textId="55BFCC5F" w:rsidR="00A30809" w:rsidRDefault="00A30809" w:rsidP="0050271C">
      <w:pPr>
        <w:pStyle w:val="af4"/>
        <w:ind w:firstLine="0"/>
      </w:pPr>
      <w:bookmarkStart w:id="2348" w:name="_Ref121170647"/>
      <w:r>
        <w:t xml:space="preserve">Таблица </w:t>
      </w:r>
      <w:fldSimple w:instr=" STYLEREF 1 \s ">
        <w:r w:rsidR="00FA1295">
          <w:rPr>
            <w:noProof/>
          </w:rPr>
          <w:t>5</w:t>
        </w:r>
      </w:fldSimple>
      <w:r>
        <w:t>.</w:t>
      </w:r>
      <w:fldSimple w:instr=" SEQ Таблица \* ARABIC \s 1 ">
        <w:r w:rsidR="00FA1295">
          <w:rPr>
            <w:noProof/>
          </w:rPr>
          <w:t>10</w:t>
        </w:r>
      </w:fldSimple>
      <w:bookmarkEnd w:id="2348"/>
      <w:r w:rsidRPr="00762FCE">
        <w:t xml:space="preserve"> Загрузка контроллеров РСУ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97"/>
        <w:gridCol w:w="1530"/>
        <w:gridCol w:w="1451"/>
        <w:gridCol w:w="2846"/>
        <w:gridCol w:w="1310"/>
        <w:gridCol w:w="1277"/>
      </w:tblGrid>
      <w:tr w:rsidR="00A30809" w:rsidRPr="00E0766D" w14:paraId="69BCD936" w14:textId="77777777" w:rsidTr="005B5E43">
        <w:trPr>
          <w:cantSplit/>
          <w:trHeight w:val="300"/>
          <w:tblHeader/>
        </w:trPr>
        <w:tc>
          <w:tcPr>
            <w:tcW w:w="755" w:type="pct"/>
            <w:vMerge w:val="restart"/>
            <w:shd w:val="clear" w:color="auto" w:fill="auto"/>
            <w:noWrap/>
            <w:vAlign w:val="center"/>
            <w:hideMark/>
          </w:tcPr>
          <w:p w14:paraId="3C5A7239" w14:textId="77777777" w:rsidR="00A30809" w:rsidRPr="00E0766D" w:rsidRDefault="00A30809" w:rsidP="005B5E43">
            <w:pPr>
              <w:pStyle w:val="aff0"/>
            </w:pPr>
            <w:r w:rsidRPr="00E0766D">
              <w:t>Station</w:t>
            </w:r>
          </w:p>
        </w:tc>
        <w:tc>
          <w:tcPr>
            <w:tcW w:w="772" w:type="pct"/>
            <w:vMerge w:val="restart"/>
            <w:shd w:val="clear" w:color="auto" w:fill="auto"/>
            <w:noWrap/>
            <w:vAlign w:val="center"/>
            <w:hideMark/>
          </w:tcPr>
          <w:p w14:paraId="74DCC2DB" w14:textId="77777777" w:rsidR="00A30809" w:rsidRPr="00E0766D" w:rsidRDefault="00A30809" w:rsidP="005B5E43">
            <w:pPr>
              <w:pStyle w:val="aff0"/>
            </w:pPr>
            <w:r w:rsidRPr="00E0766D">
              <w:t>Type</w:t>
            </w:r>
          </w:p>
        </w:tc>
        <w:tc>
          <w:tcPr>
            <w:tcW w:w="732" w:type="pct"/>
            <w:vMerge w:val="restart"/>
            <w:shd w:val="clear" w:color="auto" w:fill="auto"/>
            <w:noWrap/>
            <w:vAlign w:val="center"/>
            <w:hideMark/>
          </w:tcPr>
          <w:p w14:paraId="542C36B5" w14:textId="77777777" w:rsidR="00A30809" w:rsidRPr="00E0766D" w:rsidRDefault="00A30809" w:rsidP="005B5E43">
            <w:pPr>
              <w:pStyle w:val="aff0"/>
            </w:pPr>
            <w:r w:rsidRPr="00E0766D">
              <w:t>Revision</w:t>
            </w:r>
          </w:p>
        </w:tc>
        <w:tc>
          <w:tcPr>
            <w:tcW w:w="1436" w:type="pct"/>
            <w:vMerge w:val="restart"/>
            <w:shd w:val="clear" w:color="auto" w:fill="auto"/>
            <w:noWrap/>
            <w:vAlign w:val="center"/>
            <w:hideMark/>
          </w:tcPr>
          <w:p w14:paraId="3F3B8E01" w14:textId="77777777" w:rsidR="00A30809" w:rsidRPr="00E0766D" w:rsidRDefault="00A30809" w:rsidP="005B5E43">
            <w:pPr>
              <w:pStyle w:val="aff0"/>
            </w:pPr>
            <w:r w:rsidRPr="00E0766D">
              <w:t>CPU Idle Time (sec)</w:t>
            </w:r>
          </w:p>
        </w:tc>
        <w:tc>
          <w:tcPr>
            <w:tcW w:w="1305" w:type="pct"/>
            <w:gridSpan w:val="2"/>
            <w:shd w:val="clear" w:color="auto" w:fill="auto"/>
            <w:noWrap/>
            <w:vAlign w:val="center"/>
            <w:hideMark/>
          </w:tcPr>
          <w:p w14:paraId="6AC38471" w14:textId="77777777" w:rsidR="00A30809" w:rsidRPr="00E0766D" w:rsidRDefault="00A30809" w:rsidP="005B5E43">
            <w:pPr>
              <w:pStyle w:val="aff0"/>
            </w:pPr>
            <w:r w:rsidRPr="00E0766D">
              <w:t>Comm Load</w:t>
            </w:r>
          </w:p>
        </w:tc>
      </w:tr>
      <w:tr w:rsidR="00A30809" w:rsidRPr="00E0766D" w14:paraId="0FDB5D0C" w14:textId="77777777" w:rsidTr="005B5E43">
        <w:trPr>
          <w:cantSplit/>
          <w:trHeight w:val="300"/>
          <w:tblHeader/>
        </w:trPr>
        <w:tc>
          <w:tcPr>
            <w:tcW w:w="755" w:type="pct"/>
            <w:vMerge/>
            <w:vAlign w:val="center"/>
            <w:hideMark/>
          </w:tcPr>
          <w:p w14:paraId="0CE5D79E" w14:textId="77777777" w:rsidR="00A30809" w:rsidRPr="00E0766D" w:rsidRDefault="00A30809" w:rsidP="005B5E43">
            <w:pPr>
              <w:pStyle w:val="aff0"/>
            </w:pPr>
          </w:p>
        </w:tc>
        <w:tc>
          <w:tcPr>
            <w:tcW w:w="772" w:type="pct"/>
            <w:vMerge/>
            <w:vAlign w:val="center"/>
            <w:hideMark/>
          </w:tcPr>
          <w:p w14:paraId="688D8A8F" w14:textId="77777777" w:rsidR="00A30809" w:rsidRPr="00E0766D" w:rsidRDefault="00A30809" w:rsidP="005B5E43">
            <w:pPr>
              <w:pStyle w:val="aff0"/>
            </w:pPr>
          </w:p>
        </w:tc>
        <w:tc>
          <w:tcPr>
            <w:tcW w:w="732" w:type="pct"/>
            <w:vMerge/>
            <w:vAlign w:val="center"/>
            <w:hideMark/>
          </w:tcPr>
          <w:p w14:paraId="190978B4" w14:textId="77777777" w:rsidR="00A30809" w:rsidRPr="00E0766D" w:rsidRDefault="00A30809" w:rsidP="005B5E43">
            <w:pPr>
              <w:pStyle w:val="aff0"/>
            </w:pPr>
          </w:p>
        </w:tc>
        <w:tc>
          <w:tcPr>
            <w:tcW w:w="1436" w:type="pct"/>
            <w:vMerge/>
            <w:vAlign w:val="center"/>
            <w:hideMark/>
          </w:tcPr>
          <w:p w14:paraId="1B684252" w14:textId="77777777" w:rsidR="00A30809" w:rsidRPr="00E0766D" w:rsidRDefault="00A30809" w:rsidP="005B5E43">
            <w:pPr>
              <w:pStyle w:val="aff0"/>
            </w:pPr>
          </w:p>
        </w:tc>
        <w:tc>
          <w:tcPr>
            <w:tcW w:w="661" w:type="pct"/>
            <w:shd w:val="clear" w:color="auto" w:fill="auto"/>
            <w:noWrap/>
            <w:vAlign w:val="center"/>
            <w:hideMark/>
          </w:tcPr>
          <w:p w14:paraId="09C50EB9" w14:textId="77777777" w:rsidR="00A30809" w:rsidRPr="00E0766D" w:rsidRDefault="00A30809" w:rsidP="005B5E43">
            <w:pPr>
              <w:pStyle w:val="aff0"/>
            </w:pPr>
            <w:r w:rsidRPr="00E0766D">
              <w:t>Ave (%)</w:t>
            </w:r>
          </w:p>
        </w:tc>
        <w:tc>
          <w:tcPr>
            <w:tcW w:w="644" w:type="pct"/>
            <w:shd w:val="clear" w:color="auto" w:fill="auto"/>
            <w:noWrap/>
            <w:vAlign w:val="center"/>
            <w:hideMark/>
          </w:tcPr>
          <w:p w14:paraId="67D274E5" w14:textId="77777777" w:rsidR="00A30809" w:rsidRPr="00E0766D" w:rsidRDefault="00A30809" w:rsidP="005B5E43">
            <w:pPr>
              <w:pStyle w:val="aff0"/>
            </w:pPr>
            <w:r w:rsidRPr="00E0766D">
              <w:t>Cur (%)</w:t>
            </w:r>
          </w:p>
        </w:tc>
      </w:tr>
      <w:tr w:rsidR="00A30809" w:rsidRPr="00E0766D" w14:paraId="74C471AE" w14:textId="77777777" w:rsidTr="005B5E43">
        <w:trPr>
          <w:cantSplit/>
          <w:trHeight w:val="300"/>
        </w:trPr>
        <w:tc>
          <w:tcPr>
            <w:tcW w:w="755" w:type="pct"/>
            <w:shd w:val="clear" w:color="auto" w:fill="auto"/>
            <w:noWrap/>
            <w:vAlign w:val="center"/>
            <w:hideMark/>
          </w:tcPr>
          <w:p w14:paraId="6D8D3F64" w14:textId="77777777" w:rsidR="00A30809" w:rsidRPr="00E0766D" w:rsidRDefault="00A30809" w:rsidP="005B5E43">
            <w:pPr>
              <w:pStyle w:val="aff0"/>
            </w:pPr>
            <w:r w:rsidRPr="00E0766D">
              <w:t>FCS0</w:t>
            </w:r>
            <w:r>
              <w:t>2</w:t>
            </w:r>
            <w:r w:rsidRPr="00E0766D">
              <w:t>01</w:t>
            </w:r>
          </w:p>
        </w:tc>
        <w:tc>
          <w:tcPr>
            <w:tcW w:w="772" w:type="pct"/>
            <w:shd w:val="clear" w:color="auto" w:fill="auto"/>
            <w:noWrap/>
            <w:vAlign w:val="center"/>
            <w:hideMark/>
          </w:tcPr>
          <w:p w14:paraId="5EC5DBB5" w14:textId="77777777" w:rsidR="00A30809" w:rsidRPr="00264420" w:rsidRDefault="00A30809" w:rsidP="005B5E43">
            <w:pPr>
              <w:pStyle w:val="aff0"/>
            </w:pPr>
            <w:r>
              <w:t>AFG40D</w:t>
            </w:r>
          </w:p>
        </w:tc>
        <w:tc>
          <w:tcPr>
            <w:tcW w:w="732" w:type="pct"/>
            <w:shd w:val="clear" w:color="auto" w:fill="auto"/>
            <w:noWrap/>
            <w:vAlign w:val="center"/>
            <w:hideMark/>
          </w:tcPr>
          <w:p w14:paraId="678A9CAC" w14:textId="77777777" w:rsidR="00A30809" w:rsidRPr="00264420" w:rsidRDefault="00A30809" w:rsidP="005B5E43">
            <w:pPr>
              <w:pStyle w:val="aff0"/>
            </w:pPr>
            <w:r w:rsidRPr="00E0766D">
              <w:t>R6.0</w:t>
            </w:r>
            <w:r>
              <w:t>8</w:t>
            </w:r>
            <w:r w:rsidRPr="00E0766D">
              <w:t>.</w:t>
            </w:r>
            <w:r>
              <w:t>00</w:t>
            </w:r>
          </w:p>
        </w:tc>
        <w:tc>
          <w:tcPr>
            <w:tcW w:w="1436" w:type="pct"/>
            <w:shd w:val="clear" w:color="auto" w:fill="auto"/>
            <w:noWrap/>
            <w:vAlign w:val="center"/>
            <w:hideMark/>
          </w:tcPr>
          <w:p w14:paraId="4BA95E3B" w14:textId="77777777" w:rsidR="00A30809" w:rsidRPr="00264420" w:rsidRDefault="00A30809" w:rsidP="005B5E43">
            <w:pPr>
              <w:pStyle w:val="aff0"/>
            </w:pPr>
            <w:r>
              <w:t>32</w:t>
            </w:r>
          </w:p>
        </w:tc>
        <w:tc>
          <w:tcPr>
            <w:tcW w:w="661" w:type="pct"/>
            <w:shd w:val="clear" w:color="auto" w:fill="auto"/>
            <w:noWrap/>
            <w:vAlign w:val="center"/>
            <w:hideMark/>
          </w:tcPr>
          <w:p w14:paraId="3B90DEEA" w14:textId="77777777" w:rsidR="00A30809" w:rsidRPr="00264420" w:rsidRDefault="00A30809" w:rsidP="005B5E43">
            <w:pPr>
              <w:pStyle w:val="aff0"/>
            </w:pPr>
            <w:r>
              <w:t>2</w:t>
            </w:r>
          </w:p>
        </w:tc>
        <w:tc>
          <w:tcPr>
            <w:tcW w:w="644" w:type="pct"/>
            <w:shd w:val="clear" w:color="auto" w:fill="auto"/>
            <w:noWrap/>
            <w:vAlign w:val="center"/>
            <w:hideMark/>
          </w:tcPr>
          <w:p w14:paraId="3FC49CE9" w14:textId="77777777" w:rsidR="00A30809" w:rsidRPr="00264420" w:rsidRDefault="00A30809" w:rsidP="005B5E43">
            <w:pPr>
              <w:pStyle w:val="aff0"/>
            </w:pPr>
            <w:r>
              <w:t>2</w:t>
            </w:r>
          </w:p>
        </w:tc>
      </w:tr>
      <w:tr w:rsidR="00A30809" w:rsidRPr="00E0766D" w14:paraId="688B0028" w14:textId="77777777" w:rsidTr="005B5E43">
        <w:trPr>
          <w:cantSplit/>
          <w:trHeight w:val="300"/>
        </w:trPr>
        <w:tc>
          <w:tcPr>
            <w:tcW w:w="755" w:type="pct"/>
            <w:shd w:val="clear" w:color="auto" w:fill="auto"/>
            <w:noWrap/>
            <w:vAlign w:val="center"/>
            <w:hideMark/>
          </w:tcPr>
          <w:p w14:paraId="2F4A14A7" w14:textId="77777777" w:rsidR="00A30809" w:rsidRPr="00E0766D" w:rsidRDefault="00A30809" w:rsidP="005B5E43">
            <w:pPr>
              <w:pStyle w:val="aff0"/>
            </w:pPr>
            <w:r>
              <w:t>FCS02</w:t>
            </w:r>
            <w:r w:rsidRPr="00E0766D">
              <w:t>02</w:t>
            </w:r>
          </w:p>
        </w:tc>
        <w:tc>
          <w:tcPr>
            <w:tcW w:w="772" w:type="pct"/>
            <w:shd w:val="clear" w:color="auto" w:fill="auto"/>
            <w:noWrap/>
            <w:vAlign w:val="center"/>
          </w:tcPr>
          <w:p w14:paraId="480708A2" w14:textId="77777777" w:rsidR="00A30809" w:rsidRPr="00E0766D" w:rsidRDefault="00A30809" w:rsidP="005B5E43">
            <w:pPr>
              <w:pStyle w:val="aff0"/>
            </w:pPr>
            <w:r>
              <w:t>AFG40D</w:t>
            </w:r>
          </w:p>
        </w:tc>
        <w:tc>
          <w:tcPr>
            <w:tcW w:w="732" w:type="pct"/>
            <w:shd w:val="clear" w:color="auto" w:fill="auto"/>
            <w:noWrap/>
            <w:vAlign w:val="center"/>
          </w:tcPr>
          <w:p w14:paraId="50E31102" w14:textId="77777777" w:rsidR="00A30809" w:rsidRPr="00E0766D" w:rsidRDefault="00A30809" w:rsidP="005B5E43">
            <w:pPr>
              <w:pStyle w:val="aff0"/>
            </w:pPr>
            <w:r w:rsidRPr="00E0766D">
              <w:t>R6.0</w:t>
            </w:r>
            <w:r>
              <w:t>8</w:t>
            </w:r>
            <w:r w:rsidRPr="00E0766D">
              <w:t>.</w:t>
            </w:r>
            <w:r>
              <w:t>00</w:t>
            </w:r>
          </w:p>
        </w:tc>
        <w:tc>
          <w:tcPr>
            <w:tcW w:w="1436" w:type="pct"/>
            <w:shd w:val="clear" w:color="auto" w:fill="auto"/>
            <w:noWrap/>
            <w:vAlign w:val="center"/>
          </w:tcPr>
          <w:p w14:paraId="3210519E" w14:textId="77777777" w:rsidR="00A30809" w:rsidRPr="00264420" w:rsidRDefault="00A30809" w:rsidP="005B5E43">
            <w:pPr>
              <w:pStyle w:val="aff0"/>
            </w:pPr>
            <w:r>
              <w:t>43</w:t>
            </w:r>
          </w:p>
        </w:tc>
        <w:tc>
          <w:tcPr>
            <w:tcW w:w="661" w:type="pct"/>
            <w:shd w:val="clear" w:color="auto" w:fill="auto"/>
            <w:noWrap/>
            <w:vAlign w:val="center"/>
          </w:tcPr>
          <w:p w14:paraId="3717F6B6" w14:textId="77777777" w:rsidR="00A30809" w:rsidRPr="00264420" w:rsidRDefault="00A30809" w:rsidP="005B5E43">
            <w:pPr>
              <w:pStyle w:val="aff0"/>
            </w:pPr>
            <w:r>
              <w:t>2</w:t>
            </w:r>
          </w:p>
        </w:tc>
        <w:tc>
          <w:tcPr>
            <w:tcW w:w="644" w:type="pct"/>
            <w:shd w:val="clear" w:color="auto" w:fill="auto"/>
            <w:noWrap/>
            <w:vAlign w:val="center"/>
          </w:tcPr>
          <w:p w14:paraId="2D607591" w14:textId="77777777" w:rsidR="00A30809" w:rsidRPr="00264420" w:rsidRDefault="00A30809" w:rsidP="005B5E43">
            <w:pPr>
              <w:pStyle w:val="aff0"/>
            </w:pPr>
            <w:r>
              <w:t>2</w:t>
            </w:r>
          </w:p>
        </w:tc>
      </w:tr>
      <w:tr w:rsidR="00A30809" w:rsidRPr="00E0766D" w14:paraId="31D57A5A" w14:textId="77777777" w:rsidTr="005B5E43">
        <w:trPr>
          <w:cantSplit/>
          <w:trHeight w:val="300"/>
        </w:trPr>
        <w:tc>
          <w:tcPr>
            <w:tcW w:w="755" w:type="pct"/>
            <w:shd w:val="clear" w:color="auto" w:fill="auto"/>
            <w:noWrap/>
            <w:vAlign w:val="center"/>
            <w:hideMark/>
          </w:tcPr>
          <w:p w14:paraId="3791FF7C" w14:textId="77777777" w:rsidR="00A30809" w:rsidRPr="00E0766D" w:rsidRDefault="00A30809" w:rsidP="005B5E43">
            <w:pPr>
              <w:pStyle w:val="aff0"/>
            </w:pPr>
            <w:r>
              <w:t>FCS02</w:t>
            </w:r>
            <w:r w:rsidRPr="00E0766D">
              <w:t>03</w:t>
            </w:r>
          </w:p>
        </w:tc>
        <w:tc>
          <w:tcPr>
            <w:tcW w:w="772" w:type="pct"/>
            <w:shd w:val="clear" w:color="auto" w:fill="auto"/>
            <w:noWrap/>
            <w:vAlign w:val="center"/>
          </w:tcPr>
          <w:p w14:paraId="770302AC" w14:textId="77777777" w:rsidR="00A30809" w:rsidRPr="00E0766D" w:rsidRDefault="00A30809" w:rsidP="005B5E43">
            <w:pPr>
              <w:pStyle w:val="aff0"/>
            </w:pPr>
            <w:r>
              <w:t>AFG40D</w:t>
            </w:r>
          </w:p>
        </w:tc>
        <w:tc>
          <w:tcPr>
            <w:tcW w:w="732" w:type="pct"/>
            <w:shd w:val="clear" w:color="auto" w:fill="auto"/>
            <w:noWrap/>
            <w:vAlign w:val="center"/>
          </w:tcPr>
          <w:p w14:paraId="498A7D64" w14:textId="77777777" w:rsidR="00A30809" w:rsidRPr="00E0766D" w:rsidRDefault="00A30809" w:rsidP="005B5E43">
            <w:pPr>
              <w:pStyle w:val="aff0"/>
            </w:pPr>
            <w:r w:rsidRPr="00E0766D">
              <w:t>R6.0</w:t>
            </w:r>
            <w:r>
              <w:t>8</w:t>
            </w:r>
            <w:r w:rsidRPr="00E0766D">
              <w:t>.</w:t>
            </w:r>
            <w:r>
              <w:t>00</w:t>
            </w:r>
          </w:p>
        </w:tc>
        <w:tc>
          <w:tcPr>
            <w:tcW w:w="1436" w:type="pct"/>
            <w:shd w:val="clear" w:color="auto" w:fill="auto"/>
            <w:noWrap/>
            <w:vAlign w:val="center"/>
          </w:tcPr>
          <w:p w14:paraId="60F9375F" w14:textId="77777777" w:rsidR="00A30809" w:rsidRPr="00264420" w:rsidRDefault="00A30809" w:rsidP="005B5E43">
            <w:pPr>
              <w:pStyle w:val="aff0"/>
            </w:pPr>
            <w:r>
              <w:t>43</w:t>
            </w:r>
          </w:p>
        </w:tc>
        <w:tc>
          <w:tcPr>
            <w:tcW w:w="661" w:type="pct"/>
            <w:shd w:val="clear" w:color="auto" w:fill="auto"/>
            <w:noWrap/>
            <w:vAlign w:val="center"/>
          </w:tcPr>
          <w:p w14:paraId="53CE33BE" w14:textId="77777777" w:rsidR="00A30809" w:rsidRPr="00264420" w:rsidRDefault="00A30809" w:rsidP="005B5E43">
            <w:pPr>
              <w:pStyle w:val="aff0"/>
            </w:pPr>
            <w:r>
              <w:t>3</w:t>
            </w:r>
          </w:p>
        </w:tc>
        <w:tc>
          <w:tcPr>
            <w:tcW w:w="644" w:type="pct"/>
            <w:shd w:val="clear" w:color="auto" w:fill="auto"/>
            <w:noWrap/>
            <w:vAlign w:val="center"/>
          </w:tcPr>
          <w:p w14:paraId="28A3E002" w14:textId="77777777" w:rsidR="00A30809" w:rsidRPr="00264420" w:rsidRDefault="00A30809" w:rsidP="005B5E43">
            <w:pPr>
              <w:pStyle w:val="aff0"/>
            </w:pPr>
            <w:r>
              <w:t>3</w:t>
            </w:r>
          </w:p>
        </w:tc>
      </w:tr>
      <w:tr w:rsidR="00A30809" w:rsidRPr="00E0766D" w14:paraId="0B7FDBFD" w14:textId="77777777" w:rsidTr="005B5E43">
        <w:trPr>
          <w:cantSplit/>
          <w:trHeight w:val="300"/>
        </w:trPr>
        <w:tc>
          <w:tcPr>
            <w:tcW w:w="755" w:type="pct"/>
            <w:shd w:val="clear" w:color="auto" w:fill="auto"/>
            <w:noWrap/>
            <w:vAlign w:val="center"/>
            <w:hideMark/>
          </w:tcPr>
          <w:p w14:paraId="65C3AF6D" w14:textId="77777777" w:rsidR="00A30809" w:rsidRPr="00E0766D" w:rsidRDefault="00A30809" w:rsidP="005B5E43">
            <w:pPr>
              <w:pStyle w:val="aff0"/>
            </w:pPr>
            <w:r>
              <w:t>FCS02</w:t>
            </w:r>
            <w:r w:rsidRPr="00E0766D">
              <w:t>04</w:t>
            </w:r>
          </w:p>
        </w:tc>
        <w:tc>
          <w:tcPr>
            <w:tcW w:w="772" w:type="pct"/>
            <w:shd w:val="clear" w:color="auto" w:fill="auto"/>
            <w:noWrap/>
            <w:vAlign w:val="center"/>
          </w:tcPr>
          <w:p w14:paraId="1F2DD58C" w14:textId="77777777" w:rsidR="00A30809" w:rsidRPr="00E0766D" w:rsidRDefault="00A30809" w:rsidP="005B5E43">
            <w:pPr>
              <w:pStyle w:val="aff0"/>
            </w:pPr>
            <w:r>
              <w:t>AFG40D</w:t>
            </w:r>
          </w:p>
        </w:tc>
        <w:tc>
          <w:tcPr>
            <w:tcW w:w="732" w:type="pct"/>
            <w:shd w:val="clear" w:color="auto" w:fill="auto"/>
            <w:noWrap/>
            <w:vAlign w:val="center"/>
          </w:tcPr>
          <w:p w14:paraId="3C661362" w14:textId="77777777" w:rsidR="00A30809" w:rsidRPr="00E0766D" w:rsidRDefault="00A30809" w:rsidP="005B5E43">
            <w:pPr>
              <w:pStyle w:val="aff0"/>
            </w:pPr>
            <w:r w:rsidRPr="00E0766D">
              <w:t>R6.0</w:t>
            </w:r>
            <w:r>
              <w:t>8</w:t>
            </w:r>
            <w:r w:rsidRPr="00E0766D">
              <w:t>.</w:t>
            </w:r>
            <w:r>
              <w:t>00</w:t>
            </w:r>
          </w:p>
        </w:tc>
        <w:tc>
          <w:tcPr>
            <w:tcW w:w="1436" w:type="pct"/>
            <w:shd w:val="clear" w:color="auto" w:fill="auto"/>
            <w:noWrap/>
            <w:vAlign w:val="center"/>
          </w:tcPr>
          <w:p w14:paraId="330260EE" w14:textId="77777777" w:rsidR="00A30809" w:rsidRPr="00264420" w:rsidRDefault="00A30809" w:rsidP="005B5E43">
            <w:pPr>
              <w:pStyle w:val="aff0"/>
            </w:pPr>
            <w:r>
              <w:t>44</w:t>
            </w:r>
          </w:p>
        </w:tc>
        <w:tc>
          <w:tcPr>
            <w:tcW w:w="661" w:type="pct"/>
            <w:shd w:val="clear" w:color="auto" w:fill="auto"/>
            <w:noWrap/>
            <w:vAlign w:val="center"/>
          </w:tcPr>
          <w:p w14:paraId="7D4D6B7D" w14:textId="77777777" w:rsidR="00A30809" w:rsidRPr="00264420" w:rsidRDefault="00A30809" w:rsidP="005B5E43">
            <w:pPr>
              <w:pStyle w:val="aff0"/>
            </w:pPr>
            <w:r>
              <w:t>1</w:t>
            </w:r>
          </w:p>
        </w:tc>
        <w:tc>
          <w:tcPr>
            <w:tcW w:w="644" w:type="pct"/>
            <w:shd w:val="clear" w:color="auto" w:fill="auto"/>
            <w:noWrap/>
            <w:vAlign w:val="center"/>
          </w:tcPr>
          <w:p w14:paraId="1E21A33B" w14:textId="77777777" w:rsidR="00A30809" w:rsidRPr="00264420" w:rsidRDefault="00A30809" w:rsidP="005B5E43">
            <w:pPr>
              <w:pStyle w:val="aff0"/>
            </w:pPr>
            <w:r>
              <w:t>1</w:t>
            </w:r>
          </w:p>
        </w:tc>
      </w:tr>
      <w:tr w:rsidR="00A30809" w:rsidRPr="00E0766D" w14:paraId="0716CD81" w14:textId="77777777" w:rsidTr="005B5E43">
        <w:trPr>
          <w:cantSplit/>
          <w:trHeight w:val="300"/>
        </w:trPr>
        <w:tc>
          <w:tcPr>
            <w:tcW w:w="755" w:type="pct"/>
            <w:shd w:val="clear" w:color="auto" w:fill="auto"/>
            <w:noWrap/>
            <w:vAlign w:val="center"/>
            <w:hideMark/>
          </w:tcPr>
          <w:p w14:paraId="43272C50" w14:textId="77777777" w:rsidR="00A30809" w:rsidRPr="00E0766D" w:rsidRDefault="00A30809" w:rsidP="005B5E43">
            <w:pPr>
              <w:pStyle w:val="aff0"/>
            </w:pPr>
            <w:r>
              <w:t>FCS02</w:t>
            </w:r>
            <w:r w:rsidRPr="00E0766D">
              <w:t>05</w:t>
            </w:r>
          </w:p>
        </w:tc>
        <w:tc>
          <w:tcPr>
            <w:tcW w:w="772" w:type="pct"/>
            <w:shd w:val="clear" w:color="auto" w:fill="auto"/>
            <w:noWrap/>
            <w:vAlign w:val="center"/>
          </w:tcPr>
          <w:p w14:paraId="50DBC3C4" w14:textId="77777777" w:rsidR="00A30809" w:rsidRPr="00E0766D" w:rsidRDefault="00A30809" w:rsidP="005B5E43">
            <w:pPr>
              <w:pStyle w:val="aff0"/>
            </w:pPr>
            <w:r>
              <w:t>AFG40D</w:t>
            </w:r>
          </w:p>
        </w:tc>
        <w:tc>
          <w:tcPr>
            <w:tcW w:w="732" w:type="pct"/>
            <w:shd w:val="clear" w:color="auto" w:fill="auto"/>
            <w:noWrap/>
            <w:vAlign w:val="center"/>
          </w:tcPr>
          <w:p w14:paraId="19F213B7" w14:textId="77777777" w:rsidR="00A30809" w:rsidRPr="00E0766D" w:rsidRDefault="00A30809" w:rsidP="005B5E43">
            <w:pPr>
              <w:pStyle w:val="aff0"/>
            </w:pPr>
            <w:r w:rsidRPr="00E0766D">
              <w:t>R6.0</w:t>
            </w:r>
            <w:r>
              <w:t>8</w:t>
            </w:r>
            <w:r w:rsidRPr="00E0766D">
              <w:t>.</w:t>
            </w:r>
            <w:r>
              <w:t>00</w:t>
            </w:r>
          </w:p>
        </w:tc>
        <w:tc>
          <w:tcPr>
            <w:tcW w:w="1436" w:type="pct"/>
            <w:shd w:val="clear" w:color="auto" w:fill="auto"/>
            <w:noWrap/>
            <w:vAlign w:val="center"/>
          </w:tcPr>
          <w:p w14:paraId="76EB2154" w14:textId="77777777" w:rsidR="00A30809" w:rsidRPr="00264420" w:rsidRDefault="00A30809" w:rsidP="005B5E43">
            <w:pPr>
              <w:pStyle w:val="aff0"/>
            </w:pPr>
            <w:r>
              <w:t>59</w:t>
            </w:r>
          </w:p>
        </w:tc>
        <w:tc>
          <w:tcPr>
            <w:tcW w:w="661" w:type="pct"/>
            <w:shd w:val="clear" w:color="auto" w:fill="auto"/>
            <w:noWrap/>
            <w:vAlign w:val="center"/>
          </w:tcPr>
          <w:p w14:paraId="356A8927" w14:textId="77777777" w:rsidR="00A30809" w:rsidRPr="00264420" w:rsidRDefault="00A30809" w:rsidP="005B5E43">
            <w:pPr>
              <w:pStyle w:val="aff0"/>
            </w:pPr>
            <w:r>
              <w:t>0</w:t>
            </w:r>
          </w:p>
        </w:tc>
        <w:tc>
          <w:tcPr>
            <w:tcW w:w="644" w:type="pct"/>
            <w:shd w:val="clear" w:color="auto" w:fill="auto"/>
            <w:noWrap/>
            <w:vAlign w:val="center"/>
          </w:tcPr>
          <w:p w14:paraId="531C7DE6" w14:textId="77777777" w:rsidR="00A30809" w:rsidRPr="00264420" w:rsidRDefault="00A30809" w:rsidP="005B5E43">
            <w:pPr>
              <w:pStyle w:val="aff0"/>
            </w:pPr>
            <w:r>
              <w:t>0</w:t>
            </w:r>
          </w:p>
        </w:tc>
      </w:tr>
      <w:tr w:rsidR="00A30809" w:rsidRPr="00E0766D" w14:paraId="166FE216" w14:textId="77777777" w:rsidTr="005B5E43">
        <w:trPr>
          <w:cantSplit/>
          <w:trHeight w:val="300"/>
        </w:trPr>
        <w:tc>
          <w:tcPr>
            <w:tcW w:w="755" w:type="pct"/>
            <w:shd w:val="clear" w:color="auto" w:fill="auto"/>
            <w:noWrap/>
            <w:vAlign w:val="center"/>
            <w:hideMark/>
          </w:tcPr>
          <w:p w14:paraId="10D68563" w14:textId="77777777" w:rsidR="00A30809" w:rsidRPr="00E0766D" w:rsidRDefault="00A30809" w:rsidP="005B5E43">
            <w:pPr>
              <w:pStyle w:val="aff0"/>
            </w:pPr>
            <w:r>
              <w:t>FCS02</w:t>
            </w:r>
            <w:r w:rsidRPr="00E0766D">
              <w:t>06</w:t>
            </w:r>
          </w:p>
        </w:tc>
        <w:tc>
          <w:tcPr>
            <w:tcW w:w="772" w:type="pct"/>
            <w:shd w:val="clear" w:color="auto" w:fill="auto"/>
            <w:noWrap/>
            <w:vAlign w:val="center"/>
          </w:tcPr>
          <w:p w14:paraId="10C7F14C" w14:textId="77777777" w:rsidR="00A30809" w:rsidRPr="00E0766D" w:rsidRDefault="00A30809" w:rsidP="005B5E43">
            <w:pPr>
              <w:pStyle w:val="aff0"/>
            </w:pPr>
            <w:r>
              <w:t>AFG40D</w:t>
            </w:r>
          </w:p>
        </w:tc>
        <w:tc>
          <w:tcPr>
            <w:tcW w:w="732" w:type="pct"/>
            <w:shd w:val="clear" w:color="auto" w:fill="auto"/>
            <w:noWrap/>
            <w:vAlign w:val="center"/>
          </w:tcPr>
          <w:p w14:paraId="6180AB47" w14:textId="77777777" w:rsidR="00A30809" w:rsidRPr="00E0766D" w:rsidRDefault="00A30809" w:rsidP="005B5E43">
            <w:pPr>
              <w:pStyle w:val="aff0"/>
            </w:pPr>
            <w:r w:rsidRPr="00E0766D">
              <w:t>R6.0</w:t>
            </w:r>
            <w:r>
              <w:t>8</w:t>
            </w:r>
            <w:r w:rsidRPr="00E0766D">
              <w:t>.</w:t>
            </w:r>
            <w:r>
              <w:t>00</w:t>
            </w:r>
          </w:p>
        </w:tc>
        <w:tc>
          <w:tcPr>
            <w:tcW w:w="1436" w:type="pct"/>
            <w:shd w:val="clear" w:color="auto" w:fill="auto"/>
            <w:noWrap/>
            <w:vAlign w:val="center"/>
          </w:tcPr>
          <w:p w14:paraId="2037A540" w14:textId="77777777" w:rsidR="00A30809" w:rsidRPr="00264420" w:rsidRDefault="00A30809" w:rsidP="005B5E43">
            <w:pPr>
              <w:pStyle w:val="aff0"/>
            </w:pPr>
            <w:r>
              <w:t>37</w:t>
            </w:r>
          </w:p>
        </w:tc>
        <w:tc>
          <w:tcPr>
            <w:tcW w:w="661" w:type="pct"/>
            <w:shd w:val="clear" w:color="auto" w:fill="auto"/>
            <w:noWrap/>
            <w:vAlign w:val="center"/>
          </w:tcPr>
          <w:p w14:paraId="11CB55A7" w14:textId="77777777" w:rsidR="00A30809" w:rsidRPr="00264420" w:rsidRDefault="00A30809" w:rsidP="005B5E43">
            <w:pPr>
              <w:pStyle w:val="aff0"/>
            </w:pPr>
            <w:r>
              <w:t>4</w:t>
            </w:r>
          </w:p>
        </w:tc>
        <w:tc>
          <w:tcPr>
            <w:tcW w:w="644" w:type="pct"/>
            <w:shd w:val="clear" w:color="auto" w:fill="auto"/>
            <w:noWrap/>
            <w:vAlign w:val="center"/>
          </w:tcPr>
          <w:p w14:paraId="40A1B37F" w14:textId="77777777" w:rsidR="00A30809" w:rsidRPr="00264420" w:rsidRDefault="00A30809" w:rsidP="005B5E43">
            <w:pPr>
              <w:pStyle w:val="aff0"/>
            </w:pPr>
            <w:r>
              <w:t>4</w:t>
            </w:r>
          </w:p>
        </w:tc>
      </w:tr>
      <w:tr w:rsidR="00A30809" w:rsidRPr="00E0766D" w14:paraId="47614AFD" w14:textId="77777777" w:rsidTr="005B5E43">
        <w:trPr>
          <w:cantSplit/>
          <w:trHeight w:val="300"/>
        </w:trPr>
        <w:tc>
          <w:tcPr>
            <w:tcW w:w="755" w:type="pct"/>
            <w:shd w:val="clear" w:color="auto" w:fill="auto"/>
            <w:noWrap/>
            <w:vAlign w:val="center"/>
            <w:hideMark/>
          </w:tcPr>
          <w:p w14:paraId="5D411C63" w14:textId="77777777" w:rsidR="00A30809" w:rsidRPr="00E0766D" w:rsidRDefault="00A30809" w:rsidP="005B5E43">
            <w:pPr>
              <w:pStyle w:val="aff0"/>
            </w:pPr>
            <w:r w:rsidRPr="00E0766D">
              <w:t>FCS</w:t>
            </w:r>
            <w:r>
              <w:t>02</w:t>
            </w:r>
            <w:r w:rsidRPr="00E0766D">
              <w:t>07</w:t>
            </w:r>
          </w:p>
        </w:tc>
        <w:tc>
          <w:tcPr>
            <w:tcW w:w="772" w:type="pct"/>
            <w:shd w:val="clear" w:color="auto" w:fill="auto"/>
            <w:noWrap/>
            <w:vAlign w:val="center"/>
          </w:tcPr>
          <w:p w14:paraId="25EAFD39" w14:textId="77777777" w:rsidR="00A30809" w:rsidRPr="00E0766D" w:rsidRDefault="00A30809" w:rsidP="005B5E43">
            <w:pPr>
              <w:pStyle w:val="aff0"/>
            </w:pPr>
            <w:r>
              <w:t>AFG40D</w:t>
            </w:r>
          </w:p>
        </w:tc>
        <w:tc>
          <w:tcPr>
            <w:tcW w:w="732" w:type="pct"/>
            <w:shd w:val="clear" w:color="auto" w:fill="auto"/>
            <w:noWrap/>
            <w:vAlign w:val="center"/>
          </w:tcPr>
          <w:p w14:paraId="430145D4" w14:textId="77777777" w:rsidR="00A30809" w:rsidRPr="00E0766D" w:rsidRDefault="00A30809" w:rsidP="005B5E43">
            <w:pPr>
              <w:pStyle w:val="aff0"/>
            </w:pPr>
            <w:r w:rsidRPr="00E0766D">
              <w:t>R6.0</w:t>
            </w:r>
            <w:r>
              <w:t>8</w:t>
            </w:r>
            <w:r w:rsidRPr="00E0766D">
              <w:t>.</w:t>
            </w:r>
            <w:r>
              <w:t>00</w:t>
            </w:r>
          </w:p>
        </w:tc>
        <w:tc>
          <w:tcPr>
            <w:tcW w:w="1436" w:type="pct"/>
            <w:shd w:val="clear" w:color="auto" w:fill="auto"/>
            <w:noWrap/>
            <w:vAlign w:val="center"/>
          </w:tcPr>
          <w:p w14:paraId="22E0B2DB" w14:textId="77777777" w:rsidR="00A30809" w:rsidRPr="00264420" w:rsidRDefault="00A30809" w:rsidP="005B5E43">
            <w:pPr>
              <w:pStyle w:val="aff0"/>
            </w:pPr>
            <w:r>
              <w:t>19</w:t>
            </w:r>
          </w:p>
        </w:tc>
        <w:tc>
          <w:tcPr>
            <w:tcW w:w="661" w:type="pct"/>
            <w:shd w:val="clear" w:color="auto" w:fill="auto"/>
            <w:noWrap/>
            <w:vAlign w:val="center"/>
          </w:tcPr>
          <w:p w14:paraId="213A310F" w14:textId="77777777" w:rsidR="00A30809" w:rsidRPr="00264420" w:rsidRDefault="00A30809" w:rsidP="005B5E43">
            <w:pPr>
              <w:pStyle w:val="aff0"/>
            </w:pPr>
            <w:r>
              <w:t>5</w:t>
            </w:r>
          </w:p>
        </w:tc>
        <w:tc>
          <w:tcPr>
            <w:tcW w:w="644" w:type="pct"/>
            <w:shd w:val="clear" w:color="auto" w:fill="auto"/>
            <w:noWrap/>
            <w:vAlign w:val="center"/>
          </w:tcPr>
          <w:p w14:paraId="5078DA73" w14:textId="77777777" w:rsidR="00A30809" w:rsidRPr="00264420" w:rsidRDefault="00A30809" w:rsidP="005B5E43">
            <w:pPr>
              <w:pStyle w:val="aff0"/>
            </w:pPr>
            <w:r>
              <w:t>5</w:t>
            </w:r>
          </w:p>
        </w:tc>
      </w:tr>
      <w:tr w:rsidR="00A30809" w:rsidRPr="00E0766D" w14:paraId="1607E3A6" w14:textId="77777777" w:rsidTr="005B5E43">
        <w:trPr>
          <w:cantSplit/>
          <w:trHeight w:val="300"/>
        </w:trPr>
        <w:tc>
          <w:tcPr>
            <w:tcW w:w="755" w:type="pct"/>
            <w:shd w:val="clear" w:color="auto" w:fill="auto"/>
            <w:noWrap/>
            <w:vAlign w:val="center"/>
            <w:hideMark/>
          </w:tcPr>
          <w:p w14:paraId="7A86A43F" w14:textId="77777777" w:rsidR="00A30809" w:rsidRPr="00E0766D" w:rsidRDefault="00A30809" w:rsidP="005B5E43">
            <w:pPr>
              <w:pStyle w:val="aff0"/>
            </w:pPr>
            <w:r>
              <w:t>FCS02</w:t>
            </w:r>
            <w:r w:rsidRPr="00E0766D">
              <w:t>08</w:t>
            </w:r>
          </w:p>
        </w:tc>
        <w:tc>
          <w:tcPr>
            <w:tcW w:w="772" w:type="pct"/>
            <w:shd w:val="clear" w:color="auto" w:fill="auto"/>
            <w:noWrap/>
            <w:vAlign w:val="center"/>
          </w:tcPr>
          <w:p w14:paraId="1A580B03" w14:textId="77777777" w:rsidR="00A30809" w:rsidRPr="00E0766D" w:rsidRDefault="00A30809" w:rsidP="005B5E43">
            <w:pPr>
              <w:pStyle w:val="aff0"/>
            </w:pPr>
            <w:r>
              <w:t>AFG40D</w:t>
            </w:r>
          </w:p>
        </w:tc>
        <w:tc>
          <w:tcPr>
            <w:tcW w:w="732" w:type="pct"/>
            <w:shd w:val="clear" w:color="auto" w:fill="auto"/>
            <w:noWrap/>
            <w:vAlign w:val="center"/>
          </w:tcPr>
          <w:p w14:paraId="3EAB2AF6" w14:textId="77777777" w:rsidR="00A30809" w:rsidRPr="00E0766D" w:rsidRDefault="00A30809" w:rsidP="005B5E43">
            <w:pPr>
              <w:pStyle w:val="aff0"/>
            </w:pPr>
            <w:r w:rsidRPr="00E0766D">
              <w:t>R6.0</w:t>
            </w:r>
            <w:r>
              <w:t>8</w:t>
            </w:r>
            <w:r w:rsidRPr="00E0766D">
              <w:t>.</w:t>
            </w:r>
            <w:r>
              <w:t>00</w:t>
            </w:r>
          </w:p>
        </w:tc>
        <w:tc>
          <w:tcPr>
            <w:tcW w:w="1436" w:type="pct"/>
            <w:shd w:val="clear" w:color="auto" w:fill="auto"/>
            <w:noWrap/>
            <w:vAlign w:val="center"/>
          </w:tcPr>
          <w:p w14:paraId="479BF409" w14:textId="77777777" w:rsidR="00A30809" w:rsidRPr="00264420" w:rsidRDefault="00A30809" w:rsidP="005B5E43">
            <w:pPr>
              <w:pStyle w:val="aff0"/>
            </w:pPr>
            <w:r>
              <w:t>27</w:t>
            </w:r>
          </w:p>
        </w:tc>
        <w:tc>
          <w:tcPr>
            <w:tcW w:w="661" w:type="pct"/>
            <w:shd w:val="clear" w:color="auto" w:fill="auto"/>
            <w:noWrap/>
            <w:vAlign w:val="center"/>
          </w:tcPr>
          <w:p w14:paraId="44EDE0D9" w14:textId="77777777" w:rsidR="00A30809" w:rsidRPr="00264420" w:rsidRDefault="00A30809" w:rsidP="005B5E43">
            <w:pPr>
              <w:pStyle w:val="aff0"/>
            </w:pPr>
            <w:r>
              <w:t>2</w:t>
            </w:r>
          </w:p>
        </w:tc>
        <w:tc>
          <w:tcPr>
            <w:tcW w:w="644" w:type="pct"/>
            <w:shd w:val="clear" w:color="auto" w:fill="auto"/>
            <w:noWrap/>
            <w:vAlign w:val="center"/>
          </w:tcPr>
          <w:p w14:paraId="74D7CE07" w14:textId="77777777" w:rsidR="00A30809" w:rsidRPr="00264420" w:rsidRDefault="00A30809" w:rsidP="005B5E43">
            <w:pPr>
              <w:pStyle w:val="aff0"/>
            </w:pPr>
            <w:r>
              <w:t>2</w:t>
            </w:r>
          </w:p>
        </w:tc>
      </w:tr>
      <w:tr w:rsidR="00A30809" w:rsidRPr="00E0766D" w14:paraId="0DDF934F" w14:textId="77777777" w:rsidTr="005B5E43">
        <w:trPr>
          <w:cantSplit/>
          <w:trHeight w:val="300"/>
        </w:trPr>
        <w:tc>
          <w:tcPr>
            <w:tcW w:w="755" w:type="pct"/>
            <w:shd w:val="clear" w:color="auto" w:fill="auto"/>
            <w:noWrap/>
            <w:vAlign w:val="center"/>
            <w:hideMark/>
          </w:tcPr>
          <w:p w14:paraId="47B50995" w14:textId="77777777" w:rsidR="00A30809" w:rsidRPr="00E0766D" w:rsidRDefault="00A30809" w:rsidP="005B5E43">
            <w:pPr>
              <w:pStyle w:val="aff0"/>
            </w:pPr>
            <w:r>
              <w:t>FCS02</w:t>
            </w:r>
            <w:r w:rsidRPr="00E0766D">
              <w:t>09</w:t>
            </w:r>
          </w:p>
        </w:tc>
        <w:tc>
          <w:tcPr>
            <w:tcW w:w="772" w:type="pct"/>
            <w:shd w:val="clear" w:color="auto" w:fill="auto"/>
            <w:noWrap/>
            <w:vAlign w:val="center"/>
          </w:tcPr>
          <w:p w14:paraId="073D6E67" w14:textId="77777777" w:rsidR="00A30809" w:rsidRPr="00E0766D" w:rsidRDefault="00A30809" w:rsidP="005B5E43">
            <w:pPr>
              <w:pStyle w:val="aff0"/>
            </w:pPr>
            <w:r>
              <w:t>AFG40D</w:t>
            </w:r>
          </w:p>
        </w:tc>
        <w:tc>
          <w:tcPr>
            <w:tcW w:w="732" w:type="pct"/>
            <w:shd w:val="clear" w:color="auto" w:fill="auto"/>
            <w:noWrap/>
            <w:vAlign w:val="center"/>
          </w:tcPr>
          <w:p w14:paraId="5AC10DA7" w14:textId="77777777" w:rsidR="00A30809" w:rsidRPr="00E0766D" w:rsidRDefault="00A30809" w:rsidP="005B5E43">
            <w:pPr>
              <w:pStyle w:val="aff0"/>
            </w:pPr>
            <w:r w:rsidRPr="00E0766D">
              <w:t>R6.0</w:t>
            </w:r>
            <w:r>
              <w:t>8</w:t>
            </w:r>
            <w:r w:rsidRPr="00E0766D">
              <w:t>.</w:t>
            </w:r>
            <w:r>
              <w:t>00</w:t>
            </w:r>
          </w:p>
        </w:tc>
        <w:tc>
          <w:tcPr>
            <w:tcW w:w="1436" w:type="pct"/>
            <w:shd w:val="clear" w:color="auto" w:fill="auto"/>
            <w:noWrap/>
            <w:vAlign w:val="center"/>
          </w:tcPr>
          <w:p w14:paraId="3B35AE43" w14:textId="77777777" w:rsidR="00A30809" w:rsidRPr="00264420" w:rsidRDefault="00A30809" w:rsidP="005B5E43">
            <w:pPr>
              <w:pStyle w:val="aff0"/>
            </w:pPr>
            <w:r>
              <w:t>43</w:t>
            </w:r>
          </w:p>
        </w:tc>
        <w:tc>
          <w:tcPr>
            <w:tcW w:w="661" w:type="pct"/>
            <w:shd w:val="clear" w:color="auto" w:fill="auto"/>
            <w:noWrap/>
            <w:vAlign w:val="center"/>
          </w:tcPr>
          <w:p w14:paraId="156B1E14" w14:textId="77777777" w:rsidR="00A30809" w:rsidRPr="00264420" w:rsidRDefault="00A30809" w:rsidP="005B5E43">
            <w:pPr>
              <w:pStyle w:val="aff0"/>
            </w:pPr>
            <w:r>
              <w:t>1</w:t>
            </w:r>
          </w:p>
        </w:tc>
        <w:tc>
          <w:tcPr>
            <w:tcW w:w="644" w:type="pct"/>
            <w:shd w:val="clear" w:color="auto" w:fill="auto"/>
            <w:noWrap/>
            <w:vAlign w:val="center"/>
          </w:tcPr>
          <w:p w14:paraId="496DA1A8" w14:textId="77777777" w:rsidR="00A30809" w:rsidRPr="00264420" w:rsidRDefault="00A30809" w:rsidP="005B5E43">
            <w:pPr>
              <w:pStyle w:val="aff0"/>
            </w:pPr>
            <w:r>
              <w:t>1</w:t>
            </w:r>
          </w:p>
        </w:tc>
      </w:tr>
    </w:tbl>
    <w:p w14:paraId="5C9139B7" w14:textId="77777777" w:rsidR="004758AF" w:rsidRDefault="004758AF" w:rsidP="005B5E43">
      <w:pPr>
        <w:pStyle w:val="af4"/>
      </w:pPr>
    </w:p>
    <w:p w14:paraId="5522F90B" w14:textId="27B06AB9" w:rsidR="00A30809" w:rsidRDefault="00A30809" w:rsidP="005B5E43">
      <w:pPr>
        <w:pStyle w:val="af4"/>
      </w:pPr>
      <w:r w:rsidRPr="00264420">
        <w:t>Загрузка функциональных блоков контролл</w:t>
      </w:r>
      <w:r>
        <w:t xml:space="preserve">еров РСУ представлена в </w:t>
      </w:r>
      <w:r>
        <w:fldChar w:fldCharType="begin"/>
      </w:r>
      <w:r>
        <w:instrText xml:space="preserve"> REF _Ref121170689 \h  \* MERGEFORMAT </w:instrText>
      </w:r>
      <w:r>
        <w:fldChar w:fldCharType="separate"/>
      </w:r>
      <w:r w:rsidR="00FA1295">
        <w:t>Таблиц</w:t>
      </w:r>
      <w:r w:rsidR="004758AF">
        <w:t>е</w:t>
      </w:r>
      <w:r w:rsidR="00FA1295">
        <w:t xml:space="preserve"> 5.11</w:t>
      </w:r>
      <w:r>
        <w:fldChar w:fldCharType="end"/>
      </w:r>
      <w:r w:rsidRPr="00264420">
        <w:t>.</w:t>
      </w:r>
    </w:p>
    <w:p w14:paraId="39B8EF71" w14:textId="22E83837" w:rsidR="00A30809" w:rsidRDefault="00A30809" w:rsidP="0050271C">
      <w:pPr>
        <w:pStyle w:val="af4"/>
        <w:ind w:firstLine="0"/>
      </w:pPr>
      <w:bookmarkStart w:id="2349" w:name="_Ref121170689"/>
      <w:r>
        <w:t xml:space="preserve">Таблица </w:t>
      </w:r>
      <w:fldSimple w:instr=" STYLEREF 1 \s ">
        <w:r w:rsidR="00FA1295">
          <w:rPr>
            <w:noProof/>
          </w:rPr>
          <w:t>5</w:t>
        </w:r>
      </w:fldSimple>
      <w:r>
        <w:t>.</w:t>
      </w:r>
      <w:fldSimple w:instr=" SEQ Таблица \* ARABIC \s 1 ">
        <w:r w:rsidR="00FA1295">
          <w:rPr>
            <w:noProof/>
          </w:rPr>
          <w:t>11</w:t>
        </w:r>
      </w:fldSimple>
      <w:bookmarkEnd w:id="2349"/>
      <w:r w:rsidRPr="00762FCE">
        <w:t xml:space="preserve"> Загрузка функциональных блоков контроллеров РСУ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2115"/>
        <w:gridCol w:w="1847"/>
        <w:gridCol w:w="661"/>
        <w:gridCol w:w="661"/>
        <w:gridCol w:w="661"/>
        <w:gridCol w:w="661"/>
        <w:gridCol w:w="661"/>
        <w:gridCol w:w="661"/>
        <w:gridCol w:w="661"/>
        <w:gridCol w:w="661"/>
        <w:gridCol w:w="661"/>
      </w:tblGrid>
      <w:tr w:rsidR="00A30809" w:rsidRPr="00E70CD3" w14:paraId="6495992D" w14:textId="77777777" w:rsidTr="005B5E43">
        <w:trPr>
          <w:cantSplit/>
          <w:trHeight w:val="1134"/>
          <w:tblHeader/>
        </w:trPr>
        <w:tc>
          <w:tcPr>
            <w:tcW w:w="208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690BB" w14:textId="77777777" w:rsidR="00A30809" w:rsidRPr="00E70CD3" w:rsidRDefault="00A30809" w:rsidP="005B5E43">
            <w:pPr>
              <w:pStyle w:val="aff0"/>
            </w:pPr>
            <w:proofErr w:type="spellStart"/>
            <w:r w:rsidRPr="00E70CD3">
              <w:t>Stantion</w:t>
            </w:r>
            <w:proofErr w:type="spellEnd"/>
            <w:r w:rsidRPr="00E70CD3">
              <w:t xml:space="preserve"> Name</w:t>
            </w:r>
          </w:p>
        </w:tc>
        <w:tc>
          <w:tcPr>
            <w:tcW w:w="3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0AAAFEC6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FCS0201</w:t>
            </w:r>
          </w:p>
        </w:tc>
        <w:tc>
          <w:tcPr>
            <w:tcW w:w="3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5CFCA52E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FCS0202</w:t>
            </w:r>
          </w:p>
        </w:tc>
        <w:tc>
          <w:tcPr>
            <w:tcW w:w="3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6359B8D7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FCS0203</w:t>
            </w:r>
          </w:p>
        </w:tc>
        <w:tc>
          <w:tcPr>
            <w:tcW w:w="3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0414F5DD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FCS0204</w:t>
            </w:r>
          </w:p>
        </w:tc>
        <w:tc>
          <w:tcPr>
            <w:tcW w:w="3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3328C606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FCS0205</w:t>
            </w:r>
          </w:p>
        </w:tc>
        <w:tc>
          <w:tcPr>
            <w:tcW w:w="3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3E41AA7F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FCS0206</w:t>
            </w:r>
          </w:p>
        </w:tc>
        <w:tc>
          <w:tcPr>
            <w:tcW w:w="3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7836AD90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FCS0207</w:t>
            </w:r>
          </w:p>
        </w:tc>
        <w:tc>
          <w:tcPr>
            <w:tcW w:w="3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64AD6EF0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FCS0208</w:t>
            </w:r>
          </w:p>
        </w:tc>
        <w:tc>
          <w:tcPr>
            <w:tcW w:w="3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6C85D051" w14:textId="77777777" w:rsidR="00A30809" w:rsidRPr="006720A1" w:rsidRDefault="00A30809" w:rsidP="005B5E43">
            <w:pPr>
              <w:pStyle w:val="aff0"/>
              <w:ind w:left="113" w:right="113"/>
            </w:pPr>
            <w:r w:rsidRPr="006720A1">
              <w:t>FCS0209</w:t>
            </w:r>
          </w:p>
        </w:tc>
      </w:tr>
      <w:tr w:rsidR="00A30809" w:rsidRPr="00F44700" w14:paraId="621BAAA2" w14:textId="77777777" w:rsidTr="005B5E43">
        <w:trPr>
          <w:cantSplit/>
          <w:trHeight w:val="1134"/>
          <w:tblHeader/>
        </w:trPr>
        <w:tc>
          <w:tcPr>
            <w:tcW w:w="208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246F6" w14:textId="77777777" w:rsidR="00A30809" w:rsidRPr="00E70CD3" w:rsidRDefault="00A30809" w:rsidP="005B5E43">
            <w:pPr>
              <w:pStyle w:val="aff0"/>
            </w:pPr>
            <w:r w:rsidRPr="00E70CD3">
              <w:t>Template Revision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70092F9E" w14:textId="77777777" w:rsidR="00A30809" w:rsidRPr="00FF72D4" w:rsidRDefault="00A30809" w:rsidP="005B5E43">
            <w:pPr>
              <w:pStyle w:val="aff0"/>
              <w:ind w:left="113" w:right="113"/>
            </w:pPr>
            <w:r w:rsidRPr="00FF72D4">
              <w:t>R3.04.00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</w:tcPr>
          <w:p w14:paraId="2B74C1F3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R3.04.00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</w:tcPr>
          <w:p w14:paraId="3941635D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R3.04.00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</w:tcPr>
          <w:p w14:paraId="1C8DC9B1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R3.0</w:t>
            </w:r>
            <w:r>
              <w:t>6</w:t>
            </w:r>
            <w:r w:rsidRPr="00E70CD3">
              <w:t>.00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</w:tcPr>
          <w:p w14:paraId="067F5C27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R</w:t>
            </w:r>
            <w:r>
              <w:t>4</w:t>
            </w:r>
            <w:r w:rsidRPr="00E70CD3">
              <w:t>.0</w:t>
            </w:r>
            <w:r>
              <w:t>3</w:t>
            </w:r>
            <w:r w:rsidRPr="00E70CD3">
              <w:t>.00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</w:tcPr>
          <w:p w14:paraId="5EFEF744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R3.0</w:t>
            </w:r>
            <w:r>
              <w:t>6</w:t>
            </w:r>
            <w:r w:rsidRPr="00E70CD3">
              <w:t>.00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</w:tcPr>
          <w:p w14:paraId="7660E742" w14:textId="77777777" w:rsidR="00A30809" w:rsidRPr="00462AC6" w:rsidRDefault="00A30809" w:rsidP="005B5E43">
            <w:pPr>
              <w:pStyle w:val="aff0"/>
              <w:ind w:left="113" w:right="113"/>
            </w:pPr>
            <w:r w:rsidRPr="00462AC6">
              <w:t>R3.06.00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</w:tcPr>
          <w:p w14:paraId="7E94BCF8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R3.0</w:t>
            </w:r>
            <w:r>
              <w:t>6</w:t>
            </w:r>
            <w:r w:rsidRPr="00E70CD3">
              <w:t>.00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</w:tcPr>
          <w:p w14:paraId="2B2268D0" w14:textId="77777777" w:rsidR="00A30809" w:rsidRPr="006720A1" w:rsidRDefault="00A30809" w:rsidP="005B5E43">
            <w:pPr>
              <w:pStyle w:val="aff0"/>
              <w:ind w:left="113" w:right="113"/>
            </w:pPr>
            <w:r w:rsidRPr="006720A1">
              <w:t>R3.06.00</w:t>
            </w:r>
          </w:p>
        </w:tc>
      </w:tr>
      <w:tr w:rsidR="00A30809" w:rsidRPr="00FF72D4" w14:paraId="6A6D0F48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6DF619" w14:textId="77777777" w:rsidR="00A30809" w:rsidRPr="00E70CD3" w:rsidRDefault="00A30809" w:rsidP="005B5E43">
            <w:pPr>
              <w:pStyle w:val="aff0"/>
            </w:pPr>
            <w:r w:rsidRPr="00E70CD3">
              <w:t>Regulatory Control Blocks / Calculation Blocks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86F07A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C45888" w14:textId="77777777" w:rsidR="00A30809" w:rsidRPr="00FF72D4" w:rsidRDefault="00A30809" w:rsidP="005B5E43">
            <w:pPr>
              <w:pStyle w:val="aff0"/>
            </w:pPr>
            <w:r w:rsidRPr="00FF72D4">
              <w:t>1200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51592" w14:textId="77777777" w:rsidR="00A30809" w:rsidRPr="00FF72D4" w:rsidRDefault="00A30809" w:rsidP="005B5E43">
            <w:pPr>
              <w:pStyle w:val="aff0"/>
            </w:pPr>
            <w:r w:rsidRPr="00FF72D4">
              <w:t>1200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97CC6" w14:textId="77777777" w:rsidR="00A30809" w:rsidRPr="00535C9C" w:rsidRDefault="00A30809" w:rsidP="005B5E43">
            <w:pPr>
              <w:pStyle w:val="aff0"/>
            </w:pPr>
            <w:r w:rsidRPr="00535C9C">
              <w:t>1200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547FCA" w14:textId="77777777" w:rsidR="00A30809" w:rsidRPr="00D46EFF" w:rsidRDefault="00A30809" w:rsidP="005B5E43">
            <w:pPr>
              <w:pStyle w:val="aff0"/>
            </w:pPr>
            <w:r w:rsidRPr="00D46EFF">
              <w:t>1200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72347" w14:textId="77777777" w:rsidR="00A30809" w:rsidRPr="00D46EFF" w:rsidRDefault="00A30809" w:rsidP="005B5E43">
            <w:pPr>
              <w:pStyle w:val="aff0"/>
            </w:pPr>
            <w:r w:rsidRPr="00D46EFF">
              <w:t>1200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12BCB" w14:textId="77777777" w:rsidR="00A30809" w:rsidRPr="00D46EFF" w:rsidRDefault="00A30809" w:rsidP="005B5E43">
            <w:pPr>
              <w:pStyle w:val="aff0"/>
            </w:pPr>
            <w:r w:rsidRPr="00D46EFF">
              <w:t>1200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9CBC8" w14:textId="77777777" w:rsidR="00A30809" w:rsidRPr="00462AC6" w:rsidRDefault="00A30809" w:rsidP="005B5E43">
            <w:pPr>
              <w:pStyle w:val="aff0"/>
            </w:pPr>
            <w:r w:rsidRPr="00462AC6">
              <w:t>1200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BAAF9" w14:textId="77777777" w:rsidR="00A30809" w:rsidRPr="005C0807" w:rsidRDefault="00A30809" w:rsidP="005B5E43">
            <w:pPr>
              <w:pStyle w:val="aff0"/>
            </w:pPr>
            <w:r w:rsidRPr="005C0807">
              <w:t>1200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ADAEA" w14:textId="77777777" w:rsidR="00A30809" w:rsidRPr="006720A1" w:rsidRDefault="00A30809" w:rsidP="005B5E43">
            <w:pPr>
              <w:pStyle w:val="aff0"/>
            </w:pPr>
            <w:r w:rsidRPr="006720A1">
              <w:t>1200</w:t>
            </w:r>
          </w:p>
        </w:tc>
      </w:tr>
      <w:tr w:rsidR="00A30809" w:rsidRPr="00F44700" w14:paraId="5C862159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F039E9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EA8A0B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E9F23" w14:textId="77777777" w:rsidR="00A30809" w:rsidRPr="00FF72D4" w:rsidRDefault="00A30809" w:rsidP="005B5E43">
            <w:pPr>
              <w:pStyle w:val="aff0"/>
            </w:pPr>
            <w:r w:rsidRPr="00FF72D4">
              <w:t>656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EBE513" w14:textId="77777777" w:rsidR="00A30809" w:rsidRPr="00FF72D4" w:rsidRDefault="00A30809" w:rsidP="005B5E43">
            <w:pPr>
              <w:pStyle w:val="aff0"/>
            </w:pPr>
            <w:r w:rsidRPr="00FF72D4">
              <w:t>396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FB7D6" w14:textId="77777777" w:rsidR="00A30809" w:rsidRPr="00535C9C" w:rsidRDefault="00A30809" w:rsidP="005B5E43">
            <w:pPr>
              <w:pStyle w:val="aff0"/>
            </w:pPr>
            <w:r w:rsidRPr="00535C9C">
              <w:t>350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C4D7C" w14:textId="77777777" w:rsidR="00A30809" w:rsidRPr="00D46EFF" w:rsidRDefault="00A30809" w:rsidP="005B5E43">
            <w:pPr>
              <w:pStyle w:val="aff0"/>
            </w:pPr>
            <w:r w:rsidRPr="00D46EFF">
              <w:t>406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353F20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3877E" w14:textId="77777777" w:rsidR="00A30809" w:rsidRPr="00D46EFF" w:rsidRDefault="00A30809" w:rsidP="005B5E43">
            <w:pPr>
              <w:pStyle w:val="aff0"/>
            </w:pPr>
            <w:r w:rsidRPr="00D46EFF">
              <w:t>460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31B095" w14:textId="77777777" w:rsidR="00A30809" w:rsidRPr="00462AC6" w:rsidRDefault="00A30809" w:rsidP="005B5E43">
            <w:pPr>
              <w:pStyle w:val="aff0"/>
            </w:pPr>
            <w:r w:rsidRPr="00462AC6">
              <w:t>1025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502CBC" w14:textId="77777777" w:rsidR="00A30809" w:rsidRPr="005C0807" w:rsidRDefault="00A30809" w:rsidP="005B5E43">
            <w:pPr>
              <w:pStyle w:val="aff0"/>
            </w:pPr>
            <w:r w:rsidRPr="005C0807">
              <w:t>804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D0E24C" w14:textId="77777777" w:rsidR="00A30809" w:rsidRPr="006720A1" w:rsidRDefault="00A30809" w:rsidP="005B5E43">
            <w:pPr>
              <w:pStyle w:val="aff0"/>
            </w:pPr>
            <w:r w:rsidRPr="006720A1">
              <w:t>308</w:t>
            </w:r>
          </w:p>
        </w:tc>
      </w:tr>
      <w:tr w:rsidR="00A30809" w:rsidRPr="00F44700" w14:paraId="32457FF7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BA45D3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15781C" w14:textId="77777777" w:rsidR="00A30809" w:rsidRPr="00E70CD3" w:rsidRDefault="00A30809" w:rsidP="005B5E43">
            <w:pPr>
              <w:pStyle w:val="aff0"/>
            </w:pPr>
            <w:r w:rsidRPr="00E70CD3">
              <w:t xml:space="preserve">Load </w:t>
            </w:r>
            <w:proofErr w:type="gramStart"/>
            <w:r w:rsidRPr="00E70CD3">
              <w:t>Ratio(</w:t>
            </w:r>
            <w:proofErr w:type="gramEnd"/>
            <w:r w:rsidRPr="00E70CD3">
              <w:t>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AD9673" w14:textId="77777777" w:rsidR="00A30809" w:rsidRPr="00FF72D4" w:rsidRDefault="00A30809" w:rsidP="005B5E43">
            <w:pPr>
              <w:pStyle w:val="aff0"/>
            </w:pPr>
            <w:r w:rsidRPr="00FF72D4">
              <w:t>54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1902B" w14:textId="77777777" w:rsidR="00A30809" w:rsidRPr="00FF72D4" w:rsidRDefault="00A30809" w:rsidP="005B5E43">
            <w:pPr>
              <w:pStyle w:val="aff0"/>
            </w:pPr>
            <w:r w:rsidRPr="00FF72D4">
              <w:t>33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4AC06" w14:textId="77777777" w:rsidR="00A30809" w:rsidRPr="00535C9C" w:rsidRDefault="00A30809" w:rsidP="005B5E43">
            <w:pPr>
              <w:pStyle w:val="aff0"/>
            </w:pPr>
            <w:r w:rsidRPr="00535C9C">
              <w:t>29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3812F5" w14:textId="77777777" w:rsidR="00A30809" w:rsidRPr="00D46EFF" w:rsidRDefault="00A30809" w:rsidP="005B5E43">
            <w:pPr>
              <w:pStyle w:val="aff0"/>
            </w:pPr>
            <w:r w:rsidRPr="00D46EFF">
              <w:t>33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C245C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BB1B8" w14:textId="77777777" w:rsidR="00A30809" w:rsidRPr="00D46EFF" w:rsidRDefault="00A30809" w:rsidP="005B5E43">
            <w:pPr>
              <w:pStyle w:val="aff0"/>
            </w:pPr>
            <w:r w:rsidRPr="00D46EFF">
              <w:t>38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DA094" w14:textId="77777777" w:rsidR="00A30809" w:rsidRPr="00462AC6" w:rsidRDefault="00A30809" w:rsidP="005B5E43">
            <w:pPr>
              <w:pStyle w:val="aff0"/>
            </w:pPr>
            <w:r w:rsidRPr="00462AC6">
              <w:t>85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64B91" w14:textId="77777777" w:rsidR="00A30809" w:rsidRPr="005C0807" w:rsidRDefault="00A30809" w:rsidP="005B5E43">
            <w:pPr>
              <w:pStyle w:val="aff0"/>
            </w:pPr>
            <w:r w:rsidRPr="005C0807">
              <w:t>67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FDF8FB" w14:textId="77777777" w:rsidR="00A30809" w:rsidRPr="006720A1" w:rsidRDefault="00A30809" w:rsidP="005B5E43">
            <w:pPr>
              <w:pStyle w:val="aff0"/>
            </w:pPr>
            <w:r w:rsidRPr="006720A1">
              <w:t>25</w:t>
            </w:r>
          </w:p>
        </w:tc>
      </w:tr>
      <w:tr w:rsidR="00A30809" w:rsidRPr="00FF72D4" w14:paraId="1634378C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4AE4D9" w14:textId="77777777" w:rsidR="00A30809" w:rsidRPr="00E70CD3" w:rsidRDefault="00A30809" w:rsidP="005B5E43">
            <w:pPr>
              <w:pStyle w:val="aff0"/>
            </w:pPr>
            <w:r w:rsidRPr="00E70CD3">
              <w:t>Sequence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3A228F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4CBDF6" w14:textId="77777777" w:rsidR="00A30809" w:rsidRPr="00FF72D4" w:rsidRDefault="00A30809" w:rsidP="005B5E43">
            <w:pPr>
              <w:pStyle w:val="aff0"/>
            </w:pPr>
            <w:r w:rsidRPr="00FF72D4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20636D" w14:textId="77777777" w:rsidR="00A30809" w:rsidRPr="00FF72D4" w:rsidRDefault="00A30809" w:rsidP="005B5E43">
            <w:pPr>
              <w:pStyle w:val="aff0"/>
            </w:pPr>
            <w:r w:rsidRPr="00FF72D4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933D5D" w14:textId="77777777" w:rsidR="00A30809" w:rsidRPr="00535C9C" w:rsidRDefault="00A30809" w:rsidP="005B5E43">
            <w:pPr>
              <w:pStyle w:val="aff0"/>
            </w:pPr>
            <w:r w:rsidRPr="00535C9C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600CA" w14:textId="77777777" w:rsidR="00A30809" w:rsidRPr="00D46EFF" w:rsidRDefault="00A30809" w:rsidP="005B5E43">
            <w:pPr>
              <w:pStyle w:val="aff0"/>
            </w:pPr>
            <w:r w:rsidRPr="00D46EFF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8FD5A" w14:textId="77777777" w:rsidR="00A30809" w:rsidRPr="00D46EFF" w:rsidRDefault="00A30809" w:rsidP="005B5E43">
            <w:pPr>
              <w:pStyle w:val="aff0"/>
            </w:pPr>
            <w:r w:rsidRPr="00D46EFF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9C59D6" w14:textId="77777777" w:rsidR="00A30809" w:rsidRPr="00D46EFF" w:rsidRDefault="00A30809" w:rsidP="005B5E43">
            <w:pPr>
              <w:pStyle w:val="aff0"/>
            </w:pPr>
            <w:r w:rsidRPr="00D46EFF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F2F33" w14:textId="77777777" w:rsidR="00A30809" w:rsidRPr="00462AC6" w:rsidRDefault="00A30809" w:rsidP="005B5E43">
            <w:pPr>
              <w:pStyle w:val="aff0"/>
            </w:pPr>
            <w:r w:rsidRPr="00462AC6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3283CD" w14:textId="77777777" w:rsidR="00A30809" w:rsidRPr="005C0807" w:rsidRDefault="00A30809" w:rsidP="005B5E43">
            <w:pPr>
              <w:pStyle w:val="aff0"/>
            </w:pPr>
            <w:r w:rsidRPr="005C0807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F74C3A" w14:textId="77777777" w:rsidR="00A30809" w:rsidRPr="006720A1" w:rsidRDefault="00A30809" w:rsidP="005B5E43">
            <w:pPr>
              <w:pStyle w:val="aff0"/>
            </w:pPr>
            <w:r w:rsidRPr="006720A1">
              <w:t>600</w:t>
            </w:r>
          </w:p>
        </w:tc>
      </w:tr>
      <w:tr w:rsidR="00A30809" w:rsidRPr="00F44700" w14:paraId="5B985C23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43AD9B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67F28A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D0933D" w14:textId="77777777" w:rsidR="00A30809" w:rsidRPr="00FF72D4" w:rsidRDefault="00A30809" w:rsidP="005B5E43">
            <w:pPr>
              <w:pStyle w:val="aff0"/>
            </w:pPr>
            <w:r w:rsidRPr="00FF72D4">
              <w:t>65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AD75C9" w14:textId="77777777" w:rsidR="00A30809" w:rsidRPr="00FF72D4" w:rsidRDefault="00A30809" w:rsidP="005B5E43">
            <w:pPr>
              <w:pStyle w:val="aff0"/>
            </w:pPr>
            <w:r w:rsidRPr="00FF72D4">
              <w:t>49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C65B5" w14:textId="77777777" w:rsidR="00A30809" w:rsidRPr="00535C9C" w:rsidRDefault="00A30809" w:rsidP="005B5E43">
            <w:pPr>
              <w:pStyle w:val="aff0"/>
            </w:pPr>
            <w:r w:rsidRPr="00535C9C">
              <w:t>34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68162" w14:textId="77777777" w:rsidR="00A30809" w:rsidRPr="00D46EFF" w:rsidRDefault="00A30809" w:rsidP="005B5E43">
            <w:pPr>
              <w:pStyle w:val="aff0"/>
            </w:pPr>
            <w:r w:rsidRPr="00D46EFF">
              <w:t>50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3E6205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3365B" w14:textId="77777777" w:rsidR="00A30809" w:rsidRPr="00D46EFF" w:rsidRDefault="00A30809" w:rsidP="005B5E43">
            <w:pPr>
              <w:pStyle w:val="aff0"/>
            </w:pPr>
            <w:r w:rsidRPr="00D46EFF">
              <w:t>38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89010D" w14:textId="77777777" w:rsidR="00A30809" w:rsidRPr="00462AC6" w:rsidRDefault="00A30809" w:rsidP="005B5E43">
            <w:pPr>
              <w:pStyle w:val="aff0"/>
            </w:pPr>
            <w:r w:rsidRPr="00462AC6">
              <w:t>173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FA07D8" w14:textId="77777777" w:rsidR="00A30809" w:rsidRPr="005C0807" w:rsidRDefault="00A30809" w:rsidP="005B5E43">
            <w:pPr>
              <w:pStyle w:val="aff0"/>
            </w:pPr>
            <w:r w:rsidRPr="005C0807">
              <w:t>114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BC52F" w14:textId="77777777" w:rsidR="00A30809" w:rsidRPr="006720A1" w:rsidRDefault="00A30809" w:rsidP="005B5E43">
            <w:pPr>
              <w:pStyle w:val="aff0"/>
            </w:pPr>
            <w:r w:rsidRPr="006720A1">
              <w:t>55</w:t>
            </w:r>
          </w:p>
        </w:tc>
      </w:tr>
      <w:tr w:rsidR="00A30809" w:rsidRPr="00F44700" w14:paraId="5C659501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13902A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8E9937" w14:textId="77777777" w:rsidR="00A30809" w:rsidRPr="00E70CD3" w:rsidRDefault="00A30809" w:rsidP="005B5E43">
            <w:pPr>
              <w:pStyle w:val="aff0"/>
            </w:pPr>
            <w:r w:rsidRPr="00E70CD3">
              <w:t xml:space="preserve">Load </w:t>
            </w:r>
            <w:proofErr w:type="gramStart"/>
            <w:r w:rsidRPr="00E70CD3">
              <w:t>Ratio(</w:t>
            </w:r>
            <w:proofErr w:type="gramEnd"/>
            <w:r w:rsidRPr="00E70CD3">
              <w:t>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98937E" w14:textId="77777777" w:rsidR="00A30809" w:rsidRPr="00FF72D4" w:rsidRDefault="00A30809" w:rsidP="005B5E43">
            <w:pPr>
              <w:pStyle w:val="aff0"/>
            </w:pPr>
            <w:r w:rsidRPr="00FF72D4">
              <w:t>10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F31AB" w14:textId="77777777" w:rsidR="00A30809" w:rsidRPr="00FF72D4" w:rsidRDefault="00A30809" w:rsidP="005B5E43">
            <w:pPr>
              <w:pStyle w:val="aff0"/>
            </w:pPr>
            <w:r w:rsidRPr="00FF72D4">
              <w:t>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178B6" w14:textId="77777777" w:rsidR="00A30809" w:rsidRPr="00535C9C" w:rsidRDefault="00A30809" w:rsidP="005B5E43">
            <w:pPr>
              <w:pStyle w:val="aff0"/>
            </w:pPr>
            <w:r w:rsidRPr="00535C9C">
              <w:t>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0C73E" w14:textId="77777777" w:rsidR="00A30809" w:rsidRPr="00D46EFF" w:rsidRDefault="00A30809" w:rsidP="005B5E43">
            <w:pPr>
              <w:pStyle w:val="aff0"/>
            </w:pPr>
            <w:r w:rsidRPr="00D46EFF">
              <w:t>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68694C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9C3EEE" w14:textId="77777777" w:rsidR="00A30809" w:rsidRPr="00D46EFF" w:rsidRDefault="00A30809" w:rsidP="005B5E43">
            <w:pPr>
              <w:pStyle w:val="aff0"/>
            </w:pPr>
            <w:r w:rsidRPr="00D46EFF">
              <w:t>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2724C0" w14:textId="77777777" w:rsidR="00A30809" w:rsidRPr="00462AC6" w:rsidRDefault="00A30809" w:rsidP="005B5E43">
            <w:pPr>
              <w:pStyle w:val="aff0"/>
            </w:pPr>
            <w:r w:rsidRPr="00462AC6">
              <w:t>28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9C713" w14:textId="77777777" w:rsidR="00A30809" w:rsidRPr="005C0807" w:rsidRDefault="00A30809" w:rsidP="005B5E43">
            <w:pPr>
              <w:pStyle w:val="aff0"/>
            </w:pPr>
            <w:r w:rsidRPr="005C0807">
              <w:t>19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16D7E7" w14:textId="77777777" w:rsidR="00A30809" w:rsidRPr="006720A1" w:rsidRDefault="00A30809" w:rsidP="005B5E43">
            <w:pPr>
              <w:pStyle w:val="aff0"/>
            </w:pPr>
            <w:r w:rsidRPr="006720A1">
              <w:t>9</w:t>
            </w:r>
          </w:p>
        </w:tc>
      </w:tr>
      <w:tr w:rsidR="00A30809" w:rsidRPr="00FF72D4" w14:paraId="005BBFC1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122A45" w14:textId="77777777" w:rsidR="00A30809" w:rsidRPr="00E70CD3" w:rsidRDefault="00A30809" w:rsidP="005B5E43">
            <w:pPr>
              <w:pStyle w:val="aff0"/>
            </w:pPr>
            <w:r w:rsidRPr="00E70CD3">
              <w:t>General-Purpose Calculations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EC69EB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A80F78" w14:textId="77777777" w:rsidR="00A30809" w:rsidRPr="00FF72D4" w:rsidRDefault="00A30809" w:rsidP="005B5E43">
            <w:pPr>
              <w:pStyle w:val="aff0"/>
            </w:pPr>
            <w:r w:rsidRPr="00FF72D4">
              <w:t>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666A27" w14:textId="77777777" w:rsidR="00A30809" w:rsidRPr="00FF72D4" w:rsidRDefault="00A30809" w:rsidP="005B5E43">
            <w:pPr>
              <w:pStyle w:val="aff0"/>
            </w:pPr>
            <w:r w:rsidRPr="00FF72D4">
              <w:t>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321DF" w14:textId="77777777" w:rsidR="00A30809" w:rsidRPr="00535C9C" w:rsidRDefault="00A30809" w:rsidP="005B5E43">
            <w:pPr>
              <w:pStyle w:val="aff0"/>
            </w:pPr>
            <w:r w:rsidRPr="00535C9C">
              <w:t>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761B1" w14:textId="77777777" w:rsidR="00A30809" w:rsidRPr="00D46EFF" w:rsidRDefault="00A30809" w:rsidP="005B5E43">
            <w:pPr>
              <w:pStyle w:val="aff0"/>
            </w:pPr>
            <w:r w:rsidRPr="00D46EFF">
              <w:t>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BC2E7" w14:textId="77777777" w:rsidR="00A30809" w:rsidRPr="00D46EFF" w:rsidRDefault="00A30809" w:rsidP="005B5E43">
            <w:pPr>
              <w:pStyle w:val="aff0"/>
            </w:pPr>
            <w:r w:rsidRPr="00D46EFF">
              <w:t>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60FEA6" w14:textId="77777777" w:rsidR="00A30809" w:rsidRPr="00D46EFF" w:rsidRDefault="00A30809" w:rsidP="005B5E43">
            <w:pPr>
              <w:pStyle w:val="aff0"/>
            </w:pPr>
            <w:r w:rsidRPr="00D46EFF">
              <w:t>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5DAFA" w14:textId="77777777" w:rsidR="00A30809" w:rsidRPr="00462AC6" w:rsidRDefault="00A30809" w:rsidP="005B5E43">
            <w:pPr>
              <w:pStyle w:val="aff0"/>
            </w:pPr>
            <w:r w:rsidRPr="00462AC6">
              <w:t>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7E9D42" w14:textId="77777777" w:rsidR="00A30809" w:rsidRPr="005C0807" w:rsidRDefault="00A30809" w:rsidP="005B5E43">
            <w:pPr>
              <w:pStyle w:val="aff0"/>
            </w:pPr>
            <w:r w:rsidRPr="005C0807">
              <w:t>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63D128" w14:textId="77777777" w:rsidR="00A30809" w:rsidRPr="006720A1" w:rsidRDefault="00A30809" w:rsidP="005B5E43">
            <w:pPr>
              <w:pStyle w:val="aff0"/>
            </w:pPr>
            <w:r w:rsidRPr="006720A1">
              <w:t>500</w:t>
            </w:r>
          </w:p>
        </w:tc>
      </w:tr>
      <w:tr w:rsidR="00A30809" w:rsidRPr="00F44700" w14:paraId="03E6D9A1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D808E2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D9A1AB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1BDDA3" w14:textId="77777777" w:rsidR="00A30809" w:rsidRPr="00FF72D4" w:rsidRDefault="00A30809" w:rsidP="005B5E43">
            <w:pPr>
              <w:pStyle w:val="aff0"/>
            </w:pPr>
            <w:r w:rsidRPr="00FF72D4">
              <w:t>35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278C1" w14:textId="77777777" w:rsidR="00A30809" w:rsidRPr="00FF72D4" w:rsidRDefault="00A30809" w:rsidP="005B5E43">
            <w:pPr>
              <w:pStyle w:val="aff0"/>
            </w:pPr>
            <w:r w:rsidRPr="00FF72D4">
              <w:t>26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AF42FA" w14:textId="77777777" w:rsidR="00A30809" w:rsidRPr="00535C9C" w:rsidRDefault="00A30809" w:rsidP="005B5E43">
            <w:pPr>
              <w:pStyle w:val="aff0"/>
            </w:pPr>
            <w:r w:rsidRPr="00535C9C">
              <w:t>10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A959DE" w14:textId="77777777" w:rsidR="00A30809" w:rsidRPr="00D46EFF" w:rsidRDefault="00A30809" w:rsidP="005B5E43">
            <w:pPr>
              <w:pStyle w:val="aff0"/>
            </w:pPr>
            <w:r w:rsidRPr="00D46EFF">
              <w:t>18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98CD1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BE871" w14:textId="77777777" w:rsidR="00A30809" w:rsidRPr="00D46EFF" w:rsidRDefault="00A30809" w:rsidP="005B5E43">
            <w:pPr>
              <w:pStyle w:val="aff0"/>
            </w:pPr>
            <w:r w:rsidRPr="00D46EFF">
              <w:t>20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A131EF" w14:textId="77777777" w:rsidR="00A30809" w:rsidRPr="00462AC6" w:rsidRDefault="00A30809" w:rsidP="005B5E43">
            <w:pPr>
              <w:pStyle w:val="aff0"/>
            </w:pPr>
            <w:r w:rsidRPr="00462AC6">
              <w:t>47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57377" w14:textId="77777777" w:rsidR="00A30809" w:rsidRPr="005C0807" w:rsidRDefault="00A30809" w:rsidP="005B5E43">
            <w:pPr>
              <w:pStyle w:val="aff0"/>
            </w:pPr>
            <w:r w:rsidRPr="005C0807">
              <w:t>96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2B8DAC" w14:textId="77777777" w:rsidR="00A30809" w:rsidRPr="006720A1" w:rsidRDefault="00A30809" w:rsidP="005B5E43">
            <w:pPr>
              <w:pStyle w:val="aff0"/>
            </w:pPr>
            <w:r w:rsidRPr="006720A1">
              <w:t>18</w:t>
            </w:r>
          </w:p>
        </w:tc>
      </w:tr>
      <w:tr w:rsidR="00A30809" w:rsidRPr="00F44700" w14:paraId="3B28CEB3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37964E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8E1D9B" w14:textId="77777777" w:rsidR="00A30809" w:rsidRPr="00E70CD3" w:rsidRDefault="00A30809" w:rsidP="005B5E43">
            <w:pPr>
              <w:pStyle w:val="aff0"/>
            </w:pPr>
            <w:r w:rsidRPr="00E70CD3">
              <w:t xml:space="preserve">Load </w:t>
            </w:r>
            <w:proofErr w:type="gramStart"/>
            <w:r w:rsidRPr="00E70CD3">
              <w:t>Ratio(</w:t>
            </w:r>
            <w:proofErr w:type="gramEnd"/>
            <w:r w:rsidRPr="00E70CD3">
              <w:t>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129308" w14:textId="77777777" w:rsidR="00A30809" w:rsidRPr="00FF72D4" w:rsidRDefault="00A30809" w:rsidP="005B5E43">
            <w:pPr>
              <w:pStyle w:val="aff0"/>
            </w:pPr>
            <w:r w:rsidRPr="00FF72D4">
              <w:t>7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9F7DEF" w14:textId="77777777" w:rsidR="00A30809" w:rsidRPr="00FF72D4" w:rsidRDefault="00A30809" w:rsidP="005B5E43">
            <w:pPr>
              <w:pStyle w:val="aff0"/>
            </w:pPr>
            <w:r w:rsidRPr="00FF72D4">
              <w:t>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F2678" w14:textId="77777777" w:rsidR="00A30809" w:rsidRPr="00535C9C" w:rsidRDefault="00A30809" w:rsidP="005B5E43">
            <w:pPr>
              <w:pStyle w:val="aff0"/>
            </w:pPr>
            <w:r w:rsidRPr="00535C9C">
              <w:t>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3B1F9" w14:textId="77777777" w:rsidR="00A30809" w:rsidRPr="00D46EFF" w:rsidRDefault="00A30809" w:rsidP="005B5E43">
            <w:pPr>
              <w:pStyle w:val="aff0"/>
            </w:pPr>
            <w:r w:rsidRPr="00D46EFF">
              <w:t>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AF51FC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E8F0B0" w14:textId="77777777" w:rsidR="00A30809" w:rsidRPr="00D46EFF" w:rsidRDefault="00A30809" w:rsidP="005B5E43">
            <w:pPr>
              <w:pStyle w:val="aff0"/>
            </w:pPr>
            <w:r w:rsidRPr="00D46EFF">
              <w:t>4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6655FE" w14:textId="77777777" w:rsidR="00A30809" w:rsidRPr="00462AC6" w:rsidRDefault="00A30809" w:rsidP="005B5E43">
            <w:pPr>
              <w:pStyle w:val="aff0"/>
            </w:pPr>
            <w:r w:rsidRPr="00462AC6">
              <w:t>9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FDEB1C" w14:textId="77777777" w:rsidR="00A30809" w:rsidRPr="005C0807" w:rsidRDefault="00A30809" w:rsidP="005B5E43">
            <w:pPr>
              <w:pStyle w:val="aff0"/>
            </w:pPr>
            <w:r w:rsidRPr="005C0807">
              <w:t>19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15222" w14:textId="77777777" w:rsidR="00A30809" w:rsidRPr="006720A1" w:rsidRDefault="00A30809" w:rsidP="005B5E43">
            <w:pPr>
              <w:pStyle w:val="aff0"/>
            </w:pPr>
            <w:r w:rsidRPr="006720A1">
              <w:t>3</w:t>
            </w:r>
          </w:p>
        </w:tc>
      </w:tr>
      <w:tr w:rsidR="00A30809" w:rsidRPr="00FF72D4" w14:paraId="77B92FC0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8E75AE" w14:textId="77777777" w:rsidR="00A30809" w:rsidRPr="00E70CD3" w:rsidRDefault="00A30809" w:rsidP="005B5E43">
            <w:pPr>
              <w:pStyle w:val="aff0"/>
            </w:pPr>
            <w:r w:rsidRPr="00E70CD3">
              <w:t>SFC Blocks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456715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90666C" w14:textId="77777777" w:rsidR="00A30809" w:rsidRPr="00FF72D4" w:rsidRDefault="00A30809" w:rsidP="005B5E43">
            <w:pPr>
              <w:pStyle w:val="aff0"/>
            </w:pPr>
            <w:r w:rsidRPr="00FF72D4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6163F" w14:textId="77777777" w:rsidR="00A30809" w:rsidRPr="00FF72D4" w:rsidRDefault="00A30809" w:rsidP="005B5E43">
            <w:pPr>
              <w:pStyle w:val="aff0"/>
            </w:pPr>
            <w:r w:rsidRPr="00FF72D4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066FF" w14:textId="77777777" w:rsidR="00A30809" w:rsidRPr="00535C9C" w:rsidRDefault="00A30809" w:rsidP="005B5E43">
            <w:pPr>
              <w:pStyle w:val="aff0"/>
            </w:pPr>
            <w:r w:rsidRPr="00535C9C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C2512" w14:textId="77777777" w:rsidR="00A30809" w:rsidRPr="00D46EFF" w:rsidRDefault="00A30809" w:rsidP="005B5E43">
            <w:pPr>
              <w:pStyle w:val="aff0"/>
            </w:pPr>
            <w:r w:rsidRPr="00D46EFF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6F49D" w14:textId="77777777" w:rsidR="00A30809" w:rsidRPr="00D46EFF" w:rsidRDefault="00A30809" w:rsidP="005B5E43">
            <w:pPr>
              <w:pStyle w:val="aff0"/>
            </w:pPr>
            <w:r w:rsidRPr="00D46EFF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2F30A" w14:textId="77777777" w:rsidR="00A30809" w:rsidRPr="00D46EFF" w:rsidRDefault="00A30809" w:rsidP="005B5E43">
            <w:pPr>
              <w:pStyle w:val="aff0"/>
            </w:pPr>
            <w:r w:rsidRPr="00D46EFF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B2B5D4" w14:textId="77777777" w:rsidR="00A30809" w:rsidRPr="00462AC6" w:rsidRDefault="00A30809" w:rsidP="005B5E43">
            <w:pPr>
              <w:pStyle w:val="aff0"/>
            </w:pPr>
            <w:r w:rsidRPr="00462AC6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F64EC6" w14:textId="77777777" w:rsidR="00A30809" w:rsidRPr="005C0807" w:rsidRDefault="00A30809" w:rsidP="005B5E43">
            <w:pPr>
              <w:pStyle w:val="aff0"/>
            </w:pPr>
            <w:r w:rsidRPr="005C0807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8C3B8" w14:textId="77777777" w:rsidR="00A30809" w:rsidRPr="006720A1" w:rsidRDefault="00A30809" w:rsidP="005B5E43">
            <w:pPr>
              <w:pStyle w:val="aff0"/>
            </w:pPr>
            <w:r w:rsidRPr="006720A1">
              <w:t>60</w:t>
            </w:r>
          </w:p>
        </w:tc>
      </w:tr>
      <w:tr w:rsidR="00A30809" w:rsidRPr="00F44700" w14:paraId="50A6EB35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69C4A6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A9DD5B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DF014" w14:textId="77777777" w:rsidR="00A30809" w:rsidRPr="00FF72D4" w:rsidRDefault="00A30809" w:rsidP="005B5E43">
            <w:pPr>
              <w:pStyle w:val="aff0"/>
            </w:pPr>
            <w:r w:rsidRPr="00FF72D4">
              <w:t>25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03191" w14:textId="77777777" w:rsidR="00A30809" w:rsidRPr="00FF72D4" w:rsidRDefault="00A30809" w:rsidP="005B5E43">
            <w:pPr>
              <w:pStyle w:val="aff0"/>
            </w:pPr>
            <w:r w:rsidRPr="00FF72D4">
              <w:t>36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A5CB7" w14:textId="77777777" w:rsidR="00A30809" w:rsidRPr="00535C9C" w:rsidRDefault="00A30809" w:rsidP="005B5E43">
            <w:pPr>
              <w:pStyle w:val="aff0"/>
            </w:pPr>
            <w:r w:rsidRPr="00535C9C">
              <w:t>18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D3DEE6" w14:textId="77777777" w:rsidR="00A30809" w:rsidRPr="00D46EFF" w:rsidRDefault="00A30809" w:rsidP="005B5E43">
            <w:pPr>
              <w:pStyle w:val="aff0"/>
            </w:pPr>
            <w:r w:rsidRPr="00D46EFF">
              <w:t>20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B18AA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8DF606" w14:textId="77777777" w:rsidR="00A30809" w:rsidRPr="00D46EFF" w:rsidRDefault="00A30809" w:rsidP="005B5E43">
            <w:pPr>
              <w:pStyle w:val="aff0"/>
            </w:pPr>
            <w:r w:rsidRPr="00D46EFF">
              <w:t>24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3E37F" w14:textId="77777777" w:rsidR="00A30809" w:rsidRPr="00462AC6" w:rsidRDefault="00A30809" w:rsidP="005B5E43">
            <w:pPr>
              <w:pStyle w:val="aff0"/>
            </w:pPr>
            <w:r w:rsidRPr="00462AC6">
              <w:t>27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B7C7F" w14:textId="77777777" w:rsidR="00A30809" w:rsidRPr="005C0807" w:rsidRDefault="00A30809" w:rsidP="005B5E43">
            <w:pPr>
              <w:pStyle w:val="aff0"/>
            </w:pPr>
            <w:r w:rsidRPr="005C0807">
              <w:t>56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43C344" w14:textId="77777777" w:rsidR="00A30809" w:rsidRPr="006720A1" w:rsidRDefault="00A30809" w:rsidP="005B5E43">
            <w:pPr>
              <w:pStyle w:val="aff0"/>
            </w:pPr>
            <w:r w:rsidRPr="006720A1">
              <w:t>18</w:t>
            </w:r>
          </w:p>
        </w:tc>
      </w:tr>
      <w:tr w:rsidR="00A30809" w:rsidRPr="00F44700" w14:paraId="19F5765E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9A327C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8F9DE7" w14:textId="77777777" w:rsidR="00A30809" w:rsidRPr="00E70CD3" w:rsidRDefault="00A30809" w:rsidP="005B5E43">
            <w:pPr>
              <w:pStyle w:val="aff0"/>
            </w:pPr>
            <w:r w:rsidRPr="00E70CD3">
              <w:t xml:space="preserve">Load </w:t>
            </w:r>
            <w:proofErr w:type="gramStart"/>
            <w:r w:rsidRPr="00E70CD3">
              <w:t>Ratio(</w:t>
            </w:r>
            <w:proofErr w:type="gramEnd"/>
            <w:r w:rsidRPr="00E70CD3">
              <w:t>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A9A578" w14:textId="77777777" w:rsidR="00A30809" w:rsidRPr="00FF72D4" w:rsidRDefault="00A30809" w:rsidP="005B5E43">
            <w:pPr>
              <w:pStyle w:val="aff0"/>
            </w:pPr>
            <w:r w:rsidRPr="00FF72D4">
              <w:t>41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3DE4DA" w14:textId="77777777" w:rsidR="00A30809" w:rsidRPr="00FF72D4" w:rsidRDefault="00A30809" w:rsidP="005B5E43">
            <w:pPr>
              <w:pStyle w:val="aff0"/>
            </w:pPr>
            <w:r w:rsidRPr="00FF72D4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816D7E" w14:textId="77777777" w:rsidR="00A30809" w:rsidRPr="00535C9C" w:rsidRDefault="00A30809" w:rsidP="005B5E43">
            <w:pPr>
              <w:pStyle w:val="aff0"/>
            </w:pPr>
            <w:r w:rsidRPr="00535C9C">
              <w:t>30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23CA4" w14:textId="77777777" w:rsidR="00A30809" w:rsidRPr="00D46EFF" w:rsidRDefault="00A30809" w:rsidP="005B5E43">
            <w:pPr>
              <w:pStyle w:val="aff0"/>
            </w:pPr>
            <w:r w:rsidRPr="00D46EFF">
              <w:t>33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D0617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0F8823" w14:textId="77777777" w:rsidR="00A30809" w:rsidRPr="00D46EFF" w:rsidRDefault="00A30809" w:rsidP="005B5E43">
            <w:pPr>
              <w:pStyle w:val="aff0"/>
            </w:pPr>
            <w:r w:rsidRPr="00D46EFF">
              <w:t>40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E649C8" w14:textId="77777777" w:rsidR="00A30809" w:rsidRPr="00462AC6" w:rsidRDefault="00A30809" w:rsidP="005B5E43">
            <w:pPr>
              <w:pStyle w:val="aff0"/>
            </w:pPr>
            <w:r w:rsidRPr="00462AC6">
              <w:t>45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A957CB" w14:textId="77777777" w:rsidR="00A30809" w:rsidRPr="005C0807" w:rsidRDefault="00A30809" w:rsidP="005B5E43">
            <w:pPr>
              <w:pStyle w:val="aff0"/>
            </w:pPr>
            <w:r w:rsidRPr="005C0807">
              <w:t>93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99FFC1" w14:textId="77777777" w:rsidR="00A30809" w:rsidRPr="006720A1" w:rsidRDefault="00A30809" w:rsidP="005B5E43">
            <w:pPr>
              <w:pStyle w:val="aff0"/>
            </w:pPr>
            <w:r w:rsidRPr="006720A1">
              <w:t>30</w:t>
            </w:r>
          </w:p>
        </w:tc>
      </w:tr>
      <w:tr w:rsidR="00A30809" w:rsidRPr="00FF72D4" w14:paraId="7F455855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8CAB329" w14:textId="77777777" w:rsidR="00A30809" w:rsidRPr="00E70CD3" w:rsidRDefault="00A30809" w:rsidP="005B5E43">
            <w:pPr>
              <w:pStyle w:val="aff0"/>
            </w:pPr>
            <w:r w:rsidRPr="00E70CD3">
              <w:lastRenderedPageBreak/>
              <w:t>Operation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4822E2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6EFCA9" w14:textId="77777777" w:rsidR="00A30809" w:rsidRPr="00FF72D4" w:rsidRDefault="00A30809" w:rsidP="005B5E43">
            <w:pPr>
              <w:pStyle w:val="aff0"/>
            </w:pPr>
            <w:r w:rsidRPr="00FF72D4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DFC0F4" w14:textId="77777777" w:rsidR="00A30809" w:rsidRPr="00FF72D4" w:rsidRDefault="00A30809" w:rsidP="005B5E43">
            <w:pPr>
              <w:pStyle w:val="aff0"/>
            </w:pPr>
            <w:r w:rsidRPr="00FF72D4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A1727" w14:textId="77777777" w:rsidR="00A30809" w:rsidRPr="00535C9C" w:rsidRDefault="00A30809" w:rsidP="005B5E43">
            <w:pPr>
              <w:pStyle w:val="aff0"/>
            </w:pPr>
            <w:r w:rsidRPr="00535C9C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56E3B9" w14:textId="77777777" w:rsidR="00A30809" w:rsidRPr="00D46EFF" w:rsidRDefault="00A30809" w:rsidP="005B5E43">
            <w:pPr>
              <w:pStyle w:val="aff0"/>
            </w:pPr>
            <w:r w:rsidRPr="00D46EFF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6AFEA8" w14:textId="77777777" w:rsidR="00A30809" w:rsidRPr="00D46EFF" w:rsidRDefault="00A30809" w:rsidP="005B5E43">
            <w:pPr>
              <w:pStyle w:val="aff0"/>
            </w:pPr>
            <w:r w:rsidRPr="00D46EFF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B853B0" w14:textId="77777777" w:rsidR="00A30809" w:rsidRPr="00D46EFF" w:rsidRDefault="00A30809" w:rsidP="005B5E43">
            <w:pPr>
              <w:pStyle w:val="aff0"/>
            </w:pPr>
            <w:r w:rsidRPr="00D46EFF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F6CEB" w14:textId="77777777" w:rsidR="00A30809" w:rsidRPr="00462AC6" w:rsidRDefault="00A30809" w:rsidP="005B5E43">
            <w:pPr>
              <w:pStyle w:val="aff0"/>
            </w:pPr>
            <w:r w:rsidRPr="00462AC6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B22F04" w14:textId="77777777" w:rsidR="00A30809" w:rsidRPr="005C0807" w:rsidRDefault="00A30809" w:rsidP="005B5E43">
            <w:pPr>
              <w:pStyle w:val="aff0"/>
            </w:pPr>
            <w:r w:rsidRPr="005C0807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27668" w14:textId="77777777" w:rsidR="00A30809" w:rsidRPr="006720A1" w:rsidRDefault="00A30809" w:rsidP="005B5E43">
            <w:pPr>
              <w:pStyle w:val="aff0"/>
            </w:pPr>
            <w:r w:rsidRPr="006720A1">
              <w:t>400</w:t>
            </w:r>
          </w:p>
        </w:tc>
      </w:tr>
      <w:tr w:rsidR="00A30809" w:rsidRPr="00F44700" w14:paraId="2915D6FF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225AABF1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830828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DCA493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25E29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34507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BFA61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1371A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BAE73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9028A0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35A78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266FE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44700" w14:paraId="424D0601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45E5BB5E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51F0F9" w14:textId="77777777" w:rsidR="00A30809" w:rsidRPr="00E70CD3" w:rsidRDefault="00A30809" w:rsidP="005B5E43">
            <w:pPr>
              <w:pStyle w:val="aff0"/>
            </w:pPr>
            <w:r w:rsidRPr="00E70CD3">
              <w:t xml:space="preserve">Load </w:t>
            </w:r>
            <w:proofErr w:type="gramStart"/>
            <w:r w:rsidRPr="00E70CD3">
              <w:t>Ratio(</w:t>
            </w:r>
            <w:proofErr w:type="gramEnd"/>
            <w:r w:rsidRPr="00E70CD3">
              <w:t>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6428A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83B047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E6F49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FEEAF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454AB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30D43B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4A8013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02BEC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41E076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F72D4" w14:paraId="5D25972B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EC26DD" w14:textId="77777777" w:rsidR="00A30809" w:rsidRPr="00E70CD3" w:rsidRDefault="00A30809" w:rsidP="005B5E43">
            <w:pPr>
              <w:pStyle w:val="aff0"/>
            </w:pPr>
            <w:r w:rsidRPr="00E70CD3">
              <w:t>Switch Instruments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9B9F3D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38AE6C" w14:textId="77777777" w:rsidR="00A30809" w:rsidRPr="00FF72D4" w:rsidRDefault="00A30809" w:rsidP="005B5E43">
            <w:pPr>
              <w:pStyle w:val="aff0"/>
            </w:pPr>
            <w:r w:rsidRPr="00FF72D4">
              <w:t>1000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80EBF" w14:textId="77777777" w:rsidR="00A30809" w:rsidRPr="00FF72D4" w:rsidRDefault="00A30809" w:rsidP="005B5E43">
            <w:pPr>
              <w:pStyle w:val="aff0"/>
            </w:pPr>
            <w:r w:rsidRPr="00FF72D4">
              <w:t>1000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AA80FD" w14:textId="77777777" w:rsidR="00A30809" w:rsidRPr="00535C9C" w:rsidRDefault="00A30809" w:rsidP="005B5E43">
            <w:pPr>
              <w:pStyle w:val="aff0"/>
            </w:pPr>
            <w:r w:rsidRPr="00535C9C">
              <w:t>1000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234E50" w14:textId="77777777" w:rsidR="00A30809" w:rsidRPr="00D46EFF" w:rsidRDefault="00A30809" w:rsidP="005B5E43">
            <w:pPr>
              <w:pStyle w:val="aff0"/>
            </w:pPr>
            <w:r w:rsidRPr="00D46EFF">
              <w:t>1000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03C31" w14:textId="77777777" w:rsidR="00A30809" w:rsidRPr="00D46EFF" w:rsidRDefault="00A30809" w:rsidP="005B5E43">
            <w:pPr>
              <w:pStyle w:val="aff0"/>
            </w:pPr>
            <w:r w:rsidRPr="00D46EFF">
              <w:t>1000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91D136" w14:textId="77777777" w:rsidR="00A30809" w:rsidRPr="00D46EFF" w:rsidRDefault="00A30809" w:rsidP="005B5E43">
            <w:pPr>
              <w:pStyle w:val="aff0"/>
            </w:pPr>
            <w:r w:rsidRPr="00D46EFF">
              <w:t>1000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13BAF1" w14:textId="77777777" w:rsidR="00A30809" w:rsidRPr="00462AC6" w:rsidRDefault="00A30809" w:rsidP="005B5E43">
            <w:pPr>
              <w:pStyle w:val="aff0"/>
            </w:pPr>
            <w:r w:rsidRPr="00462AC6">
              <w:t>1000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F79477" w14:textId="77777777" w:rsidR="00A30809" w:rsidRPr="005C0807" w:rsidRDefault="00A30809" w:rsidP="005B5E43">
            <w:pPr>
              <w:pStyle w:val="aff0"/>
            </w:pPr>
            <w:r w:rsidRPr="005C0807">
              <w:t>1000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07A3D9" w14:textId="77777777" w:rsidR="00A30809" w:rsidRPr="006720A1" w:rsidRDefault="00A30809" w:rsidP="005B5E43">
            <w:pPr>
              <w:pStyle w:val="aff0"/>
            </w:pPr>
            <w:r w:rsidRPr="006720A1">
              <w:t>1000</w:t>
            </w:r>
          </w:p>
        </w:tc>
      </w:tr>
      <w:tr w:rsidR="00A30809" w:rsidRPr="00F44700" w14:paraId="08974FEE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253693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AB52BC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1CC04" w14:textId="77777777" w:rsidR="00A30809" w:rsidRPr="00FF72D4" w:rsidRDefault="00A30809" w:rsidP="005B5E43">
            <w:pPr>
              <w:pStyle w:val="aff0"/>
            </w:pPr>
            <w:r w:rsidRPr="00FF72D4">
              <w:t>14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C877F" w14:textId="77777777" w:rsidR="00A30809" w:rsidRPr="00FF72D4" w:rsidRDefault="00A30809" w:rsidP="005B5E43">
            <w:pPr>
              <w:pStyle w:val="aff0"/>
            </w:pPr>
            <w:r w:rsidRPr="00FF72D4">
              <w:t>46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70F5E" w14:textId="77777777" w:rsidR="00A30809" w:rsidRPr="00535C9C" w:rsidRDefault="00A30809" w:rsidP="005B5E43">
            <w:pPr>
              <w:pStyle w:val="aff0"/>
            </w:pPr>
            <w:r w:rsidRPr="00535C9C">
              <w:t>36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56948" w14:textId="77777777" w:rsidR="00A30809" w:rsidRPr="00D46EFF" w:rsidRDefault="00A30809" w:rsidP="005B5E43">
            <w:pPr>
              <w:pStyle w:val="aff0"/>
            </w:pPr>
            <w:r w:rsidRPr="00D46EFF">
              <w:t>50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4CAB8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91CD55" w14:textId="77777777" w:rsidR="00A30809" w:rsidRPr="00D46EFF" w:rsidRDefault="00A30809" w:rsidP="005B5E43">
            <w:pPr>
              <w:pStyle w:val="aff0"/>
            </w:pPr>
            <w:r w:rsidRPr="00D46EFF">
              <w:t>37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7F2393" w14:textId="77777777" w:rsidR="00A30809" w:rsidRPr="00462AC6" w:rsidRDefault="00A30809" w:rsidP="005B5E43">
            <w:pPr>
              <w:pStyle w:val="aff0"/>
            </w:pPr>
            <w:r w:rsidRPr="00462AC6">
              <w:t>24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4953F" w14:textId="77777777" w:rsidR="00A30809" w:rsidRPr="005C0807" w:rsidRDefault="00A30809" w:rsidP="005B5E43">
            <w:pPr>
              <w:pStyle w:val="aff0"/>
            </w:pPr>
            <w:r w:rsidRPr="005C0807">
              <w:t>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E595E" w14:textId="77777777" w:rsidR="00A30809" w:rsidRPr="006720A1" w:rsidRDefault="00A30809" w:rsidP="005B5E43">
            <w:pPr>
              <w:pStyle w:val="aff0"/>
            </w:pPr>
            <w:r w:rsidRPr="006720A1">
              <w:t>90</w:t>
            </w:r>
          </w:p>
        </w:tc>
      </w:tr>
      <w:tr w:rsidR="00A30809" w:rsidRPr="00F44700" w14:paraId="6C1C34D9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E21CB4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73E48F" w14:textId="77777777" w:rsidR="00A30809" w:rsidRPr="00E70CD3" w:rsidRDefault="00A30809" w:rsidP="005B5E43">
            <w:pPr>
              <w:pStyle w:val="aff0"/>
            </w:pPr>
            <w:r w:rsidRPr="00E70CD3">
              <w:t xml:space="preserve">Load </w:t>
            </w:r>
            <w:proofErr w:type="gramStart"/>
            <w:r w:rsidRPr="00E70CD3">
              <w:t>Ratio(</w:t>
            </w:r>
            <w:proofErr w:type="gramEnd"/>
            <w:r w:rsidRPr="00E70CD3">
              <w:t>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3FA25" w14:textId="77777777" w:rsidR="00A30809" w:rsidRPr="00FF72D4" w:rsidRDefault="00A30809" w:rsidP="005B5E43">
            <w:pPr>
              <w:pStyle w:val="aff0"/>
            </w:pPr>
            <w:r w:rsidRPr="00FF72D4">
              <w:t>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704020" w14:textId="77777777" w:rsidR="00A30809" w:rsidRPr="00FF72D4" w:rsidRDefault="00A30809" w:rsidP="005B5E43">
            <w:pPr>
              <w:pStyle w:val="aff0"/>
            </w:pPr>
            <w:r w:rsidRPr="00FF72D4">
              <w:t>4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58C791" w14:textId="77777777" w:rsidR="00A30809" w:rsidRPr="00535C9C" w:rsidRDefault="00A30809" w:rsidP="005B5E43">
            <w:pPr>
              <w:pStyle w:val="aff0"/>
            </w:pPr>
            <w:r w:rsidRPr="00535C9C">
              <w:t>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CEB82" w14:textId="77777777" w:rsidR="00A30809" w:rsidRPr="00D46EFF" w:rsidRDefault="00A30809" w:rsidP="005B5E43">
            <w:pPr>
              <w:pStyle w:val="aff0"/>
            </w:pPr>
            <w:r w:rsidRPr="00D46EFF">
              <w:t>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387F0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52AE04" w14:textId="77777777" w:rsidR="00A30809" w:rsidRPr="00D46EFF" w:rsidRDefault="00A30809" w:rsidP="005B5E43">
            <w:pPr>
              <w:pStyle w:val="aff0"/>
            </w:pPr>
            <w:r w:rsidRPr="00D46EFF">
              <w:t>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AD99F" w14:textId="77777777" w:rsidR="00A30809" w:rsidRPr="00462AC6" w:rsidRDefault="00A30809" w:rsidP="005B5E43">
            <w:pPr>
              <w:pStyle w:val="aff0"/>
            </w:pPr>
            <w:r w:rsidRPr="00462AC6">
              <w:t>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AB8081" w14:textId="77777777" w:rsidR="00A30809" w:rsidRPr="005C0807" w:rsidRDefault="00A30809" w:rsidP="005B5E43">
            <w:pPr>
              <w:pStyle w:val="aff0"/>
            </w:pPr>
            <w:r w:rsidRPr="005C0807">
              <w:t>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DA33D" w14:textId="77777777" w:rsidR="00A30809" w:rsidRPr="006720A1" w:rsidRDefault="00A30809" w:rsidP="005B5E43">
            <w:pPr>
              <w:pStyle w:val="aff0"/>
            </w:pPr>
            <w:r w:rsidRPr="006720A1">
              <w:t>9</w:t>
            </w:r>
          </w:p>
        </w:tc>
      </w:tr>
      <w:tr w:rsidR="00A30809" w:rsidRPr="00FF72D4" w14:paraId="01EB87EF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2452EF" w14:textId="77777777" w:rsidR="00A30809" w:rsidRPr="00E70CD3" w:rsidRDefault="00A30809" w:rsidP="005B5E43">
            <w:pPr>
              <w:pStyle w:val="aff0"/>
            </w:pPr>
            <w:r w:rsidRPr="00E70CD3">
              <w:t>Sequence Elements 1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8E5618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9A432" w14:textId="77777777" w:rsidR="00A30809" w:rsidRPr="00FF72D4" w:rsidRDefault="00A30809" w:rsidP="005B5E43">
            <w:pPr>
              <w:pStyle w:val="aff0"/>
            </w:pPr>
            <w:r w:rsidRPr="00FF72D4">
              <w:t>700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CE4F6" w14:textId="77777777" w:rsidR="00A30809" w:rsidRPr="00FF72D4" w:rsidRDefault="00A30809" w:rsidP="005B5E43">
            <w:pPr>
              <w:pStyle w:val="aff0"/>
            </w:pPr>
            <w:r w:rsidRPr="00FF72D4">
              <w:t>700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988032" w14:textId="77777777" w:rsidR="00A30809" w:rsidRPr="00535C9C" w:rsidRDefault="00A30809" w:rsidP="005B5E43">
            <w:pPr>
              <w:pStyle w:val="aff0"/>
            </w:pPr>
            <w:r w:rsidRPr="00535C9C">
              <w:t>700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AB4F0" w14:textId="77777777" w:rsidR="00A30809" w:rsidRPr="00D46EFF" w:rsidRDefault="00A30809" w:rsidP="005B5E43">
            <w:pPr>
              <w:pStyle w:val="aff0"/>
            </w:pPr>
            <w:r w:rsidRPr="00D46EFF">
              <w:t>700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C2C8F" w14:textId="77777777" w:rsidR="00A30809" w:rsidRPr="00D46EFF" w:rsidRDefault="00A30809" w:rsidP="005B5E43">
            <w:pPr>
              <w:pStyle w:val="aff0"/>
            </w:pPr>
            <w:r w:rsidRPr="00D46EFF">
              <w:t>700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64DD3" w14:textId="77777777" w:rsidR="00A30809" w:rsidRPr="00D46EFF" w:rsidRDefault="00A30809" w:rsidP="005B5E43">
            <w:pPr>
              <w:pStyle w:val="aff0"/>
            </w:pPr>
            <w:r w:rsidRPr="00D46EFF">
              <w:t>700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49CB9" w14:textId="77777777" w:rsidR="00A30809" w:rsidRPr="00462AC6" w:rsidRDefault="00A30809" w:rsidP="005B5E43">
            <w:pPr>
              <w:pStyle w:val="aff0"/>
            </w:pPr>
            <w:r w:rsidRPr="00462AC6">
              <w:t>700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D55D4" w14:textId="77777777" w:rsidR="00A30809" w:rsidRPr="005C0807" w:rsidRDefault="00A30809" w:rsidP="005B5E43">
            <w:pPr>
              <w:pStyle w:val="aff0"/>
            </w:pPr>
            <w:r w:rsidRPr="005C0807">
              <w:t>700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259CB" w14:textId="77777777" w:rsidR="00A30809" w:rsidRPr="006720A1" w:rsidRDefault="00A30809" w:rsidP="005B5E43">
            <w:pPr>
              <w:pStyle w:val="aff0"/>
            </w:pPr>
            <w:r w:rsidRPr="006720A1">
              <w:t>700</w:t>
            </w:r>
          </w:p>
        </w:tc>
      </w:tr>
      <w:tr w:rsidR="00A30809" w:rsidRPr="00F44700" w14:paraId="738816D2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CA7E5E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5EABE0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F4850C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0DA94" w14:textId="77777777" w:rsidR="00A30809" w:rsidRPr="00FF72D4" w:rsidRDefault="00A30809" w:rsidP="005B5E43">
            <w:pPr>
              <w:pStyle w:val="aff0"/>
            </w:pPr>
            <w:r w:rsidRPr="00FF72D4">
              <w:t>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E229B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B248AF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B3A23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124560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FC6D09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FC12C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272BA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44700" w14:paraId="7680441A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E05A8B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FE61D6" w14:textId="77777777" w:rsidR="00A30809" w:rsidRPr="00E70CD3" w:rsidRDefault="00A30809" w:rsidP="005B5E43">
            <w:pPr>
              <w:pStyle w:val="aff0"/>
            </w:pPr>
            <w:r w:rsidRPr="00E70CD3">
              <w:t xml:space="preserve">Load </w:t>
            </w:r>
            <w:proofErr w:type="gramStart"/>
            <w:r w:rsidRPr="00E70CD3">
              <w:t>Ratio(</w:t>
            </w:r>
            <w:proofErr w:type="gramEnd"/>
            <w:r w:rsidRPr="00E70CD3">
              <w:t>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C1253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57F436" w14:textId="77777777" w:rsidR="00A30809" w:rsidRPr="00FF72D4" w:rsidRDefault="00A30809" w:rsidP="005B5E43">
            <w:pPr>
              <w:pStyle w:val="aff0"/>
            </w:pPr>
            <w:r w:rsidRPr="00FF72D4">
              <w:t>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409157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146249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B86C1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D53BB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220EC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5DE79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E46841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F72D4" w14:paraId="5385DD21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C18605" w14:textId="77777777" w:rsidR="00A30809" w:rsidRPr="00E70CD3" w:rsidRDefault="00A30809" w:rsidP="005B5E43">
            <w:pPr>
              <w:pStyle w:val="aff0"/>
            </w:pPr>
            <w:r w:rsidRPr="00E70CD3">
              <w:t>Faceplate Blocks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3F28EF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23EBA" w14:textId="77777777" w:rsidR="00A30809" w:rsidRPr="00FF72D4" w:rsidRDefault="00A30809" w:rsidP="005B5E43">
            <w:pPr>
              <w:pStyle w:val="aff0"/>
            </w:pPr>
            <w:r w:rsidRPr="00FF72D4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D409D" w14:textId="77777777" w:rsidR="00A30809" w:rsidRPr="00FF72D4" w:rsidRDefault="00A30809" w:rsidP="005B5E43">
            <w:pPr>
              <w:pStyle w:val="aff0"/>
            </w:pPr>
            <w:r w:rsidRPr="00FF72D4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46EBF" w14:textId="77777777" w:rsidR="00A30809" w:rsidRPr="00535C9C" w:rsidRDefault="00A30809" w:rsidP="005B5E43">
            <w:pPr>
              <w:pStyle w:val="aff0"/>
            </w:pPr>
            <w:r w:rsidRPr="00535C9C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97991" w14:textId="77777777" w:rsidR="00A30809" w:rsidRPr="00D46EFF" w:rsidRDefault="00A30809" w:rsidP="005B5E43">
            <w:pPr>
              <w:pStyle w:val="aff0"/>
            </w:pPr>
            <w:r w:rsidRPr="00D46EFF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F983F8" w14:textId="77777777" w:rsidR="00A30809" w:rsidRPr="00D46EFF" w:rsidRDefault="00A30809" w:rsidP="005B5E43">
            <w:pPr>
              <w:pStyle w:val="aff0"/>
            </w:pPr>
            <w:r w:rsidRPr="00D46EFF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48A832" w14:textId="77777777" w:rsidR="00A30809" w:rsidRPr="00D46EFF" w:rsidRDefault="00A30809" w:rsidP="005B5E43">
            <w:pPr>
              <w:pStyle w:val="aff0"/>
            </w:pPr>
            <w:r w:rsidRPr="00D46EFF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695D9B" w14:textId="77777777" w:rsidR="00A30809" w:rsidRPr="00462AC6" w:rsidRDefault="00A30809" w:rsidP="005B5E43">
            <w:pPr>
              <w:pStyle w:val="aff0"/>
            </w:pPr>
            <w:r w:rsidRPr="00462AC6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38DC2D" w14:textId="77777777" w:rsidR="00A30809" w:rsidRPr="005C0807" w:rsidRDefault="00A30809" w:rsidP="005B5E43">
            <w:pPr>
              <w:pStyle w:val="aff0"/>
            </w:pPr>
            <w:r w:rsidRPr="005C0807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36E28" w14:textId="77777777" w:rsidR="00A30809" w:rsidRPr="006720A1" w:rsidRDefault="00A30809" w:rsidP="005B5E43">
            <w:pPr>
              <w:pStyle w:val="aff0"/>
            </w:pPr>
            <w:r w:rsidRPr="006720A1">
              <w:t>200</w:t>
            </w:r>
          </w:p>
        </w:tc>
      </w:tr>
      <w:tr w:rsidR="00A30809" w:rsidRPr="00F44700" w14:paraId="2A8312A3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812AB5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5034EC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B3367" w14:textId="77777777" w:rsidR="00A30809" w:rsidRPr="00FF72D4" w:rsidRDefault="00A30809" w:rsidP="005B5E43">
            <w:pPr>
              <w:pStyle w:val="aff0"/>
            </w:pPr>
            <w:r w:rsidRPr="00FF72D4">
              <w:t>17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FBEF3" w14:textId="77777777" w:rsidR="00A30809" w:rsidRPr="00FF72D4" w:rsidRDefault="00A30809" w:rsidP="005B5E43">
            <w:pPr>
              <w:pStyle w:val="aff0"/>
            </w:pPr>
            <w:r w:rsidRPr="00FF72D4">
              <w:t>33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0D4387" w14:textId="77777777" w:rsidR="00A30809" w:rsidRPr="00535C9C" w:rsidRDefault="00A30809" w:rsidP="005B5E43">
            <w:pPr>
              <w:pStyle w:val="aff0"/>
            </w:pPr>
            <w:r w:rsidRPr="00535C9C">
              <w:t>28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43DF4" w14:textId="77777777" w:rsidR="00A30809" w:rsidRPr="00D46EFF" w:rsidRDefault="00A30809" w:rsidP="005B5E43">
            <w:pPr>
              <w:pStyle w:val="aff0"/>
            </w:pPr>
            <w:r w:rsidRPr="00D46EFF">
              <w:t>48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297E0D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58C57" w14:textId="77777777" w:rsidR="00A30809" w:rsidRPr="00D46EFF" w:rsidRDefault="00A30809" w:rsidP="005B5E43">
            <w:pPr>
              <w:pStyle w:val="aff0"/>
            </w:pPr>
            <w:r w:rsidRPr="00D46EFF">
              <w:t>37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75DAB8" w14:textId="77777777" w:rsidR="00A30809" w:rsidRPr="00462AC6" w:rsidRDefault="00A30809" w:rsidP="005B5E43">
            <w:pPr>
              <w:pStyle w:val="aff0"/>
            </w:pPr>
            <w:r w:rsidRPr="00462AC6">
              <w:t>63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49B03" w14:textId="77777777" w:rsidR="00A30809" w:rsidRPr="005C0807" w:rsidRDefault="00A30809" w:rsidP="005B5E43">
            <w:pPr>
              <w:pStyle w:val="aff0"/>
            </w:pPr>
            <w:r w:rsidRPr="005C0807">
              <w:t>119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B9795" w14:textId="77777777" w:rsidR="00A30809" w:rsidRPr="006720A1" w:rsidRDefault="00A30809" w:rsidP="005B5E43">
            <w:pPr>
              <w:pStyle w:val="aff0"/>
            </w:pPr>
            <w:r w:rsidRPr="006720A1">
              <w:t>29</w:t>
            </w:r>
          </w:p>
        </w:tc>
      </w:tr>
      <w:tr w:rsidR="00A30809" w:rsidRPr="00F44700" w14:paraId="02C7D06F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6EB316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D90B7E" w14:textId="77777777" w:rsidR="00A30809" w:rsidRPr="00E70CD3" w:rsidRDefault="00A30809" w:rsidP="005B5E43">
            <w:pPr>
              <w:pStyle w:val="aff0"/>
            </w:pPr>
            <w:r w:rsidRPr="00E70CD3">
              <w:t xml:space="preserve">Load </w:t>
            </w:r>
            <w:proofErr w:type="gramStart"/>
            <w:r w:rsidRPr="00E70CD3">
              <w:t>Ratio(</w:t>
            </w:r>
            <w:proofErr w:type="gramEnd"/>
            <w:r w:rsidRPr="00E70CD3">
              <w:t>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9A929A" w14:textId="77777777" w:rsidR="00A30809" w:rsidRPr="00FF72D4" w:rsidRDefault="00A30809" w:rsidP="005B5E43">
            <w:pPr>
              <w:pStyle w:val="aff0"/>
            </w:pPr>
            <w:r w:rsidRPr="00FF72D4">
              <w:t>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F6FB45" w14:textId="77777777" w:rsidR="00A30809" w:rsidRPr="00FF72D4" w:rsidRDefault="00A30809" w:rsidP="005B5E43">
            <w:pPr>
              <w:pStyle w:val="aff0"/>
            </w:pPr>
            <w:r w:rsidRPr="00FF72D4">
              <w:t>16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255A5" w14:textId="77777777" w:rsidR="00A30809" w:rsidRPr="00535C9C" w:rsidRDefault="00A30809" w:rsidP="005B5E43">
            <w:pPr>
              <w:pStyle w:val="aff0"/>
            </w:pPr>
            <w:r w:rsidRPr="00535C9C">
              <w:t>14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6C4AAC" w14:textId="77777777" w:rsidR="00A30809" w:rsidRPr="00D46EFF" w:rsidRDefault="00A30809" w:rsidP="005B5E43">
            <w:pPr>
              <w:pStyle w:val="aff0"/>
            </w:pPr>
            <w:r w:rsidRPr="00D46EFF">
              <w:t>24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797702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D77AD1" w14:textId="77777777" w:rsidR="00A30809" w:rsidRPr="00D46EFF" w:rsidRDefault="00A30809" w:rsidP="005B5E43">
            <w:pPr>
              <w:pStyle w:val="aff0"/>
            </w:pPr>
            <w:r w:rsidRPr="00D46EFF">
              <w:t>18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F7DC5" w14:textId="77777777" w:rsidR="00A30809" w:rsidRPr="00462AC6" w:rsidRDefault="00A30809" w:rsidP="005B5E43">
            <w:pPr>
              <w:pStyle w:val="aff0"/>
            </w:pPr>
            <w:r w:rsidRPr="00462AC6">
              <w:t>31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899E1" w14:textId="77777777" w:rsidR="00A30809" w:rsidRPr="005C0807" w:rsidRDefault="00A30809" w:rsidP="005B5E43">
            <w:pPr>
              <w:pStyle w:val="aff0"/>
            </w:pPr>
            <w:r w:rsidRPr="005C0807">
              <w:t>59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3FFC5" w14:textId="77777777" w:rsidR="00A30809" w:rsidRPr="006720A1" w:rsidRDefault="00A30809" w:rsidP="005B5E43">
            <w:pPr>
              <w:pStyle w:val="aff0"/>
            </w:pPr>
            <w:r w:rsidRPr="006720A1">
              <w:t>14</w:t>
            </w:r>
          </w:p>
        </w:tc>
      </w:tr>
      <w:tr w:rsidR="00A30809" w:rsidRPr="00FF72D4" w14:paraId="08C3DED1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93D7B7" w14:textId="77777777" w:rsidR="00A30809" w:rsidRPr="00E70CD3" w:rsidRDefault="00A30809" w:rsidP="005B5E43">
            <w:pPr>
              <w:pStyle w:val="aff0"/>
            </w:pPr>
            <w:r w:rsidRPr="00E70CD3">
              <w:t>Logic Operation Blocks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C76A75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4BDAAD" w14:textId="77777777" w:rsidR="00A30809" w:rsidRPr="00FF72D4" w:rsidRDefault="00A30809" w:rsidP="005B5E43">
            <w:pPr>
              <w:pStyle w:val="aff0"/>
            </w:pPr>
            <w:r w:rsidRPr="00FF72D4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110654" w14:textId="77777777" w:rsidR="00A30809" w:rsidRPr="00FF72D4" w:rsidRDefault="00A30809" w:rsidP="005B5E43">
            <w:pPr>
              <w:pStyle w:val="aff0"/>
            </w:pPr>
            <w:r w:rsidRPr="00FF72D4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C7226" w14:textId="77777777" w:rsidR="00A30809" w:rsidRPr="00535C9C" w:rsidRDefault="00A30809" w:rsidP="005B5E43">
            <w:pPr>
              <w:pStyle w:val="aff0"/>
            </w:pPr>
            <w:r w:rsidRPr="00535C9C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3E708" w14:textId="77777777" w:rsidR="00A30809" w:rsidRPr="00D46EFF" w:rsidRDefault="00A30809" w:rsidP="005B5E43">
            <w:pPr>
              <w:pStyle w:val="aff0"/>
            </w:pPr>
            <w:r w:rsidRPr="00D46EFF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305D4" w14:textId="77777777" w:rsidR="00A30809" w:rsidRPr="00D46EFF" w:rsidRDefault="00A30809" w:rsidP="005B5E43">
            <w:pPr>
              <w:pStyle w:val="aff0"/>
            </w:pPr>
            <w:r w:rsidRPr="00D46EFF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E393D2" w14:textId="77777777" w:rsidR="00A30809" w:rsidRPr="00D46EFF" w:rsidRDefault="00A30809" w:rsidP="005B5E43">
            <w:pPr>
              <w:pStyle w:val="aff0"/>
            </w:pPr>
            <w:r w:rsidRPr="00D46EFF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AB83B" w14:textId="77777777" w:rsidR="00A30809" w:rsidRPr="00462AC6" w:rsidRDefault="00A30809" w:rsidP="005B5E43">
            <w:pPr>
              <w:pStyle w:val="aff0"/>
            </w:pPr>
            <w:r w:rsidRPr="00462AC6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A7A36" w14:textId="77777777" w:rsidR="00A30809" w:rsidRPr="005C0807" w:rsidRDefault="00A30809" w:rsidP="005B5E43">
            <w:pPr>
              <w:pStyle w:val="aff0"/>
            </w:pPr>
            <w:r w:rsidRPr="005C0807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F4E18" w14:textId="77777777" w:rsidR="00A30809" w:rsidRPr="006720A1" w:rsidRDefault="00A30809" w:rsidP="005B5E43">
            <w:pPr>
              <w:pStyle w:val="aff0"/>
            </w:pPr>
            <w:r w:rsidRPr="006720A1">
              <w:t>200</w:t>
            </w:r>
          </w:p>
        </w:tc>
      </w:tr>
      <w:tr w:rsidR="00A30809" w:rsidRPr="00F44700" w14:paraId="2ED65B3F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47A136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0071AE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5EA9D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67108" w14:textId="77777777" w:rsidR="00A30809" w:rsidRPr="00FF72D4" w:rsidRDefault="00A30809" w:rsidP="005B5E43">
            <w:pPr>
              <w:pStyle w:val="aff0"/>
            </w:pPr>
            <w:r w:rsidRPr="00FF72D4">
              <w:t>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BB449A" w14:textId="77777777" w:rsidR="00A30809" w:rsidRPr="00535C9C" w:rsidRDefault="00A30809" w:rsidP="005B5E43">
            <w:pPr>
              <w:pStyle w:val="aff0"/>
            </w:pPr>
            <w:r w:rsidRPr="00535C9C">
              <w:t>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3BC2A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96402B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289234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7DB3E7" w14:textId="77777777" w:rsidR="00A30809" w:rsidRPr="00462AC6" w:rsidRDefault="00A30809" w:rsidP="005B5E43">
            <w:pPr>
              <w:pStyle w:val="aff0"/>
            </w:pPr>
            <w:r w:rsidRPr="00462AC6">
              <w:t>62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B64AF" w14:textId="77777777" w:rsidR="00A30809" w:rsidRPr="005C0807" w:rsidRDefault="00A30809" w:rsidP="005B5E43">
            <w:pPr>
              <w:pStyle w:val="aff0"/>
            </w:pPr>
            <w:r w:rsidRPr="005C0807">
              <w:t>15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025728" w14:textId="77777777" w:rsidR="00A30809" w:rsidRPr="006720A1" w:rsidRDefault="00A30809" w:rsidP="005B5E43">
            <w:pPr>
              <w:pStyle w:val="aff0"/>
            </w:pPr>
            <w:r w:rsidRPr="006720A1">
              <w:t>31</w:t>
            </w:r>
          </w:p>
        </w:tc>
      </w:tr>
      <w:tr w:rsidR="00A30809" w:rsidRPr="00F44700" w14:paraId="085E1190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773ED4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B22BAD" w14:textId="77777777" w:rsidR="00A30809" w:rsidRPr="00E70CD3" w:rsidRDefault="00A30809" w:rsidP="005B5E43">
            <w:pPr>
              <w:pStyle w:val="aff0"/>
            </w:pPr>
            <w:r w:rsidRPr="00E70CD3">
              <w:t xml:space="preserve">Load </w:t>
            </w:r>
            <w:proofErr w:type="gramStart"/>
            <w:r w:rsidRPr="00E70CD3">
              <w:t>Ratio(</w:t>
            </w:r>
            <w:proofErr w:type="gramEnd"/>
            <w:r w:rsidRPr="00E70CD3">
              <w:t>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24B9D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B8F9E" w14:textId="77777777" w:rsidR="00A30809" w:rsidRPr="00FF72D4" w:rsidRDefault="00A30809" w:rsidP="005B5E43">
            <w:pPr>
              <w:pStyle w:val="aff0"/>
            </w:pPr>
            <w:r w:rsidRPr="00FF72D4">
              <w:t>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1621D" w14:textId="77777777" w:rsidR="00A30809" w:rsidRPr="00535C9C" w:rsidRDefault="00A30809" w:rsidP="005B5E43">
            <w:pPr>
              <w:pStyle w:val="aff0"/>
            </w:pPr>
            <w:r w:rsidRPr="00535C9C">
              <w:t>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DB17A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CE5EFA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1E70F6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08CE5" w14:textId="77777777" w:rsidR="00A30809" w:rsidRPr="00462AC6" w:rsidRDefault="00A30809" w:rsidP="005B5E43">
            <w:pPr>
              <w:pStyle w:val="aff0"/>
            </w:pPr>
            <w:r w:rsidRPr="00462AC6">
              <w:t>31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A0D06" w14:textId="77777777" w:rsidR="00A30809" w:rsidRPr="005C0807" w:rsidRDefault="00A30809" w:rsidP="005B5E43">
            <w:pPr>
              <w:pStyle w:val="aff0"/>
            </w:pPr>
            <w:r w:rsidRPr="005C0807">
              <w:t>7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2853C" w14:textId="77777777" w:rsidR="00A30809" w:rsidRPr="006720A1" w:rsidRDefault="00A30809" w:rsidP="005B5E43">
            <w:pPr>
              <w:pStyle w:val="aff0"/>
            </w:pPr>
            <w:r w:rsidRPr="006720A1">
              <w:t>15</w:t>
            </w:r>
          </w:p>
        </w:tc>
      </w:tr>
      <w:tr w:rsidR="00A30809" w:rsidRPr="00FF72D4" w14:paraId="50E717D9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D46EB9" w14:textId="77777777" w:rsidR="00A30809" w:rsidRPr="00E70CD3" w:rsidRDefault="00A30809" w:rsidP="005B5E43">
            <w:pPr>
              <w:pStyle w:val="aff0"/>
            </w:pPr>
            <w:r w:rsidRPr="00E70CD3">
              <w:t>Sequence Elements 2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A86588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BE055" w14:textId="77777777" w:rsidR="00A30809" w:rsidRPr="00FF72D4" w:rsidRDefault="00A30809" w:rsidP="005B5E43">
            <w:pPr>
              <w:pStyle w:val="aff0"/>
            </w:pPr>
            <w:r w:rsidRPr="00FF72D4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9F320" w14:textId="77777777" w:rsidR="00A30809" w:rsidRPr="00FF72D4" w:rsidRDefault="00A30809" w:rsidP="005B5E43">
            <w:pPr>
              <w:pStyle w:val="aff0"/>
            </w:pPr>
            <w:r w:rsidRPr="00FF72D4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0C8BA" w14:textId="77777777" w:rsidR="00A30809" w:rsidRPr="00535C9C" w:rsidRDefault="00A30809" w:rsidP="005B5E43">
            <w:pPr>
              <w:pStyle w:val="aff0"/>
            </w:pPr>
            <w:r w:rsidRPr="00535C9C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14097" w14:textId="77777777" w:rsidR="00A30809" w:rsidRPr="00D46EFF" w:rsidRDefault="00A30809" w:rsidP="005B5E43">
            <w:pPr>
              <w:pStyle w:val="aff0"/>
            </w:pPr>
            <w:r w:rsidRPr="00D46EFF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7C376" w14:textId="77777777" w:rsidR="00A30809" w:rsidRPr="00D46EFF" w:rsidRDefault="00A30809" w:rsidP="005B5E43">
            <w:pPr>
              <w:pStyle w:val="aff0"/>
            </w:pPr>
            <w:r w:rsidRPr="00D46EFF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26135" w14:textId="77777777" w:rsidR="00A30809" w:rsidRPr="00D46EFF" w:rsidRDefault="00A30809" w:rsidP="005B5E43">
            <w:pPr>
              <w:pStyle w:val="aff0"/>
            </w:pPr>
            <w:r w:rsidRPr="00D46EFF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7F1D8" w14:textId="77777777" w:rsidR="00A30809" w:rsidRPr="00462AC6" w:rsidRDefault="00A30809" w:rsidP="005B5E43">
            <w:pPr>
              <w:pStyle w:val="aff0"/>
            </w:pPr>
            <w:r w:rsidRPr="00462AC6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D598CD" w14:textId="77777777" w:rsidR="00A30809" w:rsidRPr="005C0807" w:rsidRDefault="00A30809" w:rsidP="005B5E43">
            <w:pPr>
              <w:pStyle w:val="aff0"/>
            </w:pPr>
            <w:r w:rsidRPr="005C0807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3C631" w14:textId="77777777" w:rsidR="00A30809" w:rsidRPr="006720A1" w:rsidRDefault="00A30809" w:rsidP="005B5E43">
            <w:pPr>
              <w:pStyle w:val="aff0"/>
            </w:pPr>
            <w:r w:rsidRPr="006720A1">
              <w:t>200</w:t>
            </w:r>
          </w:p>
        </w:tc>
      </w:tr>
      <w:tr w:rsidR="00A30809" w:rsidRPr="00F44700" w14:paraId="63322880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8AB5B3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697404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9464B7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8A137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D8FF3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8365D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A8CDE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9AD686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49D28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DF680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666CA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44700" w14:paraId="513DC578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489D87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D01483" w14:textId="77777777" w:rsidR="00A30809" w:rsidRPr="00E70CD3" w:rsidRDefault="00A30809" w:rsidP="005B5E43">
            <w:pPr>
              <w:pStyle w:val="aff0"/>
            </w:pPr>
            <w:r w:rsidRPr="00E70CD3">
              <w:t xml:space="preserve">Load </w:t>
            </w:r>
            <w:proofErr w:type="gramStart"/>
            <w:r w:rsidRPr="00E70CD3">
              <w:t>Ratio(</w:t>
            </w:r>
            <w:proofErr w:type="gramEnd"/>
            <w:r w:rsidRPr="00E70CD3">
              <w:t>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AFE8F1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882910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C1789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3FE2F9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F33C34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9773F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409C5A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B1B30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EC8E6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F72D4" w14:paraId="55BBD1CC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CD62FC" w14:textId="77777777" w:rsidR="00A30809" w:rsidRPr="00E70CD3" w:rsidRDefault="00A30809" w:rsidP="005B5E43">
            <w:pPr>
              <w:pStyle w:val="aff0"/>
            </w:pPr>
            <w:r w:rsidRPr="00E70CD3">
              <w:t>Batch Data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5B47F1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E3E60F" w14:textId="77777777" w:rsidR="00A30809" w:rsidRPr="00FF72D4" w:rsidRDefault="00A30809" w:rsidP="005B5E43">
            <w:pPr>
              <w:pStyle w:val="aff0"/>
            </w:pPr>
            <w:r w:rsidRPr="00FF72D4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D8A71" w14:textId="77777777" w:rsidR="00A30809" w:rsidRPr="00FF72D4" w:rsidRDefault="00A30809" w:rsidP="005B5E43">
            <w:pPr>
              <w:pStyle w:val="aff0"/>
            </w:pPr>
            <w:r w:rsidRPr="00FF72D4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4E558" w14:textId="77777777" w:rsidR="00A30809" w:rsidRPr="00535C9C" w:rsidRDefault="00A30809" w:rsidP="005B5E43">
            <w:pPr>
              <w:pStyle w:val="aff0"/>
            </w:pPr>
            <w:r w:rsidRPr="00535C9C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F4812" w14:textId="77777777" w:rsidR="00A30809" w:rsidRPr="00D46EFF" w:rsidRDefault="00A30809" w:rsidP="005B5E43">
            <w:pPr>
              <w:pStyle w:val="aff0"/>
            </w:pPr>
            <w:r w:rsidRPr="00D46EFF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0CB1FB" w14:textId="77777777" w:rsidR="00A30809" w:rsidRPr="00D46EFF" w:rsidRDefault="00A30809" w:rsidP="005B5E43">
            <w:pPr>
              <w:pStyle w:val="aff0"/>
            </w:pPr>
            <w:r w:rsidRPr="00D46EFF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4C30C" w14:textId="77777777" w:rsidR="00A30809" w:rsidRPr="00D46EFF" w:rsidRDefault="00A30809" w:rsidP="005B5E43">
            <w:pPr>
              <w:pStyle w:val="aff0"/>
            </w:pPr>
            <w:r w:rsidRPr="00D46EFF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8B8D88" w14:textId="77777777" w:rsidR="00A30809" w:rsidRPr="00462AC6" w:rsidRDefault="00A30809" w:rsidP="005B5E43">
            <w:pPr>
              <w:pStyle w:val="aff0"/>
            </w:pPr>
            <w:r w:rsidRPr="00462AC6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18302" w14:textId="77777777" w:rsidR="00A30809" w:rsidRPr="005C0807" w:rsidRDefault="00A30809" w:rsidP="005B5E43">
            <w:pPr>
              <w:pStyle w:val="aff0"/>
            </w:pPr>
            <w:r w:rsidRPr="005C0807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BAD15" w14:textId="77777777" w:rsidR="00A30809" w:rsidRPr="006720A1" w:rsidRDefault="00A30809" w:rsidP="005B5E43">
            <w:pPr>
              <w:pStyle w:val="aff0"/>
            </w:pPr>
            <w:r w:rsidRPr="006720A1">
              <w:t>400</w:t>
            </w:r>
          </w:p>
        </w:tc>
      </w:tr>
      <w:tr w:rsidR="00A30809" w:rsidRPr="00F44700" w14:paraId="1A76AA64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6C70C7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2F4AD3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653E6" w14:textId="77777777" w:rsidR="00A30809" w:rsidRPr="00FF72D4" w:rsidRDefault="00A30809" w:rsidP="005B5E43">
            <w:pPr>
              <w:pStyle w:val="aff0"/>
            </w:pPr>
            <w:r w:rsidRPr="00FF72D4">
              <w:t>20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DD70D3" w14:textId="77777777" w:rsidR="00A30809" w:rsidRPr="00FF72D4" w:rsidRDefault="00A30809" w:rsidP="005B5E43">
            <w:pPr>
              <w:pStyle w:val="aff0"/>
            </w:pPr>
            <w:r w:rsidRPr="00FF72D4">
              <w:t>25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E396D" w14:textId="77777777" w:rsidR="00A30809" w:rsidRPr="00535C9C" w:rsidRDefault="00A30809" w:rsidP="005B5E43">
            <w:pPr>
              <w:pStyle w:val="aff0"/>
            </w:pPr>
            <w:r w:rsidRPr="00535C9C">
              <w:t>13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2DDE4A" w14:textId="77777777" w:rsidR="00A30809" w:rsidRPr="00D46EFF" w:rsidRDefault="00A30809" w:rsidP="005B5E43">
            <w:pPr>
              <w:pStyle w:val="aff0"/>
            </w:pPr>
            <w:r w:rsidRPr="00D46EFF">
              <w:t>24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B5B8F7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85ADC8" w14:textId="77777777" w:rsidR="00A30809" w:rsidRPr="00D46EFF" w:rsidRDefault="00A30809" w:rsidP="005B5E43">
            <w:pPr>
              <w:pStyle w:val="aff0"/>
            </w:pPr>
            <w:r w:rsidRPr="00D46EFF">
              <w:t>22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688128" w14:textId="77777777" w:rsidR="00A30809" w:rsidRPr="00462AC6" w:rsidRDefault="00A30809" w:rsidP="005B5E43">
            <w:pPr>
              <w:pStyle w:val="aff0"/>
            </w:pPr>
            <w:r w:rsidRPr="00462AC6">
              <w:t>47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2FE1E2" w14:textId="77777777" w:rsidR="00A30809" w:rsidRPr="005C0807" w:rsidRDefault="00A30809" w:rsidP="005B5E43">
            <w:pPr>
              <w:pStyle w:val="aff0"/>
            </w:pPr>
            <w:r w:rsidRPr="005C0807">
              <w:t>46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94270" w14:textId="77777777" w:rsidR="00A30809" w:rsidRPr="006720A1" w:rsidRDefault="00A30809" w:rsidP="005B5E43">
            <w:pPr>
              <w:pStyle w:val="aff0"/>
            </w:pPr>
            <w:r w:rsidRPr="006720A1">
              <w:t>19</w:t>
            </w:r>
          </w:p>
        </w:tc>
      </w:tr>
      <w:tr w:rsidR="00A30809" w:rsidRPr="00F44700" w14:paraId="0D4574A2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7380CA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20A3A4" w14:textId="77777777" w:rsidR="00A30809" w:rsidRPr="00E70CD3" w:rsidRDefault="00A30809" w:rsidP="005B5E43">
            <w:pPr>
              <w:pStyle w:val="aff0"/>
            </w:pPr>
            <w:r w:rsidRPr="00E70CD3">
              <w:t xml:space="preserve">Load </w:t>
            </w:r>
            <w:proofErr w:type="gramStart"/>
            <w:r w:rsidRPr="00E70CD3">
              <w:t>Ratio(</w:t>
            </w:r>
            <w:proofErr w:type="gramEnd"/>
            <w:r w:rsidRPr="00E70CD3">
              <w:t>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32B7C0" w14:textId="77777777" w:rsidR="00A30809" w:rsidRPr="00FF72D4" w:rsidRDefault="00A30809" w:rsidP="005B5E43">
            <w:pPr>
              <w:pStyle w:val="aff0"/>
            </w:pPr>
            <w:r w:rsidRPr="00FF72D4">
              <w:t>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00D2D" w14:textId="77777777" w:rsidR="00A30809" w:rsidRPr="00FF72D4" w:rsidRDefault="00A30809" w:rsidP="005B5E43">
            <w:pPr>
              <w:pStyle w:val="aff0"/>
            </w:pPr>
            <w:r w:rsidRPr="00FF72D4">
              <w:t>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65BAC" w14:textId="77777777" w:rsidR="00A30809" w:rsidRPr="00535C9C" w:rsidRDefault="00A30809" w:rsidP="005B5E43">
            <w:pPr>
              <w:pStyle w:val="aff0"/>
            </w:pPr>
            <w:r w:rsidRPr="00535C9C">
              <w:t>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7DE00" w14:textId="77777777" w:rsidR="00A30809" w:rsidRPr="00D46EFF" w:rsidRDefault="00A30809" w:rsidP="005B5E43">
            <w:pPr>
              <w:pStyle w:val="aff0"/>
            </w:pPr>
            <w:r w:rsidRPr="00D46EFF">
              <w:t>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CA468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CBEDBF" w14:textId="77777777" w:rsidR="00A30809" w:rsidRPr="00D46EFF" w:rsidRDefault="00A30809" w:rsidP="005B5E43">
            <w:pPr>
              <w:pStyle w:val="aff0"/>
            </w:pPr>
            <w:r w:rsidRPr="00D46EFF">
              <w:t>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C6232" w14:textId="77777777" w:rsidR="00A30809" w:rsidRPr="00462AC6" w:rsidRDefault="00A30809" w:rsidP="005B5E43">
            <w:pPr>
              <w:pStyle w:val="aff0"/>
            </w:pPr>
            <w:r w:rsidRPr="00462AC6">
              <w:t>11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FFFA5" w14:textId="77777777" w:rsidR="00A30809" w:rsidRPr="005C0807" w:rsidRDefault="00A30809" w:rsidP="005B5E43">
            <w:pPr>
              <w:pStyle w:val="aff0"/>
            </w:pPr>
            <w:r w:rsidRPr="005C0807">
              <w:t>11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FF0A94" w14:textId="77777777" w:rsidR="00A30809" w:rsidRPr="006720A1" w:rsidRDefault="00A30809" w:rsidP="005B5E43">
            <w:pPr>
              <w:pStyle w:val="aff0"/>
            </w:pPr>
            <w:r w:rsidRPr="006720A1">
              <w:t>4</w:t>
            </w:r>
          </w:p>
        </w:tc>
      </w:tr>
      <w:tr w:rsidR="00A30809" w:rsidRPr="00FF72D4" w14:paraId="270800F5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982C6B" w14:textId="77777777" w:rsidR="00A30809" w:rsidRPr="00E70CD3" w:rsidRDefault="00A30809" w:rsidP="005B5E43">
            <w:pPr>
              <w:pStyle w:val="aff0"/>
            </w:pPr>
            <w:r w:rsidRPr="00E70CD3">
              <w:t>Sequence [M-Size]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ECCCDE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7C408E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5749B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17433C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B4856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2E8AE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52218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9C61C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226BF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5298E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44700" w14:paraId="499BEBCA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197EB5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1EDF70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6EA4ED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B9FEC1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EDFBF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A6D9E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C07F6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A3FBC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BE132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1B0319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297F2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44700" w14:paraId="5146D305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B18C28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5ACA54" w14:textId="77777777" w:rsidR="00A30809" w:rsidRPr="00E70CD3" w:rsidRDefault="00A30809" w:rsidP="005B5E43">
            <w:pPr>
              <w:pStyle w:val="aff0"/>
            </w:pPr>
            <w:r w:rsidRPr="00E70CD3">
              <w:t xml:space="preserve">Load </w:t>
            </w:r>
            <w:proofErr w:type="gramStart"/>
            <w:r w:rsidRPr="00E70CD3">
              <w:t>Ratio(</w:t>
            </w:r>
            <w:proofErr w:type="gramEnd"/>
            <w:r w:rsidRPr="00E70CD3">
              <w:t>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0AC4A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AE806E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81C504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0081C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F41C52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F6343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FC35A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B62E82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2310C2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F72D4" w14:paraId="75612C52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1A3A10" w14:textId="77777777" w:rsidR="00A30809" w:rsidRPr="00E70CD3" w:rsidRDefault="00A30809" w:rsidP="005B5E43">
            <w:pPr>
              <w:pStyle w:val="aff0"/>
            </w:pPr>
            <w:r w:rsidRPr="00E70CD3">
              <w:t>Sequence [L-Size]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324A15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50F266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02D1E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7F8754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77A88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48527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50986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9B4A26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86001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07FC26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44700" w14:paraId="22000289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EE42EC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8A1865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D6D187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31052E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08715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B1482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E9DF0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FDCA71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C2B1D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1EDE1D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3BCBA3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44700" w14:paraId="188D4405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6DFED5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D63302" w14:textId="77777777" w:rsidR="00A30809" w:rsidRPr="00E70CD3" w:rsidRDefault="00A30809" w:rsidP="005B5E43">
            <w:pPr>
              <w:pStyle w:val="aff0"/>
            </w:pPr>
            <w:r w:rsidRPr="00E70CD3">
              <w:t xml:space="preserve">Load </w:t>
            </w:r>
            <w:proofErr w:type="gramStart"/>
            <w:r w:rsidRPr="00E70CD3">
              <w:t>Ratio(</w:t>
            </w:r>
            <w:proofErr w:type="gramEnd"/>
            <w:r w:rsidRPr="00E70CD3">
              <w:t>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6F907F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71787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E6326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CE58C2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FEDE8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6B88B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28F7B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671323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5FB0F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F72D4" w14:paraId="6C2458B6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7737EC" w14:textId="77777777" w:rsidR="00A30809" w:rsidRPr="00E70CD3" w:rsidRDefault="00A30809" w:rsidP="005B5E43">
            <w:pPr>
              <w:pStyle w:val="aff0"/>
            </w:pPr>
            <w:r w:rsidRPr="00E70CD3">
              <w:t>Unit Operation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A95D35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69997E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22515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553D9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2E85AB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CAE928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F7D11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4DF7B3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24780C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E6563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44700" w14:paraId="4A93AA74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6C1E7A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D9F893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1F977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6C30CE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99424D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915A5D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448C2F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C2BE37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082756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9E289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488DF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44700" w14:paraId="00AA853F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FEFD02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3CF989" w14:textId="77777777" w:rsidR="00A30809" w:rsidRPr="00E70CD3" w:rsidRDefault="00A30809" w:rsidP="005B5E43">
            <w:pPr>
              <w:pStyle w:val="aff0"/>
            </w:pPr>
            <w:r w:rsidRPr="00E70CD3">
              <w:t xml:space="preserve">Load </w:t>
            </w:r>
            <w:proofErr w:type="gramStart"/>
            <w:r w:rsidRPr="00E70CD3">
              <w:t>Ratio(</w:t>
            </w:r>
            <w:proofErr w:type="gramEnd"/>
            <w:r w:rsidRPr="00E70CD3">
              <w:t>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3DE55E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9536DF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6B5E5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CE477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56DA3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C0032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E07346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340F5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FF302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F72D4" w14:paraId="109072F1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C67C8F" w14:textId="77777777" w:rsidR="00A30809" w:rsidRPr="00E70CD3" w:rsidRDefault="00A30809" w:rsidP="005B5E43">
            <w:pPr>
              <w:pStyle w:val="aff0"/>
            </w:pPr>
            <w:r w:rsidRPr="00E70CD3">
              <w:t>Unit Instruments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A5360B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171CE7" w14:textId="77777777" w:rsidR="00A30809" w:rsidRPr="00FF72D4" w:rsidRDefault="00A30809" w:rsidP="005B5E43">
            <w:pPr>
              <w:pStyle w:val="aff0"/>
            </w:pPr>
            <w:r w:rsidRPr="00FF72D4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C7E12" w14:textId="77777777" w:rsidR="00A30809" w:rsidRPr="00FF72D4" w:rsidRDefault="00A30809" w:rsidP="005B5E43">
            <w:pPr>
              <w:pStyle w:val="aff0"/>
            </w:pPr>
            <w:r w:rsidRPr="00FF72D4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D3C32" w14:textId="77777777" w:rsidR="00A30809" w:rsidRPr="00535C9C" w:rsidRDefault="00A30809" w:rsidP="005B5E43">
            <w:pPr>
              <w:pStyle w:val="aff0"/>
            </w:pPr>
            <w:r w:rsidRPr="00535C9C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B4B31" w14:textId="77777777" w:rsidR="00A30809" w:rsidRPr="00D46EFF" w:rsidRDefault="00A30809" w:rsidP="005B5E43">
            <w:pPr>
              <w:pStyle w:val="aff0"/>
            </w:pPr>
            <w:r w:rsidRPr="00D46EFF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0688C" w14:textId="77777777" w:rsidR="00A30809" w:rsidRPr="00D46EFF" w:rsidRDefault="00A30809" w:rsidP="005B5E43">
            <w:pPr>
              <w:pStyle w:val="aff0"/>
            </w:pPr>
            <w:r w:rsidRPr="00D46EFF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77A338" w14:textId="77777777" w:rsidR="00A30809" w:rsidRPr="00D46EFF" w:rsidRDefault="00A30809" w:rsidP="005B5E43">
            <w:pPr>
              <w:pStyle w:val="aff0"/>
            </w:pPr>
            <w:r w:rsidRPr="00D46EFF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BD6574" w14:textId="77777777" w:rsidR="00A30809" w:rsidRPr="00462AC6" w:rsidRDefault="00A30809" w:rsidP="005B5E43">
            <w:pPr>
              <w:pStyle w:val="aff0"/>
            </w:pPr>
            <w:r w:rsidRPr="00462AC6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9B8E8" w14:textId="77777777" w:rsidR="00A30809" w:rsidRPr="005C0807" w:rsidRDefault="00A30809" w:rsidP="005B5E43">
            <w:pPr>
              <w:pStyle w:val="aff0"/>
            </w:pPr>
            <w:r w:rsidRPr="005C0807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764BC" w14:textId="77777777" w:rsidR="00A30809" w:rsidRPr="006720A1" w:rsidRDefault="00A30809" w:rsidP="005B5E43">
            <w:pPr>
              <w:pStyle w:val="aff0"/>
            </w:pPr>
            <w:r w:rsidRPr="006720A1">
              <w:t>60</w:t>
            </w:r>
          </w:p>
        </w:tc>
      </w:tr>
      <w:tr w:rsidR="00A30809" w:rsidRPr="00F44700" w14:paraId="2DB37C79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963795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DF1329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F0967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48717B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67D4E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7222AE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94519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CCD2C2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BE2DEC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4A195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E7ABB8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44700" w14:paraId="472086A8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BB047F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A87478" w14:textId="77777777" w:rsidR="00A30809" w:rsidRPr="00E70CD3" w:rsidRDefault="00A30809" w:rsidP="005B5E43">
            <w:pPr>
              <w:pStyle w:val="aff0"/>
            </w:pPr>
            <w:r w:rsidRPr="00E70CD3">
              <w:t xml:space="preserve">Load </w:t>
            </w:r>
            <w:proofErr w:type="gramStart"/>
            <w:r w:rsidRPr="00E70CD3">
              <w:t>Ratio(</w:t>
            </w:r>
            <w:proofErr w:type="gramEnd"/>
            <w:r w:rsidRPr="00E70CD3">
              <w:t>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8914DB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F1F9BD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69BE0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96E6DF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3D4A6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1C3C4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FF96B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02EB9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D5988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F72D4" w14:paraId="148A4F4C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DAA31D" w14:textId="77777777" w:rsidR="00A30809" w:rsidRPr="00E70CD3" w:rsidRDefault="00A30809" w:rsidP="005B5E43">
            <w:pPr>
              <w:pStyle w:val="aff0"/>
            </w:pPr>
            <w:r w:rsidRPr="00E70CD3">
              <w:t>Total Number of Function Blocks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B05F55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62AE0" w14:textId="77777777" w:rsidR="00A30809" w:rsidRPr="00FF72D4" w:rsidRDefault="00A30809" w:rsidP="005B5E43">
            <w:pPr>
              <w:pStyle w:val="aff0"/>
            </w:pPr>
            <w:r w:rsidRPr="00FF72D4">
              <w:t>5520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7BBE7" w14:textId="77777777" w:rsidR="00A30809" w:rsidRPr="00FF72D4" w:rsidRDefault="00A30809" w:rsidP="005B5E43">
            <w:pPr>
              <w:pStyle w:val="aff0"/>
            </w:pPr>
            <w:r w:rsidRPr="00FF72D4">
              <w:t>5520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204F4D" w14:textId="77777777" w:rsidR="00A30809" w:rsidRPr="00535C9C" w:rsidRDefault="00A30809" w:rsidP="005B5E43">
            <w:pPr>
              <w:pStyle w:val="aff0"/>
            </w:pPr>
            <w:r w:rsidRPr="00535C9C">
              <w:t>5520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F3AA1" w14:textId="77777777" w:rsidR="00A30809" w:rsidRPr="00D46EFF" w:rsidRDefault="00A30809" w:rsidP="005B5E43">
            <w:pPr>
              <w:pStyle w:val="aff0"/>
            </w:pPr>
            <w:r w:rsidRPr="00D46EFF">
              <w:t>5520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8FD7D" w14:textId="77777777" w:rsidR="00A30809" w:rsidRPr="00D46EFF" w:rsidRDefault="00A30809" w:rsidP="005B5E43">
            <w:pPr>
              <w:pStyle w:val="aff0"/>
            </w:pPr>
            <w:r w:rsidRPr="00D46EFF">
              <w:t>5520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B19DCB" w14:textId="77777777" w:rsidR="00A30809" w:rsidRPr="00D46EFF" w:rsidRDefault="00A30809" w:rsidP="005B5E43">
            <w:pPr>
              <w:pStyle w:val="aff0"/>
            </w:pPr>
            <w:r w:rsidRPr="00D46EFF">
              <w:t>5520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FF587A" w14:textId="77777777" w:rsidR="00A30809" w:rsidRPr="00462AC6" w:rsidRDefault="00A30809" w:rsidP="005B5E43">
            <w:pPr>
              <w:pStyle w:val="aff0"/>
            </w:pPr>
            <w:r w:rsidRPr="00462AC6">
              <w:t>5520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21119" w14:textId="77777777" w:rsidR="00A30809" w:rsidRPr="005C0807" w:rsidRDefault="00A30809" w:rsidP="005B5E43">
            <w:pPr>
              <w:pStyle w:val="aff0"/>
            </w:pPr>
            <w:r w:rsidRPr="005C0807">
              <w:t>5520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69837" w14:textId="77777777" w:rsidR="00A30809" w:rsidRPr="006720A1" w:rsidRDefault="00A30809" w:rsidP="005B5E43">
            <w:pPr>
              <w:pStyle w:val="aff0"/>
            </w:pPr>
            <w:r w:rsidRPr="006720A1">
              <w:t>5520</w:t>
            </w:r>
          </w:p>
        </w:tc>
      </w:tr>
      <w:tr w:rsidR="00A30809" w:rsidRPr="00F44700" w14:paraId="3F0A1F3B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10DDDE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1C5D86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3CA948" w14:textId="77777777" w:rsidR="00A30809" w:rsidRPr="00FF72D4" w:rsidRDefault="00A30809" w:rsidP="005B5E43">
            <w:pPr>
              <w:pStyle w:val="aff0"/>
            </w:pPr>
            <w:r w:rsidRPr="00FF72D4">
              <w:t>832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37138F" w14:textId="77777777" w:rsidR="00A30809" w:rsidRPr="00FF72D4" w:rsidRDefault="00A30809" w:rsidP="005B5E43">
            <w:pPr>
              <w:pStyle w:val="aff0"/>
            </w:pPr>
            <w:r w:rsidRPr="00FF72D4">
              <w:t>619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F63E14" w14:textId="77777777" w:rsidR="00A30809" w:rsidRPr="00535C9C" w:rsidRDefault="00A30809" w:rsidP="005B5E43">
            <w:pPr>
              <w:pStyle w:val="aff0"/>
            </w:pPr>
            <w:r w:rsidRPr="00535C9C">
              <w:t>491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B832C0" w14:textId="77777777" w:rsidR="00A30809" w:rsidRPr="00D46EFF" w:rsidRDefault="00A30809" w:rsidP="005B5E43">
            <w:pPr>
              <w:pStyle w:val="aff0"/>
            </w:pPr>
            <w:r w:rsidRPr="00D46EFF">
              <w:t>616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FAD0B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E48CC" w14:textId="77777777" w:rsidR="00A30809" w:rsidRPr="00D46EFF" w:rsidRDefault="00A30809" w:rsidP="005B5E43">
            <w:pPr>
              <w:pStyle w:val="aff0"/>
            </w:pPr>
            <w:r w:rsidRPr="00D46EFF">
              <w:t>638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DBC28D" w14:textId="77777777" w:rsidR="00A30809" w:rsidRPr="00462AC6" w:rsidRDefault="00A30809" w:rsidP="005B5E43">
            <w:pPr>
              <w:pStyle w:val="aff0"/>
            </w:pPr>
            <w:r w:rsidRPr="00462AC6">
              <w:t>1468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39296" w14:textId="77777777" w:rsidR="00A30809" w:rsidRPr="005C0807" w:rsidRDefault="00A30809" w:rsidP="005B5E43">
            <w:pPr>
              <w:pStyle w:val="aff0"/>
            </w:pPr>
            <w:r w:rsidRPr="005C0807">
              <w:t>1251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B459A" w14:textId="77777777" w:rsidR="00A30809" w:rsidRPr="006720A1" w:rsidRDefault="00A30809" w:rsidP="005B5E43">
            <w:pPr>
              <w:pStyle w:val="aff0"/>
            </w:pPr>
            <w:r w:rsidRPr="006720A1">
              <w:t>568</w:t>
            </w:r>
          </w:p>
        </w:tc>
      </w:tr>
      <w:tr w:rsidR="00A30809" w:rsidRPr="00F44700" w14:paraId="68970C07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5CDEB3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D81859" w14:textId="77777777" w:rsidR="00A30809" w:rsidRPr="00E70CD3" w:rsidRDefault="00A30809" w:rsidP="005B5E43">
            <w:pPr>
              <w:pStyle w:val="aff0"/>
            </w:pPr>
            <w:r w:rsidRPr="00E70CD3">
              <w:t xml:space="preserve">Load </w:t>
            </w:r>
            <w:proofErr w:type="gramStart"/>
            <w:r w:rsidRPr="00E70CD3">
              <w:t>Ratio(</w:t>
            </w:r>
            <w:proofErr w:type="gramEnd"/>
            <w:r w:rsidRPr="00E70CD3">
              <w:t>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AE553" w14:textId="77777777" w:rsidR="00A30809" w:rsidRPr="00FF72D4" w:rsidRDefault="00A30809" w:rsidP="005B5E43">
            <w:pPr>
              <w:pStyle w:val="aff0"/>
            </w:pPr>
            <w:r w:rsidRPr="00FF72D4">
              <w:t>15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C8D92" w14:textId="77777777" w:rsidR="00A30809" w:rsidRPr="00FF72D4" w:rsidRDefault="00A30809" w:rsidP="005B5E43">
            <w:pPr>
              <w:pStyle w:val="aff0"/>
            </w:pPr>
            <w:r w:rsidRPr="00FF72D4">
              <w:t>11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C013DF" w14:textId="77777777" w:rsidR="00A30809" w:rsidRPr="00535C9C" w:rsidRDefault="00A30809" w:rsidP="005B5E43">
            <w:pPr>
              <w:pStyle w:val="aff0"/>
            </w:pPr>
            <w:r w:rsidRPr="00535C9C">
              <w:t>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73930" w14:textId="77777777" w:rsidR="00A30809" w:rsidRPr="00D46EFF" w:rsidRDefault="00A30809" w:rsidP="005B5E43">
            <w:pPr>
              <w:pStyle w:val="aff0"/>
            </w:pPr>
            <w:r w:rsidRPr="00D46EFF">
              <w:t>11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9C4DA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18D94" w14:textId="77777777" w:rsidR="00A30809" w:rsidRPr="00D46EFF" w:rsidRDefault="00A30809" w:rsidP="005B5E43">
            <w:pPr>
              <w:pStyle w:val="aff0"/>
            </w:pPr>
            <w:r w:rsidRPr="00D46EFF">
              <w:t>11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12AF4" w14:textId="77777777" w:rsidR="00A30809" w:rsidRPr="00462AC6" w:rsidRDefault="00A30809" w:rsidP="005B5E43">
            <w:pPr>
              <w:pStyle w:val="aff0"/>
            </w:pPr>
            <w:r w:rsidRPr="00462AC6">
              <w:t>26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A9915C" w14:textId="77777777" w:rsidR="00A30809" w:rsidRPr="005C0807" w:rsidRDefault="00A30809" w:rsidP="005B5E43">
            <w:pPr>
              <w:pStyle w:val="aff0"/>
            </w:pPr>
            <w:r w:rsidRPr="005C0807">
              <w:t>22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A2B2D" w14:textId="77777777" w:rsidR="00A30809" w:rsidRPr="006720A1" w:rsidRDefault="00A30809" w:rsidP="005B5E43">
            <w:pPr>
              <w:pStyle w:val="aff0"/>
            </w:pPr>
            <w:r w:rsidRPr="006720A1">
              <w:t>10</w:t>
            </w:r>
          </w:p>
        </w:tc>
      </w:tr>
      <w:tr w:rsidR="00A30809" w:rsidRPr="00FF72D4" w14:paraId="3BE47F5C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B5489B" w14:textId="77777777" w:rsidR="00A30809" w:rsidRPr="00E70CD3" w:rsidRDefault="00A30809" w:rsidP="005B5E43">
            <w:pPr>
              <w:pStyle w:val="aff0"/>
            </w:pPr>
            <w:r w:rsidRPr="00E70CD3">
              <w:t>Tag-List (</w:t>
            </w:r>
            <w:proofErr w:type="spellStart"/>
            <w:r w:rsidRPr="00E70CD3">
              <w:t>Block,Annunciator</w:t>
            </w:r>
            <w:proofErr w:type="spellEnd"/>
            <w:r w:rsidRPr="00E70CD3">
              <w:t>)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AF108B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1A5ABE" w14:textId="77777777" w:rsidR="00A30809" w:rsidRPr="00FF72D4" w:rsidRDefault="00A30809" w:rsidP="005B5E43">
            <w:pPr>
              <w:pStyle w:val="aff0"/>
            </w:pPr>
            <w:r w:rsidRPr="00FF72D4">
              <w:t>2500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81857" w14:textId="77777777" w:rsidR="00A30809" w:rsidRPr="00FF72D4" w:rsidRDefault="00A30809" w:rsidP="005B5E43">
            <w:pPr>
              <w:pStyle w:val="aff0"/>
            </w:pPr>
            <w:r w:rsidRPr="00FF72D4">
              <w:t>2500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6AC256" w14:textId="77777777" w:rsidR="00A30809" w:rsidRPr="00535C9C" w:rsidRDefault="00A30809" w:rsidP="005B5E43">
            <w:pPr>
              <w:pStyle w:val="aff0"/>
            </w:pPr>
            <w:r w:rsidRPr="00535C9C">
              <w:t>2500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E131E" w14:textId="77777777" w:rsidR="00A30809" w:rsidRPr="00D46EFF" w:rsidRDefault="00A30809" w:rsidP="005B5E43">
            <w:pPr>
              <w:pStyle w:val="aff0"/>
            </w:pPr>
            <w:r w:rsidRPr="00D46EFF">
              <w:t>2500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03060" w14:textId="77777777" w:rsidR="00A30809" w:rsidRPr="00D46EFF" w:rsidRDefault="00A30809" w:rsidP="005B5E43">
            <w:pPr>
              <w:pStyle w:val="aff0"/>
            </w:pPr>
            <w:r w:rsidRPr="00D46EFF">
              <w:t>2500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CC1D8" w14:textId="77777777" w:rsidR="00A30809" w:rsidRPr="00D46EFF" w:rsidRDefault="00A30809" w:rsidP="005B5E43">
            <w:pPr>
              <w:pStyle w:val="aff0"/>
            </w:pPr>
            <w:r w:rsidRPr="00D46EFF">
              <w:t>2500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555C2" w14:textId="77777777" w:rsidR="00A30809" w:rsidRPr="00462AC6" w:rsidRDefault="00A30809" w:rsidP="005B5E43">
            <w:pPr>
              <w:pStyle w:val="aff0"/>
            </w:pPr>
            <w:r w:rsidRPr="00462AC6">
              <w:t>2500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7C899" w14:textId="77777777" w:rsidR="00A30809" w:rsidRPr="005C0807" w:rsidRDefault="00A30809" w:rsidP="005B5E43">
            <w:pPr>
              <w:pStyle w:val="aff0"/>
            </w:pPr>
            <w:r w:rsidRPr="005C0807">
              <w:t>2500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7563E" w14:textId="77777777" w:rsidR="00A30809" w:rsidRPr="006720A1" w:rsidRDefault="00A30809" w:rsidP="005B5E43">
            <w:pPr>
              <w:pStyle w:val="aff0"/>
            </w:pPr>
            <w:r w:rsidRPr="006720A1">
              <w:t>2500</w:t>
            </w:r>
          </w:p>
        </w:tc>
      </w:tr>
      <w:tr w:rsidR="00A30809" w:rsidRPr="00F44700" w14:paraId="0A1D3286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F6C98F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9F4452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0CE1AB" w14:textId="77777777" w:rsidR="00A30809" w:rsidRPr="00FF72D4" w:rsidRDefault="00A30809" w:rsidP="005B5E43">
            <w:pPr>
              <w:pStyle w:val="aff0"/>
            </w:pPr>
            <w:r w:rsidRPr="00FF72D4">
              <w:t>1157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A3BD5" w14:textId="77777777" w:rsidR="00A30809" w:rsidRPr="00FF72D4" w:rsidRDefault="00A30809" w:rsidP="005B5E43">
            <w:pPr>
              <w:pStyle w:val="aff0"/>
            </w:pPr>
            <w:r w:rsidRPr="00FF72D4">
              <w:t>989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624A3" w14:textId="77777777" w:rsidR="00A30809" w:rsidRPr="00535C9C" w:rsidRDefault="00A30809" w:rsidP="005B5E43">
            <w:pPr>
              <w:pStyle w:val="aff0"/>
            </w:pPr>
            <w:r w:rsidRPr="00535C9C">
              <w:t>738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834EA" w14:textId="77777777" w:rsidR="00A30809" w:rsidRPr="00D46EFF" w:rsidRDefault="00A30809" w:rsidP="005B5E43">
            <w:pPr>
              <w:pStyle w:val="aff0"/>
            </w:pPr>
            <w:r w:rsidRPr="00D46EFF">
              <w:t>1055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62DB96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EE43B" w14:textId="77777777" w:rsidR="00A30809" w:rsidRPr="00D46EFF" w:rsidRDefault="00A30809" w:rsidP="005B5E43">
            <w:pPr>
              <w:pStyle w:val="aff0"/>
            </w:pPr>
            <w:r w:rsidRPr="00D46EFF">
              <w:t>1013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68400" w14:textId="77777777" w:rsidR="00A30809" w:rsidRPr="00462AC6" w:rsidRDefault="00A30809" w:rsidP="005B5E43">
            <w:pPr>
              <w:pStyle w:val="aff0"/>
            </w:pPr>
            <w:r w:rsidRPr="00462AC6">
              <w:t>2130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2C24C" w14:textId="77777777" w:rsidR="00A30809" w:rsidRPr="005C0807" w:rsidRDefault="00A30809" w:rsidP="005B5E43">
            <w:pPr>
              <w:pStyle w:val="aff0"/>
            </w:pPr>
            <w:r w:rsidRPr="005C0807">
              <w:t>1904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4D6B1" w14:textId="77777777" w:rsidR="00A30809" w:rsidRPr="006720A1" w:rsidRDefault="00A30809" w:rsidP="005B5E43">
            <w:pPr>
              <w:pStyle w:val="aff0"/>
            </w:pPr>
            <w:r w:rsidRPr="006720A1">
              <w:t>1168</w:t>
            </w:r>
          </w:p>
        </w:tc>
      </w:tr>
      <w:tr w:rsidR="00A30809" w:rsidRPr="00F44700" w14:paraId="67995D7C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27F993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9E4D67" w14:textId="77777777" w:rsidR="00A30809" w:rsidRPr="00E70CD3" w:rsidRDefault="00A30809" w:rsidP="005B5E43">
            <w:pPr>
              <w:pStyle w:val="aff0"/>
            </w:pPr>
            <w:r w:rsidRPr="00E70CD3">
              <w:t xml:space="preserve">Load </w:t>
            </w:r>
            <w:proofErr w:type="gramStart"/>
            <w:r w:rsidRPr="00E70CD3">
              <w:t>Ratio(</w:t>
            </w:r>
            <w:proofErr w:type="gramEnd"/>
            <w:r w:rsidRPr="00E70CD3">
              <w:t>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C2974" w14:textId="77777777" w:rsidR="00A30809" w:rsidRPr="00FF72D4" w:rsidRDefault="00A30809" w:rsidP="005B5E43">
            <w:pPr>
              <w:pStyle w:val="aff0"/>
            </w:pPr>
            <w:r w:rsidRPr="00FF72D4">
              <w:t>46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9F3A74" w14:textId="77777777" w:rsidR="00A30809" w:rsidRPr="00FF72D4" w:rsidRDefault="00A30809" w:rsidP="005B5E43">
            <w:pPr>
              <w:pStyle w:val="aff0"/>
            </w:pPr>
            <w:r w:rsidRPr="00FF72D4">
              <w:t>39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262E3" w14:textId="77777777" w:rsidR="00A30809" w:rsidRPr="00535C9C" w:rsidRDefault="00A30809" w:rsidP="005B5E43">
            <w:pPr>
              <w:pStyle w:val="aff0"/>
            </w:pPr>
            <w:r w:rsidRPr="00535C9C">
              <w:t>29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E863C5" w14:textId="77777777" w:rsidR="00A30809" w:rsidRPr="00D46EFF" w:rsidRDefault="00A30809" w:rsidP="005B5E43">
            <w:pPr>
              <w:pStyle w:val="aff0"/>
            </w:pPr>
            <w:r w:rsidRPr="00D46EFF">
              <w:t>42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87D71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14214" w14:textId="77777777" w:rsidR="00A30809" w:rsidRPr="00D46EFF" w:rsidRDefault="00A30809" w:rsidP="005B5E43">
            <w:pPr>
              <w:pStyle w:val="aff0"/>
            </w:pPr>
            <w:r w:rsidRPr="00D46EFF">
              <w:t>40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50AD90" w14:textId="77777777" w:rsidR="00A30809" w:rsidRPr="00462AC6" w:rsidRDefault="00A30809" w:rsidP="005B5E43">
            <w:pPr>
              <w:pStyle w:val="aff0"/>
            </w:pPr>
            <w:r w:rsidRPr="00462AC6">
              <w:t>85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F6545" w14:textId="77777777" w:rsidR="00A30809" w:rsidRPr="005C0807" w:rsidRDefault="00A30809" w:rsidP="005B5E43">
            <w:pPr>
              <w:pStyle w:val="aff0"/>
            </w:pPr>
            <w:r w:rsidRPr="005C0807">
              <w:t>76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7D00ED" w14:textId="77777777" w:rsidR="00A30809" w:rsidRPr="006720A1" w:rsidRDefault="00A30809" w:rsidP="005B5E43">
            <w:pPr>
              <w:pStyle w:val="aff0"/>
            </w:pPr>
            <w:r w:rsidRPr="006720A1">
              <w:t>46</w:t>
            </w:r>
          </w:p>
        </w:tc>
      </w:tr>
      <w:tr w:rsidR="00A30809" w:rsidRPr="00FF72D4" w14:paraId="415219C2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A452A4" w14:textId="77777777" w:rsidR="00A30809" w:rsidRPr="00E70CD3" w:rsidRDefault="00A30809" w:rsidP="005B5E43">
            <w:pPr>
              <w:pStyle w:val="aff0"/>
            </w:pPr>
            <w:r w:rsidRPr="00E70CD3">
              <w:t>Inter-station data links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0302F8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95B012" w14:textId="77777777" w:rsidR="00A30809" w:rsidRPr="00FF72D4" w:rsidRDefault="00A30809" w:rsidP="005B5E43">
            <w:pPr>
              <w:pStyle w:val="aff0"/>
            </w:pPr>
            <w:r w:rsidRPr="00FF72D4">
              <w:t>512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08EEB" w14:textId="77777777" w:rsidR="00A30809" w:rsidRPr="00FF72D4" w:rsidRDefault="00A30809" w:rsidP="005B5E43">
            <w:pPr>
              <w:pStyle w:val="aff0"/>
            </w:pPr>
            <w:r w:rsidRPr="00FF72D4">
              <w:t>512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7D6F0" w14:textId="77777777" w:rsidR="00A30809" w:rsidRPr="00535C9C" w:rsidRDefault="00A30809" w:rsidP="005B5E43">
            <w:pPr>
              <w:pStyle w:val="aff0"/>
            </w:pPr>
            <w:r w:rsidRPr="00535C9C">
              <w:t>512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DA1E9" w14:textId="77777777" w:rsidR="00A30809" w:rsidRPr="00D46EFF" w:rsidRDefault="00A30809" w:rsidP="005B5E43">
            <w:pPr>
              <w:pStyle w:val="aff0"/>
            </w:pPr>
            <w:r w:rsidRPr="00D46EFF">
              <w:t>512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930B3" w14:textId="77777777" w:rsidR="00A30809" w:rsidRPr="00D46EFF" w:rsidRDefault="00A30809" w:rsidP="005B5E43">
            <w:pPr>
              <w:pStyle w:val="aff0"/>
            </w:pPr>
            <w:r w:rsidRPr="00D46EFF">
              <w:t>512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E20B0" w14:textId="77777777" w:rsidR="00A30809" w:rsidRPr="00D46EFF" w:rsidRDefault="00A30809" w:rsidP="005B5E43">
            <w:pPr>
              <w:pStyle w:val="aff0"/>
            </w:pPr>
            <w:r w:rsidRPr="00D46EFF">
              <w:t>512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8DBBA" w14:textId="77777777" w:rsidR="00A30809" w:rsidRPr="00462AC6" w:rsidRDefault="00A30809" w:rsidP="005B5E43">
            <w:pPr>
              <w:pStyle w:val="aff0"/>
            </w:pPr>
            <w:r w:rsidRPr="00462AC6">
              <w:t>512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2359A" w14:textId="77777777" w:rsidR="00A30809" w:rsidRPr="005C0807" w:rsidRDefault="00A30809" w:rsidP="005B5E43">
            <w:pPr>
              <w:pStyle w:val="aff0"/>
            </w:pPr>
            <w:r w:rsidRPr="005C0807">
              <w:t>512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7F3648" w14:textId="77777777" w:rsidR="00A30809" w:rsidRPr="006720A1" w:rsidRDefault="00A30809" w:rsidP="005B5E43">
            <w:pPr>
              <w:pStyle w:val="aff0"/>
            </w:pPr>
            <w:r w:rsidRPr="006720A1">
              <w:t>512</w:t>
            </w:r>
          </w:p>
        </w:tc>
      </w:tr>
      <w:tr w:rsidR="00A30809" w:rsidRPr="00F44700" w14:paraId="57561D83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B30AC3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B081CE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080B2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603BB" w14:textId="77777777" w:rsidR="00A30809" w:rsidRPr="00FF72D4" w:rsidRDefault="00A30809" w:rsidP="005B5E43">
            <w:pPr>
              <w:pStyle w:val="aff0"/>
            </w:pPr>
            <w:r w:rsidRPr="00FF72D4">
              <w:t>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9F951" w14:textId="77777777" w:rsidR="00A30809" w:rsidRPr="00535C9C" w:rsidRDefault="00A30809" w:rsidP="005B5E43">
            <w:pPr>
              <w:pStyle w:val="aff0"/>
            </w:pPr>
            <w:r w:rsidRPr="00535C9C">
              <w:t>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E9735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AB8C9D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3E645D" w14:textId="77777777" w:rsidR="00A30809" w:rsidRPr="00D46EFF" w:rsidRDefault="00A30809" w:rsidP="005B5E43">
            <w:pPr>
              <w:pStyle w:val="aff0"/>
            </w:pPr>
            <w:r w:rsidRPr="00D46EFF">
              <w:t>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9D0B0B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D74DE" w14:textId="77777777" w:rsidR="00A30809" w:rsidRPr="005C0807" w:rsidRDefault="00A30809" w:rsidP="005B5E43">
            <w:pPr>
              <w:pStyle w:val="aff0"/>
            </w:pPr>
            <w:r w:rsidRPr="005C0807">
              <w:t>10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95A9D" w14:textId="77777777" w:rsidR="00A30809" w:rsidRPr="006720A1" w:rsidRDefault="00A30809" w:rsidP="005B5E43">
            <w:pPr>
              <w:pStyle w:val="aff0"/>
            </w:pPr>
            <w:r w:rsidRPr="006720A1">
              <w:t>28</w:t>
            </w:r>
          </w:p>
        </w:tc>
      </w:tr>
      <w:tr w:rsidR="00A30809" w:rsidRPr="00F44700" w14:paraId="4F5F7453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B71AC3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8A5B19" w14:textId="77777777" w:rsidR="00A30809" w:rsidRPr="00E70CD3" w:rsidRDefault="00A30809" w:rsidP="005B5E43">
            <w:pPr>
              <w:pStyle w:val="aff0"/>
            </w:pPr>
            <w:r w:rsidRPr="00E70CD3">
              <w:t xml:space="preserve">Load </w:t>
            </w:r>
            <w:proofErr w:type="gramStart"/>
            <w:r w:rsidRPr="00E70CD3">
              <w:t>Ratio(</w:t>
            </w:r>
            <w:proofErr w:type="gramEnd"/>
            <w:r w:rsidRPr="00E70CD3">
              <w:t>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580A9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B59E2D" w14:textId="77777777" w:rsidR="00A30809" w:rsidRPr="00FF72D4" w:rsidRDefault="00A30809" w:rsidP="005B5E43">
            <w:pPr>
              <w:pStyle w:val="aff0"/>
            </w:pPr>
            <w:r w:rsidRPr="00FF72D4">
              <w:t>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1E276" w14:textId="77777777" w:rsidR="00A30809" w:rsidRPr="00535C9C" w:rsidRDefault="00A30809" w:rsidP="005B5E43">
            <w:pPr>
              <w:pStyle w:val="aff0"/>
            </w:pPr>
            <w:r w:rsidRPr="00535C9C">
              <w:t>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D9B8F5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998505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0C796" w14:textId="77777777" w:rsidR="00A30809" w:rsidRPr="00D46EFF" w:rsidRDefault="00A30809" w:rsidP="005B5E43">
            <w:pPr>
              <w:pStyle w:val="aff0"/>
            </w:pPr>
            <w:r w:rsidRPr="00D46EFF">
              <w:t>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5BD3B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9497E" w14:textId="77777777" w:rsidR="00A30809" w:rsidRPr="005C0807" w:rsidRDefault="00A30809" w:rsidP="005B5E43">
            <w:pPr>
              <w:pStyle w:val="aff0"/>
            </w:pPr>
            <w:r w:rsidRPr="005C0807">
              <w:t>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051E12" w14:textId="77777777" w:rsidR="00A30809" w:rsidRPr="006720A1" w:rsidRDefault="00A30809" w:rsidP="005B5E43">
            <w:pPr>
              <w:pStyle w:val="aff0"/>
            </w:pPr>
            <w:r w:rsidRPr="006720A1">
              <w:t>5</w:t>
            </w:r>
          </w:p>
        </w:tc>
      </w:tr>
      <w:tr w:rsidR="00A30809" w:rsidRPr="00FF72D4" w14:paraId="630BDADE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FE818D" w14:textId="77777777" w:rsidR="00A30809" w:rsidRPr="00E70CD3" w:rsidRDefault="00A30809" w:rsidP="005B5E43">
            <w:pPr>
              <w:pStyle w:val="aff0"/>
            </w:pPr>
            <w:r w:rsidRPr="00E70CD3">
              <w:t>Foundation Fieldbus faceplate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BCB932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964C5" w14:textId="77777777" w:rsidR="00A30809" w:rsidRPr="00FF72D4" w:rsidRDefault="00A30809" w:rsidP="005B5E43">
            <w:pPr>
              <w:pStyle w:val="aff0"/>
            </w:pPr>
            <w:r w:rsidRPr="00FF72D4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B967C" w14:textId="77777777" w:rsidR="00A30809" w:rsidRPr="00FF72D4" w:rsidRDefault="00A30809" w:rsidP="005B5E43">
            <w:pPr>
              <w:pStyle w:val="aff0"/>
            </w:pPr>
            <w:r w:rsidRPr="00FF72D4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8E060" w14:textId="77777777" w:rsidR="00A30809" w:rsidRPr="00535C9C" w:rsidRDefault="00A30809" w:rsidP="005B5E43">
            <w:pPr>
              <w:pStyle w:val="aff0"/>
            </w:pPr>
            <w:r w:rsidRPr="00535C9C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487BC" w14:textId="77777777" w:rsidR="00A30809" w:rsidRPr="00D46EFF" w:rsidRDefault="00A30809" w:rsidP="005B5E43">
            <w:pPr>
              <w:pStyle w:val="aff0"/>
            </w:pPr>
            <w:r w:rsidRPr="00D46EFF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80E5D" w14:textId="77777777" w:rsidR="00A30809" w:rsidRPr="00D46EFF" w:rsidRDefault="00A30809" w:rsidP="005B5E43">
            <w:pPr>
              <w:pStyle w:val="aff0"/>
            </w:pPr>
            <w:r w:rsidRPr="00D46EFF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BBE22C" w14:textId="77777777" w:rsidR="00A30809" w:rsidRPr="00D46EFF" w:rsidRDefault="00A30809" w:rsidP="005B5E43">
            <w:pPr>
              <w:pStyle w:val="aff0"/>
            </w:pPr>
            <w:r w:rsidRPr="00D46EFF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08A67" w14:textId="77777777" w:rsidR="00A30809" w:rsidRPr="00462AC6" w:rsidRDefault="00A30809" w:rsidP="005B5E43">
            <w:pPr>
              <w:pStyle w:val="aff0"/>
            </w:pPr>
            <w:r w:rsidRPr="00462AC6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2A51C8" w14:textId="77777777" w:rsidR="00A30809" w:rsidRPr="005C0807" w:rsidRDefault="00A30809" w:rsidP="005B5E43">
            <w:pPr>
              <w:pStyle w:val="aff0"/>
            </w:pPr>
            <w:r w:rsidRPr="005C0807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0409F" w14:textId="77777777" w:rsidR="00A30809" w:rsidRPr="006720A1" w:rsidRDefault="00A30809" w:rsidP="005B5E43">
            <w:pPr>
              <w:pStyle w:val="aff0"/>
            </w:pPr>
            <w:r w:rsidRPr="006720A1">
              <w:t>600</w:t>
            </w:r>
          </w:p>
        </w:tc>
      </w:tr>
      <w:tr w:rsidR="00A30809" w:rsidRPr="00F44700" w14:paraId="236DF33F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D85EF3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BF641E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0DCEA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7ED53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86DC8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586952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D5C8F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4B7C2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A7733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BC4AE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5294A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44700" w14:paraId="7121701F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1978ED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40E90E" w14:textId="77777777" w:rsidR="00A30809" w:rsidRPr="00E70CD3" w:rsidRDefault="00A30809" w:rsidP="005B5E43">
            <w:pPr>
              <w:pStyle w:val="aff0"/>
            </w:pPr>
            <w:r w:rsidRPr="00E70CD3">
              <w:t xml:space="preserve">Load </w:t>
            </w:r>
            <w:proofErr w:type="gramStart"/>
            <w:r w:rsidRPr="00E70CD3">
              <w:t>Ratio(</w:t>
            </w:r>
            <w:proofErr w:type="gramEnd"/>
            <w:r w:rsidRPr="00E70CD3">
              <w:t>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39601B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8B11E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FA669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FF42B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86F05C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BFD1FD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E7A535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9DB57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206077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</w:tbl>
    <w:p w14:paraId="3C1DEC9B" w14:textId="77777777" w:rsidR="004758AF" w:rsidRDefault="004758AF" w:rsidP="005B5E43">
      <w:pPr>
        <w:pStyle w:val="af4"/>
      </w:pPr>
      <w:bookmarkStart w:id="2350" w:name="_Toc126311777"/>
    </w:p>
    <w:p w14:paraId="2AD74CA0" w14:textId="037F0CE2" w:rsidR="00A30809" w:rsidRPr="00D43404" w:rsidRDefault="00A30809" w:rsidP="005B5E43">
      <w:pPr>
        <w:pStyle w:val="af4"/>
      </w:pPr>
      <w:r w:rsidRPr="00D43404">
        <w:t xml:space="preserve">Характеристика РСУ корпуса 1520 (производство </w:t>
      </w:r>
      <w:proofErr w:type="spellStart"/>
      <w:r w:rsidRPr="00D43404">
        <w:t>Бисфенола</w:t>
      </w:r>
      <w:proofErr w:type="spellEnd"/>
      <w:r w:rsidRPr="00D43404">
        <w:t> А)</w:t>
      </w:r>
      <w:bookmarkEnd w:id="2350"/>
    </w:p>
    <w:p w14:paraId="20A3573D" w14:textId="771C3BD0" w:rsidR="00A30809" w:rsidRDefault="00A30809" w:rsidP="005B5E43">
      <w:pPr>
        <w:pStyle w:val="af4"/>
      </w:pPr>
      <w:r w:rsidRPr="00762FCE">
        <w:t xml:space="preserve">Существующая </w:t>
      </w:r>
      <w:r w:rsidRPr="00545C56">
        <w:t>схема размещения оборудования в помещени</w:t>
      </w:r>
      <w:r>
        <w:t>и</w:t>
      </w:r>
      <w:r w:rsidRPr="00545C56">
        <w:t xml:space="preserve"> </w:t>
      </w:r>
      <w:r>
        <w:t>Оп</w:t>
      </w:r>
      <w:r w:rsidRPr="00D14066">
        <w:t xml:space="preserve">ераторной завода </w:t>
      </w:r>
      <w:proofErr w:type="spellStart"/>
      <w:r w:rsidRPr="00D14066">
        <w:t>Бисфенол</w:t>
      </w:r>
      <w:proofErr w:type="spellEnd"/>
      <w:r w:rsidRPr="00D14066">
        <w:t xml:space="preserve"> А</w:t>
      </w:r>
      <w:r>
        <w:t xml:space="preserve"> </w:t>
      </w:r>
      <w:r w:rsidRPr="00545C56">
        <w:t xml:space="preserve">представлена </w:t>
      </w:r>
      <w:r>
        <w:t xml:space="preserve">на </w:t>
      </w:r>
      <w:r>
        <w:fldChar w:fldCharType="begin"/>
      </w:r>
      <w:r>
        <w:instrText xml:space="preserve"> REF _Ref121171078 \h  \* MERGEFORMAT </w:instrText>
      </w:r>
      <w:r>
        <w:fldChar w:fldCharType="separate"/>
      </w:r>
      <w:r w:rsidR="00FA1295">
        <w:t>Рисунк</w:t>
      </w:r>
      <w:r w:rsidR="004758AF">
        <w:t>е</w:t>
      </w:r>
      <w:r w:rsidR="00FA1295">
        <w:t xml:space="preserve"> 5.3</w:t>
      </w:r>
      <w:r>
        <w:fldChar w:fldCharType="end"/>
      </w:r>
      <w:r w:rsidRPr="00545C56">
        <w:t>.</w:t>
      </w:r>
    </w:p>
    <w:p w14:paraId="35569315" w14:textId="77777777" w:rsidR="00A30809" w:rsidRDefault="00A30809" w:rsidP="00A30809">
      <w:pPr>
        <w:pStyle w:val="afffff8"/>
      </w:pPr>
      <w:r w:rsidRPr="00762FCE">
        <w:rPr>
          <w:noProof/>
          <w:lang w:val="ru-RU" w:eastAsia="ru-RU"/>
        </w:rPr>
        <w:lastRenderedPageBreak/>
        <w:drawing>
          <wp:inline distT="0" distB="0" distL="0" distR="0" wp14:anchorId="4D1AC0B5" wp14:editId="165FC104">
            <wp:extent cx="3447239" cy="4320000"/>
            <wp:effectExtent l="0" t="0" r="1270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47239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550E3" w14:textId="55599FA6" w:rsidR="00A30809" w:rsidRDefault="00A30809" w:rsidP="0050271C">
      <w:pPr>
        <w:pStyle w:val="af4"/>
        <w:ind w:firstLine="0"/>
        <w:jc w:val="center"/>
      </w:pPr>
      <w:bookmarkStart w:id="2351" w:name="_Ref121171078"/>
      <w:r>
        <w:t xml:space="preserve">Рисунок </w:t>
      </w:r>
      <w:fldSimple w:instr=" STYLEREF 1 \s ">
        <w:r w:rsidR="00FA1295">
          <w:rPr>
            <w:noProof/>
          </w:rPr>
          <w:t>5</w:t>
        </w:r>
      </w:fldSimple>
      <w:r>
        <w:t>.</w:t>
      </w:r>
      <w:fldSimple w:instr=" SEQ Рисунок \* ARABIC \s 1 ">
        <w:r w:rsidR="00FA1295">
          <w:rPr>
            <w:noProof/>
          </w:rPr>
          <w:t>3</w:t>
        </w:r>
      </w:fldSimple>
      <w:bookmarkEnd w:id="2351"/>
      <w:r w:rsidRPr="00175E38">
        <w:t xml:space="preserve"> </w:t>
      </w:r>
      <w:r>
        <w:t>С</w:t>
      </w:r>
      <w:r w:rsidRPr="00175E38">
        <w:t xml:space="preserve">хема размещения оборудования в помещении Операторной завода </w:t>
      </w:r>
      <w:proofErr w:type="spellStart"/>
      <w:r w:rsidRPr="00175E38">
        <w:t>Бисфенол</w:t>
      </w:r>
      <w:proofErr w:type="spellEnd"/>
      <w:r w:rsidRPr="00175E38">
        <w:t xml:space="preserve"> А</w:t>
      </w:r>
    </w:p>
    <w:p w14:paraId="450D0083" w14:textId="674EC59B" w:rsidR="00A30809" w:rsidRDefault="00A30809" w:rsidP="005B5E43">
      <w:pPr>
        <w:pStyle w:val="af4"/>
      </w:pPr>
      <w:r w:rsidRPr="00762FCE">
        <w:t xml:space="preserve">Существующая </w:t>
      </w:r>
      <w:r w:rsidRPr="00545C56">
        <w:t>схема размещения оборудования в помещени</w:t>
      </w:r>
      <w:r>
        <w:t>и</w:t>
      </w:r>
      <w:r w:rsidRPr="00545C56">
        <w:t xml:space="preserve"> </w:t>
      </w:r>
      <w:r w:rsidRPr="00D14066">
        <w:t xml:space="preserve">Аппаратной завода </w:t>
      </w:r>
      <w:proofErr w:type="spellStart"/>
      <w:r w:rsidRPr="00D14066">
        <w:t>Бисфенол</w:t>
      </w:r>
      <w:proofErr w:type="spellEnd"/>
      <w:r w:rsidRPr="00D14066">
        <w:t xml:space="preserve"> А</w:t>
      </w:r>
      <w:r>
        <w:t xml:space="preserve"> </w:t>
      </w:r>
      <w:r w:rsidRPr="00545C56">
        <w:t xml:space="preserve">представлена </w:t>
      </w:r>
      <w:r>
        <w:t xml:space="preserve">на </w:t>
      </w:r>
      <w:r>
        <w:fldChar w:fldCharType="begin"/>
      </w:r>
      <w:r>
        <w:instrText xml:space="preserve"> REF _Ref121171204 \h  \* MERGEFORMAT </w:instrText>
      </w:r>
      <w:r>
        <w:fldChar w:fldCharType="separate"/>
      </w:r>
      <w:r w:rsidR="00FA1295">
        <w:t>Рисун</w:t>
      </w:r>
      <w:r w:rsidR="004758AF">
        <w:t>ке</w:t>
      </w:r>
      <w:r w:rsidR="00FA1295">
        <w:t xml:space="preserve"> 5.4</w:t>
      </w:r>
      <w:r>
        <w:fldChar w:fldCharType="end"/>
      </w:r>
      <w:r w:rsidRPr="00545C56">
        <w:t>.</w:t>
      </w:r>
    </w:p>
    <w:p w14:paraId="1ED97895" w14:textId="77777777" w:rsidR="00A30809" w:rsidRDefault="00A30809" w:rsidP="00A30809">
      <w:pPr>
        <w:pStyle w:val="afffff8"/>
      </w:pPr>
      <w:r w:rsidRPr="00175E38">
        <w:rPr>
          <w:noProof/>
          <w:lang w:val="ru-RU" w:eastAsia="ru-RU"/>
        </w:rPr>
        <w:lastRenderedPageBreak/>
        <w:drawing>
          <wp:inline distT="0" distB="0" distL="0" distR="0" wp14:anchorId="727C6116" wp14:editId="28A57065">
            <wp:extent cx="3433157" cy="4320000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33157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3C18D" w14:textId="05508FA4" w:rsidR="00A30809" w:rsidRDefault="00A30809" w:rsidP="0050271C">
      <w:pPr>
        <w:pStyle w:val="af4"/>
        <w:ind w:firstLine="0"/>
        <w:jc w:val="center"/>
      </w:pPr>
      <w:bookmarkStart w:id="2352" w:name="_Ref121171204"/>
      <w:r>
        <w:t xml:space="preserve">Рисунок </w:t>
      </w:r>
      <w:fldSimple w:instr=" STYLEREF 1 \s ">
        <w:r w:rsidR="00FA1295">
          <w:rPr>
            <w:noProof/>
          </w:rPr>
          <w:t>5</w:t>
        </w:r>
      </w:fldSimple>
      <w:r>
        <w:t>.</w:t>
      </w:r>
      <w:fldSimple w:instr=" SEQ Рисунок \* ARABIC \s 1 ">
        <w:r w:rsidR="00FA1295">
          <w:rPr>
            <w:noProof/>
          </w:rPr>
          <w:t>4</w:t>
        </w:r>
      </w:fldSimple>
      <w:bookmarkEnd w:id="2352"/>
      <w:r>
        <w:t xml:space="preserve"> С</w:t>
      </w:r>
      <w:r w:rsidRPr="00175E38">
        <w:t xml:space="preserve">хема размещения оборудования в помещении Аппаратной завода </w:t>
      </w:r>
      <w:proofErr w:type="spellStart"/>
      <w:r w:rsidRPr="00175E38">
        <w:t>Бисфенол</w:t>
      </w:r>
      <w:proofErr w:type="spellEnd"/>
      <w:r w:rsidRPr="00175E38">
        <w:t xml:space="preserve"> А</w:t>
      </w:r>
    </w:p>
    <w:p w14:paraId="7D54F464" w14:textId="16F2D4FB" w:rsidR="00A30809" w:rsidRDefault="00A30809" w:rsidP="005B5E43">
      <w:pPr>
        <w:pStyle w:val="af4"/>
      </w:pPr>
      <w:r>
        <w:t>Существующая схема</w:t>
      </w:r>
      <w:r w:rsidRPr="00EB402A">
        <w:t xml:space="preserve"> сетевой структуры обмена данны</w:t>
      </w:r>
      <w:r>
        <w:t xml:space="preserve">ми </w:t>
      </w:r>
      <w:r w:rsidRPr="00EB402A">
        <w:t>приведена</w:t>
      </w:r>
      <w:r>
        <w:t xml:space="preserve"> н</w:t>
      </w:r>
      <w:r w:rsidRPr="00EB402A">
        <w:t xml:space="preserve">а </w:t>
      </w:r>
      <w:r>
        <w:fldChar w:fldCharType="begin"/>
      </w:r>
      <w:r>
        <w:instrText xml:space="preserve"> REF _Ref122332314 \h  \* MERGEFORMAT </w:instrText>
      </w:r>
      <w:r>
        <w:fldChar w:fldCharType="separate"/>
      </w:r>
      <w:r w:rsidR="00FA1295">
        <w:t>Рисун</w:t>
      </w:r>
      <w:r w:rsidR="004758AF">
        <w:t>ке</w:t>
      </w:r>
      <w:r w:rsidR="00FA1295">
        <w:t xml:space="preserve"> 5.5</w:t>
      </w:r>
      <w:r>
        <w:fldChar w:fldCharType="end"/>
      </w:r>
    </w:p>
    <w:p w14:paraId="3F30AD0B" w14:textId="19090AC5" w:rsidR="00A30809" w:rsidRDefault="00A30809" w:rsidP="00A30809">
      <w:pPr>
        <w:pStyle w:val="afffff8"/>
      </w:pPr>
      <w:r>
        <w:rPr>
          <w:noProof/>
          <w:lang w:val="ru-RU" w:eastAsia="ru-RU"/>
        </w:rPr>
        <w:lastRenderedPageBreak/>
        <w:drawing>
          <wp:inline distT="0" distB="0" distL="0" distR="0" wp14:anchorId="41DB9923" wp14:editId="009CC39D">
            <wp:extent cx="6299835" cy="4514215"/>
            <wp:effectExtent l="0" t="0" r="5715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451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B5DA1" w14:textId="3417D876" w:rsidR="00A30809" w:rsidRPr="0050271C" w:rsidRDefault="00A30809" w:rsidP="00A30809">
      <w:pPr>
        <w:pStyle w:val="afffff8"/>
        <w:rPr>
          <w:rFonts w:ascii="Times New Roman" w:eastAsia="MS Mincho" w:hAnsi="Times New Roman"/>
          <w:sz w:val="24"/>
          <w:szCs w:val="24"/>
          <w:lang w:val="ru-RU" w:eastAsia="ru-RU"/>
        </w:rPr>
      </w:pPr>
      <w:bookmarkStart w:id="2353" w:name="_Ref122332314"/>
      <w:r w:rsidRPr="0050271C">
        <w:rPr>
          <w:rFonts w:ascii="Times New Roman" w:eastAsia="MS Mincho" w:hAnsi="Times New Roman"/>
          <w:sz w:val="24"/>
          <w:szCs w:val="24"/>
          <w:lang w:val="ru-RU" w:eastAsia="ru-RU"/>
        </w:rPr>
        <w:t xml:space="preserve">Рисунок </w:t>
      </w:r>
      <w:r w:rsidR="00FC6A88" w:rsidRPr="0050271C">
        <w:rPr>
          <w:rFonts w:ascii="Times New Roman" w:eastAsia="MS Mincho" w:hAnsi="Times New Roman"/>
          <w:sz w:val="24"/>
          <w:szCs w:val="24"/>
          <w:lang w:val="ru-RU" w:eastAsia="ru-RU"/>
        </w:rPr>
        <w:fldChar w:fldCharType="begin"/>
      </w:r>
      <w:r w:rsidR="00FC6A88" w:rsidRPr="0050271C">
        <w:rPr>
          <w:rFonts w:ascii="Times New Roman" w:eastAsia="MS Mincho" w:hAnsi="Times New Roman"/>
          <w:sz w:val="24"/>
          <w:szCs w:val="24"/>
          <w:lang w:val="ru-RU" w:eastAsia="ru-RU"/>
        </w:rPr>
        <w:instrText xml:space="preserve"> STYLEREF 1 \s </w:instrText>
      </w:r>
      <w:r w:rsidR="00FC6A88" w:rsidRPr="0050271C">
        <w:rPr>
          <w:rFonts w:ascii="Times New Roman" w:eastAsia="MS Mincho" w:hAnsi="Times New Roman"/>
          <w:sz w:val="24"/>
          <w:szCs w:val="24"/>
          <w:lang w:val="ru-RU" w:eastAsia="ru-RU"/>
        </w:rPr>
        <w:fldChar w:fldCharType="separate"/>
      </w:r>
      <w:r w:rsidR="00FA1295" w:rsidRPr="0050271C">
        <w:rPr>
          <w:rFonts w:ascii="Times New Roman" w:eastAsia="MS Mincho" w:hAnsi="Times New Roman"/>
          <w:sz w:val="24"/>
          <w:szCs w:val="24"/>
          <w:lang w:val="ru-RU" w:eastAsia="ru-RU"/>
        </w:rPr>
        <w:t>5</w:t>
      </w:r>
      <w:r w:rsidR="00FC6A88" w:rsidRPr="0050271C">
        <w:rPr>
          <w:rFonts w:ascii="Times New Roman" w:eastAsia="MS Mincho" w:hAnsi="Times New Roman"/>
          <w:sz w:val="24"/>
          <w:szCs w:val="24"/>
          <w:lang w:val="ru-RU" w:eastAsia="ru-RU"/>
        </w:rPr>
        <w:fldChar w:fldCharType="end"/>
      </w:r>
      <w:r w:rsidRPr="0050271C">
        <w:rPr>
          <w:rFonts w:ascii="Times New Roman" w:eastAsia="MS Mincho" w:hAnsi="Times New Roman"/>
          <w:sz w:val="24"/>
          <w:szCs w:val="24"/>
          <w:lang w:val="ru-RU" w:eastAsia="ru-RU"/>
        </w:rPr>
        <w:t>.</w:t>
      </w:r>
      <w:r w:rsidR="00FC6A88" w:rsidRPr="0050271C">
        <w:rPr>
          <w:rFonts w:ascii="Times New Roman" w:eastAsia="MS Mincho" w:hAnsi="Times New Roman"/>
          <w:sz w:val="24"/>
          <w:szCs w:val="24"/>
          <w:lang w:val="ru-RU" w:eastAsia="ru-RU"/>
        </w:rPr>
        <w:fldChar w:fldCharType="begin"/>
      </w:r>
      <w:r w:rsidR="00FC6A88" w:rsidRPr="0050271C">
        <w:rPr>
          <w:rFonts w:ascii="Times New Roman" w:eastAsia="MS Mincho" w:hAnsi="Times New Roman"/>
          <w:sz w:val="24"/>
          <w:szCs w:val="24"/>
          <w:lang w:val="ru-RU" w:eastAsia="ru-RU"/>
        </w:rPr>
        <w:instrText xml:space="preserve"> SEQ Рисунок \* ARABIC \s 1 </w:instrText>
      </w:r>
      <w:r w:rsidR="00FC6A88" w:rsidRPr="0050271C">
        <w:rPr>
          <w:rFonts w:ascii="Times New Roman" w:eastAsia="MS Mincho" w:hAnsi="Times New Roman"/>
          <w:sz w:val="24"/>
          <w:szCs w:val="24"/>
          <w:lang w:val="ru-RU" w:eastAsia="ru-RU"/>
        </w:rPr>
        <w:fldChar w:fldCharType="separate"/>
      </w:r>
      <w:r w:rsidR="00FA1295" w:rsidRPr="0050271C">
        <w:rPr>
          <w:rFonts w:ascii="Times New Roman" w:eastAsia="MS Mincho" w:hAnsi="Times New Roman"/>
          <w:sz w:val="24"/>
          <w:szCs w:val="24"/>
          <w:lang w:val="ru-RU" w:eastAsia="ru-RU"/>
        </w:rPr>
        <w:t>5</w:t>
      </w:r>
      <w:r w:rsidR="00FC6A88" w:rsidRPr="0050271C">
        <w:rPr>
          <w:rFonts w:ascii="Times New Roman" w:eastAsia="MS Mincho" w:hAnsi="Times New Roman"/>
          <w:sz w:val="24"/>
          <w:szCs w:val="24"/>
          <w:lang w:val="ru-RU" w:eastAsia="ru-RU"/>
        </w:rPr>
        <w:fldChar w:fldCharType="end"/>
      </w:r>
      <w:bookmarkEnd w:id="2353"/>
      <w:r w:rsidRPr="0050271C">
        <w:rPr>
          <w:rFonts w:ascii="Times New Roman" w:eastAsia="MS Mincho" w:hAnsi="Times New Roman"/>
          <w:sz w:val="24"/>
          <w:szCs w:val="24"/>
          <w:lang w:val="ru-RU" w:eastAsia="ru-RU"/>
        </w:rPr>
        <w:t xml:space="preserve"> Существующая схема сетевой структуры обмена данными корп. 1520</w:t>
      </w:r>
    </w:p>
    <w:p w14:paraId="2B0ACA8F" w14:textId="77777777" w:rsidR="00225A30" w:rsidRDefault="00225A30" w:rsidP="005B5E43">
      <w:pPr>
        <w:pStyle w:val="af4"/>
      </w:pPr>
    </w:p>
    <w:p w14:paraId="36F3D323" w14:textId="31307525" w:rsidR="00A30809" w:rsidRDefault="00A30809" w:rsidP="005B5E43">
      <w:pPr>
        <w:pStyle w:val="af4"/>
      </w:pPr>
      <w:r>
        <w:t xml:space="preserve">Существующий сервер данных </w:t>
      </w:r>
      <w:r w:rsidRPr="00721114">
        <w:t>(</w:t>
      </w:r>
      <w:r w:rsidRPr="005B5E43">
        <w:t>OPC</w:t>
      </w:r>
      <w:r w:rsidRPr="00721114">
        <w:t>-сервер</w:t>
      </w:r>
      <w:r>
        <w:t>)</w:t>
      </w:r>
      <w:r w:rsidRPr="002672A0">
        <w:t xml:space="preserve"> </w:t>
      </w:r>
      <w:r>
        <w:t xml:space="preserve">производства </w:t>
      </w:r>
      <w:proofErr w:type="spellStart"/>
      <w:r>
        <w:t>Бисфенол</w:t>
      </w:r>
      <w:proofErr w:type="spellEnd"/>
      <w:r>
        <w:t xml:space="preserve"> А </w:t>
      </w:r>
      <w:r w:rsidRPr="005B5E43">
        <w:t>STN</w:t>
      </w:r>
      <w:r w:rsidRPr="002672A0">
        <w:t>0</w:t>
      </w:r>
      <w:r>
        <w:t>3</w:t>
      </w:r>
      <w:r w:rsidRPr="002672A0">
        <w:t>5</w:t>
      </w:r>
      <w:r>
        <w:t xml:space="preserve">7 установлен в </w:t>
      </w:r>
      <w:r w:rsidRPr="00E81F86">
        <w:t xml:space="preserve">серверном шкафу ШС (корп. 1520, Аппаратная завода БФА. 1 этаж). Связь </w:t>
      </w:r>
      <w:r w:rsidRPr="005B5E43">
        <w:t>OPC</w:t>
      </w:r>
      <w:r w:rsidRPr="00E81F86">
        <w:t xml:space="preserve">-сервера с ПЛК осуществляется </w:t>
      </w:r>
      <w:r w:rsidRPr="0016010B">
        <w:t xml:space="preserve">по дублированной сети (системной шине) </w:t>
      </w:r>
      <w:proofErr w:type="spellStart"/>
      <w:r w:rsidRPr="0016010B">
        <w:t>VNet</w:t>
      </w:r>
      <w:proofErr w:type="spellEnd"/>
      <w:r w:rsidRPr="0016010B">
        <w:t xml:space="preserve">/IP. Сеть </w:t>
      </w:r>
      <w:proofErr w:type="spellStart"/>
      <w:r w:rsidRPr="0016010B">
        <w:t>VNet</w:t>
      </w:r>
      <w:proofErr w:type="spellEnd"/>
      <w:r w:rsidRPr="0016010B">
        <w:t xml:space="preserve">/IP представляет собой шину управления в реальном времени, имеет скорость работы 1 Гбит/с и строится по топологии типа «звезда». В каждый процессорный модуль полевой станции управления интегрирован интерфейс </w:t>
      </w:r>
      <w:proofErr w:type="spellStart"/>
      <w:r w:rsidRPr="0016010B">
        <w:t>VNet</w:t>
      </w:r>
      <w:proofErr w:type="spellEnd"/>
      <w:r w:rsidRPr="0016010B">
        <w:t xml:space="preserve">/IP (шина A и B). На соответствующих рабочих станциях устанавливаются интерфейсные карты </w:t>
      </w:r>
      <w:proofErr w:type="spellStart"/>
      <w:r w:rsidRPr="0016010B">
        <w:t>VNet</w:t>
      </w:r>
      <w:proofErr w:type="spellEnd"/>
      <w:r w:rsidRPr="0016010B">
        <w:t xml:space="preserve">/IP VI702. Средой передачи данных в данной сети является медный кабель витая пара. Для идентификации сетевых кабелей используется следующее цветовое обозначение: красный – </w:t>
      </w:r>
      <w:proofErr w:type="spellStart"/>
      <w:r w:rsidRPr="0016010B">
        <w:t>Vnet</w:t>
      </w:r>
      <w:proofErr w:type="spellEnd"/>
      <w:r w:rsidRPr="0016010B">
        <w:t xml:space="preserve">/IP №1 (основная), желтый – </w:t>
      </w:r>
      <w:proofErr w:type="spellStart"/>
      <w:r w:rsidRPr="0016010B">
        <w:t>Vnet</w:t>
      </w:r>
      <w:proofErr w:type="spellEnd"/>
      <w:r w:rsidRPr="0016010B">
        <w:t xml:space="preserve">/IP № 2 (резервная). Узловыми элементами сети </w:t>
      </w:r>
      <w:proofErr w:type="spellStart"/>
      <w:r w:rsidRPr="0016010B">
        <w:t>VNet</w:t>
      </w:r>
      <w:proofErr w:type="spellEnd"/>
      <w:r w:rsidRPr="0016010B">
        <w:t xml:space="preserve">/IP являются резервированные коммутаторы сети </w:t>
      </w:r>
      <w:proofErr w:type="spellStart"/>
      <w:r w:rsidRPr="0016010B">
        <w:t>Vnet</w:t>
      </w:r>
      <w:proofErr w:type="spellEnd"/>
      <w:r w:rsidRPr="0016010B">
        <w:t xml:space="preserve">/IP </w:t>
      </w:r>
      <w:r w:rsidRPr="005B5E43">
        <w:t>SW</w:t>
      </w:r>
      <w:r w:rsidRPr="00502735">
        <w:t>1.1</w:t>
      </w:r>
      <w:r>
        <w:t xml:space="preserve">, </w:t>
      </w:r>
      <w:r w:rsidRPr="005B5E43">
        <w:t>SW</w:t>
      </w:r>
      <w:r w:rsidRPr="00502735">
        <w:t>1.2</w:t>
      </w:r>
      <w:r>
        <w:t xml:space="preserve">, </w:t>
      </w:r>
      <w:r w:rsidRPr="005B5E43">
        <w:t>SW</w:t>
      </w:r>
      <w:r w:rsidRPr="00502735">
        <w:t xml:space="preserve">2.1, </w:t>
      </w:r>
      <w:r w:rsidRPr="005B5E43">
        <w:t>SW</w:t>
      </w:r>
      <w:r w:rsidRPr="00502735">
        <w:t>2.2</w:t>
      </w:r>
      <w:r w:rsidRPr="0016010B">
        <w:t xml:space="preserve">, </w:t>
      </w:r>
      <w:r>
        <w:t>установленные</w:t>
      </w:r>
      <w:r w:rsidRPr="0016010B">
        <w:t xml:space="preserve"> в сетево</w:t>
      </w:r>
      <w:r>
        <w:t>м</w:t>
      </w:r>
      <w:r w:rsidRPr="0016010B">
        <w:t xml:space="preserve"> шкаф</w:t>
      </w:r>
      <w:r>
        <w:t>у</w:t>
      </w:r>
      <w:r w:rsidRPr="0016010B">
        <w:t xml:space="preserve"> </w:t>
      </w:r>
      <w:r>
        <w:t>ШЗ</w:t>
      </w:r>
      <w:r w:rsidRPr="005B5E43">
        <w:t>C</w:t>
      </w:r>
      <w:r w:rsidRPr="00502735">
        <w:t xml:space="preserve"> </w:t>
      </w:r>
      <w:r w:rsidRPr="00E81F86">
        <w:t>(корп. 1520, Аппаратная завода БФА. 1 этаж)</w:t>
      </w:r>
      <w:r w:rsidRPr="0016010B">
        <w:t>.</w:t>
      </w:r>
    </w:p>
    <w:p w14:paraId="42F7C3E6" w14:textId="77777777" w:rsidR="00A30809" w:rsidRPr="005D4FE5" w:rsidRDefault="00A30809" w:rsidP="005B5E43">
      <w:pPr>
        <w:pStyle w:val="af4"/>
      </w:pPr>
      <w:r>
        <w:t>Д</w:t>
      </w:r>
      <w:r w:rsidRPr="0016010B">
        <w:t xml:space="preserve">ля обеспечения информационного обмена, все рабочие станции дополнительно соединены в локальную сеть стандарта </w:t>
      </w:r>
      <w:proofErr w:type="spellStart"/>
      <w:r w:rsidRPr="0016010B">
        <w:t>Ethernet</w:t>
      </w:r>
      <w:proofErr w:type="spellEnd"/>
      <w:r w:rsidRPr="0016010B">
        <w:t xml:space="preserve"> – сеть PIN (общезав</w:t>
      </w:r>
      <w:r>
        <w:t>о</w:t>
      </w:r>
      <w:r w:rsidRPr="0016010B">
        <w:t xml:space="preserve">дская информационная сеть, ЛВС общего назначения). Данная сеть строится по топологии «звезда». Узловым элементом данной сети является </w:t>
      </w:r>
      <w:proofErr w:type="spellStart"/>
      <w:r w:rsidRPr="0016010B">
        <w:t>Ethernet</w:t>
      </w:r>
      <w:proofErr w:type="spellEnd"/>
      <w:r w:rsidRPr="0016010B">
        <w:t xml:space="preserve">-коммутатор сети </w:t>
      </w:r>
      <w:r w:rsidRPr="005B5E43">
        <w:t>SW</w:t>
      </w:r>
      <w:r w:rsidRPr="00502735">
        <w:t>3.1</w:t>
      </w:r>
      <w:r w:rsidRPr="0016010B">
        <w:t xml:space="preserve">, установленный в сетевой шкаф </w:t>
      </w:r>
      <w:r>
        <w:t>ШЗС</w:t>
      </w:r>
      <w:r w:rsidRPr="00502735">
        <w:t xml:space="preserve"> </w:t>
      </w:r>
      <w:r w:rsidRPr="00E81F86">
        <w:lastRenderedPageBreak/>
        <w:t>(корп. 1520, Аппаратная завода БФА. 1 этаж)</w:t>
      </w:r>
      <w:r w:rsidRPr="0016010B">
        <w:t>. Для подключения сети на рабочих станциях используются встроенные сетевые карты. Средой передачи данных в данной сети является кабель витая пара. Максимальная скорость передачи данных составляет 1 Гбит/с. Для идентификации сети PIN используется синее цветовое обозначение.</w:t>
      </w:r>
    </w:p>
    <w:p w14:paraId="362334C2" w14:textId="3D7997A1" w:rsidR="00A30809" w:rsidRPr="00DB15F4" w:rsidRDefault="00A30809" w:rsidP="005B5E43">
      <w:pPr>
        <w:pStyle w:val="af4"/>
      </w:pPr>
      <w:r>
        <w:t xml:space="preserve">Конфигурация ПО сервера </w:t>
      </w:r>
      <w:r w:rsidRPr="005B5E43">
        <w:t>OPC</w:t>
      </w:r>
      <w:r w:rsidRPr="00E35FD4">
        <w:t xml:space="preserve"> </w:t>
      </w:r>
      <w:r>
        <w:t xml:space="preserve">представлена в </w:t>
      </w:r>
      <w:r>
        <w:fldChar w:fldCharType="begin"/>
      </w:r>
      <w:r>
        <w:instrText xml:space="preserve"> REF _Ref121171294 \h  \* MERGEFORMAT </w:instrText>
      </w:r>
      <w:r>
        <w:fldChar w:fldCharType="separate"/>
      </w:r>
      <w:r w:rsidR="00FA1295">
        <w:t>Таблиц</w:t>
      </w:r>
      <w:r w:rsidR="004758AF">
        <w:t>е</w:t>
      </w:r>
      <w:r w:rsidR="00FA1295">
        <w:t xml:space="preserve"> 5.12</w:t>
      </w:r>
      <w:r>
        <w:fldChar w:fldCharType="end"/>
      </w:r>
      <w:r>
        <w:t xml:space="preserve">, конфигурация утилиты </w:t>
      </w:r>
      <w:r w:rsidRPr="005B5E43">
        <w:t>IT</w:t>
      </w:r>
      <w:r w:rsidRPr="00A2624B">
        <w:t xml:space="preserve"> </w:t>
      </w:r>
      <w:proofErr w:type="spellStart"/>
      <w:r w:rsidRPr="005B5E43">
        <w:t>Security</w:t>
      </w:r>
      <w:proofErr w:type="spellEnd"/>
      <w:r w:rsidRPr="00A2624B">
        <w:t xml:space="preserve"> </w:t>
      </w:r>
      <w:proofErr w:type="spellStart"/>
      <w:r w:rsidRPr="005B5E43">
        <w:t>Tool</w:t>
      </w:r>
      <w:proofErr w:type="spellEnd"/>
      <w:r w:rsidRPr="00A2624B">
        <w:t xml:space="preserve"> </w:t>
      </w:r>
      <w:r>
        <w:t xml:space="preserve">представлена в </w:t>
      </w:r>
      <w:r>
        <w:fldChar w:fldCharType="begin"/>
      </w:r>
      <w:r>
        <w:instrText xml:space="preserve"> REF _Ref121171330 \h  \* MERGEFORMAT </w:instrText>
      </w:r>
      <w:r>
        <w:fldChar w:fldCharType="separate"/>
      </w:r>
      <w:r w:rsidR="00FA1295">
        <w:t>Таблиц</w:t>
      </w:r>
      <w:r w:rsidR="004758AF">
        <w:t>е</w:t>
      </w:r>
      <w:r w:rsidR="00FA1295">
        <w:t xml:space="preserve"> 5.13</w:t>
      </w:r>
      <w:r>
        <w:fldChar w:fldCharType="end"/>
      </w:r>
      <w:r>
        <w:t xml:space="preserve">, загруженность сервера </w:t>
      </w:r>
      <w:r w:rsidRPr="005B5E43">
        <w:t>OPC</w:t>
      </w:r>
      <w:r w:rsidRPr="00DB15F4">
        <w:t xml:space="preserve"> </w:t>
      </w:r>
      <w:r>
        <w:t xml:space="preserve">представлена в </w:t>
      </w:r>
      <w:r>
        <w:fldChar w:fldCharType="begin"/>
      </w:r>
      <w:r>
        <w:instrText xml:space="preserve"> REF _Ref121171368 \h  \* MERGEFORMAT </w:instrText>
      </w:r>
      <w:r>
        <w:fldChar w:fldCharType="separate"/>
      </w:r>
      <w:r w:rsidR="00FA1295">
        <w:t>Таблиц</w:t>
      </w:r>
      <w:r w:rsidR="004758AF">
        <w:t>е</w:t>
      </w:r>
      <w:r w:rsidR="00FA1295">
        <w:t xml:space="preserve"> 5.14</w:t>
      </w:r>
      <w:r>
        <w:fldChar w:fldCharType="end"/>
      </w:r>
      <w:r>
        <w:t xml:space="preserve">, конфигурация сетевых параметров </w:t>
      </w:r>
      <w:r w:rsidRPr="00DB15F4">
        <w:t>адаптеров представлена в</w:t>
      </w:r>
      <w:r>
        <w:t xml:space="preserve"> </w:t>
      </w:r>
      <w:r>
        <w:fldChar w:fldCharType="begin"/>
      </w:r>
      <w:r>
        <w:instrText xml:space="preserve"> REF _Ref121171404 \h </w:instrText>
      </w:r>
      <w:r w:rsidR="005B5E43">
        <w:instrText xml:space="preserve"> \* MERGEFORMAT </w:instrText>
      </w:r>
      <w:r>
        <w:fldChar w:fldCharType="separate"/>
      </w:r>
      <w:r w:rsidR="00FA1295">
        <w:t>Таблиц</w:t>
      </w:r>
      <w:r w:rsidR="004758AF">
        <w:t>е</w:t>
      </w:r>
      <w:r w:rsidR="00FA1295">
        <w:t xml:space="preserve"> 5.15</w:t>
      </w:r>
      <w:r>
        <w:fldChar w:fldCharType="end"/>
      </w:r>
      <w:r w:rsidRPr="00DB15F4">
        <w:t>.</w:t>
      </w:r>
    </w:p>
    <w:p w14:paraId="7FABC705" w14:textId="5FFBB02F" w:rsidR="00A30809" w:rsidRDefault="00A30809" w:rsidP="005B5E43">
      <w:pPr>
        <w:pStyle w:val="af4"/>
      </w:pPr>
      <w:bookmarkStart w:id="2354" w:name="_Ref121171294"/>
      <w:r>
        <w:t xml:space="preserve">Таблица </w:t>
      </w:r>
      <w:fldSimple w:instr=" STYLEREF 1 \s ">
        <w:r w:rsidR="00FA1295">
          <w:rPr>
            <w:noProof/>
          </w:rPr>
          <w:t>5</w:t>
        </w:r>
      </w:fldSimple>
      <w:r>
        <w:t>.</w:t>
      </w:r>
      <w:fldSimple w:instr=" SEQ Таблица \* ARABIC \s 1 ">
        <w:r w:rsidR="00FA1295">
          <w:rPr>
            <w:noProof/>
          </w:rPr>
          <w:t>12</w:t>
        </w:r>
      </w:fldSimple>
      <w:bookmarkEnd w:id="2354"/>
      <w:r w:rsidRPr="00A3006E">
        <w:t xml:space="preserve"> Конфигурация ПО сервера OPC (STN0357)</w:t>
      </w:r>
    </w:p>
    <w:tbl>
      <w:tblPr>
        <w:tblW w:w="10205" w:type="dxa"/>
        <w:tblLook w:val="04A0" w:firstRow="1" w:lastRow="0" w:firstColumn="1" w:lastColumn="0" w:noHBand="0" w:noVBand="1"/>
      </w:tblPr>
      <w:tblGrid>
        <w:gridCol w:w="3402"/>
        <w:gridCol w:w="6803"/>
      </w:tblGrid>
      <w:tr w:rsidR="00A30809" w:rsidRPr="0016010B" w14:paraId="75197BDA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F1521" w14:textId="77777777" w:rsidR="00A30809" w:rsidRPr="0016010B" w:rsidRDefault="00A30809" w:rsidP="005B5E43">
            <w:pPr>
              <w:pStyle w:val="aff0"/>
              <w:jc w:val="left"/>
            </w:pPr>
            <w:r w:rsidRPr="0016010B">
              <w:t>Product model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DA9F2F" w14:textId="77777777" w:rsidR="00A30809" w:rsidRPr="0016010B" w:rsidRDefault="00A30809" w:rsidP="005B5E43">
            <w:pPr>
              <w:pStyle w:val="aff0"/>
              <w:jc w:val="left"/>
            </w:pPr>
            <w:r w:rsidRPr="0016010B">
              <w:t>Revision</w:t>
            </w:r>
          </w:p>
        </w:tc>
      </w:tr>
      <w:tr w:rsidR="00A30809" w:rsidRPr="00DB15F4" w14:paraId="7577DBC2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B159B9" w14:textId="77777777" w:rsidR="00A30809" w:rsidRPr="0016010B" w:rsidRDefault="00A30809" w:rsidP="005B5E43">
            <w:pPr>
              <w:pStyle w:val="aff0"/>
              <w:jc w:val="left"/>
            </w:pPr>
            <w:r w:rsidRPr="0016010B">
              <w:t>NTPF100-S11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CBEE0A" w14:textId="77777777" w:rsidR="00A30809" w:rsidRPr="0016010B" w:rsidRDefault="00A30809" w:rsidP="005B5E43">
            <w:pPr>
              <w:pStyle w:val="aff0"/>
              <w:jc w:val="left"/>
            </w:pPr>
            <w:r w:rsidRPr="0016010B">
              <w:t>R3.77.00</w:t>
            </w:r>
          </w:p>
        </w:tc>
      </w:tr>
    </w:tbl>
    <w:p w14:paraId="50B28C88" w14:textId="77777777" w:rsidR="004758AF" w:rsidRDefault="004758AF" w:rsidP="005B5E43">
      <w:pPr>
        <w:pStyle w:val="af4"/>
      </w:pPr>
      <w:bookmarkStart w:id="2355" w:name="_Ref121171330"/>
    </w:p>
    <w:p w14:paraId="1236916C" w14:textId="0BA193DF" w:rsidR="00A30809" w:rsidRDefault="00A30809" w:rsidP="0050271C">
      <w:pPr>
        <w:pStyle w:val="af4"/>
        <w:ind w:firstLine="0"/>
      </w:pPr>
      <w:r>
        <w:t xml:space="preserve">Таблица </w:t>
      </w:r>
      <w:fldSimple w:instr=" STYLEREF 1 \s ">
        <w:r w:rsidR="00FA1295">
          <w:rPr>
            <w:noProof/>
          </w:rPr>
          <w:t>5</w:t>
        </w:r>
      </w:fldSimple>
      <w:r>
        <w:t>.</w:t>
      </w:r>
      <w:fldSimple w:instr=" SEQ Таблица \* ARABIC \s 1 ">
        <w:r w:rsidR="00FA1295">
          <w:rPr>
            <w:noProof/>
          </w:rPr>
          <w:t>13</w:t>
        </w:r>
      </w:fldSimple>
      <w:bookmarkEnd w:id="2355"/>
      <w:r w:rsidRPr="00A3006E">
        <w:t xml:space="preserve"> Конфигурация утилиты IT </w:t>
      </w:r>
      <w:proofErr w:type="spellStart"/>
      <w:r w:rsidRPr="00A3006E">
        <w:t>Security</w:t>
      </w:r>
      <w:proofErr w:type="spellEnd"/>
      <w:r w:rsidRPr="00A3006E">
        <w:t xml:space="preserve"> </w:t>
      </w:r>
      <w:proofErr w:type="spellStart"/>
      <w:r w:rsidRPr="00A3006E">
        <w:t>Tool</w:t>
      </w:r>
      <w:proofErr w:type="spellEnd"/>
      <w:r w:rsidRPr="00A3006E">
        <w:t xml:space="preserve"> сервера OPC (STN0357)</w:t>
      </w:r>
    </w:p>
    <w:tbl>
      <w:tblPr>
        <w:tblW w:w="10205" w:type="dxa"/>
        <w:tblLook w:val="04A0" w:firstRow="1" w:lastRow="0" w:firstColumn="1" w:lastColumn="0" w:noHBand="0" w:noVBand="1"/>
      </w:tblPr>
      <w:tblGrid>
        <w:gridCol w:w="3402"/>
        <w:gridCol w:w="6803"/>
      </w:tblGrid>
      <w:tr w:rsidR="00A30809" w:rsidRPr="0016010B" w14:paraId="5AD52BC7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759E18" w14:textId="77777777" w:rsidR="00A30809" w:rsidRPr="0016010B" w:rsidRDefault="00A30809" w:rsidP="005B5E43">
            <w:pPr>
              <w:pStyle w:val="aff0"/>
              <w:jc w:val="left"/>
            </w:pPr>
            <w:r w:rsidRPr="0016010B">
              <w:t>IT security version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3EF1F6" w14:textId="77777777" w:rsidR="00A30809" w:rsidRPr="0016010B" w:rsidRDefault="00A30809" w:rsidP="005B5E43">
            <w:pPr>
              <w:pStyle w:val="aff0"/>
              <w:jc w:val="left"/>
            </w:pPr>
            <w:r w:rsidRPr="0016010B">
              <w:t>2.0</w:t>
            </w:r>
          </w:p>
        </w:tc>
      </w:tr>
      <w:tr w:rsidR="00A30809" w:rsidRPr="0016010B" w14:paraId="3A21D689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EFD6116" w14:textId="77777777" w:rsidR="00A30809" w:rsidRPr="0016010B" w:rsidRDefault="00A30809" w:rsidP="005B5E43">
            <w:pPr>
              <w:pStyle w:val="aff0"/>
              <w:jc w:val="left"/>
            </w:pPr>
            <w:r w:rsidRPr="0016010B">
              <w:t>Security model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826322" w14:textId="77777777" w:rsidR="00A30809" w:rsidRPr="0016010B" w:rsidRDefault="00A30809" w:rsidP="005B5E43">
            <w:pPr>
              <w:pStyle w:val="aff0"/>
              <w:jc w:val="left"/>
            </w:pPr>
            <w:r w:rsidRPr="0016010B">
              <w:t>Standard</w:t>
            </w:r>
          </w:p>
        </w:tc>
      </w:tr>
      <w:tr w:rsidR="00A30809" w:rsidRPr="0016010B" w14:paraId="412E0F12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F300EAD" w14:textId="77777777" w:rsidR="00A30809" w:rsidRPr="0016010B" w:rsidRDefault="00A30809" w:rsidP="005B5E43">
            <w:pPr>
              <w:pStyle w:val="aff0"/>
              <w:jc w:val="left"/>
            </w:pPr>
            <w:r w:rsidRPr="0016010B">
              <w:t>User management type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AFD293" w14:textId="77777777" w:rsidR="00A30809" w:rsidRPr="0016010B" w:rsidRDefault="00A30809" w:rsidP="005B5E43">
            <w:pPr>
              <w:pStyle w:val="aff0"/>
              <w:jc w:val="left"/>
            </w:pPr>
            <w:r w:rsidRPr="0016010B">
              <w:t>Standalone</w:t>
            </w:r>
          </w:p>
        </w:tc>
      </w:tr>
      <w:tr w:rsidR="00A30809" w:rsidRPr="0016010B" w14:paraId="61E0B792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F04EBD3" w14:textId="77777777" w:rsidR="00A30809" w:rsidRPr="0016010B" w:rsidRDefault="00A30809" w:rsidP="005B5E43">
            <w:pPr>
              <w:pStyle w:val="aff0"/>
              <w:jc w:val="left"/>
            </w:pPr>
            <w:r w:rsidRPr="0016010B">
              <w:t>Domain link status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D7BFAB" w14:textId="77777777" w:rsidR="00A30809" w:rsidRPr="0016010B" w:rsidRDefault="00A30809" w:rsidP="005B5E43">
            <w:pPr>
              <w:pStyle w:val="aff0"/>
              <w:jc w:val="left"/>
            </w:pPr>
            <w:r w:rsidRPr="0016010B">
              <w:t>Not linked</w:t>
            </w:r>
          </w:p>
        </w:tc>
      </w:tr>
      <w:tr w:rsidR="00A30809" w:rsidRPr="00DB15F4" w14:paraId="2533673A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4EF3B94" w14:textId="77777777" w:rsidR="00A30809" w:rsidRPr="0016010B" w:rsidRDefault="00A30809" w:rsidP="005B5E43">
            <w:pPr>
              <w:pStyle w:val="aff0"/>
              <w:jc w:val="left"/>
            </w:pPr>
            <w:r w:rsidRPr="0016010B">
              <w:t>Domain join status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8CD4094" w14:textId="77777777" w:rsidR="00A30809" w:rsidRPr="00D70D99" w:rsidRDefault="00A30809" w:rsidP="005B5E43">
            <w:pPr>
              <w:pStyle w:val="aff0"/>
              <w:jc w:val="left"/>
            </w:pPr>
            <w:r w:rsidRPr="0016010B">
              <w:t>Not joined</w:t>
            </w:r>
          </w:p>
        </w:tc>
      </w:tr>
    </w:tbl>
    <w:p w14:paraId="3050D9E7" w14:textId="77777777" w:rsidR="004758AF" w:rsidRDefault="004758AF" w:rsidP="005B5E43">
      <w:pPr>
        <w:pStyle w:val="af4"/>
      </w:pPr>
      <w:bookmarkStart w:id="2356" w:name="_Ref121171368"/>
    </w:p>
    <w:p w14:paraId="400BE068" w14:textId="4809856F" w:rsidR="00A30809" w:rsidRDefault="00A30809" w:rsidP="0050271C">
      <w:pPr>
        <w:pStyle w:val="af4"/>
        <w:ind w:firstLine="0"/>
      </w:pPr>
      <w:r>
        <w:t xml:space="preserve">Таблица </w:t>
      </w:r>
      <w:fldSimple w:instr=" STYLEREF 1 \s ">
        <w:r w:rsidR="00FA1295">
          <w:rPr>
            <w:noProof/>
          </w:rPr>
          <w:t>5</w:t>
        </w:r>
      </w:fldSimple>
      <w:r>
        <w:t>.</w:t>
      </w:r>
      <w:fldSimple w:instr=" SEQ Таблица \* ARABIC \s 1 ">
        <w:r w:rsidR="00FA1295">
          <w:rPr>
            <w:noProof/>
          </w:rPr>
          <w:t>14</w:t>
        </w:r>
      </w:fldSimple>
      <w:bookmarkEnd w:id="2356"/>
      <w:r w:rsidRPr="00A3006E">
        <w:t xml:space="preserve"> Загруженность сервера OPC (STN0357)</w:t>
      </w:r>
    </w:p>
    <w:tbl>
      <w:tblPr>
        <w:tblW w:w="10205" w:type="dxa"/>
        <w:tblLook w:val="04A0" w:firstRow="1" w:lastRow="0" w:firstColumn="1" w:lastColumn="0" w:noHBand="0" w:noVBand="1"/>
      </w:tblPr>
      <w:tblGrid>
        <w:gridCol w:w="3402"/>
        <w:gridCol w:w="6803"/>
      </w:tblGrid>
      <w:tr w:rsidR="00A30809" w:rsidRPr="00D70D99" w14:paraId="570426F5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ACC26F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Computer Name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BEF32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HIS0357</w:t>
            </w:r>
          </w:p>
        </w:tc>
      </w:tr>
      <w:tr w:rsidR="00A30809" w:rsidRPr="00D70D99" w14:paraId="1694EFAC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75E05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IP Address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EB791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172.16.3.57/192.168.2.2/192.168.3.2/172.17.3.57</w:t>
            </w:r>
          </w:p>
        </w:tc>
      </w:tr>
      <w:tr w:rsidR="00A30809" w:rsidRPr="00D70D99" w14:paraId="3B508301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B6396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Number of Clients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E863FC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2</w:t>
            </w:r>
          </w:p>
        </w:tc>
      </w:tr>
      <w:tr w:rsidR="00A30809" w:rsidRPr="00D70D99" w14:paraId="671DCA7D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BE89A5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Number of Group Object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B32EF9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2</w:t>
            </w:r>
          </w:p>
        </w:tc>
      </w:tr>
      <w:tr w:rsidR="00A30809" w:rsidRPr="00D70D99" w14:paraId="5FE2D23A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E1AE9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 xml:space="preserve">Number of </w:t>
            </w:r>
            <w:proofErr w:type="spellStart"/>
            <w:r w:rsidRPr="00D70D99">
              <w:t>ItemID</w:t>
            </w:r>
            <w:proofErr w:type="spellEnd"/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B665D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1949</w:t>
            </w:r>
          </w:p>
        </w:tc>
      </w:tr>
      <w:tr w:rsidR="00A30809" w:rsidRPr="00D70D99" w14:paraId="3979E320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A7F01C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Device Read Data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33160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0/sec</w:t>
            </w:r>
          </w:p>
        </w:tc>
      </w:tr>
      <w:tr w:rsidR="00A30809" w:rsidRPr="00D70D99" w14:paraId="40760BC0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0B25C2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Cache Read Data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442DF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68/sec</w:t>
            </w:r>
          </w:p>
        </w:tc>
      </w:tr>
      <w:tr w:rsidR="00A30809" w:rsidRPr="00D70D99" w14:paraId="35F71B92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D9B12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Write Data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2BE9C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0/sec</w:t>
            </w:r>
          </w:p>
        </w:tc>
      </w:tr>
      <w:tr w:rsidR="00A30809" w:rsidRPr="00D70D99" w14:paraId="046A6233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E99304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Total Data Access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B9FEA3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68/sec</w:t>
            </w:r>
          </w:p>
        </w:tc>
      </w:tr>
      <w:tr w:rsidR="00A30809" w:rsidRPr="00F44700" w14:paraId="367BB8E5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45EDBD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Throughput maximum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BE0969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2000 data/sec</w:t>
            </w:r>
          </w:p>
        </w:tc>
      </w:tr>
    </w:tbl>
    <w:p w14:paraId="5EF8B8AA" w14:textId="77777777" w:rsidR="004758AF" w:rsidRDefault="004758AF" w:rsidP="005B5E43">
      <w:pPr>
        <w:pStyle w:val="af4"/>
      </w:pPr>
      <w:bookmarkStart w:id="2357" w:name="_Ref121171404"/>
    </w:p>
    <w:p w14:paraId="4370F06E" w14:textId="38C454DF" w:rsidR="00A30809" w:rsidRDefault="00A30809" w:rsidP="0050271C">
      <w:pPr>
        <w:pStyle w:val="af4"/>
        <w:ind w:firstLine="0"/>
      </w:pPr>
      <w:r>
        <w:t xml:space="preserve">Таблица </w:t>
      </w:r>
      <w:fldSimple w:instr=" STYLEREF 1 \s ">
        <w:r w:rsidR="00FA1295">
          <w:rPr>
            <w:noProof/>
          </w:rPr>
          <w:t>5</w:t>
        </w:r>
      </w:fldSimple>
      <w:r>
        <w:t>.</w:t>
      </w:r>
      <w:fldSimple w:instr=" SEQ Таблица \* ARABIC \s 1 ">
        <w:r w:rsidR="00FA1295">
          <w:rPr>
            <w:noProof/>
          </w:rPr>
          <w:t>15</w:t>
        </w:r>
      </w:fldSimple>
      <w:bookmarkEnd w:id="2357"/>
      <w:r w:rsidRPr="00A3006E">
        <w:t xml:space="preserve"> Конфигурация сетевых параметров адаптеров сервера OPC (STN0357)</w:t>
      </w:r>
    </w:p>
    <w:tbl>
      <w:tblPr>
        <w:tblW w:w="102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02"/>
        <w:gridCol w:w="3402"/>
        <w:gridCol w:w="3402"/>
      </w:tblGrid>
      <w:tr w:rsidR="00A30809" w:rsidRPr="005930DC" w14:paraId="402A3AED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5EC483B3" w14:textId="77777777" w:rsidR="00A30809" w:rsidRPr="005930DC" w:rsidRDefault="00A30809" w:rsidP="005B5E43">
            <w:pPr>
              <w:pStyle w:val="aff0"/>
            </w:pPr>
            <w:r w:rsidRPr="005930DC">
              <w:t>Port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33FD5EC4" w14:textId="77777777" w:rsidR="00A30809" w:rsidRPr="005930DC" w:rsidRDefault="00A30809" w:rsidP="005B5E43">
            <w:pPr>
              <w:pStyle w:val="aff0"/>
            </w:pPr>
            <w:r w:rsidRPr="005930DC">
              <w:t>Name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1A295EE5" w14:textId="77777777" w:rsidR="00A30809" w:rsidRPr="005930DC" w:rsidRDefault="00A30809" w:rsidP="005B5E43">
            <w:pPr>
              <w:pStyle w:val="aff0"/>
            </w:pPr>
            <w:r w:rsidRPr="005930DC">
              <w:t>IP</w:t>
            </w:r>
          </w:p>
        </w:tc>
      </w:tr>
      <w:tr w:rsidR="00A30809" w:rsidRPr="005930DC" w14:paraId="4B228073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</w:tcPr>
          <w:p w14:paraId="2F2377BB" w14:textId="77777777" w:rsidR="00A30809" w:rsidRPr="00D70D99" w:rsidRDefault="00A30809" w:rsidP="005B5E43">
            <w:pPr>
              <w:pStyle w:val="aff0"/>
            </w:pPr>
            <w:r w:rsidRPr="00D70D99">
              <w:t>BUS1</w:t>
            </w:r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7EB50E68" w14:textId="77777777" w:rsidR="00A30809" w:rsidRPr="00D70D99" w:rsidRDefault="00A30809" w:rsidP="005B5E43">
            <w:pPr>
              <w:pStyle w:val="aff0"/>
            </w:pPr>
            <w:proofErr w:type="spellStart"/>
            <w:r w:rsidRPr="00D70D99">
              <w:t>Vnet</w:t>
            </w:r>
            <w:proofErr w:type="spellEnd"/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02F6A4F2" w14:textId="77777777" w:rsidR="00A30809" w:rsidRPr="00D70D99" w:rsidRDefault="00A30809" w:rsidP="005B5E43">
            <w:pPr>
              <w:pStyle w:val="aff0"/>
            </w:pPr>
            <w:r w:rsidRPr="00D70D99">
              <w:t>172.16.</w:t>
            </w:r>
            <w:r>
              <w:t>3</w:t>
            </w:r>
            <w:r w:rsidRPr="00D70D99">
              <w:t>.5</w:t>
            </w:r>
            <w:r>
              <w:t>7</w:t>
            </w:r>
          </w:p>
        </w:tc>
      </w:tr>
      <w:tr w:rsidR="00A30809" w:rsidRPr="005930DC" w14:paraId="52D37FE6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</w:tcPr>
          <w:p w14:paraId="05A69FE3" w14:textId="77777777" w:rsidR="00A30809" w:rsidRPr="00D70D99" w:rsidRDefault="00A30809" w:rsidP="005B5E43">
            <w:pPr>
              <w:pStyle w:val="aff0"/>
              <w:rPr>
                <w:highlight w:val="yellow"/>
              </w:rPr>
            </w:pPr>
            <w:r>
              <w:t>BUS2</w:t>
            </w:r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6450855B" w14:textId="77777777" w:rsidR="00A30809" w:rsidRPr="005B5E43" w:rsidRDefault="00A30809" w:rsidP="005B5E43">
            <w:pPr>
              <w:pStyle w:val="aff0"/>
              <w:rPr>
                <w:lang w:val="ru-RU"/>
              </w:rPr>
            </w:pPr>
            <w:r w:rsidRPr="005B5E43">
              <w:rPr>
                <w:rStyle w:val="affe"/>
                <w:lang w:val="ru-RU"/>
              </w:rPr>
              <w:t xml:space="preserve">Отсутствует драйвер шины </w:t>
            </w:r>
            <w:proofErr w:type="spellStart"/>
            <w:r>
              <w:rPr>
                <w:rStyle w:val="affe"/>
              </w:rPr>
              <w:t>VnetIP</w:t>
            </w:r>
            <w:proofErr w:type="spellEnd"/>
            <w:r w:rsidRPr="005B5E43">
              <w:rPr>
                <w:rStyle w:val="affe"/>
                <w:lang w:val="ru-RU"/>
              </w:rPr>
              <w:t xml:space="preserve"> </w:t>
            </w:r>
            <w:r>
              <w:rPr>
                <w:rStyle w:val="affe"/>
              </w:rPr>
              <w:t>Open</w:t>
            </w:r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0018CF40" w14:textId="77777777" w:rsidR="00A30809" w:rsidRPr="005B5E43" w:rsidRDefault="00A30809" w:rsidP="005B5E43">
            <w:pPr>
              <w:pStyle w:val="aff0"/>
              <w:rPr>
                <w:lang w:val="ru-RU"/>
              </w:rPr>
            </w:pPr>
            <w:r w:rsidRPr="005B5E43">
              <w:rPr>
                <w:rStyle w:val="affe"/>
                <w:lang w:val="ru-RU"/>
              </w:rPr>
              <w:t xml:space="preserve">Отсутствует драйвер шины </w:t>
            </w:r>
            <w:proofErr w:type="spellStart"/>
            <w:r>
              <w:rPr>
                <w:rStyle w:val="affe"/>
              </w:rPr>
              <w:t>VnetIP</w:t>
            </w:r>
            <w:proofErr w:type="spellEnd"/>
            <w:r w:rsidRPr="005B5E43">
              <w:rPr>
                <w:rStyle w:val="affe"/>
                <w:lang w:val="ru-RU"/>
              </w:rPr>
              <w:t xml:space="preserve"> </w:t>
            </w:r>
            <w:r>
              <w:rPr>
                <w:rStyle w:val="affe"/>
              </w:rPr>
              <w:t>Open</w:t>
            </w:r>
          </w:p>
        </w:tc>
      </w:tr>
      <w:tr w:rsidR="00A30809" w:rsidRPr="00D70D99" w14:paraId="011B776E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16DE767F" w14:textId="77777777" w:rsidR="00A30809" w:rsidRPr="00D70D99" w:rsidRDefault="00A30809" w:rsidP="005B5E43">
            <w:pPr>
              <w:pStyle w:val="aff0"/>
            </w:pPr>
            <w:r w:rsidRPr="00D70D99">
              <w:t>Eth1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6F74A260" w14:textId="77777777" w:rsidR="00A30809" w:rsidRPr="00D70D99" w:rsidRDefault="00A30809" w:rsidP="005B5E43">
            <w:pPr>
              <w:pStyle w:val="aff0"/>
            </w:pPr>
            <w:r w:rsidRPr="00D70D99">
              <w:t>PIN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68863E93" w14:textId="77777777" w:rsidR="00A30809" w:rsidRPr="00D70D99" w:rsidRDefault="00A30809" w:rsidP="005B5E43">
            <w:pPr>
              <w:pStyle w:val="aff0"/>
            </w:pPr>
            <w:r w:rsidRPr="00D70D99">
              <w:t>172.17.3.57</w:t>
            </w:r>
          </w:p>
        </w:tc>
      </w:tr>
      <w:tr w:rsidR="00A30809" w:rsidRPr="00D70D99" w14:paraId="7E6C7E20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15C16B44" w14:textId="77777777" w:rsidR="00A30809" w:rsidRPr="00D70D99" w:rsidRDefault="00A30809" w:rsidP="005B5E43">
            <w:pPr>
              <w:pStyle w:val="aff0"/>
            </w:pPr>
            <w:r w:rsidRPr="00D70D99">
              <w:t>Eth2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383CBAF0" w14:textId="77777777" w:rsidR="00A30809" w:rsidRPr="00D70D99" w:rsidRDefault="00A30809" w:rsidP="005B5E43">
            <w:pPr>
              <w:pStyle w:val="aff0"/>
            </w:pPr>
            <w:r w:rsidRPr="00D70D99">
              <w:t>OPC-GW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0CDC671D" w14:textId="77777777" w:rsidR="00A30809" w:rsidRPr="00D70D99" w:rsidRDefault="00A30809" w:rsidP="005B5E43">
            <w:pPr>
              <w:pStyle w:val="aff0"/>
            </w:pPr>
            <w:r w:rsidRPr="00D70D99">
              <w:t>192.168.2.2.</w:t>
            </w:r>
          </w:p>
        </w:tc>
      </w:tr>
      <w:tr w:rsidR="00A30809" w:rsidRPr="00D70D99" w14:paraId="089A0319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</w:tcPr>
          <w:p w14:paraId="232F937A" w14:textId="77777777" w:rsidR="00A30809" w:rsidRPr="00D70D99" w:rsidRDefault="00A30809" w:rsidP="005B5E43">
            <w:pPr>
              <w:pStyle w:val="aff0"/>
            </w:pPr>
            <w:r w:rsidRPr="00D70D99">
              <w:t>Eth3</w:t>
            </w:r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733980EA" w14:textId="77777777" w:rsidR="00A30809" w:rsidRPr="00D70D99" w:rsidRDefault="00A30809" w:rsidP="005B5E43">
            <w:pPr>
              <w:pStyle w:val="aff0"/>
            </w:pPr>
            <w:proofErr w:type="spellStart"/>
            <w:r w:rsidRPr="00D70D99">
              <w:t>не</w:t>
            </w:r>
            <w:proofErr w:type="spellEnd"/>
            <w:r w:rsidRPr="00D70D99">
              <w:t xml:space="preserve"> </w:t>
            </w:r>
            <w:proofErr w:type="spellStart"/>
            <w:r w:rsidRPr="00D70D99">
              <w:t>используется</w:t>
            </w:r>
            <w:proofErr w:type="spellEnd"/>
          </w:p>
        </w:tc>
        <w:tc>
          <w:tcPr>
            <w:tcW w:w="3402" w:type="dxa"/>
            <w:shd w:val="clear" w:color="auto" w:fill="auto"/>
            <w:vAlign w:val="center"/>
          </w:tcPr>
          <w:p w14:paraId="001389CC" w14:textId="77777777" w:rsidR="00A30809" w:rsidRPr="00D70D99" w:rsidRDefault="00A30809" w:rsidP="005B5E43">
            <w:pPr>
              <w:pStyle w:val="aff0"/>
            </w:pPr>
            <w:r w:rsidRPr="00D70D99">
              <w:t>-</w:t>
            </w:r>
          </w:p>
        </w:tc>
      </w:tr>
      <w:tr w:rsidR="00A30809" w:rsidRPr="00D70D99" w14:paraId="38E60ED5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17757B1A" w14:textId="77777777" w:rsidR="00A30809" w:rsidRPr="00D70D99" w:rsidRDefault="00A30809" w:rsidP="005B5E43">
            <w:pPr>
              <w:pStyle w:val="aff0"/>
            </w:pPr>
            <w:r w:rsidRPr="00D70D99">
              <w:t>Eth4</w:t>
            </w:r>
          </w:p>
        </w:tc>
        <w:tc>
          <w:tcPr>
            <w:tcW w:w="3402" w:type="dxa"/>
            <w:shd w:val="clear" w:color="auto" w:fill="auto"/>
            <w:noWrap/>
            <w:hideMark/>
          </w:tcPr>
          <w:p w14:paraId="11004B3D" w14:textId="77777777" w:rsidR="00A30809" w:rsidRPr="00D70D99" w:rsidRDefault="00A30809" w:rsidP="005B5E43">
            <w:pPr>
              <w:pStyle w:val="aff0"/>
            </w:pPr>
            <w:proofErr w:type="spellStart"/>
            <w:r w:rsidRPr="00D70D99">
              <w:t>не</w:t>
            </w:r>
            <w:proofErr w:type="spellEnd"/>
            <w:r w:rsidRPr="00D70D99">
              <w:t xml:space="preserve"> </w:t>
            </w:r>
            <w:proofErr w:type="spellStart"/>
            <w:r w:rsidRPr="00D70D99">
              <w:t>используется</w:t>
            </w:r>
            <w:proofErr w:type="spellEnd"/>
          </w:p>
        </w:tc>
        <w:tc>
          <w:tcPr>
            <w:tcW w:w="3402" w:type="dxa"/>
            <w:shd w:val="clear" w:color="auto" w:fill="auto"/>
          </w:tcPr>
          <w:p w14:paraId="53532CAF" w14:textId="77777777" w:rsidR="00A30809" w:rsidRPr="00D70D99" w:rsidRDefault="00A30809" w:rsidP="005B5E43">
            <w:pPr>
              <w:pStyle w:val="aff0"/>
            </w:pPr>
            <w:r w:rsidRPr="00D70D99">
              <w:t>-</w:t>
            </w:r>
          </w:p>
        </w:tc>
      </w:tr>
    </w:tbl>
    <w:p w14:paraId="6CD3E029" w14:textId="7CBACFEE" w:rsidR="00A30809" w:rsidRPr="00491183" w:rsidRDefault="00A30809" w:rsidP="005B5E43">
      <w:pPr>
        <w:pStyle w:val="af4"/>
      </w:pPr>
      <w:r w:rsidRPr="005B5E43">
        <w:lastRenderedPageBreak/>
        <w:t xml:space="preserve">Системные блоки станций операторов HIS0358…HIS0363, а также станции инженера РСУ, станции инженера ПАЗ, станции инженера КИП и OPC сервера установлены в серверном шкафу ШС (корп. 1520, Аппаратная завода </w:t>
      </w:r>
      <w:proofErr w:type="spellStart"/>
      <w:r w:rsidRPr="005B5E43">
        <w:t>Бисфенол</w:t>
      </w:r>
      <w:proofErr w:type="spellEnd"/>
      <w:r w:rsidRPr="005B5E43">
        <w:t xml:space="preserve"> А. 1</w:t>
      </w:r>
      <w:r w:rsidRPr="00E81F86">
        <w:t xml:space="preserve"> этаж). Мониторы станций операторов HIS0358…HIS0363 установлены на консолях рабочих мест операторов-технологов </w:t>
      </w:r>
      <w:r w:rsidRPr="00561E1D">
        <w:t>(</w:t>
      </w:r>
      <w:r w:rsidRPr="00E81F86">
        <w:t xml:space="preserve">корп. 1520, </w:t>
      </w:r>
      <w:r>
        <w:t>Операторная</w:t>
      </w:r>
      <w:r w:rsidRPr="00E81F86">
        <w:t xml:space="preserve"> завода </w:t>
      </w:r>
      <w:proofErr w:type="spellStart"/>
      <w:r>
        <w:t>Бисфенол</w:t>
      </w:r>
      <w:proofErr w:type="spellEnd"/>
      <w:r>
        <w:t xml:space="preserve"> А. 2</w:t>
      </w:r>
      <w:r w:rsidRPr="00E81F86">
        <w:t xml:space="preserve"> этаж</w:t>
      </w:r>
      <w:r>
        <w:t>)</w:t>
      </w:r>
      <w:r w:rsidRPr="00E81F86">
        <w:t>. Удаленное подключение мониторов, клавиатур, манипуляторов «мышь» к системным блокам станций оператора осуществляется при помощи KVM-удлинителей (</w:t>
      </w:r>
      <w:proofErr w:type="spellStart"/>
      <w:r w:rsidRPr="00E81F86">
        <w:t>Adder</w:t>
      </w:r>
      <w:proofErr w:type="spellEnd"/>
      <w:r w:rsidRPr="00E81F86">
        <w:t xml:space="preserve"> X-DVIPRO-MS2), позволяющих передавать сигналы видео на 2 монитора. Удаленное подключение мониторов, клавиатур, манипуляторов «мышь» к системным блокам станции инженера РСУ, станции инженера КИП, станции инженера ПАЗ осуществляется при помощи KVM-удлинителей (</w:t>
      </w:r>
      <w:proofErr w:type="spellStart"/>
      <w:r w:rsidRPr="00E81F86">
        <w:t>Adder</w:t>
      </w:r>
      <w:proofErr w:type="spellEnd"/>
      <w:r w:rsidRPr="00E81F86">
        <w:t xml:space="preserve"> X-DVIPRO), позволяющих передавать сигналы видео на 1 монитор. KVM передатчики установлены в серверном шкафу </w:t>
      </w:r>
      <w:r>
        <w:t xml:space="preserve">ШС </w:t>
      </w:r>
      <w:r w:rsidRPr="00E81F86">
        <w:t xml:space="preserve">(корп. 1520, Аппаратная завода </w:t>
      </w:r>
      <w:proofErr w:type="spellStart"/>
      <w:r>
        <w:t>Бисфенол</w:t>
      </w:r>
      <w:proofErr w:type="spellEnd"/>
      <w:r>
        <w:t xml:space="preserve"> А</w:t>
      </w:r>
      <w:r w:rsidRPr="00E81F86">
        <w:t>. 1 этаж). KVM приемники установлены в консолях рабочих мест операторов-технологов (</w:t>
      </w:r>
      <w:r>
        <w:t>корп. 1520, Операторной</w:t>
      </w:r>
      <w:r w:rsidRPr="00E81F86">
        <w:t xml:space="preserve"> завода </w:t>
      </w:r>
      <w:proofErr w:type="spellStart"/>
      <w:r>
        <w:t>Бисфенол</w:t>
      </w:r>
      <w:proofErr w:type="spellEnd"/>
      <w:r>
        <w:t xml:space="preserve"> А. 2</w:t>
      </w:r>
      <w:r w:rsidRPr="00E81F86">
        <w:t xml:space="preserve"> этаж)</w:t>
      </w:r>
      <w:r>
        <w:t xml:space="preserve"> </w:t>
      </w:r>
      <w:r w:rsidRPr="00E81F86">
        <w:t>и в консолях рабочих мест инженера РСУ, инженера КИП, инженера ПАЗ (</w:t>
      </w:r>
      <w:r>
        <w:t xml:space="preserve">корп. 1520, </w:t>
      </w:r>
      <w:r w:rsidRPr="00561E1D">
        <w:t xml:space="preserve">помещении службы обслуживания </w:t>
      </w:r>
      <w:r w:rsidRPr="00E81F86">
        <w:t xml:space="preserve">завода </w:t>
      </w:r>
      <w:proofErr w:type="spellStart"/>
      <w:r>
        <w:t>Бисфенол</w:t>
      </w:r>
      <w:proofErr w:type="spellEnd"/>
      <w:r>
        <w:t xml:space="preserve"> А. 2</w:t>
      </w:r>
      <w:r w:rsidRPr="00E81F86">
        <w:t xml:space="preserve"> этаж). </w:t>
      </w:r>
    </w:p>
    <w:p w14:paraId="174B7C7C" w14:textId="77777777" w:rsidR="00A30809" w:rsidRDefault="00A30809" w:rsidP="005B5E43">
      <w:pPr>
        <w:pStyle w:val="af4"/>
      </w:pPr>
      <w:r w:rsidRPr="00491183">
        <w:t xml:space="preserve">Для удаленного подключения периферийных устройств к системным блокам станций </w:t>
      </w:r>
      <w:r>
        <w:t>о</w:t>
      </w:r>
      <w:r w:rsidRPr="00A37F85">
        <w:t xml:space="preserve">бъединение KVM устройств в единую сеть </w:t>
      </w:r>
      <w:r>
        <w:t>(</w:t>
      </w:r>
      <w:r w:rsidRPr="00491183">
        <w:t>схема IP KVM</w:t>
      </w:r>
      <w:r>
        <w:t>)</w:t>
      </w:r>
      <w:r w:rsidRPr="00491183">
        <w:t xml:space="preserve"> не применяется.</w:t>
      </w:r>
      <w:r>
        <w:t xml:space="preserve"> </w:t>
      </w:r>
    </w:p>
    <w:p w14:paraId="45F350A0" w14:textId="380294D9" w:rsidR="00A30809" w:rsidRPr="00DB15F4" w:rsidRDefault="00A30809" w:rsidP="005B5E43">
      <w:pPr>
        <w:pStyle w:val="af4"/>
      </w:pPr>
      <w:r>
        <w:t>Конфигурация ПО с</w:t>
      </w:r>
      <w:r w:rsidRPr="00CB66CC">
        <w:t xml:space="preserve">танции инженера РСУ </w:t>
      </w:r>
      <w:r>
        <w:t xml:space="preserve">представлена в </w:t>
      </w:r>
      <w:r>
        <w:fldChar w:fldCharType="begin"/>
      </w:r>
      <w:r>
        <w:instrText xml:space="preserve"> REF _Ref121171465 \h  \* MERGEFORMAT </w:instrText>
      </w:r>
      <w:r>
        <w:fldChar w:fldCharType="separate"/>
      </w:r>
      <w:r w:rsidR="00FA1295">
        <w:t>Таблиц</w:t>
      </w:r>
      <w:r w:rsidR="004758AF">
        <w:t>е</w:t>
      </w:r>
      <w:r w:rsidR="00FA1295">
        <w:t xml:space="preserve"> 5.16</w:t>
      </w:r>
      <w:r>
        <w:fldChar w:fldCharType="end"/>
      </w:r>
      <w:r>
        <w:t xml:space="preserve">, конфигурация утилиты </w:t>
      </w:r>
      <w:r w:rsidRPr="005B5E43">
        <w:t>IT</w:t>
      </w:r>
      <w:r w:rsidRPr="00A2624B">
        <w:t xml:space="preserve"> </w:t>
      </w:r>
      <w:proofErr w:type="spellStart"/>
      <w:r w:rsidRPr="005B5E43">
        <w:t>Security</w:t>
      </w:r>
      <w:proofErr w:type="spellEnd"/>
      <w:r w:rsidRPr="00A2624B">
        <w:t xml:space="preserve"> </w:t>
      </w:r>
      <w:proofErr w:type="spellStart"/>
      <w:r w:rsidRPr="005B5E43">
        <w:t>Tool</w:t>
      </w:r>
      <w:proofErr w:type="spellEnd"/>
      <w:r w:rsidRPr="00A2624B">
        <w:t xml:space="preserve"> </w:t>
      </w:r>
      <w:r>
        <w:t xml:space="preserve">представлена в </w:t>
      </w:r>
      <w:r>
        <w:fldChar w:fldCharType="begin"/>
      </w:r>
      <w:r>
        <w:instrText xml:space="preserve"> REF _Ref121171501 \h  \* MERGEFORMAT </w:instrText>
      </w:r>
      <w:r>
        <w:fldChar w:fldCharType="separate"/>
      </w:r>
      <w:r w:rsidR="00FA1295">
        <w:t>Таблиц</w:t>
      </w:r>
      <w:r w:rsidR="004758AF">
        <w:t>е</w:t>
      </w:r>
      <w:r w:rsidR="00FA1295">
        <w:t xml:space="preserve"> 5.17</w:t>
      </w:r>
      <w:r>
        <w:fldChar w:fldCharType="end"/>
      </w:r>
      <w:r>
        <w:t xml:space="preserve">, конфигурация сетевых параметров </w:t>
      </w:r>
      <w:r w:rsidRPr="00DB15F4">
        <w:t>адаптеров представлена в</w:t>
      </w:r>
      <w:r>
        <w:t xml:space="preserve"> </w:t>
      </w:r>
      <w:r>
        <w:fldChar w:fldCharType="begin"/>
      </w:r>
      <w:r>
        <w:instrText xml:space="preserve"> REF _Ref121171532 \h  \* MERGEFORMAT </w:instrText>
      </w:r>
      <w:r>
        <w:fldChar w:fldCharType="separate"/>
      </w:r>
      <w:r w:rsidR="00FA1295">
        <w:t>Таблиц</w:t>
      </w:r>
      <w:r w:rsidR="004758AF">
        <w:t>е</w:t>
      </w:r>
      <w:r w:rsidR="00FA1295">
        <w:t xml:space="preserve"> 5.18</w:t>
      </w:r>
      <w:r>
        <w:fldChar w:fldCharType="end"/>
      </w:r>
      <w:r w:rsidRPr="00DB15F4">
        <w:t>.</w:t>
      </w:r>
    </w:p>
    <w:p w14:paraId="2268F114" w14:textId="79C183F6" w:rsidR="00A30809" w:rsidRDefault="00A30809" w:rsidP="0050271C">
      <w:pPr>
        <w:pStyle w:val="af4"/>
        <w:ind w:firstLine="0"/>
      </w:pPr>
      <w:bookmarkStart w:id="2358" w:name="_Ref121171465"/>
      <w:r>
        <w:t xml:space="preserve">Таблица </w:t>
      </w:r>
      <w:fldSimple w:instr=" STYLEREF 1 \s ">
        <w:r w:rsidR="00FA1295">
          <w:rPr>
            <w:noProof/>
          </w:rPr>
          <w:t>5</w:t>
        </w:r>
      </w:fldSimple>
      <w:r>
        <w:t>.</w:t>
      </w:r>
      <w:fldSimple w:instr=" SEQ Таблица \* ARABIC \s 1 ">
        <w:r w:rsidR="00FA1295">
          <w:rPr>
            <w:noProof/>
          </w:rPr>
          <w:t>16</w:t>
        </w:r>
      </w:fldSimple>
      <w:bookmarkEnd w:id="2358"/>
      <w:r w:rsidRPr="00D478A0">
        <w:t xml:space="preserve"> Конфигурация ПО станции инженера РСУ (HIS0364)</w:t>
      </w:r>
    </w:p>
    <w:tbl>
      <w:tblPr>
        <w:tblW w:w="10205" w:type="dxa"/>
        <w:tblLook w:val="04A0" w:firstRow="1" w:lastRow="0" w:firstColumn="1" w:lastColumn="0" w:noHBand="0" w:noVBand="1"/>
      </w:tblPr>
      <w:tblGrid>
        <w:gridCol w:w="3402"/>
        <w:gridCol w:w="6803"/>
      </w:tblGrid>
      <w:tr w:rsidR="00A30809" w:rsidRPr="005A2A94" w14:paraId="2E127AE9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555C6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Product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847AD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Revision</w:t>
            </w:r>
          </w:p>
        </w:tc>
      </w:tr>
      <w:tr w:rsidR="00A30809" w:rsidRPr="00DB15F4" w14:paraId="27CC5666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0205ED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CENTUM VP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6AA214C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R6.08.00</w:t>
            </w:r>
          </w:p>
        </w:tc>
      </w:tr>
    </w:tbl>
    <w:p w14:paraId="3A3D7EEE" w14:textId="77777777" w:rsidR="004758AF" w:rsidRDefault="004758AF" w:rsidP="00A30809">
      <w:pPr>
        <w:pStyle w:val="affff8"/>
        <w:keepNext/>
      </w:pPr>
      <w:bookmarkStart w:id="2359" w:name="_Ref121171501"/>
    </w:p>
    <w:p w14:paraId="651B4F35" w14:textId="60DDDB93" w:rsidR="00A30809" w:rsidRPr="0050271C" w:rsidRDefault="00A30809" w:rsidP="00A30809">
      <w:pPr>
        <w:pStyle w:val="affff8"/>
        <w:keepNext/>
        <w:rPr>
          <w:rFonts w:ascii="Times New Roman" w:eastAsia="MS Mincho" w:hAnsi="Times New Roman"/>
          <w:iCs w:val="0"/>
          <w:szCs w:val="24"/>
          <w:lang w:eastAsia="ru-RU"/>
        </w:rPr>
      </w:pPr>
      <w:r w:rsidRPr="0050271C">
        <w:rPr>
          <w:rFonts w:ascii="Times New Roman" w:eastAsia="MS Mincho" w:hAnsi="Times New Roman"/>
          <w:iCs w:val="0"/>
          <w:szCs w:val="24"/>
          <w:lang w:eastAsia="ru-RU"/>
        </w:rPr>
        <w:t xml:space="preserve">Таблица </w: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begin"/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instrText xml:space="preserve"> STYLEREF 1 \s </w:instrTex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separate"/>
      </w:r>
      <w:r w:rsidR="00FA1295" w:rsidRPr="0050271C">
        <w:rPr>
          <w:rFonts w:ascii="Times New Roman" w:eastAsia="MS Mincho" w:hAnsi="Times New Roman"/>
          <w:iCs w:val="0"/>
          <w:szCs w:val="24"/>
          <w:lang w:eastAsia="ru-RU"/>
        </w:rPr>
        <w:t>5</w: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end"/>
      </w:r>
      <w:r w:rsidRPr="0050271C">
        <w:rPr>
          <w:rFonts w:ascii="Times New Roman" w:eastAsia="MS Mincho" w:hAnsi="Times New Roman"/>
          <w:iCs w:val="0"/>
          <w:szCs w:val="24"/>
          <w:lang w:eastAsia="ru-RU"/>
        </w:rPr>
        <w:t>.</w: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begin"/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instrText xml:space="preserve"> SEQ Таблица \* ARABIC \s 1 </w:instrTex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separate"/>
      </w:r>
      <w:r w:rsidR="00FA1295" w:rsidRPr="0050271C">
        <w:rPr>
          <w:rFonts w:ascii="Times New Roman" w:eastAsia="MS Mincho" w:hAnsi="Times New Roman"/>
          <w:iCs w:val="0"/>
          <w:szCs w:val="24"/>
          <w:lang w:eastAsia="ru-RU"/>
        </w:rPr>
        <w:t>17</w: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end"/>
      </w:r>
      <w:bookmarkEnd w:id="2359"/>
      <w:r w:rsidRPr="0050271C">
        <w:rPr>
          <w:rFonts w:ascii="Times New Roman" w:eastAsia="MS Mincho" w:hAnsi="Times New Roman"/>
          <w:iCs w:val="0"/>
          <w:szCs w:val="24"/>
          <w:lang w:eastAsia="ru-RU"/>
        </w:rPr>
        <w:t xml:space="preserve"> Конфигурация утилиты IT </w:t>
      </w:r>
      <w:proofErr w:type="spellStart"/>
      <w:r w:rsidRPr="0050271C">
        <w:rPr>
          <w:rFonts w:ascii="Times New Roman" w:eastAsia="MS Mincho" w:hAnsi="Times New Roman"/>
          <w:iCs w:val="0"/>
          <w:szCs w:val="24"/>
          <w:lang w:eastAsia="ru-RU"/>
        </w:rPr>
        <w:t>Security</w:t>
      </w:r>
      <w:proofErr w:type="spellEnd"/>
      <w:r w:rsidRPr="0050271C">
        <w:rPr>
          <w:rFonts w:ascii="Times New Roman" w:eastAsia="MS Mincho" w:hAnsi="Times New Roman"/>
          <w:iCs w:val="0"/>
          <w:szCs w:val="24"/>
          <w:lang w:eastAsia="ru-RU"/>
        </w:rPr>
        <w:t xml:space="preserve"> </w:t>
      </w:r>
      <w:proofErr w:type="spellStart"/>
      <w:r w:rsidRPr="0050271C">
        <w:rPr>
          <w:rFonts w:ascii="Times New Roman" w:eastAsia="MS Mincho" w:hAnsi="Times New Roman"/>
          <w:iCs w:val="0"/>
          <w:szCs w:val="24"/>
          <w:lang w:eastAsia="ru-RU"/>
        </w:rPr>
        <w:t>Tool</w:t>
      </w:r>
      <w:proofErr w:type="spellEnd"/>
      <w:r w:rsidRPr="0050271C">
        <w:rPr>
          <w:rFonts w:ascii="Times New Roman" w:eastAsia="MS Mincho" w:hAnsi="Times New Roman"/>
          <w:iCs w:val="0"/>
          <w:szCs w:val="24"/>
          <w:lang w:eastAsia="ru-RU"/>
        </w:rPr>
        <w:t xml:space="preserve"> станции инженера РСУ (HIS0364)</w:t>
      </w:r>
    </w:p>
    <w:tbl>
      <w:tblPr>
        <w:tblW w:w="10205" w:type="dxa"/>
        <w:tblLook w:val="04A0" w:firstRow="1" w:lastRow="0" w:firstColumn="1" w:lastColumn="0" w:noHBand="0" w:noVBand="1"/>
      </w:tblPr>
      <w:tblGrid>
        <w:gridCol w:w="3402"/>
        <w:gridCol w:w="6803"/>
      </w:tblGrid>
      <w:tr w:rsidR="00A30809" w:rsidRPr="005A2A94" w14:paraId="41CE1838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BAA162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IT security version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E137B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2.0</w:t>
            </w:r>
          </w:p>
        </w:tc>
      </w:tr>
      <w:tr w:rsidR="00A30809" w:rsidRPr="005A2A94" w14:paraId="26116A29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840193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Security model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53D2716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Standard</w:t>
            </w:r>
          </w:p>
        </w:tc>
      </w:tr>
      <w:tr w:rsidR="00A30809" w:rsidRPr="005A2A94" w14:paraId="11FB1C4C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226158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User management type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2FD1429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Standalone</w:t>
            </w:r>
          </w:p>
        </w:tc>
      </w:tr>
      <w:tr w:rsidR="00A30809" w:rsidRPr="005A2A94" w14:paraId="313FB141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795A50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Domain link status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8A8C92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Not linked</w:t>
            </w:r>
          </w:p>
        </w:tc>
      </w:tr>
      <w:tr w:rsidR="00A30809" w:rsidRPr="00DB15F4" w14:paraId="58F2A768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7FD9F6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Domain join status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AD999EC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Not joined</w:t>
            </w:r>
          </w:p>
        </w:tc>
      </w:tr>
    </w:tbl>
    <w:p w14:paraId="298741C6" w14:textId="77777777" w:rsidR="004758AF" w:rsidRDefault="004758AF" w:rsidP="0050271C">
      <w:pPr>
        <w:pStyle w:val="af4"/>
        <w:ind w:firstLine="0"/>
      </w:pPr>
      <w:bookmarkStart w:id="2360" w:name="_Ref121171532"/>
    </w:p>
    <w:p w14:paraId="700D3538" w14:textId="0B9335E5" w:rsidR="00A30809" w:rsidRDefault="00A30809" w:rsidP="0050271C">
      <w:pPr>
        <w:pStyle w:val="af4"/>
        <w:ind w:firstLine="0"/>
      </w:pPr>
      <w:r>
        <w:t xml:space="preserve">Таблица </w:t>
      </w:r>
      <w:fldSimple w:instr=" STYLEREF 1 \s ">
        <w:r w:rsidR="00FA1295">
          <w:rPr>
            <w:noProof/>
          </w:rPr>
          <w:t>5</w:t>
        </w:r>
      </w:fldSimple>
      <w:r>
        <w:t>.</w:t>
      </w:r>
      <w:fldSimple w:instr=" SEQ Таблица \* ARABIC \s 1 ">
        <w:r w:rsidR="00FA1295">
          <w:rPr>
            <w:noProof/>
          </w:rPr>
          <w:t>18</w:t>
        </w:r>
      </w:fldSimple>
      <w:bookmarkEnd w:id="2360"/>
      <w:r w:rsidRPr="00D478A0">
        <w:t xml:space="preserve"> Конфигурация сетевых параметров адаптеров станции инженера РСУ (HIS0364)</w:t>
      </w:r>
    </w:p>
    <w:tbl>
      <w:tblPr>
        <w:tblW w:w="102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02"/>
        <w:gridCol w:w="3402"/>
        <w:gridCol w:w="3402"/>
      </w:tblGrid>
      <w:tr w:rsidR="00A30809" w:rsidRPr="005930DC" w14:paraId="0B6E1565" w14:textId="77777777" w:rsidTr="005B5E43">
        <w:trPr>
          <w:cantSplit/>
          <w:trHeight w:val="300"/>
          <w:tblHeader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45BF8986" w14:textId="77777777" w:rsidR="00A30809" w:rsidRPr="005A2A94" w:rsidRDefault="00A30809" w:rsidP="005B5E43">
            <w:pPr>
              <w:pStyle w:val="aff0"/>
            </w:pPr>
            <w:r w:rsidRPr="005A2A94">
              <w:t>Port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600BADF9" w14:textId="77777777" w:rsidR="00A30809" w:rsidRPr="005930DC" w:rsidRDefault="00A30809" w:rsidP="005B5E43">
            <w:pPr>
              <w:pStyle w:val="aff0"/>
            </w:pPr>
            <w:r w:rsidRPr="005930DC">
              <w:t>Name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3B1E108F" w14:textId="77777777" w:rsidR="00A30809" w:rsidRPr="005930DC" w:rsidRDefault="00A30809" w:rsidP="005B5E43">
            <w:pPr>
              <w:pStyle w:val="aff0"/>
            </w:pPr>
            <w:r w:rsidRPr="005930DC">
              <w:t>IP</w:t>
            </w:r>
          </w:p>
        </w:tc>
      </w:tr>
      <w:tr w:rsidR="00A30809" w:rsidRPr="005930DC" w14:paraId="3AED14CE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</w:tcPr>
          <w:p w14:paraId="19377632" w14:textId="77777777" w:rsidR="00A30809" w:rsidRPr="005A2A94" w:rsidRDefault="00A30809" w:rsidP="005B5E43">
            <w:pPr>
              <w:pStyle w:val="aff0"/>
            </w:pPr>
            <w:r w:rsidRPr="005A2A94">
              <w:t>BUS1</w:t>
            </w:r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7FBE1FF8" w14:textId="77777777" w:rsidR="00A30809" w:rsidRPr="009C6B27" w:rsidRDefault="00A30809" w:rsidP="005B5E43">
            <w:pPr>
              <w:pStyle w:val="aff0"/>
            </w:pPr>
            <w:proofErr w:type="spellStart"/>
            <w:r w:rsidRPr="009C6B27">
              <w:t>Vnet</w:t>
            </w:r>
            <w:proofErr w:type="spellEnd"/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3BDD7C0F" w14:textId="77777777" w:rsidR="00A30809" w:rsidRPr="009C6B27" w:rsidRDefault="00A30809" w:rsidP="005B5E43">
            <w:pPr>
              <w:pStyle w:val="aff0"/>
            </w:pPr>
            <w:r w:rsidRPr="009C6B27">
              <w:t>169.254.68.117</w:t>
            </w:r>
          </w:p>
        </w:tc>
      </w:tr>
      <w:tr w:rsidR="00A30809" w:rsidRPr="005930DC" w14:paraId="31F770EF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</w:tcPr>
          <w:p w14:paraId="3443F602" w14:textId="77777777" w:rsidR="00A30809" w:rsidRPr="005A2A94" w:rsidRDefault="00A30809" w:rsidP="005B5E43">
            <w:pPr>
              <w:pStyle w:val="aff0"/>
            </w:pPr>
            <w:r w:rsidRPr="005A2A94">
              <w:t>BUS2</w:t>
            </w:r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2E417608" w14:textId="77777777" w:rsidR="00A30809" w:rsidRPr="005B5E43" w:rsidRDefault="00A30809" w:rsidP="005B5E43">
            <w:pPr>
              <w:pStyle w:val="aff0"/>
              <w:rPr>
                <w:lang w:val="ru-RU"/>
              </w:rPr>
            </w:pPr>
            <w:r w:rsidRPr="005B5E43">
              <w:rPr>
                <w:rStyle w:val="affe"/>
                <w:lang w:val="ru-RU"/>
              </w:rPr>
              <w:t xml:space="preserve">Отсутствует драйвер шины </w:t>
            </w:r>
            <w:proofErr w:type="spellStart"/>
            <w:r>
              <w:rPr>
                <w:rStyle w:val="affe"/>
              </w:rPr>
              <w:t>VnetIP</w:t>
            </w:r>
            <w:proofErr w:type="spellEnd"/>
            <w:r w:rsidRPr="005B5E43">
              <w:rPr>
                <w:rStyle w:val="affe"/>
                <w:lang w:val="ru-RU"/>
              </w:rPr>
              <w:t xml:space="preserve"> </w:t>
            </w:r>
            <w:r>
              <w:rPr>
                <w:rStyle w:val="affe"/>
              </w:rPr>
              <w:t>Open</w:t>
            </w:r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2059D970" w14:textId="77777777" w:rsidR="00A30809" w:rsidRPr="005B5E43" w:rsidRDefault="00A30809" w:rsidP="005B5E43">
            <w:pPr>
              <w:pStyle w:val="aff0"/>
              <w:rPr>
                <w:lang w:val="ru-RU"/>
              </w:rPr>
            </w:pPr>
            <w:r w:rsidRPr="005B5E43">
              <w:rPr>
                <w:rStyle w:val="affe"/>
                <w:lang w:val="ru-RU"/>
              </w:rPr>
              <w:t xml:space="preserve">Отсутствует драйвер шины </w:t>
            </w:r>
            <w:proofErr w:type="spellStart"/>
            <w:r>
              <w:rPr>
                <w:rStyle w:val="affe"/>
              </w:rPr>
              <w:t>VnetIP</w:t>
            </w:r>
            <w:proofErr w:type="spellEnd"/>
            <w:r w:rsidRPr="005B5E43">
              <w:rPr>
                <w:rStyle w:val="affe"/>
                <w:lang w:val="ru-RU"/>
              </w:rPr>
              <w:t xml:space="preserve"> </w:t>
            </w:r>
            <w:r>
              <w:rPr>
                <w:rStyle w:val="affe"/>
              </w:rPr>
              <w:t>Open</w:t>
            </w:r>
          </w:p>
        </w:tc>
      </w:tr>
      <w:tr w:rsidR="00A30809" w:rsidRPr="009C6B27" w14:paraId="118D0C51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7CB45318" w14:textId="77777777" w:rsidR="00A30809" w:rsidRPr="005A2A94" w:rsidRDefault="00A30809" w:rsidP="005B5E43">
            <w:pPr>
              <w:pStyle w:val="aff0"/>
            </w:pPr>
            <w:r w:rsidRPr="005A2A94">
              <w:t>Eth1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2CE4AA7E" w14:textId="77777777" w:rsidR="00A30809" w:rsidRPr="009C6B27" w:rsidRDefault="00A30809" w:rsidP="005B5E43">
            <w:pPr>
              <w:pStyle w:val="aff0"/>
            </w:pPr>
            <w:r w:rsidRPr="009C6B27">
              <w:t>PIN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5B6D7778" w14:textId="77777777" w:rsidR="00A30809" w:rsidRPr="009C6B27" w:rsidRDefault="00A30809" w:rsidP="005B5E43">
            <w:pPr>
              <w:pStyle w:val="aff0"/>
            </w:pPr>
            <w:r w:rsidRPr="009C6B27">
              <w:t>172.17.3.64</w:t>
            </w:r>
          </w:p>
        </w:tc>
      </w:tr>
      <w:tr w:rsidR="00A30809" w:rsidRPr="009C6B27" w14:paraId="76F2DCD6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6B1E2B1B" w14:textId="77777777" w:rsidR="00A30809" w:rsidRPr="005A2A94" w:rsidRDefault="00A30809" w:rsidP="005B5E43">
            <w:pPr>
              <w:pStyle w:val="aff0"/>
            </w:pPr>
            <w:r w:rsidRPr="005A2A94">
              <w:t>Eth2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7F68A709" w14:textId="77777777" w:rsidR="00A30809" w:rsidRPr="009C6B27" w:rsidRDefault="00A30809" w:rsidP="005B5E43">
            <w:pPr>
              <w:pStyle w:val="aff0"/>
            </w:pPr>
            <w:proofErr w:type="spellStart"/>
            <w:r w:rsidRPr="009C6B27">
              <w:t>не</w:t>
            </w:r>
            <w:proofErr w:type="spellEnd"/>
            <w:r w:rsidRPr="009C6B27">
              <w:t xml:space="preserve"> </w:t>
            </w:r>
            <w:proofErr w:type="spellStart"/>
            <w:r w:rsidRPr="009C6B27">
              <w:t>используется</w:t>
            </w:r>
            <w:proofErr w:type="spellEnd"/>
          </w:p>
        </w:tc>
        <w:tc>
          <w:tcPr>
            <w:tcW w:w="3402" w:type="dxa"/>
            <w:shd w:val="clear" w:color="auto" w:fill="auto"/>
            <w:vAlign w:val="center"/>
          </w:tcPr>
          <w:p w14:paraId="6CDD0AC3" w14:textId="77777777" w:rsidR="00A30809" w:rsidRPr="009C6B27" w:rsidRDefault="00A30809" w:rsidP="005B5E43">
            <w:pPr>
              <w:pStyle w:val="aff0"/>
            </w:pPr>
            <w:r w:rsidRPr="009C6B27">
              <w:t>-</w:t>
            </w:r>
          </w:p>
        </w:tc>
      </w:tr>
      <w:tr w:rsidR="00A30809" w:rsidRPr="009C6B27" w14:paraId="72417AA0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</w:tcPr>
          <w:p w14:paraId="5E0F03A3" w14:textId="77777777" w:rsidR="00A30809" w:rsidRPr="005A2A94" w:rsidRDefault="00A30809" w:rsidP="005B5E43">
            <w:pPr>
              <w:pStyle w:val="aff0"/>
            </w:pPr>
            <w:r w:rsidRPr="005A2A94">
              <w:lastRenderedPageBreak/>
              <w:t>Eth3</w:t>
            </w:r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010B74D6" w14:textId="77777777" w:rsidR="00A30809" w:rsidRPr="009C6B27" w:rsidRDefault="00A30809" w:rsidP="005B5E43">
            <w:pPr>
              <w:pStyle w:val="aff0"/>
            </w:pPr>
            <w:proofErr w:type="spellStart"/>
            <w:r w:rsidRPr="009C6B27">
              <w:t>не</w:t>
            </w:r>
            <w:proofErr w:type="spellEnd"/>
            <w:r w:rsidRPr="009C6B27">
              <w:t xml:space="preserve"> </w:t>
            </w:r>
            <w:proofErr w:type="spellStart"/>
            <w:r w:rsidRPr="009C6B27">
              <w:t>используется</w:t>
            </w:r>
            <w:proofErr w:type="spellEnd"/>
          </w:p>
        </w:tc>
        <w:tc>
          <w:tcPr>
            <w:tcW w:w="3402" w:type="dxa"/>
            <w:shd w:val="clear" w:color="auto" w:fill="auto"/>
            <w:vAlign w:val="center"/>
          </w:tcPr>
          <w:p w14:paraId="2F8DE972" w14:textId="77777777" w:rsidR="00A30809" w:rsidRPr="009C6B27" w:rsidRDefault="00A30809" w:rsidP="005B5E43">
            <w:pPr>
              <w:pStyle w:val="aff0"/>
            </w:pPr>
            <w:r w:rsidRPr="009C6B27">
              <w:t>-</w:t>
            </w:r>
          </w:p>
        </w:tc>
      </w:tr>
      <w:tr w:rsidR="00A30809" w:rsidRPr="009C6B27" w14:paraId="21AA12A4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550A4B04" w14:textId="77777777" w:rsidR="00A30809" w:rsidRPr="005A2A94" w:rsidRDefault="00A30809" w:rsidP="005B5E43">
            <w:pPr>
              <w:pStyle w:val="aff0"/>
            </w:pPr>
            <w:r w:rsidRPr="005A2A94">
              <w:t>Eth4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06ECB67E" w14:textId="77777777" w:rsidR="00A30809" w:rsidRPr="009C6B27" w:rsidRDefault="00A30809" w:rsidP="005B5E43">
            <w:pPr>
              <w:pStyle w:val="aff0"/>
            </w:pPr>
            <w:proofErr w:type="spellStart"/>
            <w:r w:rsidRPr="009C6B27">
              <w:t>не</w:t>
            </w:r>
            <w:proofErr w:type="spellEnd"/>
            <w:r w:rsidRPr="009C6B27">
              <w:t xml:space="preserve"> </w:t>
            </w:r>
            <w:proofErr w:type="spellStart"/>
            <w:r w:rsidRPr="009C6B27">
              <w:t>используется</w:t>
            </w:r>
            <w:proofErr w:type="spellEnd"/>
          </w:p>
        </w:tc>
        <w:tc>
          <w:tcPr>
            <w:tcW w:w="3402" w:type="dxa"/>
            <w:shd w:val="clear" w:color="auto" w:fill="auto"/>
            <w:vAlign w:val="center"/>
          </w:tcPr>
          <w:p w14:paraId="4221B1AD" w14:textId="77777777" w:rsidR="00A30809" w:rsidRPr="009C6B27" w:rsidRDefault="00A30809" w:rsidP="005B5E43">
            <w:pPr>
              <w:pStyle w:val="aff0"/>
            </w:pPr>
            <w:r w:rsidRPr="009C6B27">
              <w:t>-</w:t>
            </w:r>
          </w:p>
        </w:tc>
      </w:tr>
    </w:tbl>
    <w:p w14:paraId="0B078CD3" w14:textId="77777777" w:rsidR="004758AF" w:rsidRDefault="004758AF" w:rsidP="005B5E43">
      <w:pPr>
        <w:pStyle w:val="af4"/>
      </w:pPr>
    </w:p>
    <w:p w14:paraId="1499DA6C" w14:textId="03085BDC" w:rsidR="00A30809" w:rsidRDefault="00A30809" w:rsidP="005B5E43">
      <w:pPr>
        <w:pStyle w:val="af4"/>
      </w:pPr>
      <w:r>
        <w:t xml:space="preserve">Загрузка контроллеров РСУ представлена в </w:t>
      </w:r>
      <w:r>
        <w:fldChar w:fldCharType="begin"/>
      </w:r>
      <w:r>
        <w:instrText xml:space="preserve"> REF _Ref121171573 \h  \* MERGEFORMAT </w:instrText>
      </w:r>
      <w:r>
        <w:fldChar w:fldCharType="separate"/>
      </w:r>
      <w:r w:rsidR="00FA1295">
        <w:t>Таблиц</w:t>
      </w:r>
      <w:r w:rsidR="00225A30">
        <w:t>е</w:t>
      </w:r>
      <w:r w:rsidR="00FA1295">
        <w:t xml:space="preserve"> 5.19</w:t>
      </w:r>
      <w:r>
        <w:fldChar w:fldCharType="end"/>
      </w:r>
    </w:p>
    <w:p w14:paraId="6D5D2797" w14:textId="44498054" w:rsidR="00A30809" w:rsidRDefault="00A30809" w:rsidP="0050271C">
      <w:pPr>
        <w:pStyle w:val="af4"/>
        <w:ind w:firstLine="0"/>
      </w:pPr>
      <w:bookmarkStart w:id="2361" w:name="_Ref121171573"/>
      <w:r>
        <w:t xml:space="preserve">Таблица </w:t>
      </w:r>
      <w:fldSimple w:instr=" STYLEREF 1 \s ">
        <w:r w:rsidR="00FA1295">
          <w:rPr>
            <w:noProof/>
          </w:rPr>
          <w:t>5</w:t>
        </w:r>
      </w:fldSimple>
      <w:r>
        <w:t>.</w:t>
      </w:r>
      <w:fldSimple w:instr=" SEQ Таблица \* ARABIC \s 1 ">
        <w:r w:rsidR="00FA1295">
          <w:rPr>
            <w:noProof/>
          </w:rPr>
          <w:t>19</w:t>
        </w:r>
      </w:fldSimple>
      <w:bookmarkEnd w:id="2361"/>
      <w:r w:rsidRPr="00D478A0">
        <w:t xml:space="preserve"> Загрузка контроллеров РСУ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497"/>
        <w:gridCol w:w="1530"/>
        <w:gridCol w:w="1451"/>
        <w:gridCol w:w="2846"/>
        <w:gridCol w:w="1310"/>
        <w:gridCol w:w="1277"/>
      </w:tblGrid>
      <w:tr w:rsidR="00A30809" w:rsidRPr="00E0766D" w14:paraId="57879776" w14:textId="77777777" w:rsidTr="005B5E43">
        <w:trPr>
          <w:cantSplit/>
          <w:trHeight w:val="300"/>
          <w:tblHeader/>
        </w:trPr>
        <w:tc>
          <w:tcPr>
            <w:tcW w:w="75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4BB33" w14:textId="77777777" w:rsidR="00A30809" w:rsidRPr="009C6B27" w:rsidRDefault="00A30809" w:rsidP="005B5E43">
            <w:pPr>
              <w:pStyle w:val="aff0"/>
            </w:pPr>
            <w:r w:rsidRPr="009C6B27">
              <w:t>Station</w:t>
            </w:r>
          </w:p>
        </w:tc>
        <w:tc>
          <w:tcPr>
            <w:tcW w:w="772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E6A5E" w14:textId="77777777" w:rsidR="00A30809" w:rsidRPr="00E0766D" w:rsidRDefault="00A30809" w:rsidP="005B5E43">
            <w:pPr>
              <w:pStyle w:val="aff0"/>
            </w:pPr>
            <w:r w:rsidRPr="00E0766D">
              <w:t>Type</w:t>
            </w:r>
          </w:p>
        </w:tc>
        <w:tc>
          <w:tcPr>
            <w:tcW w:w="732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5385FF" w14:textId="77777777" w:rsidR="00A30809" w:rsidRPr="00E0766D" w:rsidRDefault="00A30809" w:rsidP="005B5E43">
            <w:pPr>
              <w:pStyle w:val="aff0"/>
            </w:pPr>
            <w:r w:rsidRPr="00E0766D">
              <w:t>Revision</w:t>
            </w:r>
          </w:p>
        </w:tc>
        <w:tc>
          <w:tcPr>
            <w:tcW w:w="143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84634" w14:textId="77777777" w:rsidR="00A30809" w:rsidRPr="00E0766D" w:rsidRDefault="00A30809" w:rsidP="005B5E43">
            <w:pPr>
              <w:pStyle w:val="aff0"/>
            </w:pPr>
            <w:r w:rsidRPr="00E0766D">
              <w:t>CPU Idle Time (sec)</w:t>
            </w:r>
          </w:p>
        </w:tc>
        <w:tc>
          <w:tcPr>
            <w:tcW w:w="1305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A0612" w14:textId="77777777" w:rsidR="00A30809" w:rsidRPr="00E0766D" w:rsidRDefault="00A30809" w:rsidP="005B5E43">
            <w:pPr>
              <w:pStyle w:val="aff0"/>
            </w:pPr>
            <w:r w:rsidRPr="00E0766D">
              <w:t>Comm Load</w:t>
            </w:r>
          </w:p>
        </w:tc>
      </w:tr>
      <w:tr w:rsidR="00A30809" w:rsidRPr="00E0766D" w14:paraId="0826409B" w14:textId="77777777" w:rsidTr="005B5E43">
        <w:trPr>
          <w:cantSplit/>
          <w:trHeight w:val="300"/>
          <w:tblHeader/>
        </w:trPr>
        <w:tc>
          <w:tcPr>
            <w:tcW w:w="75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CA692E" w14:textId="77777777" w:rsidR="00A30809" w:rsidRPr="009C6B27" w:rsidRDefault="00A30809" w:rsidP="005B5E43">
            <w:pPr>
              <w:pStyle w:val="aff0"/>
            </w:pPr>
          </w:p>
        </w:tc>
        <w:tc>
          <w:tcPr>
            <w:tcW w:w="77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31BEFB" w14:textId="77777777" w:rsidR="00A30809" w:rsidRPr="00E0766D" w:rsidRDefault="00A30809" w:rsidP="005B5E43">
            <w:pPr>
              <w:pStyle w:val="aff0"/>
            </w:pPr>
          </w:p>
        </w:tc>
        <w:tc>
          <w:tcPr>
            <w:tcW w:w="73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78A902" w14:textId="77777777" w:rsidR="00A30809" w:rsidRPr="00E0766D" w:rsidRDefault="00A30809" w:rsidP="005B5E43">
            <w:pPr>
              <w:pStyle w:val="aff0"/>
            </w:pPr>
          </w:p>
        </w:tc>
        <w:tc>
          <w:tcPr>
            <w:tcW w:w="143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F87517" w14:textId="77777777" w:rsidR="00A30809" w:rsidRPr="00E0766D" w:rsidRDefault="00A30809" w:rsidP="005B5E43">
            <w:pPr>
              <w:pStyle w:val="aff0"/>
            </w:pPr>
          </w:p>
        </w:tc>
        <w:tc>
          <w:tcPr>
            <w:tcW w:w="6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0B226" w14:textId="77777777" w:rsidR="00A30809" w:rsidRPr="00E0766D" w:rsidRDefault="00A30809" w:rsidP="005B5E43">
            <w:pPr>
              <w:pStyle w:val="aff0"/>
            </w:pPr>
            <w:r w:rsidRPr="00E0766D">
              <w:t>Ave (%)</w:t>
            </w:r>
          </w:p>
        </w:tc>
        <w:tc>
          <w:tcPr>
            <w:tcW w:w="6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F1785" w14:textId="77777777" w:rsidR="00A30809" w:rsidRPr="00E0766D" w:rsidRDefault="00A30809" w:rsidP="005B5E43">
            <w:pPr>
              <w:pStyle w:val="aff0"/>
            </w:pPr>
            <w:r w:rsidRPr="00E0766D">
              <w:t>Cur (%)</w:t>
            </w:r>
          </w:p>
        </w:tc>
      </w:tr>
      <w:tr w:rsidR="00A30809" w:rsidRPr="0072344E" w14:paraId="00FADE79" w14:textId="77777777" w:rsidTr="005B5E43">
        <w:trPr>
          <w:cantSplit/>
          <w:trHeight w:val="300"/>
        </w:trPr>
        <w:tc>
          <w:tcPr>
            <w:tcW w:w="75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93461" w14:textId="77777777" w:rsidR="00A30809" w:rsidRPr="0072344E" w:rsidRDefault="00A30809" w:rsidP="005B5E43">
            <w:pPr>
              <w:pStyle w:val="aff0"/>
            </w:pPr>
            <w:r w:rsidRPr="0072344E">
              <w:t>FCS0301</w:t>
            </w:r>
          </w:p>
        </w:tc>
        <w:tc>
          <w:tcPr>
            <w:tcW w:w="7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AB3E50" w14:textId="77777777" w:rsidR="00A30809" w:rsidRPr="0072344E" w:rsidRDefault="00A30809" w:rsidP="005B5E43">
            <w:pPr>
              <w:pStyle w:val="aff0"/>
            </w:pPr>
            <w:r w:rsidRPr="0072344E">
              <w:t>AFV30D</w:t>
            </w:r>
          </w:p>
        </w:tc>
        <w:tc>
          <w:tcPr>
            <w:tcW w:w="7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824B12" w14:textId="77777777" w:rsidR="00A30809" w:rsidRPr="0072344E" w:rsidRDefault="00A30809" w:rsidP="005B5E43">
            <w:pPr>
              <w:pStyle w:val="aff0"/>
            </w:pPr>
            <w:r w:rsidRPr="0072344E">
              <w:t>R6.08.00</w:t>
            </w:r>
          </w:p>
        </w:tc>
        <w:tc>
          <w:tcPr>
            <w:tcW w:w="14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6BA60" w14:textId="77777777" w:rsidR="00A30809" w:rsidRPr="0072344E" w:rsidRDefault="00A30809" w:rsidP="005B5E43">
            <w:pPr>
              <w:pStyle w:val="aff0"/>
            </w:pPr>
            <w:r w:rsidRPr="0072344E">
              <w:t>51</w:t>
            </w:r>
          </w:p>
        </w:tc>
        <w:tc>
          <w:tcPr>
            <w:tcW w:w="6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89745" w14:textId="77777777" w:rsidR="00A30809" w:rsidRPr="0072344E" w:rsidRDefault="00A30809" w:rsidP="005B5E43">
            <w:pPr>
              <w:pStyle w:val="aff0"/>
            </w:pPr>
            <w:r w:rsidRPr="0072344E">
              <w:t>3</w:t>
            </w:r>
          </w:p>
        </w:tc>
        <w:tc>
          <w:tcPr>
            <w:tcW w:w="6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FF3DB" w14:textId="77777777" w:rsidR="00A30809" w:rsidRPr="0072344E" w:rsidRDefault="00A30809" w:rsidP="005B5E43">
            <w:pPr>
              <w:pStyle w:val="aff0"/>
            </w:pPr>
            <w:r w:rsidRPr="0072344E">
              <w:t>3</w:t>
            </w:r>
          </w:p>
        </w:tc>
      </w:tr>
      <w:tr w:rsidR="00A30809" w:rsidRPr="0072344E" w14:paraId="637AFF5E" w14:textId="77777777" w:rsidTr="005B5E43">
        <w:trPr>
          <w:cantSplit/>
          <w:trHeight w:val="300"/>
        </w:trPr>
        <w:tc>
          <w:tcPr>
            <w:tcW w:w="75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56721" w14:textId="77777777" w:rsidR="00A30809" w:rsidRPr="0072344E" w:rsidRDefault="00A30809" w:rsidP="005B5E43">
            <w:pPr>
              <w:pStyle w:val="aff0"/>
            </w:pPr>
            <w:r w:rsidRPr="0072344E">
              <w:t>FCS0302</w:t>
            </w:r>
          </w:p>
        </w:tc>
        <w:tc>
          <w:tcPr>
            <w:tcW w:w="7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C2260C" w14:textId="77777777" w:rsidR="00A30809" w:rsidRPr="0072344E" w:rsidRDefault="00A30809" w:rsidP="005B5E43">
            <w:pPr>
              <w:pStyle w:val="aff0"/>
            </w:pPr>
            <w:r w:rsidRPr="0072344E">
              <w:t>AFV30D</w:t>
            </w:r>
          </w:p>
        </w:tc>
        <w:tc>
          <w:tcPr>
            <w:tcW w:w="7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D3A5D29" w14:textId="77777777" w:rsidR="00A30809" w:rsidRPr="0072344E" w:rsidRDefault="00A30809" w:rsidP="005B5E43">
            <w:pPr>
              <w:pStyle w:val="aff0"/>
            </w:pPr>
            <w:r w:rsidRPr="0072344E">
              <w:t>R6.08.00</w:t>
            </w:r>
          </w:p>
        </w:tc>
        <w:tc>
          <w:tcPr>
            <w:tcW w:w="14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14B1F8" w14:textId="77777777" w:rsidR="00A30809" w:rsidRPr="0072344E" w:rsidRDefault="00A30809" w:rsidP="005B5E43">
            <w:pPr>
              <w:pStyle w:val="aff0"/>
            </w:pPr>
            <w:r w:rsidRPr="0072344E">
              <w:t>48</w:t>
            </w:r>
          </w:p>
        </w:tc>
        <w:tc>
          <w:tcPr>
            <w:tcW w:w="6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FC3E8A" w14:textId="77777777" w:rsidR="00A30809" w:rsidRPr="0072344E" w:rsidRDefault="00A30809" w:rsidP="005B5E43">
            <w:pPr>
              <w:pStyle w:val="aff0"/>
            </w:pPr>
            <w:r w:rsidRPr="0072344E">
              <w:t>4</w:t>
            </w:r>
          </w:p>
        </w:tc>
        <w:tc>
          <w:tcPr>
            <w:tcW w:w="6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6F8023F" w14:textId="77777777" w:rsidR="00A30809" w:rsidRPr="0072344E" w:rsidRDefault="00A30809" w:rsidP="005B5E43">
            <w:pPr>
              <w:pStyle w:val="aff0"/>
            </w:pPr>
            <w:r w:rsidRPr="0072344E">
              <w:t>4</w:t>
            </w:r>
          </w:p>
        </w:tc>
      </w:tr>
      <w:tr w:rsidR="00A30809" w:rsidRPr="0072344E" w14:paraId="6653E1B5" w14:textId="77777777" w:rsidTr="005B5E43">
        <w:trPr>
          <w:cantSplit/>
          <w:trHeight w:val="300"/>
        </w:trPr>
        <w:tc>
          <w:tcPr>
            <w:tcW w:w="75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39E75" w14:textId="77777777" w:rsidR="00A30809" w:rsidRPr="0072344E" w:rsidRDefault="00A30809" w:rsidP="005B5E43">
            <w:pPr>
              <w:pStyle w:val="aff0"/>
            </w:pPr>
            <w:r w:rsidRPr="0072344E">
              <w:t>FCS0303</w:t>
            </w:r>
          </w:p>
        </w:tc>
        <w:tc>
          <w:tcPr>
            <w:tcW w:w="7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0291CC" w14:textId="77777777" w:rsidR="00A30809" w:rsidRPr="0072344E" w:rsidRDefault="00A30809" w:rsidP="005B5E43">
            <w:pPr>
              <w:pStyle w:val="aff0"/>
            </w:pPr>
            <w:r w:rsidRPr="0072344E">
              <w:t>AFV30D</w:t>
            </w:r>
          </w:p>
        </w:tc>
        <w:tc>
          <w:tcPr>
            <w:tcW w:w="7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A007CB" w14:textId="77777777" w:rsidR="00A30809" w:rsidRPr="0072344E" w:rsidRDefault="00A30809" w:rsidP="005B5E43">
            <w:pPr>
              <w:pStyle w:val="aff0"/>
            </w:pPr>
            <w:r w:rsidRPr="0072344E">
              <w:t>R6.08.00</w:t>
            </w:r>
          </w:p>
        </w:tc>
        <w:tc>
          <w:tcPr>
            <w:tcW w:w="14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F57BD12" w14:textId="77777777" w:rsidR="00A30809" w:rsidRPr="0072344E" w:rsidRDefault="00A30809" w:rsidP="005B5E43">
            <w:pPr>
              <w:pStyle w:val="aff0"/>
            </w:pPr>
            <w:r w:rsidRPr="0072344E">
              <w:t>52</w:t>
            </w:r>
          </w:p>
        </w:tc>
        <w:tc>
          <w:tcPr>
            <w:tcW w:w="6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3FD0DDB" w14:textId="77777777" w:rsidR="00A30809" w:rsidRPr="0072344E" w:rsidRDefault="00A30809" w:rsidP="005B5E43">
            <w:pPr>
              <w:pStyle w:val="aff0"/>
            </w:pPr>
            <w:r w:rsidRPr="0072344E">
              <w:t>3</w:t>
            </w:r>
          </w:p>
        </w:tc>
        <w:tc>
          <w:tcPr>
            <w:tcW w:w="6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095022" w14:textId="77777777" w:rsidR="00A30809" w:rsidRPr="0072344E" w:rsidRDefault="00A30809" w:rsidP="005B5E43">
            <w:pPr>
              <w:pStyle w:val="aff0"/>
            </w:pPr>
            <w:r w:rsidRPr="0072344E">
              <w:t>3</w:t>
            </w:r>
          </w:p>
        </w:tc>
      </w:tr>
    </w:tbl>
    <w:p w14:paraId="71DC7D2E" w14:textId="77777777" w:rsidR="00225A30" w:rsidRDefault="00225A30" w:rsidP="005B5E43">
      <w:pPr>
        <w:pStyle w:val="af4"/>
      </w:pPr>
    </w:p>
    <w:p w14:paraId="3B06CB89" w14:textId="3415C9C1" w:rsidR="00A30809" w:rsidRDefault="00A30809" w:rsidP="005B5E43">
      <w:pPr>
        <w:pStyle w:val="af4"/>
      </w:pPr>
      <w:r w:rsidRPr="00264420">
        <w:t>Загрузка функциональных блоков контролл</w:t>
      </w:r>
      <w:r>
        <w:t xml:space="preserve">еров РСУ представлена в </w:t>
      </w:r>
      <w:r>
        <w:fldChar w:fldCharType="begin"/>
      </w:r>
      <w:r>
        <w:instrText xml:space="preserve"> REF _Ref121171607 \h  \* MERGEFORMAT </w:instrText>
      </w:r>
      <w:r>
        <w:fldChar w:fldCharType="separate"/>
      </w:r>
      <w:r w:rsidR="00FA1295">
        <w:t>Таблиц</w:t>
      </w:r>
      <w:r w:rsidR="00225A30">
        <w:t>е</w:t>
      </w:r>
      <w:r w:rsidR="00FA1295">
        <w:t xml:space="preserve"> 5.20</w:t>
      </w:r>
      <w:r>
        <w:fldChar w:fldCharType="end"/>
      </w:r>
      <w:r w:rsidRPr="00264420">
        <w:t>.</w:t>
      </w:r>
    </w:p>
    <w:p w14:paraId="0EBB22C9" w14:textId="14582E70" w:rsidR="00A30809" w:rsidRDefault="00A30809" w:rsidP="0050271C">
      <w:pPr>
        <w:pStyle w:val="af4"/>
        <w:ind w:firstLine="0"/>
      </w:pPr>
      <w:bookmarkStart w:id="2362" w:name="_Ref121171607"/>
      <w:r>
        <w:t xml:space="preserve">Таблица </w:t>
      </w:r>
      <w:fldSimple w:instr=" STYLEREF 1 \s ">
        <w:r w:rsidR="00FA1295">
          <w:rPr>
            <w:noProof/>
          </w:rPr>
          <w:t>5</w:t>
        </w:r>
      </w:fldSimple>
      <w:r>
        <w:t>.</w:t>
      </w:r>
      <w:fldSimple w:instr=" SEQ Таблица \* ARABIC \s 1 ">
        <w:r w:rsidR="00FA1295">
          <w:rPr>
            <w:noProof/>
          </w:rPr>
          <w:t>20</w:t>
        </w:r>
      </w:fldSimple>
      <w:bookmarkEnd w:id="2362"/>
      <w:r w:rsidRPr="00D478A0">
        <w:t xml:space="preserve"> Загрузка функциональных блоков контроллеров РСУ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89"/>
        <w:gridCol w:w="1945"/>
        <w:gridCol w:w="1925"/>
        <w:gridCol w:w="1929"/>
        <w:gridCol w:w="1923"/>
      </w:tblGrid>
      <w:tr w:rsidR="00A30809" w:rsidRPr="009C6B27" w14:paraId="662C2995" w14:textId="77777777" w:rsidTr="005B5E43">
        <w:trPr>
          <w:trHeight w:val="300"/>
          <w:tblHeader/>
        </w:trPr>
        <w:tc>
          <w:tcPr>
            <w:tcW w:w="2086" w:type="pct"/>
            <w:gridSpan w:val="2"/>
            <w:shd w:val="clear" w:color="auto" w:fill="auto"/>
            <w:vAlign w:val="center"/>
          </w:tcPr>
          <w:p w14:paraId="3C322E98" w14:textId="77777777" w:rsidR="00A30809" w:rsidRPr="009C6B27" w:rsidRDefault="00A30809" w:rsidP="005B5E43">
            <w:pPr>
              <w:pStyle w:val="aff0"/>
            </w:pPr>
            <w:proofErr w:type="spellStart"/>
            <w:r w:rsidRPr="009C6B27">
              <w:t>Stantion</w:t>
            </w:r>
            <w:proofErr w:type="spellEnd"/>
            <w:r w:rsidRPr="009C6B27">
              <w:t xml:space="preserve"> Name</w:t>
            </w:r>
          </w:p>
        </w:tc>
        <w:tc>
          <w:tcPr>
            <w:tcW w:w="971" w:type="pct"/>
            <w:shd w:val="clear" w:color="auto" w:fill="auto"/>
            <w:noWrap/>
            <w:vAlign w:val="center"/>
          </w:tcPr>
          <w:p w14:paraId="6C32522F" w14:textId="77777777" w:rsidR="00A30809" w:rsidRPr="0024629A" w:rsidRDefault="00A30809" w:rsidP="005B5E43">
            <w:pPr>
              <w:pStyle w:val="aff0"/>
            </w:pPr>
            <w:r w:rsidRPr="0024629A">
              <w:t>FCS0301</w:t>
            </w:r>
          </w:p>
        </w:tc>
        <w:tc>
          <w:tcPr>
            <w:tcW w:w="973" w:type="pct"/>
            <w:shd w:val="clear" w:color="auto" w:fill="auto"/>
            <w:noWrap/>
            <w:vAlign w:val="center"/>
          </w:tcPr>
          <w:p w14:paraId="6187D487" w14:textId="77777777" w:rsidR="00A30809" w:rsidRPr="0024629A" w:rsidRDefault="00A30809" w:rsidP="005B5E43">
            <w:pPr>
              <w:pStyle w:val="aff0"/>
            </w:pPr>
            <w:r w:rsidRPr="0024629A">
              <w:t>FCS0302</w:t>
            </w:r>
          </w:p>
        </w:tc>
        <w:tc>
          <w:tcPr>
            <w:tcW w:w="970" w:type="pct"/>
            <w:shd w:val="clear" w:color="auto" w:fill="auto"/>
            <w:noWrap/>
            <w:vAlign w:val="center"/>
          </w:tcPr>
          <w:p w14:paraId="32F117D6" w14:textId="77777777" w:rsidR="00A30809" w:rsidRPr="0024629A" w:rsidRDefault="00A30809" w:rsidP="005B5E43">
            <w:pPr>
              <w:pStyle w:val="aff0"/>
            </w:pPr>
            <w:r w:rsidRPr="0024629A">
              <w:t>FCS0303</w:t>
            </w:r>
          </w:p>
        </w:tc>
      </w:tr>
      <w:tr w:rsidR="00A30809" w:rsidRPr="0072344E" w14:paraId="53DD9427" w14:textId="77777777" w:rsidTr="005B5E43">
        <w:trPr>
          <w:trHeight w:val="300"/>
        </w:trPr>
        <w:tc>
          <w:tcPr>
            <w:tcW w:w="2086" w:type="pct"/>
            <w:gridSpan w:val="2"/>
            <w:shd w:val="clear" w:color="auto" w:fill="auto"/>
            <w:vAlign w:val="center"/>
          </w:tcPr>
          <w:p w14:paraId="474425DA" w14:textId="77777777" w:rsidR="00A30809" w:rsidRPr="0072344E" w:rsidRDefault="00A30809" w:rsidP="005B5E43">
            <w:pPr>
              <w:pStyle w:val="aff0"/>
            </w:pPr>
            <w:r w:rsidRPr="0072344E">
              <w:t>Template Revision</w:t>
            </w:r>
          </w:p>
        </w:tc>
        <w:tc>
          <w:tcPr>
            <w:tcW w:w="971" w:type="pct"/>
            <w:shd w:val="clear" w:color="auto" w:fill="auto"/>
            <w:noWrap/>
            <w:vAlign w:val="center"/>
          </w:tcPr>
          <w:p w14:paraId="1C6CE52E" w14:textId="77777777" w:rsidR="00A30809" w:rsidRPr="0024629A" w:rsidRDefault="00A30809" w:rsidP="005B5E43">
            <w:pPr>
              <w:pStyle w:val="aff0"/>
            </w:pPr>
            <w:r w:rsidRPr="0024629A">
              <w:t>R6.04.00</w:t>
            </w:r>
          </w:p>
        </w:tc>
        <w:tc>
          <w:tcPr>
            <w:tcW w:w="973" w:type="pct"/>
            <w:shd w:val="clear" w:color="auto" w:fill="auto"/>
            <w:noWrap/>
            <w:vAlign w:val="center"/>
          </w:tcPr>
          <w:p w14:paraId="18A0C60B" w14:textId="77777777" w:rsidR="00A30809" w:rsidRPr="0024629A" w:rsidRDefault="00A30809" w:rsidP="005B5E43">
            <w:pPr>
              <w:pStyle w:val="aff0"/>
            </w:pPr>
            <w:r w:rsidRPr="0024629A">
              <w:t>R6.04.00</w:t>
            </w:r>
          </w:p>
        </w:tc>
        <w:tc>
          <w:tcPr>
            <w:tcW w:w="970" w:type="pct"/>
            <w:shd w:val="clear" w:color="auto" w:fill="auto"/>
            <w:noWrap/>
            <w:vAlign w:val="center"/>
          </w:tcPr>
          <w:p w14:paraId="6ADA4D8A" w14:textId="77777777" w:rsidR="00A30809" w:rsidRPr="0024629A" w:rsidRDefault="00A30809" w:rsidP="005B5E43">
            <w:pPr>
              <w:pStyle w:val="aff0"/>
            </w:pPr>
            <w:r w:rsidRPr="0024629A">
              <w:t>R6.04.00</w:t>
            </w:r>
          </w:p>
        </w:tc>
      </w:tr>
      <w:tr w:rsidR="00A30809" w:rsidRPr="0072344E" w14:paraId="265AFB6B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76898118" w14:textId="77777777" w:rsidR="00A30809" w:rsidRPr="00E70CD3" w:rsidRDefault="00A30809" w:rsidP="005B5E43">
            <w:pPr>
              <w:pStyle w:val="aff0"/>
            </w:pPr>
            <w:r w:rsidRPr="00E70CD3">
              <w:t>Regulatory Control Blocks / Calculation Blocks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142A6943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3A14E66A" w14:textId="77777777" w:rsidR="00A30809" w:rsidRPr="0024629A" w:rsidRDefault="00A30809" w:rsidP="005B5E43">
            <w:pPr>
              <w:pStyle w:val="aff0"/>
            </w:pPr>
            <w:r w:rsidRPr="0024629A">
              <w:t>1200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4ED83764" w14:textId="77777777" w:rsidR="00A30809" w:rsidRPr="0024629A" w:rsidRDefault="00A30809" w:rsidP="005B5E43">
            <w:pPr>
              <w:pStyle w:val="aff0"/>
            </w:pPr>
            <w:r w:rsidRPr="0024629A">
              <w:t>1200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57D1CAB9" w14:textId="77777777" w:rsidR="00A30809" w:rsidRPr="0024629A" w:rsidRDefault="00A30809" w:rsidP="005B5E43">
            <w:pPr>
              <w:pStyle w:val="aff0"/>
            </w:pPr>
            <w:r w:rsidRPr="0024629A">
              <w:t>1200</w:t>
            </w:r>
          </w:p>
        </w:tc>
      </w:tr>
      <w:tr w:rsidR="00A30809" w:rsidRPr="00F44700" w14:paraId="0EEE838D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0B6BF40B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477DF800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46A00612" w14:textId="77777777" w:rsidR="00A30809" w:rsidRPr="0024629A" w:rsidRDefault="00A30809" w:rsidP="005B5E43">
            <w:pPr>
              <w:pStyle w:val="aff0"/>
            </w:pPr>
            <w:r w:rsidRPr="0024629A">
              <w:t>455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0415B3DD" w14:textId="77777777" w:rsidR="00A30809" w:rsidRPr="0024629A" w:rsidRDefault="00A30809" w:rsidP="005B5E43">
            <w:pPr>
              <w:pStyle w:val="aff0"/>
            </w:pPr>
            <w:r w:rsidRPr="0024629A">
              <w:t>613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4FA1D829" w14:textId="77777777" w:rsidR="00A30809" w:rsidRPr="0024629A" w:rsidRDefault="00A30809" w:rsidP="005B5E43">
            <w:pPr>
              <w:pStyle w:val="aff0"/>
            </w:pPr>
            <w:r w:rsidRPr="0024629A">
              <w:t>459</w:t>
            </w:r>
          </w:p>
        </w:tc>
      </w:tr>
      <w:tr w:rsidR="00A30809" w:rsidRPr="00F44700" w14:paraId="181DBB05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6F3965DA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08054DCA" w14:textId="77777777" w:rsidR="00A30809" w:rsidRPr="00E70CD3" w:rsidRDefault="00A30809" w:rsidP="005B5E43">
            <w:pPr>
              <w:pStyle w:val="aff0"/>
            </w:pPr>
            <w:r w:rsidRPr="00E70CD3">
              <w:t xml:space="preserve">Load </w:t>
            </w:r>
            <w:proofErr w:type="gramStart"/>
            <w:r w:rsidRPr="00E70CD3">
              <w:t>Ratio(</w:t>
            </w:r>
            <w:proofErr w:type="gramEnd"/>
            <w:r w:rsidRPr="00E70CD3">
              <w:t>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4E85FFF2" w14:textId="77777777" w:rsidR="00A30809" w:rsidRPr="0024629A" w:rsidRDefault="00A30809" w:rsidP="005B5E43">
            <w:pPr>
              <w:pStyle w:val="aff0"/>
            </w:pPr>
            <w:r w:rsidRPr="0024629A">
              <w:t>37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05B8BE49" w14:textId="77777777" w:rsidR="00A30809" w:rsidRPr="0024629A" w:rsidRDefault="00A30809" w:rsidP="005B5E43">
            <w:pPr>
              <w:pStyle w:val="aff0"/>
            </w:pPr>
            <w:r w:rsidRPr="0024629A">
              <w:t>51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1B68A20E" w14:textId="77777777" w:rsidR="00A30809" w:rsidRPr="0024629A" w:rsidRDefault="00A30809" w:rsidP="005B5E43">
            <w:pPr>
              <w:pStyle w:val="aff0"/>
            </w:pPr>
            <w:r w:rsidRPr="0024629A">
              <w:t>38</w:t>
            </w:r>
          </w:p>
        </w:tc>
      </w:tr>
      <w:tr w:rsidR="00A30809" w:rsidRPr="0072344E" w14:paraId="27FE367A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479C70AE" w14:textId="77777777" w:rsidR="00A30809" w:rsidRPr="00E70CD3" w:rsidRDefault="00A30809" w:rsidP="005B5E43">
            <w:pPr>
              <w:pStyle w:val="aff0"/>
            </w:pPr>
            <w:r w:rsidRPr="00E70CD3">
              <w:t>Sequence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579B9016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05F383C6" w14:textId="77777777" w:rsidR="00A30809" w:rsidRPr="0024629A" w:rsidRDefault="00A30809" w:rsidP="005B5E43">
            <w:pPr>
              <w:pStyle w:val="aff0"/>
            </w:pPr>
            <w:r w:rsidRPr="0024629A">
              <w:t>400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6A12E5FE" w14:textId="77777777" w:rsidR="00A30809" w:rsidRPr="0024629A" w:rsidRDefault="00A30809" w:rsidP="005B5E43">
            <w:pPr>
              <w:pStyle w:val="aff0"/>
            </w:pPr>
            <w:r w:rsidRPr="0024629A">
              <w:t>400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720E41C6" w14:textId="77777777" w:rsidR="00A30809" w:rsidRPr="0024629A" w:rsidRDefault="00A30809" w:rsidP="005B5E43">
            <w:pPr>
              <w:pStyle w:val="aff0"/>
            </w:pPr>
            <w:r w:rsidRPr="0024629A">
              <w:t>400</w:t>
            </w:r>
          </w:p>
        </w:tc>
      </w:tr>
      <w:tr w:rsidR="00A30809" w:rsidRPr="00F44700" w14:paraId="0DA1D5D0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5E7CAF60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7060D388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4DA00A8E" w14:textId="77777777" w:rsidR="00A30809" w:rsidRPr="0024629A" w:rsidRDefault="00A30809" w:rsidP="005B5E43">
            <w:pPr>
              <w:pStyle w:val="aff0"/>
            </w:pPr>
            <w:r w:rsidRPr="0024629A">
              <w:t>26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0FC1D70F" w14:textId="77777777" w:rsidR="00A30809" w:rsidRPr="0024629A" w:rsidRDefault="00A30809" w:rsidP="005B5E43">
            <w:pPr>
              <w:pStyle w:val="aff0"/>
            </w:pPr>
            <w:r w:rsidRPr="0024629A">
              <w:t>75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1A641C64" w14:textId="77777777" w:rsidR="00A30809" w:rsidRPr="0024629A" w:rsidRDefault="00A30809" w:rsidP="005B5E43">
            <w:pPr>
              <w:pStyle w:val="aff0"/>
            </w:pPr>
            <w:r w:rsidRPr="0024629A">
              <w:t>72</w:t>
            </w:r>
          </w:p>
        </w:tc>
      </w:tr>
      <w:tr w:rsidR="00A30809" w:rsidRPr="00F44700" w14:paraId="66C2D327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149449DB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17E2205E" w14:textId="77777777" w:rsidR="00A30809" w:rsidRPr="00E70CD3" w:rsidRDefault="00A30809" w:rsidP="005B5E43">
            <w:pPr>
              <w:pStyle w:val="aff0"/>
            </w:pPr>
            <w:r w:rsidRPr="00E70CD3">
              <w:t xml:space="preserve">Load </w:t>
            </w:r>
            <w:proofErr w:type="gramStart"/>
            <w:r w:rsidRPr="00E70CD3">
              <w:t>Ratio(</w:t>
            </w:r>
            <w:proofErr w:type="gramEnd"/>
            <w:r w:rsidRPr="00E70CD3">
              <w:t>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59006667" w14:textId="77777777" w:rsidR="00A30809" w:rsidRPr="0024629A" w:rsidRDefault="00A30809" w:rsidP="005B5E43">
            <w:pPr>
              <w:pStyle w:val="aff0"/>
            </w:pPr>
            <w:r w:rsidRPr="0024629A">
              <w:t>6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7F65565B" w14:textId="77777777" w:rsidR="00A30809" w:rsidRPr="0024629A" w:rsidRDefault="00A30809" w:rsidP="005B5E43">
            <w:pPr>
              <w:pStyle w:val="aff0"/>
            </w:pPr>
            <w:r w:rsidRPr="0024629A">
              <w:t>18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6DAED233" w14:textId="77777777" w:rsidR="00A30809" w:rsidRPr="0024629A" w:rsidRDefault="00A30809" w:rsidP="005B5E43">
            <w:pPr>
              <w:pStyle w:val="aff0"/>
            </w:pPr>
            <w:r w:rsidRPr="0024629A">
              <w:t>18</w:t>
            </w:r>
          </w:p>
        </w:tc>
      </w:tr>
      <w:tr w:rsidR="00A30809" w:rsidRPr="0072344E" w14:paraId="7C8D5292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5B2B7D45" w14:textId="77777777" w:rsidR="00A30809" w:rsidRPr="00E70CD3" w:rsidRDefault="00A30809" w:rsidP="005B5E43">
            <w:pPr>
              <w:pStyle w:val="aff0"/>
            </w:pPr>
            <w:r w:rsidRPr="00E70CD3">
              <w:t>General-Purpose Calculations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2E71B4CE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5B321C86" w14:textId="77777777" w:rsidR="00A30809" w:rsidRPr="0024629A" w:rsidRDefault="00A30809" w:rsidP="005B5E43">
            <w:pPr>
              <w:pStyle w:val="aff0"/>
            </w:pPr>
            <w:r w:rsidRPr="0024629A">
              <w:t>500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2C7D2AC8" w14:textId="77777777" w:rsidR="00A30809" w:rsidRPr="0024629A" w:rsidRDefault="00A30809" w:rsidP="005B5E43">
            <w:pPr>
              <w:pStyle w:val="aff0"/>
            </w:pPr>
            <w:r w:rsidRPr="0024629A">
              <w:t>500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58DEF5EC" w14:textId="77777777" w:rsidR="00A30809" w:rsidRPr="0024629A" w:rsidRDefault="00A30809" w:rsidP="005B5E43">
            <w:pPr>
              <w:pStyle w:val="aff0"/>
            </w:pPr>
            <w:r w:rsidRPr="0024629A">
              <w:t>500</w:t>
            </w:r>
          </w:p>
        </w:tc>
      </w:tr>
      <w:tr w:rsidR="00A30809" w:rsidRPr="00F44700" w14:paraId="77B54B90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54A5A432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7199076D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16BEC4B4" w14:textId="77777777" w:rsidR="00A30809" w:rsidRPr="0024629A" w:rsidRDefault="00A30809" w:rsidP="005B5E43">
            <w:pPr>
              <w:pStyle w:val="aff0"/>
            </w:pPr>
            <w:r w:rsidRPr="0024629A">
              <w:t>49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2F8CFAA5" w14:textId="77777777" w:rsidR="00A30809" w:rsidRPr="0024629A" w:rsidRDefault="00A30809" w:rsidP="005B5E43">
            <w:pPr>
              <w:pStyle w:val="aff0"/>
            </w:pPr>
            <w:r w:rsidRPr="0024629A">
              <w:t>79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4E7849D5" w14:textId="77777777" w:rsidR="00A30809" w:rsidRPr="0024629A" w:rsidRDefault="00A30809" w:rsidP="005B5E43">
            <w:pPr>
              <w:pStyle w:val="aff0"/>
            </w:pPr>
            <w:r w:rsidRPr="0024629A">
              <w:t>47</w:t>
            </w:r>
          </w:p>
        </w:tc>
      </w:tr>
      <w:tr w:rsidR="00A30809" w:rsidRPr="00F44700" w14:paraId="677793C4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0120D5B1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63B29CDF" w14:textId="77777777" w:rsidR="00A30809" w:rsidRPr="00E70CD3" w:rsidRDefault="00A30809" w:rsidP="005B5E43">
            <w:pPr>
              <w:pStyle w:val="aff0"/>
            </w:pPr>
            <w:r w:rsidRPr="00E70CD3">
              <w:t xml:space="preserve">Load </w:t>
            </w:r>
            <w:proofErr w:type="gramStart"/>
            <w:r w:rsidRPr="00E70CD3">
              <w:t>Ratio(</w:t>
            </w:r>
            <w:proofErr w:type="gramEnd"/>
            <w:r w:rsidRPr="00E70CD3">
              <w:t>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56391258" w14:textId="77777777" w:rsidR="00A30809" w:rsidRPr="0024629A" w:rsidRDefault="00A30809" w:rsidP="005B5E43">
            <w:pPr>
              <w:pStyle w:val="aff0"/>
            </w:pPr>
            <w:r w:rsidRPr="0024629A">
              <w:t>9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66819E85" w14:textId="77777777" w:rsidR="00A30809" w:rsidRPr="0024629A" w:rsidRDefault="00A30809" w:rsidP="005B5E43">
            <w:pPr>
              <w:pStyle w:val="aff0"/>
            </w:pPr>
            <w:r w:rsidRPr="0024629A">
              <w:t>15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15AB4B61" w14:textId="77777777" w:rsidR="00A30809" w:rsidRPr="0024629A" w:rsidRDefault="00A30809" w:rsidP="005B5E43">
            <w:pPr>
              <w:pStyle w:val="aff0"/>
            </w:pPr>
            <w:r w:rsidRPr="0024629A">
              <w:t>9</w:t>
            </w:r>
          </w:p>
        </w:tc>
      </w:tr>
      <w:tr w:rsidR="00A30809" w:rsidRPr="0072344E" w14:paraId="3EF9C925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716CA3A3" w14:textId="77777777" w:rsidR="00A30809" w:rsidRPr="00E70CD3" w:rsidRDefault="00A30809" w:rsidP="005B5E43">
            <w:pPr>
              <w:pStyle w:val="aff0"/>
            </w:pPr>
            <w:r w:rsidRPr="00E70CD3">
              <w:t>SFC Blocks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6FCE9175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62AF2F69" w14:textId="77777777" w:rsidR="00A30809" w:rsidRPr="0024629A" w:rsidRDefault="00A30809" w:rsidP="005B5E43">
            <w:pPr>
              <w:pStyle w:val="aff0"/>
            </w:pPr>
            <w:r w:rsidRPr="0024629A">
              <w:t>100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75BABD5C" w14:textId="77777777" w:rsidR="00A30809" w:rsidRPr="0024629A" w:rsidRDefault="00A30809" w:rsidP="005B5E43">
            <w:pPr>
              <w:pStyle w:val="aff0"/>
            </w:pPr>
            <w:r w:rsidRPr="0024629A">
              <w:t>100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17FF7A0B" w14:textId="77777777" w:rsidR="00A30809" w:rsidRPr="0024629A" w:rsidRDefault="00A30809" w:rsidP="005B5E43">
            <w:pPr>
              <w:pStyle w:val="aff0"/>
            </w:pPr>
            <w:r w:rsidRPr="0024629A">
              <w:t>100</w:t>
            </w:r>
          </w:p>
        </w:tc>
      </w:tr>
      <w:tr w:rsidR="00A30809" w:rsidRPr="00F44700" w14:paraId="137D543B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0FA65F6B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7CA75094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39CB2D42" w14:textId="77777777" w:rsidR="00A30809" w:rsidRPr="0024629A" w:rsidRDefault="00A30809" w:rsidP="005B5E43">
            <w:pPr>
              <w:pStyle w:val="aff0"/>
            </w:pPr>
            <w:r w:rsidRPr="0024629A">
              <w:t>3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4294219B" w14:textId="77777777" w:rsidR="00A30809" w:rsidRPr="0024629A" w:rsidRDefault="00A30809" w:rsidP="005B5E43">
            <w:pPr>
              <w:pStyle w:val="aff0"/>
            </w:pPr>
            <w:r w:rsidRPr="0024629A">
              <w:t>31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47DA0EF9" w14:textId="77777777" w:rsidR="00A30809" w:rsidRPr="0024629A" w:rsidRDefault="00A30809" w:rsidP="005B5E43">
            <w:pPr>
              <w:pStyle w:val="aff0"/>
            </w:pPr>
            <w:r w:rsidRPr="0024629A">
              <w:t>24</w:t>
            </w:r>
          </w:p>
        </w:tc>
      </w:tr>
      <w:tr w:rsidR="00A30809" w:rsidRPr="00F44700" w14:paraId="3257B8C1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4A1512E1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25822B77" w14:textId="77777777" w:rsidR="00A30809" w:rsidRPr="00E70CD3" w:rsidRDefault="00A30809" w:rsidP="005B5E43">
            <w:pPr>
              <w:pStyle w:val="aff0"/>
            </w:pPr>
            <w:r w:rsidRPr="00E70CD3">
              <w:t xml:space="preserve">Load </w:t>
            </w:r>
            <w:proofErr w:type="gramStart"/>
            <w:r w:rsidRPr="00E70CD3">
              <w:t>Ratio(</w:t>
            </w:r>
            <w:proofErr w:type="gramEnd"/>
            <w:r w:rsidRPr="00E70CD3">
              <w:t>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0DCA3306" w14:textId="77777777" w:rsidR="00A30809" w:rsidRPr="0024629A" w:rsidRDefault="00A30809" w:rsidP="005B5E43">
            <w:pPr>
              <w:pStyle w:val="aff0"/>
            </w:pPr>
            <w:r w:rsidRPr="0024629A">
              <w:t>3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211428E6" w14:textId="77777777" w:rsidR="00A30809" w:rsidRPr="0024629A" w:rsidRDefault="00A30809" w:rsidP="005B5E43">
            <w:pPr>
              <w:pStyle w:val="aff0"/>
            </w:pPr>
            <w:r w:rsidRPr="0024629A">
              <w:t>31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1D71D07B" w14:textId="77777777" w:rsidR="00A30809" w:rsidRPr="0024629A" w:rsidRDefault="00A30809" w:rsidP="005B5E43">
            <w:pPr>
              <w:pStyle w:val="aff0"/>
            </w:pPr>
            <w:r w:rsidRPr="0024629A">
              <w:t>24</w:t>
            </w:r>
          </w:p>
        </w:tc>
      </w:tr>
      <w:tr w:rsidR="00A30809" w:rsidRPr="0072344E" w14:paraId="6193CBFD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6A57952F" w14:textId="77777777" w:rsidR="00A30809" w:rsidRPr="00E70CD3" w:rsidRDefault="00A30809" w:rsidP="005B5E43">
            <w:pPr>
              <w:pStyle w:val="aff0"/>
            </w:pPr>
            <w:r w:rsidRPr="00E70CD3">
              <w:t>Operation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3D031A72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3B1A503F" w14:textId="77777777" w:rsidR="00A30809" w:rsidRPr="0024629A" w:rsidRDefault="00A30809" w:rsidP="005B5E43">
            <w:pPr>
              <w:pStyle w:val="aff0"/>
            </w:pPr>
            <w:r w:rsidRPr="0024629A">
              <w:t>400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7B8549A4" w14:textId="77777777" w:rsidR="00A30809" w:rsidRPr="0024629A" w:rsidRDefault="00A30809" w:rsidP="005B5E43">
            <w:pPr>
              <w:pStyle w:val="aff0"/>
            </w:pPr>
            <w:r w:rsidRPr="0024629A">
              <w:t>400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436700BB" w14:textId="77777777" w:rsidR="00A30809" w:rsidRPr="0024629A" w:rsidRDefault="00A30809" w:rsidP="005B5E43">
            <w:pPr>
              <w:pStyle w:val="aff0"/>
            </w:pPr>
            <w:r w:rsidRPr="0024629A">
              <w:t>400</w:t>
            </w:r>
          </w:p>
        </w:tc>
      </w:tr>
      <w:tr w:rsidR="00A30809" w:rsidRPr="00F44700" w14:paraId="78D8EA01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7E05A2BD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39413A33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16629504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5EFB6FCD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6EFCF1E6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F44700" w14:paraId="2DB6592A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34962678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7F4E980A" w14:textId="77777777" w:rsidR="00A30809" w:rsidRPr="00E70CD3" w:rsidRDefault="00A30809" w:rsidP="005B5E43">
            <w:pPr>
              <w:pStyle w:val="aff0"/>
            </w:pPr>
            <w:r w:rsidRPr="00E70CD3">
              <w:t xml:space="preserve">Load </w:t>
            </w:r>
            <w:proofErr w:type="gramStart"/>
            <w:r w:rsidRPr="00E70CD3">
              <w:t>Ratio(</w:t>
            </w:r>
            <w:proofErr w:type="gramEnd"/>
            <w:r w:rsidRPr="00E70CD3">
              <w:t>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052BBEA8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7A3DF2CB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359845B1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72344E" w14:paraId="7C552355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47876D22" w14:textId="77777777" w:rsidR="00A30809" w:rsidRPr="00E70CD3" w:rsidRDefault="00A30809" w:rsidP="005B5E43">
            <w:pPr>
              <w:pStyle w:val="aff0"/>
            </w:pPr>
            <w:r w:rsidRPr="00E70CD3">
              <w:t>Switch Instruments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31729921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1469506C" w14:textId="77777777" w:rsidR="00A30809" w:rsidRPr="0024629A" w:rsidRDefault="00A30809" w:rsidP="005B5E43">
            <w:pPr>
              <w:pStyle w:val="aff0"/>
            </w:pPr>
            <w:r w:rsidRPr="0024629A">
              <w:t>1000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273EF303" w14:textId="77777777" w:rsidR="00A30809" w:rsidRPr="0024629A" w:rsidRDefault="00A30809" w:rsidP="005B5E43">
            <w:pPr>
              <w:pStyle w:val="aff0"/>
            </w:pPr>
            <w:r w:rsidRPr="0024629A">
              <w:t>1000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34FD8146" w14:textId="77777777" w:rsidR="00A30809" w:rsidRPr="0024629A" w:rsidRDefault="00A30809" w:rsidP="005B5E43">
            <w:pPr>
              <w:pStyle w:val="aff0"/>
            </w:pPr>
            <w:r w:rsidRPr="0024629A">
              <w:t>1000</w:t>
            </w:r>
          </w:p>
        </w:tc>
      </w:tr>
      <w:tr w:rsidR="00A30809" w:rsidRPr="00F44700" w14:paraId="06249015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693969F7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5AA30CC2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3C2D5B20" w14:textId="77777777" w:rsidR="00A30809" w:rsidRPr="0024629A" w:rsidRDefault="00A30809" w:rsidP="005B5E43">
            <w:pPr>
              <w:pStyle w:val="aff0"/>
            </w:pPr>
            <w:r w:rsidRPr="0024629A">
              <w:t>106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330D9CA3" w14:textId="77777777" w:rsidR="00A30809" w:rsidRPr="0024629A" w:rsidRDefault="00A30809" w:rsidP="005B5E43">
            <w:pPr>
              <w:pStyle w:val="aff0"/>
            </w:pPr>
            <w:r w:rsidRPr="0024629A">
              <w:t>181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2C3EF408" w14:textId="77777777" w:rsidR="00A30809" w:rsidRPr="0024629A" w:rsidRDefault="00A30809" w:rsidP="005B5E43">
            <w:pPr>
              <w:pStyle w:val="aff0"/>
            </w:pPr>
            <w:r w:rsidRPr="0024629A">
              <w:t>120</w:t>
            </w:r>
          </w:p>
        </w:tc>
      </w:tr>
      <w:tr w:rsidR="00A30809" w:rsidRPr="00F44700" w14:paraId="7CE737B3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43B81972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08B4FD83" w14:textId="77777777" w:rsidR="00A30809" w:rsidRPr="00E70CD3" w:rsidRDefault="00A30809" w:rsidP="005B5E43">
            <w:pPr>
              <w:pStyle w:val="aff0"/>
            </w:pPr>
            <w:r w:rsidRPr="00E70CD3">
              <w:t xml:space="preserve">Load </w:t>
            </w:r>
            <w:proofErr w:type="gramStart"/>
            <w:r w:rsidRPr="00E70CD3">
              <w:t>Ratio(</w:t>
            </w:r>
            <w:proofErr w:type="gramEnd"/>
            <w:r w:rsidRPr="00E70CD3">
              <w:t>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226E4EED" w14:textId="77777777" w:rsidR="00A30809" w:rsidRPr="0024629A" w:rsidRDefault="00A30809" w:rsidP="005B5E43">
            <w:pPr>
              <w:pStyle w:val="aff0"/>
            </w:pPr>
            <w:r w:rsidRPr="0024629A">
              <w:t>10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7CD6A6BF" w14:textId="77777777" w:rsidR="00A30809" w:rsidRPr="0024629A" w:rsidRDefault="00A30809" w:rsidP="005B5E43">
            <w:pPr>
              <w:pStyle w:val="aff0"/>
            </w:pPr>
            <w:r w:rsidRPr="0024629A">
              <w:t>18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51C7E69F" w14:textId="77777777" w:rsidR="00A30809" w:rsidRPr="0024629A" w:rsidRDefault="00A30809" w:rsidP="005B5E43">
            <w:pPr>
              <w:pStyle w:val="aff0"/>
            </w:pPr>
            <w:r w:rsidRPr="0024629A">
              <w:t>12</w:t>
            </w:r>
          </w:p>
        </w:tc>
      </w:tr>
      <w:tr w:rsidR="00A30809" w:rsidRPr="0072344E" w14:paraId="7AE1A0FD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4D50DB57" w14:textId="77777777" w:rsidR="00A30809" w:rsidRPr="00E70CD3" w:rsidRDefault="00A30809" w:rsidP="005B5E43">
            <w:pPr>
              <w:pStyle w:val="aff0"/>
            </w:pPr>
            <w:r w:rsidRPr="00E70CD3">
              <w:t>Sequence Elements 1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31FB88A0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19B52ACF" w14:textId="77777777" w:rsidR="00A30809" w:rsidRPr="0024629A" w:rsidRDefault="00A30809" w:rsidP="005B5E43">
            <w:pPr>
              <w:pStyle w:val="aff0"/>
            </w:pPr>
            <w:r w:rsidRPr="0024629A">
              <w:t>700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56380204" w14:textId="77777777" w:rsidR="00A30809" w:rsidRPr="0024629A" w:rsidRDefault="00A30809" w:rsidP="005B5E43">
            <w:pPr>
              <w:pStyle w:val="aff0"/>
            </w:pPr>
            <w:r w:rsidRPr="0024629A">
              <w:t>700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3DB243D9" w14:textId="77777777" w:rsidR="00A30809" w:rsidRPr="0024629A" w:rsidRDefault="00A30809" w:rsidP="005B5E43">
            <w:pPr>
              <w:pStyle w:val="aff0"/>
            </w:pPr>
            <w:r w:rsidRPr="0024629A">
              <w:t>700</w:t>
            </w:r>
          </w:p>
        </w:tc>
      </w:tr>
      <w:tr w:rsidR="00A30809" w:rsidRPr="00F44700" w14:paraId="3944DDEF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3CE9FCDA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7796033F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51076FBD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25567636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0101B336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F44700" w14:paraId="61A65C73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2202DFF6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63569FE8" w14:textId="77777777" w:rsidR="00A30809" w:rsidRPr="00E70CD3" w:rsidRDefault="00A30809" w:rsidP="005B5E43">
            <w:pPr>
              <w:pStyle w:val="aff0"/>
            </w:pPr>
            <w:r w:rsidRPr="00E70CD3">
              <w:t xml:space="preserve">Load </w:t>
            </w:r>
            <w:proofErr w:type="gramStart"/>
            <w:r w:rsidRPr="00E70CD3">
              <w:t>Ratio(</w:t>
            </w:r>
            <w:proofErr w:type="gramEnd"/>
            <w:r w:rsidRPr="00E70CD3">
              <w:t>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0D416253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2065B1DE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78654F76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72344E" w14:paraId="2106F06C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463587E9" w14:textId="77777777" w:rsidR="00A30809" w:rsidRPr="00E70CD3" w:rsidRDefault="00A30809" w:rsidP="005B5E43">
            <w:pPr>
              <w:pStyle w:val="aff0"/>
            </w:pPr>
            <w:r w:rsidRPr="00E70CD3">
              <w:t>Faceplate Blocks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0EABD136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7085B6BE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54C084B8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78B05DAF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</w:tr>
      <w:tr w:rsidR="00A30809" w:rsidRPr="00F44700" w14:paraId="63179DB9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22421DCD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5D7E0EA6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4804D397" w14:textId="77777777" w:rsidR="00A30809" w:rsidRPr="0024629A" w:rsidRDefault="00A30809" w:rsidP="005B5E43">
            <w:pPr>
              <w:pStyle w:val="aff0"/>
            </w:pPr>
            <w:r w:rsidRPr="0024629A">
              <w:t>1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7C362729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448951E5" w14:textId="77777777" w:rsidR="00A30809" w:rsidRPr="0024629A" w:rsidRDefault="00A30809" w:rsidP="005B5E43">
            <w:pPr>
              <w:pStyle w:val="aff0"/>
            </w:pPr>
            <w:r w:rsidRPr="0024629A">
              <w:t>2</w:t>
            </w:r>
          </w:p>
        </w:tc>
      </w:tr>
      <w:tr w:rsidR="00A30809" w:rsidRPr="00F44700" w14:paraId="6AF86CC3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1C0AB2C0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617842D8" w14:textId="77777777" w:rsidR="00A30809" w:rsidRPr="00E70CD3" w:rsidRDefault="00A30809" w:rsidP="005B5E43">
            <w:pPr>
              <w:pStyle w:val="aff0"/>
            </w:pPr>
            <w:r w:rsidRPr="00E70CD3">
              <w:t xml:space="preserve">Load </w:t>
            </w:r>
            <w:proofErr w:type="gramStart"/>
            <w:r w:rsidRPr="00E70CD3">
              <w:t>Ratio(</w:t>
            </w:r>
            <w:proofErr w:type="gramEnd"/>
            <w:r w:rsidRPr="00E70CD3">
              <w:t>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5DA9432A" w14:textId="77777777" w:rsidR="00A30809" w:rsidRPr="0024629A" w:rsidRDefault="00A30809" w:rsidP="005B5E43">
            <w:pPr>
              <w:pStyle w:val="aff0"/>
            </w:pPr>
            <w:r w:rsidRPr="0024629A">
              <w:t>1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41829546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49A5714D" w14:textId="77777777" w:rsidR="00A30809" w:rsidRPr="0024629A" w:rsidRDefault="00A30809" w:rsidP="005B5E43">
            <w:pPr>
              <w:pStyle w:val="aff0"/>
            </w:pPr>
            <w:r w:rsidRPr="0024629A">
              <w:t>1</w:t>
            </w:r>
          </w:p>
        </w:tc>
      </w:tr>
      <w:tr w:rsidR="00A30809" w:rsidRPr="0072344E" w14:paraId="5F6E8437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57717438" w14:textId="77777777" w:rsidR="00A30809" w:rsidRPr="00E70CD3" w:rsidRDefault="00A30809" w:rsidP="005B5E43">
            <w:pPr>
              <w:pStyle w:val="aff0"/>
            </w:pPr>
            <w:r w:rsidRPr="00E70CD3">
              <w:t>Logic Operation Blocks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36845A17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0E8104B7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069EAA97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1003089F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</w:tr>
      <w:tr w:rsidR="00A30809" w:rsidRPr="00F44700" w14:paraId="3D60A09A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2DD3249F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1830BE28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20FBC892" w14:textId="77777777" w:rsidR="00A30809" w:rsidRPr="0024629A" w:rsidRDefault="00A30809" w:rsidP="005B5E43">
            <w:pPr>
              <w:pStyle w:val="aff0"/>
            </w:pPr>
            <w:r w:rsidRPr="0024629A">
              <w:t>19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764A39D0" w14:textId="77777777" w:rsidR="00A30809" w:rsidRPr="0024629A" w:rsidRDefault="00A30809" w:rsidP="005B5E43">
            <w:pPr>
              <w:pStyle w:val="aff0"/>
            </w:pPr>
            <w:r w:rsidRPr="0024629A">
              <w:t>165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1898EA49" w14:textId="77777777" w:rsidR="00A30809" w:rsidRPr="0024629A" w:rsidRDefault="00A30809" w:rsidP="005B5E43">
            <w:pPr>
              <w:pStyle w:val="aff0"/>
            </w:pPr>
            <w:r w:rsidRPr="0024629A">
              <w:t>179</w:t>
            </w:r>
          </w:p>
        </w:tc>
      </w:tr>
      <w:tr w:rsidR="00A30809" w:rsidRPr="00F44700" w14:paraId="04C76308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3EFE029F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31B75CF6" w14:textId="77777777" w:rsidR="00A30809" w:rsidRPr="00E70CD3" w:rsidRDefault="00A30809" w:rsidP="005B5E43">
            <w:pPr>
              <w:pStyle w:val="aff0"/>
            </w:pPr>
            <w:r w:rsidRPr="00E70CD3">
              <w:t xml:space="preserve">Load </w:t>
            </w:r>
            <w:proofErr w:type="gramStart"/>
            <w:r w:rsidRPr="00E70CD3">
              <w:t>Ratio(</w:t>
            </w:r>
            <w:proofErr w:type="gramEnd"/>
            <w:r w:rsidRPr="00E70CD3">
              <w:t>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627622FB" w14:textId="77777777" w:rsidR="00A30809" w:rsidRPr="0024629A" w:rsidRDefault="00A30809" w:rsidP="005B5E43">
            <w:pPr>
              <w:pStyle w:val="aff0"/>
            </w:pPr>
            <w:r w:rsidRPr="0024629A">
              <w:t>9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6928DA50" w14:textId="77777777" w:rsidR="00A30809" w:rsidRPr="0024629A" w:rsidRDefault="00A30809" w:rsidP="005B5E43">
            <w:pPr>
              <w:pStyle w:val="aff0"/>
            </w:pPr>
            <w:r w:rsidRPr="0024629A">
              <w:t>82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5F4C14D0" w14:textId="77777777" w:rsidR="00A30809" w:rsidRPr="0024629A" w:rsidRDefault="00A30809" w:rsidP="005B5E43">
            <w:pPr>
              <w:pStyle w:val="aff0"/>
            </w:pPr>
            <w:r w:rsidRPr="0024629A">
              <w:t>89</w:t>
            </w:r>
          </w:p>
        </w:tc>
      </w:tr>
      <w:tr w:rsidR="00A30809" w:rsidRPr="0072344E" w14:paraId="3674E855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702ED9DC" w14:textId="77777777" w:rsidR="00A30809" w:rsidRPr="00E70CD3" w:rsidRDefault="00A30809" w:rsidP="005B5E43">
            <w:pPr>
              <w:pStyle w:val="aff0"/>
            </w:pPr>
            <w:r w:rsidRPr="00E70CD3">
              <w:t>Sequence Elements 2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5068B05A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5B424808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18D244DC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55A85941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</w:tr>
      <w:tr w:rsidR="00A30809" w:rsidRPr="00F44700" w14:paraId="542B1714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3E01D6ED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679F17F7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5D673EB6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5CDDC01B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421FAC8B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F44700" w14:paraId="6D4922F2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14213827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5973FA7F" w14:textId="77777777" w:rsidR="00A30809" w:rsidRPr="00E70CD3" w:rsidRDefault="00A30809" w:rsidP="005B5E43">
            <w:pPr>
              <w:pStyle w:val="aff0"/>
            </w:pPr>
            <w:r w:rsidRPr="00E70CD3">
              <w:t xml:space="preserve">Load </w:t>
            </w:r>
            <w:proofErr w:type="gramStart"/>
            <w:r w:rsidRPr="00E70CD3">
              <w:t>Ratio(</w:t>
            </w:r>
            <w:proofErr w:type="gramEnd"/>
            <w:r w:rsidRPr="00E70CD3">
              <w:t>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515DBB2B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13E24314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6A3423AA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72344E" w14:paraId="4293FE89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29CE973A" w14:textId="77777777" w:rsidR="00A30809" w:rsidRPr="00E70CD3" w:rsidRDefault="00A30809" w:rsidP="005B5E43">
            <w:pPr>
              <w:pStyle w:val="aff0"/>
            </w:pPr>
            <w:r w:rsidRPr="00E70CD3">
              <w:t>Batch Data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758C428A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20E1AA5C" w14:textId="77777777" w:rsidR="00A30809" w:rsidRPr="0024629A" w:rsidRDefault="00A30809" w:rsidP="005B5E43">
            <w:pPr>
              <w:pStyle w:val="aff0"/>
            </w:pPr>
            <w:r w:rsidRPr="0024629A">
              <w:t>400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0C515993" w14:textId="77777777" w:rsidR="00A30809" w:rsidRPr="0024629A" w:rsidRDefault="00A30809" w:rsidP="005B5E43">
            <w:pPr>
              <w:pStyle w:val="aff0"/>
            </w:pPr>
            <w:r w:rsidRPr="0024629A">
              <w:t>400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27E62130" w14:textId="77777777" w:rsidR="00A30809" w:rsidRPr="0024629A" w:rsidRDefault="00A30809" w:rsidP="005B5E43">
            <w:pPr>
              <w:pStyle w:val="aff0"/>
            </w:pPr>
            <w:r w:rsidRPr="0024629A">
              <w:t>400</w:t>
            </w:r>
          </w:p>
        </w:tc>
      </w:tr>
      <w:tr w:rsidR="00A30809" w:rsidRPr="00F44700" w14:paraId="2FE7C6E2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4298AE47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7662B1D5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434D22A1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013643D9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19D588A4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F44700" w14:paraId="40B557D7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69C5A022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5D9D1A3E" w14:textId="77777777" w:rsidR="00A30809" w:rsidRPr="00E70CD3" w:rsidRDefault="00A30809" w:rsidP="005B5E43">
            <w:pPr>
              <w:pStyle w:val="aff0"/>
            </w:pPr>
            <w:r w:rsidRPr="00E70CD3">
              <w:t xml:space="preserve">Load </w:t>
            </w:r>
            <w:proofErr w:type="gramStart"/>
            <w:r w:rsidRPr="00E70CD3">
              <w:t>Ratio(</w:t>
            </w:r>
            <w:proofErr w:type="gramEnd"/>
            <w:r w:rsidRPr="00E70CD3">
              <w:t>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6F04B59B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22B7E988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0486C161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72344E" w14:paraId="417F7700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07F7B664" w14:textId="77777777" w:rsidR="00A30809" w:rsidRPr="00E70CD3" w:rsidRDefault="00A30809" w:rsidP="005B5E43">
            <w:pPr>
              <w:pStyle w:val="aff0"/>
            </w:pPr>
            <w:r w:rsidRPr="00E70CD3">
              <w:t>Sequence [M-Size]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451CC14A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7B301F1A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002625E1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5287DEE9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</w:tr>
      <w:tr w:rsidR="00A30809" w:rsidRPr="00F44700" w14:paraId="5170B62F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52050182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2517AF25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18A6ECE5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56DAC77C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2223C607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F44700" w14:paraId="003F87FB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6C0A1964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5A7CF5E1" w14:textId="77777777" w:rsidR="00A30809" w:rsidRPr="00E70CD3" w:rsidRDefault="00A30809" w:rsidP="005B5E43">
            <w:pPr>
              <w:pStyle w:val="aff0"/>
            </w:pPr>
            <w:r w:rsidRPr="00E70CD3">
              <w:t xml:space="preserve">Load </w:t>
            </w:r>
            <w:proofErr w:type="gramStart"/>
            <w:r w:rsidRPr="00E70CD3">
              <w:t>Ratio(</w:t>
            </w:r>
            <w:proofErr w:type="gramEnd"/>
            <w:r w:rsidRPr="00E70CD3">
              <w:t>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06F1AFF4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00F7D6BF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3EF60C38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72344E" w14:paraId="576204EB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205059A3" w14:textId="77777777" w:rsidR="00A30809" w:rsidRPr="00E70CD3" w:rsidRDefault="00A30809" w:rsidP="005B5E43">
            <w:pPr>
              <w:pStyle w:val="aff0"/>
            </w:pPr>
            <w:r w:rsidRPr="00E70CD3">
              <w:t>Sequence [L-Size]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458B978F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17422CE8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60C17F98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7A48D6B6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</w:tr>
      <w:tr w:rsidR="00A30809" w:rsidRPr="00F44700" w14:paraId="0F8E5867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66638E80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145EAA41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0EB64CB8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02A9DECD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49D51B8A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F44700" w14:paraId="67ED55C6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62E214AC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163FFF9A" w14:textId="77777777" w:rsidR="00A30809" w:rsidRPr="00E70CD3" w:rsidRDefault="00A30809" w:rsidP="005B5E43">
            <w:pPr>
              <w:pStyle w:val="aff0"/>
            </w:pPr>
            <w:r w:rsidRPr="00E70CD3">
              <w:t xml:space="preserve">Load </w:t>
            </w:r>
            <w:proofErr w:type="gramStart"/>
            <w:r w:rsidRPr="00E70CD3">
              <w:t>Ratio(</w:t>
            </w:r>
            <w:proofErr w:type="gramEnd"/>
            <w:r w:rsidRPr="00E70CD3">
              <w:t>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303D66C0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3E9BA93E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74B89306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72344E" w14:paraId="0E43A207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17006BDE" w14:textId="77777777" w:rsidR="00A30809" w:rsidRPr="00E70CD3" w:rsidRDefault="00A30809" w:rsidP="005B5E43">
            <w:pPr>
              <w:pStyle w:val="aff0"/>
            </w:pPr>
            <w:r w:rsidRPr="00E70CD3">
              <w:t>Unit Operation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0636DC73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01B3CF1E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6A1D733C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06DAADA1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F44700" w14:paraId="6801D9BF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53ABA448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7ACA51C4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3EAFD6D2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7AD111A0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419E1113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F44700" w14:paraId="09063573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2A0B580B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103D67CE" w14:textId="77777777" w:rsidR="00A30809" w:rsidRPr="00E70CD3" w:rsidRDefault="00A30809" w:rsidP="005B5E43">
            <w:pPr>
              <w:pStyle w:val="aff0"/>
            </w:pPr>
            <w:r w:rsidRPr="00E70CD3">
              <w:t xml:space="preserve">Load </w:t>
            </w:r>
            <w:proofErr w:type="gramStart"/>
            <w:r w:rsidRPr="00E70CD3">
              <w:t>Ratio(</w:t>
            </w:r>
            <w:proofErr w:type="gramEnd"/>
            <w:r w:rsidRPr="00E70CD3">
              <w:t>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1EC3FA18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5F5E1D4B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3896B763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72344E" w14:paraId="3ABD2C4C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4E3D2025" w14:textId="77777777" w:rsidR="00A30809" w:rsidRPr="00E70CD3" w:rsidRDefault="00A30809" w:rsidP="005B5E43">
            <w:pPr>
              <w:pStyle w:val="aff0"/>
            </w:pPr>
            <w:r w:rsidRPr="00E70CD3">
              <w:t>Unit Instruments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1A06FB18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18DB7E6B" w14:textId="77777777" w:rsidR="00A30809" w:rsidRPr="0024629A" w:rsidRDefault="00A30809" w:rsidP="005B5E43">
            <w:pPr>
              <w:pStyle w:val="aff0"/>
            </w:pPr>
            <w:r w:rsidRPr="0024629A">
              <w:t>60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378D9947" w14:textId="77777777" w:rsidR="00A30809" w:rsidRPr="0024629A" w:rsidRDefault="00A30809" w:rsidP="005B5E43">
            <w:pPr>
              <w:pStyle w:val="aff0"/>
            </w:pPr>
            <w:r w:rsidRPr="0024629A">
              <w:t>60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4E3DFA6E" w14:textId="77777777" w:rsidR="00A30809" w:rsidRPr="0024629A" w:rsidRDefault="00A30809" w:rsidP="005B5E43">
            <w:pPr>
              <w:pStyle w:val="aff0"/>
            </w:pPr>
            <w:r w:rsidRPr="0024629A">
              <w:t>60</w:t>
            </w:r>
          </w:p>
        </w:tc>
      </w:tr>
      <w:tr w:rsidR="00A30809" w:rsidRPr="00F44700" w14:paraId="7B036466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06592D64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262EF746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72D0F6C4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5597C233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3A020840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F44700" w14:paraId="245A9A30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4C2FA580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5AECF07F" w14:textId="77777777" w:rsidR="00A30809" w:rsidRPr="00E70CD3" w:rsidRDefault="00A30809" w:rsidP="005B5E43">
            <w:pPr>
              <w:pStyle w:val="aff0"/>
            </w:pPr>
            <w:r w:rsidRPr="00E70CD3">
              <w:t xml:space="preserve">Load </w:t>
            </w:r>
            <w:proofErr w:type="gramStart"/>
            <w:r w:rsidRPr="00E70CD3">
              <w:t>Ratio(</w:t>
            </w:r>
            <w:proofErr w:type="gramEnd"/>
            <w:r w:rsidRPr="00E70CD3">
              <w:t>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4ED31F8A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146DBE16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51221A5F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FF72D4" w14:paraId="4382FDAB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42D9D796" w14:textId="77777777" w:rsidR="00A30809" w:rsidRPr="00E70CD3" w:rsidRDefault="00A30809" w:rsidP="005B5E43">
            <w:pPr>
              <w:pStyle w:val="aff0"/>
            </w:pPr>
            <w:r w:rsidRPr="00E70CD3">
              <w:t>Total Number of Function Blocks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3A307F84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7198C59D" w14:textId="77777777" w:rsidR="00A30809" w:rsidRPr="0024629A" w:rsidRDefault="00A30809" w:rsidP="005B5E43">
            <w:pPr>
              <w:pStyle w:val="aff0"/>
            </w:pPr>
            <w:r w:rsidRPr="0024629A">
              <w:t>5760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0CE21000" w14:textId="77777777" w:rsidR="00A30809" w:rsidRPr="0024629A" w:rsidRDefault="00A30809" w:rsidP="005B5E43">
            <w:pPr>
              <w:pStyle w:val="aff0"/>
            </w:pPr>
            <w:r w:rsidRPr="0024629A">
              <w:t>5760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578C7C22" w14:textId="77777777" w:rsidR="00A30809" w:rsidRPr="0024629A" w:rsidRDefault="00A30809" w:rsidP="005B5E43">
            <w:pPr>
              <w:pStyle w:val="aff0"/>
            </w:pPr>
            <w:r w:rsidRPr="0024629A">
              <w:t>5760</w:t>
            </w:r>
          </w:p>
        </w:tc>
      </w:tr>
      <w:tr w:rsidR="00A30809" w:rsidRPr="00F44700" w14:paraId="700969F2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134A5062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24FA691D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359F4924" w14:textId="77777777" w:rsidR="00A30809" w:rsidRPr="0024629A" w:rsidRDefault="00A30809" w:rsidP="005B5E43">
            <w:pPr>
              <w:pStyle w:val="aff0"/>
            </w:pPr>
            <w:r w:rsidRPr="0024629A">
              <w:t>659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3AC5A81F" w14:textId="77777777" w:rsidR="00A30809" w:rsidRPr="0024629A" w:rsidRDefault="00A30809" w:rsidP="005B5E43">
            <w:pPr>
              <w:pStyle w:val="aff0"/>
            </w:pPr>
            <w:r w:rsidRPr="0024629A">
              <w:t>1144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4BCF7006" w14:textId="77777777" w:rsidR="00A30809" w:rsidRPr="0024629A" w:rsidRDefault="00A30809" w:rsidP="005B5E43">
            <w:pPr>
              <w:pStyle w:val="aff0"/>
            </w:pPr>
            <w:r w:rsidRPr="0024629A">
              <w:t>903</w:t>
            </w:r>
          </w:p>
        </w:tc>
      </w:tr>
      <w:tr w:rsidR="00A30809" w:rsidRPr="00F44700" w14:paraId="0B6EF377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34326BF7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0D64B0BC" w14:textId="77777777" w:rsidR="00A30809" w:rsidRPr="00E70CD3" w:rsidRDefault="00A30809" w:rsidP="005B5E43">
            <w:pPr>
              <w:pStyle w:val="aff0"/>
            </w:pPr>
            <w:r w:rsidRPr="00E70CD3">
              <w:t xml:space="preserve">Load </w:t>
            </w:r>
            <w:proofErr w:type="gramStart"/>
            <w:r w:rsidRPr="00E70CD3">
              <w:t>Ratio(</w:t>
            </w:r>
            <w:proofErr w:type="gramEnd"/>
            <w:r w:rsidRPr="00E70CD3">
              <w:t>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6ADCD324" w14:textId="77777777" w:rsidR="00A30809" w:rsidRPr="0024629A" w:rsidRDefault="00A30809" w:rsidP="005B5E43">
            <w:pPr>
              <w:pStyle w:val="aff0"/>
            </w:pPr>
            <w:r w:rsidRPr="0024629A">
              <w:t>11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349D0AC8" w14:textId="77777777" w:rsidR="00A30809" w:rsidRPr="0024629A" w:rsidRDefault="00A30809" w:rsidP="005B5E43">
            <w:pPr>
              <w:pStyle w:val="aff0"/>
            </w:pPr>
            <w:r w:rsidRPr="0024629A">
              <w:t>19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07B37A7E" w14:textId="77777777" w:rsidR="00A30809" w:rsidRPr="0024629A" w:rsidRDefault="00A30809" w:rsidP="005B5E43">
            <w:pPr>
              <w:pStyle w:val="aff0"/>
            </w:pPr>
            <w:r w:rsidRPr="0024629A">
              <w:t>15</w:t>
            </w:r>
          </w:p>
        </w:tc>
      </w:tr>
      <w:tr w:rsidR="00A30809" w:rsidRPr="00FF72D4" w14:paraId="6801F6AC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3A7EDED8" w14:textId="77777777" w:rsidR="00A30809" w:rsidRPr="00E70CD3" w:rsidRDefault="00A30809" w:rsidP="005B5E43">
            <w:pPr>
              <w:pStyle w:val="aff0"/>
            </w:pPr>
            <w:r w:rsidRPr="00E70CD3">
              <w:t>Tag-List (</w:t>
            </w:r>
            <w:proofErr w:type="spellStart"/>
            <w:r w:rsidRPr="00E70CD3">
              <w:t>Block,Annunciator</w:t>
            </w:r>
            <w:proofErr w:type="spellEnd"/>
            <w:r w:rsidRPr="00E70CD3">
              <w:t>)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3037CA4E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6758D0E6" w14:textId="77777777" w:rsidR="00A30809" w:rsidRPr="0024629A" w:rsidRDefault="00A30809" w:rsidP="005B5E43">
            <w:pPr>
              <w:pStyle w:val="aff0"/>
            </w:pPr>
            <w:r w:rsidRPr="0024629A">
              <w:t>7000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5552FB18" w14:textId="77777777" w:rsidR="00A30809" w:rsidRPr="0024629A" w:rsidRDefault="00A30809" w:rsidP="005B5E43">
            <w:pPr>
              <w:pStyle w:val="aff0"/>
            </w:pPr>
            <w:r w:rsidRPr="0024629A">
              <w:t>7000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6B77A501" w14:textId="77777777" w:rsidR="00A30809" w:rsidRPr="0024629A" w:rsidRDefault="00A30809" w:rsidP="005B5E43">
            <w:pPr>
              <w:pStyle w:val="aff0"/>
            </w:pPr>
            <w:r w:rsidRPr="0024629A">
              <w:t>7000</w:t>
            </w:r>
          </w:p>
        </w:tc>
      </w:tr>
      <w:tr w:rsidR="00A30809" w:rsidRPr="00F44700" w14:paraId="40ECA199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2E610020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5A4E84B8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1146706C" w14:textId="77777777" w:rsidR="00A30809" w:rsidRPr="0024629A" w:rsidRDefault="00A30809" w:rsidP="005B5E43">
            <w:pPr>
              <w:pStyle w:val="aff0"/>
            </w:pPr>
            <w:r w:rsidRPr="0024629A">
              <w:t>767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56539016" w14:textId="77777777" w:rsidR="00A30809" w:rsidRPr="0024629A" w:rsidRDefault="00A30809" w:rsidP="005B5E43">
            <w:pPr>
              <w:pStyle w:val="aff0"/>
            </w:pPr>
            <w:r w:rsidRPr="0024629A">
              <w:t>1295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5ECB8650" w14:textId="77777777" w:rsidR="00A30809" w:rsidRPr="0024629A" w:rsidRDefault="00A30809" w:rsidP="005B5E43">
            <w:pPr>
              <w:pStyle w:val="aff0"/>
            </w:pPr>
            <w:r w:rsidRPr="0024629A">
              <w:t>1167</w:t>
            </w:r>
          </w:p>
        </w:tc>
      </w:tr>
      <w:tr w:rsidR="00A30809" w:rsidRPr="00F44700" w14:paraId="72F62E09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5100520F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1458DD5F" w14:textId="77777777" w:rsidR="00A30809" w:rsidRPr="00E70CD3" w:rsidRDefault="00A30809" w:rsidP="005B5E43">
            <w:pPr>
              <w:pStyle w:val="aff0"/>
            </w:pPr>
            <w:r w:rsidRPr="00E70CD3">
              <w:t xml:space="preserve">Load </w:t>
            </w:r>
            <w:proofErr w:type="gramStart"/>
            <w:r w:rsidRPr="00E70CD3">
              <w:t>Ratio(</w:t>
            </w:r>
            <w:proofErr w:type="gramEnd"/>
            <w:r w:rsidRPr="00E70CD3">
              <w:t>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303149C6" w14:textId="77777777" w:rsidR="00A30809" w:rsidRPr="0024629A" w:rsidRDefault="00A30809" w:rsidP="005B5E43">
            <w:pPr>
              <w:pStyle w:val="aff0"/>
            </w:pPr>
            <w:r w:rsidRPr="0024629A">
              <w:t>10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6DE7F69C" w14:textId="77777777" w:rsidR="00A30809" w:rsidRPr="0024629A" w:rsidRDefault="00A30809" w:rsidP="005B5E43">
            <w:pPr>
              <w:pStyle w:val="aff0"/>
            </w:pPr>
            <w:r w:rsidRPr="0024629A">
              <w:t>18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76ECBC06" w14:textId="77777777" w:rsidR="00A30809" w:rsidRPr="0024629A" w:rsidRDefault="00A30809" w:rsidP="005B5E43">
            <w:pPr>
              <w:pStyle w:val="aff0"/>
            </w:pPr>
            <w:r w:rsidRPr="0024629A">
              <w:t>16</w:t>
            </w:r>
          </w:p>
        </w:tc>
      </w:tr>
      <w:tr w:rsidR="00A30809" w:rsidRPr="0072344E" w14:paraId="200B2523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6950F2D9" w14:textId="77777777" w:rsidR="00A30809" w:rsidRPr="00E70CD3" w:rsidRDefault="00A30809" w:rsidP="005B5E43">
            <w:pPr>
              <w:pStyle w:val="aff0"/>
            </w:pPr>
            <w:r w:rsidRPr="00E70CD3">
              <w:t>Inter-station data links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6181581B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3A1DE584" w14:textId="77777777" w:rsidR="00A30809" w:rsidRPr="0024629A" w:rsidRDefault="00A30809" w:rsidP="005B5E43">
            <w:pPr>
              <w:pStyle w:val="aff0"/>
            </w:pPr>
            <w:r w:rsidRPr="0024629A">
              <w:t>512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27FACD66" w14:textId="77777777" w:rsidR="00A30809" w:rsidRPr="0024629A" w:rsidRDefault="00A30809" w:rsidP="005B5E43">
            <w:pPr>
              <w:pStyle w:val="aff0"/>
            </w:pPr>
            <w:r w:rsidRPr="0024629A">
              <w:t>512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5BA690BA" w14:textId="77777777" w:rsidR="00A30809" w:rsidRPr="0024629A" w:rsidRDefault="00A30809" w:rsidP="005B5E43">
            <w:pPr>
              <w:pStyle w:val="aff0"/>
            </w:pPr>
            <w:r w:rsidRPr="0024629A">
              <w:t>512</w:t>
            </w:r>
          </w:p>
        </w:tc>
      </w:tr>
      <w:tr w:rsidR="00A30809" w:rsidRPr="00F44700" w14:paraId="3816FCA6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669C62F7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188D80DD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07955DAE" w14:textId="77777777" w:rsidR="00A30809" w:rsidRPr="0024629A" w:rsidRDefault="00A30809" w:rsidP="005B5E43">
            <w:pPr>
              <w:pStyle w:val="aff0"/>
            </w:pPr>
            <w:r w:rsidRPr="0024629A">
              <w:t>34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083782F4" w14:textId="77777777" w:rsidR="00A30809" w:rsidRPr="0024629A" w:rsidRDefault="00A30809" w:rsidP="005B5E43">
            <w:pPr>
              <w:pStyle w:val="aff0"/>
            </w:pPr>
            <w:r w:rsidRPr="0024629A">
              <w:t>104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54A77A98" w14:textId="77777777" w:rsidR="00A30809" w:rsidRPr="0024629A" w:rsidRDefault="00A30809" w:rsidP="005B5E43">
            <w:pPr>
              <w:pStyle w:val="aff0"/>
            </w:pPr>
            <w:r w:rsidRPr="0024629A">
              <w:t>95</w:t>
            </w:r>
          </w:p>
        </w:tc>
      </w:tr>
      <w:tr w:rsidR="00A30809" w:rsidRPr="00F44700" w14:paraId="10B8087C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64E74791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17B168A9" w14:textId="77777777" w:rsidR="00A30809" w:rsidRPr="00E70CD3" w:rsidRDefault="00A30809" w:rsidP="005B5E43">
            <w:pPr>
              <w:pStyle w:val="aff0"/>
            </w:pPr>
            <w:r w:rsidRPr="00E70CD3">
              <w:t xml:space="preserve">Load </w:t>
            </w:r>
            <w:proofErr w:type="gramStart"/>
            <w:r w:rsidRPr="00E70CD3">
              <w:t>Ratio(</w:t>
            </w:r>
            <w:proofErr w:type="gramEnd"/>
            <w:r w:rsidRPr="00E70CD3">
              <w:t>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0C08CCDA" w14:textId="77777777" w:rsidR="00A30809" w:rsidRPr="0024629A" w:rsidRDefault="00A30809" w:rsidP="005B5E43">
            <w:pPr>
              <w:pStyle w:val="aff0"/>
            </w:pPr>
            <w:r w:rsidRPr="0024629A">
              <w:t>6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48A7762D" w14:textId="77777777" w:rsidR="00A30809" w:rsidRPr="0024629A" w:rsidRDefault="00A30809" w:rsidP="005B5E43">
            <w:pPr>
              <w:pStyle w:val="aff0"/>
            </w:pPr>
            <w:r w:rsidRPr="0024629A">
              <w:t>20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5B6D71EA" w14:textId="77777777" w:rsidR="00A30809" w:rsidRPr="0024629A" w:rsidRDefault="00A30809" w:rsidP="005B5E43">
            <w:pPr>
              <w:pStyle w:val="aff0"/>
            </w:pPr>
            <w:r w:rsidRPr="0024629A">
              <w:t>18</w:t>
            </w:r>
          </w:p>
        </w:tc>
      </w:tr>
      <w:tr w:rsidR="00A30809" w:rsidRPr="00FF72D4" w14:paraId="36327EEE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7F2A34CA" w14:textId="77777777" w:rsidR="00A30809" w:rsidRPr="00E70CD3" w:rsidRDefault="00A30809" w:rsidP="005B5E43">
            <w:pPr>
              <w:pStyle w:val="aff0"/>
            </w:pPr>
            <w:r w:rsidRPr="00E70CD3">
              <w:t>Foundation Fieldbus faceplate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11382EFC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336F27EE" w14:textId="77777777" w:rsidR="00A30809" w:rsidRPr="0024629A" w:rsidRDefault="00A30809" w:rsidP="005B5E43">
            <w:pPr>
              <w:pStyle w:val="aff0"/>
            </w:pPr>
            <w:r w:rsidRPr="0024629A">
              <w:t>1200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4A5B99A5" w14:textId="77777777" w:rsidR="00A30809" w:rsidRPr="0024629A" w:rsidRDefault="00A30809" w:rsidP="005B5E43">
            <w:pPr>
              <w:pStyle w:val="aff0"/>
            </w:pPr>
            <w:r w:rsidRPr="0024629A">
              <w:t>1200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37223405" w14:textId="77777777" w:rsidR="00A30809" w:rsidRPr="0024629A" w:rsidRDefault="00A30809" w:rsidP="005B5E43">
            <w:pPr>
              <w:pStyle w:val="aff0"/>
            </w:pPr>
            <w:r w:rsidRPr="0024629A">
              <w:t>1200</w:t>
            </w:r>
          </w:p>
        </w:tc>
      </w:tr>
      <w:tr w:rsidR="00A30809" w:rsidRPr="00F44700" w14:paraId="51829BBE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4A3C4581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054345ED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00DE4355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69C9CA20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7D5C1AF1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F44700" w14:paraId="67033DB6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1A9D9C2C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2B7CF6CA" w14:textId="77777777" w:rsidR="00A30809" w:rsidRPr="00E70CD3" w:rsidRDefault="00A30809" w:rsidP="005B5E43">
            <w:pPr>
              <w:pStyle w:val="aff0"/>
            </w:pPr>
            <w:r w:rsidRPr="00E70CD3">
              <w:t xml:space="preserve">Load </w:t>
            </w:r>
            <w:proofErr w:type="gramStart"/>
            <w:r w:rsidRPr="00E70CD3">
              <w:t>Ratio(</w:t>
            </w:r>
            <w:proofErr w:type="gramEnd"/>
            <w:r w:rsidRPr="00E70CD3">
              <w:t>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74145CB3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4C353D82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31856F15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</w:tbl>
    <w:p w14:paraId="0EB6CE5F" w14:textId="77777777" w:rsidR="00E232D9" w:rsidRDefault="00E232D9" w:rsidP="00E232D9">
      <w:pPr>
        <w:pStyle w:val="21"/>
        <w:numPr>
          <w:ilvl w:val="0"/>
          <w:numId w:val="0"/>
        </w:numPr>
        <w:ind w:left="357"/>
      </w:pPr>
      <w:bookmarkStart w:id="2363" w:name="_Toc120169151"/>
      <w:bookmarkStart w:id="2364" w:name="_Toc126311781"/>
    </w:p>
    <w:p w14:paraId="77AAC932" w14:textId="760DE929" w:rsidR="00A30809" w:rsidRDefault="00A30809" w:rsidP="00A30809">
      <w:pPr>
        <w:pStyle w:val="21"/>
      </w:pPr>
      <w:r w:rsidRPr="008A27A8">
        <w:t>Основные</w:t>
      </w:r>
      <w:r w:rsidRPr="001D088C">
        <w:t xml:space="preserve"> интеграционные решения</w:t>
      </w:r>
      <w:bookmarkEnd w:id="2363"/>
      <w:bookmarkEnd w:id="2364"/>
    </w:p>
    <w:p w14:paraId="6DF5890F" w14:textId="2AE7722C" w:rsidR="00A30809" w:rsidRPr="00D43404" w:rsidRDefault="00A30809" w:rsidP="005B5E43">
      <w:pPr>
        <w:pStyle w:val="af4"/>
      </w:pPr>
      <w:bookmarkStart w:id="2365" w:name="_Toc126311782"/>
      <w:r w:rsidRPr="008A27A8">
        <w:t>Функциональное</w:t>
      </w:r>
      <w:r w:rsidRPr="00D43404">
        <w:t xml:space="preserve"> взаимодействие СУУТП с РСУ</w:t>
      </w:r>
      <w:bookmarkEnd w:id="2365"/>
    </w:p>
    <w:p w14:paraId="7F97F510" w14:textId="0C16EF45" w:rsidR="00A30809" w:rsidRDefault="00A30809" w:rsidP="005B5E43">
      <w:pPr>
        <w:pStyle w:val="af4"/>
      </w:pPr>
      <w:r>
        <w:t>Функции со стороны СУУТП:</w:t>
      </w:r>
    </w:p>
    <w:p w14:paraId="03A16752" w14:textId="7009D5E2" w:rsidR="00A30809" w:rsidRPr="005B5E43" w:rsidRDefault="00A30809" w:rsidP="00B23309">
      <w:pPr>
        <w:pStyle w:val="af4"/>
        <w:numPr>
          <w:ilvl w:val="0"/>
          <w:numId w:val="39"/>
        </w:numPr>
      </w:pPr>
      <w:r w:rsidRPr="005B5E43">
        <w:lastRenderedPageBreak/>
        <w:t>при включении оборудования в работу от СУУТП – перевод функционального блока в удаленные режимы управления, позволяющие программную запись значений заданий или выходов функциональных блоков от СУУТП;</w:t>
      </w:r>
    </w:p>
    <w:p w14:paraId="620555AE" w14:textId="77777777" w:rsidR="00A30809" w:rsidRPr="005B5E43" w:rsidRDefault="00A30809" w:rsidP="00B23309">
      <w:pPr>
        <w:pStyle w:val="af4"/>
        <w:numPr>
          <w:ilvl w:val="0"/>
          <w:numId w:val="39"/>
        </w:numPr>
      </w:pPr>
      <w:r w:rsidRPr="005B5E43">
        <w:t>обеспечение корректного поведения контроллеров СУУТП при насыщении выхода регулятора (т. е. достижении предельного значения). При насыщении выхода регулятора, контроллер перестаёт изменять уставку в сторону насыщения;</w:t>
      </w:r>
    </w:p>
    <w:p w14:paraId="01B4EA74" w14:textId="77777777" w:rsidR="00A30809" w:rsidRPr="005B5E43" w:rsidRDefault="00A30809" w:rsidP="00B23309">
      <w:pPr>
        <w:pStyle w:val="af4"/>
        <w:numPr>
          <w:ilvl w:val="0"/>
          <w:numId w:val="39"/>
        </w:numPr>
      </w:pPr>
      <w:r w:rsidRPr="005B5E43">
        <w:t>чтение текущих значений необходимых параметров ТП;</w:t>
      </w:r>
    </w:p>
    <w:p w14:paraId="14930962" w14:textId="77777777" w:rsidR="00A30809" w:rsidRPr="005B5E43" w:rsidRDefault="00A30809" w:rsidP="00B23309">
      <w:pPr>
        <w:pStyle w:val="af4"/>
        <w:numPr>
          <w:ilvl w:val="0"/>
          <w:numId w:val="39"/>
        </w:numPr>
      </w:pPr>
      <w:r w:rsidRPr="005B5E43">
        <w:t>передача вычисленных управляющих воздействий в РСУ;</w:t>
      </w:r>
    </w:p>
    <w:p w14:paraId="67DBB2A4" w14:textId="77777777" w:rsidR="00A30809" w:rsidRPr="005B5E43" w:rsidRDefault="00A30809" w:rsidP="00B23309">
      <w:pPr>
        <w:pStyle w:val="af4"/>
        <w:numPr>
          <w:ilvl w:val="0"/>
          <w:numId w:val="39"/>
        </w:numPr>
      </w:pPr>
      <w:r w:rsidRPr="005B5E43">
        <w:t>ведение исторического архива параметров СУУТП за период не менее 1 года.</w:t>
      </w:r>
    </w:p>
    <w:p w14:paraId="72613DB4" w14:textId="77777777" w:rsidR="00A30809" w:rsidRPr="005B5E43" w:rsidRDefault="00A30809" w:rsidP="0050271C">
      <w:pPr>
        <w:pStyle w:val="af4"/>
      </w:pPr>
      <w:r w:rsidRPr="005B5E43">
        <w:t>Функции со стороны РСУ:</w:t>
      </w:r>
    </w:p>
    <w:p w14:paraId="17891376" w14:textId="445F21EF" w:rsidR="00A30809" w:rsidRPr="005B5E43" w:rsidRDefault="00A30809" w:rsidP="00B23309">
      <w:pPr>
        <w:pStyle w:val="af4"/>
        <w:numPr>
          <w:ilvl w:val="0"/>
          <w:numId w:val="39"/>
        </w:numPr>
      </w:pPr>
      <w:r w:rsidRPr="005B5E43">
        <w:t>обеспечение возможности чтения/записи параметров, необходимых для работы СУУТП;</w:t>
      </w:r>
    </w:p>
    <w:p w14:paraId="00BC4D18" w14:textId="77777777" w:rsidR="00A30809" w:rsidRPr="005B5E43" w:rsidRDefault="00A30809" w:rsidP="00B23309">
      <w:pPr>
        <w:pStyle w:val="af4"/>
        <w:numPr>
          <w:ilvl w:val="0"/>
          <w:numId w:val="39"/>
        </w:numPr>
      </w:pPr>
      <w:r w:rsidRPr="005B5E43">
        <w:t>обеспечение безударного изменения режимов ПИД-регуляторов, безударного перевода режимов управления регуляторами в локальные при потере связи с серверами СУУТП, МПА и экстренного безударного перевода режимов управления функциональными блоками в локальные по нажатию оператором соответствующей кнопки на мнемосхеме АСУТП;</w:t>
      </w:r>
    </w:p>
    <w:p w14:paraId="52E6402C" w14:textId="77777777" w:rsidR="00A30809" w:rsidRDefault="00A30809" w:rsidP="00B23309">
      <w:pPr>
        <w:pStyle w:val="af4"/>
        <w:numPr>
          <w:ilvl w:val="0"/>
          <w:numId w:val="39"/>
        </w:numPr>
      </w:pPr>
      <w:r w:rsidRPr="005B5E43">
        <w:t>сигнализация</w:t>
      </w:r>
      <w:r>
        <w:t xml:space="preserve"> о событиях отключения СУУТП, МПА.</w:t>
      </w:r>
    </w:p>
    <w:p w14:paraId="6638C980" w14:textId="10A597C8" w:rsidR="00A30809" w:rsidRPr="0011745A" w:rsidRDefault="00A30809" w:rsidP="00B23309">
      <w:pPr>
        <w:pStyle w:val="af4"/>
        <w:numPr>
          <w:ilvl w:val="0"/>
          <w:numId w:val="39"/>
        </w:numPr>
      </w:pPr>
      <w:r w:rsidRPr="0011745A">
        <w:t xml:space="preserve">обеспечение </w:t>
      </w:r>
      <w:r>
        <w:t>возможности получения</w:t>
      </w:r>
      <w:r w:rsidRPr="0011745A">
        <w:t xml:space="preserve"> параметров </w:t>
      </w:r>
      <w:r>
        <w:t xml:space="preserve">от </w:t>
      </w:r>
      <w:r w:rsidRPr="005B5E43">
        <w:t>RTO</w:t>
      </w:r>
      <w:r w:rsidRPr="0011745A">
        <w:t xml:space="preserve">, </w:t>
      </w:r>
      <w:r>
        <w:t>первичная обработка (валидация) данных и запись</w:t>
      </w:r>
      <w:r w:rsidRPr="0011745A">
        <w:t xml:space="preserve"> параметров </w:t>
      </w:r>
      <w:r>
        <w:t>в СУУТП.</w:t>
      </w:r>
    </w:p>
    <w:p w14:paraId="2B971FEC" w14:textId="3BBC91D9" w:rsidR="00A30809" w:rsidRPr="00D43404" w:rsidRDefault="00A30809" w:rsidP="005B5E43">
      <w:pPr>
        <w:pStyle w:val="af4"/>
      </w:pPr>
      <w:bookmarkStart w:id="2366" w:name="_Toc126311783"/>
      <w:r w:rsidRPr="00D43404">
        <w:t>Интерфейсы СУУТП</w:t>
      </w:r>
      <w:bookmarkEnd w:id="2366"/>
    </w:p>
    <w:p w14:paraId="5FB07434" w14:textId="0A5D7E1C" w:rsidR="00A30809" w:rsidRDefault="00A30809" w:rsidP="005B5E43">
      <w:pPr>
        <w:pStyle w:val="af4"/>
      </w:pPr>
      <w:r>
        <w:t>В СУУТП будут реализованы два вида пользовательских интерфейсов: инженерный и операторский.</w:t>
      </w:r>
    </w:p>
    <w:p w14:paraId="0F66D612" w14:textId="3FBBA8F3" w:rsidR="00A30809" w:rsidRDefault="00A30809" w:rsidP="005B5E43">
      <w:pPr>
        <w:pStyle w:val="af4"/>
      </w:pPr>
      <w:r>
        <w:t>Операторский интерфейс будет реализован на базе существующего операторского интерфейса АСУТП. Для этого будут разработаны новые мнемосхемы РСУ. Операторские интерфейсы СУУТП будет обеспечивать выполнение следующих основных функций:</w:t>
      </w:r>
    </w:p>
    <w:p w14:paraId="772F2895" w14:textId="77777777" w:rsidR="00A30809" w:rsidRDefault="00A30809" w:rsidP="00B23309">
      <w:pPr>
        <w:pStyle w:val="af4"/>
        <w:numPr>
          <w:ilvl w:val="0"/>
          <w:numId w:val="39"/>
        </w:numPr>
      </w:pPr>
      <w:r>
        <w:t>оперативный ввод в ручном режиме команд и заданий;</w:t>
      </w:r>
    </w:p>
    <w:p w14:paraId="6734D73C" w14:textId="77777777" w:rsidR="00A30809" w:rsidRDefault="00A30809" w:rsidP="00B23309">
      <w:pPr>
        <w:pStyle w:val="af4"/>
        <w:numPr>
          <w:ilvl w:val="0"/>
          <w:numId w:val="39"/>
        </w:numPr>
      </w:pPr>
      <w:r>
        <w:t>отслеживание параметров ТП, контролируемых в режиме реального времени;</w:t>
      </w:r>
    </w:p>
    <w:p w14:paraId="7132036B" w14:textId="77777777" w:rsidR="00A30809" w:rsidRDefault="00A30809" w:rsidP="00B23309">
      <w:pPr>
        <w:pStyle w:val="af4"/>
        <w:numPr>
          <w:ilvl w:val="0"/>
          <w:numId w:val="39"/>
        </w:numPr>
      </w:pPr>
      <w:r>
        <w:t>переключение между интерфейсами приложений (контроллеры СУУТП, ВА, последовательности МПА и др.);</w:t>
      </w:r>
    </w:p>
    <w:p w14:paraId="26BA0BEB" w14:textId="77777777" w:rsidR="00A30809" w:rsidRDefault="00A30809" w:rsidP="00B23309">
      <w:pPr>
        <w:pStyle w:val="af4"/>
        <w:numPr>
          <w:ilvl w:val="0"/>
          <w:numId w:val="39"/>
        </w:numPr>
      </w:pPr>
      <w:r>
        <w:t>включение/выключение каждого контроллера СУУТП в работу;</w:t>
      </w:r>
    </w:p>
    <w:p w14:paraId="4A680D83" w14:textId="77777777" w:rsidR="00A30809" w:rsidRDefault="00A30809" w:rsidP="00B23309">
      <w:pPr>
        <w:pStyle w:val="af4"/>
        <w:numPr>
          <w:ilvl w:val="0"/>
          <w:numId w:val="39"/>
        </w:numPr>
      </w:pPr>
      <w:r>
        <w:t>включение/выключение режима прогноза для контроллера СУУТП;</w:t>
      </w:r>
    </w:p>
    <w:p w14:paraId="14DB3DF3" w14:textId="77777777" w:rsidR="00A30809" w:rsidRDefault="00A30809" w:rsidP="00B23309">
      <w:pPr>
        <w:pStyle w:val="af4"/>
        <w:numPr>
          <w:ilvl w:val="0"/>
          <w:numId w:val="39"/>
        </w:numPr>
      </w:pPr>
      <w:r>
        <w:t>включение/выключение переменных контроллера СУУТП;</w:t>
      </w:r>
    </w:p>
    <w:p w14:paraId="39E44136" w14:textId="77777777" w:rsidR="00A30809" w:rsidRDefault="00A30809" w:rsidP="00B23309">
      <w:pPr>
        <w:pStyle w:val="af4"/>
        <w:numPr>
          <w:ilvl w:val="0"/>
          <w:numId w:val="39"/>
        </w:numPr>
      </w:pPr>
      <w:r>
        <w:t>изменение пределов (заданий) для переменных контроллера СУУТП;</w:t>
      </w:r>
    </w:p>
    <w:p w14:paraId="04A6755C" w14:textId="77777777" w:rsidR="00A30809" w:rsidRDefault="00A30809" w:rsidP="00B23309">
      <w:pPr>
        <w:pStyle w:val="af4"/>
        <w:numPr>
          <w:ilvl w:val="0"/>
          <w:numId w:val="39"/>
        </w:numPr>
      </w:pPr>
      <w:r>
        <w:lastRenderedPageBreak/>
        <w:t>изменение настроек для смены задачи оптимизации СУУТП;</w:t>
      </w:r>
    </w:p>
    <w:p w14:paraId="00F0FB81" w14:textId="77777777" w:rsidR="00A30809" w:rsidRDefault="00A30809" w:rsidP="00B23309">
      <w:pPr>
        <w:pStyle w:val="af4"/>
        <w:numPr>
          <w:ilvl w:val="0"/>
          <w:numId w:val="39"/>
        </w:numPr>
      </w:pPr>
      <w:r>
        <w:t>отслеживание текущих и прогнозируемых значений переменных;</w:t>
      </w:r>
    </w:p>
    <w:p w14:paraId="37ED365E" w14:textId="77777777" w:rsidR="00A30809" w:rsidRDefault="00A30809" w:rsidP="00B23309">
      <w:pPr>
        <w:pStyle w:val="af4"/>
        <w:numPr>
          <w:ilvl w:val="0"/>
          <w:numId w:val="39"/>
        </w:numPr>
      </w:pPr>
      <w:r>
        <w:t>отслеживание текущего статуса/режима переменных;</w:t>
      </w:r>
    </w:p>
    <w:p w14:paraId="224B77F6" w14:textId="77777777" w:rsidR="00A30809" w:rsidRDefault="00A30809" w:rsidP="00B23309">
      <w:pPr>
        <w:pStyle w:val="af4"/>
        <w:numPr>
          <w:ilvl w:val="0"/>
          <w:numId w:val="39"/>
        </w:numPr>
      </w:pPr>
      <w:r>
        <w:t>вывод на дисплей сообщений о работе СУУТП, МПА информационного и сигнализирующего характера;</w:t>
      </w:r>
    </w:p>
    <w:p w14:paraId="4445E611" w14:textId="77777777" w:rsidR="00A30809" w:rsidRDefault="00A30809" w:rsidP="00B23309">
      <w:pPr>
        <w:pStyle w:val="af4"/>
        <w:numPr>
          <w:ilvl w:val="0"/>
          <w:numId w:val="39"/>
        </w:numPr>
      </w:pPr>
      <w:r>
        <w:t>подстройку ВА по данным лабораторного контроля.</w:t>
      </w:r>
    </w:p>
    <w:p w14:paraId="489801E0" w14:textId="77777777" w:rsidR="00A30809" w:rsidRDefault="00A30809" w:rsidP="0050271C">
      <w:pPr>
        <w:pStyle w:val="af4"/>
      </w:pPr>
      <w:r>
        <w:t xml:space="preserve">Инженерный интерфейс будет обеспечивать все функции операторского интерфейса и дополнительно к ним возможности: </w:t>
      </w:r>
    </w:p>
    <w:p w14:paraId="0A8CD734" w14:textId="77777777" w:rsidR="00A30809" w:rsidRDefault="00A30809" w:rsidP="00B23309">
      <w:pPr>
        <w:pStyle w:val="af4"/>
        <w:numPr>
          <w:ilvl w:val="0"/>
          <w:numId w:val="39"/>
        </w:numPr>
      </w:pPr>
      <w:r>
        <w:t>ручного ввода параметров настройки приложений СУУТП;</w:t>
      </w:r>
    </w:p>
    <w:p w14:paraId="58289DC9" w14:textId="77777777" w:rsidR="00A30809" w:rsidRDefault="00A30809" w:rsidP="00B23309">
      <w:pPr>
        <w:pStyle w:val="af4"/>
        <w:numPr>
          <w:ilvl w:val="0"/>
          <w:numId w:val="39"/>
        </w:numPr>
      </w:pPr>
      <w:r>
        <w:t>конфигурирования приложений СУУТП (в том числе создание новых приложений);</w:t>
      </w:r>
    </w:p>
    <w:p w14:paraId="293A1531" w14:textId="77777777" w:rsidR="00A30809" w:rsidRDefault="00A30809" w:rsidP="00B23309">
      <w:pPr>
        <w:pStyle w:val="af4"/>
        <w:numPr>
          <w:ilvl w:val="0"/>
          <w:numId w:val="39"/>
        </w:numPr>
      </w:pPr>
      <w:r>
        <w:t>модификации параметров моделей ВА и динамических моделей, заложенных в многопараметрические контроллеры, а также структур и параметров целевых функций оптимизации;</w:t>
      </w:r>
    </w:p>
    <w:p w14:paraId="344BC53B" w14:textId="77777777" w:rsidR="00A30809" w:rsidRDefault="00A30809" w:rsidP="00B23309">
      <w:pPr>
        <w:pStyle w:val="af4"/>
        <w:numPr>
          <w:ilvl w:val="0"/>
          <w:numId w:val="39"/>
        </w:numPr>
      </w:pPr>
      <w:r>
        <w:t>возможность перевода переменных СУУТП в «Сервис»;</w:t>
      </w:r>
    </w:p>
    <w:p w14:paraId="59DA2666" w14:textId="77777777" w:rsidR="00A30809" w:rsidRDefault="00A30809" w:rsidP="00B23309">
      <w:pPr>
        <w:pStyle w:val="af4"/>
        <w:numPr>
          <w:ilvl w:val="0"/>
          <w:numId w:val="39"/>
        </w:numPr>
      </w:pPr>
      <w:r>
        <w:t>построения трендов прошлых и прогнозируемых значений переменных ТП, задействованных в СУУТП;</w:t>
      </w:r>
    </w:p>
    <w:p w14:paraId="20FFF937" w14:textId="1D4D55A2" w:rsidR="00A30809" w:rsidRDefault="00A30809" w:rsidP="00B23309">
      <w:pPr>
        <w:pStyle w:val="af4"/>
        <w:numPr>
          <w:ilvl w:val="0"/>
          <w:numId w:val="39"/>
        </w:numPr>
      </w:pPr>
      <w:r>
        <w:t>диагностики эффективности работы СУУТП.</w:t>
      </w:r>
    </w:p>
    <w:p w14:paraId="17086483" w14:textId="77777777" w:rsidR="00A30809" w:rsidRDefault="00A30809" w:rsidP="00A30809">
      <w:pPr>
        <w:pStyle w:val="21"/>
      </w:pPr>
      <w:bookmarkStart w:id="2367" w:name="_Toc120169152"/>
      <w:bookmarkStart w:id="2368" w:name="_Toc126311784"/>
      <w:bookmarkStart w:id="2369" w:name="_GoBack"/>
      <w:bookmarkEnd w:id="2369"/>
      <w:r>
        <w:t>И</w:t>
      </w:r>
      <w:r w:rsidRPr="001D088C">
        <w:t>нтеграционные решения</w:t>
      </w:r>
      <w:r>
        <w:t xml:space="preserve"> </w:t>
      </w:r>
      <w:r w:rsidRPr="00452F99">
        <w:t>корпуса 0420 (производства изопропилбензола, фенола и ацетона)</w:t>
      </w:r>
      <w:bookmarkEnd w:id="2367"/>
      <w:bookmarkEnd w:id="2368"/>
    </w:p>
    <w:p w14:paraId="3804AB8A" w14:textId="77777777" w:rsidR="00A30809" w:rsidRPr="00D43404" w:rsidRDefault="00A30809" w:rsidP="00E232D9">
      <w:pPr>
        <w:pStyle w:val="af4"/>
      </w:pPr>
      <w:bookmarkStart w:id="2370" w:name="_Toc126311785"/>
      <w:r w:rsidRPr="00D43404">
        <w:t>Перечень оборудования</w:t>
      </w:r>
      <w:bookmarkEnd w:id="2370"/>
    </w:p>
    <w:p w14:paraId="26359E95" w14:textId="3ADAFC26" w:rsidR="00A30809" w:rsidRDefault="00A30809" w:rsidP="00E232D9">
      <w:pPr>
        <w:pStyle w:val="af4"/>
      </w:pPr>
      <w:r w:rsidRPr="00BE4531">
        <w:t xml:space="preserve">Комплекс технических средств </w:t>
      </w:r>
      <w:r>
        <w:t>СУУТП</w:t>
      </w:r>
      <w:r w:rsidRPr="00BE4531">
        <w:t xml:space="preserve"> должен разрабатываться на базе серийно выпускаемых технических средств, имеющих положительный опыт использования на аналогичных объектах автоматизации.</w:t>
      </w:r>
    </w:p>
    <w:p w14:paraId="72117E9C" w14:textId="77777777" w:rsidR="00A30809" w:rsidRDefault="00A30809" w:rsidP="00E232D9">
      <w:pPr>
        <w:pStyle w:val="af4"/>
      </w:pPr>
      <w:r>
        <w:t>Комплекс технических средств должен быть достаточен для реализации функций, предусмотренных настоящим документом и в своём составе содержать следующее оборудование:</w:t>
      </w:r>
    </w:p>
    <w:p w14:paraId="243327A0" w14:textId="77777777" w:rsidR="00A30809" w:rsidRPr="00031024" w:rsidRDefault="00A30809" w:rsidP="00B23309">
      <w:pPr>
        <w:pStyle w:val="af4"/>
        <w:numPr>
          <w:ilvl w:val="0"/>
          <w:numId w:val="39"/>
        </w:numPr>
      </w:pPr>
      <w:r>
        <w:t>Шкаф серверный СУУТП</w:t>
      </w:r>
      <w:r w:rsidRPr="00E232D9">
        <w:t>;</w:t>
      </w:r>
    </w:p>
    <w:p w14:paraId="5983EFD4" w14:textId="77777777" w:rsidR="00A30809" w:rsidRPr="00794490" w:rsidRDefault="00A30809" w:rsidP="00B23309">
      <w:pPr>
        <w:pStyle w:val="af4"/>
        <w:numPr>
          <w:ilvl w:val="0"/>
          <w:numId w:val="39"/>
        </w:numPr>
      </w:pPr>
      <w:r>
        <w:t>АРМ инженера СУУТП с двумя мониторами</w:t>
      </w:r>
      <w:r w:rsidRPr="00794490">
        <w:t>;</w:t>
      </w:r>
    </w:p>
    <w:p w14:paraId="35947587" w14:textId="1EC83C8E" w:rsidR="00A30809" w:rsidRDefault="00E17028" w:rsidP="00B23309">
      <w:pPr>
        <w:pStyle w:val="af4"/>
        <w:numPr>
          <w:ilvl w:val="0"/>
          <w:numId w:val="39"/>
        </w:numPr>
      </w:pPr>
      <w:r>
        <w:t>Мобильная и</w:t>
      </w:r>
      <w:r w:rsidR="00A30809">
        <w:t xml:space="preserve">нженерная станция СУУТП </w:t>
      </w:r>
      <w:r w:rsidR="00A30809" w:rsidRPr="00794490">
        <w:t xml:space="preserve">– </w:t>
      </w:r>
      <w:r>
        <w:t>1</w:t>
      </w:r>
      <w:r w:rsidR="00A30809" w:rsidRPr="00794490">
        <w:t xml:space="preserve"> шт</w:t>
      </w:r>
      <w:r w:rsidR="00A30809">
        <w:t>.</w:t>
      </w:r>
    </w:p>
    <w:p w14:paraId="1B6D89E5" w14:textId="77777777" w:rsidR="00A30809" w:rsidRDefault="00A30809" w:rsidP="00B23309">
      <w:pPr>
        <w:pStyle w:val="af4"/>
        <w:numPr>
          <w:ilvl w:val="0"/>
          <w:numId w:val="39"/>
        </w:numPr>
      </w:pPr>
      <w:r>
        <w:t xml:space="preserve">Переносной съемный носитель </w:t>
      </w:r>
      <w:r w:rsidRPr="00E232D9">
        <w:t>SSD</w:t>
      </w:r>
      <w:r>
        <w:t>, 1 Тб</w:t>
      </w:r>
    </w:p>
    <w:p w14:paraId="544FE577" w14:textId="77777777" w:rsidR="00A30809" w:rsidRDefault="00A30809" w:rsidP="00B23309">
      <w:pPr>
        <w:pStyle w:val="af4"/>
        <w:numPr>
          <w:ilvl w:val="0"/>
          <w:numId w:val="39"/>
        </w:numPr>
      </w:pPr>
      <w:r>
        <w:t>СУУТП функционально будет выполнена на отдельных устройствах</w:t>
      </w:r>
      <w:r w:rsidRPr="00334D91">
        <w:t>:</w:t>
      </w:r>
    </w:p>
    <w:p w14:paraId="1822E6D1" w14:textId="77777777" w:rsidR="00A30809" w:rsidRDefault="00A30809" w:rsidP="00B23309">
      <w:pPr>
        <w:pStyle w:val="af4"/>
        <w:numPr>
          <w:ilvl w:val="0"/>
          <w:numId w:val="39"/>
        </w:numPr>
      </w:pPr>
      <w:r>
        <w:t>Серверы СУУТП;</w:t>
      </w:r>
    </w:p>
    <w:p w14:paraId="0DFD9893" w14:textId="77777777" w:rsidR="00A30809" w:rsidRDefault="00A30809" w:rsidP="00B23309">
      <w:pPr>
        <w:pStyle w:val="af4"/>
        <w:numPr>
          <w:ilvl w:val="0"/>
          <w:numId w:val="39"/>
        </w:numPr>
      </w:pPr>
      <w:r>
        <w:t>Серверы МПА;</w:t>
      </w:r>
    </w:p>
    <w:p w14:paraId="54D2FF2A" w14:textId="77777777" w:rsidR="00A30809" w:rsidRDefault="00A30809" w:rsidP="00B23309">
      <w:pPr>
        <w:pStyle w:val="af4"/>
        <w:numPr>
          <w:ilvl w:val="0"/>
          <w:numId w:val="39"/>
        </w:numPr>
      </w:pPr>
      <w:r>
        <w:lastRenderedPageBreak/>
        <w:t>Серверы OPC.</w:t>
      </w:r>
    </w:p>
    <w:p w14:paraId="3D93DE33" w14:textId="77777777" w:rsidR="00A30809" w:rsidRDefault="00A30809" w:rsidP="00E232D9">
      <w:pPr>
        <w:pStyle w:val="af4"/>
      </w:pPr>
      <w:r>
        <w:t xml:space="preserve">АРМ инженера СУУТП </w:t>
      </w:r>
      <w:r w:rsidRPr="00B90A69">
        <w:t>долж</w:t>
      </w:r>
      <w:r>
        <w:t>но включать в себя, как минимум, следующее оборудование:</w:t>
      </w:r>
    </w:p>
    <w:p w14:paraId="6CC0329A" w14:textId="77777777" w:rsidR="00A30809" w:rsidRPr="00C30937" w:rsidRDefault="00A30809" w:rsidP="00B23309">
      <w:pPr>
        <w:pStyle w:val="af4"/>
        <w:numPr>
          <w:ilvl w:val="0"/>
          <w:numId w:val="39"/>
        </w:numPr>
      </w:pPr>
      <w:r w:rsidRPr="006D6DCC">
        <w:t xml:space="preserve">напольный конструктив (пульт) для размещения оборудования </w:t>
      </w:r>
      <w:r>
        <w:t xml:space="preserve">габаритными </w:t>
      </w:r>
      <w:r w:rsidRPr="00B94651">
        <w:t xml:space="preserve">размерами </w:t>
      </w:r>
      <w:r>
        <w:t>9</w:t>
      </w:r>
      <w:r w:rsidRPr="00375E8D">
        <w:t>00</w:t>
      </w:r>
      <w:r>
        <w:t> </w:t>
      </w:r>
      <w:r w:rsidRPr="00375E8D">
        <w:t>(Ш) × 1</w:t>
      </w:r>
      <w:r>
        <w:t>1</w:t>
      </w:r>
      <w:r w:rsidRPr="00375E8D">
        <w:t>00</w:t>
      </w:r>
      <w:r>
        <w:t> </w:t>
      </w:r>
      <w:r w:rsidRPr="00375E8D">
        <w:t xml:space="preserve">(Г) × </w:t>
      </w:r>
      <w:r>
        <w:t>370 </w:t>
      </w:r>
      <w:r w:rsidRPr="00375E8D">
        <w:t>(В)</w:t>
      </w:r>
      <w:r w:rsidRPr="006D6DCC">
        <w:t xml:space="preserve"> (требования по ГОСТ 22269-76);</w:t>
      </w:r>
    </w:p>
    <w:p w14:paraId="24622340" w14:textId="77777777" w:rsidR="00A30809" w:rsidRPr="00C30937" w:rsidRDefault="00A30809" w:rsidP="00B23309">
      <w:pPr>
        <w:pStyle w:val="af4"/>
        <w:numPr>
          <w:ilvl w:val="0"/>
          <w:numId w:val="39"/>
        </w:numPr>
      </w:pPr>
      <w:r>
        <w:t>ЖК мониторы – 2шт.</w:t>
      </w:r>
      <w:r w:rsidRPr="00E232D9">
        <w:t>;</w:t>
      </w:r>
    </w:p>
    <w:p w14:paraId="63EF17E7" w14:textId="77777777" w:rsidR="00A30809" w:rsidRDefault="00A30809" w:rsidP="00B23309">
      <w:pPr>
        <w:pStyle w:val="af4"/>
        <w:numPr>
          <w:ilvl w:val="0"/>
          <w:numId w:val="39"/>
        </w:numPr>
      </w:pPr>
      <w:r>
        <w:t>алфавитно-цифровую клавиатуру;</w:t>
      </w:r>
    </w:p>
    <w:p w14:paraId="6674E7F6" w14:textId="77777777" w:rsidR="00A30809" w:rsidRDefault="00A30809" w:rsidP="00B23309">
      <w:pPr>
        <w:pStyle w:val="af4"/>
        <w:numPr>
          <w:ilvl w:val="0"/>
          <w:numId w:val="39"/>
        </w:numPr>
      </w:pPr>
      <w:r>
        <w:t>устройства позиционирования курсора;</w:t>
      </w:r>
    </w:p>
    <w:p w14:paraId="2DF3A98D" w14:textId="77777777" w:rsidR="00A30809" w:rsidRPr="00C30937" w:rsidRDefault="00A30809" w:rsidP="00B23309">
      <w:pPr>
        <w:pStyle w:val="af4"/>
        <w:numPr>
          <w:ilvl w:val="0"/>
          <w:numId w:val="39"/>
        </w:numPr>
      </w:pPr>
      <w:r w:rsidRPr="00E232D9">
        <w:t>KVM</w:t>
      </w:r>
      <w:r w:rsidRPr="005B4592">
        <w:t xml:space="preserve"> </w:t>
      </w:r>
      <w:r w:rsidRPr="00E232D9">
        <w:t>IP</w:t>
      </w:r>
      <w:r w:rsidRPr="005B4592">
        <w:t xml:space="preserve"> </w:t>
      </w:r>
      <w:r>
        <w:t>приемник станции инженера СУУТП</w:t>
      </w:r>
      <w:r w:rsidRPr="005B4592">
        <w:t>;</w:t>
      </w:r>
    </w:p>
    <w:p w14:paraId="77BC5040" w14:textId="77777777" w:rsidR="00A30809" w:rsidRDefault="00A30809" w:rsidP="00B23309">
      <w:pPr>
        <w:pStyle w:val="af4"/>
        <w:numPr>
          <w:ilvl w:val="0"/>
          <w:numId w:val="39"/>
        </w:numPr>
      </w:pPr>
      <w:r w:rsidRPr="006D6DCC">
        <w:t xml:space="preserve">специальное кресло (в соответствии с ГОСТ 21889-76 Система «Человек – машина». Кресло человека-оператора. Общие эргономические требования). </w:t>
      </w:r>
      <w:r>
        <w:t>–</w:t>
      </w:r>
      <w:r w:rsidRPr="00E232D9">
        <w:t xml:space="preserve"> 2</w:t>
      </w:r>
      <w:r>
        <w:t xml:space="preserve"> шт.</w:t>
      </w:r>
    </w:p>
    <w:p w14:paraId="0E5F92C7" w14:textId="7287A33E" w:rsidR="00A30809" w:rsidRDefault="00A30809" w:rsidP="00E232D9">
      <w:pPr>
        <w:pStyle w:val="af4"/>
      </w:pPr>
      <w:r>
        <w:t xml:space="preserve">Каждая </w:t>
      </w:r>
      <w:r w:rsidR="00E17028">
        <w:t xml:space="preserve">мобильная </w:t>
      </w:r>
      <w:r>
        <w:t xml:space="preserve">инженерная станция СУУТП </w:t>
      </w:r>
      <w:r w:rsidRPr="00B90A69">
        <w:t>долж</w:t>
      </w:r>
      <w:r>
        <w:t>на включать в себя, как минимум, следующее оборудование:</w:t>
      </w:r>
    </w:p>
    <w:p w14:paraId="038E8296" w14:textId="77777777" w:rsidR="00A30809" w:rsidRDefault="00A30809" w:rsidP="00B23309">
      <w:pPr>
        <w:pStyle w:val="af4"/>
        <w:numPr>
          <w:ilvl w:val="0"/>
          <w:numId w:val="39"/>
        </w:numPr>
      </w:pPr>
      <w:r>
        <w:t>Ноутбук;</w:t>
      </w:r>
    </w:p>
    <w:p w14:paraId="0D346101" w14:textId="77777777" w:rsidR="00A30809" w:rsidRDefault="00A30809" w:rsidP="00B23309">
      <w:pPr>
        <w:pStyle w:val="af4"/>
        <w:numPr>
          <w:ilvl w:val="0"/>
          <w:numId w:val="39"/>
        </w:numPr>
      </w:pPr>
      <w:r>
        <w:t xml:space="preserve">Съемный носитель </w:t>
      </w:r>
      <w:r w:rsidRPr="00E232D9">
        <w:t>USB</w:t>
      </w:r>
      <w:r>
        <w:t>,</w:t>
      </w:r>
      <w:r w:rsidRPr="00E232D9">
        <w:t xml:space="preserve"> </w:t>
      </w:r>
      <w:r>
        <w:t>128 Гб;</w:t>
      </w:r>
    </w:p>
    <w:p w14:paraId="2D7A12CB" w14:textId="77777777" w:rsidR="00A30809" w:rsidRDefault="00A30809" w:rsidP="00B23309">
      <w:pPr>
        <w:pStyle w:val="af4"/>
        <w:numPr>
          <w:ilvl w:val="0"/>
          <w:numId w:val="39"/>
        </w:numPr>
      </w:pPr>
      <w:r>
        <w:t>Рюкзак для транспортировки ноутбука и зарядного устройства;</w:t>
      </w:r>
    </w:p>
    <w:p w14:paraId="3F2FCEC3" w14:textId="77777777" w:rsidR="00A30809" w:rsidRDefault="00A30809" w:rsidP="00B23309">
      <w:pPr>
        <w:pStyle w:val="af4"/>
        <w:numPr>
          <w:ilvl w:val="0"/>
          <w:numId w:val="39"/>
        </w:numPr>
      </w:pPr>
      <w:r>
        <w:t>Беспроводная мышь (</w:t>
      </w:r>
      <w:proofErr w:type="spellStart"/>
      <w:r w:rsidRPr="00E232D9">
        <w:t>Bluetooth</w:t>
      </w:r>
      <w:proofErr w:type="spellEnd"/>
      <w:r w:rsidRPr="00E232D9">
        <w:t>)</w:t>
      </w:r>
      <w:r>
        <w:t>;</w:t>
      </w:r>
    </w:p>
    <w:p w14:paraId="281BE097" w14:textId="77777777" w:rsidR="00A30809" w:rsidRPr="009F49D0" w:rsidRDefault="00A30809" w:rsidP="00B23309">
      <w:pPr>
        <w:pStyle w:val="af4"/>
        <w:numPr>
          <w:ilvl w:val="0"/>
          <w:numId w:val="39"/>
        </w:numPr>
      </w:pPr>
      <w:r>
        <w:t>Переносной внешний источник питания, 100 Вт</w:t>
      </w:r>
    </w:p>
    <w:p w14:paraId="5083BAD9" w14:textId="77777777" w:rsidR="00A30809" w:rsidRDefault="00A30809" w:rsidP="00E232D9">
      <w:pPr>
        <w:pStyle w:val="af4"/>
      </w:pPr>
      <w:r w:rsidRPr="006D6DCC">
        <w:t xml:space="preserve">Организация рабочего места, взаимное расположение элементов рабочего места и средств отображения информации, органов управления, средств светозвуковой сигнализации и связи, должны отвечать общим </w:t>
      </w:r>
      <w:r>
        <w:t>эргономическим требованиям ГОСТ </w:t>
      </w:r>
      <w:r w:rsidRPr="006D6DCC">
        <w:t>22269</w:t>
      </w:r>
      <w:r>
        <w:noBreakHyphen/>
      </w:r>
      <w:r w:rsidRPr="006D6DCC">
        <w:t>76 «Система «Человек – машина». Рабочее место оператора. Взаимное расположение элементов рабочего места. Общие эргономические требования»</w:t>
      </w:r>
    </w:p>
    <w:p w14:paraId="68A4074C" w14:textId="77777777" w:rsidR="00A30809" w:rsidRDefault="00A30809" w:rsidP="00E232D9">
      <w:pPr>
        <w:pStyle w:val="af4"/>
      </w:pPr>
      <w:r>
        <w:t>Шкаф СУУТП, как минимум, должен отвечать следующим требованиям:</w:t>
      </w:r>
    </w:p>
    <w:p w14:paraId="77B8E119" w14:textId="77777777" w:rsidR="00A30809" w:rsidRPr="002E7EA5" w:rsidRDefault="00A30809" w:rsidP="00B23309">
      <w:pPr>
        <w:pStyle w:val="af4"/>
        <w:numPr>
          <w:ilvl w:val="0"/>
          <w:numId w:val="39"/>
        </w:numPr>
      </w:pPr>
      <w:r>
        <w:t xml:space="preserve">габаритные размеры </w:t>
      </w:r>
      <w:r w:rsidRPr="002E7EA5">
        <w:t>800 (Ш) × 1000 (Г) × 2000 (В);</w:t>
      </w:r>
    </w:p>
    <w:p w14:paraId="0AA06AE8" w14:textId="77777777" w:rsidR="00A30809" w:rsidRDefault="00A30809" w:rsidP="00B23309">
      <w:pPr>
        <w:pStyle w:val="af4"/>
        <w:numPr>
          <w:ilvl w:val="0"/>
          <w:numId w:val="39"/>
        </w:numPr>
      </w:pPr>
      <w:r w:rsidRPr="002E7EA5">
        <w:t>двухсторонн</w:t>
      </w:r>
      <w:r>
        <w:t>ий</w:t>
      </w:r>
      <w:r w:rsidRPr="002E7EA5">
        <w:t xml:space="preserve"> доступ для обслуживания</w:t>
      </w:r>
      <w:r w:rsidRPr="00E232D9">
        <w:t>;</w:t>
      </w:r>
    </w:p>
    <w:p w14:paraId="4731EC45" w14:textId="77777777" w:rsidR="00A30809" w:rsidRDefault="00A30809" w:rsidP="00B23309">
      <w:pPr>
        <w:pStyle w:val="af4"/>
        <w:numPr>
          <w:ilvl w:val="0"/>
          <w:numId w:val="39"/>
        </w:numPr>
      </w:pPr>
      <w:r>
        <w:t xml:space="preserve">степень защиты оболочки шкафа не менее </w:t>
      </w:r>
      <w:r w:rsidRPr="00E232D9">
        <w:t>IP</w:t>
      </w:r>
      <w:r w:rsidRPr="00381BAE">
        <w:t>54;</w:t>
      </w:r>
    </w:p>
    <w:p w14:paraId="6141F06D" w14:textId="77777777" w:rsidR="00A30809" w:rsidRDefault="00A30809" w:rsidP="00B23309">
      <w:pPr>
        <w:pStyle w:val="af4"/>
        <w:numPr>
          <w:ilvl w:val="0"/>
          <w:numId w:val="39"/>
        </w:numPr>
      </w:pPr>
      <w:r>
        <w:t>высота цоколя - 100 мм;</w:t>
      </w:r>
    </w:p>
    <w:p w14:paraId="39B16BE0" w14:textId="77777777" w:rsidR="00A30809" w:rsidRDefault="00A30809" w:rsidP="00B23309">
      <w:pPr>
        <w:pStyle w:val="af4"/>
        <w:numPr>
          <w:ilvl w:val="0"/>
          <w:numId w:val="39"/>
        </w:numPr>
      </w:pPr>
      <w:r>
        <w:t>в шкафу должны</w:t>
      </w:r>
      <w:r w:rsidRPr="00381BAE">
        <w:t xml:space="preserve"> быть установ</w:t>
      </w:r>
      <w:r>
        <w:t>лены шины защитного заземления</w:t>
      </w:r>
      <w:r w:rsidRPr="00381BAE">
        <w:t>;</w:t>
      </w:r>
    </w:p>
    <w:p w14:paraId="668447E4" w14:textId="77777777" w:rsidR="00A30809" w:rsidRDefault="00A30809" w:rsidP="00B23309">
      <w:pPr>
        <w:pStyle w:val="af4"/>
        <w:numPr>
          <w:ilvl w:val="0"/>
          <w:numId w:val="39"/>
        </w:numPr>
      </w:pPr>
      <w:r>
        <w:t>в шкафу должны быть предусмотрены три независимых источника электропитания</w:t>
      </w:r>
      <w:r w:rsidRPr="00B90A69">
        <w:t>;</w:t>
      </w:r>
    </w:p>
    <w:p w14:paraId="7BC6D5A8" w14:textId="77777777" w:rsidR="00A30809" w:rsidRDefault="00A30809" w:rsidP="00B23309">
      <w:pPr>
        <w:pStyle w:val="af4"/>
        <w:numPr>
          <w:ilvl w:val="0"/>
          <w:numId w:val="39"/>
        </w:numPr>
      </w:pPr>
      <w:r w:rsidRPr="00381BAE">
        <w:lastRenderedPageBreak/>
        <w:t>в шкаф</w:t>
      </w:r>
      <w:r>
        <w:t>у</w:t>
      </w:r>
      <w:r w:rsidRPr="00381BAE">
        <w:t xml:space="preserve"> должны быть предусмотрены розетки 230 В переменного тока 50 Гц 3А. Розетки должны подключаться через аппараты защиты (автоматический выключатель или плавкий предохранитель);</w:t>
      </w:r>
    </w:p>
    <w:p w14:paraId="15FF9A73" w14:textId="77777777" w:rsidR="00A30809" w:rsidRPr="00381BAE" w:rsidRDefault="00A30809" w:rsidP="00B23309">
      <w:pPr>
        <w:pStyle w:val="af4"/>
        <w:numPr>
          <w:ilvl w:val="0"/>
          <w:numId w:val="39"/>
        </w:numPr>
      </w:pPr>
      <w:r w:rsidRPr="00381BAE">
        <w:t>оборудование и проводки внутри шкафа должны быть промаркированы;</w:t>
      </w:r>
    </w:p>
    <w:p w14:paraId="09D4F08B" w14:textId="77777777" w:rsidR="00A30809" w:rsidRDefault="00A30809" w:rsidP="00B23309">
      <w:pPr>
        <w:pStyle w:val="af4"/>
        <w:numPr>
          <w:ilvl w:val="0"/>
          <w:numId w:val="39"/>
        </w:numPr>
      </w:pPr>
      <w:r w:rsidRPr="00381BAE">
        <w:t>в шкаф</w:t>
      </w:r>
      <w:r>
        <w:t>у</w:t>
      </w:r>
      <w:r w:rsidRPr="00381BAE">
        <w:t xml:space="preserve"> должны быть установлены встроенные светильники по одному на каждую сторону с автоотключением при закрытии двери;</w:t>
      </w:r>
    </w:p>
    <w:p w14:paraId="491CB1E7" w14:textId="77777777" w:rsidR="00A30809" w:rsidRDefault="00A30809" w:rsidP="00B23309">
      <w:pPr>
        <w:pStyle w:val="af4"/>
        <w:numPr>
          <w:ilvl w:val="0"/>
          <w:numId w:val="39"/>
        </w:numPr>
      </w:pPr>
      <w:r w:rsidRPr="00381BAE">
        <w:t>должны быть предусмотрены диагностические сигналы: контроль температуры, контроль открытия дверей шкафа, положения автоматических выключателей, контроль состояния вентилят</w:t>
      </w:r>
      <w:r>
        <w:t>оров, источников питания и т.д.</w:t>
      </w:r>
      <w:r w:rsidRPr="00375E8D">
        <w:t>;</w:t>
      </w:r>
    </w:p>
    <w:p w14:paraId="6CE1C79A" w14:textId="77777777" w:rsidR="00A30809" w:rsidRDefault="00A30809" w:rsidP="00B23309">
      <w:pPr>
        <w:pStyle w:val="af4"/>
        <w:numPr>
          <w:ilvl w:val="0"/>
          <w:numId w:val="39"/>
        </w:numPr>
      </w:pPr>
      <w:r w:rsidRPr="00381BAE">
        <w:t xml:space="preserve">для охлаждения аппаратных средств необходимо предусмотреть </w:t>
      </w:r>
      <w:r w:rsidRPr="00375E8D">
        <w:t>систем</w:t>
      </w:r>
      <w:r>
        <w:t>у</w:t>
      </w:r>
      <w:r w:rsidRPr="00375E8D">
        <w:t xml:space="preserve"> принудительной вентиляции, оснащенной фильтрующими элементами, что обеспечивает защиту от проникновения внутрь пыли;</w:t>
      </w:r>
    </w:p>
    <w:p w14:paraId="2CB3533C" w14:textId="77777777" w:rsidR="00A30809" w:rsidRDefault="00A30809" w:rsidP="00B23309">
      <w:pPr>
        <w:pStyle w:val="af4"/>
        <w:numPr>
          <w:ilvl w:val="0"/>
          <w:numId w:val="39"/>
        </w:numPr>
      </w:pPr>
      <w:r>
        <w:t>для защиты от перегрева шкаф должен быть оборудован необходимыми средствами терморегулирования для поддержания номинального температурного режима работы технических средств: вентиляционными блоками с фильтрами, регуляторами внутренней температуры шкафа</w:t>
      </w:r>
      <w:r w:rsidRPr="00B93002">
        <w:t>;</w:t>
      </w:r>
    </w:p>
    <w:p w14:paraId="768CFB09" w14:textId="77777777" w:rsidR="00A30809" w:rsidRDefault="00A30809" w:rsidP="00B23309">
      <w:pPr>
        <w:pStyle w:val="af4"/>
        <w:numPr>
          <w:ilvl w:val="0"/>
          <w:numId w:val="39"/>
        </w:numPr>
      </w:pPr>
      <w:r>
        <w:t>для поддержания температуры, необходимой для штатной работы оборудования, в серверном шкафу должен быть установлен холодильный агрегат. Тип монтажа холодильного агрегата – потолочный</w:t>
      </w:r>
      <w:r w:rsidRPr="00375E8D">
        <w:t>;</w:t>
      </w:r>
    </w:p>
    <w:p w14:paraId="19878B19" w14:textId="77777777" w:rsidR="00A30809" w:rsidRPr="00E232D9" w:rsidRDefault="00A30809" w:rsidP="00B23309">
      <w:pPr>
        <w:pStyle w:val="af4"/>
        <w:numPr>
          <w:ilvl w:val="0"/>
          <w:numId w:val="39"/>
        </w:numPr>
      </w:pPr>
      <w:r w:rsidRPr="00E232D9">
        <w:t>в шкафах должна находиться необходимая документация для оперативного обслуживания (схемы питания, спецификация оборудования и т.д.);</w:t>
      </w:r>
    </w:p>
    <w:p w14:paraId="7FEFF740" w14:textId="77777777" w:rsidR="00A30809" w:rsidRDefault="00A30809" w:rsidP="00B23309">
      <w:pPr>
        <w:pStyle w:val="af4"/>
        <w:numPr>
          <w:ilvl w:val="0"/>
          <w:numId w:val="39"/>
        </w:numPr>
      </w:pPr>
      <w:r w:rsidRPr="00375E8D">
        <w:t>для шкафов должен быть предусмотрен подвод кабелей снизу.</w:t>
      </w:r>
    </w:p>
    <w:p w14:paraId="33ED42CB" w14:textId="77777777" w:rsidR="00A30809" w:rsidRDefault="00A30809" w:rsidP="00B23309">
      <w:pPr>
        <w:pStyle w:val="af4"/>
        <w:numPr>
          <w:ilvl w:val="0"/>
          <w:numId w:val="39"/>
        </w:numPr>
      </w:pPr>
      <w:r>
        <w:t xml:space="preserve">Шкаф СУУТП </w:t>
      </w:r>
      <w:r w:rsidRPr="00CA4F5F">
        <w:t>должен быть укомплектован следующим оборудованием</w:t>
      </w:r>
      <w:r>
        <w:t>:</w:t>
      </w:r>
    </w:p>
    <w:p w14:paraId="302838FE" w14:textId="77777777" w:rsidR="00A30809" w:rsidRDefault="00A30809" w:rsidP="00B23309">
      <w:pPr>
        <w:pStyle w:val="af4"/>
        <w:numPr>
          <w:ilvl w:val="0"/>
          <w:numId w:val="39"/>
        </w:numPr>
      </w:pPr>
      <w:r>
        <w:t>сервер OPC;</w:t>
      </w:r>
    </w:p>
    <w:p w14:paraId="121F3A8C" w14:textId="77777777" w:rsidR="00A30809" w:rsidRDefault="00A30809" w:rsidP="00B23309">
      <w:pPr>
        <w:pStyle w:val="af4"/>
        <w:numPr>
          <w:ilvl w:val="0"/>
          <w:numId w:val="39"/>
        </w:numPr>
      </w:pPr>
      <w:r>
        <w:t>сервер СУУТП;</w:t>
      </w:r>
    </w:p>
    <w:p w14:paraId="5315D145" w14:textId="77777777" w:rsidR="00A30809" w:rsidRDefault="00A30809" w:rsidP="00B23309">
      <w:pPr>
        <w:pStyle w:val="af4"/>
        <w:numPr>
          <w:ilvl w:val="0"/>
          <w:numId w:val="39"/>
        </w:numPr>
      </w:pPr>
      <w:r>
        <w:t>сервер МПА;</w:t>
      </w:r>
    </w:p>
    <w:p w14:paraId="070A17B1" w14:textId="77777777" w:rsidR="00A30809" w:rsidRDefault="00A30809" w:rsidP="00B23309">
      <w:pPr>
        <w:pStyle w:val="af4"/>
        <w:numPr>
          <w:ilvl w:val="0"/>
          <w:numId w:val="39"/>
        </w:numPr>
      </w:pPr>
      <w:r>
        <w:t>KVM консоль;</w:t>
      </w:r>
    </w:p>
    <w:p w14:paraId="293B89B0" w14:textId="77777777" w:rsidR="00A30809" w:rsidRDefault="00A30809" w:rsidP="00B23309">
      <w:pPr>
        <w:pStyle w:val="af4"/>
        <w:numPr>
          <w:ilvl w:val="0"/>
          <w:numId w:val="39"/>
        </w:numPr>
      </w:pPr>
      <w:r>
        <w:t>коммутатор сети PIN;</w:t>
      </w:r>
    </w:p>
    <w:p w14:paraId="6C1DFB1A" w14:textId="77777777" w:rsidR="00A30809" w:rsidRDefault="00A30809" w:rsidP="00B23309">
      <w:pPr>
        <w:pStyle w:val="af4"/>
        <w:numPr>
          <w:ilvl w:val="0"/>
          <w:numId w:val="39"/>
        </w:numPr>
      </w:pPr>
      <w:r>
        <w:t>KVM IP передатчики для серверов OPC, СУУТП, МПА – 3 шт.;</w:t>
      </w:r>
    </w:p>
    <w:p w14:paraId="5537104D" w14:textId="77777777" w:rsidR="00A30809" w:rsidRDefault="00A30809" w:rsidP="00B23309">
      <w:pPr>
        <w:pStyle w:val="af4"/>
        <w:numPr>
          <w:ilvl w:val="0"/>
          <w:numId w:val="39"/>
        </w:numPr>
      </w:pPr>
      <w:r>
        <w:t>KVM IP приемник для KVM консоли.</w:t>
      </w:r>
    </w:p>
    <w:p w14:paraId="3C793D8E" w14:textId="77777777" w:rsidR="00A30809" w:rsidRDefault="00A30809" w:rsidP="00E232D9">
      <w:pPr>
        <w:pStyle w:val="af4"/>
      </w:pPr>
      <w:r w:rsidRPr="008D2554">
        <w:t>Система должна включать оборудование и программное обеспечение для организации обмена с сетью</w:t>
      </w:r>
      <w:r w:rsidRPr="00CB164D">
        <w:t xml:space="preserve"> </w:t>
      </w:r>
      <w:r>
        <w:t>АСУТП (</w:t>
      </w:r>
      <w:r w:rsidRPr="00E232D9">
        <w:t>PIN</w:t>
      </w:r>
      <w:r w:rsidRPr="00CB164D">
        <w:t>)</w:t>
      </w:r>
      <w:r w:rsidRPr="00D43404">
        <w:t>.</w:t>
      </w:r>
    </w:p>
    <w:p w14:paraId="123B336D" w14:textId="77777777" w:rsidR="00A30809" w:rsidRDefault="00A30809" w:rsidP="00E232D9">
      <w:pPr>
        <w:pStyle w:val="af4"/>
      </w:pPr>
      <w:r w:rsidRPr="00C31ACF">
        <w:t>Компоновка технических средств СУУТП должна обеспечивать безопасность и удобство обслуживания, свободный доступ при монтаже, демонтаже и ремонте.</w:t>
      </w:r>
    </w:p>
    <w:p w14:paraId="043090FA" w14:textId="77777777" w:rsidR="00A30809" w:rsidRDefault="00A30809" w:rsidP="00E232D9">
      <w:pPr>
        <w:pStyle w:val="af4"/>
      </w:pPr>
      <w:r w:rsidRPr="008D2554">
        <w:lastRenderedPageBreak/>
        <w:t>Для облегчения технического обслуживания и повышения ремон</w:t>
      </w:r>
      <w:r>
        <w:t xml:space="preserve">топригодности все применяемые </w:t>
      </w:r>
      <w:r w:rsidRPr="008D2554">
        <w:t>серверные платформы и рабочие станции должны быть унифицированы по типам применяемых шин, процессоров, накопителей, внешних устройств. Унификация осуществляется по функциональному признаку.</w:t>
      </w:r>
    </w:p>
    <w:p w14:paraId="56367905" w14:textId="77777777" w:rsidR="00A30809" w:rsidRDefault="00A30809" w:rsidP="00E232D9">
      <w:pPr>
        <w:pStyle w:val="af4"/>
      </w:pPr>
      <w:r w:rsidRPr="008D2554">
        <w:t>Выбор серверов должен быть обусловлен информационным объемом и функциональностью поставленных задач.</w:t>
      </w:r>
    </w:p>
    <w:p w14:paraId="02CDA97C" w14:textId="02C7DBE5" w:rsidR="00A30809" w:rsidRDefault="00A30809" w:rsidP="00E232D9">
      <w:pPr>
        <w:pStyle w:val="af4"/>
      </w:pPr>
      <w:r w:rsidRPr="00DE58E6">
        <w:t xml:space="preserve">Для обеспечения мобильности и автономности при обслуживании СУУТП на рабочих серверах в помещениях АСУТП инженерные станции должны быть реализованы в форм-факторе </w:t>
      </w:r>
      <w:r>
        <w:t>«н</w:t>
      </w:r>
      <w:r w:rsidRPr="00DE58E6">
        <w:t>оутбук</w:t>
      </w:r>
      <w:r>
        <w:t>»</w:t>
      </w:r>
      <w:r w:rsidRPr="00DE58E6">
        <w:t xml:space="preserve">. Количество инженерных станций для команды внедрения СУУТП СИБУР КОС – </w:t>
      </w:r>
      <w:r w:rsidR="00E17028">
        <w:t>3</w:t>
      </w:r>
      <w:r w:rsidRPr="00DE58E6">
        <w:t xml:space="preserve"> шт.</w:t>
      </w:r>
    </w:p>
    <w:p w14:paraId="42B71D69" w14:textId="77777777" w:rsidR="00A30809" w:rsidRDefault="00A30809" w:rsidP="00E232D9">
      <w:pPr>
        <w:pStyle w:val="af4"/>
      </w:pPr>
      <w:r w:rsidRPr="00D07EC9">
        <w:t>Техническое обеспечение СУУТП должно удовлетворять всем выше перечисленным требованиям</w:t>
      </w:r>
      <w:r w:rsidRPr="00375E8D">
        <w:t>.</w:t>
      </w:r>
    </w:p>
    <w:p w14:paraId="05F01506" w14:textId="77777777" w:rsidR="00A30809" w:rsidRPr="00D43404" w:rsidRDefault="00A30809" w:rsidP="00E232D9">
      <w:pPr>
        <w:pStyle w:val="af4"/>
      </w:pPr>
      <w:bookmarkStart w:id="2371" w:name="_Toc126311786"/>
      <w:r w:rsidRPr="00D43404">
        <w:t>Размещение оборудования</w:t>
      </w:r>
      <w:bookmarkEnd w:id="2371"/>
    </w:p>
    <w:p w14:paraId="66632C6B" w14:textId="13BCF1F1" w:rsidR="00A30809" w:rsidRDefault="00A30809" w:rsidP="00E232D9">
      <w:pPr>
        <w:pStyle w:val="af4"/>
      </w:pPr>
      <w:r>
        <w:t xml:space="preserve">Для системной реализации СУУТП завода </w:t>
      </w:r>
      <w:proofErr w:type="spellStart"/>
      <w:r>
        <w:t>Бисфенол</w:t>
      </w:r>
      <w:proofErr w:type="spellEnd"/>
      <w:r>
        <w:t> А на этапе предварительного обследования были определены места размещения нового оборудования:</w:t>
      </w:r>
    </w:p>
    <w:p w14:paraId="05ABE947" w14:textId="77777777" w:rsidR="00A30809" w:rsidRPr="009F49D0" w:rsidRDefault="00A30809" w:rsidP="00B23309">
      <w:pPr>
        <w:pStyle w:val="af4"/>
        <w:numPr>
          <w:ilvl w:val="0"/>
          <w:numId w:val="39"/>
        </w:numPr>
      </w:pPr>
      <w:r>
        <w:t xml:space="preserve">АРМ инженера СУУТП устанавливается в помещении </w:t>
      </w:r>
      <w:r w:rsidRPr="00B94651">
        <w:t>Аппаратная</w:t>
      </w:r>
      <w:r>
        <w:t> </w:t>
      </w:r>
      <w:r w:rsidRPr="00B94651">
        <w:t>№</w:t>
      </w:r>
      <w:r>
        <w:t> 2.</w:t>
      </w:r>
    </w:p>
    <w:p w14:paraId="2F210B8E" w14:textId="77777777" w:rsidR="00A30809" w:rsidRDefault="00A30809" w:rsidP="00B23309">
      <w:pPr>
        <w:pStyle w:val="af4"/>
        <w:numPr>
          <w:ilvl w:val="0"/>
          <w:numId w:val="39"/>
        </w:numPr>
      </w:pPr>
      <w:r>
        <w:t xml:space="preserve">Шкаф СУУТП устанавливается в помещении </w:t>
      </w:r>
      <w:r w:rsidRPr="00CA4F5F">
        <w:t>Аппаратная</w:t>
      </w:r>
      <w:r>
        <w:t> </w:t>
      </w:r>
      <w:r w:rsidRPr="00CA4F5F">
        <w:t>№</w:t>
      </w:r>
      <w:r>
        <w:t> 2.</w:t>
      </w:r>
    </w:p>
    <w:p w14:paraId="21C51A5C" w14:textId="3EA1A590" w:rsidR="00A30809" w:rsidRDefault="00A30809" w:rsidP="0050271C">
      <w:pPr>
        <w:pStyle w:val="af4"/>
      </w:pPr>
      <w:r w:rsidRPr="00545C56">
        <w:t>Предварительная схема вариантов размещения оборудования в помещени</w:t>
      </w:r>
      <w:r w:rsidR="001B29E3">
        <w:t xml:space="preserve">и </w:t>
      </w:r>
      <w:proofErr w:type="spellStart"/>
      <w:r>
        <w:t>Аппаратна</w:t>
      </w:r>
      <w:r w:rsidR="001B29E3">
        <w:t>ой</w:t>
      </w:r>
      <w:proofErr w:type="spellEnd"/>
      <w:r>
        <w:t xml:space="preserve"> № 2 </w:t>
      </w:r>
      <w:r w:rsidRPr="00545C56">
        <w:t xml:space="preserve">представлена </w:t>
      </w:r>
      <w:r>
        <w:t xml:space="preserve">на </w:t>
      </w:r>
      <w:r>
        <w:fldChar w:fldCharType="begin"/>
      </w:r>
      <w:r>
        <w:instrText xml:space="preserve"> REF _Ref121171777 \h  \* MERGEFORMAT </w:instrText>
      </w:r>
      <w:r>
        <w:fldChar w:fldCharType="separate"/>
      </w:r>
      <w:r w:rsidR="00FA1295">
        <w:t>Рисун</w:t>
      </w:r>
      <w:r w:rsidR="001B29E3">
        <w:t>ке</w:t>
      </w:r>
      <w:r w:rsidR="00FA1295">
        <w:t xml:space="preserve"> 5.6</w:t>
      </w:r>
      <w:r>
        <w:fldChar w:fldCharType="end"/>
      </w:r>
      <w:r w:rsidRPr="00545C56">
        <w:t>.</w:t>
      </w:r>
    </w:p>
    <w:p w14:paraId="2190F1BF" w14:textId="66473729" w:rsidR="00A30809" w:rsidRDefault="00A30809" w:rsidP="00A30809">
      <w:pPr>
        <w:pStyle w:val="afffff8"/>
      </w:pPr>
      <w:r>
        <w:rPr>
          <w:noProof/>
          <w:lang w:val="ru-RU" w:eastAsia="ru-RU"/>
        </w:rPr>
        <w:lastRenderedPageBreak/>
        <w:drawing>
          <wp:inline distT="0" distB="0" distL="0" distR="0" wp14:anchorId="208EA46A" wp14:editId="1B214455">
            <wp:extent cx="6299835" cy="4316730"/>
            <wp:effectExtent l="0" t="0" r="5715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431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6FA50" w14:textId="48400587" w:rsidR="00A30809" w:rsidRDefault="00A30809" w:rsidP="0050271C">
      <w:pPr>
        <w:pStyle w:val="af4"/>
        <w:jc w:val="center"/>
      </w:pPr>
      <w:bookmarkStart w:id="2372" w:name="_Ref121171777"/>
      <w:r>
        <w:t xml:space="preserve">Рисунок </w:t>
      </w:r>
      <w:fldSimple w:instr=" STYLEREF 1 \s ">
        <w:r w:rsidR="00FA1295">
          <w:rPr>
            <w:noProof/>
          </w:rPr>
          <w:t>5</w:t>
        </w:r>
      </w:fldSimple>
      <w:r>
        <w:t>.</w:t>
      </w:r>
      <w:fldSimple w:instr=" SEQ Рисунок \* ARABIC \s 1 ">
        <w:r w:rsidR="00FA1295">
          <w:rPr>
            <w:noProof/>
          </w:rPr>
          <w:t>6</w:t>
        </w:r>
      </w:fldSimple>
      <w:bookmarkEnd w:id="2372"/>
      <w:r w:rsidRPr="005E5E38">
        <w:t xml:space="preserve"> Предварительная схема вариантов размещения оборудования</w:t>
      </w:r>
    </w:p>
    <w:p w14:paraId="4B0DA54E" w14:textId="77777777" w:rsidR="00A30809" w:rsidRPr="00D43404" w:rsidRDefault="00A30809" w:rsidP="00E232D9">
      <w:pPr>
        <w:pStyle w:val="af4"/>
      </w:pPr>
      <w:bookmarkStart w:id="2373" w:name="_Toc126311787"/>
      <w:r w:rsidRPr="00D43404">
        <w:t>Подключение электропитания</w:t>
      </w:r>
      <w:bookmarkEnd w:id="2373"/>
    </w:p>
    <w:p w14:paraId="658B7DCC" w14:textId="77777777" w:rsidR="00A30809" w:rsidRDefault="00A30809" w:rsidP="00E232D9">
      <w:pPr>
        <w:pStyle w:val="af4"/>
      </w:pPr>
      <w:r w:rsidRPr="00F2704F">
        <w:t>Для электропитания оборудования, размещённо</w:t>
      </w:r>
      <w:r>
        <w:t>го</w:t>
      </w:r>
      <w:r w:rsidRPr="00F2704F">
        <w:t xml:space="preserve"> в помещении Аппаратная № 2, </w:t>
      </w:r>
      <w:r>
        <w:t>используется</w:t>
      </w:r>
      <w:r w:rsidRPr="00F2704F">
        <w:t xml:space="preserve"> шкаф распределения питания </w:t>
      </w:r>
      <w:r w:rsidRPr="00E232D9">
        <w:t>EC</w:t>
      </w:r>
      <w:r w:rsidRPr="005B4592">
        <w:t>01</w:t>
      </w:r>
      <w:r w:rsidRPr="00F2704F">
        <w:t xml:space="preserve"> (ШРП), который запитывается от </w:t>
      </w:r>
      <w:r>
        <w:t>источника</w:t>
      </w:r>
      <w:r w:rsidRPr="00F2704F">
        <w:t xml:space="preserve"> бесперебойного питания (</w:t>
      </w:r>
      <w:r>
        <w:t>И</w:t>
      </w:r>
      <w:r w:rsidRPr="00F2704F">
        <w:t>БП)</w:t>
      </w:r>
    </w:p>
    <w:p w14:paraId="3365DA7F" w14:textId="77777777" w:rsidR="00A30809" w:rsidRDefault="00A30809" w:rsidP="00E232D9">
      <w:pPr>
        <w:pStyle w:val="af4"/>
      </w:pPr>
      <w:r>
        <w:t>Электропитание АРМ инженера СУУТП предусматривается от ШРП. Для АРМ инженера СУУТП должно быть предусмотрено резервированное электропитание.</w:t>
      </w:r>
    </w:p>
    <w:p w14:paraId="657BF661" w14:textId="77777777" w:rsidR="00A30809" w:rsidRDefault="00A30809" w:rsidP="00E232D9">
      <w:pPr>
        <w:pStyle w:val="af4"/>
      </w:pPr>
      <w:r>
        <w:t>Основным принципом организации электропитания должно быть распределение оперативного тока по группам потребителей таким образом, чтобы отдельная неисправность или ремонт элемента сети электропитания не приводили к полному выходу СУУТП из строя.</w:t>
      </w:r>
    </w:p>
    <w:p w14:paraId="5FA7C293" w14:textId="77777777" w:rsidR="00A30809" w:rsidRDefault="00A30809" w:rsidP="00E232D9">
      <w:pPr>
        <w:pStyle w:val="af4"/>
      </w:pPr>
      <w:r>
        <w:t>Для шкафа СУУТП должно быть предусмотрено три ввода питания, поступающих от ШРП, с помощью трех отдельных питающих кабелей:</w:t>
      </w:r>
    </w:p>
    <w:p w14:paraId="41E06B5A" w14:textId="77777777" w:rsidR="00A30809" w:rsidRDefault="00A30809" w:rsidP="00B23309">
      <w:pPr>
        <w:pStyle w:val="af4"/>
        <w:numPr>
          <w:ilvl w:val="0"/>
          <w:numId w:val="39"/>
        </w:numPr>
      </w:pPr>
      <w:r>
        <w:t>основной ввод (</w:t>
      </w:r>
      <w:r w:rsidRPr="00F2704F">
        <w:t>для питания основных</w:t>
      </w:r>
      <w:r>
        <w:t xml:space="preserve"> </w:t>
      </w:r>
      <w:r w:rsidRPr="00F2704F">
        <w:t>блоков питания основного оборудования</w:t>
      </w:r>
      <w:r>
        <w:t>);</w:t>
      </w:r>
    </w:p>
    <w:p w14:paraId="59832F64" w14:textId="77777777" w:rsidR="00A30809" w:rsidRDefault="00A30809" w:rsidP="00B23309">
      <w:pPr>
        <w:pStyle w:val="af4"/>
        <w:numPr>
          <w:ilvl w:val="0"/>
          <w:numId w:val="39"/>
        </w:numPr>
      </w:pPr>
      <w:r>
        <w:t>резервный ввод (</w:t>
      </w:r>
      <w:r w:rsidRPr="00F2704F">
        <w:t xml:space="preserve">для питания </w:t>
      </w:r>
      <w:r w:rsidRPr="00FE6B78">
        <w:t xml:space="preserve">резервных </w:t>
      </w:r>
      <w:r w:rsidRPr="00F2704F">
        <w:t>блоков питания основного оборудования</w:t>
      </w:r>
      <w:r>
        <w:t>);</w:t>
      </w:r>
    </w:p>
    <w:p w14:paraId="18BDE50C" w14:textId="77777777" w:rsidR="00A30809" w:rsidRDefault="00A30809" w:rsidP="00B23309">
      <w:pPr>
        <w:pStyle w:val="af4"/>
        <w:numPr>
          <w:ilvl w:val="0"/>
          <w:numId w:val="39"/>
        </w:numPr>
      </w:pPr>
      <w:r>
        <w:t>вспомогательный ввод (для питания вспомогательного оборудования: освещение, вентиляция и т.д.).</w:t>
      </w:r>
    </w:p>
    <w:p w14:paraId="4808CF68" w14:textId="77777777" w:rsidR="00A30809" w:rsidRDefault="00A30809" w:rsidP="00E232D9">
      <w:pPr>
        <w:pStyle w:val="af4"/>
      </w:pPr>
      <w:r w:rsidRPr="005B4592">
        <w:t>Кабели прокладываются по существующим кабельным конструкциям.</w:t>
      </w:r>
    </w:p>
    <w:p w14:paraId="15099EA7" w14:textId="77777777" w:rsidR="00A30809" w:rsidRDefault="00A30809" w:rsidP="00E232D9">
      <w:pPr>
        <w:pStyle w:val="af4"/>
      </w:pPr>
      <w:r w:rsidRPr="00773E76">
        <w:lastRenderedPageBreak/>
        <w:t>Должна быть обеспечена селективность защит автоматических выключателей, расположенных в распределительн</w:t>
      </w:r>
      <w:r>
        <w:t>ом шкафу и в шкафу</w:t>
      </w:r>
      <w:r w:rsidRPr="00773E76">
        <w:t xml:space="preserve"> </w:t>
      </w:r>
      <w:r>
        <w:t>СУУТП</w:t>
      </w:r>
      <w:r w:rsidRPr="00773E76">
        <w:t>, с учетом характера нагрузки (в случае отключения электроснабжения при пуске</w:t>
      </w:r>
      <w:r>
        <w:t xml:space="preserve"> </w:t>
      </w:r>
      <w:r w:rsidRPr="00773E76">
        <w:t>оборудования возникает импульсный бросок тока, который может привести к срабатыванию защиты).</w:t>
      </w:r>
    </w:p>
    <w:p w14:paraId="2D18264A" w14:textId="30765A6C" w:rsidR="00A30809" w:rsidRDefault="00A30809" w:rsidP="00E232D9">
      <w:pPr>
        <w:pStyle w:val="af4"/>
      </w:pPr>
      <w:r>
        <w:t xml:space="preserve">Предварительно выбранные </w:t>
      </w:r>
      <w:r w:rsidRPr="00DA5ADE">
        <w:t xml:space="preserve">автоматические выключатели </w:t>
      </w:r>
      <w:r>
        <w:t xml:space="preserve">шкафа ШРП </w:t>
      </w:r>
      <w:r w:rsidRPr="00E232D9">
        <w:t>EC</w:t>
      </w:r>
      <w:r w:rsidRPr="00DA5ADE">
        <w:t xml:space="preserve">01 </w:t>
      </w:r>
      <w:r>
        <w:t xml:space="preserve">для подключения нового оборудования СУУТП представлены в </w:t>
      </w:r>
      <w:r>
        <w:fldChar w:fldCharType="begin"/>
      </w:r>
      <w:r>
        <w:instrText xml:space="preserve"> REF _Ref121171823 \h  \* MERGEFORMAT </w:instrText>
      </w:r>
      <w:r>
        <w:fldChar w:fldCharType="separate"/>
      </w:r>
      <w:r w:rsidR="00FA1295">
        <w:t>Таблиц</w:t>
      </w:r>
      <w:r w:rsidR="001B29E3">
        <w:t>е</w:t>
      </w:r>
      <w:r w:rsidR="00FA1295">
        <w:t xml:space="preserve"> 5.21</w:t>
      </w:r>
      <w:r>
        <w:fldChar w:fldCharType="end"/>
      </w:r>
      <w:r>
        <w:t>.</w:t>
      </w:r>
    </w:p>
    <w:p w14:paraId="1281B283" w14:textId="0220F3B8" w:rsidR="00A30809" w:rsidRDefault="00A30809" w:rsidP="0050271C">
      <w:pPr>
        <w:pStyle w:val="af4"/>
        <w:ind w:firstLine="0"/>
      </w:pPr>
      <w:bookmarkStart w:id="2374" w:name="_Ref121171823"/>
      <w:r>
        <w:t xml:space="preserve">Таблица </w:t>
      </w:r>
      <w:fldSimple w:instr=" STYLEREF 1 \s ">
        <w:r w:rsidR="00FA1295">
          <w:rPr>
            <w:noProof/>
          </w:rPr>
          <w:t>5</w:t>
        </w:r>
      </w:fldSimple>
      <w:r>
        <w:t>.</w:t>
      </w:r>
      <w:fldSimple w:instr=" SEQ Таблица \* ARABIC \s 1 ">
        <w:r w:rsidR="00FA1295">
          <w:rPr>
            <w:noProof/>
          </w:rPr>
          <w:t>21</w:t>
        </w:r>
      </w:fldSimple>
      <w:bookmarkEnd w:id="2374"/>
      <w:r w:rsidRPr="005E5E38">
        <w:t xml:space="preserve"> Точки подключения оборудования СУУТП к шкафу ШРП EC01</w:t>
      </w:r>
    </w:p>
    <w:tbl>
      <w:tblPr>
        <w:tblStyle w:val="aff6"/>
        <w:tblW w:w="5000" w:type="pct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648"/>
        <w:gridCol w:w="2214"/>
        <w:gridCol w:w="2204"/>
        <w:gridCol w:w="2204"/>
        <w:gridCol w:w="1641"/>
      </w:tblGrid>
      <w:tr w:rsidR="00A30809" w:rsidRPr="001B29E3" w14:paraId="549A6C29" w14:textId="77777777" w:rsidTr="005B5E43">
        <w:tc>
          <w:tcPr>
            <w:tcW w:w="1948" w:type="pct"/>
            <w:gridSpan w:val="2"/>
            <w:vAlign w:val="center"/>
          </w:tcPr>
          <w:p w14:paraId="14AA05F6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proofErr w:type="spellStart"/>
            <w:r w:rsidRPr="0050271C">
              <w:rPr>
                <w:rFonts w:ascii="Times New Roman" w:hAnsi="Times New Roman"/>
                <w:b/>
                <w:szCs w:val="20"/>
              </w:rPr>
              <w:t>Потребитель</w:t>
            </w:r>
            <w:proofErr w:type="spellEnd"/>
            <w:r w:rsidRPr="0050271C">
              <w:rPr>
                <w:rFonts w:ascii="Times New Roman" w:hAnsi="Times New Roman"/>
                <w:b/>
                <w:szCs w:val="20"/>
              </w:rPr>
              <w:t xml:space="preserve"> </w:t>
            </w:r>
            <w:proofErr w:type="spellStart"/>
            <w:r w:rsidRPr="0050271C">
              <w:rPr>
                <w:rFonts w:ascii="Times New Roman" w:hAnsi="Times New Roman"/>
                <w:b/>
                <w:szCs w:val="20"/>
              </w:rPr>
              <w:t>электропитания</w:t>
            </w:r>
            <w:proofErr w:type="spellEnd"/>
          </w:p>
        </w:tc>
        <w:tc>
          <w:tcPr>
            <w:tcW w:w="3052" w:type="pct"/>
            <w:gridSpan w:val="3"/>
            <w:vAlign w:val="center"/>
          </w:tcPr>
          <w:p w14:paraId="59B374F3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proofErr w:type="spellStart"/>
            <w:r w:rsidRPr="0050271C">
              <w:rPr>
                <w:rFonts w:ascii="Times New Roman" w:hAnsi="Times New Roman"/>
                <w:b/>
                <w:szCs w:val="20"/>
              </w:rPr>
              <w:t>Источник</w:t>
            </w:r>
            <w:proofErr w:type="spellEnd"/>
            <w:r w:rsidRPr="0050271C">
              <w:rPr>
                <w:rFonts w:ascii="Times New Roman" w:hAnsi="Times New Roman"/>
                <w:b/>
                <w:szCs w:val="20"/>
              </w:rPr>
              <w:t xml:space="preserve"> </w:t>
            </w:r>
            <w:proofErr w:type="spellStart"/>
            <w:r w:rsidRPr="0050271C">
              <w:rPr>
                <w:rFonts w:ascii="Times New Roman" w:hAnsi="Times New Roman"/>
                <w:b/>
                <w:szCs w:val="20"/>
              </w:rPr>
              <w:t>электропитания</w:t>
            </w:r>
            <w:proofErr w:type="spellEnd"/>
          </w:p>
        </w:tc>
      </w:tr>
      <w:tr w:rsidR="00A30809" w:rsidRPr="001B29E3" w14:paraId="59761B84" w14:textId="77777777" w:rsidTr="008C58DD">
        <w:tc>
          <w:tcPr>
            <w:tcW w:w="831" w:type="pct"/>
            <w:vAlign w:val="center"/>
          </w:tcPr>
          <w:p w14:paraId="43345196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proofErr w:type="spellStart"/>
            <w:r w:rsidRPr="0050271C">
              <w:rPr>
                <w:rFonts w:ascii="Times New Roman" w:hAnsi="Times New Roman"/>
                <w:b/>
                <w:szCs w:val="20"/>
              </w:rPr>
              <w:t>Шкаф</w:t>
            </w:r>
            <w:proofErr w:type="spellEnd"/>
            <w:r w:rsidRPr="0050271C">
              <w:rPr>
                <w:rFonts w:ascii="Times New Roman" w:hAnsi="Times New Roman"/>
                <w:b/>
                <w:szCs w:val="20"/>
              </w:rPr>
              <w:t>/АРМ</w:t>
            </w:r>
          </w:p>
        </w:tc>
        <w:tc>
          <w:tcPr>
            <w:tcW w:w="1117" w:type="pct"/>
            <w:vAlign w:val="center"/>
          </w:tcPr>
          <w:p w14:paraId="492AC886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proofErr w:type="spellStart"/>
            <w:r w:rsidRPr="0050271C">
              <w:rPr>
                <w:rFonts w:ascii="Times New Roman" w:hAnsi="Times New Roman"/>
                <w:b/>
                <w:szCs w:val="20"/>
              </w:rPr>
              <w:t>Ввод</w:t>
            </w:r>
            <w:proofErr w:type="spellEnd"/>
          </w:p>
        </w:tc>
        <w:tc>
          <w:tcPr>
            <w:tcW w:w="1112" w:type="pct"/>
            <w:vAlign w:val="center"/>
          </w:tcPr>
          <w:p w14:paraId="095B9F24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proofErr w:type="spellStart"/>
            <w:r w:rsidRPr="0050271C">
              <w:rPr>
                <w:rFonts w:ascii="Times New Roman" w:hAnsi="Times New Roman"/>
                <w:b/>
                <w:szCs w:val="20"/>
              </w:rPr>
              <w:t>Клемма</w:t>
            </w:r>
            <w:proofErr w:type="spellEnd"/>
          </w:p>
        </w:tc>
        <w:tc>
          <w:tcPr>
            <w:tcW w:w="1112" w:type="pct"/>
            <w:vAlign w:val="center"/>
          </w:tcPr>
          <w:p w14:paraId="1AF4CF1E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proofErr w:type="spellStart"/>
            <w:r w:rsidRPr="0050271C">
              <w:rPr>
                <w:rFonts w:ascii="Times New Roman" w:hAnsi="Times New Roman"/>
                <w:b/>
                <w:szCs w:val="20"/>
              </w:rPr>
              <w:t>Автоматический</w:t>
            </w:r>
            <w:proofErr w:type="spellEnd"/>
            <w:r w:rsidRPr="0050271C">
              <w:rPr>
                <w:rFonts w:ascii="Times New Roman" w:hAnsi="Times New Roman"/>
                <w:b/>
                <w:szCs w:val="20"/>
              </w:rPr>
              <w:t xml:space="preserve"> </w:t>
            </w:r>
            <w:proofErr w:type="spellStart"/>
            <w:r w:rsidRPr="0050271C">
              <w:rPr>
                <w:rFonts w:ascii="Times New Roman" w:hAnsi="Times New Roman"/>
                <w:b/>
                <w:szCs w:val="20"/>
              </w:rPr>
              <w:t>выключатель</w:t>
            </w:r>
            <w:proofErr w:type="spellEnd"/>
          </w:p>
        </w:tc>
        <w:tc>
          <w:tcPr>
            <w:tcW w:w="828" w:type="pct"/>
            <w:vAlign w:val="center"/>
          </w:tcPr>
          <w:p w14:paraId="3CBA7DBA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r w:rsidRPr="0050271C">
              <w:rPr>
                <w:rFonts w:ascii="Times New Roman" w:hAnsi="Times New Roman"/>
                <w:b/>
                <w:szCs w:val="20"/>
              </w:rPr>
              <w:t>ШРП</w:t>
            </w:r>
          </w:p>
        </w:tc>
      </w:tr>
      <w:tr w:rsidR="00A30809" w:rsidRPr="001B29E3" w14:paraId="356C8629" w14:textId="77777777" w:rsidTr="008C58DD">
        <w:tc>
          <w:tcPr>
            <w:tcW w:w="831" w:type="pct"/>
            <w:vMerge w:val="restart"/>
            <w:vAlign w:val="center"/>
          </w:tcPr>
          <w:p w14:paraId="230A73B7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АРМ СУУТП</w:t>
            </w:r>
          </w:p>
        </w:tc>
        <w:tc>
          <w:tcPr>
            <w:tcW w:w="1117" w:type="pct"/>
            <w:vAlign w:val="center"/>
          </w:tcPr>
          <w:p w14:paraId="6306085F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proofErr w:type="spellStart"/>
            <w:r w:rsidRPr="0050271C">
              <w:rPr>
                <w:rFonts w:ascii="Times New Roman" w:hAnsi="Times New Roman"/>
                <w:szCs w:val="20"/>
              </w:rPr>
              <w:t>Ввод</w:t>
            </w:r>
            <w:proofErr w:type="spellEnd"/>
            <w:r w:rsidRPr="0050271C">
              <w:rPr>
                <w:rFonts w:ascii="Times New Roman" w:hAnsi="Times New Roman"/>
                <w:szCs w:val="20"/>
              </w:rPr>
              <w:t xml:space="preserve"> 1</w:t>
            </w:r>
          </w:p>
        </w:tc>
        <w:tc>
          <w:tcPr>
            <w:tcW w:w="1112" w:type="pct"/>
            <w:vAlign w:val="center"/>
          </w:tcPr>
          <w:p w14:paraId="797C1CFE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1112" w:type="pct"/>
            <w:vAlign w:val="center"/>
          </w:tcPr>
          <w:p w14:paraId="29713F79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828" w:type="pct"/>
            <w:vMerge w:val="restart"/>
            <w:vAlign w:val="center"/>
          </w:tcPr>
          <w:p w14:paraId="789CE0E4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EC01</w:t>
            </w:r>
          </w:p>
        </w:tc>
      </w:tr>
      <w:tr w:rsidR="00A30809" w:rsidRPr="001B29E3" w14:paraId="0012D7CE" w14:textId="77777777" w:rsidTr="008C58DD">
        <w:tc>
          <w:tcPr>
            <w:tcW w:w="831" w:type="pct"/>
            <w:vMerge/>
            <w:vAlign w:val="center"/>
          </w:tcPr>
          <w:p w14:paraId="1F63AC23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1117" w:type="pct"/>
            <w:vAlign w:val="center"/>
          </w:tcPr>
          <w:p w14:paraId="4DCF7B01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proofErr w:type="spellStart"/>
            <w:r w:rsidRPr="0050271C">
              <w:rPr>
                <w:rFonts w:ascii="Times New Roman" w:hAnsi="Times New Roman"/>
                <w:szCs w:val="20"/>
              </w:rPr>
              <w:t>Ввод</w:t>
            </w:r>
            <w:proofErr w:type="spellEnd"/>
            <w:r w:rsidRPr="0050271C">
              <w:rPr>
                <w:rFonts w:ascii="Times New Roman" w:hAnsi="Times New Roman"/>
                <w:szCs w:val="20"/>
              </w:rPr>
              <w:t xml:space="preserve"> 2</w:t>
            </w:r>
          </w:p>
        </w:tc>
        <w:tc>
          <w:tcPr>
            <w:tcW w:w="1112" w:type="pct"/>
            <w:vAlign w:val="center"/>
          </w:tcPr>
          <w:p w14:paraId="2BAEA95C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1112" w:type="pct"/>
            <w:vAlign w:val="center"/>
          </w:tcPr>
          <w:p w14:paraId="66A3F9A6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828" w:type="pct"/>
            <w:vMerge/>
            <w:vAlign w:val="center"/>
          </w:tcPr>
          <w:p w14:paraId="3BAD3D3B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</w:tr>
      <w:tr w:rsidR="00A30809" w:rsidRPr="001B29E3" w14:paraId="2E8E194B" w14:textId="77777777" w:rsidTr="008C58DD">
        <w:tc>
          <w:tcPr>
            <w:tcW w:w="831" w:type="pct"/>
            <w:vMerge w:val="restart"/>
            <w:vAlign w:val="center"/>
          </w:tcPr>
          <w:p w14:paraId="6DEDA55E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proofErr w:type="spellStart"/>
            <w:r w:rsidRPr="0050271C">
              <w:rPr>
                <w:rFonts w:ascii="Times New Roman" w:hAnsi="Times New Roman"/>
                <w:szCs w:val="20"/>
              </w:rPr>
              <w:t>Шкаф</w:t>
            </w:r>
            <w:proofErr w:type="spellEnd"/>
            <w:r w:rsidRPr="0050271C">
              <w:rPr>
                <w:rFonts w:ascii="Times New Roman" w:hAnsi="Times New Roman"/>
                <w:szCs w:val="20"/>
              </w:rPr>
              <w:t xml:space="preserve"> СУУТП</w:t>
            </w:r>
          </w:p>
        </w:tc>
        <w:tc>
          <w:tcPr>
            <w:tcW w:w="1117" w:type="pct"/>
            <w:vAlign w:val="center"/>
          </w:tcPr>
          <w:p w14:paraId="50EDF572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proofErr w:type="spellStart"/>
            <w:r w:rsidRPr="0050271C">
              <w:rPr>
                <w:rFonts w:ascii="Times New Roman" w:hAnsi="Times New Roman"/>
                <w:szCs w:val="20"/>
              </w:rPr>
              <w:t>Ввод</w:t>
            </w:r>
            <w:proofErr w:type="spellEnd"/>
            <w:r w:rsidRPr="0050271C">
              <w:rPr>
                <w:rFonts w:ascii="Times New Roman" w:hAnsi="Times New Roman"/>
                <w:szCs w:val="20"/>
              </w:rPr>
              <w:t xml:space="preserve"> 1</w:t>
            </w:r>
          </w:p>
        </w:tc>
        <w:tc>
          <w:tcPr>
            <w:tcW w:w="1112" w:type="pct"/>
            <w:vAlign w:val="center"/>
          </w:tcPr>
          <w:p w14:paraId="53EDE610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01AF-XT-06:9</w:t>
            </w:r>
            <w:r w:rsidRPr="0050271C">
              <w:rPr>
                <w:rFonts w:ascii="Times New Roman" w:hAnsi="Times New Roman"/>
                <w:szCs w:val="20"/>
              </w:rPr>
              <w:br/>
              <w:t>01AF-XT-06:10</w:t>
            </w:r>
          </w:p>
        </w:tc>
        <w:tc>
          <w:tcPr>
            <w:tcW w:w="1112" w:type="pct"/>
            <w:vAlign w:val="center"/>
          </w:tcPr>
          <w:p w14:paraId="689FD0DF" w14:textId="774A0BBF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 xml:space="preserve">SF52 </w:t>
            </w:r>
            <w:r w:rsidR="008C58DD">
              <w:rPr>
                <w:rFonts w:ascii="Times New Roman" w:hAnsi="Times New Roman"/>
                <w:szCs w:val="20"/>
                <w:lang w:val="ru-RU"/>
              </w:rPr>
              <w:t xml:space="preserve">С32 </w:t>
            </w:r>
            <w:r w:rsidRPr="0050271C">
              <w:rPr>
                <w:rFonts w:ascii="Times New Roman" w:hAnsi="Times New Roman"/>
                <w:szCs w:val="20"/>
              </w:rPr>
              <w:t>(32А)</w:t>
            </w:r>
          </w:p>
        </w:tc>
        <w:tc>
          <w:tcPr>
            <w:tcW w:w="828" w:type="pct"/>
            <w:vMerge/>
            <w:vAlign w:val="center"/>
          </w:tcPr>
          <w:p w14:paraId="561CEBC7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</w:tr>
      <w:tr w:rsidR="00A30809" w:rsidRPr="001B29E3" w14:paraId="5FB99BC2" w14:textId="77777777" w:rsidTr="008C58DD">
        <w:tc>
          <w:tcPr>
            <w:tcW w:w="831" w:type="pct"/>
            <w:vMerge/>
            <w:vAlign w:val="center"/>
          </w:tcPr>
          <w:p w14:paraId="1C6D3095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1117" w:type="pct"/>
            <w:vAlign w:val="center"/>
          </w:tcPr>
          <w:p w14:paraId="23ED91E8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proofErr w:type="spellStart"/>
            <w:r w:rsidRPr="0050271C">
              <w:rPr>
                <w:rFonts w:ascii="Times New Roman" w:hAnsi="Times New Roman"/>
                <w:szCs w:val="20"/>
              </w:rPr>
              <w:t>Ввод</w:t>
            </w:r>
            <w:proofErr w:type="spellEnd"/>
            <w:r w:rsidRPr="0050271C">
              <w:rPr>
                <w:rFonts w:ascii="Times New Roman" w:hAnsi="Times New Roman"/>
                <w:szCs w:val="20"/>
              </w:rPr>
              <w:t xml:space="preserve"> 2</w:t>
            </w:r>
          </w:p>
        </w:tc>
        <w:tc>
          <w:tcPr>
            <w:tcW w:w="1112" w:type="pct"/>
            <w:vAlign w:val="center"/>
          </w:tcPr>
          <w:p w14:paraId="6C033996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01AR-XT-06:9</w:t>
            </w:r>
            <w:r w:rsidRPr="0050271C">
              <w:rPr>
                <w:rFonts w:ascii="Times New Roman" w:hAnsi="Times New Roman"/>
                <w:szCs w:val="20"/>
              </w:rPr>
              <w:br/>
              <w:t>01AF-XT-06:10</w:t>
            </w:r>
          </w:p>
        </w:tc>
        <w:tc>
          <w:tcPr>
            <w:tcW w:w="1112" w:type="pct"/>
            <w:vAlign w:val="center"/>
          </w:tcPr>
          <w:p w14:paraId="52C51432" w14:textId="531AAA12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SF1</w:t>
            </w:r>
            <w:r w:rsidR="008C58DD">
              <w:rPr>
                <w:rFonts w:ascii="Times New Roman" w:hAnsi="Times New Roman"/>
                <w:szCs w:val="20"/>
                <w:lang w:val="ru-RU"/>
              </w:rPr>
              <w:t>36</w:t>
            </w:r>
            <w:r w:rsidRPr="0050271C">
              <w:rPr>
                <w:rFonts w:ascii="Times New Roman" w:hAnsi="Times New Roman"/>
                <w:szCs w:val="20"/>
              </w:rPr>
              <w:t xml:space="preserve"> </w:t>
            </w:r>
            <w:r w:rsidR="008C58DD">
              <w:rPr>
                <w:rFonts w:ascii="Times New Roman" w:hAnsi="Times New Roman"/>
                <w:szCs w:val="20"/>
                <w:lang w:val="ru-RU"/>
              </w:rPr>
              <w:t xml:space="preserve">С2 </w:t>
            </w:r>
            <w:r w:rsidRPr="0050271C">
              <w:rPr>
                <w:rFonts w:ascii="Times New Roman" w:hAnsi="Times New Roman"/>
                <w:szCs w:val="20"/>
              </w:rPr>
              <w:t>(2А)</w:t>
            </w:r>
          </w:p>
        </w:tc>
        <w:tc>
          <w:tcPr>
            <w:tcW w:w="828" w:type="pct"/>
            <w:vMerge/>
            <w:vAlign w:val="center"/>
          </w:tcPr>
          <w:p w14:paraId="6DA4A0CC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</w:tr>
      <w:tr w:rsidR="00A30809" w:rsidRPr="001B29E3" w14:paraId="296B6987" w14:textId="77777777" w:rsidTr="008C58DD">
        <w:tc>
          <w:tcPr>
            <w:tcW w:w="831" w:type="pct"/>
            <w:vMerge/>
            <w:vAlign w:val="center"/>
          </w:tcPr>
          <w:p w14:paraId="6E993FCF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1117" w:type="pct"/>
            <w:vAlign w:val="center"/>
          </w:tcPr>
          <w:p w14:paraId="0831DC58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proofErr w:type="spellStart"/>
            <w:r w:rsidRPr="0050271C">
              <w:rPr>
                <w:rFonts w:ascii="Times New Roman" w:hAnsi="Times New Roman"/>
                <w:szCs w:val="20"/>
              </w:rPr>
              <w:t>Ввод</w:t>
            </w:r>
            <w:proofErr w:type="spellEnd"/>
            <w:r w:rsidRPr="0050271C">
              <w:rPr>
                <w:rFonts w:ascii="Times New Roman" w:hAnsi="Times New Roman"/>
                <w:szCs w:val="20"/>
              </w:rPr>
              <w:t xml:space="preserve"> 3</w:t>
            </w:r>
          </w:p>
        </w:tc>
        <w:tc>
          <w:tcPr>
            <w:tcW w:w="1112" w:type="pct"/>
            <w:vAlign w:val="center"/>
          </w:tcPr>
          <w:p w14:paraId="7BDEBE0F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1112" w:type="pct"/>
            <w:vAlign w:val="center"/>
          </w:tcPr>
          <w:p w14:paraId="2B2E3817" w14:textId="3DEB4281" w:rsidR="00A30809" w:rsidRPr="0050271C" w:rsidRDefault="008C58DD">
            <w:pPr>
              <w:pStyle w:val="aff0"/>
              <w:rPr>
                <w:rFonts w:ascii="Times New Roman" w:hAnsi="Times New Roman"/>
                <w:szCs w:val="20"/>
                <w:lang w:val="ru-RU"/>
              </w:rPr>
            </w:pPr>
            <w:r w:rsidRPr="0050271C">
              <w:rPr>
                <w:rFonts w:ascii="Times New Roman" w:hAnsi="Times New Roman"/>
                <w:szCs w:val="20"/>
                <w:lang w:val="ru-RU"/>
              </w:rPr>
              <w:t xml:space="preserve">от щита 13Щ РП-2 кор.0420 </w:t>
            </w:r>
          </w:p>
        </w:tc>
        <w:tc>
          <w:tcPr>
            <w:tcW w:w="828" w:type="pct"/>
            <w:vMerge/>
            <w:vAlign w:val="center"/>
          </w:tcPr>
          <w:p w14:paraId="272AA0E6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  <w:lang w:val="ru-RU"/>
              </w:rPr>
            </w:pPr>
          </w:p>
        </w:tc>
      </w:tr>
    </w:tbl>
    <w:p w14:paraId="0B27E9F5" w14:textId="77777777" w:rsidR="008C58DD" w:rsidRDefault="008C58DD" w:rsidP="00E232D9">
      <w:pPr>
        <w:pStyle w:val="af4"/>
      </w:pPr>
    </w:p>
    <w:p w14:paraId="0661B7A9" w14:textId="77777777" w:rsidR="00A30809" w:rsidRPr="00D43404" w:rsidRDefault="00A30809" w:rsidP="00E232D9">
      <w:pPr>
        <w:pStyle w:val="af4"/>
      </w:pPr>
      <w:bookmarkStart w:id="2375" w:name="_Toc126311788"/>
      <w:r w:rsidRPr="00D43404">
        <w:t>Решения по подключению к информационным сетям</w:t>
      </w:r>
      <w:bookmarkEnd w:id="2375"/>
    </w:p>
    <w:p w14:paraId="6DCF7548" w14:textId="529A5D20" w:rsidR="00A30809" w:rsidRDefault="00A30809" w:rsidP="00E232D9">
      <w:pPr>
        <w:pStyle w:val="af4"/>
      </w:pPr>
      <w:r>
        <w:t xml:space="preserve">Обмен информацией между РСУ и серверами СУУТП выполняется по протоколу OPC, для связи СУУТП с РСУ будет использоваться новый Сервер OPC. Для подключения нового сервера OPC в управляющую сеть РСУ, сервер </w:t>
      </w:r>
      <w:r w:rsidRPr="00E232D9">
        <w:t>OPC</w:t>
      </w:r>
      <w:r w:rsidRPr="00D1777D">
        <w:t xml:space="preserve"> </w:t>
      </w:r>
      <w:r>
        <w:t xml:space="preserve">должен быть подключен к повторителю шины </w:t>
      </w:r>
      <w:r w:rsidRPr="00D1777D">
        <w:t>(</w:t>
      </w:r>
      <w:r w:rsidRPr="00E232D9">
        <w:t>YNT</w:t>
      </w:r>
      <w:r w:rsidRPr="00D1777D">
        <w:t>511</w:t>
      </w:r>
      <w:r w:rsidRPr="00E232D9">
        <w:t>D</w:t>
      </w:r>
      <w:r w:rsidRPr="00D1777D">
        <w:t xml:space="preserve">-42) </w:t>
      </w:r>
      <w:r>
        <w:t xml:space="preserve">сетевого шкафа ВОЛС в существующую сеть </w:t>
      </w:r>
      <w:r w:rsidRPr="00E232D9">
        <w:t>V</w:t>
      </w:r>
      <w:r w:rsidRPr="00F64F4E">
        <w:t>-</w:t>
      </w:r>
      <w:proofErr w:type="spellStart"/>
      <w:r w:rsidRPr="00E232D9">
        <w:t>net</w:t>
      </w:r>
      <w:proofErr w:type="spellEnd"/>
      <w:r w:rsidRPr="00F64F4E">
        <w:t xml:space="preserve"> </w:t>
      </w:r>
      <w:r>
        <w:t>расположенного в помещении Аппаратная № 2.</w:t>
      </w:r>
    </w:p>
    <w:p w14:paraId="4AD32F69" w14:textId="77777777" w:rsidR="00A30809" w:rsidRDefault="00A30809" w:rsidP="00E232D9">
      <w:pPr>
        <w:pStyle w:val="af4"/>
      </w:pPr>
      <w:r>
        <w:t xml:space="preserve">Сервер СУУТП, Сервер МПА и Сервер </w:t>
      </w:r>
      <w:r w:rsidRPr="00E232D9">
        <w:t>OPC</w:t>
      </w:r>
      <w:r w:rsidRPr="00F64F4E">
        <w:t xml:space="preserve"> </w:t>
      </w:r>
      <w:r>
        <w:t xml:space="preserve">должны быть подключены в существующую </w:t>
      </w:r>
      <w:r w:rsidRPr="00E232D9">
        <w:t>PIN</w:t>
      </w:r>
      <w:r w:rsidRPr="00CD28AC">
        <w:t xml:space="preserve"> </w:t>
      </w:r>
      <w:r>
        <w:t xml:space="preserve">сеть. В существующем коммутаторе </w:t>
      </w:r>
      <w:r w:rsidRPr="00E232D9">
        <w:t>PIN</w:t>
      </w:r>
      <w:r w:rsidRPr="00CD28AC">
        <w:t xml:space="preserve"> </w:t>
      </w:r>
      <w:r>
        <w:t>сети операторских станций 420</w:t>
      </w:r>
      <w:r>
        <w:noBreakHyphen/>
      </w:r>
      <w:r w:rsidRPr="00E232D9">
        <w:t>SW</w:t>
      </w:r>
      <w:r w:rsidRPr="008B4F42">
        <w:t>3.1</w:t>
      </w:r>
      <w:r w:rsidRPr="00CD28AC">
        <w:t xml:space="preserve"> </w:t>
      </w:r>
      <w:r>
        <w:t xml:space="preserve">расположенном в шкафу </w:t>
      </w:r>
      <w:r w:rsidRPr="00E232D9">
        <w:t>OPC</w:t>
      </w:r>
      <w:r w:rsidRPr="00CD28AC">
        <w:t xml:space="preserve"> </w:t>
      </w:r>
      <w:r>
        <w:t xml:space="preserve">Сервер имеются два свободных порта: 5, 6. Для объединения оборудования СУУТП в </w:t>
      </w:r>
      <w:r w:rsidRPr="00E232D9">
        <w:t>PIN</w:t>
      </w:r>
      <w:r w:rsidRPr="00CD28AC">
        <w:t xml:space="preserve"> </w:t>
      </w:r>
      <w:r>
        <w:t xml:space="preserve">сеть в новом шкафу СУУТП должен быть установлен коммутатор, </w:t>
      </w:r>
      <w:r w:rsidRPr="00CD28AC">
        <w:t xml:space="preserve">объединяющий устройства </w:t>
      </w:r>
      <w:r>
        <w:t xml:space="preserve">СУУТП. Новый коммутатор </w:t>
      </w:r>
      <w:r w:rsidRPr="00E232D9">
        <w:t>PIN</w:t>
      </w:r>
      <w:r w:rsidRPr="00CD28AC">
        <w:t xml:space="preserve"> </w:t>
      </w:r>
      <w:r>
        <w:t>сети будет подключен к в существующий коммутатор 420 SW3.1 расположенный</w:t>
      </w:r>
      <w:r w:rsidRPr="00CD28AC">
        <w:t xml:space="preserve"> в шкафу OPC Сервер</w:t>
      </w:r>
      <w:r>
        <w:t xml:space="preserve">. </w:t>
      </w:r>
    </w:p>
    <w:p w14:paraId="22CEAA7C" w14:textId="77777777" w:rsidR="00A30809" w:rsidRPr="0050271C" w:rsidRDefault="00A30809" w:rsidP="00A30809">
      <w:pPr>
        <w:rPr>
          <w:rFonts w:ascii="Times New Roman" w:hAnsi="Times New Roman"/>
        </w:rPr>
      </w:pPr>
      <w:r w:rsidRPr="0050271C">
        <w:rPr>
          <w:rFonts w:ascii="Times New Roman" w:hAnsi="Times New Roman"/>
        </w:rPr>
        <w:t>Для подключения нового коммутатора PIN к существующему предварительно выбран порт 5 коммутатора 420</w:t>
      </w:r>
      <w:r w:rsidRPr="0050271C">
        <w:rPr>
          <w:rFonts w:ascii="Times New Roman" w:hAnsi="Times New Roman"/>
        </w:rPr>
        <w:noBreakHyphen/>
        <w:t>SW3.1.</w:t>
      </w:r>
    </w:p>
    <w:p w14:paraId="6D6F1AA1" w14:textId="06F385C5" w:rsidR="00A30809" w:rsidRDefault="00A30809" w:rsidP="00E232D9">
      <w:pPr>
        <w:pStyle w:val="af4"/>
      </w:pPr>
      <w:r w:rsidRPr="005D532D">
        <w:t>Сервер</w:t>
      </w:r>
      <w:r>
        <w:t xml:space="preserve">а </w:t>
      </w:r>
      <w:r w:rsidRPr="00E232D9">
        <w:t>OPC</w:t>
      </w:r>
      <w:r>
        <w:t>, СУУТП</w:t>
      </w:r>
      <w:r w:rsidRPr="005D532D">
        <w:t xml:space="preserve"> являются узлами сети АСУТП, фильтрация трафика при такой организации сети не требуется, необходимость в межсетевом экране отсутствует.</w:t>
      </w:r>
      <w:r>
        <w:t xml:space="preserve"> </w:t>
      </w:r>
      <w:r w:rsidRPr="004C74E0">
        <w:t>Подробное описание данного решения будет в проекте по ИБ.</w:t>
      </w:r>
    </w:p>
    <w:p w14:paraId="5A5D8C8C" w14:textId="77777777" w:rsidR="00A30809" w:rsidRDefault="00A30809" w:rsidP="00E232D9">
      <w:pPr>
        <w:pStyle w:val="af4"/>
      </w:pPr>
      <w:r>
        <w:lastRenderedPageBreak/>
        <w:t xml:space="preserve">С целью </w:t>
      </w:r>
      <w:r w:rsidRPr="00AC4DA1">
        <w:t>обеспеч</w:t>
      </w:r>
      <w:r>
        <w:t>ения</w:t>
      </w:r>
      <w:r w:rsidRPr="00AC4DA1">
        <w:t xml:space="preserve"> возможност</w:t>
      </w:r>
      <w:r>
        <w:t>и</w:t>
      </w:r>
      <w:r w:rsidRPr="00AC4DA1">
        <w:t xml:space="preserve"> передачи на АРМ инженера </w:t>
      </w:r>
      <w:r>
        <w:t>СУУТП</w:t>
      </w:r>
      <w:r w:rsidRPr="00AC4DA1">
        <w:t xml:space="preserve"> управлени</w:t>
      </w:r>
      <w:r>
        <w:t>я</w:t>
      </w:r>
      <w:r w:rsidRPr="00AC4DA1">
        <w:t xml:space="preserve"> всеми </w:t>
      </w:r>
      <w:r>
        <w:t>серверами</w:t>
      </w:r>
      <w:r w:rsidRPr="00AC4DA1">
        <w:t xml:space="preserve">, входящими в состав </w:t>
      </w:r>
      <w:r>
        <w:t>СУУТП</w:t>
      </w:r>
      <w:r w:rsidRPr="00AC4DA1">
        <w:t>, с целью проведения обслуживания системы и сервисных работ</w:t>
      </w:r>
      <w:r>
        <w:t xml:space="preserve"> все оборудование СУУТП должно быть объединено в существующую </w:t>
      </w:r>
      <w:r w:rsidRPr="00E232D9">
        <w:t>KMP</w:t>
      </w:r>
      <w:r w:rsidRPr="00AC4DA1">
        <w:t xml:space="preserve"> </w:t>
      </w:r>
      <w:r w:rsidRPr="00E232D9">
        <w:t>IP</w:t>
      </w:r>
      <w:r w:rsidRPr="00AC4DA1">
        <w:t xml:space="preserve"> </w:t>
      </w:r>
      <w:r>
        <w:t xml:space="preserve">сеть посредством </w:t>
      </w:r>
      <w:r w:rsidRPr="00E232D9">
        <w:t>KVM</w:t>
      </w:r>
      <w:r w:rsidRPr="00AC4DA1">
        <w:t>-</w:t>
      </w:r>
      <w:r>
        <w:t xml:space="preserve">передатчиков, подключенных к серверам и </w:t>
      </w:r>
      <w:r w:rsidRPr="00E232D9">
        <w:t>KVM</w:t>
      </w:r>
      <w:r>
        <w:t xml:space="preserve">-приемникам, подключенных к АРМ инженера СУУТП и к </w:t>
      </w:r>
      <w:r w:rsidRPr="00E232D9">
        <w:t>KVM</w:t>
      </w:r>
      <w:r w:rsidRPr="00DA5ADE">
        <w:t>-</w:t>
      </w:r>
      <w:r>
        <w:t>консоли, установленной в шкафу СУУТП.</w:t>
      </w:r>
    </w:p>
    <w:p w14:paraId="51E5ACA7" w14:textId="60B417AD" w:rsidR="00A30809" w:rsidRDefault="00A30809" w:rsidP="00E232D9">
      <w:pPr>
        <w:pStyle w:val="af4"/>
      </w:pPr>
      <w:r>
        <w:t xml:space="preserve">Предварительно выбранные порты коммутаторов и </w:t>
      </w:r>
      <w:r w:rsidRPr="00E232D9">
        <w:t>IP</w:t>
      </w:r>
      <w:r w:rsidRPr="00231F50">
        <w:t xml:space="preserve"> </w:t>
      </w:r>
      <w:r>
        <w:t xml:space="preserve">адреса оборудования СУУТП представлены в </w:t>
      </w:r>
      <w:r>
        <w:fldChar w:fldCharType="begin"/>
      </w:r>
      <w:r>
        <w:instrText xml:space="preserve"> REF _Ref121171863 \h  \* MERGEFORMAT </w:instrText>
      </w:r>
      <w:r>
        <w:fldChar w:fldCharType="separate"/>
      </w:r>
      <w:r w:rsidR="00FA1295">
        <w:t>Таблиц</w:t>
      </w:r>
      <w:r w:rsidR="00593782">
        <w:t>е</w:t>
      </w:r>
      <w:r w:rsidR="00FA1295">
        <w:t xml:space="preserve"> 5.22</w:t>
      </w:r>
      <w:r>
        <w:fldChar w:fldCharType="end"/>
      </w:r>
      <w:r>
        <w:t>.</w:t>
      </w:r>
    </w:p>
    <w:p w14:paraId="731D5BAE" w14:textId="6C6A5A78" w:rsidR="00A30809" w:rsidRDefault="00A30809" w:rsidP="0050271C">
      <w:pPr>
        <w:pStyle w:val="af4"/>
        <w:ind w:firstLine="0"/>
      </w:pPr>
      <w:bookmarkStart w:id="2376" w:name="_Ref121171863"/>
      <w:r>
        <w:t xml:space="preserve">Таблица </w:t>
      </w:r>
      <w:fldSimple w:instr=" STYLEREF 1 \s ">
        <w:r w:rsidR="00FA1295">
          <w:rPr>
            <w:noProof/>
          </w:rPr>
          <w:t>5</w:t>
        </w:r>
      </w:fldSimple>
      <w:r>
        <w:t>.</w:t>
      </w:r>
      <w:fldSimple w:instr=" SEQ Таблица \* ARABIC \s 1 ">
        <w:r w:rsidR="00FA1295">
          <w:rPr>
            <w:noProof/>
          </w:rPr>
          <w:t>22</w:t>
        </w:r>
      </w:fldSimple>
      <w:bookmarkEnd w:id="2376"/>
      <w:r w:rsidRPr="005E5E38">
        <w:t xml:space="preserve"> Точки подключения оборудования СУУТП к сети KVM IP</w:t>
      </w:r>
    </w:p>
    <w:tbl>
      <w:tblPr>
        <w:tblStyle w:val="aff6"/>
        <w:tblW w:w="5000" w:type="pct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774"/>
        <w:gridCol w:w="2065"/>
        <w:gridCol w:w="1774"/>
        <w:gridCol w:w="1009"/>
        <w:gridCol w:w="1947"/>
        <w:gridCol w:w="1342"/>
      </w:tblGrid>
      <w:tr w:rsidR="00A30809" w:rsidRPr="0049240C" w14:paraId="12224BAA" w14:textId="77777777" w:rsidTr="005B5E43">
        <w:trPr>
          <w:cantSplit/>
        </w:trPr>
        <w:tc>
          <w:tcPr>
            <w:tcW w:w="895" w:type="pct"/>
            <w:vMerge w:val="restart"/>
            <w:vAlign w:val="center"/>
          </w:tcPr>
          <w:p w14:paraId="48531A52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proofErr w:type="spellStart"/>
            <w:r w:rsidRPr="0050271C">
              <w:rPr>
                <w:rFonts w:ascii="Times New Roman" w:hAnsi="Times New Roman"/>
                <w:b/>
              </w:rPr>
              <w:t>Оборудование</w:t>
            </w:r>
            <w:proofErr w:type="spellEnd"/>
          </w:p>
        </w:tc>
        <w:tc>
          <w:tcPr>
            <w:tcW w:w="1937" w:type="pct"/>
            <w:gridSpan w:val="2"/>
            <w:vAlign w:val="center"/>
          </w:tcPr>
          <w:p w14:paraId="37259C39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proofErr w:type="spellStart"/>
            <w:r w:rsidRPr="0050271C">
              <w:rPr>
                <w:rFonts w:ascii="Times New Roman" w:hAnsi="Times New Roman"/>
                <w:b/>
              </w:rPr>
              <w:t>Устройство</w:t>
            </w:r>
            <w:proofErr w:type="spellEnd"/>
            <w:r w:rsidRPr="0050271C">
              <w:rPr>
                <w:rFonts w:ascii="Times New Roman" w:hAnsi="Times New Roman"/>
                <w:b/>
              </w:rPr>
              <w:t xml:space="preserve"> KVM</w:t>
            </w:r>
          </w:p>
        </w:tc>
        <w:tc>
          <w:tcPr>
            <w:tcW w:w="2168" w:type="pct"/>
            <w:gridSpan w:val="3"/>
            <w:vAlign w:val="center"/>
          </w:tcPr>
          <w:p w14:paraId="38E707C8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proofErr w:type="spellStart"/>
            <w:r w:rsidRPr="0050271C">
              <w:rPr>
                <w:rFonts w:ascii="Times New Roman" w:hAnsi="Times New Roman"/>
                <w:b/>
              </w:rPr>
              <w:t>Коммутатор</w:t>
            </w:r>
            <w:proofErr w:type="spellEnd"/>
            <w:r w:rsidRPr="0050271C">
              <w:rPr>
                <w:rFonts w:ascii="Times New Roman" w:hAnsi="Times New Roman"/>
                <w:b/>
              </w:rPr>
              <w:t xml:space="preserve"> KVM</w:t>
            </w:r>
          </w:p>
        </w:tc>
      </w:tr>
      <w:tr w:rsidR="00A30809" w:rsidRPr="0049240C" w14:paraId="2DD28FE3" w14:textId="77777777" w:rsidTr="005B5E43">
        <w:trPr>
          <w:cantSplit/>
        </w:trPr>
        <w:tc>
          <w:tcPr>
            <w:tcW w:w="895" w:type="pct"/>
            <w:vMerge/>
            <w:vAlign w:val="center"/>
          </w:tcPr>
          <w:p w14:paraId="48BD8197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</w:p>
        </w:tc>
        <w:tc>
          <w:tcPr>
            <w:tcW w:w="1042" w:type="pct"/>
            <w:vAlign w:val="center"/>
          </w:tcPr>
          <w:p w14:paraId="2921469D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proofErr w:type="spellStart"/>
            <w:r w:rsidRPr="0050271C">
              <w:rPr>
                <w:rFonts w:ascii="Times New Roman" w:hAnsi="Times New Roman"/>
                <w:b/>
              </w:rPr>
              <w:t>Тип</w:t>
            </w:r>
            <w:proofErr w:type="spellEnd"/>
          </w:p>
        </w:tc>
        <w:tc>
          <w:tcPr>
            <w:tcW w:w="895" w:type="pct"/>
            <w:vAlign w:val="center"/>
          </w:tcPr>
          <w:p w14:paraId="7C9EB6D2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r w:rsidRPr="0050271C">
              <w:rPr>
                <w:rFonts w:ascii="Times New Roman" w:hAnsi="Times New Roman"/>
                <w:b/>
              </w:rPr>
              <w:t>IP</w:t>
            </w:r>
          </w:p>
        </w:tc>
        <w:tc>
          <w:tcPr>
            <w:tcW w:w="509" w:type="pct"/>
            <w:vAlign w:val="center"/>
          </w:tcPr>
          <w:p w14:paraId="6FD8828F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proofErr w:type="spellStart"/>
            <w:r w:rsidRPr="0050271C">
              <w:rPr>
                <w:rFonts w:ascii="Times New Roman" w:hAnsi="Times New Roman"/>
                <w:b/>
              </w:rPr>
              <w:t>Порт</w:t>
            </w:r>
            <w:proofErr w:type="spellEnd"/>
          </w:p>
        </w:tc>
        <w:tc>
          <w:tcPr>
            <w:tcW w:w="982" w:type="pct"/>
            <w:vAlign w:val="center"/>
          </w:tcPr>
          <w:p w14:paraId="601593EB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proofErr w:type="spellStart"/>
            <w:r w:rsidRPr="0050271C">
              <w:rPr>
                <w:rFonts w:ascii="Times New Roman" w:hAnsi="Times New Roman"/>
                <w:b/>
              </w:rPr>
              <w:t>Коммутатор</w:t>
            </w:r>
            <w:proofErr w:type="spellEnd"/>
          </w:p>
        </w:tc>
        <w:tc>
          <w:tcPr>
            <w:tcW w:w="677" w:type="pct"/>
            <w:vAlign w:val="center"/>
          </w:tcPr>
          <w:p w14:paraId="36D894D5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proofErr w:type="spellStart"/>
            <w:r w:rsidRPr="0050271C">
              <w:rPr>
                <w:rFonts w:ascii="Times New Roman" w:hAnsi="Times New Roman"/>
                <w:b/>
              </w:rPr>
              <w:t>Шкаф</w:t>
            </w:r>
            <w:proofErr w:type="spellEnd"/>
          </w:p>
        </w:tc>
      </w:tr>
      <w:tr w:rsidR="00A30809" w14:paraId="35850368" w14:textId="77777777" w:rsidTr="005B5E43">
        <w:trPr>
          <w:cantSplit/>
        </w:trPr>
        <w:tc>
          <w:tcPr>
            <w:tcW w:w="895" w:type="pct"/>
            <w:vMerge w:val="restart"/>
            <w:vAlign w:val="center"/>
          </w:tcPr>
          <w:p w14:paraId="01E6CF82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 xml:space="preserve">АРМ </w:t>
            </w:r>
            <w:proofErr w:type="spellStart"/>
            <w:r w:rsidRPr="0050271C">
              <w:rPr>
                <w:rFonts w:ascii="Times New Roman" w:hAnsi="Times New Roman"/>
              </w:rPr>
              <w:t>инженера</w:t>
            </w:r>
            <w:proofErr w:type="spellEnd"/>
          </w:p>
        </w:tc>
        <w:tc>
          <w:tcPr>
            <w:tcW w:w="1042" w:type="pct"/>
            <w:vMerge w:val="restart"/>
            <w:vAlign w:val="center"/>
          </w:tcPr>
          <w:p w14:paraId="0EB3721D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 xml:space="preserve">KVM </w:t>
            </w:r>
            <w:proofErr w:type="spellStart"/>
            <w:r w:rsidRPr="0050271C">
              <w:rPr>
                <w:rFonts w:ascii="Times New Roman" w:hAnsi="Times New Roman"/>
              </w:rPr>
              <w:t>приемник</w:t>
            </w:r>
            <w:proofErr w:type="spellEnd"/>
          </w:p>
        </w:tc>
        <w:tc>
          <w:tcPr>
            <w:tcW w:w="895" w:type="pct"/>
            <w:vMerge w:val="restart"/>
            <w:vAlign w:val="center"/>
          </w:tcPr>
          <w:p w14:paraId="152D8BBF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192.168.10.56</w:t>
            </w:r>
          </w:p>
        </w:tc>
        <w:tc>
          <w:tcPr>
            <w:tcW w:w="509" w:type="pct"/>
            <w:vAlign w:val="center"/>
          </w:tcPr>
          <w:p w14:paraId="0F56D443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21</w:t>
            </w:r>
          </w:p>
        </w:tc>
        <w:tc>
          <w:tcPr>
            <w:tcW w:w="982" w:type="pct"/>
            <w:vAlign w:val="center"/>
          </w:tcPr>
          <w:p w14:paraId="1119D8D2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0420-SW-KVM1.2</w:t>
            </w:r>
          </w:p>
        </w:tc>
        <w:tc>
          <w:tcPr>
            <w:tcW w:w="677" w:type="pct"/>
            <w:vAlign w:val="center"/>
          </w:tcPr>
          <w:p w14:paraId="279FB8E5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proofErr w:type="spellStart"/>
            <w:r w:rsidRPr="0050271C">
              <w:rPr>
                <w:rFonts w:ascii="Times New Roman" w:hAnsi="Times New Roman"/>
              </w:rPr>
              <w:t>Шкаф</w:t>
            </w:r>
            <w:proofErr w:type="spellEnd"/>
            <w:r w:rsidRPr="0050271C">
              <w:rPr>
                <w:rFonts w:ascii="Times New Roman" w:hAnsi="Times New Roman"/>
              </w:rPr>
              <w:t xml:space="preserve"> 35</w:t>
            </w:r>
          </w:p>
        </w:tc>
      </w:tr>
      <w:tr w:rsidR="00A30809" w14:paraId="0D1745AE" w14:textId="77777777" w:rsidTr="005B5E43">
        <w:trPr>
          <w:cantSplit/>
        </w:trPr>
        <w:tc>
          <w:tcPr>
            <w:tcW w:w="895" w:type="pct"/>
            <w:vMerge/>
            <w:vAlign w:val="center"/>
          </w:tcPr>
          <w:p w14:paraId="4AE07AEE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</w:p>
        </w:tc>
        <w:tc>
          <w:tcPr>
            <w:tcW w:w="1042" w:type="pct"/>
            <w:vMerge/>
            <w:vAlign w:val="center"/>
          </w:tcPr>
          <w:p w14:paraId="20D8E79C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895" w:type="pct"/>
            <w:vMerge/>
            <w:vAlign w:val="center"/>
          </w:tcPr>
          <w:p w14:paraId="3C3A1BC5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509" w:type="pct"/>
            <w:vAlign w:val="center"/>
          </w:tcPr>
          <w:p w14:paraId="1C483514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21</w:t>
            </w:r>
          </w:p>
        </w:tc>
        <w:tc>
          <w:tcPr>
            <w:tcW w:w="982" w:type="pct"/>
            <w:vAlign w:val="center"/>
          </w:tcPr>
          <w:p w14:paraId="1928F1F2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0420-SW-KVM2.2</w:t>
            </w:r>
          </w:p>
        </w:tc>
        <w:tc>
          <w:tcPr>
            <w:tcW w:w="677" w:type="pct"/>
            <w:vAlign w:val="center"/>
          </w:tcPr>
          <w:p w14:paraId="52D694CC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proofErr w:type="spellStart"/>
            <w:r w:rsidRPr="0050271C">
              <w:rPr>
                <w:rFonts w:ascii="Times New Roman" w:hAnsi="Times New Roman"/>
              </w:rPr>
              <w:t>Шкаф</w:t>
            </w:r>
            <w:proofErr w:type="spellEnd"/>
            <w:r w:rsidRPr="0050271C">
              <w:rPr>
                <w:rFonts w:ascii="Times New Roman" w:hAnsi="Times New Roman"/>
              </w:rPr>
              <w:t xml:space="preserve"> 35</w:t>
            </w:r>
          </w:p>
        </w:tc>
      </w:tr>
      <w:tr w:rsidR="00A30809" w14:paraId="00E4FD0B" w14:textId="77777777" w:rsidTr="005B5E43">
        <w:trPr>
          <w:cantSplit/>
        </w:trPr>
        <w:tc>
          <w:tcPr>
            <w:tcW w:w="895" w:type="pct"/>
            <w:vMerge w:val="restart"/>
            <w:vAlign w:val="center"/>
          </w:tcPr>
          <w:p w14:paraId="50D8E972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  <w:proofErr w:type="spellStart"/>
            <w:r w:rsidRPr="0050271C">
              <w:rPr>
                <w:rFonts w:ascii="Times New Roman" w:hAnsi="Times New Roman"/>
              </w:rPr>
              <w:t>Сервер</w:t>
            </w:r>
            <w:proofErr w:type="spellEnd"/>
            <w:r w:rsidRPr="0050271C">
              <w:rPr>
                <w:rFonts w:ascii="Times New Roman" w:hAnsi="Times New Roman"/>
              </w:rPr>
              <w:t xml:space="preserve"> OPC</w:t>
            </w:r>
          </w:p>
        </w:tc>
        <w:tc>
          <w:tcPr>
            <w:tcW w:w="1042" w:type="pct"/>
            <w:vMerge w:val="restart"/>
            <w:vAlign w:val="center"/>
          </w:tcPr>
          <w:p w14:paraId="2C808DF6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 xml:space="preserve">KVM </w:t>
            </w:r>
            <w:proofErr w:type="spellStart"/>
            <w:r w:rsidRPr="0050271C">
              <w:rPr>
                <w:rFonts w:ascii="Times New Roman" w:hAnsi="Times New Roman"/>
              </w:rPr>
              <w:t>передатчик</w:t>
            </w:r>
            <w:proofErr w:type="spellEnd"/>
          </w:p>
        </w:tc>
        <w:tc>
          <w:tcPr>
            <w:tcW w:w="895" w:type="pct"/>
            <w:vMerge w:val="restart"/>
            <w:vAlign w:val="center"/>
          </w:tcPr>
          <w:p w14:paraId="5AD2DE26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192.168.10.25</w:t>
            </w:r>
          </w:p>
        </w:tc>
        <w:tc>
          <w:tcPr>
            <w:tcW w:w="509" w:type="pct"/>
            <w:vAlign w:val="center"/>
          </w:tcPr>
          <w:p w14:paraId="66A13217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22</w:t>
            </w:r>
          </w:p>
        </w:tc>
        <w:tc>
          <w:tcPr>
            <w:tcW w:w="982" w:type="pct"/>
            <w:vAlign w:val="center"/>
          </w:tcPr>
          <w:p w14:paraId="510B97D6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0420-SW-KVM1.2</w:t>
            </w:r>
          </w:p>
        </w:tc>
        <w:tc>
          <w:tcPr>
            <w:tcW w:w="677" w:type="pct"/>
            <w:vAlign w:val="center"/>
          </w:tcPr>
          <w:p w14:paraId="44CCD3C5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proofErr w:type="spellStart"/>
            <w:r w:rsidRPr="0050271C">
              <w:rPr>
                <w:rFonts w:ascii="Times New Roman" w:hAnsi="Times New Roman"/>
              </w:rPr>
              <w:t>Шкаф</w:t>
            </w:r>
            <w:proofErr w:type="spellEnd"/>
            <w:r w:rsidRPr="0050271C">
              <w:rPr>
                <w:rFonts w:ascii="Times New Roman" w:hAnsi="Times New Roman"/>
              </w:rPr>
              <w:t xml:space="preserve"> 35</w:t>
            </w:r>
          </w:p>
        </w:tc>
      </w:tr>
      <w:tr w:rsidR="00A30809" w14:paraId="4BCDEB60" w14:textId="77777777" w:rsidTr="005B5E43">
        <w:trPr>
          <w:cantSplit/>
        </w:trPr>
        <w:tc>
          <w:tcPr>
            <w:tcW w:w="895" w:type="pct"/>
            <w:vMerge/>
            <w:vAlign w:val="center"/>
          </w:tcPr>
          <w:p w14:paraId="6BCC459E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</w:p>
        </w:tc>
        <w:tc>
          <w:tcPr>
            <w:tcW w:w="1042" w:type="pct"/>
            <w:vMerge/>
            <w:vAlign w:val="center"/>
          </w:tcPr>
          <w:p w14:paraId="1697A834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895" w:type="pct"/>
            <w:vMerge/>
            <w:vAlign w:val="center"/>
          </w:tcPr>
          <w:p w14:paraId="531C7DD3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509" w:type="pct"/>
            <w:vAlign w:val="center"/>
          </w:tcPr>
          <w:p w14:paraId="0713E491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22</w:t>
            </w:r>
          </w:p>
        </w:tc>
        <w:tc>
          <w:tcPr>
            <w:tcW w:w="982" w:type="pct"/>
            <w:vAlign w:val="center"/>
          </w:tcPr>
          <w:p w14:paraId="21344B25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0420-SW-KVM2.2</w:t>
            </w:r>
          </w:p>
        </w:tc>
        <w:tc>
          <w:tcPr>
            <w:tcW w:w="677" w:type="pct"/>
            <w:vAlign w:val="center"/>
          </w:tcPr>
          <w:p w14:paraId="6E339451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proofErr w:type="spellStart"/>
            <w:r w:rsidRPr="0050271C">
              <w:rPr>
                <w:rFonts w:ascii="Times New Roman" w:hAnsi="Times New Roman"/>
              </w:rPr>
              <w:t>Шкаф</w:t>
            </w:r>
            <w:proofErr w:type="spellEnd"/>
            <w:r w:rsidRPr="0050271C">
              <w:rPr>
                <w:rFonts w:ascii="Times New Roman" w:hAnsi="Times New Roman"/>
              </w:rPr>
              <w:t xml:space="preserve"> 35</w:t>
            </w:r>
          </w:p>
        </w:tc>
      </w:tr>
      <w:tr w:rsidR="00A30809" w14:paraId="59F362EC" w14:textId="77777777" w:rsidTr="005B5E43">
        <w:trPr>
          <w:cantSplit/>
        </w:trPr>
        <w:tc>
          <w:tcPr>
            <w:tcW w:w="895" w:type="pct"/>
            <w:vMerge w:val="restart"/>
            <w:vAlign w:val="center"/>
          </w:tcPr>
          <w:p w14:paraId="35CB96C5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  <w:proofErr w:type="spellStart"/>
            <w:r w:rsidRPr="0050271C">
              <w:rPr>
                <w:rFonts w:ascii="Times New Roman" w:hAnsi="Times New Roman"/>
              </w:rPr>
              <w:t>Сервер</w:t>
            </w:r>
            <w:proofErr w:type="spellEnd"/>
            <w:r w:rsidRPr="0050271C">
              <w:rPr>
                <w:rFonts w:ascii="Times New Roman" w:hAnsi="Times New Roman"/>
              </w:rPr>
              <w:t xml:space="preserve"> СУУТП</w:t>
            </w:r>
          </w:p>
        </w:tc>
        <w:tc>
          <w:tcPr>
            <w:tcW w:w="1042" w:type="pct"/>
            <w:vMerge w:val="restart"/>
            <w:vAlign w:val="center"/>
          </w:tcPr>
          <w:p w14:paraId="5E63D5B0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 xml:space="preserve">KVM </w:t>
            </w:r>
            <w:proofErr w:type="spellStart"/>
            <w:r w:rsidRPr="0050271C">
              <w:rPr>
                <w:rFonts w:ascii="Times New Roman" w:hAnsi="Times New Roman"/>
              </w:rPr>
              <w:t>передатчик</w:t>
            </w:r>
            <w:proofErr w:type="spellEnd"/>
          </w:p>
        </w:tc>
        <w:tc>
          <w:tcPr>
            <w:tcW w:w="895" w:type="pct"/>
            <w:vMerge w:val="restart"/>
            <w:vAlign w:val="center"/>
          </w:tcPr>
          <w:p w14:paraId="37099DC6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192.168.10.26</w:t>
            </w:r>
          </w:p>
        </w:tc>
        <w:tc>
          <w:tcPr>
            <w:tcW w:w="509" w:type="pct"/>
            <w:vAlign w:val="center"/>
          </w:tcPr>
          <w:p w14:paraId="06F690CC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21</w:t>
            </w:r>
          </w:p>
        </w:tc>
        <w:tc>
          <w:tcPr>
            <w:tcW w:w="982" w:type="pct"/>
            <w:vAlign w:val="center"/>
          </w:tcPr>
          <w:p w14:paraId="3C1D89BF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0420-SW-KVM1.1</w:t>
            </w:r>
          </w:p>
        </w:tc>
        <w:tc>
          <w:tcPr>
            <w:tcW w:w="677" w:type="pct"/>
            <w:vAlign w:val="center"/>
          </w:tcPr>
          <w:p w14:paraId="543A4199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proofErr w:type="spellStart"/>
            <w:r w:rsidRPr="0050271C">
              <w:rPr>
                <w:rFonts w:ascii="Times New Roman" w:hAnsi="Times New Roman"/>
              </w:rPr>
              <w:t>Шкаф</w:t>
            </w:r>
            <w:proofErr w:type="spellEnd"/>
            <w:r w:rsidRPr="0050271C">
              <w:rPr>
                <w:rFonts w:ascii="Times New Roman" w:hAnsi="Times New Roman"/>
              </w:rPr>
              <w:t xml:space="preserve"> 34</w:t>
            </w:r>
          </w:p>
        </w:tc>
      </w:tr>
      <w:tr w:rsidR="00A30809" w14:paraId="7BAB3BCD" w14:textId="77777777" w:rsidTr="005B5E43">
        <w:trPr>
          <w:cantSplit/>
        </w:trPr>
        <w:tc>
          <w:tcPr>
            <w:tcW w:w="895" w:type="pct"/>
            <w:vMerge/>
            <w:vAlign w:val="center"/>
          </w:tcPr>
          <w:p w14:paraId="6926D77E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</w:p>
        </w:tc>
        <w:tc>
          <w:tcPr>
            <w:tcW w:w="1042" w:type="pct"/>
            <w:vMerge/>
            <w:vAlign w:val="center"/>
          </w:tcPr>
          <w:p w14:paraId="1225DBDC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895" w:type="pct"/>
            <w:vMerge/>
            <w:vAlign w:val="center"/>
          </w:tcPr>
          <w:p w14:paraId="51704DA7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509" w:type="pct"/>
            <w:vAlign w:val="center"/>
          </w:tcPr>
          <w:p w14:paraId="5C5FEB7D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21</w:t>
            </w:r>
          </w:p>
        </w:tc>
        <w:tc>
          <w:tcPr>
            <w:tcW w:w="982" w:type="pct"/>
            <w:vAlign w:val="center"/>
          </w:tcPr>
          <w:p w14:paraId="66DA02DC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0420-SW-KVM2.1</w:t>
            </w:r>
          </w:p>
        </w:tc>
        <w:tc>
          <w:tcPr>
            <w:tcW w:w="677" w:type="pct"/>
            <w:vAlign w:val="center"/>
          </w:tcPr>
          <w:p w14:paraId="54AC93B4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proofErr w:type="spellStart"/>
            <w:r w:rsidRPr="0050271C">
              <w:rPr>
                <w:rFonts w:ascii="Times New Roman" w:hAnsi="Times New Roman"/>
              </w:rPr>
              <w:t>Шкаф</w:t>
            </w:r>
            <w:proofErr w:type="spellEnd"/>
            <w:r w:rsidRPr="0050271C">
              <w:rPr>
                <w:rFonts w:ascii="Times New Roman" w:hAnsi="Times New Roman"/>
              </w:rPr>
              <w:t xml:space="preserve"> 34</w:t>
            </w:r>
          </w:p>
        </w:tc>
      </w:tr>
      <w:tr w:rsidR="00A30809" w14:paraId="6110C31B" w14:textId="77777777" w:rsidTr="005B5E43">
        <w:trPr>
          <w:cantSplit/>
        </w:trPr>
        <w:tc>
          <w:tcPr>
            <w:tcW w:w="895" w:type="pct"/>
            <w:vMerge w:val="restart"/>
            <w:vAlign w:val="center"/>
          </w:tcPr>
          <w:p w14:paraId="73221863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  <w:proofErr w:type="spellStart"/>
            <w:r w:rsidRPr="0050271C">
              <w:rPr>
                <w:rFonts w:ascii="Times New Roman" w:hAnsi="Times New Roman"/>
              </w:rPr>
              <w:t>Сервер</w:t>
            </w:r>
            <w:proofErr w:type="spellEnd"/>
            <w:r w:rsidRPr="0050271C">
              <w:rPr>
                <w:rFonts w:ascii="Times New Roman" w:hAnsi="Times New Roman"/>
              </w:rPr>
              <w:t xml:space="preserve"> МПА</w:t>
            </w:r>
          </w:p>
        </w:tc>
        <w:tc>
          <w:tcPr>
            <w:tcW w:w="1042" w:type="pct"/>
            <w:vMerge w:val="restart"/>
            <w:vAlign w:val="center"/>
          </w:tcPr>
          <w:p w14:paraId="7E0E83F9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 xml:space="preserve">KVM </w:t>
            </w:r>
            <w:proofErr w:type="spellStart"/>
            <w:r w:rsidRPr="0050271C">
              <w:rPr>
                <w:rFonts w:ascii="Times New Roman" w:hAnsi="Times New Roman"/>
              </w:rPr>
              <w:t>передатчик</w:t>
            </w:r>
            <w:proofErr w:type="spellEnd"/>
          </w:p>
        </w:tc>
        <w:tc>
          <w:tcPr>
            <w:tcW w:w="895" w:type="pct"/>
            <w:vMerge w:val="restart"/>
            <w:vAlign w:val="center"/>
          </w:tcPr>
          <w:p w14:paraId="0DE9EAF6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192.168.10.27</w:t>
            </w:r>
          </w:p>
        </w:tc>
        <w:tc>
          <w:tcPr>
            <w:tcW w:w="509" w:type="pct"/>
            <w:vAlign w:val="center"/>
          </w:tcPr>
          <w:p w14:paraId="61E78A73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22</w:t>
            </w:r>
          </w:p>
        </w:tc>
        <w:tc>
          <w:tcPr>
            <w:tcW w:w="982" w:type="pct"/>
            <w:vAlign w:val="center"/>
          </w:tcPr>
          <w:p w14:paraId="0AB748A1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0420-SW-KVM1.1</w:t>
            </w:r>
          </w:p>
        </w:tc>
        <w:tc>
          <w:tcPr>
            <w:tcW w:w="677" w:type="pct"/>
            <w:vAlign w:val="center"/>
          </w:tcPr>
          <w:p w14:paraId="3469FCB7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proofErr w:type="spellStart"/>
            <w:r w:rsidRPr="0050271C">
              <w:rPr>
                <w:rFonts w:ascii="Times New Roman" w:hAnsi="Times New Roman"/>
              </w:rPr>
              <w:t>Шкаф</w:t>
            </w:r>
            <w:proofErr w:type="spellEnd"/>
            <w:r w:rsidRPr="0050271C">
              <w:rPr>
                <w:rFonts w:ascii="Times New Roman" w:hAnsi="Times New Roman"/>
              </w:rPr>
              <w:t xml:space="preserve"> 34</w:t>
            </w:r>
          </w:p>
        </w:tc>
      </w:tr>
      <w:tr w:rsidR="00A30809" w14:paraId="46CA9CE4" w14:textId="77777777" w:rsidTr="005B5E43">
        <w:trPr>
          <w:cantSplit/>
        </w:trPr>
        <w:tc>
          <w:tcPr>
            <w:tcW w:w="895" w:type="pct"/>
            <w:vMerge/>
            <w:vAlign w:val="center"/>
          </w:tcPr>
          <w:p w14:paraId="5B19DFB6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</w:p>
        </w:tc>
        <w:tc>
          <w:tcPr>
            <w:tcW w:w="1042" w:type="pct"/>
            <w:vMerge/>
            <w:vAlign w:val="center"/>
          </w:tcPr>
          <w:p w14:paraId="0AA84175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895" w:type="pct"/>
            <w:vMerge/>
            <w:vAlign w:val="center"/>
          </w:tcPr>
          <w:p w14:paraId="73E3CE0A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509" w:type="pct"/>
            <w:vAlign w:val="center"/>
          </w:tcPr>
          <w:p w14:paraId="056439BE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22</w:t>
            </w:r>
          </w:p>
        </w:tc>
        <w:tc>
          <w:tcPr>
            <w:tcW w:w="982" w:type="pct"/>
            <w:vAlign w:val="center"/>
          </w:tcPr>
          <w:p w14:paraId="7107D4E9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0420-SW-KVM2.1</w:t>
            </w:r>
          </w:p>
        </w:tc>
        <w:tc>
          <w:tcPr>
            <w:tcW w:w="677" w:type="pct"/>
            <w:vAlign w:val="center"/>
          </w:tcPr>
          <w:p w14:paraId="547FD2E6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proofErr w:type="spellStart"/>
            <w:r w:rsidRPr="0050271C">
              <w:rPr>
                <w:rFonts w:ascii="Times New Roman" w:hAnsi="Times New Roman"/>
              </w:rPr>
              <w:t>Шкаф</w:t>
            </w:r>
            <w:proofErr w:type="spellEnd"/>
            <w:r w:rsidRPr="0050271C">
              <w:rPr>
                <w:rFonts w:ascii="Times New Roman" w:hAnsi="Times New Roman"/>
              </w:rPr>
              <w:t xml:space="preserve"> 34</w:t>
            </w:r>
          </w:p>
        </w:tc>
      </w:tr>
      <w:tr w:rsidR="00A30809" w14:paraId="6B3C9A27" w14:textId="77777777" w:rsidTr="005B5E43">
        <w:trPr>
          <w:cantSplit/>
        </w:trPr>
        <w:tc>
          <w:tcPr>
            <w:tcW w:w="895" w:type="pct"/>
            <w:vMerge w:val="restart"/>
            <w:vAlign w:val="center"/>
          </w:tcPr>
          <w:p w14:paraId="65F1C0C6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KVM-</w:t>
            </w:r>
            <w:proofErr w:type="spellStart"/>
            <w:r w:rsidRPr="0050271C">
              <w:rPr>
                <w:rFonts w:ascii="Times New Roman" w:hAnsi="Times New Roman"/>
              </w:rPr>
              <w:t>консоль</w:t>
            </w:r>
            <w:proofErr w:type="spellEnd"/>
          </w:p>
        </w:tc>
        <w:tc>
          <w:tcPr>
            <w:tcW w:w="1042" w:type="pct"/>
            <w:vMerge w:val="restart"/>
            <w:vAlign w:val="center"/>
          </w:tcPr>
          <w:p w14:paraId="067D65FE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 xml:space="preserve">KVM </w:t>
            </w:r>
            <w:proofErr w:type="spellStart"/>
            <w:r w:rsidRPr="0050271C">
              <w:rPr>
                <w:rFonts w:ascii="Times New Roman" w:hAnsi="Times New Roman"/>
              </w:rPr>
              <w:t>приемник</w:t>
            </w:r>
            <w:proofErr w:type="spellEnd"/>
          </w:p>
        </w:tc>
        <w:tc>
          <w:tcPr>
            <w:tcW w:w="895" w:type="pct"/>
            <w:vMerge w:val="restart"/>
            <w:vAlign w:val="center"/>
          </w:tcPr>
          <w:p w14:paraId="13BE70A2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192.168.10.55</w:t>
            </w:r>
          </w:p>
        </w:tc>
        <w:tc>
          <w:tcPr>
            <w:tcW w:w="509" w:type="pct"/>
            <w:vAlign w:val="center"/>
          </w:tcPr>
          <w:p w14:paraId="0BF3A28A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23</w:t>
            </w:r>
          </w:p>
        </w:tc>
        <w:tc>
          <w:tcPr>
            <w:tcW w:w="982" w:type="pct"/>
            <w:vAlign w:val="center"/>
          </w:tcPr>
          <w:p w14:paraId="1CAF37A4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0420-SW-KVM1.1</w:t>
            </w:r>
          </w:p>
        </w:tc>
        <w:tc>
          <w:tcPr>
            <w:tcW w:w="677" w:type="pct"/>
            <w:vAlign w:val="center"/>
          </w:tcPr>
          <w:p w14:paraId="08F64834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proofErr w:type="spellStart"/>
            <w:r w:rsidRPr="0050271C">
              <w:rPr>
                <w:rFonts w:ascii="Times New Roman" w:hAnsi="Times New Roman"/>
              </w:rPr>
              <w:t>Шкаф</w:t>
            </w:r>
            <w:proofErr w:type="spellEnd"/>
            <w:r w:rsidRPr="0050271C">
              <w:rPr>
                <w:rFonts w:ascii="Times New Roman" w:hAnsi="Times New Roman"/>
              </w:rPr>
              <w:t xml:space="preserve"> 34</w:t>
            </w:r>
          </w:p>
        </w:tc>
      </w:tr>
      <w:tr w:rsidR="00A30809" w14:paraId="17ABFD8F" w14:textId="77777777" w:rsidTr="005B5E43">
        <w:trPr>
          <w:cantSplit/>
        </w:trPr>
        <w:tc>
          <w:tcPr>
            <w:tcW w:w="895" w:type="pct"/>
            <w:vMerge/>
            <w:vAlign w:val="center"/>
          </w:tcPr>
          <w:p w14:paraId="0EF2AAE7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</w:p>
        </w:tc>
        <w:tc>
          <w:tcPr>
            <w:tcW w:w="1042" w:type="pct"/>
            <w:vMerge/>
            <w:vAlign w:val="center"/>
          </w:tcPr>
          <w:p w14:paraId="0E932694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895" w:type="pct"/>
            <w:vMerge/>
            <w:vAlign w:val="center"/>
          </w:tcPr>
          <w:p w14:paraId="3E3BBA42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509" w:type="pct"/>
            <w:vAlign w:val="center"/>
          </w:tcPr>
          <w:p w14:paraId="14653C30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23</w:t>
            </w:r>
          </w:p>
        </w:tc>
        <w:tc>
          <w:tcPr>
            <w:tcW w:w="982" w:type="pct"/>
            <w:vAlign w:val="center"/>
          </w:tcPr>
          <w:p w14:paraId="0AC2B87C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0420-SW-KVM2.1</w:t>
            </w:r>
          </w:p>
        </w:tc>
        <w:tc>
          <w:tcPr>
            <w:tcW w:w="677" w:type="pct"/>
            <w:vAlign w:val="center"/>
          </w:tcPr>
          <w:p w14:paraId="6B2C259E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proofErr w:type="spellStart"/>
            <w:r w:rsidRPr="0050271C">
              <w:rPr>
                <w:rFonts w:ascii="Times New Roman" w:hAnsi="Times New Roman"/>
              </w:rPr>
              <w:t>Шкаф</w:t>
            </w:r>
            <w:proofErr w:type="spellEnd"/>
            <w:r w:rsidRPr="0050271C">
              <w:rPr>
                <w:rFonts w:ascii="Times New Roman" w:hAnsi="Times New Roman"/>
              </w:rPr>
              <w:t xml:space="preserve"> 34</w:t>
            </w:r>
          </w:p>
        </w:tc>
      </w:tr>
    </w:tbl>
    <w:p w14:paraId="5D4DF838" w14:textId="77777777" w:rsidR="008A4143" w:rsidRDefault="008A4143" w:rsidP="00E232D9">
      <w:pPr>
        <w:pStyle w:val="af4"/>
      </w:pPr>
      <w:bookmarkStart w:id="2377" w:name="_Toc126311789"/>
    </w:p>
    <w:p w14:paraId="3C2B24CD" w14:textId="15E3C01E" w:rsidR="00A30809" w:rsidRPr="00D43404" w:rsidRDefault="00A30809" w:rsidP="00E232D9">
      <w:pPr>
        <w:pStyle w:val="af4"/>
      </w:pPr>
      <w:r w:rsidRPr="00D43404">
        <w:t>Организация связи СУУТП и РСУ</w:t>
      </w:r>
      <w:bookmarkEnd w:id="2377"/>
    </w:p>
    <w:p w14:paraId="5E2F9BBF" w14:textId="77777777" w:rsidR="00A30809" w:rsidRDefault="00A30809" w:rsidP="00E232D9">
      <w:pPr>
        <w:pStyle w:val="af4"/>
      </w:pPr>
      <w:r>
        <w:t>Необходимо выполнить работы по реализации программных модулей (далее «Модули») интеграции на стороне РСУ CENTUM VP. Модули должны обеспечивать взаимодействие приложений контроллеров и виртуальных анализаторов СУУТП, а также процедур МПА с РСУ.</w:t>
      </w:r>
    </w:p>
    <w:p w14:paraId="6376CEF8" w14:textId="77777777" w:rsidR="00A30809" w:rsidRDefault="00A30809" w:rsidP="00E232D9">
      <w:pPr>
        <w:pStyle w:val="af4"/>
      </w:pPr>
      <w:r>
        <w:t>В функции модулей входит:</w:t>
      </w:r>
    </w:p>
    <w:p w14:paraId="5FEEDF1A" w14:textId="77777777" w:rsidR="00A30809" w:rsidRDefault="00A30809" w:rsidP="00E232D9">
      <w:pPr>
        <w:pStyle w:val="af4"/>
      </w:pPr>
      <w:r>
        <w:t xml:space="preserve">- корректный обмен информации между ОРС-сервером РСУ CENTUM VP и серверами СУУТП, МПА (сеть VLAN); </w:t>
      </w:r>
    </w:p>
    <w:p w14:paraId="69F1CE92" w14:textId="475F94AF" w:rsidR="00A30809" w:rsidRDefault="00A30809" w:rsidP="00E232D9">
      <w:pPr>
        <w:pStyle w:val="af4"/>
      </w:pPr>
      <w:r>
        <w:t xml:space="preserve">- отслеживание связи между серверами, визуализация работы приложений СУУТП на рабочих местах оперативного персонала; </w:t>
      </w:r>
    </w:p>
    <w:p w14:paraId="7C8EA6FB" w14:textId="38D7C74E" w:rsidR="00A30809" w:rsidRDefault="00A30809" w:rsidP="00E232D9">
      <w:pPr>
        <w:pStyle w:val="af4"/>
      </w:pPr>
      <w:r>
        <w:t>- обеспечение безопасного совместного функционирования ПО РСУ с СУУТП.</w:t>
      </w:r>
    </w:p>
    <w:p w14:paraId="07A8D343" w14:textId="0CB5D544" w:rsidR="00A30809" w:rsidRDefault="00A30809" w:rsidP="00E232D9">
      <w:pPr>
        <w:pStyle w:val="af4"/>
      </w:pPr>
      <w:r w:rsidRPr="00CE6041">
        <w:t xml:space="preserve">На </w:t>
      </w:r>
      <w:r>
        <w:fldChar w:fldCharType="begin"/>
      </w:r>
      <w:r>
        <w:instrText xml:space="preserve"> REF _Ref122072230 \h  \* MERGEFORMAT </w:instrText>
      </w:r>
      <w:r>
        <w:fldChar w:fldCharType="separate"/>
      </w:r>
      <w:r w:rsidR="00FA1295">
        <w:t>Рисун</w:t>
      </w:r>
      <w:r w:rsidR="003C7B3B">
        <w:t>ке</w:t>
      </w:r>
      <w:r w:rsidR="00FA1295">
        <w:t xml:space="preserve"> 5.7</w:t>
      </w:r>
      <w:r>
        <w:fldChar w:fldCharType="end"/>
      </w:r>
      <w:r w:rsidRPr="00CE6041">
        <w:t xml:space="preserve"> приведена схема сетевой структуры обмена данных между СУУТП и РСУ.</w:t>
      </w:r>
    </w:p>
    <w:p w14:paraId="72BD705A" w14:textId="27B2C7F5" w:rsidR="00A30809" w:rsidRDefault="00A30809" w:rsidP="00A30809">
      <w:pPr>
        <w:pStyle w:val="afffff8"/>
      </w:pPr>
      <w:r>
        <w:rPr>
          <w:noProof/>
          <w:lang w:val="ru-RU" w:eastAsia="ru-RU"/>
        </w:rPr>
        <w:lastRenderedPageBreak/>
        <w:drawing>
          <wp:inline distT="0" distB="0" distL="0" distR="0" wp14:anchorId="1B46420A" wp14:editId="20CB0606">
            <wp:extent cx="6299835" cy="5906770"/>
            <wp:effectExtent l="0" t="0" r="571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590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C23AE" w14:textId="696FB256" w:rsidR="00A30809" w:rsidRPr="00AD0DD3" w:rsidRDefault="00A30809" w:rsidP="00E232D9">
      <w:pPr>
        <w:pStyle w:val="af4"/>
      </w:pPr>
      <w:bookmarkStart w:id="2378" w:name="_Ref122072230"/>
      <w:r>
        <w:t xml:space="preserve">Рисунок </w:t>
      </w:r>
      <w:fldSimple w:instr=" STYLEREF 1 \s ">
        <w:r w:rsidR="00FA1295">
          <w:rPr>
            <w:noProof/>
          </w:rPr>
          <w:t>5</w:t>
        </w:r>
      </w:fldSimple>
      <w:r>
        <w:t>.</w:t>
      </w:r>
      <w:fldSimple w:instr=" SEQ Рисунок \* ARABIC \s 1 ">
        <w:r w:rsidR="00FA1295">
          <w:rPr>
            <w:noProof/>
          </w:rPr>
          <w:t>7</w:t>
        </w:r>
      </w:fldSimple>
      <w:bookmarkEnd w:id="2378"/>
      <w:r w:rsidRPr="00AD0DD3">
        <w:t xml:space="preserve"> Предварительная схема сетевой структуры</w:t>
      </w:r>
      <w:r>
        <w:t xml:space="preserve"> корп. 0420</w:t>
      </w:r>
    </w:p>
    <w:p w14:paraId="0DAAF2BC" w14:textId="77777777" w:rsidR="003C7B3B" w:rsidRDefault="003C7B3B" w:rsidP="00E232D9">
      <w:pPr>
        <w:pStyle w:val="af4"/>
      </w:pPr>
    </w:p>
    <w:p w14:paraId="6341B522" w14:textId="4EF7A612" w:rsidR="00A30809" w:rsidRDefault="00A30809" w:rsidP="00E232D9">
      <w:pPr>
        <w:pStyle w:val="af4"/>
      </w:pPr>
      <w:r>
        <w:t>Обмен данными между СУУТП с РСУ должен осуществляться по протоколу OPC. Сетевые настройки и права доступа на ОРС-сервере РСУ должны допускать двусторонний обмен данными (чтение/запись) по OPC-каналам.</w:t>
      </w:r>
    </w:p>
    <w:p w14:paraId="6ACEBAE8" w14:textId="77777777" w:rsidR="00A30809" w:rsidRDefault="00A30809" w:rsidP="00E232D9">
      <w:pPr>
        <w:pStyle w:val="af4"/>
      </w:pPr>
      <w:r>
        <w:t>Для ПИД-регуляторов РСУ должно быть обеспечено безударное переключение режимов, и, в частности, AUT (MAN) &lt;-&gt; RCAS (ROUT) приложениями СУУТП.</w:t>
      </w:r>
    </w:p>
    <w:p w14:paraId="17E54328" w14:textId="14561D00" w:rsidR="00A30809" w:rsidRDefault="00A30809" w:rsidP="00E232D9">
      <w:pPr>
        <w:pStyle w:val="af4"/>
      </w:pPr>
      <w:r>
        <w:t>Для контроля и индикации связи между компонентами СУУТП и РСУ на стороне РСУ должен быть реализован алгоритм сторожевого таймера.</w:t>
      </w:r>
    </w:p>
    <w:p w14:paraId="46A35248" w14:textId="77777777" w:rsidR="003C7B3B" w:rsidRDefault="003C7B3B" w:rsidP="00E232D9">
      <w:pPr>
        <w:pStyle w:val="af4"/>
      </w:pPr>
    </w:p>
    <w:p w14:paraId="514E0629" w14:textId="77777777" w:rsidR="00A30809" w:rsidRDefault="00A30809" w:rsidP="00A30809">
      <w:pPr>
        <w:pStyle w:val="21"/>
        <w:ind w:left="322"/>
      </w:pPr>
      <w:bookmarkStart w:id="2379" w:name="_Toc126311790"/>
      <w:bookmarkStart w:id="2380" w:name="_Toc120169153"/>
      <w:r w:rsidRPr="006C6948">
        <w:t xml:space="preserve">Интеграционные решения корпуса 1520 (производство </w:t>
      </w:r>
      <w:proofErr w:type="spellStart"/>
      <w:r w:rsidRPr="006C6948">
        <w:t>бисфенола</w:t>
      </w:r>
      <w:proofErr w:type="spellEnd"/>
      <w:r w:rsidRPr="006C6948">
        <w:t xml:space="preserve"> А)</w:t>
      </w:r>
      <w:bookmarkEnd w:id="2379"/>
    </w:p>
    <w:p w14:paraId="394F2850" w14:textId="77777777" w:rsidR="00A30809" w:rsidRPr="00D43404" w:rsidRDefault="00A30809" w:rsidP="00E232D9">
      <w:pPr>
        <w:pStyle w:val="af4"/>
      </w:pPr>
      <w:bookmarkStart w:id="2381" w:name="_Toc126311791"/>
      <w:r w:rsidRPr="00D43404">
        <w:t>Перечень оборудования</w:t>
      </w:r>
      <w:bookmarkEnd w:id="2381"/>
    </w:p>
    <w:p w14:paraId="2CCA619A" w14:textId="7E49029B" w:rsidR="00A30809" w:rsidRDefault="00A30809" w:rsidP="00E232D9">
      <w:pPr>
        <w:pStyle w:val="af4"/>
      </w:pPr>
      <w:r w:rsidRPr="00BE4531">
        <w:lastRenderedPageBreak/>
        <w:t xml:space="preserve">Комплекс технических средств </w:t>
      </w:r>
      <w:r>
        <w:t>СУУТП</w:t>
      </w:r>
      <w:r w:rsidRPr="00BE4531">
        <w:t xml:space="preserve"> должен разрабатываться на базе серийно выпускаемых технических средств, имеющих положительный опыт использования на аналогичных объектах автоматизации.</w:t>
      </w:r>
    </w:p>
    <w:p w14:paraId="6B0F10EF" w14:textId="77777777" w:rsidR="00A30809" w:rsidRDefault="00A30809" w:rsidP="00E232D9">
      <w:pPr>
        <w:pStyle w:val="af4"/>
      </w:pPr>
      <w:r>
        <w:t>Комплекс технических средств должен быть достаточен для реализации функций, предусмотренных настоящим документом и в своём составе содержать следующее оборудование:</w:t>
      </w:r>
    </w:p>
    <w:p w14:paraId="3C097F4F" w14:textId="77777777" w:rsidR="00A30809" w:rsidRPr="00031024" w:rsidRDefault="00A30809" w:rsidP="00B23309">
      <w:pPr>
        <w:pStyle w:val="af4"/>
        <w:numPr>
          <w:ilvl w:val="0"/>
          <w:numId w:val="39"/>
        </w:numPr>
      </w:pPr>
      <w:r>
        <w:t>Шкаф серверный СУУТП</w:t>
      </w:r>
      <w:r w:rsidRPr="00E232D9">
        <w:t>;</w:t>
      </w:r>
    </w:p>
    <w:p w14:paraId="5365D57C" w14:textId="77777777" w:rsidR="00A30809" w:rsidRPr="00794490" w:rsidRDefault="00A30809" w:rsidP="00B23309">
      <w:pPr>
        <w:pStyle w:val="af4"/>
        <w:numPr>
          <w:ilvl w:val="0"/>
          <w:numId w:val="39"/>
        </w:numPr>
      </w:pPr>
      <w:r>
        <w:t>АРМ инженера СУУТП с двумя мониторами</w:t>
      </w:r>
      <w:r w:rsidRPr="00794490">
        <w:t>;</w:t>
      </w:r>
    </w:p>
    <w:p w14:paraId="04BBE372" w14:textId="77777777" w:rsidR="00A30809" w:rsidRDefault="00A30809" w:rsidP="00B23309">
      <w:pPr>
        <w:pStyle w:val="af4"/>
        <w:numPr>
          <w:ilvl w:val="0"/>
          <w:numId w:val="39"/>
        </w:numPr>
      </w:pPr>
      <w:r>
        <w:t>СУУТП функционально будет выполнена на отдельных устройствах</w:t>
      </w:r>
      <w:r w:rsidRPr="00334D91">
        <w:t>:</w:t>
      </w:r>
    </w:p>
    <w:p w14:paraId="37114762" w14:textId="77777777" w:rsidR="00A30809" w:rsidRDefault="00A30809" w:rsidP="00B23309">
      <w:pPr>
        <w:pStyle w:val="af4"/>
        <w:numPr>
          <w:ilvl w:val="0"/>
          <w:numId w:val="39"/>
        </w:numPr>
      </w:pPr>
      <w:r>
        <w:t>Серверы СУУТП;</w:t>
      </w:r>
    </w:p>
    <w:p w14:paraId="2CEC5292" w14:textId="77777777" w:rsidR="00A30809" w:rsidRDefault="00A30809" w:rsidP="00B23309">
      <w:pPr>
        <w:pStyle w:val="af4"/>
        <w:numPr>
          <w:ilvl w:val="0"/>
          <w:numId w:val="39"/>
        </w:numPr>
      </w:pPr>
      <w:r>
        <w:t>Серверы МПА;</w:t>
      </w:r>
    </w:p>
    <w:p w14:paraId="012867F6" w14:textId="77777777" w:rsidR="00A30809" w:rsidRDefault="00A30809" w:rsidP="00B23309">
      <w:pPr>
        <w:pStyle w:val="af4"/>
        <w:numPr>
          <w:ilvl w:val="0"/>
          <w:numId w:val="39"/>
        </w:numPr>
      </w:pPr>
      <w:r>
        <w:t>Серверы OPC.</w:t>
      </w:r>
    </w:p>
    <w:p w14:paraId="0628EF55" w14:textId="77777777" w:rsidR="00A30809" w:rsidRDefault="00A30809" w:rsidP="00E232D9">
      <w:pPr>
        <w:pStyle w:val="af4"/>
      </w:pPr>
      <w:r>
        <w:t xml:space="preserve">АРМ инженера СУУТП </w:t>
      </w:r>
      <w:r w:rsidRPr="00B90A69">
        <w:t>долж</w:t>
      </w:r>
      <w:r>
        <w:t>но включать в себя, как минимум, следующее оборудование:</w:t>
      </w:r>
    </w:p>
    <w:p w14:paraId="6B7254BD" w14:textId="77777777" w:rsidR="00A30809" w:rsidRPr="00C30937" w:rsidRDefault="00A30809" w:rsidP="00B23309">
      <w:pPr>
        <w:pStyle w:val="af4"/>
        <w:numPr>
          <w:ilvl w:val="0"/>
          <w:numId w:val="39"/>
        </w:numPr>
      </w:pPr>
      <w:r w:rsidRPr="006D6DCC">
        <w:t xml:space="preserve">напольный конструктив (пульт) для размещения оборудования </w:t>
      </w:r>
      <w:r>
        <w:t xml:space="preserve">габаритными </w:t>
      </w:r>
      <w:r w:rsidRPr="00B94651">
        <w:t xml:space="preserve">размерами </w:t>
      </w:r>
      <w:r>
        <w:t>9</w:t>
      </w:r>
      <w:r w:rsidRPr="00375E8D">
        <w:t>00</w:t>
      </w:r>
      <w:r>
        <w:t> </w:t>
      </w:r>
      <w:r w:rsidRPr="00375E8D">
        <w:t>(Ш) × 1</w:t>
      </w:r>
      <w:r>
        <w:t>1</w:t>
      </w:r>
      <w:r w:rsidRPr="00375E8D">
        <w:t>00</w:t>
      </w:r>
      <w:r>
        <w:t> </w:t>
      </w:r>
      <w:r w:rsidRPr="00375E8D">
        <w:t xml:space="preserve">(Г) × </w:t>
      </w:r>
      <w:r>
        <w:t>370 </w:t>
      </w:r>
      <w:r w:rsidRPr="00375E8D">
        <w:t>(В)</w:t>
      </w:r>
      <w:r w:rsidRPr="006D6DCC">
        <w:t xml:space="preserve"> (требования по ГОСТ 22269-76);</w:t>
      </w:r>
    </w:p>
    <w:p w14:paraId="1C29B93A" w14:textId="77777777" w:rsidR="00A30809" w:rsidRPr="00C30937" w:rsidRDefault="00A30809" w:rsidP="00B23309">
      <w:pPr>
        <w:pStyle w:val="af4"/>
        <w:numPr>
          <w:ilvl w:val="0"/>
          <w:numId w:val="39"/>
        </w:numPr>
      </w:pPr>
      <w:r>
        <w:t>ЖК мониторы – 2шт.</w:t>
      </w:r>
      <w:r w:rsidRPr="00E232D9">
        <w:t>;</w:t>
      </w:r>
    </w:p>
    <w:p w14:paraId="07B3A324" w14:textId="77777777" w:rsidR="00A30809" w:rsidRDefault="00A30809" w:rsidP="00B23309">
      <w:pPr>
        <w:pStyle w:val="af4"/>
        <w:numPr>
          <w:ilvl w:val="0"/>
          <w:numId w:val="39"/>
        </w:numPr>
      </w:pPr>
      <w:r>
        <w:t>алфавитно-цифровую клавиатуру;</w:t>
      </w:r>
    </w:p>
    <w:p w14:paraId="118650FB" w14:textId="77777777" w:rsidR="00A30809" w:rsidRDefault="00A30809" w:rsidP="00B23309">
      <w:pPr>
        <w:pStyle w:val="af4"/>
        <w:numPr>
          <w:ilvl w:val="0"/>
          <w:numId w:val="39"/>
        </w:numPr>
      </w:pPr>
      <w:r>
        <w:t>устройства позиционирования курсора;</w:t>
      </w:r>
    </w:p>
    <w:p w14:paraId="68DD69CC" w14:textId="77777777" w:rsidR="00A30809" w:rsidRPr="00C30937" w:rsidRDefault="00A30809" w:rsidP="00B23309">
      <w:pPr>
        <w:pStyle w:val="af4"/>
        <w:numPr>
          <w:ilvl w:val="0"/>
          <w:numId w:val="39"/>
        </w:numPr>
      </w:pPr>
      <w:r w:rsidRPr="00E232D9">
        <w:t>KVM</w:t>
      </w:r>
      <w:r w:rsidRPr="005B4592">
        <w:t xml:space="preserve"> </w:t>
      </w:r>
      <w:r w:rsidRPr="00E232D9">
        <w:t>IP</w:t>
      </w:r>
      <w:r w:rsidRPr="005B4592">
        <w:t xml:space="preserve"> </w:t>
      </w:r>
      <w:r>
        <w:t>приемник станции инженера СУУТП</w:t>
      </w:r>
      <w:r w:rsidRPr="005B4592">
        <w:t>;</w:t>
      </w:r>
    </w:p>
    <w:p w14:paraId="1130B54B" w14:textId="77777777" w:rsidR="00A30809" w:rsidRPr="009F49D0" w:rsidRDefault="00A30809" w:rsidP="00B23309">
      <w:pPr>
        <w:pStyle w:val="af4"/>
        <w:numPr>
          <w:ilvl w:val="0"/>
          <w:numId w:val="39"/>
        </w:numPr>
      </w:pPr>
      <w:r w:rsidRPr="006D6DCC">
        <w:t xml:space="preserve">специальное кресло (в соответствии с ГОСТ 21889-76 Система «Человек – машина». Кресло человека-оператора. Общие эргономические требования). </w:t>
      </w:r>
      <w:r>
        <w:t>–</w:t>
      </w:r>
      <w:r w:rsidRPr="00E232D9">
        <w:t xml:space="preserve"> 2</w:t>
      </w:r>
      <w:r>
        <w:t xml:space="preserve"> шт.</w:t>
      </w:r>
    </w:p>
    <w:p w14:paraId="14A7AD3B" w14:textId="77777777" w:rsidR="00A30809" w:rsidRDefault="00A30809" w:rsidP="00E232D9">
      <w:pPr>
        <w:pStyle w:val="af4"/>
      </w:pPr>
      <w:r w:rsidRPr="006D6DCC">
        <w:t xml:space="preserve">Организация рабочего места, взаимное расположение элементов рабочего места и средств отображения информации, органов управления, средств светозвуковой сигнализации и связи, должны отвечать общим </w:t>
      </w:r>
      <w:r>
        <w:t>эргономическим требованиям ГОСТ </w:t>
      </w:r>
      <w:r w:rsidRPr="006D6DCC">
        <w:t>22269</w:t>
      </w:r>
      <w:r>
        <w:noBreakHyphen/>
      </w:r>
      <w:r w:rsidRPr="006D6DCC">
        <w:t>76 «Система «Человек – машина». Рабочее место оператора. Взаимное расположение элементов рабочего места. Общие эргономические требования»</w:t>
      </w:r>
    </w:p>
    <w:p w14:paraId="7FAD5FA3" w14:textId="77777777" w:rsidR="00A30809" w:rsidRDefault="00A30809" w:rsidP="00E232D9">
      <w:pPr>
        <w:pStyle w:val="af4"/>
      </w:pPr>
      <w:r>
        <w:t>Шкаф СУУТП, как минимум, должен отвечать следующим требованиям:</w:t>
      </w:r>
    </w:p>
    <w:p w14:paraId="393ADAB0" w14:textId="77777777" w:rsidR="00A30809" w:rsidRPr="002E7EA5" w:rsidRDefault="00A30809" w:rsidP="00B23309">
      <w:pPr>
        <w:pStyle w:val="af4"/>
        <w:numPr>
          <w:ilvl w:val="0"/>
          <w:numId w:val="39"/>
        </w:numPr>
      </w:pPr>
      <w:r>
        <w:t xml:space="preserve">габаритные размеры </w:t>
      </w:r>
      <w:r w:rsidRPr="002E7EA5">
        <w:t>800 (Ш) × 1000 (Г) × 2000 (В);</w:t>
      </w:r>
    </w:p>
    <w:p w14:paraId="21E47020" w14:textId="77777777" w:rsidR="00A30809" w:rsidRDefault="00A30809" w:rsidP="00B23309">
      <w:pPr>
        <w:pStyle w:val="af4"/>
        <w:numPr>
          <w:ilvl w:val="0"/>
          <w:numId w:val="39"/>
        </w:numPr>
      </w:pPr>
      <w:r w:rsidRPr="002E7EA5">
        <w:t>двухсторонн</w:t>
      </w:r>
      <w:r>
        <w:t>ий</w:t>
      </w:r>
      <w:r w:rsidRPr="002E7EA5">
        <w:t xml:space="preserve"> доступ для обслуживания</w:t>
      </w:r>
      <w:r w:rsidRPr="00E232D9">
        <w:t>;</w:t>
      </w:r>
    </w:p>
    <w:p w14:paraId="53AE3B77" w14:textId="77777777" w:rsidR="00A30809" w:rsidRDefault="00A30809" w:rsidP="00B23309">
      <w:pPr>
        <w:pStyle w:val="af4"/>
        <w:numPr>
          <w:ilvl w:val="0"/>
          <w:numId w:val="39"/>
        </w:numPr>
      </w:pPr>
      <w:r>
        <w:t xml:space="preserve">степень защиты оболочки шкафа не менее </w:t>
      </w:r>
      <w:r w:rsidRPr="00E232D9">
        <w:t>IP</w:t>
      </w:r>
      <w:r w:rsidRPr="00381BAE">
        <w:t>54;</w:t>
      </w:r>
    </w:p>
    <w:p w14:paraId="5E2C14C7" w14:textId="77777777" w:rsidR="00A30809" w:rsidRDefault="00A30809" w:rsidP="00B23309">
      <w:pPr>
        <w:pStyle w:val="af4"/>
        <w:numPr>
          <w:ilvl w:val="0"/>
          <w:numId w:val="39"/>
        </w:numPr>
      </w:pPr>
      <w:r>
        <w:t>высота цоколя - 100 мм;</w:t>
      </w:r>
    </w:p>
    <w:p w14:paraId="5C25FA3F" w14:textId="77777777" w:rsidR="00A30809" w:rsidRDefault="00A30809" w:rsidP="00B23309">
      <w:pPr>
        <w:pStyle w:val="af4"/>
        <w:numPr>
          <w:ilvl w:val="0"/>
          <w:numId w:val="39"/>
        </w:numPr>
      </w:pPr>
      <w:r>
        <w:t>в шкафу должны</w:t>
      </w:r>
      <w:r w:rsidRPr="00381BAE">
        <w:t xml:space="preserve"> быть установ</w:t>
      </w:r>
      <w:r>
        <w:t>лены шины защитного заземления</w:t>
      </w:r>
      <w:r w:rsidRPr="00381BAE">
        <w:t>;</w:t>
      </w:r>
    </w:p>
    <w:p w14:paraId="37FE2891" w14:textId="77777777" w:rsidR="00A30809" w:rsidRDefault="00A30809" w:rsidP="00B23309">
      <w:pPr>
        <w:pStyle w:val="af4"/>
        <w:numPr>
          <w:ilvl w:val="0"/>
          <w:numId w:val="39"/>
        </w:numPr>
      </w:pPr>
      <w:r>
        <w:lastRenderedPageBreak/>
        <w:t>в шкафу должны быть предусмотрены три независимых источника электропитания</w:t>
      </w:r>
      <w:r w:rsidRPr="00B90A69">
        <w:t>;</w:t>
      </w:r>
      <w:r>
        <w:t xml:space="preserve"> * </w:t>
      </w:r>
    </w:p>
    <w:p w14:paraId="2C6708CF" w14:textId="77777777" w:rsidR="00A30809" w:rsidRDefault="00A30809" w:rsidP="00B23309">
      <w:pPr>
        <w:pStyle w:val="af4"/>
        <w:numPr>
          <w:ilvl w:val="0"/>
          <w:numId w:val="39"/>
        </w:numPr>
      </w:pPr>
      <w:r w:rsidRPr="00381BAE">
        <w:t>в шкаф</w:t>
      </w:r>
      <w:r>
        <w:t>у</w:t>
      </w:r>
      <w:r w:rsidRPr="00381BAE">
        <w:t xml:space="preserve"> должны быть предусмотрены розетки 230 В переменного тока 50 Гц 3А. Розетки должны подключаться через аппараты защиты (автоматический выключатель или плавкий предохранитель);</w:t>
      </w:r>
    </w:p>
    <w:p w14:paraId="07C9C7A4" w14:textId="77777777" w:rsidR="00A30809" w:rsidRPr="00381BAE" w:rsidRDefault="00A30809" w:rsidP="00B23309">
      <w:pPr>
        <w:pStyle w:val="af4"/>
        <w:numPr>
          <w:ilvl w:val="0"/>
          <w:numId w:val="39"/>
        </w:numPr>
      </w:pPr>
      <w:r w:rsidRPr="00381BAE">
        <w:t>оборудование и проводки внутри шкафа должны быть промаркированы;</w:t>
      </w:r>
    </w:p>
    <w:p w14:paraId="62FC9B45" w14:textId="77777777" w:rsidR="00A30809" w:rsidRDefault="00A30809" w:rsidP="00B23309">
      <w:pPr>
        <w:pStyle w:val="af4"/>
        <w:numPr>
          <w:ilvl w:val="0"/>
          <w:numId w:val="39"/>
        </w:numPr>
      </w:pPr>
      <w:r w:rsidRPr="00381BAE">
        <w:t>в шкаф</w:t>
      </w:r>
      <w:r>
        <w:t>у</w:t>
      </w:r>
      <w:r w:rsidRPr="00381BAE">
        <w:t xml:space="preserve"> должны быть установлены встроенные светильники по одному на каждую сторону с автоотключением при закрытии двери;</w:t>
      </w:r>
    </w:p>
    <w:p w14:paraId="0FDD84DB" w14:textId="77777777" w:rsidR="00A30809" w:rsidRDefault="00A30809" w:rsidP="00B23309">
      <w:pPr>
        <w:pStyle w:val="af4"/>
        <w:numPr>
          <w:ilvl w:val="0"/>
          <w:numId w:val="39"/>
        </w:numPr>
      </w:pPr>
      <w:r w:rsidRPr="00381BAE">
        <w:t>должны быть предусмотрены диагностические сигналы: контроль температуры, контроль открытия дверей шкафа, положения автоматических выключателей, контроль состояния вентилят</w:t>
      </w:r>
      <w:r>
        <w:t>оров, источников питания и т.д.</w:t>
      </w:r>
      <w:r w:rsidRPr="00375E8D">
        <w:t>;</w:t>
      </w:r>
    </w:p>
    <w:p w14:paraId="403E706B" w14:textId="77777777" w:rsidR="00A30809" w:rsidRDefault="00A30809" w:rsidP="00B23309">
      <w:pPr>
        <w:pStyle w:val="af4"/>
        <w:numPr>
          <w:ilvl w:val="0"/>
          <w:numId w:val="39"/>
        </w:numPr>
      </w:pPr>
      <w:r w:rsidRPr="00381BAE">
        <w:t xml:space="preserve">для охлаждения аппаратных средств необходимо предусмотреть </w:t>
      </w:r>
      <w:r w:rsidRPr="00375E8D">
        <w:t>систем</w:t>
      </w:r>
      <w:r>
        <w:t>у</w:t>
      </w:r>
      <w:r w:rsidRPr="00375E8D">
        <w:t xml:space="preserve"> принудительной вентиляции, оснащенной фильтрующими элементами, что обеспечивает защиту от проникновения внутрь пыли;</w:t>
      </w:r>
    </w:p>
    <w:p w14:paraId="366B8ED1" w14:textId="77777777" w:rsidR="00A30809" w:rsidRDefault="00A30809" w:rsidP="00B23309">
      <w:pPr>
        <w:pStyle w:val="af4"/>
        <w:numPr>
          <w:ilvl w:val="0"/>
          <w:numId w:val="39"/>
        </w:numPr>
      </w:pPr>
      <w:r>
        <w:t>для защиты от перегрева шкаф должен быть оборудован необходимыми средствами терморегулирования для поддержания номинального температурного режима работы технических средств: вентиляционными блоками с фильтрами, регуляторами внутренней температуры шкафа</w:t>
      </w:r>
      <w:r w:rsidRPr="00B93002">
        <w:t>;</w:t>
      </w:r>
    </w:p>
    <w:p w14:paraId="5752A883" w14:textId="77777777" w:rsidR="00A30809" w:rsidRDefault="00A30809" w:rsidP="00B23309">
      <w:pPr>
        <w:pStyle w:val="af4"/>
        <w:numPr>
          <w:ilvl w:val="0"/>
          <w:numId w:val="39"/>
        </w:numPr>
      </w:pPr>
      <w:r>
        <w:t>для поддержания температуры, необходимой для штатной работы оборудования, в серверном шкафу должен быть установлен холодильный агрегат. Тип монтажа холодильного агрегата – настенный</w:t>
      </w:r>
      <w:r w:rsidRPr="00375E8D">
        <w:t>;</w:t>
      </w:r>
    </w:p>
    <w:p w14:paraId="19179976" w14:textId="77777777" w:rsidR="00A30809" w:rsidRPr="00E232D9" w:rsidRDefault="00A30809" w:rsidP="00B23309">
      <w:pPr>
        <w:pStyle w:val="af4"/>
        <w:numPr>
          <w:ilvl w:val="0"/>
          <w:numId w:val="39"/>
        </w:numPr>
      </w:pPr>
      <w:r w:rsidRPr="00E232D9">
        <w:t>в шкафах должна находиться необходимая документация для оперативного обслуживания (схемы питания, спецификация оборудования и т.д.);</w:t>
      </w:r>
    </w:p>
    <w:p w14:paraId="3966FE9D" w14:textId="77777777" w:rsidR="00A30809" w:rsidRDefault="00A30809" w:rsidP="00B23309">
      <w:pPr>
        <w:pStyle w:val="af4"/>
        <w:numPr>
          <w:ilvl w:val="0"/>
          <w:numId w:val="39"/>
        </w:numPr>
      </w:pPr>
      <w:r w:rsidRPr="00375E8D">
        <w:t>для шкафов должен быть предусмотрен подвод кабелей снизу.</w:t>
      </w:r>
    </w:p>
    <w:p w14:paraId="3F429019" w14:textId="77777777" w:rsidR="00A30809" w:rsidRDefault="00A30809" w:rsidP="0050271C">
      <w:pPr>
        <w:pStyle w:val="af4"/>
      </w:pPr>
      <w:r>
        <w:t xml:space="preserve">Шкаф СУУТП </w:t>
      </w:r>
      <w:r w:rsidRPr="00CA4F5F">
        <w:t>должен быть укомплектован следующим оборудованием</w:t>
      </w:r>
      <w:r>
        <w:t>:</w:t>
      </w:r>
    </w:p>
    <w:p w14:paraId="779ED85C" w14:textId="77777777" w:rsidR="00A30809" w:rsidRDefault="00A30809" w:rsidP="00B23309">
      <w:pPr>
        <w:pStyle w:val="af4"/>
        <w:numPr>
          <w:ilvl w:val="0"/>
          <w:numId w:val="39"/>
        </w:numPr>
      </w:pPr>
      <w:r>
        <w:t>сервер OPC;</w:t>
      </w:r>
    </w:p>
    <w:p w14:paraId="23DF33FD" w14:textId="77777777" w:rsidR="00A30809" w:rsidRDefault="00A30809" w:rsidP="00B23309">
      <w:pPr>
        <w:pStyle w:val="af4"/>
        <w:numPr>
          <w:ilvl w:val="0"/>
          <w:numId w:val="39"/>
        </w:numPr>
      </w:pPr>
      <w:r>
        <w:t>сервер СУУТП;</w:t>
      </w:r>
    </w:p>
    <w:p w14:paraId="44DA4069" w14:textId="77777777" w:rsidR="00A30809" w:rsidRDefault="00A30809" w:rsidP="00B23309">
      <w:pPr>
        <w:pStyle w:val="af4"/>
        <w:numPr>
          <w:ilvl w:val="0"/>
          <w:numId w:val="39"/>
        </w:numPr>
      </w:pPr>
      <w:r>
        <w:t>сервер МПА;</w:t>
      </w:r>
    </w:p>
    <w:p w14:paraId="03E5CB46" w14:textId="77777777" w:rsidR="00A30809" w:rsidRDefault="00A30809" w:rsidP="00B23309">
      <w:pPr>
        <w:pStyle w:val="af4"/>
        <w:numPr>
          <w:ilvl w:val="0"/>
          <w:numId w:val="39"/>
        </w:numPr>
      </w:pPr>
      <w:r>
        <w:t>KVM консоль;</w:t>
      </w:r>
    </w:p>
    <w:p w14:paraId="21B3E8B7" w14:textId="77777777" w:rsidR="00A30809" w:rsidRDefault="00A30809" w:rsidP="00B23309">
      <w:pPr>
        <w:pStyle w:val="af4"/>
        <w:numPr>
          <w:ilvl w:val="0"/>
          <w:numId w:val="39"/>
        </w:numPr>
      </w:pPr>
      <w:r>
        <w:t>коммутатор сети PIN;</w:t>
      </w:r>
    </w:p>
    <w:p w14:paraId="0DF3755F" w14:textId="77777777" w:rsidR="00A30809" w:rsidRDefault="00A30809" w:rsidP="00B23309">
      <w:pPr>
        <w:pStyle w:val="af4"/>
        <w:numPr>
          <w:ilvl w:val="0"/>
          <w:numId w:val="39"/>
        </w:numPr>
      </w:pPr>
      <w:r>
        <w:t xml:space="preserve">коммутаторы сети </w:t>
      </w:r>
      <w:r w:rsidRPr="00E232D9">
        <w:t>KVM</w:t>
      </w:r>
      <w:r w:rsidRPr="0046167E">
        <w:t xml:space="preserve"> </w:t>
      </w:r>
      <w:r w:rsidRPr="00E232D9">
        <w:t>IP</w:t>
      </w:r>
      <w:r w:rsidRPr="0046167E">
        <w:t xml:space="preserve"> – 2</w:t>
      </w:r>
      <w:r>
        <w:t xml:space="preserve"> шт.</w:t>
      </w:r>
    </w:p>
    <w:p w14:paraId="4FEA7C87" w14:textId="77777777" w:rsidR="00A30809" w:rsidRDefault="00A30809" w:rsidP="00B23309">
      <w:pPr>
        <w:pStyle w:val="af4"/>
        <w:numPr>
          <w:ilvl w:val="0"/>
          <w:numId w:val="39"/>
        </w:numPr>
      </w:pPr>
      <w:r>
        <w:t>KVM IP передатчики для серверов OPC, СУУТП, МПА – 3 шт.;</w:t>
      </w:r>
    </w:p>
    <w:p w14:paraId="71B817AA" w14:textId="77777777" w:rsidR="00A30809" w:rsidRDefault="00A30809" w:rsidP="00B23309">
      <w:pPr>
        <w:pStyle w:val="af4"/>
        <w:numPr>
          <w:ilvl w:val="0"/>
          <w:numId w:val="39"/>
        </w:numPr>
      </w:pPr>
      <w:r>
        <w:t>KVM IP приемник для KVM консоли.</w:t>
      </w:r>
    </w:p>
    <w:p w14:paraId="3E70BFAE" w14:textId="7A5C6C53" w:rsidR="00A30809" w:rsidRDefault="00A30809" w:rsidP="00E232D9">
      <w:pPr>
        <w:pStyle w:val="af4"/>
      </w:pPr>
      <w:r w:rsidRPr="008D2554">
        <w:lastRenderedPageBreak/>
        <w:t>Система должна включать оборудование и программное обеспечение для организации обмена с заводской сетью</w:t>
      </w:r>
      <w:r w:rsidR="003C7B3B">
        <w:t>.</w:t>
      </w:r>
    </w:p>
    <w:p w14:paraId="067657D9" w14:textId="77777777" w:rsidR="00A30809" w:rsidRDefault="00A30809" w:rsidP="00E232D9">
      <w:pPr>
        <w:pStyle w:val="af4"/>
      </w:pPr>
      <w:r w:rsidRPr="00C31ACF">
        <w:t>Компоновка технических средств СУУТП должна обеспечивать безопасность и удобство обслуживания, свободный доступ при монтаже, демонтаже и ремонте.</w:t>
      </w:r>
    </w:p>
    <w:p w14:paraId="0514C6F3" w14:textId="77777777" w:rsidR="00A30809" w:rsidRDefault="00A30809" w:rsidP="00E232D9">
      <w:pPr>
        <w:pStyle w:val="af4"/>
      </w:pPr>
      <w:r w:rsidRPr="008D2554">
        <w:t>Для облегчения технического обслуживания и повышения ремон</w:t>
      </w:r>
      <w:r>
        <w:t xml:space="preserve">топригодности все применяемые </w:t>
      </w:r>
      <w:r w:rsidRPr="008D2554">
        <w:t>серверные платформы и рабочие станции должны быть унифицированы по типам применяемых шин, процессоров, накопителей, внешних устройств. Унификация осуществляется по функциональному признаку.</w:t>
      </w:r>
    </w:p>
    <w:p w14:paraId="092104B7" w14:textId="77777777" w:rsidR="00A30809" w:rsidRDefault="00A30809" w:rsidP="00E232D9">
      <w:pPr>
        <w:pStyle w:val="af4"/>
      </w:pPr>
      <w:r w:rsidRPr="008D2554">
        <w:t>Выбор серверов должен быть обусловлен информационным объемом и функциональностью поставленных задач.</w:t>
      </w:r>
    </w:p>
    <w:p w14:paraId="729862AF" w14:textId="77777777" w:rsidR="00A30809" w:rsidRPr="00D43404" w:rsidRDefault="00A30809" w:rsidP="00E232D9">
      <w:pPr>
        <w:pStyle w:val="af4"/>
      </w:pPr>
      <w:bookmarkStart w:id="2382" w:name="_Toc126311792"/>
      <w:r w:rsidRPr="00D43404">
        <w:t>Размещение оборудования</w:t>
      </w:r>
      <w:bookmarkEnd w:id="2382"/>
    </w:p>
    <w:p w14:paraId="5B0ECB4F" w14:textId="51F5E513" w:rsidR="00A30809" w:rsidRDefault="00A30809" w:rsidP="00E232D9">
      <w:pPr>
        <w:pStyle w:val="af4"/>
      </w:pPr>
      <w:r>
        <w:t xml:space="preserve">Для системной реализации СУУТП завода </w:t>
      </w:r>
      <w:proofErr w:type="spellStart"/>
      <w:r>
        <w:t>Бисфенол</w:t>
      </w:r>
      <w:proofErr w:type="spellEnd"/>
      <w:r>
        <w:t xml:space="preserve"> А на этапе предварительного обследования были определены места размещения нового оборудования:</w:t>
      </w:r>
    </w:p>
    <w:p w14:paraId="619A79BA" w14:textId="77777777" w:rsidR="00A30809" w:rsidRPr="009F49D0" w:rsidRDefault="00A30809" w:rsidP="00B23309">
      <w:pPr>
        <w:pStyle w:val="af4"/>
        <w:numPr>
          <w:ilvl w:val="0"/>
          <w:numId w:val="39"/>
        </w:numPr>
      </w:pPr>
      <w:r>
        <w:t xml:space="preserve">АРМ инженера СУУТП устанавливается в помещении </w:t>
      </w:r>
      <w:r w:rsidRPr="00D14066">
        <w:t>Операторн</w:t>
      </w:r>
      <w:r>
        <w:t>ой</w:t>
      </w:r>
      <w:r w:rsidRPr="00D14066">
        <w:t xml:space="preserve"> завода </w:t>
      </w:r>
      <w:proofErr w:type="spellStart"/>
      <w:r w:rsidRPr="00D14066">
        <w:t>Бисфенол</w:t>
      </w:r>
      <w:proofErr w:type="spellEnd"/>
      <w:r w:rsidRPr="00D14066">
        <w:t xml:space="preserve"> А</w:t>
      </w:r>
      <w:r>
        <w:t xml:space="preserve"> </w:t>
      </w:r>
      <w:r w:rsidRPr="00D14066">
        <w:t>(корп. 1520, 2 этаж)</w:t>
      </w:r>
      <w:r>
        <w:t>.</w:t>
      </w:r>
    </w:p>
    <w:p w14:paraId="7E3CC136" w14:textId="77777777" w:rsidR="00A30809" w:rsidRDefault="00A30809" w:rsidP="00B23309">
      <w:pPr>
        <w:pStyle w:val="af4"/>
        <w:numPr>
          <w:ilvl w:val="0"/>
          <w:numId w:val="39"/>
        </w:numPr>
      </w:pPr>
      <w:r>
        <w:t xml:space="preserve">Шкаф СУУТП устанавливается в помещении </w:t>
      </w:r>
      <w:r w:rsidRPr="00D14066">
        <w:t>Аппаратн</w:t>
      </w:r>
      <w:r>
        <w:t>ой</w:t>
      </w:r>
      <w:r w:rsidRPr="00D14066">
        <w:t xml:space="preserve"> завода </w:t>
      </w:r>
      <w:proofErr w:type="spellStart"/>
      <w:r w:rsidRPr="00D14066">
        <w:t>Бисфенол</w:t>
      </w:r>
      <w:proofErr w:type="spellEnd"/>
      <w:r>
        <w:t> </w:t>
      </w:r>
      <w:r w:rsidRPr="00D14066">
        <w:t>А</w:t>
      </w:r>
      <w:r>
        <w:t xml:space="preserve"> </w:t>
      </w:r>
      <w:r w:rsidRPr="00D14066">
        <w:t>(корп. 1520, 1 этаж)</w:t>
      </w:r>
      <w:r>
        <w:t>.</w:t>
      </w:r>
    </w:p>
    <w:p w14:paraId="7BCD435A" w14:textId="65BA9D73" w:rsidR="00A30809" w:rsidRDefault="00A30809" w:rsidP="00E232D9">
      <w:pPr>
        <w:pStyle w:val="af4"/>
      </w:pPr>
      <w:r w:rsidRPr="00545C56">
        <w:t>Предварительная схема размещения оборудования в помещени</w:t>
      </w:r>
      <w:r>
        <w:t>и</w:t>
      </w:r>
      <w:r w:rsidRPr="00545C56">
        <w:t xml:space="preserve"> </w:t>
      </w:r>
      <w:r>
        <w:t>Оп</w:t>
      </w:r>
      <w:r w:rsidRPr="00D14066">
        <w:t xml:space="preserve">ераторной завода </w:t>
      </w:r>
      <w:proofErr w:type="spellStart"/>
      <w:r w:rsidRPr="00D14066">
        <w:t>Бисфенол</w:t>
      </w:r>
      <w:proofErr w:type="spellEnd"/>
      <w:r w:rsidRPr="00D14066">
        <w:t xml:space="preserve"> А</w:t>
      </w:r>
      <w:r>
        <w:t xml:space="preserve"> </w:t>
      </w:r>
      <w:r w:rsidRPr="00545C56">
        <w:t xml:space="preserve">представлена </w:t>
      </w:r>
      <w:r>
        <w:t xml:space="preserve">на </w:t>
      </w:r>
      <w:r>
        <w:fldChar w:fldCharType="begin"/>
      </w:r>
      <w:r>
        <w:instrText xml:space="preserve"> REF _Ref122072621 \h  \* MERGEFORMAT </w:instrText>
      </w:r>
      <w:r>
        <w:fldChar w:fldCharType="separate"/>
      </w:r>
      <w:r w:rsidR="00FA1295">
        <w:t>Рисун</w:t>
      </w:r>
      <w:r w:rsidR="00377AAC">
        <w:t>ке</w:t>
      </w:r>
      <w:r w:rsidR="00FA1295">
        <w:t xml:space="preserve"> 5.8</w:t>
      </w:r>
      <w:r>
        <w:fldChar w:fldCharType="end"/>
      </w:r>
      <w:r w:rsidRPr="00545C56">
        <w:t>.</w:t>
      </w:r>
    </w:p>
    <w:p w14:paraId="0C9DD4F3" w14:textId="398FC22B" w:rsidR="00A30809" w:rsidRDefault="00A30809" w:rsidP="00A30809">
      <w:pPr>
        <w:pStyle w:val="afffff8"/>
      </w:pPr>
      <w:r>
        <w:rPr>
          <w:noProof/>
          <w:lang w:val="ru-RU" w:eastAsia="ru-RU"/>
        </w:rPr>
        <w:lastRenderedPageBreak/>
        <w:drawing>
          <wp:inline distT="0" distB="0" distL="0" distR="0" wp14:anchorId="716030B4" wp14:editId="281B476C">
            <wp:extent cx="3455670" cy="432752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670" cy="432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F2E7E" w14:textId="45E8DE6E" w:rsidR="00A30809" w:rsidRDefault="00A30809" w:rsidP="00E232D9">
      <w:pPr>
        <w:pStyle w:val="af4"/>
      </w:pPr>
      <w:bookmarkStart w:id="2383" w:name="_Ref122072621"/>
      <w:r>
        <w:t xml:space="preserve">Рисунок </w:t>
      </w:r>
      <w:fldSimple w:instr=" STYLEREF 1 \s ">
        <w:r w:rsidR="00FA1295">
          <w:rPr>
            <w:noProof/>
          </w:rPr>
          <w:t>5</w:t>
        </w:r>
      </w:fldSimple>
      <w:r>
        <w:t>.</w:t>
      </w:r>
      <w:fldSimple w:instr=" SEQ Рисунок \* ARABIC \s 1 ">
        <w:r w:rsidR="00FA1295">
          <w:rPr>
            <w:noProof/>
          </w:rPr>
          <w:t>8</w:t>
        </w:r>
      </w:fldSimple>
      <w:bookmarkEnd w:id="2383"/>
      <w:r w:rsidRPr="00121A22">
        <w:t xml:space="preserve"> Предварительная схема размещения оборудования в помещении Операторной завода </w:t>
      </w:r>
      <w:proofErr w:type="spellStart"/>
      <w:r w:rsidRPr="00121A22">
        <w:t>Бисфенол</w:t>
      </w:r>
      <w:proofErr w:type="spellEnd"/>
      <w:r w:rsidRPr="00121A22">
        <w:t xml:space="preserve"> А</w:t>
      </w:r>
    </w:p>
    <w:p w14:paraId="61A764CC" w14:textId="365ED0E5" w:rsidR="00A30809" w:rsidRDefault="00A30809" w:rsidP="00E232D9">
      <w:pPr>
        <w:pStyle w:val="af4"/>
      </w:pPr>
      <w:r w:rsidRPr="00545C56">
        <w:t>Предварительная схема размещения оборудования в помещени</w:t>
      </w:r>
      <w:r>
        <w:t>и</w:t>
      </w:r>
      <w:r w:rsidRPr="00545C56">
        <w:t xml:space="preserve"> </w:t>
      </w:r>
      <w:r w:rsidRPr="00D14066">
        <w:t xml:space="preserve">Аппаратной завода </w:t>
      </w:r>
      <w:proofErr w:type="spellStart"/>
      <w:r w:rsidRPr="00D14066">
        <w:t>Бисфенол</w:t>
      </w:r>
      <w:proofErr w:type="spellEnd"/>
      <w:r w:rsidRPr="00D14066">
        <w:t xml:space="preserve"> А</w:t>
      </w:r>
      <w:r>
        <w:t xml:space="preserve"> </w:t>
      </w:r>
      <w:r w:rsidRPr="00545C56">
        <w:t xml:space="preserve">представлена </w:t>
      </w:r>
      <w:r>
        <w:t xml:space="preserve">на </w:t>
      </w:r>
      <w:r>
        <w:fldChar w:fldCharType="begin"/>
      </w:r>
      <w:r>
        <w:instrText xml:space="preserve"> REF _Ref122072642 \h  \* MERGEFORMAT </w:instrText>
      </w:r>
      <w:r>
        <w:fldChar w:fldCharType="separate"/>
      </w:r>
      <w:r w:rsidR="00FA1295">
        <w:t>Рисун</w:t>
      </w:r>
      <w:r w:rsidR="00377AAC">
        <w:t>ке</w:t>
      </w:r>
      <w:r w:rsidR="00FA1295">
        <w:t xml:space="preserve"> 5.9</w:t>
      </w:r>
      <w:r>
        <w:fldChar w:fldCharType="end"/>
      </w:r>
      <w:r w:rsidRPr="00545C56">
        <w:t>.</w:t>
      </w:r>
    </w:p>
    <w:p w14:paraId="6DD2DBD2" w14:textId="31D7CAD9" w:rsidR="00A30809" w:rsidRDefault="00A30809" w:rsidP="00A30809">
      <w:pPr>
        <w:pStyle w:val="afffff8"/>
      </w:pPr>
      <w:r>
        <w:rPr>
          <w:noProof/>
          <w:lang w:val="ru-RU" w:eastAsia="ru-RU"/>
        </w:rPr>
        <w:lastRenderedPageBreak/>
        <w:drawing>
          <wp:inline distT="0" distB="0" distL="0" distR="0" wp14:anchorId="123956A4" wp14:editId="2AF270A2">
            <wp:extent cx="3391535" cy="432752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535" cy="432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7EED7" w14:textId="10F61F25" w:rsidR="00A30809" w:rsidRDefault="00A30809" w:rsidP="00E232D9">
      <w:pPr>
        <w:pStyle w:val="af4"/>
      </w:pPr>
      <w:bookmarkStart w:id="2384" w:name="_Ref122072642"/>
      <w:r>
        <w:t xml:space="preserve">Рисунок </w:t>
      </w:r>
      <w:fldSimple w:instr=" STYLEREF 1 \s ">
        <w:r w:rsidR="00FA1295">
          <w:rPr>
            <w:noProof/>
          </w:rPr>
          <w:t>5</w:t>
        </w:r>
      </w:fldSimple>
      <w:r>
        <w:t>.</w:t>
      </w:r>
      <w:fldSimple w:instr=" SEQ Рисунок \* ARABIC \s 1 ">
        <w:r w:rsidR="00FA1295">
          <w:rPr>
            <w:noProof/>
          </w:rPr>
          <w:t>9</w:t>
        </w:r>
      </w:fldSimple>
      <w:bookmarkEnd w:id="2384"/>
      <w:r w:rsidRPr="00121A22">
        <w:t xml:space="preserve"> Предварительная схема размещения оборудования в помещении Аппаратной завода </w:t>
      </w:r>
      <w:proofErr w:type="spellStart"/>
      <w:r w:rsidRPr="00121A22">
        <w:t>Бисфенол</w:t>
      </w:r>
      <w:proofErr w:type="spellEnd"/>
      <w:r w:rsidRPr="00121A22">
        <w:t xml:space="preserve"> А</w:t>
      </w:r>
    </w:p>
    <w:p w14:paraId="5BA28924" w14:textId="77777777" w:rsidR="00A30809" w:rsidRPr="00D43404" w:rsidRDefault="00A30809" w:rsidP="00E232D9">
      <w:pPr>
        <w:pStyle w:val="af4"/>
      </w:pPr>
      <w:bookmarkStart w:id="2385" w:name="_Toc126311793"/>
      <w:r w:rsidRPr="00D43404">
        <w:t>Подключение электропитания</w:t>
      </w:r>
      <w:bookmarkEnd w:id="2385"/>
    </w:p>
    <w:p w14:paraId="05741E85" w14:textId="77777777" w:rsidR="00A30809" w:rsidRDefault="00A30809" w:rsidP="00E232D9">
      <w:pPr>
        <w:pStyle w:val="af4"/>
      </w:pPr>
      <w:r>
        <w:t>В существующую схему АВР заведены два независимых трехфазных силовых ввода. Далее, с выходных шин схемы АВР, питание поступает на два источника бесперебойного питания (ИБП) и шкаф распределения питания от заводской сети.</w:t>
      </w:r>
    </w:p>
    <w:p w14:paraId="52C39222" w14:textId="77777777" w:rsidR="00A30809" w:rsidRDefault="00A30809" w:rsidP="00E232D9">
      <w:pPr>
        <w:pStyle w:val="af4"/>
      </w:pPr>
      <w:r>
        <w:t xml:space="preserve">С выходов ИБП питаются потребители бесперебойного питания (все рабочие станции, полевые станции РСУ и ПАЗ, полевое оборудование и т.п). Для распределения питания по потребителям предусмотрен шкаф ШРП EC-01 </w:t>
      </w:r>
      <w:r w:rsidRPr="00E81F86">
        <w:t xml:space="preserve">(корп. 1520, Аппаратная завода </w:t>
      </w:r>
      <w:proofErr w:type="spellStart"/>
      <w:r>
        <w:t>Бисфенол</w:t>
      </w:r>
      <w:proofErr w:type="spellEnd"/>
      <w:r>
        <w:t xml:space="preserve"> А</w:t>
      </w:r>
      <w:r w:rsidRPr="00E81F86">
        <w:t>. 1 этаж)</w:t>
      </w:r>
      <w:r>
        <w:t>.</w:t>
      </w:r>
    </w:p>
    <w:p w14:paraId="33C9F692" w14:textId="77777777" w:rsidR="00A30809" w:rsidRDefault="00A30809" w:rsidP="00E232D9">
      <w:pPr>
        <w:pStyle w:val="af4"/>
      </w:pPr>
      <w:r>
        <w:t xml:space="preserve">С выходных шин схемы АВР, через шкаф распределения питания от заводской сети EC-02 </w:t>
      </w:r>
      <w:r w:rsidRPr="00E81F86">
        <w:t xml:space="preserve">(корп. 1520, Аппаратная завода </w:t>
      </w:r>
      <w:proofErr w:type="spellStart"/>
      <w:r>
        <w:t>Бисфенол</w:t>
      </w:r>
      <w:proofErr w:type="spellEnd"/>
      <w:r>
        <w:t xml:space="preserve"> А</w:t>
      </w:r>
      <w:r w:rsidRPr="00E81F86">
        <w:t>. 1 этаж)</w:t>
      </w:r>
      <w:r>
        <w:t>, осуществляется питание остальных потребителей, не нуждающихся в бесперебойном питании (розетки для временного подключения сервисного оборудования, освещение шкафов, устройства внешней звуковой и световой сигнализации загазованности).</w:t>
      </w:r>
    </w:p>
    <w:p w14:paraId="66051F2C" w14:textId="77777777" w:rsidR="00A30809" w:rsidRDefault="00A30809" w:rsidP="00E232D9">
      <w:pPr>
        <w:pStyle w:val="af4"/>
      </w:pPr>
      <w:r>
        <w:t>Электропитание АРМ инженера СУУТП предусматривается от ШРП</w:t>
      </w:r>
      <w:r w:rsidRPr="0013230C">
        <w:t xml:space="preserve"> </w:t>
      </w:r>
      <w:r w:rsidRPr="00E232D9">
        <w:t>EC</w:t>
      </w:r>
      <w:r w:rsidRPr="0013230C">
        <w:t>-01</w:t>
      </w:r>
      <w:r>
        <w:t>. Для АРМ инженера СУУТП должно быть предусмотрено резервированное электропитание.</w:t>
      </w:r>
    </w:p>
    <w:p w14:paraId="6D89B68B" w14:textId="77777777" w:rsidR="00A30809" w:rsidRDefault="00A30809" w:rsidP="00E232D9">
      <w:pPr>
        <w:pStyle w:val="af4"/>
      </w:pPr>
      <w:r>
        <w:t>Для шкафа СУУТП должно быть предусмотрено три ввода питания:</w:t>
      </w:r>
    </w:p>
    <w:p w14:paraId="572CF159" w14:textId="77777777" w:rsidR="00A30809" w:rsidRDefault="00A30809" w:rsidP="00B23309">
      <w:pPr>
        <w:pStyle w:val="af4"/>
        <w:numPr>
          <w:ilvl w:val="0"/>
          <w:numId w:val="39"/>
        </w:numPr>
      </w:pPr>
      <w:r>
        <w:lastRenderedPageBreak/>
        <w:t>основной ввод (</w:t>
      </w:r>
      <w:r w:rsidRPr="00F2704F">
        <w:t>для питания основных</w:t>
      </w:r>
      <w:r>
        <w:t xml:space="preserve"> </w:t>
      </w:r>
      <w:r w:rsidRPr="00F2704F">
        <w:t>блоков питания основного оборудования</w:t>
      </w:r>
      <w:r>
        <w:t>)</w:t>
      </w:r>
      <w:r w:rsidRPr="0013230C">
        <w:t xml:space="preserve"> </w:t>
      </w:r>
      <w:r>
        <w:t xml:space="preserve">от ШРП </w:t>
      </w:r>
      <w:r w:rsidRPr="00E232D9">
        <w:t>EC</w:t>
      </w:r>
      <w:r w:rsidRPr="0013230C">
        <w:t>-01</w:t>
      </w:r>
      <w:r>
        <w:t>;</w:t>
      </w:r>
    </w:p>
    <w:p w14:paraId="7233D119" w14:textId="77777777" w:rsidR="00A30809" w:rsidRDefault="00A30809" w:rsidP="00B23309">
      <w:pPr>
        <w:pStyle w:val="af4"/>
        <w:numPr>
          <w:ilvl w:val="0"/>
          <w:numId w:val="39"/>
        </w:numPr>
      </w:pPr>
      <w:r>
        <w:t>резервный ввод (</w:t>
      </w:r>
      <w:r w:rsidRPr="00F2704F">
        <w:t xml:space="preserve">для питания </w:t>
      </w:r>
      <w:r w:rsidRPr="00FE6B78">
        <w:t xml:space="preserve">резервных </w:t>
      </w:r>
      <w:r w:rsidRPr="00F2704F">
        <w:t>блоков питания основного оборудования</w:t>
      </w:r>
      <w:r>
        <w:t>)</w:t>
      </w:r>
      <w:r w:rsidRPr="0013230C">
        <w:t xml:space="preserve"> </w:t>
      </w:r>
      <w:r>
        <w:t xml:space="preserve">от ШРП </w:t>
      </w:r>
      <w:r w:rsidRPr="00E232D9">
        <w:t>EC</w:t>
      </w:r>
      <w:r>
        <w:t>-01;</w:t>
      </w:r>
    </w:p>
    <w:p w14:paraId="48E9B041" w14:textId="77777777" w:rsidR="00A30809" w:rsidRDefault="00A30809" w:rsidP="00B23309">
      <w:pPr>
        <w:pStyle w:val="af4"/>
        <w:numPr>
          <w:ilvl w:val="0"/>
          <w:numId w:val="39"/>
        </w:numPr>
      </w:pPr>
      <w:r>
        <w:t>вспомогательный ввод (для питания вспомогательного оборудования: освещение, вентиляция и т.д.)</w:t>
      </w:r>
      <w:r w:rsidRPr="0013230C">
        <w:t xml:space="preserve"> </w:t>
      </w:r>
      <w:r>
        <w:t xml:space="preserve">от ШРП </w:t>
      </w:r>
      <w:r w:rsidRPr="00E232D9">
        <w:t>EC</w:t>
      </w:r>
      <w:r w:rsidRPr="0013230C">
        <w:t>-02</w:t>
      </w:r>
      <w:r>
        <w:t>.</w:t>
      </w:r>
    </w:p>
    <w:p w14:paraId="481B9756" w14:textId="77777777" w:rsidR="00A30809" w:rsidRDefault="00A30809" w:rsidP="00E232D9">
      <w:pPr>
        <w:pStyle w:val="af4"/>
      </w:pPr>
      <w:r>
        <w:t>Основным принципом организации электропитания должно быть распределение оперативного тока по группам потребителей таким образом, чтобы отдельная неисправность или ремонт элемента сети электропитания не приводили к полному выходу СУУТП из строя.</w:t>
      </w:r>
    </w:p>
    <w:p w14:paraId="6589A365" w14:textId="77777777" w:rsidR="00A30809" w:rsidRDefault="00A30809" w:rsidP="00E232D9">
      <w:pPr>
        <w:pStyle w:val="af4"/>
      </w:pPr>
      <w:r w:rsidRPr="00773E76">
        <w:t xml:space="preserve">В шкаф </w:t>
      </w:r>
      <w:r>
        <w:t xml:space="preserve">СУУТП </w:t>
      </w:r>
      <w:r w:rsidRPr="00773E76">
        <w:t>должно поступать электропитание от ШРП с помощью трех отдельных питающих кабелей.</w:t>
      </w:r>
    </w:p>
    <w:p w14:paraId="6C4E3BC5" w14:textId="77777777" w:rsidR="00A30809" w:rsidRDefault="00A30809" w:rsidP="00E232D9">
      <w:pPr>
        <w:pStyle w:val="af4"/>
      </w:pPr>
      <w:r w:rsidRPr="005B4592">
        <w:t>Кабели прокладываются по существующим кабельным конструкциям.</w:t>
      </w:r>
    </w:p>
    <w:p w14:paraId="1057EBDB" w14:textId="77777777" w:rsidR="00A30809" w:rsidRDefault="00A30809" w:rsidP="00E232D9">
      <w:pPr>
        <w:pStyle w:val="af4"/>
      </w:pPr>
      <w:r w:rsidRPr="00773E76">
        <w:t>Должна быть обеспечена селективность защит автоматических выключателей, расположенных в распределительн</w:t>
      </w:r>
      <w:r>
        <w:t>ом шкафу и в шкафу</w:t>
      </w:r>
      <w:r w:rsidRPr="00773E76">
        <w:t xml:space="preserve"> </w:t>
      </w:r>
      <w:r>
        <w:t>СУУТП</w:t>
      </w:r>
      <w:r w:rsidRPr="00773E76">
        <w:t>, с учетом характера нагрузки (в случае отключения электроснабжения при пуске</w:t>
      </w:r>
      <w:r>
        <w:t xml:space="preserve"> </w:t>
      </w:r>
      <w:r w:rsidRPr="00773E76">
        <w:t>оборудования возникает импульсный бросок тока, который может привести к срабатыванию защиты).</w:t>
      </w:r>
    </w:p>
    <w:p w14:paraId="331359D1" w14:textId="5CE72451" w:rsidR="008D12B8" w:rsidRDefault="00A30809">
      <w:pPr>
        <w:pStyle w:val="af4"/>
      </w:pPr>
      <w:r>
        <w:t xml:space="preserve">Предварительно выбранные </w:t>
      </w:r>
      <w:r w:rsidRPr="00DA5ADE">
        <w:t xml:space="preserve">автоматические выключатели </w:t>
      </w:r>
      <w:r>
        <w:t xml:space="preserve">шкафов ШРП для подключения нового оборудования СУУТП представлены в </w:t>
      </w:r>
      <w:r>
        <w:fldChar w:fldCharType="begin"/>
      </w:r>
      <w:r>
        <w:instrText xml:space="preserve"> REF _Ref121172347 \h  \* MERGEFORMAT </w:instrText>
      </w:r>
      <w:r>
        <w:fldChar w:fldCharType="separate"/>
      </w:r>
      <w:r w:rsidR="00FA1295">
        <w:t>Таблиц</w:t>
      </w:r>
      <w:r w:rsidR="008D12B8">
        <w:t>е</w:t>
      </w:r>
      <w:r w:rsidR="00FA1295">
        <w:t xml:space="preserve"> 5.23</w:t>
      </w:r>
      <w:r>
        <w:fldChar w:fldCharType="end"/>
      </w:r>
      <w:r>
        <w:t>.</w:t>
      </w:r>
    </w:p>
    <w:p w14:paraId="4FD8F38F" w14:textId="1C9C3661" w:rsidR="00A30809" w:rsidRDefault="00A30809" w:rsidP="0050271C">
      <w:pPr>
        <w:pStyle w:val="af4"/>
        <w:ind w:firstLine="0"/>
      </w:pPr>
      <w:bookmarkStart w:id="2386" w:name="_Ref121172347"/>
      <w:r>
        <w:t xml:space="preserve">Таблица </w:t>
      </w:r>
      <w:fldSimple w:instr=" STYLEREF 1 \s ">
        <w:r w:rsidR="00FA1295">
          <w:rPr>
            <w:noProof/>
          </w:rPr>
          <w:t>5</w:t>
        </w:r>
      </w:fldSimple>
      <w:r>
        <w:t>.</w:t>
      </w:r>
      <w:fldSimple w:instr=" SEQ Таблица \* ARABIC \s 1 ">
        <w:r w:rsidR="00FA1295">
          <w:rPr>
            <w:noProof/>
          </w:rPr>
          <w:t>23</w:t>
        </w:r>
      </w:fldSimple>
      <w:bookmarkEnd w:id="2386"/>
      <w:r w:rsidRPr="00121A22">
        <w:t xml:space="preserve"> Точки подключения оборудования СУУТП к шкафам ШРП</w:t>
      </w:r>
    </w:p>
    <w:tbl>
      <w:tblPr>
        <w:tblStyle w:val="aff6"/>
        <w:tblW w:w="5000" w:type="pct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648"/>
        <w:gridCol w:w="2216"/>
        <w:gridCol w:w="2204"/>
        <w:gridCol w:w="2204"/>
        <w:gridCol w:w="1639"/>
      </w:tblGrid>
      <w:tr w:rsidR="00A30809" w:rsidRPr="008D12B8" w14:paraId="51E72184" w14:textId="77777777" w:rsidTr="005B5E43">
        <w:tc>
          <w:tcPr>
            <w:tcW w:w="1949" w:type="pct"/>
            <w:gridSpan w:val="2"/>
            <w:vAlign w:val="center"/>
          </w:tcPr>
          <w:p w14:paraId="5104A351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proofErr w:type="spellStart"/>
            <w:r w:rsidRPr="0050271C">
              <w:rPr>
                <w:rFonts w:ascii="Times New Roman" w:hAnsi="Times New Roman"/>
                <w:b/>
                <w:szCs w:val="20"/>
              </w:rPr>
              <w:t>Потребитель</w:t>
            </w:r>
            <w:proofErr w:type="spellEnd"/>
            <w:r w:rsidRPr="0050271C">
              <w:rPr>
                <w:rFonts w:ascii="Times New Roman" w:hAnsi="Times New Roman"/>
                <w:b/>
                <w:szCs w:val="20"/>
              </w:rPr>
              <w:t xml:space="preserve"> </w:t>
            </w:r>
            <w:proofErr w:type="spellStart"/>
            <w:r w:rsidRPr="0050271C">
              <w:rPr>
                <w:rFonts w:ascii="Times New Roman" w:hAnsi="Times New Roman"/>
                <w:b/>
                <w:szCs w:val="20"/>
              </w:rPr>
              <w:t>электропитания</w:t>
            </w:r>
            <w:proofErr w:type="spellEnd"/>
          </w:p>
        </w:tc>
        <w:tc>
          <w:tcPr>
            <w:tcW w:w="3051" w:type="pct"/>
            <w:gridSpan w:val="3"/>
            <w:vAlign w:val="center"/>
          </w:tcPr>
          <w:p w14:paraId="39FA499F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proofErr w:type="spellStart"/>
            <w:r w:rsidRPr="0050271C">
              <w:rPr>
                <w:rFonts w:ascii="Times New Roman" w:hAnsi="Times New Roman"/>
                <w:b/>
                <w:szCs w:val="20"/>
              </w:rPr>
              <w:t>Источник</w:t>
            </w:r>
            <w:proofErr w:type="spellEnd"/>
            <w:r w:rsidRPr="0050271C">
              <w:rPr>
                <w:rFonts w:ascii="Times New Roman" w:hAnsi="Times New Roman"/>
                <w:b/>
                <w:szCs w:val="20"/>
              </w:rPr>
              <w:t xml:space="preserve"> </w:t>
            </w:r>
            <w:proofErr w:type="spellStart"/>
            <w:r w:rsidRPr="0050271C">
              <w:rPr>
                <w:rFonts w:ascii="Times New Roman" w:hAnsi="Times New Roman"/>
                <w:b/>
                <w:szCs w:val="20"/>
              </w:rPr>
              <w:t>электропитания</w:t>
            </w:r>
            <w:proofErr w:type="spellEnd"/>
          </w:p>
        </w:tc>
      </w:tr>
      <w:tr w:rsidR="00A30809" w:rsidRPr="008D12B8" w14:paraId="680AF611" w14:textId="77777777" w:rsidTr="005B5E43">
        <w:tc>
          <w:tcPr>
            <w:tcW w:w="831" w:type="pct"/>
            <w:vAlign w:val="center"/>
          </w:tcPr>
          <w:p w14:paraId="2AFDAD1B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proofErr w:type="spellStart"/>
            <w:r w:rsidRPr="0050271C">
              <w:rPr>
                <w:rFonts w:ascii="Times New Roman" w:hAnsi="Times New Roman"/>
                <w:b/>
                <w:szCs w:val="20"/>
              </w:rPr>
              <w:t>Шкаф</w:t>
            </w:r>
            <w:proofErr w:type="spellEnd"/>
            <w:r w:rsidRPr="0050271C">
              <w:rPr>
                <w:rFonts w:ascii="Times New Roman" w:hAnsi="Times New Roman"/>
                <w:b/>
                <w:szCs w:val="20"/>
              </w:rPr>
              <w:t>/АРМ</w:t>
            </w:r>
          </w:p>
        </w:tc>
        <w:tc>
          <w:tcPr>
            <w:tcW w:w="1117" w:type="pct"/>
            <w:vAlign w:val="center"/>
          </w:tcPr>
          <w:p w14:paraId="60E6AAB7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proofErr w:type="spellStart"/>
            <w:r w:rsidRPr="0050271C">
              <w:rPr>
                <w:rFonts w:ascii="Times New Roman" w:hAnsi="Times New Roman"/>
                <w:b/>
                <w:szCs w:val="20"/>
              </w:rPr>
              <w:t>Ввод</w:t>
            </w:r>
            <w:proofErr w:type="spellEnd"/>
          </w:p>
        </w:tc>
        <w:tc>
          <w:tcPr>
            <w:tcW w:w="1112" w:type="pct"/>
            <w:vAlign w:val="center"/>
          </w:tcPr>
          <w:p w14:paraId="0C301A61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proofErr w:type="spellStart"/>
            <w:r w:rsidRPr="0050271C">
              <w:rPr>
                <w:rFonts w:ascii="Times New Roman" w:hAnsi="Times New Roman"/>
                <w:b/>
                <w:szCs w:val="20"/>
              </w:rPr>
              <w:t>Клемма</w:t>
            </w:r>
            <w:proofErr w:type="spellEnd"/>
          </w:p>
        </w:tc>
        <w:tc>
          <w:tcPr>
            <w:tcW w:w="1112" w:type="pct"/>
            <w:vAlign w:val="center"/>
          </w:tcPr>
          <w:p w14:paraId="2C70C44B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proofErr w:type="spellStart"/>
            <w:r w:rsidRPr="0050271C">
              <w:rPr>
                <w:rFonts w:ascii="Times New Roman" w:hAnsi="Times New Roman"/>
                <w:b/>
                <w:szCs w:val="20"/>
              </w:rPr>
              <w:t>Автоматический</w:t>
            </w:r>
            <w:proofErr w:type="spellEnd"/>
            <w:r w:rsidRPr="0050271C">
              <w:rPr>
                <w:rFonts w:ascii="Times New Roman" w:hAnsi="Times New Roman"/>
                <w:b/>
                <w:szCs w:val="20"/>
              </w:rPr>
              <w:t xml:space="preserve"> </w:t>
            </w:r>
            <w:proofErr w:type="spellStart"/>
            <w:r w:rsidRPr="0050271C">
              <w:rPr>
                <w:rFonts w:ascii="Times New Roman" w:hAnsi="Times New Roman"/>
                <w:b/>
                <w:szCs w:val="20"/>
              </w:rPr>
              <w:t>выключатель</w:t>
            </w:r>
            <w:proofErr w:type="spellEnd"/>
          </w:p>
        </w:tc>
        <w:tc>
          <w:tcPr>
            <w:tcW w:w="828" w:type="pct"/>
            <w:vAlign w:val="center"/>
          </w:tcPr>
          <w:p w14:paraId="7D274EE7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r w:rsidRPr="0050271C">
              <w:rPr>
                <w:rFonts w:ascii="Times New Roman" w:hAnsi="Times New Roman"/>
                <w:b/>
                <w:szCs w:val="20"/>
              </w:rPr>
              <w:t>ШРП</w:t>
            </w:r>
          </w:p>
        </w:tc>
      </w:tr>
      <w:tr w:rsidR="00A30809" w:rsidRPr="008D12B8" w14:paraId="6558151A" w14:textId="77777777" w:rsidTr="005B5E43">
        <w:tc>
          <w:tcPr>
            <w:tcW w:w="831" w:type="pct"/>
            <w:vMerge w:val="restart"/>
            <w:vAlign w:val="center"/>
          </w:tcPr>
          <w:p w14:paraId="078ED7A6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АРМ СУУТП</w:t>
            </w:r>
          </w:p>
        </w:tc>
        <w:tc>
          <w:tcPr>
            <w:tcW w:w="1117" w:type="pct"/>
            <w:vAlign w:val="center"/>
          </w:tcPr>
          <w:p w14:paraId="0DF3BD3F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proofErr w:type="spellStart"/>
            <w:r w:rsidRPr="0050271C">
              <w:rPr>
                <w:rFonts w:ascii="Times New Roman" w:hAnsi="Times New Roman"/>
                <w:szCs w:val="20"/>
              </w:rPr>
              <w:t>Ввод</w:t>
            </w:r>
            <w:proofErr w:type="spellEnd"/>
            <w:r w:rsidRPr="0050271C">
              <w:rPr>
                <w:rFonts w:ascii="Times New Roman" w:hAnsi="Times New Roman"/>
                <w:szCs w:val="20"/>
              </w:rPr>
              <w:t xml:space="preserve"> 1</w:t>
            </w:r>
          </w:p>
        </w:tc>
        <w:tc>
          <w:tcPr>
            <w:tcW w:w="1112" w:type="pct"/>
            <w:vAlign w:val="center"/>
          </w:tcPr>
          <w:p w14:paraId="5AAFC75E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1112" w:type="pct"/>
            <w:vAlign w:val="center"/>
          </w:tcPr>
          <w:p w14:paraId="248044CE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SF51 (10A)</w:t>
            </w:r>
          </w:p>
          <w:p w14:paraId="67DC5CA3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X.M. YORK</w:t>
            </w:r>
          </w:p>
        </w:tc>
        <w:tc>
          <w:tcPr>
            <w:tcW w:w="828" w:type="pct"/>
            <w:vMerge w:val="restart"/>
            <w:vAlign w:val="center"/>
          </w:tcPr>
          <w:p w14:paraId="0BDAD633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EC-01</w:t>
            </w:r>
          </w:p>
        </w:tc>
      </w:tr>
      <w:tr w:rsidR="00A30809" w:rsidRPr="008D12B8" w14:paraId="045906C9" w14:textId="77777777" w:rsidTr="005B5E43">
        <w:tc>
          <w:tcPr>
            <w:tcW w:w="831" w:type="pct"/>
            <w:vMerge/>
            <w:vAlign w:val="center"/>
          </w:tcPr>
          <w:p w14:paraId="7F2E7795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1117" w:type="pct"/>
            <w:vAlign w:val="center"/>
          </w:tcPr>
          <w:p w14:paraId="34AE99F9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proofErr w:type="spellStart"/>
            <w:r w:rsidRPr="0050271C">
              <w:rPr>
                <w:rFonts w:ascii="Times New Roman" w:hAnsi="Times New Roman"/>
                <w:szCs w:val="20"/>
              </w:rPr>
              <w:t>Ввод</w:t>
            </w:r>
            <w:proofErr w:type="spellEnd"/>
            <w:r w:rsidRPr="0050271C">
              <w:rPr>
                <w:rFonts w:ascii="Times New Roman" w:hAnsi="Times New Roman"/>
                <w:szCs w:val="20"/>
              </w:rPr>
              <w:t xml:space="preserve"> 2</w:t>
            </w:r>
          </w:p>
        </w:tc>
        <w:tc>
          <w:tcPr>
            <w:tcW w:w="1112" w:type="pct"/>
            <w:vAlign w:val="center"/>
          </w:tcPr>
          <w:p w14:paraId="2955AF43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1112" w:type="pct"/>
            <w:vAlign w:val="center"/>
          </w:tcPr>
          <w:p w14:paraId="573173F5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SF52 (10A)</w:t>
            </w:r>
          </w:p>
          <w:p w14:paraId="1F3A56F2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X.M. YORK</w:t>
            </w:r>
          </w:p>
        </w:tc>
        <w:tc>
          <w:tcPr>
            <w:tcW w:w="828" w:type="pct"/>
            <w:vMerge/>
            <w:vAlign w:val="center"/>
          </w:tcPr>
          <w:p w14:paraId="1C264CB2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</w:tr>
      <w:tr w:rsidR="00A30809" w:rsidRPr="008D12B8" w14:paraId="3624517A" w14:textId="77777777" w:rsidTr="005B5E43">
        <w:tc>
          <w:tcPr>
            <w:tcW w:w="831" w:type="pct"/>
            <w:vMerge w:val="restart"/>
            <w:vAlign w:val="center"/>
          </w:tcPr>
          <w:p w14:paraId="6665F062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proofErr w:type="spellStart"/>
            <w:r w:rsidRPr="0050271C">
              <w:rPr>
                <w:rFonts w:ascii="Times New Roman" w:hAnsi="Times New Roman"/>
                <w:szCs w:val="20"/>
              </w:rPr>
              <w:t>Шкаф</w:t>
            </w:r>
            <w:proofErr w:type="spellEnd"/>
            <w:r w:rsidRPr="0050271C">
              <w:rPr>
                <w:rFonts w:ascii="Times New Roman" w:hAnsi="Times New Roman"/>
                <w:szCs w:val="20"/>
              </w:rPr>
              <w:t xml:space="preserve"> СУУТП</w:t>
            </w:r>
          </w:p>
        </w:tc>
        <w:tc>
          <w:tcPr>
            <w:tcW w:w="1117" w:type="pct"/>
            <w:vAlign w:val="center"/>
          </w:tcPr>
          <w:p w14:paraId="6FC3D59C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proofErr w:type="spellStart"/>
            <w:r w:rsidRPr="0050271C">
              <w:rPr>
                <w:rFonts w:ascii="Times New Roman" w:hAnsi="Times New Roman"/>
                <w:szCs w:val="20"/>
              </w:rPr>
              <w:t>Ввод</w:t>
            </w:r>
            <w:proofErr w:type="spellEnd"/>
            <w:r w:rsidRPr="0050271C">
              <w:rPr>
                <w:rFonts w:ascii="Times New Roman" w:hAnsi="Times New Roman"/>
                <w:szCs w:val="20"/>
              </w:rPr>
              <w:t xml:space="preserve"> 1</w:t>
            </w:r>
          </w:p>
        </w:tc>
        <w:tc>
          <w:tcPr>
            <w:tcW w:w="1112" w:type="pct"/>
            <w:vAlign w:val="center"/>
          </w:tcPr>
          <w:p w14:paraId="46E6C519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01AF-XT-02:25</w:t>
            </w:r>
            <w:r w:rsidRPr="0050271C">
              <w:rPr>
                <w:rFonts w:ascii="Times New Roman" w:hAnsi="Times New Roman"/>
                <w:szCs w:val="20"/>
              </w:rPr>
              <w:br/>
              <w:t>01AF-XT-02:26</w:t>
            </w:r>
            <w:r w:rsidRPr="0050271C">
              <w:rPr>
                <w:rFonts w:ascii="Times New Roman" w:hAnsi="Times New Roman"/>
                <w:szCs w:val="20"/>
              </w:rPr>
              <w:br/>
              <w:t>01AF-XT-02:27</w:t>
            </w:r>
          </w:p>
        </w:tc>
        <w:tc>
          <w:tcPr>
            <w:tcW w:w="1112" w:type="pct"/>
            <w:vAlign w:val="center"/>
          </w:tcPr>
          <w:p w14:paraId="1E241AA3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SF24 (16A)</w:t>
            </w:r>
          </w:p>
        </w:tc>
        <w:tc>
          <w:tcPr>
            <w:tcW w:w="828" w:type="pct"/>
            <w:vMerge/>
            <w:vAlign w:val="center"/>
          </w:tcPr>
          <w:p w14:paraId="6A1EAEC9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</w:tr>
      <w:tr w:rsidR="00A30809" w:rsidRPr="008D12B8" w14:paraId="232D2317" w14:textId="77777777" w:rsidTr="005B5E43">
        <w:tc>
          <w:tcPr>
            <w:tcW w:w="831" w:type="pct"/>
            <w:vMerge/>
            <w:vAlign w:val="center"/>
          </w:tcPr>
          <w:p w14:paraId="2A5683D9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1117" w:type="pct"/>
            <w:vAlign w:val="center"/>
          </w:tcPr>
          <w:p w14:paraId="540CDD18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proofErr w:type="spellStart"/>
            <w:r w:rsidRPr="0050271C">
              <w:rPr>
                <w:rFonts w:ascii="Times New Roman" w:hAnsi="Times New Roman"/>
                <w:szCs w:val="20"/>
              </w:rPr>
              <w:t>Ввод</w:t>
            </w:r>
            <w:proofErr w:type="spellEnd"/>
            <w:r w:rsidRPr="0050271C">
              <w:rPr>
                <w:rFonts w:ascii="Times New Roman" w:hAnsi="Times New Roman"/>
                <w:szCs w:val="20"/>
              </w:rPr>
              <w:t xml:space="preserve"> 2</w:t>
            </w:r>
          </w:p>
        </w:tc>
        <w:tc>
          <w:tcPr>
            <w:tcW w:w="1112" w:type="pct"/>
            <w:vAlign w:val="center"/>
          </w:tcPr>
          <w:p w14:paraId="0C8AC394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01AF-XT-03:13</w:t>
            </w:r>
            <w:r w:rsidRPr="0050271C">
              <w:rPr>
                <w:rFonts w:ascii="Times New Roman" w:hAnsi="Times New Roman"/>
                <w:szCs w:val="20"/>
              </w:rPr>
              <w:br/>
              <w:t>01AF-XT-03:14</w:t>
            </w:r>
            <w:r w:rsidRPr="0050271C">
              <w:rPr>
                <w:rFonts w:ascii="Times New Roman" w:hAnsi="Times New Roman"/>
                <w:szCs w:val="20"/>
              </w:rPr>
              <w:br/>
              <w:t>01AF-XT-03:15</w:t>
            </w:r>
          </w:p>
        </w:tc>
        <w:tc>
          <w:tcPr>
            <w:tcW w:w="1112" w:type="pct"/>
            <w:vAlign w:val="center"/>
          </w:tcPr>
          <w:p w14:paraId="427DC0C9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SF35 (16A)</w:t>
            </w:r>
          </w:p>
        </w:tc>
        <w:tc>
          <w:tcPr>
            <w:tcW w:w="828" w:type="pct"/>
            <w:vMerge/>
            <w:vAlign w:val="center"/>
          </w:tcPr>
          <w:p w14:paraId="6D59A573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</w:tr>
      <w:tr w:rsidR="00A30809" w:rsidRPr="008D12B8" w14:paraId="03E28B48" w14:textId="77777777" w:rsidTr="005B5E43">
        <w:tc>
          <w:tcPr>
            <w:tcW w:w="831" w:type="pct"/>
            <w:vMerge/>
            <w:vAlign w:val="center"/>
          </w:tcPr>
          <w:p w14:paraId="15A7FC01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1117" w:type="pct"/>
            <w:vAlign w:val="center"/>
          </w:tcPr>
          <w:p w14:paraId="687B7340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proofErr w:type="spellStart"/>
            <w:r w:rsidRPr="0050271C">
              <w:rPr>
                <w:rFonts w:ascii="Times New Roman" w:hAnsi="Times New Roman"/>
                <w:szCs w:val="20"/>
              </w:rPr>
              <w:t>Ввод</w:t>
            </w:r>
            <w:proofErr w:type="spellEnd"/>
            <w:r w:rsidRPr="0050271C">
              <w:rPr>
                <w:rFonts w:ascii="Times New Roman" w:hAnsi="Times New Roman"/>
                <w:szCs w:val="20"/>
              </w:rPr>
              <w:t xml:space="preserve"> 3</w:t>
            </w:r>
          </w:p>
        </w:tc>
        <w:tc>
          <w:tcPr>
            <w:tcW w:w="1112" w:type="pct"/>
            <w:vAlign w:val="center"/>
          </w:tcPr>
          <w:p w14:paraId="630143A0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1112" w:type="pct"/>
            <w:vAlign w:val="center"/>
          </w:tcPr>
          <w:p w14:paraId="428C481C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SF54 (10A)</w:t>
            </w:r>
            <w:r w:rsidRPr="0050271C">
              <w:rPr>
                <w:rFonts w:ascii="Times New Roman" w:hAnsi="Times New Roman"/>
                <w:szCs w:val="20"/>
              </w:rPr>
              <w:br/>
              <w:t>ШИБЕР</w:t>
            </w:r>
          </w:p>
        </w:tc>
        <w:tc>
          <w:tcPr>
            <w:tcW w:w="828" w:type="pct"/>
            <w:vAlign w:val="center"/>
          </w:tcPr>
          <w:p w14:paraId="1AB74519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EC-02</w:t>
            </w:r>
          </w:p>
        </w:tc>
      </w:tr>
    </w:tbl>
    <w:p w14:paraId="74D6D979" w14:textId="77777777" w:rsidR="008D12B8" w:rsidRDefault="008D12B8" w:rsidP="00E232D9">
      <w:pPr>
        <w:pStyle w:val="af4"/>
      </w:pPr>
    </w:p>
    <w:p w14:paraId="38AF70D0" w14:textId="77777777" w:rsidR="008D12B8" w:rsidRDefault="008D12B8" w:rsidP="00E232D9">
      <w:pPr>
        <w:pStyle w:val="af4"/>
      </w:pPr>
    </w:p>
    <w:p w14:paraId="5D0B0DF8" w14:textId="77777777" w:rsidR="008D12B8" w:rsidRDefault="008D12B8" w:rsidP="00E232D9">
      <w:pPr>
        <w:pStyle w:val="af4"/>
      </w:pPr>
    </w:p>
    <w:p w14:paraId="6ED405E3" w14:textId="77777777" w:rsidR="00A30809" w:rsidRPr="00D43404" w:rsidRDefault="00A30809" w:rsidP="00E232D9">
      <w:pPr>
        <w:pStyle w:val="af4"/>
      </w:pPr>
      <w:bookmarkStart w:id="2387" w:name="_Toc126311794"/>
      <w:r w:rsidRPr="00D43404">
        <w:lastRenderedPageBreak/>
        <w:t>Решения по подключению к информационным сетям</w:t>
      </w:r>
      <w:bookmarkEnd w:id="2387"/>
    </w:p>
    <w:p w14:paraId="56F2CA47" w14:textId="058CE921" w:rsidR="00A30809" w:rsidRDefault="00A30809" w:rsidP="00E232D9">
      <w:pPr>
        <w:pStyle w:val="af4"/>
      </w:pPr>
      <w:r>
        <w:t xml:space="preserve">Обмен информацией между РСУ и серверами СУУТП выполняется по протоколу OPC, для связи СУУТП с РСУ будет использоваться новый Сервер OPC. </w:t>
      </w:r>
      <w:r w:rsidRPr="00A02831">
        <w:t xml:space="preserve">Серверы СУУТП подключаются к РСУ установки через Сервер OPС посредством локальной сети, физическое соединение сервера OPC с РСУ установки осуществляется по технологии </w:t>
      </w:r>
      <w:proofErr w:type="spellStart"/>
      <w:r w:rsidRPr="00A02831">
        <w:t>Ethernet</w:t>
      </w:r>
      <w:proofErr w:type="spellEnd"/>
      <w:r w:rsidRPr="00A02831">
        <w:t>.</w:t>
      </w:r>
    </w:p>
    <w:p w14:paraId="3B46E687" w14:textId="77777777" w:rsidR="00A30809" w:rsidRPr="00A02831" w:rsidRDefault="00A30809" w:rsidP="00E232D9">
      <w:pPr>
        <w:pStyle w:val="af4"/>
      </w:pPr>
      <w:r>
        <w:t xml:space="preserve">Для подключения Сервера </w:t>
      </w:r>
      <w:r w:rsidRPr="00E232D9">
        <w:t>OPC</w:t>
      </w:r>
      <w:r w:rsidRPr="00A02831">
        <w:t xml:space="preserve"> </w:t>
      </w:r>
      <w:r>
        <w:t xml:space="preserve">к управляющим сетям РСУ </w:t>
      </w:r>
      <w:proofErr w:type="spellStart"/>
      <w:r w:rsidRPr="00E232D9">
        <w:t>VnetIP</w:t>
      </w:r>
      <w:proofErr w:type="spellEnd"/>
      <w:r w:rsidRPr="00A02831">
        <w:t xml:space="preserve"> (</w:t>
      </w:r>
      <w:r w:rsidRPr="00E232D9">
        <w:t>BUS</w:t>
      </w:r>
      <w:r w:rsidRPr="00A02831">
        <w:t xml:space="preserve">1) </w:t>
      </w:r>
      <w:r>
        <w:t xml:space="preserve">и </w:t>
      </w:r>
      <w:proofErr w:type="spellStart"/>
      <w:r w:rsidRPr="00E232D9">
        <w:t>VnetIP</w:t>
      </w:r>
      <w:proofErr w:type="spellEnd"/>
      <w:r>
        <w:t xml:space="preserve"> </w:t>
      </w:r>
      <w:proofErr w:type="spellStart"/>
      <w:r w:rsidRPr="00E232D9">
        <w:t>Open</w:t>
      </w:r>
      <w:proofErr w:type="spellEnd"/>
      <w:r w:rsidRPr="00A02831">
        <w:t xml:space="preserve"> (</w:t>
      </w:r>
      <w:r w:rsidRPr="00E232D9">
        <w:t>BUS</w:t>
      </w:r>
      <w:r w:rsidRPr="00112BBD">
        <w:t>2</w:t>
      </w:r>
      <w:r w:rsidRPr="00A02831">
        <w:t>)</w:t>
      </w:r>
      <w:r>
        <w:t xml:space="preserve"> предварительно выбраны порты 24 в коммутаторах </w:t>
      </w:r>
      <w:r w:rsidRPr="00E232D9">
        <w:t>SW</w:t>
      </w:r>
      <w:r w:rsidRPr="00A02831">
        <w:t xml:space="preserve">1.1 </w:t>
      </w:r>
      <w:r>
        <w:t xml:space="preserve">и </w:t>
      </w:r>
      <w:r w:rsidRPr="00E232D9">
        <w:t>SW</w:t>
      </w:r>
      <w:r w:rsidRPr="00112BBD">
        <w:t>2</w:t>
      </w:r>
      <w:r w:rsidRPr="00A02831">
        <w:t>.1</w:t>
      </w:r>
      <w:r>
        <w:t xml:space="preserve"> установленных в сетевом шкафу ШЗС </w:t>
      </w:r>
      <w:r w:rsidRPr="00E81F86">
        <w:t xml:space="preserve">(корп. 1520, Аппаратная завода </w:t>
      </w:r>
      <w:proofErr w:type="spellStart"/>
      <w:r>
        <w:t>Бисфенол</w:t>
      </w:r>
      <w:proofErr w:type="spellEnd"/>
      <w:r>
        <w:t xml:space="preserve"> А</w:t>
      </w:r>
      <w:r w:rsidRPr="00E81F86">
        <w:t>. 1 этаж)</w:t>
      </w:r>
      <w:r>
        <w:t>.</w:t>
      </w:r>
    </w:p>
    <w:p w14:paraId="2A068FA1" w14:textId="77777777" w:rsidR="00A30809" w:rsidRPr="006C3444" w:rsidRDefault="00A30809" w:rsidP="00E232D9">
      <w:pPr>
        <w:pStyle w:val="af4"/>
      </w:pPr>
      <w:r>
        <w:t xml:space="preserve">Для подключения Сервера </w:t>
      </w:r>
      <w:r w:rsidRPr="00E232D9">
        <w:t>OPC</w:t>
      </w:r>
      <w:r>
        <w:t>,</w:t>
      </w:r>
      <w:r w:rsidRPr="00112BBD">
        <w:t xml:space="preserve"> </w:t>
      </w:r>
      <w:r>
        <w:t xml:space="preserve">Сервера СУУТП и Сервера МПА к существующей </w:t>
      </w:r>
      <w:r w:rsidRPr="00E232D9">
        <w:t>PIN</w:t>
      </w:r>
      <w:r w:rsidRPr="00CD28AC">
        <w:t xml:space="preserve"> </w:t>
      </w:r>
      <w:r>
        <w:t xml:space="preserve">сети в новом шкафу СУУТП должен быть установлен коммутатор, </w:t>
      </w:r>
      <w:r w:rsidRPr="00CD28AC">
        <w:t xml:space="preserve">объединяющий устройства </w:t>
      </w:r>
      <w:r>
        <w:t xml:space="preserve">СУУТП. Для подключения нового коммутатора </w:t>
      </w:r>
      <w:r w:rsidRPr="00E232D9">
        <w:t>PIN</w:t>
      </w:r>
      <w:r w:rsidRPr="00112BBD">
        <w:t xml:space="preserve"> </w:t>
      </w:r>
      <w:r>
        <w:t>сети к существующему</w:t>
      </w:r>
      <w:r w:rsidRPr="00112BBD">
        <w:t xml:space="preserve"> </w:t>
      </w:r>
      <w:r>
        <w:t xml:space="preserve">предварительно выбран порт </w:t>
      </w:r>
      <w:r w:rsidRPr="002D26F6">
        <w:t>24</w:t>
      </w:r>
      <w:r>
        <w:t xml:space="preserve"> коммутатора </w:t>
      </w:r>
      <w:r w:rsidRPr="00E232D9">
        <w:t>SW</w:t>
      </w:r>
      <w:r w:rsidRPr="006C3444">
        <w:t>3.1 установленн</w:t>
      </w:r>
      <w:r>
        <w:t>ом</w:t>
      </w:r>
      <w:r w:rsidRPr="006C3444">
        <w:t xml:space="preserve"> в сетевом шкафу ШЗС (корп. 1520, Аппаратная завода </w:t>
      </w:r>
      <w:proofErr w:type="spellStart"/>
      <w:r w:rsidRPr="006C3444">
        <w:t>Бисфенол</w:t>
      </w:r>
      <w:proofErr w:type="spellEnd"/>
      <w:r w:rsidRPr="006C3444">
        <w:t xml:space="preserve"> А. 1 этаж)</w:t>
      </w:r>
    </w:p>
    <w:p w14:paraId="58C0CB02" w14:textId="09D83A48" w:rsidR="00A30809" w:rsidRDefault="00A30809" w:rsidP="00E232D9">
      <w:pPr>
        <w:pStyle w:val="af4"/>
      </w:pPr>
      <w:r w:rsidRPr="005D532D">
        <w:t>Сервер</w:t>
      </w:r>
      <w:r>
        <w:t xml:space="preserve">а </w:t>
      </w:r>
      <w:r w:rsidRPr="00E232D9">
        <w:t>OPC</w:t>
      </w:r>
      <w:r>
        <w:t>, СУУТП</w:t>
      </w:r>
      <w:r w:rsidRPr="005D532D">
        <w:t xml:space="preserve"> являются узлами сети АСУТП, фильтрация трафика при такой организации сети не требуется, необходимость в межсетевом экране отсутствует.</w:t>
      </w:r>
      <w:r>
        <w:t xml:space="preserve"> </w:t>
      </w:r>
      <w:r w:rsidRPr="004C74E0">
        <w:t>Подробное описание данного решения будет в проекте по ИБ.</w:t>
      </w:r>
    </w:p>
    <w:p w14:paraId="7738FC6A" w14:textId="77777777" w:rsidR="00A30809" w:rsidRPr="001A3597" w:rsidRDefault="00A30809" w:rsidP="00E232D9">
      <w:pPr>
        <w:pStyle w:val="af4"/>
      </w:pPr>
      <w:r>
        <w:t xml:space="preserve">Для удаленного подключения АРМ инженера СУУТП к серверам СУУТП будет применяться схема IP KVM. Резервирование передачи сигналов </w:t>
      </w:r>
      <w:r w:rsidRPr="003F4430">
        <w:t xml:space="preserve">должно быть </w:t>
      </w:r>
      <w:r>
        <w:t xml:space="preserve">реализовано через дублированные коммутаторы сети KVM. Дублированные коммутаторы сети должны быть установлены в новом Шкафу СУУТП. В KVM удлинителях должны использоваться два сетевых интерфейса, что также должно обеспечить резервирование сигналов. KVM приемники и KVM передатчики должны поддерживать четыре видеосигнала. Для конфигурации сети </w:t>
      </w:r>
      <w:r w:rsidRPr="00E232D9">
        <w:t>KVM</w:t>
      </w:r>
      <w:r w:rsidRPr="00BE203F">
        <w:t xml:space="preserve"> </w:t>
      </w:r>
      <w:r>
        <w:t xml:space="preserve">и администрирования схемы </w:t>
      </w:r>
      <w:r w:rsidRPr="00E232D9">
        <w:t>IP</w:t>
      </w:r>
      <w:r w:rsidRPr="00BE203F">
        <w:t xml:space="preserve"> </w:t>
      </w:r>
      <w:r w:rsidRPr="00E232D9">
        <w:t>KVM</w:t>
      </w:r>
      <w:r w:rsidRPr="00BE203F">
        <w:t xml:space="preserve"> </w:t>
      </w:r>
      <w:r>
        <w:t xml:space="preserve">Сервер </w:t>
      </w:r>
      <w:r w:rsidRPr="00E232D9">
        <w:t>OPC</w:t>
      </w:r>
      <w:r w:rsidRPr="00C818A2">
        <w:t xml:space="preserve"> </w:t>
      </w:r>
      <w:r>
        <w:t xml:space="preserve">должен быть подключен к сети </w:t>
      </w:r>
      <w:r w:rsidRPr="00E232D9">
        <w:t>KVM</w:t>
      </w:r>
      <w:r w:rsidRPr="001A3597">
        <w:t>.</w:t>
      </w:r>
    </w:p>
    <w:p w14:paraId="603875E7" w14:textId="77777777" w:rsidR="00A30809" w:rsidRDefault="00A30809" w:rsidP="00E232D9">
      <w:pPr>
        <w:pStyle w:val="af4"/>
      </w:pPr>
      <w:r>
        <w:t>Объединение KVM устройств в единую сеть обеспечивает возможность передачи на АРМ инженера СУУТП управление всеми серверами, входящими в состав СУУТП, с целью проведения обслуживания системы и сервисных работ.</w:t>
      </w:r>
    </w:p>
    <w:p w14:paraId="71100172" w14:textId="3A75D25F" w:rsidR="00A30809" w:rsidRDefault="00A30809" w:rsidP="00E232D9">
      <w:pPr>
        <w:pStyle w:val="af4"/>
      </w:pPr>
      <w:r>
        <w:t xml:space="preserve">Предварительно выбранные порты коммутаторов и </w:t>
      </w:r>
      <w:r w:rsidRPr="00E232D9">
        <w:t>IP</w:t>
      </w:r>
      <w:r w:rsidRPr="00231F50">
        <w:t xml:space="preserve"> </w:t>
      </w:r>
      <w:r>
        <w:t xml:space="preserve">адреса оборудования СУУТП представлены в </w:t>
      </w:r>
      <w:r>
        <w:fldChar w:fldCharType="begin"/>
      </w:r>
      <w:r>
        <w:instrText xml:space="preserve"> REF _Ref121172402 \h  \* MERGEFORMAT </w:instrText>
      </w:r>
      <w:r>
        <w:fldChar w:fldCharType="separate"/>
      </w:r>
      <w:r w:rsidR="00FA1295">
        <w:t>Таблиц</w:t>
      </w:r>
      <w:r w:rsidR="00B031A7">
        <w:t>е</w:t>
      </w:r>
      <w:r w:rsidR="00FA1295">
        <w:t xml:space="preserve"> 5.24</w:t>
      </w:r>
      <w:r>
        <w:fldChar w:fldCharType="end"/>
      </w:r>
      <w:r>
        <w:t>.</w:t>
      </w:r>
    </w:p>
    <w:p w14:paraId="38B35A0F" w14:textId="77777777" w:rsidR="00B031A7" w:rsidRDefault="00B031A7" w:rsidP="0050271C">
      <w:pPr>
        <w:pStyle w:val="af4"/>
        <w:ind w:firstLine="0"/>
      </w:pPr>
      <w:bookmarkStart w:id="2388" w:name="_Ref121172402"/>
    </w:p>
    <w:p w14:paraId="29E08E91" w14:textId="77777777" w:rsidR="00B031A7" w:rsidRDefault="00B031A7" w:rsidP="0050271C">
      <w:pPr>
        <w:pStyle w:val="af4"/>
        <w:ind w:firstLine="0"/>
      </w:pPr>
    </w:p>
    <w:p w14:paraId="78BFF53F" w14:textId="77777777" w:rsidR="00B031A7" w:rsidRDefault="00B031A7" w:rsidP="0050271C">
      <w:pPr>
        <w:pStyle w:val="af4"/>
        <w:ind w:firstLine="0"/>
      </w:pPr>
    </w:p>
    <w:p w14:paraId="6E80EBE4" w14:textId="77777777" w:rsidR="00B031A7" w:rsidRDefault="00B031A7" w:rsidP="0050271C">
      <w:pPr>
        <w:pStyle w:val="af4"/>
        <w:ind w:firstLine="0"/>
      </w:pPr>
    </w:p>
    <w:p w14:paraId="255A773C" w14:textId="77777777" w:rsidR="00B031A7" w:rsidRDefault="00B031A7" w:rsidP="0050271C">
      <w:pPr>
        <w:pStyle w:val="af4"/>
        <w:ind w:firstLine="0"/>
      </w:pPr>
    </w:p>
    <w:p w14:paraId="6761907E" w14:textId="77777777" w:rsidR="00B031A7" w:rsidRDefault="00B031A7" w:rsidP="0050271C">
      <w:pPr>
        <w:pStyle w:val="af4"/>
        <w:ind w:firstLine="0"/>
      </w:pPr>
    </w:p>
    <w:p w14:paraId="0D87B874" w14:textId="77777777" w:rsidR="00B031A7" w:rsidRDefault="00B031A7" w:rsidP="0050271C">
      <w:pPr>
        <w:pStyle w:val="af4"/>
        <w:ind w:firstLine="0"/>
      </w:pPr>
    </w:p>
    <w:p w14:paraId="0E146D26" w14:textId="10F120E5" w:rsidR="00A30809" w:rsidRDefault="00A30809" w:rsidP="0050271C">
      <w:pPr>
        <w:pStyle w:val="af4"/>
        <w:ind w:firstLine="0"/>
      </w:pPr>
      <w:r>
        <w:lastRenderedPageBreak/>
        <w:t xml:space="preserve">Таблица </w:t>
      </w:r>
      <w:fldSimple w:instr=" STYLEREF 1 \s ">
        <w:r w:rsidR="00FA1295">
          <w:rPr>
            <w:noProof/>
          </w:rPr>
          <w:t>5</w:t>
        </w:r>
      </w:fldSimple>
      <w:r>
        <w:t>.</w:t>
      </w:r>
      <w:fldSimple w:instr=" SEQ Таблица \* ARABIC \s 1 ">
        <w:r w:rsidR="00FA1295">
          <w:rPr>
            <w:noProof/>
          </w:rPr>
          <w:t>24</w:t>
        </w:r>
      </w:fldSimple>
      <w:bookmarkEnd w:id="2388"/>
      <w:r w:rsidRPr="00121A22">
        <w:t xml:space="preserve"> Точки подключения оборудования СУУТП к сети KVM IP</w:t>
      </w:r>
    </w:p>
    <w:tbl>
      <w:tblPr>
        <w:tblStyle w:val="aff6"/>
        <w:tblW w:w="5000" w:type="pct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775"/>
        <w:gridCol w:w="2218"/>
        <w:gridCol w:w="1621"/>
        <w:gridCol w:w="1009"/>
        <w:gridCol w:w="1778"/>
        <w:gridCol w:w="1510"/>
      </w:tblGrid>
      <w:tr w:rsidR="00A30809" w:rsidRPr="00B031A7" w14:paraId="6E9EAA28" w14:textId="77777777" w:rsidTr="005B5E43">
        <w:trPr>
          <w:cantSplit/>
        </w:trPr>
        <w:tc>
          <w:tcPr>
            <w:tcW w:w="895" w:type="pct"/>
            <w:vMerge w:val="restart"/>
            <w:vAlign w:val="center"/>
          </w:tcPr>
          <w:p w14:paraId="40AC12A9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proofErr w:type="spellStart"/>
            <w:r w:rsidRPr="0050271C">
              <w:rPr>
                <w:rFonts w:ascii="Times New Roman" w:hAnsi="Times New Roman"/>
                <w:b/>
              </w:rPr>
              <w:t>Оборудование</w:t>
            </w:r>
            <w:proofErr w:type="spellEnd"/>
          </w:p>
        </w:tc>
        <w:tc>
          <w:tcPr>
            <w:tcW w:w="1937" w:type="pct"/>
            <w:gridSpan w:val="2"/>
            <w:vAlign w:val="center"/>
          </w:tcPr>
          <w:p w14:paraId="2454BEA7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proofErr w:type="spellStart"/>
            <w:r w:rsidRPr="0050271C">
              <w:rPr>
                <w:rFonts w:ascii="Times New Roman" w:hAnsi="Times New Roman"/>
                <w:b/>
              </w:rPr>
              <w:t>Устройство</w:t>
            </w:r>
            <w:proofErr w:type="spellEnd"/>
            <w:r w:rsidRPr="0050271C">
              <w:rPr>
                <w:rFonts w:ascii="Times New Roman" w:hAnsi="Times New Roman"/>
                <w:b/>
              </w:rPr>
              <w:t xml:space="preserve"> KVM</w:t>
            </w:r>
          </w:p>
        </w:tc>
        <w:tc>
          <w:tcPr>
            <w:tcW w:w="2168" w:type="pct"/>
            <w:gridSpan w:val="3"/>
            <w:vAlign w:val="center"/>
          </w:tcPr>
          <w:p w14:paraId="6222DDAA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proofErr w:type="spellStart"/>
            <w:r w:rsidRPr="0050271C">
              <w:rPr>
                <w:rFonts w:ascii="Times New Roman" w:hAnsi="Times New Roman"/>
                <w:b/>
              </w:rPr>
              <w:t>Коммутатор</w:t>
            </w:r>
            <w:proofErr w:type="spellEnd"/>
            <w:r w:rsidRPr="0050271C">
              <w:rPr>
                <w:rFonts w:ascii="Times New Roman" w:hAnsi="Times New Roman"/>
                <w:b/>
              </w:rPr>
              <w:t xml:space="preserve"> KVM</w:t>
            </w:r>
          </w:p>
        </w:tc>
      </w:tr>
      <w:tr w:rsidR="00A30809" w:rsidRPr="00B031A7" w14:paraId="75882CD5" w14:textId="77777777" w:rsidTr="005B5E43">
        <w:trPr>
          <w:cantSplit/>
        </w:trPr>
        <w:tc>
          <w:tcPr>
            <w:tcW w:w="895" w:type="pct"/>
            <w:vMerge/>
            <w:vAlign w:val="center"/>
          </w:tcPr>
          <w:p w14:paraId="57F2B3D8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</w:p>
        </w:tc>
        <w:tc>
          <w:tcPr>
            <w:tcW w:w="1119" w:type="pct"/>
            <w:vAlign w:val="center"/>
          </w:tcPr>
          <w:p w14:paraId="14EA544A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proofErr w:type="spellStart"/>
            <w:r w:rsidRPr="0050271C">
              <w:rPr>
                <w:rFonts w:ascii="Times New Roman" w:hAnsi="Times New Roman"/>
                <w:b/>
              </w:rPr>
              <w:t>Тип</w:t>
            </w:r>
            <w:proofErr w:type="spellEnd"/>
          </w:p>
        </w:tc>
        <w:tc>
          <w:tcPr>
            <w:tcW w:w="818" w:type="pct"/>
            <w:vAlign w:val="center"/>
          </w:tcPr>
          <w:p w14:paraId="7CB06728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r w:rsidRPr="0050271C">
              <w:rPr>
                <w:rFonts w:ascii="Times New Roman" w:hAnsi="Times New Roman"/>
                <w:b/>
              </w:rPr>
              <w:t>IP</w:t>
            </w:r>
          </w:p>
        </w:tc>
        <w:tc>
          <w:tcPr>
            <w:tcW w:w="509" w:type="pct"/>
            <w:vAlign w:val="center"/>
          </w:tcPr>
          <w:p w14:paraId="1672664A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proofErr w:type="spellStart"/>
            <w:r w:rsidRPr="0050271C">
              <w:rPr>
                <w:rFonts w:ascii="Times New Roman" w:hAnsi="Times New Roman"/>
                <w:b/>
              </w:rPr>
              <w:t>Порт</w:t>
            </w:r>
            <w:proofErr w:type="spellEnd"/>
          </w:p>
        </w:tc>
        <w:tc>
          <w:tcPr>
            <w:tcW w:w="897" w:type="pct"/>
            <w:vAlign w:val="center"/>
          </w:tcPr>
          <w:p w14:paraId="3DCAE8FE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proofErr w:type="spellStart"/>
            <w:r w:rsidRPr="0050271C">
              <w:rPr>
                <w:rFonts w:ascii="Times New Roman" w:hAnsi="Times New Roman"/>
                <w:b/>
              </w:rPr>
              <w:t>Коммутатор</w:t>
            </w:r>
            <w:proofErr w:type="spellEnd"/>
          </w:p>
        </w:tc>
        <w:tc>
          <w:tcPr>
            <w:tcW w:w="762" w:type="pct"/>
            <w:vAlign w:val="center"/>
          </w:tcPr>
          <w:p w14:paraId="2C593663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proofErr w:type="spellStart"/>
            <w:r w:rsidRPr="0050271C">
              <w:rPr>
                <w:rFonts w:ascii="Times New Roman" w:hAnsi="Times New Roman"/>
                <w:b/>
              </w:rPr>
              <w:t>Шкаф</w:t>
            </w:r>
            <w:proofErr w:type="spellEnd"/>
          </w:p>
        </w:tc>
      </w:tr>
      <w:tr w:rsidR="00A30809" w:rsidRPr="00B031A7" w14:paraId="00FC70F5" w14:textId="77777777" w:rsidTr="005B5E43">
        <w:trPr>
          <w:cantSplit/>
        </w:trPr>
        <w:tc>
          <w:tcPr>
            <w:tcW w:w="895" w:type="pct"/>
            <w:vMerge w:val="restart"/>
            <w:vAlign w:val="center"/>
          </w:tcPr>
          <w:p w14:paraId="042CE26A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 xml:space="preserve">АРМ </w:t>
            </w:r>
            <w:proofErr w:type="spellStart"/>
            <w:r w:rsidRPr="0050271C">
              <w:rPr>
                <w:rFonts w:ascii="Times New Roman" w:hAnsi="Times New Roman"/>
              </w:rPr>
              <w:t>инженера</w:t>
            </w:r>
            <w:proofErr w:type="spellEnd"/>
          </w:p>
        </w:tc>
        <w:tc>
          <w:tcPr>
            <w:tcW w:w="1119" w:type="pct"/>
            <w:vMerge w:val="restart"/>
            <w:vAlign w:val="center"/>
          </w:tcPr>
          <w:p w14:paraId="48F6B9E0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 xml:space="preserve">KVM </w:t>
            </w:r>
            <w:proofErr w:type="spellStart"/>
            <w:r w:rsidRPr="0050271C">
              <w:rPr>
                <w:rFonts w:ascii="Times New Roman" w:hAnsi="Times New Roman"/>
              </w:rPr>
              <w:t>приемник</w:t>
            </w:r>
            <w:proofErr w:type="spellEnd"/>
          </w:p>
        </w:tc>
        <w:tc>
          <w:tcPr>
            <w:tcW w:w="818" w:type="pct"/>
            <w:vMerge w:val="restart"/>
            <w:vAlign w:val="center"/>
          </w:tcPr>
          <w:p w14:paraId="3C459726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192.168.8.40</w:t>
            </w:r>
          </w:p>
        </w:tc>
        <w:tc>
          <w:tcPr>
            <w:tcW w:w="509" w:type="pct"/>
            <w:vAlign w:val="center"/>
          </w:tcPr>
          <w:p w14:paraId="54C45F4D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</w:t>
            </w:r>
          </w:p>
        </w:tc>
        <w:tc>
          <w:tcPr>
            <w:tcW w:w="897" w:type="pct"/>
            <w:vAlign w:val="center"/>
          </w:tcPr>
          <w:p w14:paraId="0C88E64A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1520-SW-KVM1</w:t>
            </w:r>
          </w:p>
        </w:tc>
        <w:tc>
          <w:tcPr>
            <w:tcW w:w="762" w:type="pct"/>
            <w:vMerge w:val="restart"/>
            <w:vAlign w:val="center"/>
          </w:tcPr>
          <w:p w14:paraId="7AF76C23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proofErr w:type="spellStart"/>
            <w:r w:rsidRPr="0050271C">
              <w:rPr>
                <w:rFonts w:ascii="Times New Roman" w:hAnsi="Times New Roman"/>
              </w:rPr>
              <w:t>Шкаф</w:t>
            </w:r>
            <w:proofErr w:type="spellEnd"/>
            <w:r w:rsidRPr="0050271C">
              <w:rPr>
                <w:rFonts w:ascii="Times New Roman" w:hAnsi="Times New Roman"/>
              </w:rPr>
              <w:t xml:space="preserve"> СУУТП</w:t>
            </w:r>
          </w:p>
        </w:tc>
      </w:tr>
      <w:tr w:rsidR="00A30809" w:rsidRPr="00B031A7" w14:paraId="64DDDFEA" w14:textId="77777777" w:rsidTr="005B5E43">
        <w:trPr>
          <w:cantSplit/>
        </w:trPr>
        <w:tc>
          <w:tcPr>
            <w:tcW w:w="895" w:type="pct"/>
            <w:vMerge/>
            <w:vAlign w:val="center"/>
          </w:tcPr>
          <w:p w14:paraId="6F860C64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</w:p>
        </w:tc>
        <w:tc>
          <w:tcPr>
            <w:tcW w:w="1119" w:type="pct"/>
            <w:vMerge/>
            <w:vAlign w:val="center"/>
          </w:tcPr>
          <w:p w14:paraId="04964AAC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818" w:type="pct"/>
            <w:vMerge/>
            <w:vAlign w:val="center"/>
          </w:tcPr>
          <w:p w14:paraId="14BB6E8C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509" w:type="pct"/>
            <w:vAlign w:val="center"/>
          </w:tcPr>
          <w:p w14:paraId="758C9DF7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</w:t>
            </w:r>
          </w:p>
        </w:tc>
        <w:tc>
          <w:tcPr>
            <w:tcW w:w="897" w:type="pct"/>
            <w:vAlign w:val="center"/>
          </w:tcPr>
          <w:p w14:paraId="2E94F3E8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1520-SW-KVM2</w:t>
            </w:r>
          </w:p>
        </w:tc>
        <w:tc>
          <w:tcPr>
            <w:tcW w:w="762" w:type="pct"/>
            <w:vMerge/>
            <w:vAlign w:val="center"/>
          </w:tcPr>
          <w:p w14:paraId="235DE9C5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</w:tr>
      <w:tr w:rsidR="00A30809" w:rsidRPr="00B031A7" w14:paraId="2643667B" w14:textId="77777777" w:rsidTr="005B5E43">
        <w:trPr>
          <w:cantSplit/>
        </w:trPr>
        <w:tc>
          <w:tcPr>
            <w:tcW w:w="895" w:type="pct"/>
            <w:vMerge w:val="restart"/>
            <w:vAlign w:val="center"/>
          </w:tcPr>
          <w:p w14:paraId="2EE3FA70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  <w:proofErr w:type="spellStart"/>
            <w:r w:rsidRPr="0050271C">
              <w:rPr>
                <w:rFonts w:ascii="Times New Roman" w:hAnsi="Times New Roman"/>
              </w:rPr>
              <w:t>Сервер</w:t>
            </w:r>
            <w:proofErr w:type="spellEnd"/>
            <w:r w:rsidRPr="0050271C">
              <w:rPr>
                <w:rFonts w:ascii="Times New Roman" w:hAnsi="Times New Roman"/>
              </w:rPr>
              <w:t xml:space="preserve"> OPC</w:t>
            </w:r>
          </w:p>
        </w:tc>
        <w:tc>
          <w:tcPr>
            <w:tcW w:w="1119" w:type="pct"/>
            <w:vMerge w:val="restart"/>
            <w:vAlign w:val="center"/>
          </w:tcPr>
          <w:p w14:paraId="7B0B59C6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 xml:space="preserve">KVM </w:t>
            </w:r>
            <w:proofErr w:type="spellStart"/>
            <w:r w:rsidRPr="0050271C">
              <w:rPr>
                <w:rFonts w:ascii="Times New Roman" w:hAnsi="Times New Roman"/>
              </w:rPr>
              <w:t>передатчик</w:t>
            </w:r>
            <w:proofErr w:type="spellEnd"/>
          </w:p>
        </w:tc>
        <w:tc>
          <w:tcPr>
            <w:tcW w:w="818" w:type="pct"/>
            <w:vMerge w:val="restart"/>
            <w:vAlign w:val="center"/>
          </w:tcPr>
          <w:p w14:paraId="7D7FFEE1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192.168.8.10</w:t>
            </w:r>
          </w:p>
        </w:tc>
        <w:tc>
          <w:tcPr>
            <w:tcW w:w="509" w:type="pct"/>
            <w:vAlign w:val="center"/>
          </w:tcPr>
          <w:p w14:paraId="32620AFB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2</w:t>
            </w:r>
          </w:p>
        </w:tc>
        <w:tc>
          <w:tcPr>
            <w:tcW w:w="897" w:type="pct"/>
            <w:vAlign w:val="center"/>
          </w:tcPr>
          <w:p w14:paraId="764C01CB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1520-SW-KVM1</w:t>
            </w:r>
          </w:p>
        </w:tc>
        <w:tc>
          <w:tcPr>
            <w:tcW w:w="762" w:type="pct"/>
            <w:vMerge/>
            <w:vAlign w:val="center"/>
          </w:tcPr>
          <w:p w14:paraId="5CEDB4F1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</w:tr>
      <w:tr w:rsidR="00A30809" w:rsidRPr="00B031A7" w14:paraId="598AFFAE" w14:textId="77777777" w:rsidTr="005B5E43">
        <w:trPr>
          <w:cantSplit/>
        </w:trPr>
        <w:tc>
          <w:tcPr>
            <w:tcW w:w="895" w:type="pct"/>
            <w:vMerge/>
            <w:vAlign w:val="center"/>
          </w:tcPr>
          <w:p w14:paraId="02BF49DD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</w:p>
        </w:tc>
        <w:tc>
          <w:tcPr>
            <w:tcW w:w="1119" w:type="pct"/>
            <w:vMerge/>
            <w:vAlign w:val="center"/>
          </w:tcPr>
          <w:p w14:paraId="7F815A34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818" w:type="pct"/>
            <w:vMerge/>
            <w:vAlign w:val="center"/>
          </w:tcPr>
          <w:p w14:paraId="206E8291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509" w:type="pct"/>
            <w:vAlign w:val="center"/>
          </w:tcPr>
          <w:p w14:paraId="4A93C107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2</w:t>
            </w:r>
          </w:p>
        </w:tc>
        <w:tc>
          <w:tcPr>
            <w:tcW w:w="897" w:type="pct"/>
            <w:vAlign w:val="center"/>
          </w:tcPr>
          <w:p w14:paraId="216106E8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1520-SW-KVM2</w:t>
            </w:r>
          </w:p>
        </w:tc>
        <w:tc>
          <w:tcPr>
            <w:tcW w:w="762" w:type="pct"/>
            <w:vMerge/>
            <w:vAlign w:val="center"/>
          </w:tcPr>
          <w:p w14:paraId="2252B232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</w:tr>
      <w:tr w:rsidR="00A30809" w:rsidRPr="00B031A7" w14:paraId="1C226FF8" w14:textId="77777777" w:rsidTr="005B5E43">
        <w:trPr>
          <w:cantSplit/>
        </w:trPr>
        <w:tc>
          <w:tcPr>
            <w:tcW w:w="895" w:type="pct"/>
            <w:vMerge w:val="restart"/>
            <w:vAlign w:val="center"/>
          </w:tcPr>
          <w:p w14:paraId="447F960B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  <w:proofErr w:type="spellStart"/>
            <w:r w:rsidRPr="0050271C">
              <w:rPr>
                <w:rFonts w:ascii="Times New Roman" w:hAnsi="Times New Roman"/>
              </w:rPr>
              <w:t>Сервер</w:t>
            </w:r>
            <w:proofErr w:type="spellEnd"/>
            <w:r w:rsidRPr="0050271C">
              <w:rPr>
                <w:rFonts w:ascii="Times New Roman" w:hAnsi="Times New Roman"/>
              </w:rPr>
              <w:t xml:space="preserve"> СУУТП</w:t>
            </w:r>
          </w:p>
        </w:tc>
        <w:tc>
          <w:tcPr>
            <w:tcW w:w="1119" w:type="pct"/>
            <w:vMerge w:val="restart"/>
            <w:vAlign w:val="center"/>
          </w:tcPr>
          <w:p w14:paraId="6DAC0A0C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 xml:space="preserve">KVM </w:t>
            </w:r>
            <w:proofErr w:type="spellStart"/>
            <w:r w:rsidRPr="0050271C">
              <w:rPr>
                <w:rFonts w:ascii="Times New Roman" w:hAnsi="Times New Roman"/>
              </w:rPr>
              <w:t>передатчик</w:t>
            </w:r>
            <w:proofErr w:type="spellEnd"/>
          </w:p>
        </w:tc>
        <w:tc>
          <w:tcPr>
            <w:tcW w:w="818" w:type="pct"/>
            <w:vMerge w:val="restart"/>
            <w:vAlign w:val="center"/>
          </w:tcPr>
          <w:p w14:paraId="7C0A5755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192.168.8.11</w:t>
            </w:r>
          </w:p>
        </w:tc>
        <w:tc>
          <w:tcPr>
            <w:tcW w:w="509" w:type="pct"/>
            <w:vAlign w:val="center"/>
          </w:tcPr>
          <w:p w14:paraId="33C54427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3</w:t>
            </w:r>
          </w:p>
        </w:tc>
        <w:tc>
          <w:tcPr>
            <w:tcW w:w="897" w:type="pct"/>
            <w:vAlign w:val="center"/>
          </w:tcPr>
          <w:p w14:paraId="31D451C7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1520-SW-KVM1</w:t>
            </w:r>
          </w:p>
        </w:tc>
        <w:tc>
          <w:tcPr>
            <w:tcW w:w="762" w:type="pct"/>
            <w:vMerge/>
            <w:vAlign w:val="center"/>
          </w:tcPr>
          <w:p w14:paraId="39520F51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</w:tr>
      <w:tr w:rsidR="00A30809" w:rsidRPr="00B031A7" w14:paraId="29CA82AA" w14:textId="77777777" w:rsidTr="005B5E43">
        <w:trPr>
          <w:cantSplit/>
        </w:trPr>
        <w:tc>
          <w:tcPr>
            <w:tcW w:w="895" w:type="pct"/>
            <w:vMerge/>
            <w:vAlign w:val="center"/>
          </w:tcPr>
          <w:p w14:paraId="702E32E4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</w:p>
        </w:tc>
        <w:tc>
          <w:tcPr>
            <w:tcW w:w="1119" w:type="pct"/>
            <w:vMerge/>
            <w:vAlign w:val="center"/>
          </w:tcPr>
          <w:p w14:paraId="37633EB4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818" w:type="pct"/>
            <w:vMerge/>
            <w:vAlign w:val="center"/>
          </w:tcPr>
          <w:p w14:paraId="75694C30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509" w:type="pct"/>
            <w:vAlign w:val="center"/>
          </w:tcPr>
          <w:p w14:paraId="639CD49B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3</w:t>
            </w:r>
          </w:p>
        </w:tc>
        <w:tc>
          <w:tcPr>
            <w:tcW w:w="897" w:type="pct"/>
            <w:vAlign w:val="center"/>
          </w:tcPr>
          <w:p w14:paraId="1295323A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1520-SW-KVM2</w:t>
            </w:r>
          </w:p>
        </w:tc>
        <w:tc>
          <w:tcPr>
            <w:tcW w:w="762" w:type="pct"/>
            <w:vMerge/>
            <w:vAlign w:val="center"/>
          </w:tcPr>
          <w:p w14:paraId="00B48E7A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</w:tr>
      <w:tr w:rsidR="00A30809" w:rsidRPr="00B031A7" w14:paraId="1567CEE8" w14:textId="77777777" w:rsidTr="005B5E43">
        <w:trPr>
          <w:cantSplit/>
        </w:trPr>
        <w:tc>
          <w:tcPr>
            <w:tcW w:w="895" w:type="pct"/>
            <w:vMerge w:val="restart"/>
            <w:vAlign w:val="center"/>
          </w:tcPr>
          <w:p w14:paraId="59036AE8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  <w:proofErr w:type="spellStart"/>
            <w:r w:rsidRPr="0050271C">
              <w:rPr>
                <w:rFonts w:ascii="Times New Roman" w:hAnsi="Times New Roman"/>
              </w:rPr>
              <w:t>Сервер</w:t>
            </w:r>
            <w:proofErr w:type="spellEnd"/>
            <w:r w:rsidRPr="0050271C">
              <w:rPr>
                <w:rFonts w:ascii="Times New Roman" w:hAnsi="Times New Roman"/>
              </w:rPr>
              <w:t xml:space="preserve"> МПА</w:t>
            </w:r>
          </w:p>
        </w:tc>
        <w:tc>
          <w:tcPr>
            <w:tcW w:w="1119" w:type="pct"/>
            <w:vMerge w:val="restart"/>
            <w:vAlign w:val="center"/>
          </w:tcPr>
          <w:p w14:paraId="73291FA1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 xml:space="preserve">KVM </w:t>
            </w:r>
            <w:proofErr w:type="spellStart"/>
            <w:r w:rsidRPr="0050271C">
              <w:rPr>
                <w:rFonts w:ascii="Times New Roman" w:hAnsi="Times New Roman"/>
              </w:rPr>
              <w:t>передатчик</w:t>
            </w:r>
            <w:proofErr w:type="spellEnd"/>
          </w:p>
        </w:tc>
        <w:tc>
          <w:tcPr>
            <w:tcW w:w="818" w:type="pct"/>
            <w:vMerge w:val="restart"/>
            <w:vAlign w:val="center"/>
          </w:tcPr>
          <w:p w14:paraId="0BAF67D1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192.168.8.12</w:t>
            </w:r>
          </w:p>
        </w:tc>
        <w:tc>
          <w:tcPr>
            <w:tcW w:w="509" w:type="pct"/>
            <w:vAlign w:val="center"/>
          </w:tcPr>
          <w:p w14:paraId="632E6802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4</w:t>
            </w:r>
          </w:p>
        </w:tc>
        <w:tc>
          <w:tcPr>
            <w:tcW w:w="897" w:type="pct"/>
            <w:vAlign w:val="center"/>
          </w:tcPr>
          <w:p w14:paraId="0658FF94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1520-SW-KVM1</w:t>
            </w:r>
          </w:p>
        </w:tc>
        <w:tc>
          <w:tcPr>
            <w:tcW w:w="762" w:type="pct"/>
            <w:vMerge/>
            <w:vAlign w:val="center"/>
          </w:tcPr>
          <w:p w14:paraId="1F5184FE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</w:tr>
      <w:tr w:rsidR="00A30809" w:rsidRPr="00B031A7" w14:paraId="57123965" w14:textId="77777777" w:rsidTr="005B5E43">
        <w:trPr>
          <w:cantSplit/>
        </w:trPr>
        <w:tc>
          <w:tcPr>
            <w:tcW w:w="895" w:type="pct"/>
            <w:vMerge/>
            <w:vAlign w:val="center"/>
          </w:tcPr>
          <w:p w14:paraId="4A794A76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</w:p>
        </w:tc>
        <w:tc>
          <w:tcPr>
            <w:tcW w:w="1119" w:type="pct"/>
            <w:vMerge/>
            <w:vAlign w:val="center"/>
          </w:tcPr>
          <w:p w14:paraId="2A2A62D7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818" w:type="pct"/>
            <w:vMerge/>
            <w:vAlign w:val="center"/>
          </w:tcPr>
          <w:p w14:paraId="371EA101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509" w:type="pct"/>
            <w:vAlign w:val="center"/>
          </w:tcPr>
          <w:p w14:paraId="2D138778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4</w:t>
            </w:r>
          </w:p>
        </w:tc>
        <w:tc>
          <w:tcPr>
            <w:tcW w:w="897" w:type="pct"/>
            <w:vAlign w:val="center"/>
          </w:tcPr>
          <w:p w14:paraId="6140D3D8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1520-SW-KVM2</w:t>
            </w:r>
          </w:p>
        </w:tc>
        <w:tc>
          <w:tcPr>
            <w:tcW w:w="762" w:type="pct"/>
            <w:vMerge/>
            <w:vAlign w:val="center"/>
          </w:tcPr>
          <w:p w14:paraId="0F0BE9BA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</w:tr>
      <w:tr w:rsidR="00A30809" w:rsidRPr="00B031A7" w14:paraId="60C1CA93" w14:textId="77777777" w:rsidTr="005B5E43">
        <w:trPr>
          <w:cantSplit/>
        </w:trPr>
        <w:tc>
          <w:tcPr>
            <w:tcW w:w="895" w:type="pct"/>
            <w:vMerge w:val="restart"/>
            <w:vAlign w:val="center"/>
          </w:tcPr>
          <w:p w14:paraId="7130B3B3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KVM-</w:t>
            </w:r>
            <w:proofErr w:type="spellStart"/>
            <w:r w:rsidRPr="0050271C">
              <w:rPr>
                <w:rFonts w:ascii="Times New Roman" w:hAnsi="Times New Roman"/>
              </w:rPr>
              <w:t>консоль</w:t>
            </w:r>
            <w:proofErr w:type="spellEnd"/>
          </w:p>
        </w:tc>
        <w:tc>
          <w:tcPr>
            <w:tcW w:w="1119" w:type="pct"/>
            <w:vMerge w:val="restart"/>
            <w:vAlign w:val="center"/>
          </w:tcPr>
          <w:p w14:paraId="746ADC53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 xml:space="preserve">KVM </w:t>
            </w:r>
            <w:proofErr w:type="spellStart"/>
            <w:r w:rsidRPr="0050271C">
              <w:rPr>
                <w:rFonts w:ascii="Times New Roman" w:hAnsi="Times New Roman"/>
              </w:rPr>
              <w:t>приемник</w:t>
            </w:r>
            <w:proofErr w:type="spellEnd"/>
          </w:p>
        </w:tc>
        <w:tc>
          <w:tcPr>
            <w:tcW w:w="818" w:type="pct"/>
            <w:vMerge w:val="restart"/>
            <w:vAlign w:val="center"/>
          </w:tcPr>
          <w:p w14:paraId="4293578F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192.168.8.41</w:t>
            </w:r>
          </w:p>
        </w:tc>
        <w:tc>
          <w:tcPr>
            <w:tcW w:w="509" w:type="pct"/>
            <w:vAlign w:val="center"/>
          </w:tcPr>
          <w:p w14:paraId="2992E915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5</w:t>
            </w:r>
          </w:p>
        </w:tc>
        <w:tc>
          <w:tcPr>
            <w:tcW w:w="897" w:type="pct"/>
            <w:vAlign w:val="center"/>
          </w:tcPr>
          <w:p w14:paraId="0404A632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1520-SW-KVM1</w:t>
            </w:r>
          </w:p>
        </w:tc>
        <w:tc>
          <w:tcPr>
            <w:tcW w:w="762" w:type="pct"/>
            <w:vMerge/>
            <w:vAlign w:val="center"/>
          </w:tcPr>
          <w:p w14:paraId="41687E4B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</w:tr>
      <w:tr w:rsidR="00A30809" w:rsidRPr="00B031A7" w14:paraId="41F42213" w14:textId="77777777" w:rsidTr="005B5E43">
        <w:trPr>
          <w:cantSplit/>
        </w:trPr>
        <w:tc>
          <w:tcPr>
            <w:tcW w:w="895" w:type="pct"/>
            <w:vMerge/>
            <w:vAlign w:val="center"/>
          </w:tcPr>
          <w:p w14:paraId="0585669D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</w:p>
        </w:tc>
        <w:tc>
          <w:tcPr>
            <w:tcW w:w="1119" w:type="pct"/>
            <w:vMerge/>
            <w:vAlign w:val="center"/>
          </w:tcPr>
          <w:p w14:paraId="69BE3627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818" w:type="pct"/>
            <w:vMerge/>
            <w:vAlign w:val="center"/>
          </w:tcPr>
          <w:p w14:paraId="41305AF2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509" w:type="pct"/>
            <w:vAlign w:val="center"/>
          </w:tcPr>
          <w:p w14:paraId="771DDB84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5</w:t>
            </w:r>
          </w:p>
        </w:tc>
        <w:tc>
          <w:tcPr>
            <w:tcW w:w="897" w:type="pct"/>
            <w:vAlign w:val="center"/>
          </w:tcPr>
          <w:p w14:paraId="4F7B3C7B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1520-SW-KVM2</w:t>
            </w:r>
          </w:p>
        </w:tc>
        <w:tc>
          <w:tcPr>
            <w:tcW w:w="762" w:type="pct"/>
            <w:vMerge/>
            <w:vAlign w:val="center"/>
          </w:tcPr>
          <w:p w14:paraId="45CC1951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</w:tr>
      <w:tr w:rsidR="00A30809" w:rsidRPr="00B031A7" w14:paraId="78870FA0" w14:textId="77777777" w:rsidTr="005B5E43">
        <w:trPr>
          <w:cantSplit/>
        </w:trPr>
        <w:tc>
          <w:tcPr>
            <w:tcW w:w="895" w:type="pct"/>
            <w:vAlign w:val="center"/>
          </w:tcPr>
          <w:p w14:paraId="4DCC1116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  <w:proofErr w:type="spellStart"/>
            <w:r w:rsidRPr="0050271C">
              <w:rPr>
                <w:rFonts w:ascii="Times New Roman" w:hAnsi="Times New Roman"/>
              </w:rPr>
              <w:t>Сервер</w:t>
            </w:r>
            <w:proofErr w:type="spellEnd"/>
            <w:r w:rsidRPr="0050271C">
              <w:rPr>
                <w:rFonts w:ascii="Times New Roman" w:hAnsi="Times New Roman"/>
              </w:rPr>
              <w:t xml:space="preserve"> OPC</w:t>
            </w:r>
          </w:p>
        </w:tc>
        <w:tc>
          <w:tcPr>
            <w:tcW w:w="1119" w:type="pct"/>
            <w:vAlign w:val="center"/>
          </w:tcPr>
          <w:p w14:paraId="28B85F32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proofErr w:type="spellStart"/>
            <w:r w:rsidRPr="0050271C">
              <w:rPr>
                <w:rFonts w:ascii="Times New Roman" w:hAnsi="Times New Roman"/>
              </w:rPr>
              <w:t>Сервер</w:t>
            </w:r>
            <w:proofErr w:type="spellEnd"/>
            <w:r w:rsidRPr="0050271C">
              <w:rPr>
                <w:rFonts w:ascii="Times New Roman" w:hAnsi="Times New Roman"/>
              </w:rPr>
              <w:br/>
              <w:t xml:space="preserve">(KVM </w:t>
            </w:r>
            <w:proofErr w:type="spellStart"/>
            <w:r w:rsidRPr="0050271C">
              <w:rPr>
                <w:rFonts w:ascii="Times New Roman" w:hAnsi="Times New Roman"/>
              </w:rPr>
              <w:t>администратор</w:t>
            </w:r>
            <w:proofErr w:type="spellEnd"/>
            <w:r w:rsidRPr="0050271C">
              <w:rPr>
                <w:rFonts w:ascii="Times New Roman" w:hAnsi="Times New Roman"/>
              </w:rPr>
              <w:t>)</w:t>
            </w:r>
          </w:p>
        </w:tc>
        <w:tc>
          <w:tcPr>
            <w:tcW w:w="818" w:type="pct"/>
            <w:vAlign w:val="center"/>
          </w:tcPr>
          <w:p w14:paraId="4428D1B6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192.168.8.4</w:t>
            </w:r>
          </w:p>
        </w:tc>
        <w:tc>
          <w:tcPr>
            <w:tcW w:w="509" w:type="pct"/>
            <w:vAlign w:val="center"/>
          </w:tcPr>
          <w:p w14:paraId="6D021712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6</w:t>
            </w:r>
          </w:p>
        </w:tc>
        <w:tc>
          <w:tcPr>
            <w:tcW w:w="897" w:type="pct"/>
            <w:vAlign w:val="center"/>
          </w:tcPr>
          <w:p w14:paraId="043BF339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1520-SW-KVM1</w:t>
            </w:r>
          </w:p>
        </w:tc>
        <w:tc>
          <w:tcPr>
            <w:tcW w:w="762" w:type="pct"/>
            <w:vMerge/>
            <w:vAlign w:val="center"/>
          </w:tcPr>
          <w:p w14:paraId="0AEE718E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</w:tr>
    </w:tbl>
    <w:p w14:paraId="230AD8C8" w14:textId="77777777" w:rsidR="00B031A7" w:rsidRDefault="00B031A7" w:rsidP="00E232D9">
      <w:pPr>
        <w:pStyle w:val="af4"/>
      </w:pPr>
      <w:bookmarkStart w:id="2389" w:name="_Toc126311795"/>
    </w:p>
    <w:p w14:paraId="706F726B" w14:textId="7FB6CE07" w:rsidR="00A30809" w:rsidRPr="00D43404" w:rsidRDefault="00A30809" w:rsidP="00E232D9">
      <w:pPr>
        <w:pStyle w:val="af4"/>
      </w:pPr>
      <w:r w:rsidRPr="00D43404">
        <w:t>Организация связи СУУТП и РСУ</w:t>
      </w:r>
      <w:bookmarkEnd w:id="2389"/>
    </w:p>
    <w:p w14:paraId="7E857877" w14:textId="77777777" w:rsidR="00A30809" w:rsidRDefault="00A30809" w:rsidP="00E232D9">
      <w:pPr>
        <w:pStyle w:val="af4"/>
      </w:pPr>
      <w:r>
        <w:t>Необходимо выполнить работы по реализации программных модулей (далее «Модули») интеграции на стороне РСУ CENTUM VP. Модули должен обеспечивать взаимодействие приложений контроллеров и виртуальных анализаторов СУУТП и процедур МПА с РСУ.</w:t>
      </w:r>
    </w:p>
    <w:p w14:paraId="616B6856" w14:textId="77777777" w:rsidR="00A30809" w:rsidRDefault="00A30809" w:rsidP="00E232D9">
      <w:pPr>
        <w:pStyle w:val="af4"/>
      </w:pPr>
      <w:r>
        <w:t xml:space="preserve">В функции модулей входит: </w:t>
      </w:r>
    </w:p>
    <w:p w14:paraId="708E95DD" w14:textId="77777777" w:rsidR="00A30809" w:rsidRDefault="00A30809" w:rsidP="00B23309">
      <w:pPr>
        <w:pStyle w:val="af4"/>
        <w:numPr>
          <w:ilvl w:val="0"/>
          <w:numId w:val="39"/>
        </w:numPr>
      </w:pPr>
      <w:r>
        <w:t xml:space="preserve">корректный обмен информации между ОРС-сервером РСУ CENTUM VP и серверами СУУТП, МПА (сеть VLAN); </w:t>
      </w:r>
    </w:p>
    <w:p w14:paraId="29182B55" w14:textId="4740A4D6" w:rsidR="00A30809" w:rsidRDefault="00A30809" w:rsidP="00B23309">
      <w:pPr>
        <w:pStyle w:val="af4"/>
        <w:numPr>
          <w:ilvl w:val="0"/>
          <w:numId w:val="39"/>
        </w:numPr>
      </w:pPr>
      <w:r>
        <w:t xml:space="preserve">отслеживание связи между серверами, визуализация работы приложений СУУТП на рабочих местах оперативного персонала; </w:t>
      </w:r>
    </w:p>
    <w:p w14:paraId="1F433306" w14:textId="160086ED" w:rsidR="00A30809" w:rsidRDefault="00A30809" w:rsidP="00B23309">
      <w:pPr>
        <w:pStyle w:val="af4"/>
        <w:numPr>
          <w:ilvl w:val="0"/>
          <w:numId w:val="39"/>
        </w:numPr>
      </w:pPr>
      <w:r>
        <w:t>обеспечение безопасного совместного функционирования ПО РСУ с СУУТП.</w:t>
      </w:r>
    </w:p>
    <w:p w14:paraId="70092A2B" w14:textId="1B5A5A99" w:rsidR="00A30809" w:rsidRPr="0050271C" w:rsidRDefault="00A30809" w:rsidP="00A30809">
      <w:pPr>
        <w:keepNext/>
        <w:rPr>
          <w:rFonts w:ascii="Times New Roman" w:hAnsi="Times New Roman"/>
        </w:rPr>
      </w:pPr>
      <w:r w:rsidRPr="0050271C">
        <w:rPr>
          <w:rFonts w:ascii="Times New Roman" w:hAnsi="Times New Roman"/>
        </w:rPr>
        <w:lastRenderedPageBreak/>
        <w:t xml:space="preserve">На Рисунке </w:t>
      </w:r>
      <w:r w:rsidRPr="0050271C">
        <w:rPr>
          <w:rFonts w:ascii="Times New Roman" w:hAnsi="Times New Roman"/>
        </w:rPr>
        <w:fldChar w:fldCharType="begin"/>
      </w:r>
      <w:r w:rsidRPr="0050271C">
        <w:rPr>
          <w:rFonts w:ascii="Times New Roman" w:hAnsi="Times New Roman"/>
        </w:rPr>
        <w:instrText xml:space="preserve"> REF _Ref122332897 \h  \* MERGEFORMAT </w:instrText>
      </w:r>
      <w:r w:rsidRPr="0050271C">
        <w:rPr>
          <w:rFonts w:ascii="Times New Roman" w:hAnsi="Times New Roman"/>
        </w:rPr>
      </w:r>
      <w:r w:rsidRPr="0050271C">
        <w:rPr>
          <w:rFonts w:ascii="Times New Roman" w:hAnsi="Times New Roman"/>
        </w:rPr>
        <w:fldChar w:fldCharType="separate"/>
      </w:r>
      <w:r w:rsidR="00FA1295" w:rsidRPr="0050271C">
        <w:rPr>
          <w:rFonts w:ascii="Times New Roman" w:hAnsi="Times New Roman"/>
          <w:vanish/>
        </w:rPr>
        <w:t xml:space="preserve">Рисунок </w:t>
      </w:r>
      <w:r w:rsidR="00FA1295" w:rsidRPr="0050271C">
        <w:rPr>
          <w:rFonts w:ascii="Times New Roman" w:hAnsi="Times New Roman"/>
          <w:noProof/>
        </w:rPr>
        <w:t>5</w:t>
      </w:r>
      <w:r w:rsidR="00FA1295" w:rsidRPr="0050271C">
        <w:rPr>
          <w:rFonts w:ascii="Times New Roman" w:hAnsi="Times New Roman"/>
        </w:rPr>
        <w:t>.</w:t>
      </w:r>
      <w:r w:rsidR="00FA1295" w:rsidRPr="0050271C">
        <w:rPr>
          <w:rFonts w:ascii="Times New Roman" w:hAnsi="Times New Roman"/>
          <w:noProof/>
        </w:rPr>
        <w:t>10</w:t>
      </w:r>
      <w:r w:rsidRPr="0050271C">
        <w:rPr>
          <w:rFonts w:ascii="Times New Roman" w:hAnsi="Times New Roman"/>
        </w:rPr>
        <w:fldChar w:fldCharType="end"/>
      </w:r>
      <w:r w:rsidRPr="0050271C">
        <w:rPr>
          <w:rFonts w:ascii="Times New Roman" w:hAnsi="Times New Roman"/>
        </w:rPr>
        <w:t xml:space="preserve"> приведена схема сетевой структуры обмена данных между СУУТП и РСУ.</w:t>
      </w:r>
    </w:p>
    <w:p w14:paraId="2AA3AE48" w14:textId="3F844F37" w:rsidR="00A30809" w:rsidRDefault="00A30809" w:rsidP="00A30809">
      <w:pPr>
        <w:pStyle w:val="afffff8"/>
      </w:pPr>
      <w:r>
        <w:rPr>
          <w:noProof/>
          <w:lang w:val="ru-RU" w:eastAsia="ru-RU"/>
        </w:rPr>
        <w:drawing>
          <wp:inline distT="0" distB="0" distL="0" distR="0" wp14:anchorId="3CBD7EC3" wp14:editId="0B3D08B9">
            <wp:extent cx="6299835" cy="4514215"/>
            <wp:effectExtent l="0" t="0" r="571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451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1C0F8" w14:textId="3D8E3779" w:rsidR="00A30809" w:rsidRPr="004B583C" w:rsidRDefault="00A30809" w:rsidP="00E232D9">
      <w:pPr>
        <w:pStyle w:val="af4"/>
      </w:pPr>
      <w:bookmarkStart w:id="2390" w:name="_Ref122332897"/>
      <w:r>
        <w:t xml:space="preserve">Рисунок </w:t>
      </w:r>
      <w:fldSimple w:instr=" STYLEREF 1 \s ">
        <w:r w:rsidR="00FA1295">
          <w:rPr>
            <w:noProof/>
          </w:rPr>
          <w:t>5</w:t>
        </w:r>
      </w:fldSimple>
      <w:r>
        <w:t>.</w:t>
      </w:r>
      <w:fldSimple w:instr=" SEQ Рисунок \* ARABIC \s 1 ">
        <w:r w:rsidR="00FA1295">
          <w:rPr>
            <w:noProof/>
          </w:rPr>
          <w:t>10</w:t>
        </w:r>
      </w:fldSimple>
      <w:bookmarkEnd w:id="2390"/>
      <w:r w:rsidRPr="002E4AD2">
        <w:t xml:space="preserve"> </w:t>
      </w:r>
      <w:r w:rsidRPr="009F49D0">
        <w:t xml:space="preserve">Предварительная </w:t>
      </w:r>
      <w:r>
        <w:t>схема сетевой структуры корп. 1520</w:t>
      </w:r>
    </w:p>
    <w:p w14:paraId="43E39FC3" w14:textId="77777777" w:rsidR="00B031A7" w:rsidRDefault="00B031A7" w:rsidP="00E232D9">
      <w:pPr>
        <w:pStyle w:val="af4"/>
      </w:pPr>
    </w:p>
    <w:p w14:paraId="1534C882" w14:textId="4B59822C" w:rsidR="00A30809" w:rsidRDefault="00A30809" w:rsidP="00E232D9">
      <w:pPr>
        <w:pStyle w:val="af4"/>
      </w:pPr>
      <w:r>
        <w:t>Обмен данными между СУУТП с РСУ должен осуществляться по протоколу OPC. Сетевые настройки и права доступа на ОРС-сервере РСУ должны допускать двусторонний обмен данными (чтение/запись) по OPC-каналам.</w:t>
      </w:r>
    </w:p>
    <w:p w14:paraId="24FCD19C" w14:textId="77777777" w:rsidR="00A30809" w:rsidRDefault="00A30809" w:rsidP="00E232D9">
      <w:pPr>
        <w:pStyle w:val="af4"/>
      </w:pPr>
      <w:r>
        <w:t>Для ПИД-регуляторов РСУ должно быть обеспечено безударное переключение режимов, и, в частности, AUT (MAN) &lt;-&gt; RCAS (ROUT) приложениями СУУТП.</w:t>
      </w:r>
    </w:p>
    <w:p w14:paraId="120211DC" w14:textId="60FCE3A3" w:rsidR="00A30809" w:rsidRDefault="00A30809" w:rsidP="00E232D9">
      <w:pPr>
        <w:pStyle w:val="af4"/>
      </w:pPr>
      <w:r>
        <w:t>Для контроля и индикации связи между компонентами СУУТП и РСУ на стороне РСУ должен быть реализован алгоритма сторожевого таймера.</w:t>
      </w:r>
    </w:p>
    <w:p w14:paraId="60B5CF23" w14:textId="77777777" w:rsidR="00B031A7" w:rsidRDefault="00B031A7" w:rsidP="00E232D9">
      <w:pPr>
        <w:pStyle w:val="af4"/>
      </w:pPr>
    </w:p>
    <w:p w14:paraId="7473E3A2" w14:textId="77777777" w:rsidR="00A30809" w:rsidRPr="007C47EB" w:rsidRDefault="00A30809" w:rsidP="00A30809">
      <w:pPr>
        <w:pStyle w:val="21"/>
        <w:ind w:left="426"/>
      </w:pPr>
      <w:bookmarkStart w:id="2391" w:name="_Toc120169154"/>
      <w:bookmarkStart w:id="2392" w:name="_Toc126311796"/>
      <w:bookmarkEnd w:id="2380"/>
      <w:r w:rsidRPr="007C47EB">
        <w:t>Предварительные технические решения по средствам мониторинга работы СУУТП</w:t>
      </w:r>
      <w:bookmarkEnd w:id="2391"/>
      <w:bookmarkEnd w:id="2392"/>
    </w:p>
    <w:p w14:paraId="1CF0BF55" w14:textId="77777777" w:rsidR="00A30809" w:rsidRPr="007C47EB" w:rsidRDefault="00A30809" w:rsidP="00E232D9">
      <w:pPr>
        <w:pStyle w:val="af4"/>
      </w:pPr>
      <w:r w:rsidRPr="007C47EB">
        <w:t xml:space="preserve">Решения по мониторингу СУУТП </w:t>
      </w:r>
      <w:r>
        <w:t>должны быть</w:t>
      </w:r>
      <w:r w:rsidRPr="007C47EB">
        <w:t xml:space="preserve"> разраб</w:t>
      </w:r>
      <w:r>
        <w:t>отаны</w:t>
      </w:r>
      <w:r w:rsidRPr="007C47EB">
        <w:t xml:space="preserve"> в соответствии с методикой оценки эффективности СУУТП, на этапе разработки </w:t>
      </w:r>
      <w:r>
        <w:t>модуля мониторинга (ММ)</w:t>
      </w:r>
      <w:r w:rsidRPr="007C47EB">
        <w:t xml:space="preserve"> СУУТП, согласно КСГ.</w:t>
      </w:r>
    </w:p>
    <w:p w14:paraId="5AE8CE8F" w14:textId="77777777" w:rsidR="00A30809" w:rsidRPr="007C47EB" w:rsidRDefault="00A30809" w:rsidP="00E232D9">
      <w:pPr>
        <w:pStyle w:val="af4"/>
      </w:pPr>
      <w:r w:rsidRPr="007C47EB">
        <w:lastRenderedPageBreak/>
        <w:t>Расчёты метрик эффективности работы СУУТП будут выполняться на основе алгоритмов, предоставленных Заказчиком</w:t>
      </w:r>
      <w:r>
        <w:t xml:space="preserve"> в отдельном документе в виде технического задания</w:t>
      </w:r>
      <w:r w:rsidRPr="007C47EB">
        <w:t>. Для расчета эффективности работы СУУТП при мониторинге работы системы необходимо постоянно отслеживать и учитывать следующие показатели:</w:t>
      </w:r>
    </w:p>
    <w:p w14:paraId="30492402" w14:textId="77777777" w:rsidR="00A30809" w:rsidRPr="00A6306E" w:rsidRDefault="00A30809" w:rsidP="00B23309">
      <w:pPr>
        <w:pStyle w:val="af4"/>
        <w:numPr>
          <w:ilvl w:val="0"/>
          <w:numId w:val="39"/>
        </w:numPr>
      </w:pPr>
      <w:r w:rsidRPr="00A6306E">
        <w:t>Промежуток времени работы контроллеров СУУТП с включенными экономическими функциями за выбранный (рассматриваемый) промежуток времени;</w:t>
      </w:r>
    </w:p>
    <w:p w14:paraId="00F73553" w14:textId="77777777" w:rsidR="00A30809" w:rsidRDefault="00A30809" w:rsidP="00B23309">
      <w:pPr>
        <w:pStyle w:val="af4"/>
        <w:numPr>
          <w:ilvl w:val="0"/>
          <w:numId w:val="39"/>
        </w:numPr>
      </w:pPr>
      <w:r w:rsidRPr="00A6306E">
        <w:t>Полнота включения переменных в контроллерах СУУТП, подразумевающая время работы манипулируемых, контролируемых переменных, а также измеряемых возмущений в режиме управления и оптимизации СУУТП в процентном соотношении ко всему рассматриваемому промежутку времени;</w:t>
      </w:r>
    </w:p>
    <w:p w14:paraId="26C56767" w14:textId="77777777" w:rsidR="00A30809" w:rsidRDefault="00A30809" w:rsidP="00B23309">
      <w:pPr>
        <w:pStyle w:val="af4"/>
        <w:numPr>
          <w:ilvl w:val="0"/>
          <w:numId w:val="39"/>
        </w:numPr>
      </w:pPr>
      <w:r>
        <w:t>Показатель, оценивающий диапазон работы манипулируемых переменных контроллеров СУУТП относительно их границ;</w:t>
      </w:r>
    </w:p>
    <w:p w14:paraId="7E1CA15F" w14:textId="77777777" w:rsidR="00A30809" w:rsidRPr="00ED1553" w:rsidRDefault="00A30809" w:rsidP="00B23309">
      <w:pPr>
        <w:pStyle w:val="af4"/>
        <w:numPr>
          <w:ilvl w:val="0"/>
          <w:numId w:val="39"/>
        </w:numPr>
      </w:pPr>
      <w:r w:rsidRPr="00ED1553">
        <w:t>Показатели, оценивающие показатель применимости (возможности включения контроллеров СУУТП при штатном режиме работы);</w:t>
      </w:r>
    </w:p>
    <w:p w14:paraId="2B67C5BE" w14:textId="77777777" w:rsidR="00A30809" w:rsidRPr="00ED1553" w:rsidRDefault="00A30809" w:rsidP="00B23309">
      <w:pPr>
        <w:pStyle w:val="af4"/>
        <w:numPr>
          <w:ilvl w:val="0"/>
          <w:numId w:val="39"/>
        </w:numPr>
      </w:pPr>
      <w:r w:rsidRPr="00ED1553">
        <w:t>Иные данные при необходимости.</w:t>
      </w:r>
    </w:p>
    <w:p w14:paraId="4719CE6F" w14:textId="77777777" w:rsidR="00A30809" w:rsidRPr="00926BE9" w:rsidRDefault="00A30809" w:rsidP="00E232D9">
      <w:pPr>
        <w:pStyle w:val="af4"/>
      </w:pPr>
      <w:r w:rsidRPr="00926BE9">
        <w:t>Важным условием для расчета эффективности является соответствие статусов всех тегов, участвующих в расчетах, состоянию нормы.</w:t>
      </w:r>
    </w:p>
    <w:p w14:paraId="44114BF2" w14:textId="43691099" w:rsidR="00A30809" w:rsidRPr="001E6B9A" w:rsidRDefault="00A30809" w:rsidP="00E232D9">
      <w:pPr>
        <w:pStyle w:val="af4"/>
      </w:pPr>
      <w:r w:rsidRPr="00926BE9">
        <w:t xml:space="preserve">На </w:t>
      </w:r>
      <w:r>
        <w:fldChar w:fldCharType="begin"/>
      </w:r>
      <w:r>
        <w:instrText xml:space="preserve"> REF _Ref122335323 \h  \* MERGEFORMAT </w:instrText>
      </w:r>
      <w:r>
        <w:fldChar w:fldCharType="separate"/>
      </w:r>
      <w:r w:rsidR="00FA1295">
        <w:t>Рисун</w:t>
      </w:r>
      <w:r w:rsidR="00B031A7">
        <w:t>ке</w:t>
      </w:r>
      <w:r w:rsidR="00FA1295">
        <w:t xml:space="preserve"> 5.11</w:t>
      </w:r>
      <w:r>
        <w:fldChar w:fldCharType="end"/>
      </w:r>
      <w:r w:rsidRPr="007D1364">
        <w:t xml:space="preserve"> </w:t>
      </w:r>
      <w:r w:rsidRPr="00926BE9">
        <w:t>показана</w:t>
      </w:r>
      <w:r w:rsidRPr="001E6B9A">
        <w:t xml:space="preserve"> блок-схема алгоритма расчета показателей эффективности работы СУУТП.</w:t>
      </w:r>
    </w:p>
    <w:p w14:paraId="669B51A9" w14:textId="77777777" w:rsidR="00A30809" w:rsidRDefault="00A30809" w:rsidP="00A30809">
      <w:pPr>
        <w:pStyle w:val="afffff8"/>
      </w:pPr>
      <w:r w:rsidRPr="008A27A8">
        <w:rPr>
          <w:noProof/>
          <w:lang w:val="ru-RU" w:eastAsia="ru-RU"/>
        </w:rPr>
        <w:lastRenderedPageBreak/>
        <w:drawing>
          <wp:inline distT="0" distB="0" distL="0" distR="0" wp14:anchorId="6DD59FA4" wp14:editId="375A4553">
            <wp:extent cx="2268000" cy="5367600"/>
            <wp:effectExtent l="0" t="0" r="0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7292" b="44876"/>
                    <a:stretch/>
                  </pic:blipFill>
                  <pic:spPr bwMode="auto">
                    <a:xfrm>
                      <a:off x="0" y="0"/>
                      <a:ext cx="2268000" cy="53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8BCEC" w14:textId="411BA0A3" w:rsidR="00A30809" w:rsidRPr="001E6B9A" w:rsidRDefault="00A30809" w:rsidP="00E232D9">
      <w:pPr>
        <w:pStyle w:val="af4"/>
      </w:pPr>
      <w:bookmarkStart w:id="2393" w:name="_Ref122335323"/>
      <w:r>
        <w:t xml:space="preserve">Рисунок </w:t>
      </w:r>
      <w:fldSimple w:instr=" STYLEREF 1 \s ">
        <w:r w:rsidR="00FA1295">
          <w:rPr>
            <w:noProof/>
          </w:rPr>
          <w:t>5</w:t>
        </w:r>
      </w:fldSimple>
      <w:r>
        <w:t>.</w:t>
      </w:r>
      <w:fldSimple w:instr=" SEQ Рисунок \* ARABIC \s 1 ">
        <w:r w:rsidR="00FA1295">
          <w:rPr>
            <w:noProof/>
          </w:rPr>
          <w:t>11</w:t>
        </w:r>
      </w:fldSimple>
      <w:bookmarkEnd w:id="2393"/>
      <w:r w:rsidRPr="00706194">
        <w:t xml:space="preserve"> </w:t>
      </w:r>
      <w:r w:rsidRPr="00926BE9">
        <w:t>Блок-схема алгоритма расчёт показателей эффективности работы СУУТП</w:t>
      </w:r>
    </w:p>
    <w:p w14:paraId="27CD317A" w14:textId="77777777" w:rsidR="00B031A7" w:rsidRDefault="00B031A7" w:rsidP="00E232D9">
      <w:pPr>
        <w:pStyle w:val="af4"/>
      </w:pPr>
    </w:p>
    <w:p w14:paraId="5194A597" w14:textId="5FB7C353" w:rsidR="00A30809" w:rsidRPr="001E6B9A" w:rsidRDefault="00A30809" w:rsidP="00E232D9">
      <w:pPr>
        <w:pStyle w:val="af4"/>
      </w:pPr>
      <w:r w:rsidRPr="001E6B9A">
        <w:t>Расчет эффективности работы СУУТП (</w:t>
      </w:r>
      <w:r w:rsidRPr="00E232D9">
        <w:t>KPI</w:t>
      </w:r>
      <w:r w:rsidRPr="001E6B9A">
        <w:t>) предполагается реализовать в режиме «</w:t>
      </w:r>
      <w:proofErr w:type="spellStart"/>
      <w:r w:rsidRPr="00E232D9">
        <w:t>on</w:t>
      </w:r>
      <w:r w:rsidRPr="001E6B9A">
        <w:t>-</w:t>
      </w:r>
      <w:r w:rsidRPr="00E232D9">
        <w:t>line</w:t>
      </w:r>
      <w:proofErr w:type="spellEnd"/>
      <w:r w:rsidRPr="001E6B9A">
        <w:t xml:space="preserve">» на сервере СУУТП, в соответствии с согласованной методикой. Рассчитанные метрики будут передаваться на </w:t>
      </w:r>
      <w:r w:rsidRPr="00E232D9">
        <w:t>OPC</w:t>
      </w:r>
      <w:r w:rsidRPr="001E6B9A">
        <w:t xml:space="preserve"> сервер АСУТП. Применимость показателей и способ расчета выполняется по согласованию с Заказчиком.</w:t>
      </w:r>
    </w:p>
    <w:p w14:paraId="4EA1756F" w14:textId="77777777" w:rsidR="00A30809" w:rsidRPr="001E6B9A" w:rsidRDefault="00A30809" w:rsidP="00E232D9">
      <w:pPr>
        <w:pStyle w:val="af4"/>
      </w:pPr>
      <w:r w:rsidRPr="001E6B9A">
        <w:t xml:space="preserve">На сервере СУУТП будет реализована возможность выгрузки отчета по эффективности работы СУУТП в формате </w:t>
      </w:r>
      <w:r w:rsidRPr="00E232D9">
        <w:t>MS</w:t>
      </w:r>
      <w:r w:rsidRPr="001E6B9A">
        <w:t xml:space="preserve"> </w:t>
      </w:r>
      <w:proofErr w:type="spellStart"/>
      <w:r w:rsidRPr="00E232D9">
        <w:t>Excel</w:t>
      </w:r>
      <w:proofErr w:type="spellEnd"/>
      <w:r w:rsidRPr="001E6B9A">
        <w:t>.</w:t>
      </w:r>
    </w:p>
    <w:p w14:paraId="23230C87" w14:textId="77777777" w:rsidR="00A30809" w:rsidRPr="001E6B9A" w:rsidRDefault="00A30809" w:rsidP="00E232D9">
      <w:pPr>
        <w:pStyle w:val="af4"/>
      </w:pPr>
      <w:r w:rsidRPr="001E6B9A">
        <w:t>Вычислительную нагрузку предполагается реализовать на стороне СУУТП.</w:t>
      </w:r>
    </w:p>
    <w:p w14:paraId="150E910B" w14:textId="05C61CD4" w:rsidR="00E67066" w:rsidRPr="00E67066" w:rsidRDefault="00E67066" w:rsidP="00E67066">
      <w:pPr>
        <w:pStyle w:val="af4"/>
      </w:pPr>
    </w:p>
    <w:p w14:paraId="6ADEFD1A" w14:textId="3980B73A" w:rsidR="00F50F67" w:rsidRDefault="00E67066" w:rsidP="00F50F67">
      <w:pPr>
        <w:pStyle w:val="af4"/>
        <w:keepNext/>
        <w:ind w:firstLine="0"/>
      </w:pPr>
      <w:r w:rsidRPr="00E67066">
        <w:t xml:space="preserve"> </w:t>
      </w:r>
    </w:p>
    <w:p w14:paraId="3F9D429F" w14:textId="77777777" w:rsidR="000F3F79" w:rsidRPr="00EF63D9" w:rsidRDefault="000F3F79" w:rsidP="00AE1D79">
      <w:pPr>
        <w:pStyle w:val="1"/>
      </w:pPr>
      <w:bookmarkStart w:id="2394" w:name="_Toc139629567"/>
      <w:r w:rsidRPr="00EF63D9">
        <w:lastRenderedPageBreak/>
        <w:t>Перечень принятых сокращений</w:t>
      </w:r>
      <w:bookmarkEnd w:id="2334"/>
      <w:r>
        <w:t xml:space="preserve"> и определений</w:t>
      </w:r>
      <w:bookmarkEnd w:id="2335"/>
      <w:bookmarkEnd w:id="2394"/>
    </w:p>
    <w:p w14:paraId="0F119A7E" w14:textId="77777777" w:rsidR="000F3F79" w:rsidRPr="00EF63D9" w:rsidRDefault="000F3F79" w:rsidP="00AA7A84">
      <w:pPr>
        <w:pStyle w:val="af4"/>
      </w:pPr>
    </w:p>
    <w:tbl>
      <w:tblPr>
        <w:tblW w:w="0" w:type="dxa"/>
        <w:tblInd w:w="142" w:type="dxa"/>
        <w:tblLayout w:type="fixed"/>
        <w:tblLook w:val="04A0" w:firstRow="1" w:lastRow="0" w:firstColumn="1" w:lastColumn="0" w:noHBand="0" w:noVBand="1"/>
      </w:tblPr>
      <w:tblGrid>
        <w:gridCol w:w="2977"/>
        <w:gridCol w:w="425"/>
        <w:gridCol w:w="6379"/>
      </w:tblGrid>
      <w:tr w:rsidR="0001193E" w:rsidRPr="00E86174" w14:paraId="3079DFDA" w14:textId="77777777" w:rsidTr="005A3B92">
        <w:trPr>
          <w:trHeight w:val="680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31608740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АСУТП</w:t>
            </w:r>
          </w:p>
        </w:tc>
        <w:tc>
          <w:tcPr>
            <w:tcW w:w="425" w:type="dxa"/>
            <w:hideMark/>
          </w:tcPr>
          <w:p w14:paraId="5F3173EC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0738FE21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Автоматизированная система управления технологическим процессом</w:t>
            </w:r>
          </w:p>
        </w:tc>
      </w:tr>
      <w:tr w:rsidR="0001193E" w:rsidRPr="00E86174" w14:paraId="109805A9" w14:textId="77777777" w:rsidTr="005A3B92">
        <w:trPr>
          <w:trHeight w:val="454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4E8D79F2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proofErr w:type="spellStart"/>
            <w:r w:rsidRPr="00E86174">
              <w:rPr>
                <w:rFonts w:ascii="Times New Roman" w:hAnsi="Times New Roman"/>
                <w:szCs w:val="20"/>
              </w:rPr>
              <w:t>КИПиА</w:t>
            </w:r>
            <w:proofErr w:type="spellEnd"/>
          </w:p>
        </w:tc>
        <w:tc>
          <w:tcPr>
            <w:tcW w:w="425" w:type="dxa"/>
            <w:hideMark/>
          </w:tcPr>
          <w:p w14:paraId="248C2B42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30643D7F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Контрольно-измерительные приборы и автоматика</w:t>
            </w:r>
          </w:p>
        </w:tc>
      </w:tr>
      <w:tr w:rsidR="0001193E" w:rsidRPr="00E86174" w14:paraId="4E841F9A" w14:textId="77777777" w:rsidTr="005A3B92">
        <w:trPr>
          <w:trHeight w:val="454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331DD3AD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ПИД</w:t>
            </w:r>
          </w:p>
        </w:tc>
        <w:tc>
          <w:tcPr>
            <w:tcW w:w="425" w:type="dxa"/>
            <w:hideMark/>
          </w:tcPr>
          <w:p w14:paraId="1A4E5EEE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4B9C8416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Пропорционально-Интегрально-Дифференциальный</w:t>
            </w:r>
          </w:p>
        </w:tc>
      </w:tr>
      <w:tr w:rsidR="0001193E" w:rsidRPr="00E86174" w14:paraId="7C12E000" w14:textId="77777777" w:rsidTr="005A3B92">
        <w:trPr>
          <w:trHeight w:val="454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3DBD2818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РСУ</w:t>
            </w:r>
          </w:p>
        </w:tc>
        <w:tc>
          <w:tcPr>
            <w:tcW w:w="425" w:type="dxa"/>
            <w:hideMark/>
          </w:tcPr>
          <w:p w14:paraId="1CB7EFB2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5773445F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eastAsia="Calibri" w:hAnsi="Times New Roman"/>
              </w:rPr>
              <w:t>Распределенная система управления</w:t>
            </w:r>
          </w:p>
        </w:tc>
      </w:tr>
      <w:tr w:rsidR="0001193E" w:rsidRPr="00E86174" w14:paraId="4D322393" w14:textId="77777777" w:rsidTr="005A3B92">
        <w:trPr>
          <w:trHeight w:val="680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7B286AFD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Система</w:t>
            </w:r>
          </w:p>
        </w:tc>
        <w:tc>
          <w:tcPr>
            <w:tcW w:w="425" w:type="dxa"/>
            <w:hideMark/>
          </w:tcPr>
          <w:p w14:paraId="589D6A03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  <w:szCs w:val="20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29F8E9E8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hAnsi="Times New Roman"/>
              </w:rPr>
              <w:t>Система усовершенствованного управления технологическими процессами Объекта (СУУТП)</w:t>
            </w:r>
          </w:p>
        </w:tc>
      </w:tr>
      <w:tr w:rsidR="0001193E" w:rsidRPr="00E86174" w14:paraId="543C65A9" w14:textId="77777777" w:rsidTr="005A3B92">
        <w:trPr>
          <w:trHeight w:val="680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178BA462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СУУТП</w:t>
            </w:r>
          </w:p>
        </w:tc>
        <w:tc>
          <w:tcPr>
            <w:tcW w:w="425" w:type="dxa"/>
            <w:hideMark/>
          </w:tcPr>
          <w:p w14:paraId="632DFF3E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  <w:szCs w:val="20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76A5DDD7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Система усовершенствованного управления технологическим процессом</w:t>
            </w:r>
          </w:p>
        </w:tc>
      </w:tr>
      <w:tr w:rsidR="0001193E" w:rsidRPr="00E86174" w14:paraId="6FE2DA70" w14:textId="77777777" w:rsidTr="005A3B92">
        <w:trPr>
          <w:trHeight w:val="454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2C14D53E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  <w:lang w:val="en-US"/>
              </w:rPr>
              <w:t>CV (</w:t>
            </w:r>
            <w:r w:rsidRPr="00E86174">
              <w:rPr>
                <w:rFonts w:ascii="Times New Roman" w:eastAsia="Calibri" w:hAnsi="Times New Roman"/>
              </w:rPr>
              <w:t>СУУТП</w:t>
            </w:r>
            <w:r w:rsidRPr="00E86174">
              <w:rPr>
                <w:rFonts w:ascii="Times New Roman" w:eastAsia="Calibri" w:hAnsi="Times New Roman"/>
                <w:lang w:val="en-US"/>
              </w:rPr>
              <w:t>)</w:t>
            </w:r>
          </w:p>
        </w:tc>
        <w:tc>
          <w:tcPr>
            <w:tcW w:w="425" w:type="dxa"/>
            <w:hideMark/>
          </w:tcPr>
          <w:p w14:paraId="364584FD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240BB31B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Контролируемый параметр СУУТП (</w:t>
            </w:r>
            <w:r w:rsidRPr="00E86174">
              <w:rPr>
                <w:rFonts w:ascii="Times New Roman" w:eastAsia="Calibri" w:hAnsi="Times New Roman"/>
                <w:lang w:val="en-US"/>
              </w:rPr>
              <w:t>Controlled</w:t>
            </w:r>
            <w:r w:rsidRPr="00E86174">
              <w:rPr>
                <w:rFonts w:ascii="Times New Roman" w:eastAsia="Calibri" w:hAnsi="Times New Roman"/>
              </w:rPr>
              <w:t xml:space="preserve"> </w:t>
            </w:r>
            <w:r w:rsidRPr="00E86174">
              <w:rPr>
                <w:rFonts w:ascii="Times New Roman" w:eastAsia="Calibri" w:hAnsi="Times New Roman"/>
                <w:lang w:val="en-US"/>
              </w:rPr>
              <w:t>variable</w:t>
            </w:r>
            <w:r w:rsidRPr="00E86174">
              <w:rPr>
                <w:rFonts w:ascii="Times New Roman" w:eastAsia="Calibri" w:hAnsi="Times New Roman"/>
              </w:rPr>
              <w:t>)</w:t>
            </w:r>
          </w:p>
        </w:tc>
      </w:tr>
      <w:tr w:rsidR="0001193E" w:rsidRPr="00E86174" w14:paraId="612B2751" w14:textId="77777777" w:rsidTr="005A3B92">
        <w:trPr>
          <w:trHeight w:val="680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6CE2ED66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  <w:lang w:val="en-US"/>
              </w:rPr>
            </w:pPr>
            <w:r w:rsidRPr="00E86174">
              <w:rPr>
                <w:rFonts w:ascii="Times New Roman" w:eastAsia="Calibri" w:hAnsi="Times New Roman"/>
                <w:lang w:val="en-US"/>
              </w:rPr>
              <w:t>MV (СУУТП)</w:t>
            </w:r>
          </w:p>
        </w:tc>
        <w:tc>
          <w:tcPr>
            <w:tcW w:w="425" w:type="dxa"/>
            <w:hideMark/>
          </w:tcPr>
          <w:p w14:paraId="58BA65DA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01E24985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Манипулируемый параметр СУУТП (</w:t>
            </w:r>
            <w:r w:rsidRPr="00E86174">
              <w:rPr>
                <w:rFonts w:ascii="Times New Roman" w:eastAsia="Calibri" w:hAnsi="Times New Roman"/>
                <w:lang w:val="en-US"/>
              </w:rPr>
              <w:t>Manipulated</w:t>
            </w:r>
            <w:r w:rsidRPr="00E86174">
              <w:rPr>
                <w:rFonts w:ascii="Times New Roman" w:eastAsia="Calibri" w:hAnsi="Times New Roman"/>
              </w:rPr>
              <w:t xml:space="preserve"> </w:t>
            </w:r>
            <w:r w:rsidRPr="00E86174">
              <w:rPr>
                <w:rFonts w:ascii="Times New Roman" w:eastAsia="Calibri" w:hAnsi="Times New Roman"/>
                <w:lang w:val="en-US"/>
              </w:rPr>
              <w:t>variable</w:t>
            </w:r>
            <w:r w:rsidRPr="00E86174">
              <w:rPr>
                <w:rFonts w:ascii="Times New Roman" w:eastAsia="Calibri" w:hAnsi="Times New Roman"/>
              </w:rPr>
              <w:t>)</w:t>
            </w:r>
          </w:p>
        </w:tc>
      </w:tr>
      <w:tr w:rsidR="0001193E" w:rsidRPr="00E86174" w14:paraId="04E18773" w14:textId="77777777" w:rsidTr="005A3B92">
        <w:trPr>
          <w:trHeight w:val="454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4F902A84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  <w:lang w:val="en-US"/>
              </w:rPr>
              <w:t>DV (</w:t>
            </w:r>
            <w:r w:rsidRPr="00E86174">
              <w:rPr>
                <w:rFonts w:ascii="Times New Roman" w:eastAsia="Calibri" w:hAnsi="Times New Roman"/>
              </w:rPr>
              <w:t>СУУТП</w:t>
            </w:r>
            <w:r w:rsidRPr="00E86174">
              <w:rPr>
                <w:rFonts w:ascii="Times New Roman" w:eastAsia="Calibri" w:hAnsi="Times New Roman"/>
                <w:lang w:val="en-US"/>
              </w:rPr>
              <w:t>)</w:t>
            </w:r>
          </w:p>
        </w:tc>
        <w:tc>
          <w:tcPr>
            <w:tcW w:w="425" w:type="dxa"/>
            <w:hideMark/>
          </w:tcPr>
          <w:p w14:paraId="68BBDD7F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0A2D3F49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Возмущающий параметр СУУТП (</w:t>
            </w:r>
            <w:r w:rsidRPr="00E86174">
              <w:rPr>
                <w:rFonts w:ascii="Times New Roman" w:eastAsia="Calibri" w:hAnsi="Times New Roman"/>
                <w:lang w:val="en-US"/>
              </w:rPr>
              <w:t>D</w:t>
            </w:r>
            <w:r w:rsidRPr="00E86174">
              <w:rPr>
                <w:rFonts w:ascii="Times New Roman" w:eastAsia="Calibri" w:hAnsi="Times New Roman"/>
              </w:rPr>
              <w:t xml:space="preserve">isturbance </w:t>
            </w:r>
            <w:r w:rsidRPr="00E86174">
              <w:rPr>
                <w:rFonts w:ascii="Times New Roman" w:eastAsia="Calibri" w:hAnsi="Times New Roman"/>
                <w:lang w:val="en-US"/>
              </w:rPr>
              <w:t>variable</w:t>
            </w:r>
            <w:r w:rsidRPr="00E86174">
              <w:rPr>
                <w:rFonts w:ascii="Times New Roman" w:eastAsia="Calibri" w:hAnsi="Times New Roman"/>
              </w:rPr>
              <w:t>)</w:t>
            </w:r>
          </w:p>
        </w:tc>
      </w:tr>
      <w:tr w:rsidR="0001193E" w:rsidRPr="00E86174" w14:paraId="48E92A3F" w14:textId="77777777" w:rsidTr="005A3B92">
        <w:trPr>
          <w:trHeight w:val="680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5B15F588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  <w:lang w:val="en-US"/>
              </w:rPr>
            </w:pPr>
            <w:r w:rsidRPr="00E86174">
              <w:rPr>
                <w:rFonts w:ascii="Times New Roman" w:eastAsia="Calibri" w:hAnsi="Times New Roman"/>
                <w:lang w:val="en-US"/>
              </w:rPr>
              <w:t>MV (</w:t>
            </w:r>
            <w:r w:rsidRPr="00E86174">
              <w:rPr>
                <w:rFonts w:ascii="Times New Roman" w:eastAsia="Calibri" w:hAnsi="Times New Roman"/>
              </w:rPr>
              <w:t>ПИД-регулятор</w:t>
            </w:r>
            <w:r w:rsidRPr="00E86174">
              <w:rPr>
                <w:rFonts w:ascii="Times New Roman" w:eastAsia="Calibri" w:hAnsi="Times New Roman"/>
                <w:lang w:val="en-US"/>
              </w:rPr>
              <w:t>)</w:t>
            </w:r>
          </w:p>
        </w:tc>
        <w:tc>
          <w:tcPr>
            <w:tcW w:w="425" w:type="dxa"/>
            <w:hideMark/>
          </w:tcPr>
          <w:p w14:paraId="7479496E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6C02F7CB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Управляющее выходное воздействие ПИД-регулятора (</w:t>
            </w:r>
            <w:r w:rsidRPr="00E86174">
              <w:rPr>
                <w:rFonts w:ascii="Times New Roman" w:eastAsia="Calibri" w:hAnsi="Times New Roman"/>
                <w:lang w:val="en-US"/>
              </w:rPr>
              <w:t>Manipulated</w:t>
            </w:r>
            <w:r w:rsidRPr="00E86174">
              <w:rPr>
                <w:rFonts w:ascii="Times New Roman" w:eastAsia="Calibri" w:hAnsi="Times New Roman"/>
              </w:rPr>
              <w:t xml:space="preserve"> </w:t>
            </w:r>
            <w:r w:rsidRPr="00E86174">
              <w:rPr>
                <w:rFonts w:ascii="Times New Roman" w:eastAsia="Calibri" w:hAnsi="Times New Roman"/>
                <w:lang w:val="en-US"/>
              </w:rPr>
              <w:t>output</w:t>
            </w:r>
            <w:r w:rsidRPr="00E86174">
              <w:rPr>
                <w:rFonts w:ascii="Times New Roman" w:eastAsia="Calibri" w:hAnsi="Times New Roman"/>
              </w:rPr>
              <w:t xml:space="preserve"> </w:t>
            </w:r>
            <w:r w:rsidRPr="00E86174">
              <w:rPr>
                <w:rFonts w:ascii="Times New Roman" w:eastAsia="Calibri" w:hAnsi="Times New Roman"/>
                <w:lang w:val="en-US"/>
              </w:rPr>
              <w:t>value</w:t>
            </w:r>
            <w:r w:rsidRPr="00E86174">
              <w:rPr>
                <w:rFonts w:ascii="Times New Roman" w:eastAsia="Calibri" w:hAnsi="Times New Roman"/>
              </w:rPr>
              <w:t>)</w:t>
            </w:r>
          </w:p>
        </w:tc>
      </w:tr>
      <w:tr w:rsidR="0001193E" w:rsidRPr="00E86174" w14:paraId="3C2A3499" w14:textId="77777777" w:rsidTr="005A3B92">
        <w:trPr>
          <w:trHeight w:val="680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34068456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  <w:lang w:val="en-US"/>
              </w:rPr>
            </w:pPr>
            <w:r w:rsidRPr="00E86174">
              <w:rPr>
                <w:rFonts w:ascii="Times New Roman" w:eastAsia="Calibri" w:hAnsi="Times New Roman"/>
                <w:lang w:val="en-US"/>
              </w:rPr>
              <w:t>PV (</w:t>
            </w:r>
            <w:r w:rsidRPr="00E86174">
              <w:rPr>
                <w:rFonts w:ascii="Times New Roman" w:eastAsia="Calibri" w:hAnsi="Times New Roman"/>
              </w:rPr>
              <w:t>ПИД-регулятор</w:t>
            </w:r>
            <w:r w:rsidRPr="00E86174">
              <w:rPr>
                <w:rFonts w:ascii="Times New Roman" w:eastAsia="Calibri" w:hAnsi="Times New Roman"/>
                <w:lang w:val="en-US"/>
              </w:rPr>
              <w:t>)</w:t>
            </w:r>
          </w:p>
        </w:tc>
        <w:tc>
          <w:tcPr>
            <w:tcW w:w="425" w:type="dxa"/>
            <w:hideMark/>
          </w:tcPr>
          <w:p w14:paraId="790F9BB9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66D60928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Переменная процесса ПИД-регулятора (</w:t>
            </w:r>
            <w:r w:rsidRPr="00E86174">
              <w:rPr>
                <w:rFonts w:ascii="Times New Roman" w:eastAsia="Calibri" w:hAnsi="Times New Roman"/>
                <w:lang w:val="en-US"/>
              </w:rPr>
              <w:t>Process</w:t>
            </w:r>
            <w:r w:rsidRPr="00E86174">
              <w:rPr>
                <w:rFonts w:ascii="Times New Roman" w:eastAsia="Calibri" w:hAnsi="Times New Roman"/>
              </w:rPr>
              <w:t xml:space="preserve"> </w:t>
            </w:r>
            <w:r w:rsidRPr="00E86174">
              <w:rPr>
                <w:rFonts w:ascii="Times New Roman" w:eastAsia="Calibri" w:hAnsi="Times New Roman"/>
                <w:lang w:val="en-US"/>
              </w:rPr>
              <w:t>variable</w:t>
            </w:r>
            <w:r w:rsidRPr="00E86174">
              <w:rPr>
                <w:rFonts w:ascii="Times New Roman" w:eastAsia="Calibri" w:hAnsi="Times New Roman"/>
              </w:rPr>
              <w:t>)</w:t>
            </w:r>
          </w:p>
        </w:tc>
      </w:tr>
      <w:tr w:rsidR="0001193E" w:rsidRPr="00E86174" w14:paraId="7AAC4ECB" w14:textId="77777777" w:rsidTr="005A3B92">
        <w:trPr>
          <w:trHeight w:val="454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3A30AF18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  <w:lang w:val="en-US"/>
              </w:rPr>
            </w:pPr>
            <w:r w:rsidRPr="00E86174">
              <w:rPr>
                <w:rFonts w:ascii="Times New Roman" w:eastAsia="Calibri" w:hAnsi="Times New Roman"/>
                <w:lang w:val="en-US"/>
              </w:rPr>
              <w:t>S</w:t>
            </w:r>
            <w:r>
              <w:rPr>
                <w:rFonts w:ascii="Times New Roman" w:eastAsia="Calibri" w:hAnsi="Times New Roman"/>
                <w:lang w:val="en-US"/>
              </w:rPr>
              <w:t>P</w:t>
            </w:r>
            <w:r w:rsidRPr="00E86174">
              <w:rPr>
                <w:rFonts w:ascii="Times New Roman" w:eastAsia="Calibri" w:hAnsi="Times New Roman"/>
                <w:lang w:val="en-US"/>
              </w:rPr>
              <w:t xml:space="preserve"> (ПИД-</w:t>
            </w:r>
            <w:proofErr w:type="spellStart"/>
            <w:r w:rsidRPr="00E86174">
              <w:rPr>
                <w:rFonts w:ascii="Times New Roman" w:eastAsia="Calibri" w:hAnsi="Times New Roman"/>
                <w:lang w:val="en-US"/>
              </w:rPr>
              <w:t>регулятор</w:t>
            </w:r>
            <w:proofErr w:type="spellEnd"/>
            <w:r w:rsidRPr="00E86174">
              <w:rPr>
                <w:rFonts w:ascii="Times New Roman" w:eastAsia="Calibri" w:hAnsi="Times New Roman"/>
                <w:lang w:val="en-US"/>
              </w:rPr>
              <w:t>)</w:t>
            </w:r>
          </w:p>
        </w:tc>
        <w:tc>
          <w:tcPr>
            <w:tcW w:w="425" w:type="dxa"/>
            <w:hideMark/>
          </w:tcPr>
          <w:p w14:paraId="78B9F991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11A82551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Задание ПИД-регулятора (</w:t>
            </w:r>
            <w:proofErr w:type="spellStart"/>
            <w:r w:rsidRPr="00E86174">
              <w:rPr>
                <w:rFonts w:ascii="Times New Roman" w:eastAsia="Calibri" w:hAnsi="Times New Roman"/>
              </w:rPr>
              <w:t>Setpoint</w:t>
            </w:r>
            <w:proofErr w:type="spellEnd"/>
            <w:r w:rsidRPr="00E86174">
              <w:rPr>
                <w:rFonts w:ascii="Times New Roman" w:eastAsia="Calibri" w:hAnsi="Times New Roman"/>
              </w:rPr>
              <w:t>)</w:t>
            </w:r>
          </w:p>
        </w:tc>
      </w:tr>
    </w:tbl>
    <w:p w14:paraId="3F57AEB1" w14:textId="77777777" w:rsidR="000F3F79" w:rsidRPr="00EF63D9" w:rsidRDefault="000F3F79" w:rsidP="000F3F79">
      <w:pPr>
        <w:tabs>
          <w:tab w:val="left" w:pos="4603"/>
        </w:tabs>
        <w:ind w:firstLine="0"/>
        <w:rPr>
          <w:rFonts w:ascii="Times New Roman" w:hAnsi="Times New Roman"/>
          <w:sz w:val="22"/>
          <w:szCs w:val="22"/>
          <w:lang w:eastAsia="ja-JP"/>
        </w:rPr>
      </w:pPr>
    </w:p>
    <w:p w14:paraId="21D59A57" w14:textId="77777777" w:rsidR="00EF63D9" w:rsidRDefault="00EF63D9" w:rsidP="00894CD6">
      <w:pPr>
        <w:pStyle w:val="af8"/>
        <w:rPr>
          <w:rFonts w:ascii="Times New Roman" w:hAnsi="Times New Roman"/>
        </w:rPr>
      </w:pPr>
    </w:p>
    <w:p w14:paraId="1A8EAD83" w14:textId="77777777" w:rsidR="000F3F79" w:rsidRDefault="000F3F79" w:rsidP="00894CD6">
      <w:pPr>
        <w:pStyle w:val="af8"/>
        <w:rPr>
          <w:rFonts w:ascii="Times New Roman" w:hAnsi="Times New Roman"/>
        </w:rPr>
      </w:pPr>
    </w:p>
    <w:p w14:paraId="6EA32D04" w14:textId="77777777" w:rsidR="000F3F79" w:rsidRDefault="000F3F79" w:rsidP="00894CD6">
      <w:pPr>
        <w:pStyle w:val="af8"/>
        <w:rPr>
          <w:rFonts w:ascii="Times New Roman" w:hAnsi="Times New Roman"/>
        </w:rPr>
      </w:pPr>
    </w:p>
    <w:p w14:paraId="0502D5A9" w14:textId="77777777" w:rsidR="000F3F79" w:rsidRDefault="000F3F79" w:rsidP="00894CD6">
      <w:pPr>
        <w:pStyle w:val="af8"/>
        <w:rPr>
          <w:rFonts w:ascii="Times New Roman" w:hAnsi="Times New Roman"/>
        </w:rPr>
      </w:pPr>
    </w:p>
    <w:p w14:paraId="58CB7AC0" w14:textId="77777777" w:rsidR="000F3F79" w:rsidRDefault="000F3F79" w:rsidP="00894CD6">
      <w:pPr>
        <w:pStyle w:val="af8"/>
        <w:rPr>
          <w:rFonts w:ascii="Times New Roman" w:hAnsi="Times New Roman"/>
        </w:rPr>
      </w:pPr>
    </w:p>
    <w:p w14:paraId="11310719" w14:textId="77777777" w:rsidR="000F3F79" w:rsidRDefault="000F3F79" w:rsidP="00894CD6">
      <w:pPr>
        <w:pStyle w:val="af8"/>
        <w:rPr>
          <w:rFonts w:ascii="Times New Roman" w:hAnsi="Times New Roman"/>
        </w:rPr>
      </w:pPr>
    </w:p>
    <w:p w14:paraId="20E9FA6A" w14:textId="77777777" w:rsidR="000F3F79" w:rsidRDefault="000F3F79" w:rsidP="00894CD6">
      <w:pPr>
        <w:pStyle w:val="af8"/>
        <w:rPr>
          <w:rFonts w:ascii="Times New Roman" w:hAnsi="Times New Roman"/>
        </w:rPr>
      </w:pPr>
    </w:p>
    <w:p w14:paraId="4B386E0D" w14:textId="77777777" w:rsidR="000F3F79" w:rsidRDefault="000F3F79" w:rsidP="00894CD6">
      <w:pPr>
        <w:pStyle w:val="af8"/>
        <w:rPr>
          <w:rFonts w:ascii="Times New Roman" w:hAnsi="Times New Roman"/>
        </w:rPr>
      </w:pPr>
    </w:p>
    <w:p w14:paraId="4EE2D5BE" w14:textId="77777777" w:rsidR="000F3F79" w:rsidRDefault="000F3F79" w:rsidP="00894CD6">
      <w:pPr>
        <w:pStyle w:val="af8"/>
        <w:rPr>
          <w:rFonts w:ascii="Times New Roman" w:hAnsi="Times New Roman"/>
        </w:rPr>
      </w:pPr>
    </w:p>
    <w:p w14:paraId="6F2EBEE0" w14:textId="77777777" w:rsidR="000F3F79" w:rsidRDefault="000F3F79" w:rsidP="00894CD6">
      <w:pPr>
        <w:pStyle w:val="af8"/>
        <w:rPr>
          <w:rFonts w:ascii="Times New Roman" w:hAnsi="Times New Roman"/>
        </w:rPr>
      </w:pPr>
    </w:p>
    <w:p w14:paraId="6F5D83F2" w14:textId="77777777" w:rsidR="000F3F79" w:rsidRDefault="000F3F79" w:rsidP="00894CD6">
      <w:pPr>
        <w:pStyle w:val="af8"/>
        <w:rPr>
          <w:rFonts w:ascii="Times New Roman" w:hAnsi="Times New Roman"/>
        </w:rPr>
      </w:pPr>
    </w:p>
    <w:p w14:paraId="719BBC65" w14:textId="77777777" w:rsidR="000F3F79" w:rsidRDefault="000F3F79" w:rsidP="00894CD6">
      <w:pPr>
        <w:pStyle w:val="af8"/>
        <w:rPr>
          <w:rFonts w:ascii="Times New Roman" w:hAnsi="Times New Roman"/>
        </w:rPr>
      </w:pPr>
    </w:p>
    <w:p w14:paraId="7E9754AA" w14:textId="77777777" w:rsidR="000F3F79" w:rsidRDefault="000F3F79" w:rsidP="00894CD6">
      <w:pPr>
        <w:pStyle w:val="af8"/>
        <w:rPr>
          <w:rFonts w:ascii="Times New Roman" w:hAnsi="Times New Roman"/>
        </w:rPr>
      </w:pPr>
    </w:p>
    <w:p w14:paraId="0E980635" w14:textId="77777777" w:rsidR="000F3F79" w:rsidRDefault="000F3F79" w:rsidP="00894CD6">
      <w:pPr>
        <w:pStyle w:val="af8"/>
        <w:rPr>
          <w:rFonts w:ascii="Times New Roman" w:hAnsi="Times New Roman"/>
        </w:rPr>
      </w:pPr>
    </w:p>
    <w:p w14:paraId="7932C9E3" w14:textId="77777777" w:rsidR="00C05F56" w:rsidRPr="00EF63D9" w:rsidRDefault="002B3769" w:rsidP="00894CD6">
      <w:pPr>
        <w:jc w:val="center"/>
        <w:rPr>
          <w:rFonts w:ascii="Times New Roman" w:hAnsi="Times New Roman"/>
          <w:b/>
          <w:bCs/>
        </w:rPr>
      </w:pPr>
      <w:r w:rsidRPr="00EF63D9">
        <w:rPr>
          <w:rFonts w:ascii="Times New Roman" w:hAnsi="Times New Roman"/>
          <w:b/>
          <w:bCs/>
        </w:rPr>
        <w:lastRenderedPageBreak/>
        <w:t>СОСТАВИЛ</w:t>
      </w:r>
      <w:r w:rsidR="00894CD6" w:rsidRPr="00EF63D9">
        <w:rPr>
          <w:rFonts w:ascii="Times New Roman" w:hAnsi="Times New Roman"/>
          <w:b/>
          <w:bCs/>
        </w:rPr>
        <w:t>И</w:t>
      </w:r>
    </w:p>
    <w:tbl>
      <w:tblPr>
        <w:tblW w:w="885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25"/>
        <w:gridCol w:w="3483"/>
        <w:gridCol w:w="1417"/>
        <w:gridCol w:w="1430"/>
      </w:tblGrid>
      <w:tr w:rsidR="00894CD6" w:rsidRPr="00EF63D9" w14:paraId="3B21892B" w14:textId="77777777" w:rsidTr="003B75E1">
        <w:trPr>
          <w:trHeight w:val="34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2C77F0DE" w14:textId="77777777" w:rsidR="00894CD6" w:rsidRPr="00EF63D9" w:rsidRDefault="00894CD6" w:rsidP="003B75E1">
            <w:pPr>
              <w:pStyle w:val="affff4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ФИО</w:t>
            </w:r>
          </w:p>
        </w:tc>
        <w:tc>
          <w:tcPr>
            <w:tcW w:w="3483" w:type="dxa"/>
            <w:shd w:val="clear" w:color="auto" w:fill="auto"/>
            <w:vAlign w:val="center"/>
          </w:tcPr>
          <w:p w14:paraId="1060419A" w14:textId="77777777" w:rsidR="00894CD6" w:rsidRPr="00EF63D9" w:rsidRDefault="00894CD6" w:rsidP="003B75E1">
            <w:pPr>
              <w:pStyle w:val="affff4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Должность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57C17953" w14:textId="77777777" w:rsidR="00894CD6" w:rsidRPr="00EF63D9" w:rsidRDefault="00894CD6" w:rsidP="003B75E1">
            <w:pPr>
              <w:pStyle w:val="affff4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Подпись</w:t>
            </w:r>
          </w:p>
        </w:tc>
        <w:tc>
          <w:tcPr>
            <w:tcW w:w="1430" w:type="dxa"/>
            <w:shd w:val="clear" w:color="auto" w:fill="auto"/>
            <w:vAlign w:val="center"/>
          </w:tcPr>
          <w:p w14:paraId="345850D3" w14:textId="77777777" w:rsidR="00894CD6" w:rsidRPr="00EF63D9" w:rsidRDefault="00894CD6" w:rsidP="003B75E1">
            <w:pPr>
              <w:pStyle w:val="affff4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Дата</w:t>
            </w:r>
          </w:p>
        </w:tc>
      </w:tr>
      <w:tr w:rsidR="00815DE2" w:rsidRPr="00EF63D9" w14:paraId="14A16EE3" w14:textId="77777777" w:rsidTr="003B75E1">
        <w:trPr>
          <w:trHeight w:val="85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483F7E41" w14:textId="1D66E0AE" w:rsidR="00815DE2" w:rsidRPr="00FA1295" w:rsidRDefault="00815DE2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Ахметзянов В.З.</w:t>
            </w:r>
          </w:p>
        </w:tc>
        <w:tc>
          <w:tcPr>
            <w:tcW w:w="3483" w:type="dxa"/>
            <w:shd w:val="clear" w:color="auto" w:fill="auto"/>
            <w:vAlign w:val="center"/>
          </w:tcPr>
          <w:p w14:paraId="5A15024F" w14:textId="77777777" w:rsidR="00815DE2" w:rsidRPr="00FA1295" w:rsidRDefault="00815DE2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Ведущий инженер СУУТП</w:t>
            </w:r>
          </w:p>
          <w:p w14:paraId="46DB635F" w14:textId="77777777" w:rsidR="00815DE2" w:rsidRPr="00FA1295" w:rsidRDefault="00815DE2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69801298" w14:textId="77777777" w:rsidR="00815DE2" w:rsidRPr="00FA1295" w:rsidRDefault="00815DE2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shd w:val="clear" w:color="auto" w:fill="auto"/>
            <w:vAlign w:val="center"/>
          </w:tcPr>
          <w:p w14:paraId="71563E50" w14:textId="598252AC" w:rsidR="00815DE2" w:rsidRPr="00FA1295" w:rsidRDefault="00815DE2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07.2023</w:t>
            </w:r>
          </w:p>
        </w:tc>
      </w:tr>
      <w:tr w:rsidR="00B031A7" w:rsidRPr="00EF63D9" w14:paraId="33B6A53A" w14:textId="77777777" w:rsidTr="003B75E1">
        <w:trPr>
          <w:trHeight w:val="85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427718B5" w14:textId="26009270" w:rsidR="00B031A7" w:rsidRPr="00FA1295" w:rsidRDefault="00B031A7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>
              <w:rPr>
                <w:rFonts w:ascii="Times New Roman" w:hAnsi="Times New Roman"/>
                <w:b w:val="0"/>
                <w:bCs/>
              </w:rPr>
              <w:t>Андреев Е.В.</w:t>
            </w:r>
          </w:p>
        </w:tc>
        <w:tc>
          <w:tcPr>
            <w:tcW w:w="3483" w:type="dxa"/>
            <w:shd w:val="clear" w:color="auto" w:fill="auto"/>
            <w:vAlign w:val="center"/>
          </w:tcPr>
          <w:p w14:paraId="6DFBA66D" w14:textId="3A3F8605" w:rsidR="00B031A7" w:rsidRPr="00FA1295" w:rsidRDefault="00B031A7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>
              <w:rPr>
                <w:rFonts w:ascii="Times New Roman" w:hAnsi="Times New Roman"/>
                <w:b w:val="0"/>
                <w:bCs/>
              </w:rPr>
              <w:t>И</w:t>
            </w:r>
            <w:r w:rsidRPr="00FA1295">
              <w:rPr>
                <w:rFonts w:ascii="Times New Roman" w:hAnsi="Times New Roman"/>
                <w:b w:val="0"/>
                <w:bCs/>
              </w:rPr>
              <w:t>нженер СУУТП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6A2C9928" w14:textId="77777777" w:rsidR="00B031A7" w:rsidRPr="00FA1295" w:rsidRDefault="00B031A7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shd w:val="clear" w:color="auto" w:fill="auto"/>
            <w:vAlign w:val="center"/>
          </w:tcPr>
          <w:p w14:paraId="4BFC9395" w14:textId="2369D6B7" w:rsidR="00B031A7" w:rsidRPr="00FA1295" w:rsidRDefault="00B031A7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07.2023</w:t>
            </w:r>
          </w:p>
        </w:tc>
      </w:tr>
      <w:tr w:rsidR="00D37E8B" w:rsidRPr="00EF63D9" w14:paraId="56307DF0" w14:textId="77777777" w:rsidTr="003B75E1">
        <w:trPr>
          <w:trHeight w:val="85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1097FA49" w14:textId="4648D812" w:rsidR="00D37E8B" w:rsidRPr="00FA1295" w:rsidRDefault="00815DE2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Муртазин Е.В.</w:t>
            </w:r>
          </w:p>
        </w:tc>
        <w:tc>
          <w:tcPr>
            <w:tcW w:w="3483" w:type="dxa"/>
            <w:shd w:val="clear" w:color="auto" w:fill="auto"/>
            <w:vAlign w:val="center"/>
          </w:tcPr>
          <w:p w14:paraId="5ABD4B3B" w14:textId="7F3F1D1F" w:rsidR="00815DE2" w:rsidRPr="00FA1295" w:rsidRDefault="00815DE2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 xml:space="preserve">Ведущий </w:t>
            </w:r>
            <w:r w:rsidR="00FA1295" w:rsidRPr="00FA1295">
              <w:rPr>
                <w:rFonts w:ascii="Times New Roman" w:hAnsi="Times New Roman"/>
                <w:b w:val="0"/>
                <w:bCs/>
              </w:rPr>
              <w:t>ин</w:t>
            </w:r>
            <w:r w:rsidRPr="00FA1295">
              <w:rPr>
                <w:rFonts w:ascii="Times New Roman" w:hAnsi="Times New Roman"/>
                <w:b w:val="0"/>
                <w:bCs/>
              </w:rPr>
              <w:t>женер СУУТП</w:t>
            </w:r>
          </w:p>
          <w:p w14:paraId="360027E3" w14:textId="77777777" w:rsidR="00D37E8B" w:rsidRPr="00FA1295" w:rsidRDefault="00D37E8B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3F0701E3" w14:textId="1507429A" w:rsidR="00D37E8B" w:rsidRPr="00FA1295" w:rsidRDefault="00D37E8B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shd w:val="clear" w:color="auto" w:fill="auto"/>
            <w:vAlign w:val="center"/>
          </w:tcPr>
          <w:p w14:paraId="0AE033D1" w14:textId="274DBB43" w:rsidR="00D37E8B" w:rsidRPr="00FA1295" w:rsidRDefault="00815DE2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07.2023</w:t>
            </w:r>
          </w:p>
        </w:tc>
      </w:tr>
      <w:tr w:rsidR="00D37E8B" w:rsidRPr="00EF63D9" w14:paraId="31C91177" w14:textId="77777777" w:rsidTr="003B75E1">
        <w:trPr>
          <w:trHeight w:val="85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1D5C560D" w14:textId="6086AD60" w:rsidR="00D37E8B" w:rsidRPr="00FA1295" w:rsidRDefault="003F0B11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Гусев</w:t>
            </w:r>
            <w:r w:rsidR="00E914FD" w:rsidRPr="00FA1295">
              <w:rPr>
                <w:rFonts w:ascii="Times New Roman" w:hAnsi="Times New Roman"/>
                <w:b w:val="0"/>
                <w:bCs/>
              </w:rPr>
              <w:t xml:space="preserve"> </w:t>
            </w:r>
            <w:r w:rsidRPr="00FA1295">
              <w:rPr>
                <w:rFonts w:ascii="Times New Roman" w:hAnsi="Times New Roman"/>
                <w:b w:val="0"/>
                <w:bCs/>
              </w:rPr>
              <w:t>С</w:t>
            </w:r>
            <w:r w:rsidR="00E914FD" w:rsidRPr="00FA1295">
              <w:rPr>
                <w:rFonts w:ascii="Times New Roman" w:hAnsi="Times New Roman"/>
                <w:b w:val="0"/>
                <w:bCs/>
              </w:rPr>
              <w:t xml:space="preserve">. </w:t>
            </w:r>
            <w:r w:rsidRPr="00FA1295">
              <w:rPr>
                <w:rFonts w:ascii="Times New Roman" w:hAnsi="Times New Roman"/>
                <w:b w:val="0"/>
                <w:bCs/>
              </w:rPr>
              <w:t>Н</w:t>
            </w:r>
            <w:r w:rsidR="00E914FD" w:rsidRPr="00FA1295">
              <w:rPr>
                <w:rFonts w:ascii="Times New Roman" w:hAnsi="Times New Roman"/>
                <w:b w:val="0"/>
                <w:bCs/>
              </w:rPr>
              <w:t>.</w:t>
            </w:r>
          </w:p>
        </w:tc>
        <w:tc>
          <w:tcPr>
            <w:tcW w:w="3483" w:type="dxa"/>
            <w:shd w:val="clear" w:color="auto" w:fill="auto"/>
            <w:vAlign w:val="center"/>
          </w:tcPr>
          <w:p w14:paraId="7A5DFFD8" w14:textId="77777777" w:rsidR="00E914FD" w:rsidRPr="00FA1295" w:rsidRDefault="00E914FD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Ведущий инженер СУУТП</w:t>
            </w:r>
          </w:p>
          <w:p w14:paraId="032CFA7B" w14:textId="77777777" w:rsidR="00D37E8B" w:rsidRPr="00FA1295" w:rsidRDefault="00D37E8B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6F9201A5" w14:textId="7A5008E5" w:rsidR="00D37E8B" w:rsidRPr="00FA1295" w:rsidRDefault="00D37E8B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shd w:val="clear" w:color="auto" w:fill="auto"/>
            <w:vAlign w:val="center"/>
          </w:tcPr>
          <w:p w14:paraId="4F56034A" w14:textId="221B740B" w:rsidR="00D37E8B" w:rsidRPr="00FA1295" w:rsidRDefault="00D37E8B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0</w:t>
            </w:r>
            <w:r w:rsidR="007A0664" w:rsidRPr="00FA1295">
              <w:rPr>
                <w:rFonts w:ascii="Times New Roman" w:hAnsi="Times New Roman"/>
                <w:b w:val="0"/>
                <w:bCs/>
              </w:rPr>
              <w:t>7</w:t>
            </w:r>
            <w:r w:rsidRPr="00FA1295">
              <w:rPr>
                <w:rFonts w:ascii="Times New Roman" w:hAnsi="Times New Roman"/>
                <w:b w:val="0"/>
                <w:bCs/>
              </w:rPr>
              <w:t>.202</w:t>
            </w:r>
            <w:r w:rsidR="007A0664" w:rsidRPr="00FA1295">
              <w:rPr>
                <w:rFonts w:ascii="Times New Roman" w:hAnsi="Times New Roman"/>
                <w:b w:val="0"/>
                <w:bCs/>
              </w:rPr>
              <w:t>3</w:t>
            </w:r>
          </w:p>
        </w:tc>
      </w:tr>
    </w:tbl>
    <w:p w14:paraId="09AFC512" w14:textId="77777777" w:rsidR="00C05F56" w:rsidRPr="00EF63D9" w:rsidRDefault="00C05F56" w:rsidP="00C05F56">
      <w:pPr>
        <w:rPr>
          <w:rFonts w:ascii="Times New Roman" w:hAnsi="Times New Roman"/>
        </w:rPr>
      </w:pPr>
    </w:p>
    <w:p w14:paraId="3727F7EA" w14:textId="77777777" w:rsidR="00C05F56" w:rsidRPr="00EF63D9" w:rsidRDefault="00C05F56" w:rsidP="00C05F56">
      <w:pPr>
        <w:rPr>
          <w:rFonts w:ascii="Times New Roman" w:hAnsi="Times New Roman"/>
        </w:rPr>
      </w:pPr>
    </w:p>
    <w:p w14:paraId="135EA493" w14:textId="77777777" w:rsidR="00C05F56" w:rsidRPr="00EF63D9" w:rsidRDefault="002B3769" w:rsidP="00894CD6">
      <w:pPr>
        <w:jc w:val="center"/>
        <w:rPr>
          <w:rFonts w:ascii="Times New Roman" w:hAnsi="Times New Roman"/>
          <w:b/>
          <w:bCs/>
        </w:rPr>
      </w:pPr>
      <w:r w:rsidRPr="00EF63D9">
        <w:rPr>
          <w:rFonts w:ascii="Times New Roman" w:hAnsi="Times New Roman"/>
          <w:b/>
          <w:bCs/>
        </w:rPr>
        <w:t>СОГЛАСОВА</w:t>
      </w:r>
      <w:r w:rsidR="00894CD6" w:rsidRPr="00EF63D9">
        <w:rPr>
          <w:rFonts w:ascii="Times New Roman" w:hAnsi="Times New Roman"/>
          <w:b/>
          <w:bCs/>
        </w:rPr>
        <w:t>НО</w:t>
      </w:r>
    </w:p>
    <w:p w14:paraId="30DC69B4" w14:textId="43C1E812" w:rsidR="00894CD6" w:rsidRDefault="00F04904" w:rsidP="00894CD6">
      <w:pPr>
        <w:spacing w:before="211" w:after="200" w:line="240" w:lineRule="auto"/>
        <w:rPr>
          <w:rFonts w:ascii="Times New Roman" w:eastAsia="Arial" w:hAnsi="Times New Roman"/>
        </w:rPr>
      </w:pPr>
      <w:r w:rsidRPr="00EF63D9">
        <w:rPr>
          <w:rFonts w:ascii="Times New Roman" w:eastAsia="Arial" w:hAnsi="Times New Roman"/>
        </w:rPr>
        <w:t>Со стороны ПАО «</w:t>
      </w:r>
      <w:r w:rsidR="009D1F3D">
        <w:rPr>
          <w:rFonts w:ascii="Times New Roman" w:eastAsia="Arial" w:hAnsi="Times New Roman"/>
        </w:rPr>
        <w:t>КАЗАНЬОРГСИНТЕЗ</w:t>
      </w:r>
      <w:r w:rsidRPr="00EF63D9">
        <w:rPr>
          <w:rFonts w:ascii="Times New Roman" w:eastAsia="Arial" w:hAnsi="Times New Roman"/>
        </w:rPr>
        <w:t>»</w:t>
      </w:r>
      <w:r w:rsidR="00894CD6" w:rsidRPr="00EF63D9">
        <w:rPr>
          <w:rFonts w:ascii="Times New Roman" w:eastAsia="Arial" w:hAnsi="Times New Roman"/>
        </w:rPr>
        <w:t>:</w:t>
      </w:r>
    </w:p>
    <w:tbl>
      <w:tblPr>
        <w:tblW w:w="885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25"/>
        <w:gridCol w:w="3483"/>
        <w:gridCol w:w="1417"/>
        <w:gridCol w:w="1430"/>
      </w:tblGrid>
      <w:tr w:rsidR="00922A33" w:rsidRPr="00EF63D9" w14:paraId="38D27B90" w14:textId="77777777" w:rsidTr="00922A33">
        <w:trPr>
          <w:trHeight w:val="340"/>
          <w:jc w:val="center"/>
        </w:trPr>
        <w:tc>
          <w:tcPr>
            <w:tcW w:w="2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3E5CD8" w14:textId="77777777" w:rsidR="00922A33" w:rsidRPr="00EF63D9" w:rsidRDefault="00922A33" w:rsidP="00CA34BC">
            <w:pPr>
              <w:pStyle w:val="affff4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ФИО</w:t>
            </w: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7C884A" w14:textId="77777777" w:rsidR="00922A33" w:rsidRPr="00EF63D9" w:rsidRDefault="00922A33" w:rsidP="00CA34BC">
            <w:pPr>
              <w:pStyle w:val="affff4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Должность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85383D" w14:textId="77777777" w:rsidR="00922A33" w:rsidRPr="00EF63D9" w:rsidRDefault="00922A33" w:rsidP="00CA34BC">
            <w:pPr>
              <w:pStyle w:val="affff4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Подпись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CB6AF2" w14:textId="77777777" w:rsidR="00922A33" w:rsidRPr="00EF63D9" w:rsidRDefault="00922A33" w:rsidP="00CA34BC">
            <w:pPr>
              <w:pStyle w:val="affff4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Дата</w:t>
            </w:r>
          </w:p>
        </w:tc>
      </w:tr>
      <w:tr w:rsidR="00922A33" w:rsidRPr="00EF63D9" w14:paraId="7F762ECC" w14:textId="77777777" w:rsidTr="00922A33">
        <w:trPr>
          <w:trHeight w:val="340"/>
          <w:jc w:val="center"/>
        </w:trPr>
        <w:tc>
          <w:tcPr>
            <w:tcW w:w="2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DB1F3F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Булуев И.И.</w:t>
            </w: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4AAF38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Руководитель проекта внедрения СУУТП и МПА на КОС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30D094" w14:textId="77777777" w:rsidR="00922A33" w:rsidRPr="00FA1295" w:rsidRDefault="00922A33" w:rsidP="00CA34BC">
            <w:pPr>
              <w:pStyle w:val="affff4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BECAC8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05.07.2023</w:t>
            </w:r>
          </w:p>
        </w:tc>
      </w:tr>
      <w:tr w:rsidR="00922A33" w:rsidRPr="00EF63D9" w14:paraId="102CFFFD" w14:textId="77777777" w:rsidTr="00922A33">
        <w:trPr>
          <w:trHeight w:val="340"/>
          <w:jc w:val="center"/>
        </w:trPr>
        <w:tc>
          <w:tcPr>
            <w:tcW w:w="2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EE47A2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Шайхутдинов М.Ф.</w:t>
            </w: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3F180D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Главный эксперт, внедрение СУУТП и МПА на КОС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8A6A7C" w14:textId="77777777" w:rsidR="00922A33" w:rsidRPr="00FA1295" w:rsidRDefault="00922A33" w:rsidP="00CA34BC">
            <w:pPr>
              <w:pStyle w:val="affff4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2406FD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05.07.2023</w:t>
            </w:r>
          </w:p>
        </w:tc>
      </w:tr>
      <w:tr w:rsidR="00922A33" w:rsidRPr="00EF63D9" w14:paraId="24E66C0E" w14:textId="77777777" w:rsidTr="00922A33">
        <w:trPr>
          <w:trHeight w:val="340"/>
          <w:jc w:val="center"/>
        </w:trPr>
        <w:tc>
          <w:tcPr>
            <w:tcW w:w="2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654BDA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Хайруллин М.Г.</w:t>
            </w: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1BB3DA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Директор завода, завод Поликарбонатов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CF7ADF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A9C48E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05.07.2023</w:t>
            </w:r>
          </w:p>
        </w:tc>
      </w:tr>
      <w:tr w:rsidR="00922A33" w:rsidRPr="00EF63D9" w14:paraId="59AEDC07" w14:textId="77777777" w:rsidTr="00922A33">
        <w:trPr>
          <w:trHeight w:val="340"/>
          <w:jc w:val="center"/>
        </w:trPr>
        <w:tc>
          <w:tcPr>
            <w:tcW w:w="2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CC214A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Исхаков М.А.</w:t>
            </w: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25E34E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Ведущий инженер-технолог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8E15DB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E94953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05.07.2023</w:t>
            </w:r>
          </w:p>
        </w:tc>
      </w:tr>
      <w:tr w:rsidR="00922A33" w:rsidRPr="00EF63D9" w14:paraId="285997E0" w14:textId="77777777" w:rsidTr="00922A33">
        <w:trPr>
          <w:trHeight w:val="340"/>
          <w:jc w:val="center"/>
        </w:trPr>
        <w:tc>
          <w:tcPr>
            <w:tcW w:w="2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3BE172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Картавых А.Н.</w:t>
            </w: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449148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Начальник производства, завод Поликарбонатов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8639D7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65E045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05.07.2023</w:t>
            </w:r>
          </w:p>
        </w:tc>
      </w:tr>
    </w:tbl>
    <w:p w14:paraId="0082864D" w14:textId="77777777" w:rsidR="00C05F56" w:rsidRPr="00EF63D9" w:rsidRDefault="00C05F56" w:rsidP="00E45D3B">
      <w:pPr>
        <w:ind w:firstLine="567"/>
        <w:rPr>
          <w:rFonts w:ascii="Times New Roman" w:hAnsi="Times New Roman"/>
        </w:rPr>
      </w:pPr>
    </w:p>
    <w:p w14:paraId="2A66F3B1" w14:textId="77777777" w:rsidR="00F04904" w:rsidRPr="00EF63D9" w:rsidRDefault="00F04904" w:rsidP="00F04904">
      <w:pPr>
        <w:spacing w:before="211" w:after="200" w:line="240" w:lineRule="auto"/>
        <w:rPr>
          <w:rFonts w:ascii="Times New Roman" w:eastAsia="Arial" w:hAnsi="Times New Roman"/>
        </w:rPr>
      </w:pPr>
      <w:r w:rsidRPr="00EF63D9">
        <w:rPr>
          <w:rFonts w:ascii="Times New Roman" w:eastAsia="Arial" w:hAnsi="Times New Roman"/>
        </w:rPr>
        <w:t>Со стороны ПАО «</w:t>
      </w:r>
      <w:proofErr w:type="spellStart"/>
      <w:r w:rsidRPr="00EF63D9">
        <w:rPr>
          <w:rFonts w:ascii="Times New Roman" w:eastAsia="Arial" w:hAnsi="Times New Roman"/>
        </w:rPr>
        <w:t>Сибур</w:t>
      </w:r>
      <w:proofErr w:type="spellEnd"/>
      <w:r w:rsidRPr="00EF63D9">
        <w:rPr>
          <w:rFonts w:ascii="Times New Roman" w:eastAsia="Arial" w:hAnsi="Times New Roman"/>
        </w:rPr>
        <w:t xml:space="preserve"> Холдинг»:</w:t>
      </w:r>
    </w:p>
    <w:tbl>
      <w:tblPr>
        <w:tblW w:w="885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25"/>
        <w:gridCol w:w="3483"/>
        <w:gridCol w:w="1417"/>
        <w:gridCol w:w="1430"/>
      </w:tblGrid>
      <w:tr w:rsidR="00F04904" w:rsidRPr="00EF63D9" w14:paraId="7C0C6E52" w14:textId="77777777" w:rsidTr="00B62AAC">
        <w:trPr>
          <w:trHeight w:val="34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4A9F9E39" w14:textId="77777777" w:rsidR="00F04904" w:rsidRPr="00EF63D9" w:rsidRDefault="00F04904" w:rsidP="00B62AAC">
            <w:pPr>
              <w:pStyle w:val="affff4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ФИО</w:t>
            </w:r>
          </w:p>
        </w:tc>
        <w:tc>
          <w:tcPr>
            <w:tcW w:w="3483" w:type="dxa"/>
            <w:shd w:val="clear" w:color="auto" w:fill="auto"/>
            <w:vAlign w:val="center"/>
          </w:tcPr>
          <w:p w14:paraId="6885DCA4" w14:textId="77777777" w:rsidR="00F04904" w:rsidRPr="00EF63D9" w:rsidRDefault="00F04904" w:rsidP="00B62AAC">
            <w:pPr>
              <w:pStyle w:val="affff4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Должность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726E5F55" w14:textId="77777777" w:rsidR="00F04904" w:rsidRPr="00EF63D9" w:rsidRDefault="00F04904" w:rsidP="00B62AAC">
            <w:pPr>
              <w:pStyle w:val="affff4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Подпись</w:t>
            </w:r>
          </w:p>
        </w:tc>
        <w:tc>
          <w:tcPr>
            <w:tcW w:w="1430" w:type="dxa"/>
            <w:shd w:val="clear" w:color="auto" w:fill="auto"/>
            <w:vAlign w:val="center"/>
          </w:tcPr>
          <w:p w14:paraId="0F4C4554" w14:textId="77777777" w:rsidR="00F04904" w:rsidRPr="00EF63D9" w:rsidRDefault="00F04904" w:rsidP="00B62AAC">
            <w:pPr>
              <w:pStyle w:val="affff4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Дата</w:t>
            </w:r>
          </w:p>
        </w:tc>
      </w:tr>
      <w:tr w:rsidR="00F04904" w:rsidRPr="00EF63D9" w14:paraId="15522805" w14:textId="77777777" w:rsidTr="00B62AAC">
        <w:trPr>
          <w:trHeight w:val="85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03F13295" w14:textId="77777777" w:rsidR="00F04904" w:rsidRPr="00EF63D9" w:rsidRDefault="00F04904" w:rsidP="00B62AAC">
            <w:pPr>
              <w:pStyle w:val="affff2"/>
              <w:jc w:val="left"/>
              <w:rPr>
                <w:rFonts w:ascii="Times New Roman" w:hAnsi="Times New Roman"/>
              </w:rPr>
            </w:pPr>
          </w:p>
        </w:tc>
        <w:tc>
          <w:tcPr>
            <w:tcW w:w="3483" w:type="dxa"/>
            <w:shd w:val="clear" w:color="auto" w:fill="auto"/>
            <w:vAlign w:val="center"/>
          </w:tcPr>
          <w:p w14:paraId="572E3C18" w14:textId="77777777" w:rsidR="00F04904" w:rsidRPr="00EF63D9" w:rsidRDefault="00F04904" w:rsidP="00B62AAC">
            <w:pPr>
              <w:pStyle w:val="affff2"/>
              <w:rPr>
                <w:rFonts w:ascii="Times New Roman" w:hAnsi="Times New Roman"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23C446E0" w14:textId="77777777" w:rsidR="00F04904" w:rsidRPr="00EF63D9" w:rsidRDefault="00F04904" w:rsidP="00B62AAC">
            <w:pPr>
              <w:pStyle w:val="affff4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shd w:val="clear" w:color="auto" w:fill="auto"/>
            <w:vAlign w:val="center"/>
          </w:tcPr>
          <w:p w14:paraId="3BDFD744" w14:textId="77777777" w:rsidR="00F04904" w:rsidRPr="00EF63D9" w:rsidRDefault="00F04904" w:rsidP="00B62AAC">
            <w:pPr>
              <w:pStyle w:val="affff4"/>
              <w:rPr>
                <w:rFonts w:ascii="Times New Roman" w:hAnsi="Times New Roman"/>
                <w:b w:val="0"/>
                <w:bCs/>
                <w:sz w:val="22"/>
              </w:rPr>
            </w:pPr>
          </w:p>
        </w:tc>
      </w:tr>
      <w:tr w:rsidR="00F04904" w:rsidRPr="00EF63D9" w14:paraId="12A36A9B" w14:textId="77777777" w:rsidTr="00B62AAC">
        <w:trPr>
          <w:trHeight w:val="85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0BD5F2E7" w14:textId="77777777" w:rsidR="00F04904" w:rsidRPr="00EF63D9" w:rsidRDefault="00F04904" w:rsidP="00B62AAC">
            <w:pPr>
              <w:pStyle w:val="affff2"/>
              <w:jc w:val="left"/>
              <w:rPr>
                <w:rFonts w:ascii="Times New Roman" w:hAnsi="Times New Roman"/>
              </w:rPr>
            </w:pPr>
          </w:p>
        </w:tc>
        <w:tc>
          <w:tcPr>
            <w:tcW w:w="3483" w:type="dxa"/>
            <w:shd w:val="clear" w:color="auto" w:fill="auto"/>
            <w:vAlign w:val="center"/>
          </w:tcPr>
          <w:p w14:paraId="29D44C67" w14:textId="77777777" w:rsidR="00F04904" w:rsidRPr="00EF63D9" w:rsidRDefault="00F04904" w:rsidP="00B62AAC">
            <w:pPr>
              <w:pStyle w:val="affff2"/>
              <w:rPr>
                <w:rFonts w:ascii="Times New Roman" w:hAnsi="Times New Roman"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5083E601" w14:textId="77777777" w:rsidR="00F04904" w:rsidRPr="00EF63D9" w:rsidRDefault="00F04904" w:rsidP="00B62AAC">
            <w:pPr>
              <w:pStyle w:val="affff2"/>
              <w:jc w:val="center"/>
              <w:rPr>
                <w:rFonts w:ascii="Times New Roman" w:hAnsi="Times New Roman"/>
                <w:bCs/>
              </w:rPr>
            </w:pPr>
          </w:p>
        </w:tc>
        <w:tc>
          <w:tcPr>
            <w:tcW w:w="1430" w:type="dxa"/>
            <w:shd w:val="clear" w:color="auto" w:fill="auto"/>
            <w:vAlign w:val="center"/>
          </w:tcPr>
          <w:p w14:paraId="6F1BA55A" w14:textId="77777777" w:rsidR="00F04904" w:rsidRPr="00EF63D9" w:rsidRDefault="00F04904" w:rsidP="00B62AAC">
            <w:pPr>
              <w:pStyle w:val="affff2"/>
              <w:jc w:val="center"/>
              <w:rPr>
                <w:rFonts w:ascii="Times New Roman" w:hAnsi="Times New Roman"/>
                <w:bCs/>
                <w:lang w:val="en-US"/>
              </w:rPr>
            </w:pPr>
          </w:p>
        </w:tc>
      </w:tr>
    </w:tbl>
    <w:p w14:paraId="223D67FE" w14:textId="77777777" w:rsidR="00F0125D" w:rsidRPr="00EF63D9" w:rsidRDefault="00F0125D" w:rsidP="00B447ED">
      <w:pPr>
        <w:pStyle w:val="af8"/>
        <w:ind w:firstLine="426"/>
        <w:rPr>
          <w:rFonts w:ascii="Times New Roman" w:hAnsi="Times New Roman"/>
          <w:vanish/>
        </w:rPr>
      </w:pPr>
    </w:p>
    <w:p w14:paraId="28CB5125" w14:textId="77777777" w:rsidR="00F0125D" w:rsidRPr="00EF63D9" w:rsidRDefault="00F0125D" w:rsidP="00B447ED">
      <w:pPr>
        <w:pStyle w:val="af8"/>
        <w:ind w:firstLine="426"/>
        <w:rPr>
          <w:rFonts w:ascii="Times New Roman" w:hAnsi="Times New Roman"/>
          <w:vanish/>
        </w:rPr>
      </w:pPr>
    </w:p>
    <w:p w14:paraId="1AF4B210" w14:textId="77777777" w:rsidR="00F0125D" w:rsidRPr="00EF63D9" w:rsidRDefault="00F0125D" w:rsidP="00B447ED">
      <w:pPr>
        <w:pStyle w:val="af8"/>
        <w:ind w:firstLine="426"/>
        <w:rPr>
          <w:rFonts w:ascii="Times New Roman" w:hAnsi="Times New Roman"/>
          <w:vanish/>
        </w:rPr>
      </w:pPr>
    </w:p>
    <w:sectPr w:rsidR="00F0125D" w:rsidRPr="00EF63D9" w:rsidSect="00792B9A">
      <w:headerReference w:type="default" r:id="rId31"/>
      <w:footerReference w:type="default" r:id="rId32"/>
      <w:footnotePr>
        <w:pos w:val="beneathText"/>
      </w:footnotePr>
      <w:pgSz w:w="11906" w:h="16838" w:code="9"/>
      <w:pgMar w:top="851" w:right="567" w:bottom="1418" w:left="1418" w:header="74" w:footer="953" w:gutter="0"/>
      <w:cols w:space="720"/>
      <w:docGrid w:linePitch="326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3" w:author="Булуев Илья Иванович" w:date="2023-07-10T13:27:00Z" w:initials="БИИ">
    <w:p w14:paraId="5BFA706F" w14:textId="46B4CC6A" w:rsidR="002F1FB7" w:rsidRPr="002F1FB7" w:rsidRDefault="002F1FB7" w:rsidP="00550592">
      <w:pPr>
        <w:pStyle w:val="afff"/>
        <w:ind w:firstLine="0"/>
      </w:pPr>
      <w:r>
        <w:rPr>
          <w:rStyle w:val="affe"/>
        </w:rPr>
        <w:annotationRef/>
      </w:r>
      <w:r>
        <w:rPr>
          <w:rStyle w:val="affe"/>
        </w:rPr>
        <w:t>Добавить ФИО руководителя</w:t>
      </w:r>
    </w:p>
  </w:comment>
  <w:comment w:id="2077" w:author="Булуев Илья Иванович" w:date="2023-07-10T14:52:00Z" w:initials="БИИ">
    <w:p w14:paraId="1940F186" w14:textId="0CC132FA" w:rsidR="002F1FB7" w:rsidRDefault="002F1FB7">
      <w:pPr>
        <w:pStyle w:val="afff"/>
      </w:pPr>
      <w:r>
        <w:rPr>
          <w:rStyle w:val="affe"/>
        </w:rPr>
        <w:annotationRef/>
      </w:r>
      <w:r>
        <w:t>Раздел 5 привести в соответствие с отчетом по ПК</w:t>
      </w:r>
    </w:p>
  </w:comment>
  <w:comment w:id="2082" w:author="Шайхутдинов Марсель Фандясович" w:date="2023-07-11T13:53:00Z" w:initials="ШМФ">
    <w:p w14:paraId="44226A0B" w14:textId="66216D51" w:rsidR="002F1FB7" w:rsidRDefault="002F1FB7">
      <w:pPr>
        <w:pStyle w:val="afff"/>
      </w:pPr>
      <w:r>
        <w:rPr>
          <w:rStyle w:val="affe"/>
        </w:rPr>
        <w:annotationRef/>
      </w:r>
      <w:r>
        <w:t>В отчете по обследованию не указываем решения, указываем инфо по результатам обследования.</w:t>
      </w:r>
    </w:p>
  </w:comment>
  <w:comment w:id="2098" w:author="Шайхутдинов Марсель Фандясович" w:date="2023-07-11T14:03:00Z" w:initials="ШМФ">
    <w:p w14:paraId="279A7F7F" w14:textId="0F536482" w:rsidR="001A052B" w:rsidRDefault="001A052B">
      <w:pPr>
        <w:pStyle w:val="afff"/>
      </w:pPr>
      <w:r>
        <w:rPr>
          <w:rStyle w:val="affe"/>
        </w:rPr>
        <w:annotationRef/>
      </w:r>
      <w:r>
        <w:t>Какие предложения? Если пар не подается это будет являться проблемой? По какой причине не подается пар?</w:t>
      </w:r>
    </w:p>
  </w:comment>
  <w:comment w:id="2099" w:author="Булуев Илья Иванович" w:date="2023-07-10T13:38:00Z" w:initials="БИИ">
    <w:p w14:paraId="176923F6" w14:textId="77777777" w:rsidR="002F1FB7" w:rsidRDefault="002F1FB7">
      <w:pPr>
        <w:pStyle w:val="afff"/>
      </w:pPr>
      <w:r>
        <w:rPr>
          <w:rStyle w:val="affe"/>
        </w:rPr>
        <w:annotationRef/>
      </w:r>
      <w:r>
        <w:t xml:space="preserve">Разомкнутый контур, возможно? </w:t>
      </w:r>
    </w:p>
    <w:p w14:paraId="5F3A3A20" w14:textId="702D47F5" w:rsidR="002F1FB7" w:rsidRPr="00F778FE" w:rsidRDefault="002F1FB7">
      <w:pPr>
        <w:pStyle w:val="afff"/>
      </w:pPr>
      <w:r>
        <w:t xml:space="preserve">Если клапан на 100%, зачем разомкнутый контур? Предлагаете управлять по </w:t>
      </w:r>
      <w:r>
        <w:rPr>
          <w:lang w:val="en-US"/>
        </w:rPr>
        <w:t>MV</w:t>
      </w:r>
      <w:r w:rsidRPr="00F778FE">
        <w:t xml:space="preserve"> </w:t>
      </w:r>
      <w:r>
        <w:t>клапана?</w:t>
      </w:r>
    </w:p>
  </w:comment>
  <w:comment w:id="2100" w:author="Шайхутдинов Марсель Фандясович" w:date="2023-07-11T14:06:00Z" w:initials="ШМФ">
    <w:p w14:paraId="6A0E84BA" w14:textId="369DB3F0" w:rsidR="001A052B" w:rsidRDefault="001A052B">
      <w:pPr>
        <w:pStyle w:val="afff"/>
      </w:pPr>
      <w:r>
        <w:rPr>
          <w:rStyle w:val="affe"/>
        </w:rPr>
        <w:annotationRef/>
      </w:r>
      <w:r>
        <w:t>Аналогично</w:t>
      </w:r>
    </w:p>
  </w:comment>
  <w:comment w:id="2101" w:author="Булуев Илья Иванович" w:date="2023-07-10T13:39:00Z" w:initials="БИИ">
    <w:p w14:paraId="02364B84" w14:textId="77777777" w:rsidR="002F1FB7" w:rsidRDefault="002F1FB7" w:rsidP="00F778FE">
      <w:pPr>
        <w:pStyle w:val="afff"/>
      </w:pPr>
      <w:r>
        <w:rPr>
          <w:rStyle w:val="affe"/>
        </w:rPr>
        <w:annotationRef/>
      </w:r>
      <w:r>
        <w:t xml:space="preserve">Разомкнутый контур, возможно? </w:t>
      </w:r>
    </w:p>
    <w:p w14:paraId="763A6511" w14:textId="77FBBABA" w:rsidR="002F1FB7" w:rsidRDefault="002F1FB7" w:rsidP="00F778FE">
      <w:pPr>
        <w:pStyle w:val="afff"/>
      </w:pPr>
      <w:r>
        <w:t xml:space="preserve">Если клапан на 100%, зачем разомкнутый контур? Предлагаете управлять по </w:t>
      </w:r>
      <w:r>
        <w:rPr>
          <w:lang w:val="en-US"/>
        </w:rPr>
        <w:t>MV</w:t>
      </w:r>
      <w:r w:rsidRPr="00F778FE">
        <w:t xml:space="preserve"> </w:t>
      </w:r>
      <w:r>
        <w:t>клапана?</w:t>
      </w:r>
    </w:p>
  </w:comment>
  <w:comment w:id="2102" w:author="Булуев Илья Иванович" w:date="2023-07-10T13:42:00Z" w:initials="БИИ">
    <w:p w14:paraId="3FD2F806" w14:textId="5428671B" w:rsidR="002F1FB7" w:rsidRDefault="002F1FB7">
      <w:pPr>
        <w:pStyle w:val="afff"/>
      </w:pPr>
      <w:r>
        <w:rPr>
          <w:rStyle w:val="affe"/>
        </w:rPr>
        <w:annotationRef/>
      </w:r>
      <w:r>
        <w:t>На закрытый клапан??? Прошу прописывать полностью.</w:t>
      </w:r>
    </w:p>
  </w:comment>
  <w:comment w:id="2103" w:author="Булуев Илья Иванович" w:date="2023-07-10T13:42:00Z" w:initials="БИИ">
    <w:p w14:paraId="0C70D719" w14:textId="5E524849" w:rsidR="002F1FB7" w:rsidRDefault="002F1FB7">
      <w:pPr>
        <w:pStyle w:val="afff"/>
      </w:pPr>
      <w:r>
        <w:rPr>
          <w:rStyle w:val="affe"/>
        </w:rPr>
        <w:annotationRef/>
      </w:r>
      <w:r>
        <w:t>На закрытый клапан??? Прошу прописывать полностью.</w:t>
      </w:r>
    </w:p>
  </w:comment>
  <w:comment w:id="2104" w:author="Шайхутдинов Марсель Фандясович" w:date="2023-07-11T14:15:00Z" w:initials="ШМФ">
    <w:p w14:paraId="554BD7BE" w14:textId="0F91DEF3" w:rsidR="00CC50FD" w:rsidRPr="00CC50FD" w:rsidRDefault="00CC50FD">
      <w:pPr>
        <w:pStyle w:val="afff"/>
      </w:pPr>
      <w:r>
        <w:rPr>
          <w:rStyle w:val="affe"/>
        </w:rPr>
        <w:annotationRef/>
      </w:r>
      <w:r>
        <w:t>На какой конкретно датчик? Можно ли выполнить обвязку средствами СУУ</w:t>
      </w:r>
      <w:r w:rsidR="0059263C">
        <w:t xml:space="preserve">ТП? </w:t>
      </w:r>
    </w:p>
  </w:comment>
  <w:comment w:id="2105" w:author="Шайхутдинов Марсель Фандясович" w:date="2023-07-11T14:25:00Z" w:initials="ШМФ">
    <w:p w14:paraId="49A1E537" w14:textId="6B9B1408" w:rsidR="0059263C" w:rsidRDefault="0059263C">
      <w:pPr>
        <w:pStyle w:val="afff"/>
      </w:pPr>
      <w:r>
        <w:rPr>
          <w:rStyle w:val="affe"/>
        </w:rPr>
        <w:annotationRef/>
      </w:r>
      <w:r>
        <w:t>На что влияет? Для обсуждения</w:t>
      </w:r>
      <w:r>
        <w:t>.</w:t>
      </w:r>
    </w:p>
  </w:comment>
  <w:comment w:id="2106" w:author="Шайхутдинов Марсель Фандясович" w:date="2023-07-11T14:26:00Z" w:initials="ШМФ">
    <w:p w14:paraId="351C2415" w14:textId="1093359A" w:rsidR="0059263C" w:rsidRDefault="0059263C">
      <w:pPr>
        <w:pStyle w:val="afff"/>
      </w:pPr>
      <w:r>
        <w:rPr>
          <w:rStyle w:val="affe"/>
        </w:rPr>
        <w:annotationRef/>
      </w:r>
      <w:r>
        <w:t>На что влияет?</w:t>
      </w:r>
      <w:r>
        <w:t xml:space="preserve"> Для обсуждения.</w:t>
      </w:r>
    </w:p>
  </w:comment>
  <w:comment w:id="2107" w:author="Шайхутдинов Марсель Фандясович" w:date="2023-07-11T14:27:00Z" w:initials="ШМФ">
    <w:p w14:paraId="3CF88CA2" w14:textId="5637171E" w:rsidR="0059263C" w:rsidRDefault="0059263C">
      <w:pPr>
        <w:pStyle w:val="afff"/>
      </w:pPr>
      <w:r>
        <w:rPr>
          <w:rStyle w:val="affe"/>
        </w:rPr>
        <w:annotationRef/>
      </w:r>
      <w:r>
        <w:t>На что влияет. Для обсуждения.</w:t>
      </w:r>
    </w:p>
  </w:comment>
  <w:comment w:id="2108" w:author="Шайхутдинов Марсель Фандясович" w:date="2023-07-11T14:29:00Z" w:initials="ШМФ">
    <w:p w14:paraId="3F9726D9" w14:textId="5798A201" w:rsidR="0059263C" w:rsidRDefault="0059263C">
      <w:pPr>
        <w:pStyle w:val="afff"/>
      </w:pPr>
      <w:r>
        <w:rPr>
          <w:rStyle w:val="affe"/>
        </w:rPr>
        <w:annotationRef/>
      </w:r>
      <w:r>
        <w:t>Здесь нужен будет перечень.</w:t>
      </w:r>
    </w:p>
  </w:comment>
  <w:comment w:id="2123" w:author="Шайхутдинов Марсель Фандясович" w:date="2023-07-11T14:39:00Z" w:initials="ШМФ">
    <w:p w14:paraId="0133E5D9" w14:textId="2034CFB1" w:rsidR="00E70559" w:rsidRPr="00E70559" w:rsidRDefault="00E70559">
      <w:pPr>
        <w:pStyle w:val="afff"/>
      </w:pPr>
      <w:r>
        <w:rPr>
          <w:rStyle w:val="affe"/>
        </w:rPr>
        <w:annotationRef/>
      </w:r>
      <w:r>
        <w:t xml:space="preserve">Клапана или расходомера. На первый взгляд по тренду имеется шум показаний. В </w:t>
      </w:r>
      <w:r>
        <w:rPr>
          <w:lang w:val="en-US"/>
        </w:rPr>
        <w:t xml:space="preserve">MAN </w:t>
      </w:r>
      <w:r>
        <w:t>ставили?</w:t>
      </w:r>
    </w:p>
  </w:comment>
  <w:comment w:id="2150" w:author="Булуев Илья Иванович" w:date="2023-07-10T13:49:00Z" w:initials="БИИ">
    <w:p w14:paraId="45575A84" w14:textId="552560C6" w:rsidR="002F1FB7" w:rsidRDefault="002F1FB7">
      <w:pPr>
        <w:pStyle w:val="afff"/>
      </w:pPr>
      <w:r>
        <w:rPr>
          <w:rStyle w:val="affe"/>
        </w:rPr>
        <w:annotationRef/>
      </w:r>
      <w:r>
        <w:t>Разные шрифты. Привести к единому формату.</w:t>
      </w:r>
    </w:p>
  </w:comment>
  <w:comment w:id="2152" w:author="Шайхутдинов Марсель Фандясович" w:date="2023-07-11T15:55:00Z" w:initials="ШМФ">
    <w:p w14:paraId="78D9F1FD" w14:textId="29642F27" w:rsidR="0067752B" w:rsidRPr="0067752B" w:rsidRDefault="0067752B">
      <w:pPr>
        <w:pStyle w:val="afff"/>
      </w:pPr>
      <w:r>
        <w:rPr>
          <w:rStyle w:val="affe"/>
        </w:rPr>
        <w:annotationRef/>
      </w:r>
      <w:r>
        <w:t xml:space="preserve">Не увидел проблемы по регулятору фенола в реактор </w:t>
      </w:r>
      <w:r>
        <w:rPr>
          <w:lang w:val="en-US"/>
        </w:rPr>
        <w:t>R</w:t>
      </w:r>
      <w:r>
        <w:t>-1,</w:t>
      </w:r>
      <w:r w:rsidRPr="0067752B">
        <w:t xml:space="preserve"> </w:t>
      </w:r>
      <w:proofErr w:type="gramStart"/>
      <w:r>
        <w:t>Имеется</w:t>
      </w:r>
      <w:proofErr w:type="gramEnd"/>
      <w:r>
        <w:t xml:space="preserve"> ввиду насыщение регулятора</w:t>
      </w:r>
    </w:p>
  </w:comment>
  <w:comment w:id="2153" w:author="Шайхутдинов Марсель Фандясович" w:date="2023-07-11T15:33:00Z" w:initials="ШМФ">
    <w:p w14:paraId="4BC5DBE0" w14:textId="4D6CC4E3" w:rsidR="002B24D6" w:rsidRPr="002B24D6" w:rsidRDefault="002B24D6" w:rsidP="002B24D6">
      <w:pPr>
        <w:pStyle w:val="afff"/>
        <w:ind w:firstLine="0"/>
      </w:pPr>
      <w:r>
        <w:t xml:space="preserve">Регулятор может работать в </w:t>
      </w:r>
      <w:r>
        <w:rPr>
          <w:lang w:val="en-US"/>
        </w:rPr>
        <w:t>PRD</w:t>
      </w:r>
      <w:r w:rsidRPr="002B24D6">
        <w:t xml:space="preserve">. </w:t>
      </w:r>
      <w:r>
        <w:rPr>
          <w:rStyle w:val="affe"/>
        </w:rPr>
        <w:annotationRef/>
      </w:r>
      <w:r>
        <w:t>Для обсуждения</w:t>
      </w:r>
      <w:r w:rsidRPr="002B24D6">
        <w:t xml:space="preserve"> </w:t>
      </w:r>
      <w:r>
        <w:t>принадлежность к 3 категории.</w:t>
      </w:r>
    </w:p>
  </w:comment>
  <w:comment w:id="2154" w:author="Шайхутдинов Марсель Фандясович" w:date="2023-07-11T15:48:00Z" w:initials="ШМФ">
    <w:p w14:paraId="086AE94A" w14:textId="7B90F2C8" w:rsidR="001B62BA" w:rsidRDefault="001B62BA">
      <w:pPr>
        <w:pStyle w:val="afff"/>
      </w:pPr>
      <w:r>
        <w:rPr>
          <w:rStyle w:val="affe"/>
        </w:rPr>
        <w:annotationRef/>
      </w:r>
      <w:r>
        <w:t xml:space="preserve">Для обсуждения критичность «3» </w:t>
      </w:r>
      <w:proofErr w:type="gramStart"/>
      <w:r>
        <w:t>В</w:t>
      </w:r>
      <w:proofErr w:type="gramEnd"/>
      <w:r>
        <w:t xml:space="preserve"> чем критичность работы без датчика расхода по пару?</w:t>
      </w:r>
    </w:p>
  </w:comment>
  <w:comment w:id="2155" w:author="Шайхутдинов Марсель Фандясович" w:date="2023-07-11T15:50:00Z" w:initials="ШМФ">
    <w:p w14:paraId="668B0DB1" w14:textId="0B221854" w:rsidR="001B62BA" w:rsidRDefault="001B62BA">
      <w:pPr>
        <w:pStyle w:val="afff"/>
      </w:pPr>
      <w:r>
        <w:rPr>
          <w:rStyle w:val="affe"/>
        </w:rPr>
        <w:annotationRef/>
      </w:r>
      <w:r>
        <w:t>Мне кажется это можно будет делать в рабочем порядке при необходимости по согласованию с аппаратчиком и ведущим инженером производства</w:t>
      </w:r>
    </w:p>
  </w:comment>
  <w:comment w:id="2156" w:author="Шайхутдинов Марсель Фандясович" w:date="2023-07-11T16:09:00Z" w:initials="ШМФ">
    <w:p w14:paraId="1A3FD191" w14:textId="642110DE" w:rsidR="00935BE1" w:rsidRDefault="00935BE1">
      <w:pPr>
        <w:pStyle w:val="afff"/>
      </w:pPr>
      <w:r>
        <w:rPr>
          <w:rStyle w:val="affe"/>
        </w:rPr>
        <w:annotationRef/>
      </w:r>
      <w:r>
        <w:t xml:space="preserve">«Отсутствует </w:t>
      </w:r>
      <w:proofErr w:type="gramStart"/>
      <w:r>
        <w:t>датчик расхода</w:t>
      </w:r>
      <w:proofErr w:type="gramEnd"/>
      <w:r>
        <w:t xml:space="preserve"> предусмотренный проектом»</w:t>
      </w:r>
    </w:p>
  </w:comment>
  <w:comment w:id="2157" w:author="Булуев Илья Иванович" w:date="2023-07-10T13:56:00Z" w:initials="БИИ">
    <w:p w14:paraId="1A11A35C" w14:textId="6BC22071" w:rsidR="002F1FB7" w:rsidRDefault="002F1FB7">
      <w:pPr>
        <w:pStyle w:val="afff"/>
      </w:pPr>
      <w:r>
        <w:rPr>
          <w:rStyle w:val="affe"/>
        </w:rPr>
        <w:annotationRef/>
      </w:r>
      <w:r>
        <w:t>В РСУ имеются регуляторы? Если имеются – необходимо настроить. Если отсутствуют – нужно добавить.</w:t>
      </w:r>
    </w:p>
  </w:comment>
  <w:comment w:id="2158" w:author="Булуев Илья Иванович" w:date="2023-07-10T13:58:00Z" w:initials="БИИ">
    <w:p w14:paraId="68B2DFDF" w14:textId="2C8E9F0D" w:rsidR="002F1FB7" w:rsidRDefault="002F1FB7">
      <w:pPr>
        <w:pStyle w:val="afff"/>
      </w:pPr>
      <w:r>
        <w:rPr>
          <w:rStyle w:val="affe"/>
        </w:rPr>
        <w:annotationRef/>
      </w:r>
      <w:r w:rsidRPr="00A92FDB">
        <w:t>В РСУ имеются регуляторы? Если имеются – необходимо настроить. Если отсутствуют – нужно добавить.</w:t>
      </w:r>
    </w:p>
  </w:comment>
  <w:comment w:id="2159" w:author="Булуев Илья Иванович" w:date="2023-07-10T13:58:00Z" w:initials="БИИ">
    <w:p w14:paraId="3C185E4A" w14:textId="6A720F45" w:rsidR="002F1FB7" w:rsidRDefault="002F1FB7">
      <w:pPr>
        <w:pStyle w:val="afff"/>
      </w:pPr>
      <w:r>
        <w:rPr>
          <w:rStyle w:val="affe"/>
        </w:rPr>
        <w:annotationRef/>
      </w:r>
      <w:r>
        <w:t>«затирание» = «залипание»? Поменять везде на один термин.</w:t>
      </w:r>
    </w:p>
  </w:comment>
  <w:comment w:id="2160" w:author="Булуев Илья Иванович" w:date="2023-07-10T13:59:00Z" w:initials="БИИ">
    <w:p w14:paraId="6B613246" w14:textId="77777777" w:rsidR="002F1FB7" w:rsidRDefault="002F1FB7" w:rsidP="00A92FDB">
      <w:pPr>
        <w:pStyle w:val="afff"/>
      </w:pPr>
      <w:r>
        <w:rPr>
          <w:rStyle w:val="affe"/>
        </w:rPr>
        <w:annotationRef/>
      </w:r>
      <w:r>
        <w:rPr>
          <w:rStyle w:val="affe"/>
        </w:rPr>
        <w:annotationRef/>
      </w:r>
      <w:r>
        <w:t>«затирание» = «залипание»? Поменять везде на один термин.</w:t>
      </w:r>
    </w:p>
    <w:p w14:paraId="63AE243C" w14:textId="2AB106D6" w:rsidR="002F1FB7" w:rsidRDefault="002F1FB7">
      <w:pPr>
        <w:pStyle w:val="afff"/>
      </w:pPr>
    </w:p>
  </w:comment>
  <w:comment w:id="2161" w:author="Шайхутдинов Марсель Фандясович" w:date="2023-07-11T16:21:00Z" w:initials="ШМФ">
    <w:p w14:paraId="59FC7128" w14:textId="268A18E3" w:rsidR="00BA0844" w:rsidRDefault="00BA0844">
      <w:pPr>
        <w:pStyle w:val="afff"/>
      </w:pPr>
      <w:r>
        <w:rPr>
          <w:rStyle w:val="affe"/>
        </w:rPr>
        <w:annotationRef/>
      </w:r>
      <w:r>
        <w:t xml:space="preserve">Для обсуждения критичность «3» </w:t>
      </w:r>
      <w:proofErr w:type="gramStart"/>
      <w:r>
        <w:t>В</w:t>
      </w:r>
      <w:proofErr w:type="gramEnd"/>
      <w:r>
        <w:t xml:space="preserve"> чем критичность работы без датчика расхода по пару?</w:t>
      </w:r>
    </w:p>
  </w:comment>
  <w:comment w:id="2162" w:author="Шайхутдинов Марсель Фандясович" w:date="2023-07-11T16:20:00Z" w:initials="ШМФ">
    <w:p w14:paraId="2D145347" w14:textId="0A8B7E55" w:rsidR="00BA0844" w:rsidRDefault="00BA0844">
      <w:pPr>
        <w:pStyle w:val="afff"/>
      </w:pPr>
      <w:r>
        <w:rPr>
          <w:rStyle w:val="affe"/>
        </w:rPr>
        <w:annotationRef/>
      </w:r>
      <w:r>
        <w:t xml:space="preserve">Для обсуждения критичность «3» </w:t>
      </w:r>
      <w:proofErr w:type="gramStart"/>
      <w:r>
        <w:t>В</w:t>
      </w:r>
      <w:proofErr w:type="gramEnd"/>
      <w:r>
        <w:t xml:space="preserve"> чем критичность работы без датчика расхода по пару?</w:t>
      </w:r>
    </w:p>
  </w:comment>
  <w:comment w:id="2163" w:author="Булуев Илья Иванович" w:date="2023-07-10T14:00:00Z" w:initials="БИИ">
    <w:p w14:paraId="13114F3F" w14:textId="2BFDD6D9" w:rsidR="002F1FB7" w:rsidRDefault="002F1FB7" w:rsidP="00A92FDB">
      <w:pPr>
        <w:pStyle w:val="afff"/>
      </w:pPr>
      <w:r>
        <w:rPr>
          <w:rStyle w:val="affe"/>
        </w:rPr>
        <w:annotationRef/>
      </w:r>
      <w:r>
        <w:rPr>
          <w:rStyle w:val="affe"/>
        </w:rPr>
        <w:annotationRef/>
      </w:r>
      <w:r>
        <w:t>«затирание» = «залипание»? Поменять везде на один термин.</w:t>
      </w:r>
    </w:p>
  </w:comment>
  <w:comment w:id="2164" w:author="Шайхутдинов Марсель Фандясович" w:date="2023-07-11T16:29:00Z" w:initials="ШМФ">
    <w:p w14:paraId="0D0FB93D" w14:textId="1B6B08A8" w:rsidR="00F37C43" w:rsidRDefault="00F37C43">
      <w:pPr>
        <w:pStyle w:val="afff"/>
      </w:pPr>
      <w:r>
        <w:rPr>
          <w:rStyle w:val="affe"/>
        </w:rPr>
        <w:annotationRef/>
      </w:r>
      <w:r>
        <w:t xml:space="preserve">Для обсуждения критичность «3» </w:t>
      </w:r>
      <w:proofErr w:type="gramStart"/>
      <w:r>
        <w:t>В</w:t>
      </w:r>
      <w:proofErr w:type="gramEnd"/>
      <w:r>
        <w:t xml:space="preserve"> чем критичность работы без датчика расхода по пару?</w:t>
      </w:r>
    </w:p>
  </w:comment>
  <w:comment w:id="2168" w:author="Шайхутдинов Марсель Фандясович" w:date="2023-07-11T16:41:00Z" w:initials="ШМФ">
    <w:p w14:paraId="10C8A144" w14:textId="48134028" w:rsidR="00910EDF" w:rsidRDefault="00910EDF">
      <w:pPr>
        <w:pStyle w:val="afff"/>
      </w:pPr>
      <w:r>
        <w:rPr>
          <w:rStyle w:val="affe"/>
        </w:rPr>
        <w:annotationRef/>
      </w:r>
      <w:r>
        <w:t xml:space="preserve">Предлагаю поработать с соотношениями, прийти к оптимальным, посмотреть на результаты. </w:t>
      </w:r>
      <w:r w:rsidR="00FE040C">
        <w:t>Как минимум н</w:t>
      </w:r>
      <w:r w:rsidR="003D505A">
        <w:t>айти выгоды в излишней подаче маточной жидкости, фенола с Т-701</w:t>
      </w:r>
      <w:r w:rsidR="00FE040C">
        <w:t>.</w:t>
      </w:r>
    </w:p>
  </w:comment>
  <w:comment w:id="2169" w:author="Шайхутдинов Марсель Фандясович" w:date="2023-07-11T16:54:00Z" w:initials="ШМФ">
    <w:p w14:paraId="7CBD6B36" w14:textId="0147C398" w:rsidR="003D505A" w:rsidRDefault="003D505A">
      <w:pPr>
        <w:pStyle w:val="afff"/>
      </w:pPr>
      <w:r>
        <w:rPr>
          <w:rStyle w:val="affe"/>
        </w:rPr>
        <w:annotationRef/>
      </w:r>
      <w:r>
        <w:t>Рассмотреть зависимость суммы примесей от показаний технологических параметров. Возможно есть предикторы</w:t>
      </w:r>
      <w:r w:rsidR="00FE040C">
        <w:t>.</w:t>
      </w:r>
    </w:p>
  </w:comment>
  <w:comment w:id="2170" w:author="Шайхутдинов Марсель Фандясович" w:date="2023-07-11T16:39:00Z" w:initials="ШМФ">
    <w:p w14:paraId="48D16F6D" w14:textId="597AE516" w:rsidR="00910EDF" w:rsidRDefault="00910EDF">
      <w:pPr>
        <w:pStyle w:val="afff"/>
      </w:pPr>
      <w:r>
        <w:rPr>
          <w:rStyle w:val="affe"/>
        </w:rPr>
        <w:annotationRef/>
      </w:r>
      <w:r>
        <w:t>На данном этапе не стал бы исключать</w:t>
      </w:r>
      <w:r w:rsidR="003D505A">
        <w:t xml:space="preserve"> из </w:t>
      </w:r>
      <w:proofErr w:type="gramStart"/>
      <w:r w:rsidR="003D505A">
        <w:t>периметра</w:t>
      </w:r>
      <w:proofErr w:type="gramEnd"/>
      <w:r w:rsidR="003D505A">
        <w:t xml:space="preserve"> не проведя пошагового тестирования</w:t>
      </w:r>
    </w:p>
  </w:comment>
  <w:comment w:id="2171" w:author="Шайхутдинов Марсель Фандясович" w:date="2023-07-11T16:56:00Z" w:initials="ШМФ">
    <w:p w14:paraId="6AED43B4" w14:textId="2CC025A1" w:rsidR="0094177F" w:rsidRPr="000533AB" w:rsidRDefault="0094177F">
      <w:pPr>
        <w:pStyle w:val="afff"/>
      </w:pPr>
      <w:r>
        <w:rPr>
          <w:rStyle w:val="affe"/>
        </w:rPr>
        <w:annotationRef/>
      </w:r>
      <w:r w:rsidR="000533AB">
        <w:t>С помощью СУУТП можем контролировать температуру верха С-500 циркулирующего азота</w:t>
      </w:r>
      <w:r w:rsidR="00B24996">
        <w:t>, с целью ее стабилизации – как минимум увеличения глубины автоматизации</w:t>
      </w:r>
    </w:p>
  </w:comment>
  <w:comment w:id="2323" w:author="Булуев Илья Иванович" w:date="2023-07-10T14:29:00Z" w:initials="БИИ">
    <w:p w14:paraId="48831BE0" w14:textId="68162D74" w:rsidR="002F1FB7" w:rsidRDefault="002F1FB7">
      <w:pPr>
        <w:pStyle w:val="afff"/>
      </w:pPr>
      <w:r>
        <w:rPr>
          <w:rStyle w:val="affe"/>
        </w:rPr>
        <w:annotationRef/>
      </w:r>
      <w:r>
        <w:t>Просьба добавить наименование позиций из АСУТП</w:t>
      </w:r>
    </w:p>
  </w:comment>
  <w:comment w:id="2324" w:author="Булуев Илья Иванович" w:date="2023-07-10T14:29:00Z" w:initials="БИИ">
    <w:p w14:paraId="077DA74B" w14:textId="215D33E1" w:rsidR="002F1FB7" w:rsidRDefault="002F1FB7">
      <w:pPr>
        <w:pStyle w:val="afff"/>
      </w:pPr>
      <w:r>
        <w:rPr>
          <w:rStyle w:val="affe"/>
        </w:rPr>
        <w:annotationRef/>
      </w:r>
      <w:r>
        <w:t>Просьба добавить наименование позиций из АСУТП</w:t>
      </w:r>
    </w:p>
  </w:comment>
  <w:comment w:id="2325" w:author="Булуев Илья Иванович" w:date="2023-07-10T14:29:00Z" w:initials="БИИ">
    <w:p w14:paraId="06A0BE10" w14:textId="2D1906C8" w:rsidR="002F1FB7" w:rsidRDefault="002F1FB7">
      <w:pPr>
        <w:pStyle w:val="afff"/>
      </w:pPr>
      <w:r>
        <w:rPr>
          <w:rStyle w:val="affe"/>
        </w:rPr>
        <w:annotationRef/>
      </w:r>
      <w:r>
        <w:t>Просьба добавить наименование позиций из АСУТП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5BFA706F" w15:done="0"/>
  <w15:commentEx w15:paraId="1940F186" w15:done="0"/>
  <w15:commentEx w15:paraId="44226A0B" w15:done="0"/>
  <w15:commentEx w15:paraId="279A7F7F" w15:done="0"/>
  <w15:commentEx w15:paraId="5F3A3A20" w15:done="0"/>
  <w15:commentEx w15:paraId="6A0E84BA" w15:done="0"/>
  <w15:commentEx w15:paraId="763A6511" w15:done="0"/>
  <w15:commentEx w15:paraId="3FD2F806" w15:done="0"/>
  <w15:commentEx w15:paraId="0C70D719" w15:done="0"/>
  <w15:commentEx w15:paraId="554BD7BE" w15:done="0"/>
  <w15:commentEx w15:paraId="49A1E537" w15:done="0"/>
  <w15:commentEx w15:paraId="351C2415" w15:done="0"/>
  <w15:commentEx w15:paraId="3CF88CA2" w15:done="0"/>
  <w15:commentEx w15:paraId="3F9726D9" w15:done="0"/>
  <w15:commentEx w15:paraId="0133E5D9" w15:done="0"/>
  <w15:commentEx w15:paraId="45575A84" w15:done="0"/>
  <w15:commentEx w15:paraId="78D9F1FD" w15:done="0"/>
  <w15:commentEx w15:paraId="4BC5DBE0" w15:done="0"/>
  <w15:commentEx w15:paraId="086AE94A" w15:done="0"/>
  <w15:commentEx w15:paraId="668B0DB1" w15:done="0"/>
  <w15:commentEx w15:paraId="1A3FD191" w15:done="0"/>
  <w15:commentEx w15:paraId="1A11A35C" w15:done="0"/>
  <w15:commentEx w15:paraId="68B2DFDF" w15:done="0"/>
  <w15:commentEx w15:paraId="3C185E4A" w15:done="0"/>
  <w15:commentEx w15:paraId="63AE243C" w15:done="0"/>
  <w15:commentEx w15:paraId="59FC7128" w15:done="0"/>
  <w15:commentEx w15:paraId="2D145347" w15:done="0"/>
  <w15:commentEx w15:paraId="13114F3F" w15:done="0"/>
  <w15:commentEx w15:paraId="0D0FB93D" w15:done="0"/>
  <w15:commentEx w15:paraId="10C8A144" w15:done="0"/>
  <w15:commentEx w15:paraId="7CBD6B36" w15:done="0"/>
  <w15:commentEx w15:paraId="48D16F6D" w15:done="0"/>
  <w15:commentEx w15:paraId="6AED43B4" w15:done="0"/>
  <w15:commentEx w15:paraId="48831BE0" w15:done="0"/>
  <w15:commentEx w15:paraId="077DA74B" w15:done="0"/>
  <w15:commentEx w15:paraId="06A0BE10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D9BCD7E" w14:textId="77777777" w:rsidR="002F1FB7" w:rsidRDefault="002F1FB7">
      <w:pPr>
        <w:spacing w:line="240" w:lineRule="auto"/>
      </w:pPr>
      <w:r>
        <w:separator/>
      </w:r>
    </w:p>
  </w:endnote>
  <w:endnote w:type="continuationSeparator" w:id="0">
    <w:p w14:paraId="1342A669" w14:textId="77777777" w:rsidR="002F1FB7" w:rsidRDefault="002F1FB7">
      <w:pPr>
        <w:spacing w:line="240" w:lineRule="auto"/>
      </w:pPr>
      <w:r>
        <w:continuationSeparator/>
      </w:r>
    </w:p>
  </w:endnote>
  <w:endnote w:type="continuationNotice" w:id="1">
    <w:p w14:paraId="5B1A4B54" w14:textId="77777777" w:rsidR="002F1FB7" w:rsidRDefault="002F1FB7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_4">
    <w:altName w:val="Arial"/>
    <w:panose1 w:val="00000000000000000000"/>
    <w:charset w:val="EE"/>
    <w:family w:val="swiss"/>
    <w:notTrueType/>
    <w:pitch w:val="variable"/>
    <w:sig w:usb0="00000007" w:usb1="00000000" w:usb2="00000000" w:usb3="00000000" w:csb0="00000003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Bold">
    <w:altName w:val="Arial"/>
    <w:charset w:val="00"/>
    <w:family w:val="auto"/>
    <w:pitch w:val="default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vertAnchor="page" w:horzAnchor="page" w:tblpX="370" w:tblpY="7826"/>
      <w:tblW w:w="0" w:type="auto"/>
      <w:tblBorders>
        <w:top w:val="single" w:sz="12" w:space="0" w:color="auto"/>
        <w:left w:val="single" w:sz="12" w:space="0" w:color="auto"/>
        <w:bottom w:val="single" w:sz="12" w:space="0" w:color="auto"/>
        <w:insideH w:val="single" w:sz="12" w:space="0" w:color="auto"/>
        <w:insideV w:val="single" w:sz="12" w:space="0" w:color="auto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255"/>
      <w:gridCol w:w="255"/>
      <w:gridCol w:w="255"/>
    </w:tblGrid>
    <w:tr w:rsidR="002F1FB7" w:rsidRPr="00221356" w14:paraId="5A18FBA1" w14:textId="77777777" w:rsidTr="00925B09">
      <w:trPr>
        <w:trHeight w:val="567"/>
      </w:trPr>
      <w:tc>
        <w:tcPr>
          <w:tcW w:w="255" w:type="dxa"/>
          <w:vMerge w:val="restart"/>
          <w:textDirection w:val="btLr"/>
          <w:vAlign w:val="center"/>
        </w:tcPr>
        <w:p w14:paraId="3D377C48" w14:textId="77777777" w:rsidR="002F1FB7" w:rsidRPr="00221356" w:rsidRDefault="002F1FB7" w:rsidP="00221356">
          <w:pPr>
            <w:pStyle w:val="afa"/>
            <w:ind w:left="113" w:right="113"/>
            <w:rPr>
              <w:rFonts w:ascii="Arial" w:hAnsi="Arial" w:cs="Arial"/>
              <w:b/>
              <w:bCs/>
              <w:color w:val="000000"/>
              <w:sz w:val="18"/>
              <w:szCs w:val="18"/>
            </w:rPr>
          </w:pPr>
          <w:proofErr w:type="spellStart"/>
          <w:r w:rsidRPr="00221356">
            <w:rPr>
              <w:rFonts w:ascii="Arial" w:hAnsi="Arial" w:cs="Arial"/>
              <w:sz w:val="18"/>
              <w:szCs w:val="18"/>
            </w:rPr>
            <w:t>Согласовано</w:t>
          </w:r>
          <w:proofErr w:type="spellEnd"/>
        </w:p>
      </w:tc>
      <w:tc>
        <w:tcPr>
          <w:tcW w:w="255" w:type="dxa"/>
          <w:vAlign w:val="center"/>
        </w:tcPr>
        <w:p w14:paraId="14A7A608" w14:textId="77777777" w:rsidR="002F1FB7" w:rsidRPr="00221356" w:rsidRDefault="002F1FB7" w:rsidP="00221356">
          <w:pPr>
            <w:pStyle w:val="af8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7E994C81" w14:textId="77777777" w:rsidR="002F1FB7" w:rsidRPr="00221356" w:rsidRDefault="002F1FB7" w:rsidP="00221356">
          <w:pPr>
            <w:pStyle w:val="af8"/>
            <w:jc w:val="center"/>
            <w:rPr>
              <w:rFonts w:cs="Arial"/>
            </w:rPr>
          </w:pPr>
        </w:p>
      </w:tc>
    </w:tr>
    <w:tr w:rsidR="002F1FB7" w:rsidRPr="00221356" w14:paraId="20E593AF" w14:textId="77777777" w:rsidTr="00925B09">
      <w:trPr>
        <w:trHeight w:val="851"/>
      </w:trPr>
      <w:tc>
        <w:tcPr>
          <w:tcW w:w="255" w:type="dxa"/>
          <w:vMerge/>
          <w:vAlign w:val="center"/>
        </w:tcPr>
        <w:p w14:paraId="0B7A389E" w14:textId="77777777" w:rsidR="002F1FB7" w:rsidRPr="00221356" w:rsidRDefault="002F1FB7" w:rsidP="00221356">
          <w:pPr>
            <w:pStyle w:val="af8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6ADAB2CD" w14:textId="77777777" w:rsidR="002F1FB7" w:rsidRPr="00221356" w:rsidRDefault="002F1FB7" w:rsidP="00221356">
          <w:pPr>
            <w:pStyle w:val="af8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630A6585" w14:textId="77777777" w:rsidR="002F1FB7" w:rsidRPr="00221356" w:rsidRDefault="002F1FB7" w:rsidP="00221356">
          <w:pPr>
            <w:pStyle w:val="af8"/>
            <w:jc w:val="center"/>
            <w:rPr>
              <w:rFonts w:cs="Arial"/>
            </w:rPr>
          </w:pPr>
        </w:p>
      </w:tc>
    </w:tr>
    <w:tr w:rsidR="002F1FB7" w:rsidRPr="00221356" w14:paraId="72D520FA" w14:textId="77777777" w:rsidTr="00925B09">
      <w:trPr>
        <w:trHeight w:val="1134"/>
      </w:trPr>
      <w:tc>
        <w:tcPr>
          <w:tcW w:w="255" w:type="dxa"/>
          <w:vMerge/>
          <w:vAlign w:val="center"/>
        </w:tcPr>
        <w:p w14:paraId="225F576D" w14:textId="77777777" w:rsidR="002F1FB7" w:rsidRPr="00221356" w:rsidRDefault="002F1FB7" w:rsidP="00221356">
          <w:pPr>
            <w:pStyle w:val="af8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3EA9A293" w14:textId="77777777" w:rsidR="002F1FB7" w:rsidRPr="00221356" w:rsidRDefault="002F1FB7" w:rsidP="00221356">
          <w:pPr>
            <w:pStyle w:val="af8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0CCEC12A" w14:textId="77777777" w:rsidR="002F1FB7" w:rsidRPr="00221356" w:rsidRDefault="002F1FB7" w:rsidP="00221356">
          <w:pPr>
            <w:pStyle w:val="af8"/>
            <w:jc w:val="center"/>
            <w:rPr>
              <w:rFonts w:cs="Arial"/>
            </w:rPr>
          </w:pPr>
        </w:p>
      </w:tc>
    </w:tr>
    <w:tr w:rsidR="002F1FB7" w:rsidRPr="00221356" w14:paraId="63F65AE1" w14:textId="77777777" w:rsidTr="00925B09">
      <w:trPr>
        <w:trHeight w:val="1134"/>
      </w:trPr>
      <w:tc>
        <w:tcPr>
          <w:tcW w:w="255" w:type="dxa"/>
          <w:vMerge/>
          <w:vAlign w:val="center"/>
        </w:tcPr>
        <w:p w14:paraId="755F03EA" w14:textId="77777777" w:rsidR="002F1FB7" w:rsidRPr="00221356" w:rsidRDefault="002F1FB7" w:rsidP="00221356">
          <w:pPr>
            <w:pStyle w:val="af8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592613D4" w14:textId="77777777" w:rsidR="002F1FB7" w:rsidRPr="00221356" w:rsidRDefault="002F1FB7" w:rsidP="00221356">
          <w:pPr>
            <w:pStyle w:val="af8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24D3948B" w14:textId="77777777" w:rsidR="002F1FB7" w:rsidRPr="00221356" w:rsidRDefault="002F1FB7" w:rsidP="00221356">
          <w:pPr>
            <w:pStyle w:val="af8"/>
            <w:jc w:val="center"/>
            <w:rPr>
              <w:rFonts w:cs="Arial"/>
            </w:rPr>
          </w:pPr>
        </w:p>
      </w:tc>
    </w:tr>
  </w:tbl>
  <w:tbl>
    <w:tblPr>
      <w:tblpPr w:vertAnchor="page" w:horzAnchor="page" w:tblpX="500" w:tblpY="11625"/>
      <w:tblW w:w="623" w:type="dxa"/>
      <w:tblBorders>
        <w:top w:val="single" w:sz="12" w:space="0" w:color="auto"/>
        <w:left w:val="single" w:sz="12" w:space="0" w:color="auto"/>
        <w:bottom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1E0" w:firstRow="1" w:lastRow="1" w:firstColumn="1" w:lastColumn="1" w:noHBand="0" w:noVBand="0"/>
    </w:tblPr>
    <w:tblGrid>
      <w:gridCol w:w="311"/>
      <w:gridCol w:w="312"/>
    </w:tblGrid>
    <w:tr w:rsidR="002F1FB7" w:rsidRPr="00221356" w14:paraId="0FE497D1" w14:textId="77777777" w:rsidTr="00221356">
      <w:trPr>
        <w:cantSplit/>
        <w:trHeight w:val="1418"/>
      </w:trPr>
      <w:tc>
        <w:tcPr>
          <w:tcW w:w="311" w:type="dxa"/>
          <w:textDirection w:val="btLr"/>
          <w:vAlign w:val="center"/>
        </w:tcPr>
        <w:p w14:paraId="7D096764" w14:textId="77777777" w:rsidR="002F1FB7" w:rsidRPr="00221356" w:rsidRDefault="002F1FB7" w:rsidP="00221356">
          <w:pPr>
            <w:pStyle w:val="afa"/>
            <w:ind w:left="57"/>
            <w:jc w:val="center"/>
            <w:rPr>
              <w:rFonts w:ascii="Arial" w:hAnsi="Arial" w:cs="Arial"/>
              <w:sz w:val="18"/>
              <w:szCs w:val="18"/>
            </w:rPr>
          </w:pPr>
          <w:proofErr w:type="spellStart"/>
          <w:r w:rsidRPr="00221356">
            <w:rPr>
              <w:rFonts w:ascii="Arial" w:hAnsi="Arial" w:cs="Arial"/>
              <w:sz w:val="18"/>
              <w:szCs w:val="18"/>
            </w:rPr>
            <w:t>Взам</w:t>
          </w:r>
          <w:proofErr w:type="spellEnd"/>
          <w:r w:rsidRPr="00221356">
            <w:rPr>
              <w:rFonts w:ascii="Arial" w:hAnsi="Arial" w:cs="Arial"/>
              <w:sz w:val="18"/>
              <w:szCs w:val="18"/>
            </w:rPr>
            <w:t xml:space="preserve">. </w:t>
          </w:r>
          <w:proofErr w:type="spellStart"/>
          <w:r w:rsidRPr="00221356">
            <w:rPr>
              <w:rFonts w:ascii="Arial" w:hAnsi="Arial" w:cs="Arial"/>
              <w:sz w:val="18"/>
              <w:szCs w:val="18"/>
            </w:rPr>
            <w:t>инв</w:t>
          </w:r>
          <w:proofErr w:type="spellEnd"/>
          <w:r w:rsidRPr="00221356">
            <w:rPr>
              <w:rFonts w:ascii="Arial" w:hAnsi="Arial" w:cs="Arial"/>
              <w:sz w:val="18"/>
              <w:szCs w:val="18"/>
            </w:rPr>
            <w:t>. N</w:t>
          </w:r>
        </w:p>
      </w:tc>
      <w:tc>
        <w:tcPr>
          <w:tcW w:w="312" w:type="dxa"/>
          <w:textDirection w:val="btLr"/>
          <w:vAlign w:val="center"/>
        </w:tcPr>
        <w:p w14:paraId="6CD0589E" w14:textId="77777777" w:rsidR="002F1FB7" w:rsidRPr="00221356" w:rsidRDefault="002F1FB7" w:rsidP="00221356">
          <w:pPr>
            <w:pStyle w:val="afa"/>
            <w:ind w:left="113" w:right="113"/>
            <w:rPr>
              <w:rFonts w:ascii="Arial" w:hAnsi="Arial" w:cs="Arial"/>
              <w:i/>
              <w:szCs w:val="16"/>
            </w:rPr>
          </w:pPr>
        </w:p>
      </w:tc>
    </w:tr>
    <w:tr w:rsidR="002F1FB7" w14:paraId="0C5F8C31" w14:textId="77777777" w:rsidTr="00221356">
      <w:trPr>
        <w:cantSplit/>
        <w:trHeight w:val="1985"/>
      </w:trPr>
      <w:tc>
        <w:tcPr>
          <w:tcW w:w="311" w:type="dxa"/>
          <w:textDirection w:val="btLr"/>
          <w:vAlign w:val="center"/>
        </w:tcPr>
        <w:p w14:paraId="4FA0EE7D" w14:textId="77777777" w:rsidR="002F1FB7" w:rsidRPr="00221356" w:rsidRDefault="002F1FB7" w:rsidP="00221356">
          <w:pPr>
            <w:pStyle w:val="afa"/>
            <w:ind w:left="113" w:right="113"/>
            <w:jc w:val="center"/>
            <w:rPr>
              <w:rFonts w:ascii="Arial" w:hAnsi="Arial" w:cs="Arial"/>
              <w:sz w:val="18"/>
              <w:szCs w:val="18"/>
            </w:rPr>
          </w:pPr>
          <w:proofErr w:type="spellStart"/>
          <w:r w:rsidRPr="00221356">
            <w:rPr>
              <w:rFonts w:ascii="Arial" w:hAnsi="Arial" w:cs="Arial"/>
              <w:sz w:val="18"/>
              <w:szCs w:val="18"/>
            </w:rPr>
            <w:t>Подпись</w:t>
          </w:r>
          <w:proofErr w:type="spellEnd"/>
          <w:r w:rsidRPr="00221356">
            <w:rPr>
              <w:rFonts w:ascii="Arial" w:hAnsi="Arial" w:cs="Arial"/>
              <w:sz w:val="18"/>
              <w:szCs w:val="18"/>
            </w:rPr>
            <w:t xml:space="preserve"> и </w:t>
          </w:r>
          <w:proofErr w:type="spellStart"/>
          <w:r w:rsidRPr="00221356">
            <w:rPr>
              <w:rFonts w:ascii="Arial" w:hAnsi="Arial" w:cs="Arial"/>
              <w:sz w:val="18"/>
              <w:szCs w:val="18"/>
            </w:rPr>
            <w:t>дата</w:t>
          </w:r>
          <w:proofErr w:type="spellEnd"/>
        </w:p>
      </w:tc>
      <w:tc>
        <w:tcPr>
          <w:tcW w:w="312" w:type="dxa"/>
          <w:textDirection w:val="btLr"/>
          <w:vAlign w:val="center"/>
        </w:tcPr>
        <w:p w14:paraId="6BEA08C6" w14:textId="77777777" w:rsidR="002F1FB7" w:rsidRPr="00BB19DD" w:rsidRDefault="002F1FB7" w:rsidP="00221356">
          <w:pPr>
            <w:pStyle w:val="afa"/>
            <w:ind w:left="113" w:right="113"/>
            <w:rPr>
              <w:rFonts w:cs="Arial"/>
              <w:i/>
              <w:szCs w:val="16"/>
            </w:rPr>
          </w:pPr>
        </w:p>
      </w:tc>
    </w:tr>
    <w:tr w:rsidR="002F1FB7" w14:paraId="0078E4AA" w14:textId="77777777" w:rsidTr="00221356">
      <w:trPr>
        <w:cantSplit/>
        <w:trHeight w:val="1418"/>
      </w:trPr>
      <w:tc>
        <w:tcPr>
          <w:tcW w:w="311" w:type="dxa"/>
          <w:tcMar>
            <w:left w:w="28" w:type="dxa"/>
            <w:right w:w="0" w:type="dxa"/>
          </w:tcMar>
          <w:textDirection w:val="btLr"/>
          <w:vAlign w:val="center"/>
        </w:tcPr>
        <w:p w14:paraId="4891FBCF" w14:textId="77777777" w:rsidR="002F1FB7" w:rsidRPr="00221356" w:rsidRDefault="002F1FB7" w:rsidP="00221356">
          <w:pPr>
            <w:pStyle w:val="afa"/>
            <w:ind w:left="113" w:right="113"/>
            <w:jc w:val="center"/>
            <w:rPr>
              <w:rFonts w:ascii="Arial" w:hAnsi="Arial" w:cs="Arial"/>
              <w:sz w:val="18"/>
              <w:szCs w:val="18"/>
            </w:rPr>
          </w:pPr>
          <w:proofErr w:type="spellStart"/>
          <w:r w:rsidRPr="00221356">
            <w:rPr>
              <w:rFonts w:ascii="Arial" w:hAnsi="Arial" w:cs="Arial"/>
              <w:sz w:val="18"/>
              <w:szCs w:val="18"/>
            </w:rPr>
            <w:t>Инв</w:t>
          </w:r>
          <w:proofErr w:type="spellEnd"/>
          <w:r w:rsidRPr="00221356">
            <w:rPr>
              <w:rFonts w:ascii="Arial" w:hAnsi="Arial" w:cs="Arial"/>
              <w:sz w:val="18"/>
              <w:szCs w:val="18"/>
            </w:rPr>
            <w:t xml:space="preserve">. № </w:t>
          </w:r>
          <w:proofErr w:type="spellStart"/>
          <w:r w:rsidRPr="00221356">
            <w:rPr>
              <w:rFonts w:ascii="Arial" w:hAnsi="Arial" w:cs="Arial"/>
              <w:sz w:val="18"/>
              <w:szCs w:val="18"/>
            </w:rPr>
            <w:t>подл</w:t>
          </w:r>
          <w:proofErr w:type="spellEnd"/>
          <w:r w:rsidRPr="00221356">
            <w:rPr>
              <w:rFonts w:ascii="Arial" w:hAnsi="Arial" w:cs="Arial"/>
              <w:sz w:val="18"/>
              <w:szCs w:val="18"/>
            </w:rPr>
            <w:t>.</w:t>
          </w:r>
        </w:p>
      </w:tc>
      <w:tc>
        <w:tcPr>
          <w:tcW w:w="312" w:type="dxa"/>
          <w:textDirection w:val="btLr"/>
          <w:vAlign w:val="center"/>
        </w:tcPr>
        <w:p w14:paraId="2375FD08" w14:textId="77777777" w:rsidR="002F1FB7" w:rsidRPr="00B2239C" w:rsidRDefault="002F1FB7" w:rsidP="00221356">
          <w:pPr>
            <w:pStyle w:val="afa"/>
            <w:ind w:left="113" w:right="113"/>
            <w:jc w:val="both"/>
            <w:rPr>
              <w:rFonts w:cs="Arial"/>
              <w:i/>
              <w:szCs w:val="16"/>
            </w:rPr>
          </w:pPr>
        </w:p>
      </w:tc>
    </w:tr>
  </w:tbl>
  <w:p w14:paraId="38E90F8C" w14:textId="77777777" w:rsidR="002F1FB7" w:rsidRDefault="002F1FB7">
    <w:pPr>
      <w:pStyle w:val="af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vertAnchor="page" w:horzAnchor="page" w:tblpX="505" w:tblpY="11593"/>
      <w:tblW w:w="680" w:type="dxa"/>
      <w:tblBorders>
        <w:top w:val="single" w:sz="12" w:space="0" w:color="auto"/>
        <w:left w:val="single" w:sz="12" w:space="0" w:color="auto"/>
        <w:bottom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1E0" w:firstRow="1" w:lastRow="1" w:firstColumn="1" w:lastColumn="1" w:noHBand="0" w:noVBand="0"/>
    </w:tblPr>
    <w:tblGrid>
      <w:gridCol w:w="284"/>
      <w:gridCol w:w="396"/>
    </w:tblGrid>
    <w:tr w:rsidR="002F1FB7" w14:paraId="6C3ECC53" w14:textId="77777777" w:rsidTr="00FA2E9C">
      <w:trPr>
        <w:cantSplit/>
        <w:trHeight w:val="1418"/>
      </w:trPr>
      <w:tc>
        <w:tcPr>
          <w:tcW w:w="284" w:type="dxa"/>
          <w:textDirection w:val="btLr"/>
          <w:vAlign w:val="center"/>
        </w:tcPr>
        <w:p w14:paraId="39AA03B5" w14:textId="77777777" w:rsidR="002F1FB7" w:rsidRPr="00B2239C" w:rsidRDefault="002F1FB7" w:rsidP="00FA2E9C">
          <w:pPr>
            <w:pStyle w:val="afa"/>
            <w:rPr>
              <w:rFonts w:ascii="Arial" w:hAnsi="Arial" w:cs="Arial"/>
              <w:sz w:val="15"/>
              <w:szCs w:val="15"/>
              <w:lang w:val="ru-RU"/>
            </w:rPr>
          </w:pPr>
          <w:proofErr w:type="spellStart"/>
          <w:r w:rsidRPr="00B2239C">
            <w:rPr>
              <w:rFonts w:ascii="Arial" w:hAnsi="Arial" w:cs="Arial"/>
              <w:sz w:val="18"/>
              <w:szCs w:val="18"/>
              <w:lang w:val="ru-RU"/>
            </w:rPr>
            <w:t>Взаим</w:t>
          </w:r>
          <w:proofErr w:type="spellEnd"/>
          <w:r w:rsidRPr="00B2239C">
            <w:rPr>
              <w:rFonts w:ascii="Arial" w:hAnsi="Arial" w:cs="Arial"/>
              <w:sz w:val="18"/>
              <w:szCs w:val="18"/>
              <w:lang w:val="ru-RU"/>
            </w:rPr>
            <w:t>. инв.</w:t>
          </w:r>
          <w:r w:rsidRPr="00B2239C">
            <w:rPr>
              <w:rFonts w:ascii="Arial" w:hAnsi="Arial" w:cs="Arial"/>
              <w:sz w:val="18"/>
              <w:szCs w:val="18"/>
            </w:rPr>
            <w:t xml:space="preserve"> N</w:t>
          </w:r>
        </w:p>
      </w:tc>
      <w:tc>
        <w:tcPr>
          <w:tcW w:w="396" w:type="dxa"/>
          <w:textDirection w:val="btLr"/>
          <w:vAlign w:val="center"/>
        </w:tcPr>
        <w:p w14:paraId="4A5CFC10" w14:textId="77777777" w:rsidR="002F1FB7" w:rsidRPr="00B2239C" w:rsidRDefault="002F1FB7" w:rsidP="00FA2E9C">
          <w:pPr>
            <w:pStyle w:val="afa"/>
            <w:ind w:left="113" w:right="113"/>
            <w:rPr>
              <w:rFonts w:ascii="Arial" w:hAnsi="Arial" w:cs="Arial"/>
              <w:i/>
              <w:szCs w:val="16"/>
            </w:rPr>
          </w:pPr>
        </w:p>
      </w:tc>
    </w:tr>
    <w:tr w:rsidR="002F1FB7" w14:paraId="4ED85F8F" w14:textId="77777777" w:rsidTr="00FA2E9C">
      <w:trPr>
        <w:cantSplit/>
        <w:trHeight w:val="1985"/>
      </w:trPr>
      <w:tc>
        <w:tcPr>
          <w:tcW w:w="284" w:type="dxa"/>
          <w:textDirection w:val="btLr"/>
          <w:vAlign w:val="center"/>
        </w:tcPr>
        <w:p w14:paraId="4031762D" w14:textId="77777777" w:rsidR="002F1FB7" w:rsidRPr="00B2239C" w:rsidRDefault="002F1FB7" w:rsidP="00FA2E9C">
          <w:pPr>
            <w:pStyle w:val="afa"/>
            <w:ind w:left="113" w:right="113"/>
            <w:jc w:val="center"/>
            <w:rPr>
              <w:rFonts w:ascii="Arial" w:hAnsi="Arial" w:cs="Arial"/>
              <w:sz w:val="18"/>
              <w:szCs w:val="18"/>
              <w:lang w:val="ru-RU"/>
            </w:rPr>
          </w:pPr>
          <w:r w:rsidRPr="00B2239C">
            <w:rPr>
              <w:rFonts w:ascii="Arial" w:hAnsi="Arial" w:cs="Arial"/>
              <w:sz w:val="18"/>
              <w:szCs w:val="18"/>
              <w:lang w:val="ru-RU"/>
            </w:rPr>
            <w:t>Подпись и дата</w:t>
          </w:r>
        </w:p>
      </w:tc>
      <w:tc>
        <w:tcPr>
          <w:tcW w:w="396" w:type="dxa"/>
          <w:textDirection w:val="btLr"/>
          <w:vAlign w:val="center"/>
        </w:tcPr>
        <w:p w14:paraId="448F7716" w14:textId="77777777" w:rsidR="002F1FB7" w:rsidRPr="00B2239C" w:rsidRDefault="002F1FB7" w:rsidP="00FA2E9C">
          <w:pPr>
            <w:pStyle w:val="afa"/>
            <w:ind w:left="113" w:right="113"/>
            <w:rPr>
              <w:rFonts w:ascii="Arial" w:hAnsi="Arial" w:cs="Arial"/>
              <w:i/>
              <w:szCs w:val="16"/>
            </w:rPr>
          </w:pPr>
        </w:p>
      </w:tc>
    </w:tr>
    <w:tr w:rsidR="002F1FB7" w14:paraId="7F8B344F" w14:textId="77777777" w:rsidTr="00FA2E9C">
      <w:trPr>
        <w:cantSplit/>
        <w:trHeight w:val="1418"/>
      </w:trPr>
      <w:tc>
        <w:tcPr>
          <w:tcW w:w="284" w:type="dxa"/>
          <w:tcMar>
            <w:left w:w="28" w:type="dxa"/>
            <w:right w:w="0" w:type="dxa"/>
          </w:tcMar>
          <w:textDirection w:val="btLr"/>
          <w:vAlign w:val="center"/>
        </w:tcPr>
        <w:p w14:paraId="5DD6BF3F" w14:textId="77777777" w:rsidR="002F1FB7" w:rsidRPr="00B2239C" w:rsidRDefault="002F1FB7" w:rsidP="00FA2E9C">
          <w:pPr>
            <w:pStyle w:val="afa"/>
            <w:ind w:left="113" w:right="113"/>
            <w:jc w:val="both"/>
            <w:rPr>
              <w:rFonts w:ascii="Arial" w:hAnsi="Arial" w:cs="Arial"/>
              <w:sz w:val="18"/>
              <w:szCs w:val="18"/>
              <w:lang w:val="ru-RU"/>
            </w:rPr>
          </w:pPr>
          <w:proofErr w:type="spellStart"/>
          <w:r w:rsidRPr="00B2239C">
            <w:rPr>
              <w:rFonts w:ascii="Arial" w:hAnsi="Arial" w:cs="Arial"/>
              <w:sz w:val="18"/>
              <w:szCs w:val="18"/>
              <w:lang w:val="ru-RU"/>
            </w:rPr>
            <w:t>Инв</w:t>
          </w:r>
          <w:proofErr w:type="spellEnd"/>
          <w:r w:rsidRPr="00B2239C">
            <w:rPr>
              <w:rFonts w:ascii="Arial" w:hAnsi="Arial" w:cs="Arial"/>
              <w:sz w:val="18"/>
              <w:szCs w:val="18"/>
            </w:rPr>
            <w:t>. №</w:t>
          </w:r>
          <w:r>
            <w:rPr>
              <w:rFonts w:ascii="Arial" w:hAnsi="Arial" w:cs="Arial"/>
              <w:sz w:val="18"/>
              <w:szCs w:val="18"/>
              <w:lang w:val="ru-RU"/>
            </w:rPr>
            <w:t xml:space="preserve"> </w:t>
          </w:r>
          <w:r w:rsidRPr="00B2239C">
            <w:rPr>
              <w:rFonts w:ascii="Arial" w:hAnsi="Arial" w:cs="Arial"/>
              <w:sz w:val="18"/>
              <w:szCs w:val="18"/>
              <w:lang w:val="ru-RU"/>
            </w:rPr>
            <w:t>подп.</w:t>
          </w:r>
        </w:p>
      </w:tc>
      <w:tc>
        <w:tcPr>
          <w:tcW w:w="396" w:type="dxa"/>
          <w:textDirection w:val="btLr"/>
          <w:vAlign w:val="center"/>
        </w:tcPr>
        <w:p w14:paraId="1273CCF9" w14:textId="77777777" w:rsidR="002F1FB7" w:rsidRPr="00B2239C" w:rsidRDefault="002F1FB7" w:rsidP="00FA2E9C">
          <w:pPr>
            <w:pStyle w:val="afa"/>
            <w:ind w:left="113" w:right="113"/>
            <w:jc w:val="both"/>
            <w:rPr>
              <w:rFonts w:ascii="Arial" w:hAnsi="Arial" w:cs="Arial"/>
              <w:i/>
              <w:szCs w:val="16"/>
              <w:lang w:val="ru-RU"/>
            </w:rPr>
          </w:pPr>
        </w:p>
      </w:tc>
    </w:tr>
  </w:tbl>
  <w:p w14:paraId="1A62C252" w14:textId="77777777" w:rsidR="002F1FB7" w:rsidRPr="00FD6BCE" w:rsidRDefault="002F1FB7" w:rsidP="00510AA4">
    <w:pPr>
      <w:rPr>
        <w:vanish/>
      </w:rPr>
    </w:pPr>
  </w:p>
  <w:tbl>
    <w:tblPr>
      <w:tblW w:w="10405" w:type="dxa"/>
      <w:tblInd w:w="-176" w:type="dxa"/>
      <w:tblBorders>
        <w:top w:val="single" w:sz="12" w:space="0" w:color="auto"/>
        <w:insideH w:val="single" w:sz="18" w:space="0" w:color="auto"/>
        <w:insideV w:val="single" w:sz="18" w:space="0" w:color="auto"/>
      </w:tblBorders>
      <w:tblLayout w:type="fixed"/>
      <w:tblLook w:val="0000" w:firstRow="0" w:lastRow="0" w:firstColumn="0" w:lastColumn="0" w:noHBand="0" w:noVBand="0"/>
    </w:tblPr>
    <w:tblGrid>
      <w:gridCol w:w="574"/>
      <w:gridCol w:w="570"/>
      <w:gridCol w:w="570"/>
      <w:gridCol w:w="570"/>
      <w:gridCol w:w="870"/>
      <w:gridCol w:w="672"/>
      <w:gridCol w:w="3944"/>
      <w:gridCol w:w="876"/>
      <w:gridCol w:w="851"/>
      <w:gridCol w:w="908"/>
    </w:tblGrid>
    <w:tr w:rsidR="002F1FB7" w14:paraId="3776D96D" w14:textId="77777777" w:rsidTr="006905E7">
      <w:trPr>
        <w:cantSplit/>
        <w:trHeight w:hRule="exact" w:val="284"/>
      </w:trPr>
      <w:tc>
        <w:tcPr>
          <w:tcW w:w="574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9C594EF" w14:textId="77777777" w:rsidR="002F1FB7" w:rsidRPr="0034708F" w:rsidRDefault="002F1FB7" w:rsidP="006905E7">
          <w:pPr>
            <w:rPr>
              <w:sz w:val="20"/>
              <w:szCs w:val="20"/>
            </w:rPr>
          </w:pPr>
          <w:r w:rsidRPr="0034708F">
            <w:rPr>
              <w:rStyle w:val="afe"/>
              <w:sz w:val="20"/>
              <w:szCs w:val="20"/>
            </w:rPr>
            <w:fldChar w:fldCharType="begin"/>
          </w:r>
          <w:r w:rsidRPr="0034708F">
            <w:rPr>
              <w:rStyle w:val="afe"/>
              <w:sz w:val="20"/>
              <w:szCs w:val="20"/>
            </w:rPr>
            <w:instrText xml:space="preserve"> NUMPAGES </w:instrText>
          </w:r>
          <w:r w:rsidRPr="0034708F">
            <w:rPr>
              <w:rStyle w:val="afe"/>
              <w:sz w:val="20"/>
              <w:szCs w:val="20"/>
            </w:rPr>
            <w:fldChar w:fldCharType="separate"/>
          </w:r>
          <w:r>
            <w:rPr>
              <w:rStyle w:val="afe"/>
              <w:noProof/>
              <w:sz w:val="20"/>
              <w:szCs w:val="20"/>
            </w:rPr>
            <w:t>45</w:t>
          </w:r>
          <w:r w:rsidRPr="0034708F">
            <w:rPr>
              <w:rStyle w:val="afe"/>
              <w:sz w:val="20"/>
              <w:szCs w:val="20"/>
            </w:rPr>
            <w:fldChar w:fldCharType="end"/>
          </w: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BEF8A2A" w14:textId="77777777" w:rsidR="002F1FB7" w:rsidRPr="0034708F" w:rsidRDefault="002F1FB7" w:rsidP="006905E7">
          <w:pPr>
            <w:rPr>
              <w:sz w:val="20"/>
              <w:szCs w:val="20"/>
            </w:rPr>
          </w:pP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F9431F7" w14:textId="77777777" w:rsidR="002F1FB7" w:rsidRPr="0034708F" w:rsidRDefault="002F1FB7" w:rsidP="006905E7">
          <w:pPr>
            <w:rPr>
              <w:sz w:val="20"/>
              <w:szCs w:val="20"/>
            </w:rPr>
          </w:pP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34DC039" w14:textId="77777777" w:rsidR="002F1FB7" w:rsidRPr="0034708F" w:rsidRDefault="002F1FB7" w:rsidP="006905E7">
          <w:pPr>
            <w:rPr>
              <w:sz w:val="20"/>
              <w:szCs w:val="20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8D42F57" w14:textId="77777777" w:rsidR="002F1FB7" w:rsidRPr="0034708F" w:rsidRDefault="002F1FB7" w:rsidP="006905E7">
          <w:pPr>
            <w:rPr>
              <w:sz w:val="20"/>
              <w:szCs w:val="20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F28CDFC" w14:textId="77777777" w:rsidR="002F1FB7" w:rsidRPr="0034708F" w:rsidRDefault="002F1FB7" w:rsidP="006905E7">
          <w:pPr>
            <w:rPr>
              <w:sz w:val="20"/>
              <w:szCs w:val="20"/>
            </w:rPr>
          </w:pPr>
        </w:p>
      </w:tc>
      <w:tc>
        <w:tcPr>
          <w:tcW w:w="6579" w:type="dxa"/>
          <w:gridSpan w:val="4"/>
          <w:vMerge w:val="restar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6B730AEB" w14:textId="77777777" w:rsidR="002F1FB7" w:rsidRPr="002976B1" w:rsidRDefault="002F1FB7" w:rsidP="006905E7">
          <w:pPr>
            <w:pStyle w:val="blocktitlesnumber"/>
            <w:ind w:left="-133" w:right="-88"/>
            <w:rPr>
              <w:i w:val="0"/>
              <w:szCs w:val="32"/>
              <w:highlight w:val="yellow"/>
              <w:lang w:val="en-US"/>
            </w:rPr>
          </w:pPr>
          <w:r>
            <w:rPr>
              <w:i w:val="0"/>
              <w:iCs/>
              <w:szCs w:val="32"/>
              <w:lang w:val="en-US"/>
            </w:rPr>
            <w:t>YRU.CXXXXXX.1.001</w:t>
          </w:r>
        </w:p>
      </w:tc>
    </w:tr>
    <w:tr w:rsidR="002F1FB7" w14:paraId="05FC2E5B" w14:textId="77777777" w:rsidTr="006905E7">
      <w:trPr>
        <w:cantSplit/>
        <w:trHeight w:hRule="exact" w:val="284"/>
      </w:trPr>
      <w:tc>
        <w:tcPr>
          <w:tcW w:w="574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textDirection w:val="btLr"/>
          <w:vAlign w:val="center"/>
        </w:tcPr>
        <w:p w14:paraId="657FEE68" w14:textId="77777777" w:rsidR="002F1FB7" w:rsidRPr="0034708F" w:rsidRDefault="002F1FB7" w:rsidP="006905E7">
          <w:pPr>
            <w:rPr>
              <w:sz w:val="20"/>
              <w:szCs w:val="20"/>
              <w:lang w:val="pt-BR"/>
            </w:rPr>
          </w:pPr>
          <w:r w:rsidRPr="00B2239C">
            <w:rPr>
              <w:rFonts w:cs="Arial"/>
              <w:sz w:val="18"/>
              <w:szCs w:val="18"/>
            </w:rPr>
            <w:t>Согласовано</w:t>
          </w: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7E9F461" w14:textId="77777777" w:rsidR="002F1FB7" w:rsidRPr="0034708F" w:rsidRDefault="002F1FB7" w:rsidP="006905E7">
          <w:pPr>
            <w:rPr>
              <w:sz w:val="20"/>
              <w:szCs w:val="20"/>
              <w:lang w:val="pt-BR"/>
            </w:rPr>
          </w:pP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65511CF4" w14:textId="77777777" w:rsidR="002F1FB7" w:rsidRPr="0034708F" w:rsidRDefault="002F1FB7" w:rsidP="006905E7">
          <w:pPr>
            <w:rPr>
              <w:sz w:val="20"/>
              <w:szCs w:val="20"/>
              <w:lang w:val="pt-BR"/>
            </w:rPr>
          </w:pP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3D0B63F" w14:textId="77777777" w:rsidR="002F1FB7" w:rsidRPr="0034708F" w:rsidRDefault="002F1FB7" w:rsidP="006905E7">
          <w:pPr>
            <w:rPr>
              <w:sz w:val="20"/>
              <w:szCs w:val="20"/>
              <w:lang w:val="pt-BR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8EC8786" w14:textId="77777777" w:rsidR="002F1FB7" w:rsidRPr="0034708F" w:rsidRDefault="002F1FB7" w:rsidP="006905E7">
          <w:pPr>
            <w:rPr>
              <w:sz w:val="20"/>
              <w:szCs w:val="20"/>
              <w:lang w:val="pt-BR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517E43E" w14:textId="77777777" w:rsidR="002F1FB7" w:rsidRPr="0034708F" w:rsidRDefault="002F1FB7" w:rsidP="006905E7">
          <w:pPr>
            <w:rPr>
              <w:sz w:val="20"/>
              <w:szCs w:val="20"/>
              <w:lang w:val="pt-BR"/>
            </w:rPr>
          </w:pPr>
        </w:p>
      </w:tc>
      <w:tc>
        <w:tcPr>
          <w:tcW w:w="6579" w:type="dxa"/>
          <w:gridSpan w:val="4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09BD9B7" w14:textId="77777777" w:rsidR="002F1FB7" w:rsidRPr="0034708F" w:rsidRDefault="002F1FB7" w:rsidP="006905E7">
          <w:pPr>
            <w:rPr>
              <w:i/>
              <w:sz w:val="20"/>
              <w:szCs w:val="20"/>
              <w:highlight w:val="yellow"/>
              <w:lang w:val="pt-BR"/>
            </w:rPr>
          </w:pPr>
        </w:p>
      </w:tc>
    </w:tr>
    <w:tr w:rsidR="002F1FB7" w14:paraId="025323A6" w14:textId="77777777" w:rsidTr="006905E7">
      <w:trPr>
        <w:cantSplit/>
        <w:trHeight w:hRule="exact" w:val="284"/>
      </w:trPr>
      <w:tc>
        <w:tcPr>
          <w:tcW w:w="574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68B099D" w14:textId="77777777" w:rsidR="002F1FB7" w:rsidRPr="0034708F" w:rsidRDefault="002F1FB7" w:rsidP="006905E7">
          <w:pPr>
            <w:pStyle w:val="16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Изм.</w:t>
          </w: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EFC9A7D" w14:textId="77777777" w:rsidR="002F1FB7" w:rsidRPr="0034708F" w:rsidRDefault="002F1FB7" w:rsidP="006905E7">
          <w:pPr>
            <w:pStyle w:val="16"/>
            <w:jc w:val="center"/>
            <w:rPr>
              <w:i w:val="0"/>
              <w:sz w:val="20"/>
            </w:rPr>
          </w:pP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BBF67B5" w14:textId="77777777" w:rsidR="002F1FB7" w:rsidRPr="0034708F" w:rsidRDefault="002F1FB7" w:rsidP="006905E7">
          <w:pPr>
            <w:pStyle w:val="16"/>
            <w:jc w:val="center"/>
            <w:rPr>
              <w:i w:val="0"/>
              <w:sz w:val="20"/>
            </w:rPr>
          </w:pP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tcMar>
            <w:left w:w="57" w:type="dxa"/>
            <w:right w:w="57" w:type="dxa"/>
          </w:tcMar>
          <w:vAlign w:val="center"/>
        </w:tcPr>
        <w:p w14:paraId="48FA4A5E" w14:textId="77777777" w:rsidR="002F1FB7" w:rsidRPr="0034708F" w:rsidRDefault="002F1FB7" w:rsidP="006905E7">
          <w:pPr>
            <w:pStyle w:val="16"/>
            <w:jc w:val="center"/>
            <w:rPr>
              <w:i w:val="0"/>
              <w:sz w:val="20"/>
              <w:lang w:val="en-US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503DA28" w14:textId="77777777" w:rsidR="002F1FB7" w:rsidRPr="0034708F" w:rsidRDefault="002F1FB7" w:rsidP="006905E7">
          <w:pPr>
            <w:pStyle w:val="16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Подпись</w:t>
          </w: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FD4FA7C" w14:textId="77777777" w:rsidR="002F1FB7" w:rsidRPr="0034708F" w:rsidRDefault="002F1FB7" w:rsidP="006905E7">
          <w:pPr>
            <w:pStyle w:val="16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Дата</w:t>
          </w:r>
        </w:p>
      </w:tc>
      <w:tc>
        <w:tcPr>
          <w:tcW w:w="6579" w:type="dxa"/>
          <w:gridSpan w:val="4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</w:tcBorders>
          <w:vAlign w:val="center"/>
        </w:tcPr>
        <w:p w14:paraId="689A4B99" w14:textId="77777777" w:rsidR="002F1FB7" w:rsidRPr="0034708F" w:rsidRDefault="002F1FB7" w:rsidP="006905E7">
          <w:pPr>
            <w:jc w:val="center"/>
            <w:rPr>
              <w:i/>
              <w:sz w:val="20"/>
              <w:szCs w:val="20"/>
              <w:highlight w:val="yellow"/>
            </w:rPr>
          </w:pPr>
        </w:p>
      </w:tc>
    </w:tr>
    <w:tr w:rsidR="002F1FB7" w14:paraId="4DD9845A" w14:textId="77777777" w:rsidTr="006905E7">
      <w:trPr>
        <w:cantSplit/>
        <w:trHeight w:hRule="exact" w:val="284"/>
      </w:trPr>
      <w:tc>
        <w:tcPr>
          <w:tcW w:w="1144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A8B3C78" w14:textId="77777777" w:rsidR="002F1FB7" w:rsidRPr="0034708F" w:rsidRDefault="002F1FB7" w:rsidP="00B61BB2">
          <w:pPr>
            <w:pStyle w:val="16"/>
            <w:ind w:left="0" w:right="0"/>
            <w:rPr>
              <w:i w:val="0"/>
              <w:sz w:val="20"/>
            </w:rPr>
          </w:pPr>
          <w:proofErr w:type="spellStart"/>
          <w:r>
            <w:rPr>
              <w:i w:val="0"/>
              <w:sz w:val="20"/>
            </w:rPr>
            <w:t>Разраб</w:t>
          </w:r>
          <w:proofErr w:type="spellEnd"/>
          <w:r>
            <w:rPr>
              <w:i w:val="0"/>
              <w:sz w:val="20"/>
            </w:rPr>
            <w:t>.</w:t>
          </w:r>
        </w:p>
      </w:tc>
      <w:tc>
        <w:tcPr>
          <w:tcW w:w="1140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A9BA508" w14:textId="77777777" w:rsidR="002F1FB7" w:rsidRPr="002976B1" w:rsidRDefault="002F1FB7" w:rsidP="00C02CFB">
          <w:pPr>
            <w:pStyle w:val="16"/>
            <w:rPr>
              <w:i w:val="0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01701CB" w14:textId="77777777" w:rsidR="002F1FB7" w:rsidRPr="0034708F" w:rsidRDefault="002F1FB7" w:rsidP="006905E7">
          <w:pPr>
            <w:ind w:left="-138" w:right="-108" w:firstLine="28"/>
            <w:rPr>
              <w:i/>
              <w:sz w:val="18"/>
              <w:szCs w:val="18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DAC9314" w14:textId="77777777" w:rsidR="002F1FB7" w:rsidRPr="002976B1" w:rsidRDefault="002F1FB7" w:rsidP="00907CBA">
          <w:pPr>
            <w:ind w:left="-108" w:right="-108" w:hanging="9"/>
            <w:jc w:val="center"/>
            <w:rPr>
              <w:sz w:val="18"/>
              <w:szCs w:val="18"/>
            </w:rPr>
          </w:pPr>
        </w:p>
      </w:tc>
      <w:tc>
        <w:tcPr>
          <w:tcW w:w="3944" w:type="dxa"/>
          <w:vMerge w:val="restar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09320EF" w14:textId="5FEFBAD2" w:rsidR="002F1FB7" w:rsidRPr="008763E0" w:rsidRDefault="002F1FB7" w:rsidP="0043725A">
          <w:pPr>
            <w:pStyle w:val="aff"/>
            <w:spacing w:before="60"/>
            <w:ind w:left="0" w:right="0"/>
            <w:rPr>
              <w:i w:val="0"/>
              <w:caps/>
              <w:sz w:val="18"/>
              <w:szCs w:val="18"/>
            </w:rPr>
          </w:pPr>
          <w:r>
            <w:rPr>
              <w:i w:val="0"/>
              <w:caps/>
              <w:sz w:val="18"/>
              <w:szCs w:val="18"/>
            </w:rPr>
            <w:fldChar w:fldCharType="begin"/>
          </w:r>
          <w:r>
            <w:rPr>
              <w:i w:val="0"/>
              <w:caps/>
              <w:sz w:val="18"/>
              <w:szCs w:val="18"/>
            </w:rPr>
            <w:instrText xml:space="preserve"> TITLE   \* MERGEFORMAT </w:instrText>
          </w:r>
          <w:r>
            <w:rPr>
              <w:i w:val="0"/>
              <w:caps/>
              <w:sz w:val="18"/>
              <w:szCs w:val="18"/>
            </w:rPr>
            <w:fldChar w:fldCharType="separate"/>
          </w:r>
          <w:r>
            <w:rPr>
              <w:i w:val="0"/>
              <w:caps/>
              <w:sz w:val="18"/>
              <w:szCs w:val="18"/>
            </w:rPr>
            <w:t>СИСТЕМА УСОВЕРШЕНСТВОВАННОГО УПРАВЛЕНИЯ ТЕХНОЛОГИЧЕСКИМ ПРОЦЕССОМ ЗАВОДА ЭТИЛЕН</w:t>
          </w:r>
          <w:r>
            <w:rPr>
              <w:i w:val="0"/>
              <w:caps/>
              <w:sz w:val="18"/>
              <w:szCs w:val="18"/>
            </w:rPr>
            <w:fldChar w:fldCharType="end"/>
          </w:r>
        </w:p>
        <w:p w14:paraId="37635348" w14:textId="77777777" w:rsidR="002F1FB7" w:rsidRPr="0043725A" w:rsidRDefault="002F1FB7" w:rsidP="0043725A">
          <w:pPr>
            <w:pStyle w:val="aff"/>
            <w:spacing w:line="192" w:lineRule="auto"/>
            <w:ind w:left="0" w:right="0"/>
            <w:rPr>
              <w:caps/>
              <w:sz w:val="18"/>
              <w:szCs w:val="18"/>
            </w:rPr>
          </w:pPr>
          <w:r w:rsidRPr="0095223F">
            <w:rPr>
              <w:caps/>
              <w:sz w:val="18"/>
              <w:szCs w:val="18"/>
            </w:rPr>
            <w:t xml:space="preserve"> </w:t>
          </w:r>
        </w:p>
        <w:p w14:paraId="787EBE8E" w14:textId="0ADEEBC6" w:rsidR="002F1FB7" w:rsidRPr="0043725A" w:rsidRDefault="002F1FB7" w:rsidP="0043725A">
          <w:pPr>
            <w:pStyle w:val="aff"/>
            <w:ind w:left="-115"/>
            <w:rPr>
              <w:rFonts w:cs="Arial"/>
              <w:i w:val="0"/>
              <w:color w:val="000000"/>
              <w:sz w:val="28"/>
              <w:szCs w:val="28"/>
              <w:lang w:eastAsia="ja-JP"/>
            </w:rPr>
          </w:pPr>
          <w:r w:rsidRPr="0043725A">
            <w:rPr>
              <w:i w:val="0"/>
              <w:caps/>
              <w:szCs w:val="16"/>
            </w:rPr>
            <w:fldChar w:fldCharType="begin"/>
          </w:r>
          <w:r w:rsidRPr="0043725A">
            <w:rPr>
              <w:i w:val="0"/>
              <w:caps/>
              <w:szCs w:val="16"/>
            </w:rPr>
            <w:instrText xml:space="preserve"> COMMENTS  \* Upper \* MERGEFORMAT </w:instrText>
          </w:r>
          <w:r w:rsidRPr="0043725A">
            <w:rPr>
              <w:i w:val="0"/>
              <w:caps/>
              <w:szCs w:val="16"/>
            </w:rPr>
            <w:fldChar w:fldCharType="end"/>
          </w:r>
        </w:p>
        <w:p w14:paraId="31613FC7" w14:textId="77777777" w:rsidR="002F1FB7" w:rsidRPr="0068049E" w:rsidRDefault="002F1FB7" w:rsidP="00F52C97">
          <w:pPr>
            <w:pStyle w:val="aff"/>
            <w:ind w:left="-115"/>
            <w:rPr>
              <w:rFonts w:cs="Arial"/>
              <w:i w:val="0"/>
              <w:color w:val="000000"/>
              <w:sz w:val="28"/>
              <w:szCs w:val="28"/>
              <w:highlight w:val="yellow"/>
              <w:lang w:eastAsia="ja-JP"/>
            </w:rPr>
          </w:pPr>
        </w:p>
      </w:tc>
      <w:tc>
        <w:tcPr>
          <w:tcW w:w="8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AD8883C" w14:textId="77777777" w:rsidR="002F1FB7" w:rsidRPr="0034708F" w:rsidRDefault="002F1FB7" w:rsidP="006905E7">
          <w:pPr>
            <w:pStyle w:val="16"/>
            <w:ind w:hanging="87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Стадия</w:t>
          </w:r>
        </w:p>
      </w:tc>
      <w:tc>
        <w:tcPr>
          <w:tcW w:w="851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FEF68EB" w14:textId="77777777" w:rsidR="002F1FB7" w:rsidRPr="0034708F" w:rsidRDefault="002F1FB7" w:rsidP="006905E7">
          <w:pPr>
            <w:pStyle w:val="16"/>
            <w:ind w:hanging="87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Лист</w:t>
          </w:r>
          <w:r w:rsidRPr="0034708F">
            <w:rPr>
              <w:i w:val="0"/>
              <w:sz w:val="20"/>
            </w:rPr>
            <w:t xml:space="preserve"> </w:t>
          </w:r>
        </w:p>
      </w:tc>
      <w:tc>
        <w:tcPr>
          <w:tcW w:w="908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E98FAC6" w14:textId="77777777" w:rsidR="002F1FB7" w:rsidRPr="0034708F" w:rsidRDefault="002F1FB7" w:rsidP="006905E7">
          <w:pPr>
            <w:pStyle w:val="16"/>
            <w:ind w:hanging="87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Листов</w:t>
          </w:r>
        </w:p>
      </w:tc>
    </w:tr>
    <w:tr w:rsidR="002F1FB7" w14:paraId="3C283255" w14:textId="77777777" w:rsidTr="006905E7">
      <w:trPr>
        <w:cantSplit/>
        <w:trHeight w:hRule="exact" w:val="284"/>
      </w:trPr>
      <w:tc>
        <w:tcPr>
          <w:tcW w:w="1144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CB74571" w14:textId="77777777" w:rsidR="002F1FB7" w:rsidRPr="0034708F" w:rsidRDefault="002F1FB7" w:rsidP="00B61BB2">
          <w:pPr>
            <w:pStyle w:val="16"/>
            <w:ind w:left="0" w:right="0"/>
            <w:rPr>
              <w:i w:val="0"/>
              <w:sz w:val="20"/>
            </w:rPr>
          </w:pPr>
          <w:r>
            <w:rPr>
              <w:i w:val="0"/>
              <w:sz w:val="20"/>
            </w:rPr>
            <w:t>Пров.</w:t>
          </w:r>
        </w:p>
      </w:tc>
      <w:tc>
        <w:tcPr>
          <w:tcW w:w="1140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DEFC43D" w14:textId="77777777" w:rsidR="002F1FB7" w:rsidRPr="002976B1" w:rsidRDefault="002F1FB7" w:rsidP="006905E7">
          <w:pPr>
            <w:pStyle w:val="16"/>
            <w:rPr>
              <w:i w:val="0"/>
              <w:sz w:val="18"/>
              <w:szCs w:val="18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24816E0" w14:textId="77777777" w:rsidR="002F1FB7" w:rsidRPr="00FC178B" w:rsidRDefault="002F1FB7" w:rsidP="00897771">
          <w:pPr>
            <w:ind w:left="-138" w:right="-108" w:firstLine="28"/>
            <w:rPr>
              <w:i/>
              <w:sz w:val="18"/>
              <w:szCs w:val="18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62A26A7C" w14:textId="77777777" w:rsidR="002F1FB7" w:rsidRPr="002976B1" w:rsidRDefault="002F1FB7" w:rsidP="006905E7">
          <w:pPr>
            <w:ind w:left="-108" w:right="-108" w:hanging="9"/>
            <w:jc w:val="center"/>
            <w:rPr>
              <w:sz w:val="18"/>
              <w:szCs w:val="18"/>
            </w:rPr>
          </w:pPr>
        </w:p>
      </w:tc>
      <w:tc>
        <w:tcPr>
          <w:tcW w:w="3944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BDC1275" w14:textId="77777777" w:rsidR="002F1FB7" w:rsidRPr="0034708F" w:rsidRDefault="002F1FB7" w:rsidP="006905E7">
          <w:pPr>
            <w:rPr>
              <w:sz w:val="20"/>
              <w:szCs w:val="20"/>
              <w:lang w:val="en-US"/>
            </w:rPr>
          </w:pPr>
        </w:p>
      </w:tc>
      <w:tc>
        <w:tcPr>
          <w:tcW w:w="8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4BCCC34" w14:textId="77777777" w:rsidR="002F1FB7" w:rsidRPr="002976B1" w:rsidRDefault="002F1FB7" w:rsidP="006905E7">
          <w:pPr>
            <w:pStyle w:val="16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Э</w:t>
          </w:r>
        </w:p>
      </w:tc>
      <w:tc>
        <w:tcPr>
          <w:tcW w:w="851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9F29520" w14:textId="77777777" w:rsidR="002F1FB7" w:rsidRPr="00550B7B" w:rsidRDefault="002F1FB7" w:rsidP="0068049E">
          <w:pPr>
            <w:pStyle w:val="afd"/>
            <w:rPr>
              <w:i/>
            </w:rPr>
          </w:pPr>
          <w:r w:rsidRPr="009623A0">
            <w:fldChar w:fldCharType="begin"/>
          </w:r>
          <w:r w:rsidRPr="009623A0">
            <w:instrText xml:space="preserve"> PAGE </w:instrText>
          </w:r>
          <w:r w:rsidRPr="009623A0">
            <w:fldChar w:fldCharType="separate"/>
          </w:r>
          <w:r>
            <w:rPr>
              <w:noProof/>
            </w:rPr>
            <w:t>2</w:t>
          </w:r>
          <w:r w:rsidRPr="009623A0">
            <w:fldChar w:fldCharType="end"/>
          </w:r>
        </w:p>
      </w:tc>
      <w:tc>
        <w:tcPr>
          <w:tcW w:w="908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A4FA2DF" w14:textId="77777777" w:rsidR="002F1FB7" w:rsidRPr="003F16EA" w:rsidRDefault="002F1FB7" w:rsidP="006905E7">
          <w:pPr>
            <w:pStyle w:val="16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fldChar w:fldCharType="begin"/>
          </w:r>
          <w:r>
            <w:rPr>
              <w:i w:val="0"/>
              <w:sz w:val="20"/>
            </w:rPr>
            <w:instrText xml:space="preserve"> NUMPAGES   \* MERGEFORMAT </w:instrText>
          </w:r>
          <w:r>
            <w:rPr>
              <w:i w:val="0"/>
              <w:sz w:val="20"/>
            </w:rPr>
            <w:fldChar w:fldCharType="separate"/>
          </w:r>
          <w:r>
            <w:rPr>
              <w:i w:val="0"/>
              <w:noProof/>
              <w:sz w:val="20"/>
            </w:rPr>
            <w:t>45</w:t>
          </w:r>
          <w:r>
            <w:rPr>
              <w:i w:val="0"/>
              <w:sz w:val="20"/>
            </w:rPr>
            <w:fldChar w:fldCharType="end"/>
          </w:r>
        </w:p>
      </w:tc>
    </w:tr>
    <w:tr w:rsidR="002F1FB7" w14:paraId="0F9B83CB" w14:textId="77777777" w:rsidTr="006905E7">
      <w:trPr>
        <w:cantSplit/>
        <w:trHeight w:hRule="exact" w:val="284"/>
      </w:trPr>
      <w:tc>
        <w:tcPr>
          <w:tcW w:w="1144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6D1FC13D" w14:textId="77777777" w:rsidR="002F1FB7" w:rsidRPr="0034708F" w:rsidRDefault="002F1FB7" w:rsidP="00B61BB2">
          <w:pPr>
            <w:pStyle w:val="16"/>
            <w:ind w:left="0" w:right="0"/>
            <w:rPr>
              <w:i w:val="0"/>
              <w:sz w:val="20"/>
              <w:lang w:val="en-US"/>
            </w:rPr>
          </w:pPr>
          <w:r>
            <w:rPr>
              <w:i w:val="0"/>
              <w:sz w:val="20"/>
            </w:rPr>
            <w:t>Т</w:t>
          </w:r>
          <w:r w:rsidRPr="00981065">
            <w:rPr>
              <w:i w:val="0"/>
              <w:sz w:val="20"/>
              <w:lang w:val="en-US"/>
            </w:rPr>
            <w:t xml:space="preserve">. </w:t>
          </w:r>
          <w:proofErr w:type="spellStart"/>
          <w:r>
            <w:rPr>
              <w:i w:val="0"/>
              <w:sz w:val="20"/>
            </w:rPr>
            <w:t>конт</w:t>
          </w:r>
          <w:proofErr w:type="spellEnd"/>
          <w:r w:rsidRPr="00981065">
            <w:rPr>
              <w:i w:val="0"/>
              <w:sz w:val="20"/>
              <w:lang w:val="en-US"/>
            </w:rPr>
            <w:t>.</w:t>
          </w:r>
        </w:p>
      </w:tc>
      <w:tc>
        <w:tcPr>
          <w:tcW w:w="1140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645439B" w14:textId="77777777" w:rsidR="002F1FB7" w:rsidRPr="0034708F" w:rsidRDefault="002F1FB7" w:rsidP="006905E7">
          <w:pPr>
            <w:pStyle w:val="16"/>
            <w:rPr>
              <w:i w:val="0"/>
              <w:sz w:val="18"/>
              <w:szCs w:val="18"/>
              <w:lang w:val="en-US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A3F9AA7" w14:textId="77777777" w:rsidR="002F1FB7" w:rsidRPr="00FC178B" w:rsidRDefault="002F1FB7" w:rsidP="006905E7">
          <w:pPr>
            <w:ind w:left="-138" w:right="-108" w:firstLine="28"/>
            <w:rPr>
              <w:i/>
              <w:sz w:val="18"/>
              <w:szCs w:val="18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51CD08F" w14:textId="77777777" w:rsidR="002F1FB7" w:rsidRPr="0034708F" w:rsidRDefault="002F1FB7" w:rsidP="006905E7">
          <w:pPr>
            <w:ind w:left="-108" w:right="-108" w:hanging="9"/>
            <w:jc w:val="center"/>
            <w:rPr>
              <w:sz w:val="18"/>
              <w:szCs w:val="18"/>
              <w:lang w:val="en-US"/>
            </w:rPr>
          </w:pPr>
        </w:p>
      </w:tc>
      <w:tc>
        <w:tcPr>
          <w:tcW w:w="3944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D79DA43" w14:textId="77777777" w:rsidR="002F1FB7" w:rsidRPr="0034708F" w:rsidRDefault="002F1FB7" w:rsidP="006905E7">
          <w:pPr>
            <w:rPr>
              <w:sz w:val="20"/>
              <w:szCs w:val="20"/>
              <w:lang w:val="en-US"/>
            </w:rPr>
          </w:pPr>
        </w:p>
      </w:tc>
      <w:tc>
        <w:tcPr>
          <w:tcW w:w="2635" w:type="dxa"/>
          <w:gridSpan w:val="3"/>
          <w:vMerge w:val="restart"/>
          <w:tcBorders>
            <w:top w:val="single" w:sz="12" w:space="0" w:color="auto"/>
            <w:left w:val="single" w:sz="12" w:space="0" w:color="auto"/>
          </w:tcBorders>
          <w:tcMar>
            <w:left w:w="28" w:type="dxa"/>
            <w:right w:w="28" w:type="dxa"/>
          </w:tcMar>
          <w:vAlign w:val="center"/>
        </w:tcPr>
        <w:p w14:paraId="56B70DC9" w14:textId="77777777" w:rsidR="002F1FB7" w:rsidRDefault="002F1FB7" w:rsidP="00B94B64">
          <w:pPr>
            <w:ind w:hanging="12"/>
            <w:jc w:val="center"/>
            <w:rPr>
              <w:sz w:val="20"/>
              <w:szCs w:val="20"/>
            </w:rPr>
          </w:pPr>
          <w:r>
            <w:rPr>
              <w:sz w:val="20"/>
              <w:szCs w:val="20"/>
            </w:rPr>
            <w:object w:dxaOrig="2153" w:dyaOrig="464" w14:anchorId="3B83C55E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6" type="#_x0000_t75" style="width:100.45pt;height:20.1pt">
                <v:imagedata r:id="rId1" o:title=""/>
              </v:shape>
              <o:OLEObject Type="Embed" ProgID="Visio.Drawing.11" ShapeID="_x0000_i1026" DrawAspect="Content" ObjectID="_1750606889" r:id="rId2"/>
            </w:object>
          </w:r>
        </w:p>
        <w:p w14:paraId="4798C2DE" w14:textId="77777777" w:rsidR="002F1FB7" w:rsidRPr="0034708F" w:rsidRDefault="002F1FB7" w:rsidP="00B94B64">
          <w:pPr>
            <w:ind w:hanging="12"/>
            <w:jc w:val="center"/>
            <w:rPr>
              <w:sz w:val="20"/>
              <w:szCs w:val="20"/>
              <w:lang w:val="en-US"/>
            </w:rPr>
          </w:pPr>
          <w:r w:rsidRPr="00B94B64">
            <w:rPr>
              <w:sz w:val="16"/>
              <w:szCs w:val="16"/>
            </w:rPr>
            <w:t>ООО «</w:t>
          </w:r>
          <w:proofErr w:type="spellStart"/>
          <w:r w:rsidRPr="00B94B64">
            <w:rPr>
              <w:sz w:val="16"/>
              <w:szCs w:val="16"/>
            </w:rPr>
            <w:t>Иокогава</w:t>
          </w:r>
          <w:proofErr w:type="spellEnd"/>
          <w:r w:rsidRPr="00B94B64">
            <w:rPr>
              <w:sz w:val="16"/>
              <w:szCs w:val="16"/>
            </w:rPr>
            <w:t xml:space="preserve"> Электрик СНГ»</w:t>
          </w:r>
        </w:p>
        <w:p w14:paraId="4A78993D" w14:textId="77777777" w:rsidR="002F1FB7" w:rsidRPr="0034708F" w:rsidRDefault="002F1FB7" w:rsidP="006905E7">
          <w:pPr>
            <w:ind w:hanging="30"/>
            <w:jc w:val="center"/>
            <w:rPr>
              <w:i/>
              <w:position w:val="-46"/>
              <w:sz w:val="20"/>
              <w:szCs w:val="20"/>
              <w:lang w:val="en-US"/>
            </w:rPr>
          </w:pPr>
        </w:p>
      </w:tc>
    </w:tr>
    <w:tr w:rsidR="002F1FB7" w14:paraId="1EA21D05" w14:textId="77777777" w:rsidTr="006905E7">
      <w:trPr>
        <w:cantSplit/>
        <w:trHeight w:hRule="exact" w:val="284"/>
      </w:trPr>
      <w:tc>
        <w:tcPr>
          <w:tcW w:w="1144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C1BB2EC" w14:textId="77777777" w:rsidR="002F1FB7" w:rsidRPr="0034708F" w:rsidRDefault="002F1FB7" w:rsidP="00B61BB2">
          <w:pPr>
            <w:pStyle w:val="16"/>
            <w:ind w:left="0" w:right="0"/>
            <w:rPr>
              <w:i w:val="0"/>
              <w:sz w:val="20"/>
              <w:lang w:val="en-US"/>
            </w:rPr>
          </w:pPr>
          <w:r>
            <w:rPr>
              <w:i w:val="0"/>
              <w:sz w:val="20"/>
            </w:rPr>
            <w:t>Н</w:t>
          </w:r>
          <w:r w:rsidRPr="00981065">
            <w:rPr>
              <w:i w:val="0"/>
              <w:sz w:val="20"/>
              <w:lang w:val="en-US"/>
            </w:rPr>
            <w:t xml:space="preserve">. </w:t>
          </w:r>
          <w:proofErr w:type="spellStart"/>
          <w:r>
            <w:rPr>
              <w:i w:val="0"/>
              <w:sz w:val="20"/>
            </w:rPr>
            <w:t>конт</w:t>
          </w:r>
          <w:proofErr w:type="spellEnd"/>
          <w:r w:rsidRPr="00981065">
            <w:rPr>
              <w:i w:val="0"/>
              <w:sz w:val="20"/>
              <w:lang w:val="en-US"/>
            </w:rPr>
            <w:t>.</w:t>
          </w:r>
        </w:p>
      </w:tc>
      <w:tc>
        <w:tcPr>
          <w:tcW w:w="1140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DAC0012" w14:textId="77777777" w:rsidR="002F1FB7" w:rsidRPr="0034708F" w:rsidRDefault="002F1FB7" w:rsidP="006905E7">
          <w:pPr>
            <w:pStyle w:val="16"/>
            <w:rPr>
              <w:i w:val="0"/>
              <w:sz w:val="18"/>
              <w:szCs w:val="18"/>
              <w:lang w:val="en-US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A8B8170" w14:textId="77777777" w:rsidR="002F1FB7" w:rsidRPr="00FC178B" w:rsidRDefault="002F1FB7" w:rsidP="006905E7">
          <w:pPr>
            <w:ind w:left="-138" w:right="-108" w:firstLine="28"/>
            <w:rPr>
              <w:i/>
              <w:sz w:val="18"/>
              <w:szCs w:val="18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4F189CB" w14:textId="77777777" w:rsidR="002F1FB7" w:rsidRPr="0034708F" w:rsidRDefault="002F1FB7" w:rsidP="006905E7">
          <w:pPr>
            <w:ind w:left="-108" w:right="-108" w:hanging="9"/>
            <w:jc w:val="center"/>
            <w:rPr>
              <w:sz w:val="18"/>
              <w:szCs w:val="18"/>
              <w:lang w:val="en-US"/>
            </w:rPr>
          </w:pPr>
        </w:p>
      </w:tc>
      <w:tc>
        <w:tcPr>
          <w:tcW w:w="3944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13FFE00" w14:textId="77777777" w:rsidR="002F1FB7" w:rsidRPr="0034708F" w:rsidRDefault="002F1FB7" w:rsidP="006905E7">
          <w:pPr>
            <w:rPr>
              <w:sz w:val="20"/>
              <w:szCs w:val="20"/>
              <w:lang w:val="en-US"/>
            </w:rPr>
          </w:pPr>
        </w:p>
      </w:tc>
      <w:tc>
        <w:tcPr>
          <w:tcW w:w="2635" w:type="dxa"/>
          <w:gridSpan w:val="3"/>
          <w:vMerge/>
          <w:tcBorders>
            <w:left w:val="single" w:sz="12" w:space="0" w:color="auto"/>
          </w:tcBorders>
          <w:vAlign w:val="center"/>
        </w:tcPr>
        <w:p w14:paraId="5F0003E4" w14:textId="77777777" w:rsidR="002F1FB7" w:rsidRPr="0034708F" w:rsidRDefault="002F1FB7" w:rsidP="006905E7">
          <w:pPr>
            <w:rPr>
              <w:sz w:val="20"/>
              <w:szCs w:val="20"/>
              <w:lang w:val="en-US"/>
            </w:rPr>
          </w:pPr>
        </w:p>
      </w:tc>
    </w:tr>
    <w:tr w:rsidR="002F1FB7" w14:paraId="6360600C" w14:textId="77777777" w:rsidTr="006905E7">
      <w:trPr>
        <w:cantSplit/>
        <w:trHeight w:hRule="exact" w:val="284"/>
      </w:trPr>
      <w:tc>
        <w:tcPr>
          <w:tcW w:w="1144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C3FFE77" w14:textId="77777777" w:rsidR="002F1FB7" w:rsidRPr="0034708F" w:rsidRDefault="002F1FB7" w:rsidP="00B61BB2">
          <w:pPr>
            <w:pStyle w:val="16"/>
            <w:ind w:left="0" w:right="0"/>
            <w:rPr>
              <w:i w:val="0"/>
              <w:sz w:val="20"/>
              <w:lang w:val="en-US"/>
            </w:rPr>
          </w:pPr>
          <w:r>
            <w:rPr>
              <w:i w:val="0"/>
              <w:sz w:val="20"/>
            </w:rPr>
            <w:t>Утв.</w:t>
          </w:r>
          <w:r>
            <w:rPr>
              <w:i w:val="0"/>
              <w:sz w:val="20"/>
              <w:lang w:val="en-US"/>
            </w:rPr>
            <w:t xml:space="preserve"> </w:t>
          </w:r>
        </w:p>
      </w:tc>
      <w:tc>
        <w:tcPr>
          <w:tcW w:w="1140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E11F72B" w14:textId="77777777" w:rsidR="002F1FB7" w:rsidRPr="00B94B64" w:rsidRDefault="002F1FB7" w:rsidP="006905E7">
          <w:pPr>
            <w:pStyle w:val="16"/>
            <w:rPr>
              <w:i w:val="0"/>
              <w:szCs w:val="16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2440198" w14:textId="77777777" w:rsidR="002F1FB7" w:rsidRPr="00B94B64" w:rsidRDefault="002F1FB7" w:rsidP="00FC178B">
          <w:pPr>
            <w:ind w:left="-138" w:right="-108" w:firstLine="28"/>
            <w:rPr>
              <w:i/>
              <w:sz w:val="18"/>
              <w:szCs w:val="18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5FDD6F2" w14:textId="77777777" w:rsidR="002F1FB7" w:rsidRPr="00B94B64" w:rsidRDefault="002F1FB7" w:rsidP="006905E7">
          <w:pPr>
            <w:ind w:left="-108" w:right="-108" w:hanging="9"/>
            <w:jc w:val="center"/>
            <w:rPr>
              <w:sz w:val="18"/>
              <w:szCs w:val="18"/>
            </w:rPr>
          </w:pPr>
        </w:p>
      </w:tc>
      <w:tc>
        <w:tcPr>
          <w:tcW w:w="3944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62BDAA2" w14:textId="77777777" w:rsidR="002F1FB7" w:rsidRPr="00B94B64" w:rsidRDefault="002F1FB7" w:rsidP="006905E7">
          <w:pPr>
            <w:rPr>
              <w:sz w:val="20"/>
              <w:szCs w:val="20"/>
            </w:rPr>
          </w:pPr>
        </w:p>
      </w:tc>
      <w:tc>
        <w:tcPr>
          <w:tcW w:w="2635" w:type="dxa"/>
          <w:gridSpan w:val="3"/>
          <w:vMerge/>
          <w:tcBorders>
            <w:left w:val="single" w:sz="12" w:space="0" w:color="auto"/>
          </w:tcBorders>
          <w:vAlign w:val="center"/>
        </w:tcPr>
        <w:p w14:paraId="2B6F2EBA" w14:textId="77777777" w:rsidR="002F1FB7" w:rsidRPr="00B94B64" w:rsidRDefault="002F1FB7" w:rsidP="006905E7">
          <w:pPr>
            <w:rPr>
              <w:sz w:val="20"/>
              <w:szCs w:val="20"/>
            </w:rPr>
          </w:pPr>
        </w:p>
      </w:tc>
    </w:tr>
  </w:tbl>
  <w:p w14:paraId="03519B55" w14:textId="77777777" w:rsidR="002F1FB7" w:rsidRPr="00B64421" w:rsidRDefault="002F1FB7">
    <w:pPr>
      <w:pStyle w:val="afa"/>
      <w:rPr>
        <w:lang w:val="ru-RU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AF6E98" w14:textId="77777777" w:rsidR="002F1FB7" w:rsidRDefault="002F1FB7">
    <w:pPr>
      <w:pStyle w:val="afa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vertAnchor="page" w:horzAnchor="page" w:tblpX="6181" w:tblpY="10774"/>
      <w:tblW w:w="10490" w:type="dxa"/>
      <w:tblBorders>
        <w:top w:val="single" w:sz="12" w:space="0" w:color="auto"/>
        <w:lef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000" w:firstRow="0" w:lastRow="0" w:firstColumn="0" w:lastColumn="0" w:noHBand="0" w:noVBand="0"/>
    </w:tblPr>
    <w:tblGrid>
      <w:gridCol w:w="567"/>
      <w:gridCol w:w="567"/>
      <w:gridCol w:w="567"/>
      <w:gridCol w:w="567"/>
      <w:gridCol w:w="851"/>
      <w:gridCol w:w="567"/>
      <w:gridCol w:w="6237"/>
      <w:gridCol w:w="567"/>
    </w:tblGrid>
    <w:tr w:rsidR="002F1FB7" w14:paraId="16C4E72D" w14:textId="77777777" w:rsidTr="0087223A">
      <w:trPr>
        <w:cantSplit/>
        <w:trHeight w:hRule="exact" w:val="284"/>
      </w:trPr>
      <w:tc>
        <w:tcPr>
          <w:tcW w:w="567" w:type="dxa"/>
        </w:tcPr>
        <w:p w14:paraId="7C81F8C8" w14:textId="77777777" w:rsidR="002F1FB7" w:rsidRPr="00177AA3" w:rsidRDefault="002F1FB7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2132150F" w14:textId="77777777" w:rsidR="002F1FB7" w:rsidRPr="00177AA3" w:rsidRDefault="002F1FB7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195E926E" w14:textId="77777777" w:rsidR="002F1FB7" w:rsidRPr="00177AA3" w:rsidRDefault="002F1FB7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5C243F5B" w14:textId="77777777" w:rsidR="002F1FB7" w:rsidRPr="00177AA3" w:rsidRDefault="002F1FB7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851" w:type="dxa"/>
        </w:tcPr>
        <w:p w14:paraId="759F6524" w14:textId="77777777" w:rsidR="002F1FB7" w:rsidRPr="00177AA3" w:rsidRDefault="002F1FB7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7EF8032C" w14:textId="77777777" w:rsidR="002F1FB7" w:rsidRPr="00177AA3" w:rsidRDefault="002F1FB7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6237" w:type="dxa"/>
          <w:vMerge w:val="restart"/>
          <w:vAlign w:val="center"/>
        </w:tcPr>
        <w:p w14:paraId="0B9E9ACF" w14:textId="5C4CA2B6" w:rsidR="002F1FB7" w:rsidRPr="003F0B11" w:rsidRDefault="002F1FB7" w:rsidP="0087223A">
          <w:pPr>
            <w:pStyle w:val="afc"/>
            <w:ind w:right="-216"/>
            <w:rPr>
              <w:i w:val="0"/>
              <w:iCs/>
              <w:szCs w:val="32"/>
            </w:rPr>
          </w:pPr>
          <w:r w:rsidRPr="00177AA3">
            <w:rPr>
              <w:rFonts w:cs="Arial"/>
              <w:bCs/>
              <w:i w:val="0"/>
              <w:snapToGrid w:val="0"/>
              <w:szCs w:val="32"/>
              <w:lang w:val="en-US"/>
            </w:rPr>
            <w:fldChar w:fldCharType="begin"/>
          </w:r>
          <w:r w:rsidRPr="003F0B11">
            <w:rPr>
              <w:rFonts w:cs="Arial"/>
              <w:bCs/>
              <w:i w:val="0"/>
              <w:snapToGrid w:val="0"/>
              <w:szCs w:val="32"/>
            </w:rPr>
            <w:instrText xml:space="preserve"> </w:instrText>
          </w:r>
          <w:r w:rsidRPr="00177AA3">
            <w:rPr>
              <w:rFonts w:cs="Arial"/>
              <w:bCs/>
              <w:i w:val="0"/>
              <w:snapToGrid w:val="0"/>
              <w:szCs w:val="32"/>
              <w:lang w:val="en-US"/>
            </w:rPr>
            <w:instrText>DOCPROPERTY</w:instrText>
          </w:r>
          <w:r w:rsidRPr="003F0B11">
            <w:rPr>
              <w:rFonts w:cs="Arial"/>
              <w:bCs/>
              <w:i w:val="0"/>
              <w:snapToGrid w:val="0"/>
              <w:szCs w:val="32"/>
            </w:rPr>
            <w:instrText xml:space="preserve">  "Номер документа"  \* </w:instrText>
          </w:r>
          <w:r w:rsidRPr="00177AA3">
            <w:rPr>
              <w:rFonts w:cs="Arial"/>
              <w:bCs/>
              <w:i w:val="0"/>
              <w:snapToGrid w:val="0"/>
              <w:szCs w:val="32"/>
              <w:lang w:val="en-US"/>
            </w:rPr>
            <w:instrText>MERGEFORMAT</w:instrText>
          </w:r>
          <w:r w:rsidRPr="003F0B11">
            <w:rPr>
              <w:rFonts w:cs="Arial"/>
              <w:bCs/>
              <w:i w:val="0"/>
              <w:snapToGrid w:val="0"/>
              <w:szCs w:val="32"/>
            </w:rPr>
            <w:instrText xml:space="preserve"> </w:instrText>
          </w:r>
          <w:r w:rsidRPr="00177AA3">
            <w:rPr>
              <w:rFonts w:cs="Arial"/>
              <w:bCs/>
              <w:i w:val="0"/>
              <w:snapToGrid w:val="0"/>
              <w:szCs w:val="32"/>
              <w:lang w:val="en-US"/>
            </w:rPr>
            <w:fldChar w:fldCharType="separate"/>
          </w:r>
          <w:r>
            <w:rPr>
              <w:rFonts w:cs="Arial"/>
              <w:b/>
              <w:i w:val="0"/>
              <w:snapToGrid w:val="0"/>
              <w:szCs w:val="32"/>
            </w:rPr>
            <w:t>Ошибка! Неизвестное имя свойства документа.</w:t>
          </w:r>
          <w:r w:rsidRPr="00177AA3">
            <w:rPr>
              <w:rFonts w:cs="Arial"/>
              <w:bCs/>
              <w:i w:val="0"/>
              <w:snapToGrid w:val="0"/>
              <w:szCs w:val="32"/>
              <w:lang w:val="en-US"/>
            </w:rPr>
            <w:fldChar w:fldCharType="end"/>
          </w:r>
        </w:p>
      </w:tc>
      <w:tc>
        <w:tcPr>
          <w:tcW w:w="567" w:type="dxa"/>
          <w:vAlign w:val="center"/>
        </w:tcPr>
        <w:p w14:paraId="5EA5B95C" w14:textId="77777777" w:rsidR="002F1FB7" w:rsidRPr="00177AA3" w:rsidRDefault="002F1FB7" w:rsidP="0087223A">
          <w:pPr>
            <w:pStyle w:val="16"/>
            <w:jc w:val="center"/>
            <w:rPr>
              <w:i w:val="0"/>
              <w:sz w:val="18"/>
              <w:szCs w:val="18"/>
            </w:rPr>
          </w:pPr>
          <w:r w:rsidRPr="00177AA3">
            <w:rPr>
              <w:i w:val="0"/>
              <w:sz w:val="18"/>
              <w:szCs w:val="18"/>
            </w:rPr>
            <w:t>Стр.</w:t>
          </w:r>
        </w:p>
      </w:tc>
    </w:tr>
    <w:tr w:rsidR="002F1FB7" w14:paraId="7B77E756" w14:textId="77777777" w:rsidTr="0087223A">
      <w:trPr>
        <w:cantSplit/>
        <w:trHeight w:hRule="exact" w:val="284"/>
      </w:trPr>
      <w:tc>
        <w:tcPr>
          <w:tcW w:w="567" w:type="dxa"/>
        </w:tcPr>
        <w:p w14:paraId="1AE55A47" w14:textId="77777777" w:rsidR="002F1FB7" w:rsidRPr="00177AA3" w:rsidRDefault="002F1FB7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6BC520B8" w14:textId="77777777" w:rsidR="002F1FB7" w:rsidRPr="00177AA3" w:rsidRDefault="002F1FB7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04852543" w14:textId="77777777" w:rsidR="002F1FB7" w:rsidRPr="00177AA3" w:rsidRDefault="002F1FB7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02F33CE8" w14:textId="77777777" w:rsidR="002F1FB7" w:rsidRPr="00177AA3" w:rsidRDefault="002F1FB7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851" w:type="dxa"/>
        </w:tcPr>
        <w:p w14:paraId="48744149" w14:textId="77777777" w:rsidR="002F1FB7" w:rsidRPr="00177AA3" w:rsidRDefault="002F1FB7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2EF95F6B" w14:textId="77777777" w:rsidR="002F1FB7" w:rsidRPr="00177AA3" w:rsidRDefault="002F1FB7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6237" w:type="dxa"/>
          <w:vMerge/>
        </w:tcPr>
        <w:p w14:paraId="2FCE6ACE" w14:textId="77777777" w:rsidR="002F1FB7" w:rsidRPr="00177AA3" w:rsidRDefault="002F1FB7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  <w:vMerge w:val="restart"/>
          <w:vAlign w:val="center"/>
        </w:tcPr>
        <w:p w14:paraId="1CE43FFF" w14:textId="77777777" w:rsidR="002F1FB7" w:rsidRPr="00177AA3" w:rsidRDefault="002F1FB7" w:rsidP="0087223A">
          <w:pPr>
            <w:pStyle w:val="afd"/>
            <w:rPr>
              <w:w w:val="100"/>
              <w:sz w:val="24"/>
              <w:szCs w:val="24"/>
            </w:rPr>
          </w:pPr>
          <w:r w:rsidRPr="0086702B">
            <w:rPr>
              <w:w w:val="100"/>
              <w:sz w:val="24"/>
              <w:szCs w:val="24"/>
            </w:rPr>
            <w:fldChar w:fldCharType="begin"/>
          </w:r>
          <w:r w:rsidRPr="0086702B">
            <w:rPr>
              <w:w w:val="100"/>
              <w:sz w:val="24"/>
              <w:szCs w:val="24"/>
            </w:rPr>
            <w:instrText xml:space="preserve"> PAGE </w:instrText>
          </w:r>
          <w:r w:rsidRPr="0086702B">
            <w:rPr>
              <w:w w:val="100"/>
              <w:sz w:val="24"/>
              <w:szCs w:val="24"/>
            </w:rPr>
            <w:fldChar w:fldCharType="separate"/>
          </w:r>
          <w:r>
            <w:rPr>
              <w:noProof/>
              <w:w w:val="100"/>
              <w:sz w:val="24"/>
              <w:szCs w:val="24"/>
            </w:rPr>
            <w:t>4</w:t>
          </w:r>
          <w:r w:rsidRPr="0086702B">
            <w:rPr>
              <w:w w:val="100"/>
              <w:sz w:val="24"/>
              <w:szCs w:val="24"/>
            </w:rPr>
            <w:fldChar w:fldCharType="end"/>
          </w:r>
        </w:p>
      </w:tc>
    </w:tr>
    <w:tr w:rsidR="002F1FB7" w14:paraId="3AE7423B" w14:textId="77777777" w:rsidTr="0087223A">
      <w:trPr>
        <w:cantSplit/>
        <w:trHeight w:hRule="exact" w:val="284"/>
      </w:trPr>
      <w:tc>
        <w:tcPr>
          <w:tcW w:w="567" w:type="dxa"/>
          <w:vAlign w:val="center"/>
        </w:tcPr>
        <w:p w14:paraId="41F2B5F1" w14:textId="77777777" w:rsidR="002F1FB7" w:rsidRPr="00177AA3" w:rsidRDefault="002F1FB7" w:rsidP="0087223A">
          <w:pPr>
            <w:pStyle w:val="16"/>
            <w:jc w:val="center"/>
            <w:rPr>
              <w:i w:val="0"/>
              <w:sz w:val="18"/>
              <w:szCs w:val="18"/>
            </w:rPr>
          </w:pPr>
          <w:r w:rsidRPr="00177AA3">
            <w:rPr>
              <w:i w:val="0"/>
              <w:sz w:val="18"/>
              <w:szCs w:val="18"/>
            </w:rPr>
            <w:t>Изм.</w:t>
          </w:r>
        </w:p>
      </w:tc>
      <w:tc>
        <w:tcPr>
          <w:tcW w:w="567" w:type="dxa"/>
          <w:vAlign w:val="center"/>
        </w:tcPr>
        <w:p w14:paraId="173AC761" w14:textId="77777777" w:rsidR="002F1FB7" w:rsidRPr="00177AA3" w:rsidRDefault="002F1FB7" w:rsidP="0087223A">
          <w:pPr>
            <w:pStyle w:val="16"/>
            <w:jc w:val="center"/>
            <w:rPr>
              <w:i w:val="0"/>
              <w:sz w:val="18"/>
              <w:szCs w:val="18"/>
            </w:rPr>
          </w:pPr>
          <w:r w:rsidRPr="00177AA3">
            <w:rPr>
              <w:i w:val="0"/>
              <w:sz w:val="18"/>
              <w:szCs w:val="18"/>
            </w:rPr>
            <w:t>Кол.</w:t>
          </w:r>
        </w:p>
      </w:tc>
      <w:tc>
        <w:tcPr>
          <w:tcW w:w="567" w:type="dxa"/>
          <w:vAlign w:val="center"/>
        </w:tcPr>
        <w:p w14:paraId="44FF8C23" w14:textId="77777777" w:rsidR="002F1FB7" w:rsidRPr="00177AA3" w:rsidRDefault="002F1FB7" w:rsidP="0087223A">
          <w:pPr>
            <w:pStyle w:val="16"/>
            <w:jc w:val="center"/>
            <w:rPr>
              <w:i w:val="0"/>
              <w:sz w:val="18"/>
              <w:szCs w:val="18"/>
            </w:rPr>
          </w:pPr>
          <w:r w:rsidRPr="00177AA3">
            <w:rPr>
              <w:i w:val="0"/>
              <w:sz w:val="18"/>
              <w:szCs w:val="18"/>
            </w:rPr>
            <w:t>Лист</w:t>
          </w:r>
        </w:p>
      </w:tc>
      <w:tc>
        <w:tcPr>
          <w:tcW w:w="567" w:type="dxa"/>
          <w:tcMar>
            <w:left w:w="57" w:type="dxa"/>
            <w:right w:w="57" w:type="dxa"/>
          </w:tcMar>
          <w:vAlign w:val="center"/>
        </w:tcPr>
        <w:p w14:paraId="1AAFE186" w14:textId="77777777" w:rsidR="002F1FB7" w:rsidRPr="00177AA3" w:rsidRDefault="002F1FB7" w:rsidP="0087223A">
          <w:pPr>
            <w:pStyle w:val="16"/>
            <w:jc w:val="center"/>
            <w:rPr>
              <w:i w:val="0"/>
              <w:sz w:val="18"/>
              <w:szCs w:val="18"/>
              <w:lang w:val="en-US"/>
            </w:rPr>
          </w:pPr>
          <w:r w:rsidRPr="00177AA3">
            <w:rPr>
              <w:i w:val="0"/>
              <w:sz w:val="18"/>
              <w:szCs w:val="18"/>
              <w:lang w:val="en-US"/>
            </w:rPr>
            <w:t>N</w:t>
          </w:r>
          <w:r w:rsidRPr="00177AA3">
            <w:rPr>
              <w:i w:val="0"/>
              <w:sz w:val="18"/>
              <w:szCs w:val="18"/>
            </w:rPr>
            <w:t xml:space="preserve"> док.</w:t>
          </w:r>
        </w:p>
      </w:tc>
      <w:tc>
        <w:tcPr>
          <w:tcW w:w="851" w:type="dxa"/>
          <w:vAlign w:val="center"/>
        </w:tcPr>
        <w:p w14:paraId="686B9E1B" w14:textId="77777777" w:rsidR="002F1FB7" w:rsidRPr="00177AA3" w:rsidRDefault="002F1FB7" w:rsidP="0087223A">
          <w:pPr>
            <w:pStyle w:val="16"/>
            <w:jc w:val="center"/>
            <w:rPr>
              <w:i w:val="0"/>
              <w:sz w:val="18"/>
              <w:szCs w:val="18"/>
            </w:rPr>
          </w:pPr>
          <w:r w:rsidRPr="00177AA3">
            <w:rPr>
              <w:i w:val="0"/>
              <w:sz w:val="18"/>
              <w:szCs w:val="18"/>
            </w:rPr>
            <w:t>Подпись</w:t>
          </w:r>
        </w:p>
      </w:tc>
      <w:tc>
        <w:tcPr>
          <w:tcW w:w="567" w:type="dxa"/>
          <w:vAlign w:val="center"/>
        </w:tcPr>
        <w:p w14:paraId="039D5624" w14:textId="77777777" w:rsidR="002F1FB7" w:rsidRPr="00177AA3" w:rsidRDefault="002F1FB7" w:rsidP="0087223A">
          <w:pPr>
            <w:pStyle w:val="16"/>
            <w:jc w:val="center"/>
            <w:rPr>
              <w:i w:val="0"/>
              <w:sz w:val="18"/>
              <w:szCs w:val="18"/>
            </w:rPr>
          </w:pPr>
          <w:r w:rsidRPr="00177AA3">
            <w:rPr>
              <w:i w:val="0"/>
              <w:sz w:val="18"/>
              <w:szCs w:val="18"/>
            </w:rPr>
            <w:t>Дата</w:t>
          </w:r>
        </w:p>
      </w:tc>
      <w:tc>
        <w:tcPr>
          <w:tcW w:w="6237" w:type="dxa"/>
          <w:vMerge/>
        </w:tcPr>
        <w:p w14:paraId="45FE5EDF" w14:textId="77777777" w:rsidR="002F1FB7" w:rsidRPr="00177AA3" w:rsidRDefault="002F1FB7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  <w:vMerge/>
        </w:tcPr>
        <w:p w14:paraId="4A8A68E7" w14:textId="77777777" w:rsidR="002F1FB7" w:rsidRPr="00177AA3" w:rsidRDefault="002F1FB7" w:rsidP="0087223A">
          <w:pPr>
            <w:pStyle w:val="16"/>
            <w:rPr>
              <w:sz w:val="18"/>
              <w:szCs w:val="18"/>
            </w:rPr>
          </w:pPr>
        </w:p>
      </w:tc>
    </w:tr>
  </w:tbl>
  <w:p w14:paraId="54E4A2E1" w14:textId="77777777" w:rsidR="002F1FB7" w:rsidRPr="00177AA3" w:rsidRDefault="002F1FB7" w:rsidP="0087223A">
    <w:pPr>
      <w:pStyle w:val="afa"/>
      <w:rPr>
        <w:sz w:val="18"/>
        <w:szCs w:val="18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vertAnchor="page" w:horzAnchor="page" w:tblpX="1135" w:tblpY="15707"/>
      <w:tblW w:w="10490" w:type="dxa"/>
      <w:tblBorders>
        <w:top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000" w:firstRow="0" w:lastRow="0" w:firstColumn="0" w:lastColumn="0" w:noHBand="0" w:noVBand="0"/>
    </w:tblPr>
    <w:tblGrid>
      <w:gridCol w:w="567"/>
      <w:gridCol w:w="567"/>
      <w:gridCol w:w="567"/>
      <w:gridCol w:w="567"/>
      <w:gridCol w:w="851"/>
      <w:gridCol w:w="567"/>
      <w:gridCol w:w="6095"/>
      <w:gridCol w:w="709"/>
    </w:tblGrid>
    <w:tr w:rsidR="002F1FB7" w:rsidRPr="00DD7B97" w14:paraId="7A0C95AE" w14:textId="77777777" w:rsidTr="000233AE">
      <w:trPr>
        <w:cantSplit/>
        <w:trHeight w:hRule="exact" w:val="284"/>
      </w:trPr>
      <w:tc>
        <w:tcPr>
          <w:tcW w:w="567" w:type="dxa"/>
        </w:tcPr>
        <w:p w14:paraId="24B1836A" w14:textId="77777777" w:rsidR="002F1FB7" w:rsidRPr="00DD7B97" w:rsidRDefault="002F1FB7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490B44F6" w14:textId="77777777" w:rsidR="002F1FB7" w:rsidRPr="00DD7B97" w:rsidRDefault="002F1FB7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506167D5" w14:textId="77777777" w:rsidR="002F1FB7" w:rsidRPr="00DD7B97" w:rsidRDefault="002F1FB7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43D947BF" w14:textId="77777777" w:rsidR="002F1FB7" w:rsidRPr="00DD7B97" w:rsidRDefault="002F1FB7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851" w:type="dxa"/>
        </w:tcPr>
        <w:p w14:paraId="01A23D69" w14:textId="77777777" w:rsidR="002F1FB7" w:rsidRPr="00DD7B97" w:rsidRDefault="002F1FB7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481AA283" w14:textId="77777777" w:rsidR="002F1FB7" w:rsidRPr="00DD7B97" w:rsidRDefault="002F1FB7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6095" w:type="dxa"/>
          <w:vMerge w:val="restart"/>
          <w:vAlign w:val="center"/>
        </w:tcPr>
        <w:p w14:paraId="40D94C5D" w14:textId="1EABCC1D" w:rsidR="002F1FB7" w:rsidRPr="007A0664" w:rsidRDefault="002F1FB7" w:rsidP="008D1515">
          <w:pPr>
            <w:pStyle w:val="afc"/>
            <w:ind w:right="-216"/>
            <w:rPr>
              <w:rFonts w:ascii="Times New Roman" w:hAnsi="Times New Roman"/>
              <w:i w:val="0"/>
              <w:iCs/>
              <w:szCs w:val="32"/>
            </w:rPr>
          </w:pP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begin"/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instrText xml:space="preserve"> DOCPROPERTY  "Шифр документа"  \* MERGEFORMAT </w:instrText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separate"/>
          </w:r>
          <w:r>
            <w:rPr>
              <w:rFonts w:ascii="Times New Roman" w:hAnsi="Times New Roman"/>
              <w:i w:val="0"/>
              <w:iCs/>
              <w:szCs w:val="32"/>
              <w:lang w:val="en-US"/>
            </w:rPr>
            <w:t>ТСФТ.314.05</w:t>
          </w:r>
          <w:r>
            <w:rPr>
              <w:rFonts w:ascii="Times New Roman" w:hAnsi="Times New Roman"/>
              <w:i w:val="0"/>
              <w:iCs/>
              <w:szCs w:val="32"/>
            </w:rPr>
            <w:t>5</w:t>
          </w:r>
          <w:r>
            <w:rPr>
              <w:rFonts w:ascii="Times New Roman" w:hAnsi="Times New Roman"/>
              <w:i w:val="0"/>
              <w:iCs/>
              <w:szCs w:val="32"/>
              <w:lang w:val="en-US"/>
            </w:rPr>
            <w:t>.00</w:t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end"/>
          </w:r>
          <w:r>
            <w:rPr>
              <w:rFonts w:ascii="Times New Roman" w:hAnsi="Times New Roman"/>
              <w:i w:val="0"/>
              <w:iCs/>
              <w:szCs w:val="32"/>
            </w:rPr>
            <w:t>2</w:t>
          </w:r>
        </w:p>
      </w:tc>
      <w:tc>
        <w:tcPr>
          <w:tcW w:w="709" w:type="dxa"/>
          <w:vAlign w:val="center"/>
        </w:tcPr>
        <w:p w14:paraId="6B5369BE" w14:textId="77777777" w:rsidR="002F1FB7" w:rsidRPr="00DD7B97" w:rsidRDefault="002F1FB7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Стр.</w:t>
          </w:r>
        </w:p>
      </w:tc>
    </w:tr>
    <w:tr w:rsidR="002F1FB7" w:rsidRPr="00DD7B97" w14:paraId="11C38B99" w14:textId="77777777" w:rsidTr="000233AE">
      <w:trPr>
        <w:cantSplit/>
        <w:trHeight w:hRule="exact" w:val="284"/>
      </w:trPr>
      <w:tc>
        <w:tcPr>
          <w:tcW w:w="567" w:type="dxa"/>
        </w:tcPr>
        <w:p w14:paraId="4FD7378F" w14:textId="77777777" w:rsidR="002F1FB7" w:rsidRPr="00DD7B97" w:rsidRDefault="002F1FB7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0E7B52D4" w14:textId="77777777" w:rsidR="002F1FB7" w:rsidRPr="00DD7B97" w:rsidRDefault="002F1FB7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2C253561" w14:textId="77777777" w:rsidR="002F1FB7" w:rsidRPr="00DD7B97" w:rsidRDefault="002F1FB7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2A7DA414" w14:textId="77777777" w:rsidR="002F1FB7" w:rsidRPr="00DD7B97" w:rsidRDefault="002F1FB7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851" w:type="dxa"/>
        </w:tcPr>
        <w:p w14:paraId="310C64F0" w14:textId="77777777" w:rsidR="002F1FB7" w:rsidRPr="00DD7B97" w:rsidRDefault="002F1FB7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43892494" w14:textId="77777777" w:rsidR="002F1FB7" w:rsidRPr="00DD7B97" w:rsidRDefault="002F1FB7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6095" w:type="dxa"/>
          <w:vMerge/>
        </w:tcPr>
        <w:p w14:paraId="7F4D0FFD" w14:textId="77777777" w:rsidR="002F1FB7" w:rsidRPr="00DD7B97" w:rsidRDefault="002F1FB7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709" w:type="dxa"/>
          <w:vMerge w:val="restart"/>
          <w:vAlign w:val="center"/>
        </w:tcPr>
        <w:p w14:paraId="4A6B4F07" w14:textId="6F68E4DD" w:rsidR="002F1FB7" w:rsidRPr="00DD7B97" w:rsidRDefault="002F1FB7" w:rsidP="008D1515">
          <w:pPr>
            <w:pStyle w:val="afd"/>
            <w:rPr>
              <w:rFonts w:ascii="Times New Roman" w:hAnsi="Times New Roman"/>
              <w:w w:val="100"/>
              <w:sz w:val="24"/>
              <w:szCs w:val="24"/>
            </w:rPr>
          </w:pP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begin"/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instrText xml:space="preserve"> PAGE </w:instrText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separate"/>
          </w:r>
          <w:r w:rsidR="000C5E6D">
            <w:rPr>
              <w:rFonts w:ascii="Times New Roman" w:hAnsi="Times New Roman"/>
              <w:noProof/>
              <w:w w:val="100"/>
              <w:sz w:val="24"/>
              <w:szCs w:val="24"/>
            </w:rPr>
            <w:t>60</w:t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end"/>
          </w:r>
        </w:p>
      </w:tc>
    </w:tr>
    <w:tr w:rsidR="002F1FB7" w:rsidRPr="00DD7B97" w14:paraId="2A6D720E" w14:textId="77777777" w:rsidTr="000233AE">
      <w:trPr>
        <w:cantSplit/>
        <w:trHeight w:hRule="exact" w:val="284"/>
      </w:trPr>
      <w:tc>
        <w:tcPr>
          <w:tcW w:w="567" w:type="dxa"/>
          <w:vAlign w:val="center"/>
        </w:tcPr>
        <w:p w14:paraId="15CF2E12" w14:textId="77777777" w:rsidR="002F1FB7" w:rsidRPr="00DD7B97" w:rsidRDefault="002F1FB7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Изм.</w:t>
          </w:r>
        </w:p>
      </w:tc>
      <w:tc>
        <w:tcPr>
          <w:tcW w:w="567" w:type="dxa"/>
          <w:vAlign w:val="center"/>
        </w:tcPr>
        <w:p w14:paraId="482738F0" w14:textId="77777777" w:rsidR="002F1FB7" w:rsidRPr="00DD7B97" w:rsidRDefault="002F1FB7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Кол.</w:t>
          </w:r>
        </w:p>
      </w:tc>
      <w:tc>
        <w:tcPr>
          <w:tcW w:w="567" w:type="dxa"/>
          <w:vAlign w:val="center"/>
        </w:tcPr>
        <w:p w14:paraId="23C02535" w14:textId="77777777" w:rsidR="002F1FB7" w:rsidRPr="00DD7B97" w:rsidRDefault="002F1FB7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Лист</w:t>
          </w:r>
        </w:p>
      </w:tc>
      <w:tc>
        <w:tcPr>
          <w:tcW w:w="567" w:type="dxa"/>
          <w:tcMar>
            <w:left w:w="57" w:type="dxa"/>
            <w:right w:w="57" w:type="dxa"/>
          </w:tcMar>
          <w:vAlign w:val="center"/>
        </w:tcPr>
        <w:p w14:paraId="1D6029D0" w14:textId="77777777" w:rsidR="002F1FB7" w:rsidRPr="00DD7B97" w:rsidRDefault="002F1FB7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  <w:lang w:val="en-US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  <w:lang w:val="en-US"/>
            </w:rPr>
            <w:t>N</w:t>
          </w:r>
          <w:r w:rsidRPr="00DD7B97">
            <w:rPr>
              <w:rFonts w:ascii="Times New Roman" w:hAnsi="Times New Roman"/>
              <w:i w:val="0"/>
              <w:sz w:val="18"/>
              <w:szCs w:val="18"/>
            </w:rPr>
            <w:t xml:space="preserve"> док.</w:t>
          </w:r>
        </w:p>
      </w:tc>
      <w:tc>
        <w:tcPr>
          <w:tcW w:w="851" w:type="dxa"/>
          <w:vAlign w:val="center"/>
        </w:tcPr>
        <w:p w14:paraId="0D30D5F3" w14:textId="77777777" w:rsidR="002F1FB7" w:rsidRPr="00DD7B97" w:rsidRDefault="002F1FB7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Подпись</w:t>
          </w:r>
        </w:p>
      </w:tc>
      <w:tc>
        <w:tcPr>
          <w:tcW w:w="567" w:type="dxa"/>
          <w:vAlign w:val="center"/>
        </w:tcPr>
        <w:p w14:paraId="258C8666" w14:textId="77777777" w:rsidR="002F1FB7" w:rsidRPr="00DD7B97" w:rsidRDefault="002F1FB7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Дата</w:t>
          </w:r>
        </w:p>
      </w:tc>
      <w:tc>
        <w:tcPr>
          <w:tcW w:w="6095" w:type="dxa"/>
          <w:vMerge/>
        </w:tcPr>
        <w:p w14:paraId="1B0CB699" w14:textId="77777777" w:rsidR="002F1FB7" w:rsidRPr="00DD7B97" w:rsidRDefault="002F1FB7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709" w:type="dxa"/>
          <w:vMerge/>
        </w:tcPr>
        <w:p w14:paraId="51C5C042" w14:textId="77777777" w:rsidR="002F1FB7" w:rsidRPr="00DD7B97" w:rsidRDefault="002F1FB7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</w:tr>
  </w:tbl>
  <w:p w14:paraId="43BD40E7" w14:textId="77777777" w:rsidR="002F1FB7" w:rsidRDefault="002F1FB7">
    <w:pPr>
      <w:pStyle w:val="af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AE341FE" w14:textId="77777777" w:rsidR="002F1FB7" w:rsidRDefault="002F1FB7">
      <w:pPr>
        <w:spacing w:line="240" w:lineRule="auto"/>
      </w:pPr>
      <w:r>
        <w:separator/>
      </w:r>
    </w:p>
  </w:footnote>
  <w:footnote w:type="continuationSeparator" w:id="0">
    <w:p w14:paraId="3066364D" w14:textId="77777777" w:rsidR="002F1FB7" w:rsidRDefault="002F1FB7">
      <w:pPr>
        <w:spacing w:line="240" w:lineRule="auto"/>
      </w:pPr>
      <w:r>
        <w:continuationSeparator/>
      </w:r>
    </w:p>
  </w:footnote>
  <w:footnote w:type="continuationNotice" w:id="1">
    <w:p w14:paraId="4DE767A1" w14:textId="77777777" w:rsidR="002F1FB7" w:rsidRDefault="002F1FB7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A96022F" w14:textId="77777777" w:rsidR="002F1FB7" w:rsidRPr="00EF63D9" w:rsidRDefault="002F1FB7" w:rsidP="009C57F0">
    <w:pPr>
      <w:ind w:firstLine="0"/>
      <w:rPr>
        <w:rFonts w:ascii="Times New Roman" w:hAnsi="Times New Roman"/>
        <w:vanish/>
        <w:sz w:val="16"/>
        <w:szCs w:val="16"/>
      </w:rPr>
    </w:pPr>
  </w:p>
  <w:tbl>
    <w:tblPr>
      <w:tblpPr w:leftFromText="181" w:rightFromText="181" w:vertAnchor="page" w:horzAnchor="page" w:tblpX="1135" w:tblpY="285"/>
      <w:tblOverlap w:val="never"/>
      <w:tblW w:w="1049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113" w:type="dxa"/>
        <w:left w:w="0" w:type="dxa"/>
        <w:bottom w:w="113" w:type="dxa"/>
        <w:right w:w="0" w:type="dxa"/>
      </w:tblCellMar>
      <w:tblLook w:val="01E0" w:firstRow="1" w:lastRow="1" w:firstColumn="1" w:lastColumn="1" w:noHBand="0" w:noVBand="0"/>
    </w:tblPr>
    <w:tblGrid>
      <w:gridCol w:w="3739"/>
      <w:gridCol w:w="2873"/>
      <w:gridCol w:w="3878"/>
    </w:tblGrid>
    <w:tr w:rsidR="002F1FB7" w:rsidRPr="00EF63D9" w14:paraId="2C091C71" w14:textId="77777777" w:rsidTr="00221356">
      <w:trPr>
        <w:trHeight w:hRule="exact" w:val="1134"/>
      </w:trPr>
      <w:tc>
        <w:tcPr>
          <w:tcW w:w="3739" w:type="dxa"/>
          <w:vAlign w:val="center"/>
        </w:tcPr>
        <w:p w14:paraId="07DE83A5" w14:textId="77777777" w:rsidR="002F1FB7" w:rsidRPr="00EF63D9" w:rsidRDefault="002F1FB7" w:rsidP="00221356">
          <w:pPr>
            <w:tabs>
              <w:tab w:val="center" w:pos="4153"/>
              <w:tab w:val="right" w:pos="8306"/>
              <w:tab w:val="right" w:pos="9072"/>
            </w:tabs>
            <w:spacing w:line="240" w:lineRule="auto"/>
            <w:ind w:firstLine="0"/>
            <w:jc w:val="center"/>
            <w:rPr>
              <w:rFonts w:ascii="Times New Roman" w:hAnsi="Times New Roman"/>
            </w:rPr>
          </w:pPr>
        </w:p>
      </w:tc>
      <w:tc>
        <w:tcPr>
          <w:tcW w:w="2873" w:type="dxa"/>
          <w:vAlign w:val="center"/>
        </w:tcPr>
        <w:p w14:paraId="7E6CF7C0" w14:textId="77777777" w:rsidR="002F1FB7" w:rsidRPr="00EF63D9" w:rsidRDefault="002F1FB7" w:rsidP="00221356">
          <w:pPr>
            <w:tabs>
              <w:tab w:val="center" w:pos="4153"/>
              <w:tab w:val="right" w:pos="8306"/>
              <w:tab w:val="right" w:pos="9072"/>
            </w:tabs>
            <w:spacing w:line="240" w:lineRule="auto"/>
            <w:ind w:firstLine="0"/>
            <w:jc w:val="center"/>
            <w:rPr>
              <w:rFonts w:ascii="Times New Roman" w:hAnsi="Times New Roman"/>
            </w:rPr>
          </w:pPr>
        </w:p>
      </w:tc>
      <w:tc>
        <w:tcPr>
          <w:tcW w:w="3878" w:type="dxa"/>
          <w:vAlign w:val="center"/>
        </w:tcPr>
        <w:p w14:paraId="35698466" w14:textId="77777777" w:rsidR="002F1FB7" w:rsidRPr="00EF63D9" w:rsidRDefault="002F1FB7" w:rsidP="00221356">
          <w:pPr>
            <w:spacing w:line="240" w:lineRule="auto"/>
            <w:ind w:firstLine="0"/>
            <w:jc w:val="center"/>
            <w:rPr>
              <w:rFonts w:ascii="Times New Roman" w:hAnsi="Times New Roman"/>
            </w:rPr>
          </w:pPr>
          <w:r w:rsidRPr="00EF63D9">
            <w:rPr>
              <w:rFonts w:ascii="Times New Roman" w:hAnsi="Times New Roman"/>
            </w:rPr>
            <w:object w:dxaOrig="7859" w:dyaOrig="3900" w14:anchorId="7B530864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5" type="#_x0000_t75" style="width:108.85pt;height:59.45pt">
                <v:imagedata r:id="rId1" o:title=""/>
              </v:shape>
              <o:OLEObject Type="Embed" ProgID="PBrush" ShapeID="_x0000_i1025" DrawAspect="Content" ObjectID="_1750606888" r:id="rId2"/>
            </w:object>
          </w:r>
        </w:p>
      </w:tc>
    </w:tr>
    <w:tr w:rsidR="002F1FB7" w:rsidRPr="00EF63D9" w14:paraId="6D9743D4" w14:textId="77777777" w:rsidTr="00221356">
      <w:trPr>
        <w:trHeight w:val="454"/>
      </w:trPr>
      <w:tc>
        <w:tcPr>
          <w:tcW w:w="3739" w:type="dxa"/>
          <w:shd w:val="clear" w:color="auto" w:fill="auto"/>
          <w:vAlign w:val="center"/>
        </w:tcPr>
        <w:p w14:paraId="7494D74A" w14:textId="3C2939CF" w:rsidR="002F1FB7" w:rsidRPr="002E42BE" w:rsidRDefault="002F1FB7" w:rsidP="00221356">
          <w:pPr>
            <w:tabs>
              <w:tab w:val="center" w:pos="4153"/>
              <w:tab w:val="right" w:pos="8306"/>
              <w:tab w:val="right" w:pos="9072"/>
            </w:tabs>
            <w:spacing w:line="240" w:lineRule="auto"/>
            <w:ind w:firstLine="0"/>
            <w:jc w:val="center"/>
            <w:rPr>
              <w:rFonts w:ascii="Times New Roman" w:hAnsi="Times New Roman"/>
              <w:bCs/>
              <w:snapToGrid w:val="0"/>
              <w:highlight w:val="yellow"/>
            </w:rPr>
          </w:pPr>
          <w:r w:rsidRPr="002E42BE">
            <w:rPr>
              <w:rFonts w:ascii="Times New Roman" w:hAnsi="Times New Roman"/>
              <w:bCs/>
              <w:snapToGrid w:val="0"/>
            </w:rPr>
            <w:fldChar w:fldCharType="begin"/>
          </w:r>
          <w:r w:rsidRPr="002E42BE">
            <w:rPr>
              <w:rFonts w:ascii="Times New Roman" w:hAnsi="Times New Roman"/>
              <w:bCs/>
              <w:snapToGrid w:val="0"/>
            </w:rPr>
            <w:instrText xml:space="preserve"> DOCPROPERTY  "Шифр документа"  \* MERGEFORMAT </w:instrText>
          </w:r>
          <w:r w:rsidRPr="002E42BE">
            <w:rPr>
              <w:rFonts w:ascii="Times New Roman" w:hAnsi="Times New Roman"/>
              <w:bCs/>
              <w:snapToGrid w:val="0"/>
            </w:rPr>
            <w:fldChar w:fldCharType="separate"/>
          </w:r>
          <w:r>
            <w:rPr>
              <w:rFonts w:ascii="Times New Roman" w:hAnsi="Times New Roman"/>
              <w:bCs/>
              <w:snapToGrid w:val="0"/>
            </w:rPr>
            <w:t>ТСФТ.314.055.002</w:t>
          </w:r>
          <w:r w:rsidRPr="002E42BE">
            <w:rPr>
              <w:rFonts w:ascii="Times New Roman" w:hAnsi="Times New Roman"/>
              <w:bCs/>
              <w:snapToGrid w:val="0"/>
            </w:rPr>
            <w:fldChar w:fldCharType="end"/>
          </w:r>
        </w:p>
      </w:tc>
      <w:tc>
        <w:tcPr>
          <w:tcW w:w="2873" w:type="dxa"/>
          <w:vAlign w:val="center"/>
        </w:tcPr>
        <w:p w14:paraId="0D143396" w14:textId="7FB872F7" w:rsidR="002F1FB7" w:rsidRPr="002E42BE" w:rsidRDefault="002F1FB7" w:rsidP="00221356">
          <w:pPr>
            <w:tabs>
              <w:tab w:val="center" w:pos="4153"/>
              <w:tab w:val="right" w:pos="8306"/>
              <w:tab w:val="right" w:pos="9072"/>
            </w:tabs>
            <w:spacing w:line="240" w:lineRule="auto"/>
            <w:ind w:firstLine="0"/>
            <w:jc w:val="center"/>
            <w:rPr>
              <w:rFonts w:ascii="Times New Roman" w:hAnsi="Times New Roman"/>
              <w:noProof/>
              <w:highlight w:val="yellow"/>
            </w:rPr>
          </w:pPr>
          <w:r w:rsidRPr="002E42BE">
            <w:rPr>
              <w:rFonts w:ascii="Times New Roman" w:hAnsi="Times New Roman"/>
              <w:bCs/>
              <w:snapToGrid w:val="0"/>
            </w:rPr>
            <w:t xml:space="preserve">Стр. </w:t>
          </w:r>
          <w:r w:rsidRPr="002E42BE">
            <w:rPr>
              <w:rFonts w:ascii="Times New Roman" w:hAnsi="Times New Roman"/>
              <w:bCs/>
              <w:snapToGrid w:val="0"/>
            </w:rPr>
            <w:fldChar w:fldCharType="begin"/>
          </w:r>
          <w:r w:rsidRPr="002E42BE">
            <w:rPr>
              <w:rFonts w:ascii="Times New Roman" w:hAnsi="Times New Roman"/>
              <w:bCs/>
              <w:snapToGrid w:val="0"/>
            </w:rPr>
            <w:instrText xml:space="preserve"> PAGE </w:instrText>
          </w:r>
          <w:r w:rsidRPr="002E42BE">
            <w:rPr>
              <w:rFonts w:ascii="Times New Roman" w:hAnsi="Times New Roman"/>
              <w:bCs/>
              <w:snapToGrid w:val="0"/>
            </w:rPr>
            <w:fldChar w:fldCharType="separate"/>
          </w:r>
          <w:r w:rsidR="000C5E6D">
            <w:rPr>
              <w:rFonts w:ascii="Times New Roman" w:hAnsi="Times New Roman"/>
              <w:bCs/>
              <w:noProof/>
              <w:snapToGrid w:val="0"/>
            </w:rPr>
            <w:t>1</w:t>
          </w:r>
          <w:r w:rsidRPr="002E42BE">
            <w:rPr>
              <w:rFonts w:ascii="Times New Roman" w:hAnsi="Times New Roman"/>
              <w:bCs/>
              <w:snapToGrid w:val="0"/>
            </w:rPr>
            <w:fldChar w:fldCharType="end"/>
          </w:r>
          <w:r w:rsidRPr="002E42BE">
            <w:rPr>
              <w:rFonts w:ascii="Times New Roman" w:hAnsi="Times New Roman"/>
              <w:bCs/>
              <w:snapToGrid w:val="0"/>
            </w:rPr>
            <w:t xml:space="preserve"> из </w:t>
          </w:r>
          <w:r w:rsidRPr="002E42BE">
            <w:rPr>
              <w:rFonts w:ascii="Times New Roman" w:hAnsi="Times New Roman"/>
              <w:bCs/>
              <w:snapToGrid w:val="0"/>
            </w:rPr>
            <w:fldChar w:fldCharType="begin"/>
          </w:r>
          <w:r w:rsidRPr="002E42BE">
            <w:rPr>
              <w:rFonts w:ascii="Times New Roman" w:hAnsi="Times New Roman"/>
              <w:bCs/>
              <w:snapToGrid w:val="0"/>
            </w:rPr>
            <w:instrText xml:space="preserve"> DOCPROPERTY  Pages  \* MERGEFORMAT </w:instrText>
          </w:r>
          <w:r w:rsidRPr="002E42BE">
            <w:rPr>
              <w:rFonts w:ascii="Times New Roman" w:hAnsi="Times New Roman"/>
              <w:bCs/>
              <w:snapToGrid w:val="0"/>
            </w:rPr>
            <w:fldChar w:fldCharType="separate"/>
          </w:r>
          <w:r>
            <w:rPr>
              <w:rFonts w:ascii="Times New Roman" w:hAnsi="Times New Roman"/>
              <w:bCs/>
              <w:snapToGrid w:val="0"/>
            </w:rPr>
            <w:t>79</w:t>
          </w:r>
          <w:r w:rsidRPr="002E42BE">
            <w:rPr>
              <w:rFonts w:ascii="Times New Roman" w:hAnsi="Times New Roman"/>
              <w:bCs/>
              <w:snapToGrid w:val="0"/>
            </w:rPr>
            <w:fldChar w:fldCharType="end"/>
          </w:r>
        </w:p>
      </w:tc>
      <w:tc>
        <w:tcPr>
          <w:tcW w:w="3878" w:type="dxa"/>
          <w:vAlign w:val="center"/>
        </w:tcPr>
        <w:p w14:paraId="5B0BC527" w14:textId="77777777" w:rsidR="002F1FB7" w:rsidRPr="002E42BE" w:rsidRDefault="002F1FB7" w:rsidP="00221356">
          <w:pPr>
            <w:tabs>
              <w:tab w:val="center" w:pos="4153"/>
              <w:tab w:val="right" w:pos="8306"/>
              <w:tab w:val="right" w:pos="9072"/>
            </w:tabs>
            <w:spacing w:line="240" w:lineRule="auto"/>
            <w:ind w:left="51" w:right="23" w:firstLine="0"/>
            <w:jc w:val="center"/>
            <w:rPr>
              <w:rFonts w:ascii="Times New Roman" w:hAnsi="Times New Roman"/>
              <w:noProof/>
              <w:highlight w:val="yellow"/>
            </w:rPr>
          </w:pPr>
          <w:r w:rsidRPr="002E42BE">
            <w:rPr>
              <w:rFonts w:ascii="Times New Roman" w:hAnsi="Times New Roman"/>
            </w:rPr>
            <w:t>Ревизия</w:t>
          </w:r>
          <w:r w:rsidRPr="002E42BE">
            <w:rPr>
              <w:rFonts w:ascii="Times New Roman" w:hAnsi="Times New Roman"/>
              <w:noProof/>
            </w:rPr>
            <w:t xml:space="preserve"> 01</w:t>
          </w:r>
        </w:p>
      </w:tc>
    </w:tr>
  </w:tbl>
  <w:p w14:paraId="5F1213F9" w14:textId="77777777" w:rsidR="002F1FB7" w:rsidRPr="00EF63D9" w:rsidRDefault="002F1FB7" w:rsidP="009217D3">
    <w:pPr>
      <w:rPr>
        <w:rFonts w:ascii="Times New Roman" w:hAnsi="Times New Roman"/>
        <w:vanish/>
      </w:rPr>
    </w:pPr>
  </w:p>
  <w:p w14:paraId="53953051" w14:textId="77777777" w:rsidR="002F1FB7" w:rsidRPr="00EF63D9" w:rsidRDefault="002F1FB7" w:rsidP="00AE791A">
    <w:pPr>
      <w:pStyle w:val="af8"/>
      <w:spacing w:line="240" w:lineRule="auto"/>
      <w:jc w:val="center"/>
      <w:rPr>
        <w:rFonts w:ascii="Times New Roman" w:hAnsi="Times New Roman"/>
        <w:color w:val="808080"/>
        <w:sz w:val="16"/>
        <w:szCs w:val="16"/>
      </w:rPr>
    </w:pPr>
    <w:r w:rsidRPr="00EF63D9">
      <w:rPr>
        <w:rFonts w:ascii="Times New Roman" w:hAnsi="Times New Roman"/>
        <w:noProof/>
        <w:color w:val="808080"/>
        <w:sz w:val="16"/>
        <w:szCs w:val="16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3B75E32F" wp14:editId="3499497B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659880" cy="10332085"/>
              <wp:effectExtent l="0" t="0" r="0" b="0"/>
              <wp:wrapNone/>
              <wp:docPr id="6" name="Rectangle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332085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<w:pict>
            <v:rect w14:anchorId="4C0AB6D6" id="Rectangle 65" o:spid="_x0000_s1026" style="position:absolute;margin-left:56.7pt;margin-top:14.2pt;width:524.4pt;height:813.55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" o:allowincell="f" filled="f" strokeweight="1.75pt"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8FCDD90" w14:textId="77777777" w:rsidR="002F1FB7" w:rsidRPr="00974ED4" w:rsidRDefault="002F1FB7" w:rsidP="00973B1E">
    <w:pPr>
      <w:pStyle w:val="af8"/>
      <w:spacing w:line="240" w:lineRule="auto"/>
      <w:jc w:val="right"/>
      <w:rPr>
        <w:color w:val="808080"/>
        <w:lang w:val="en-US" w:eastAsia="ja-JP"/>
      </w:rPr>
    </w:pPr>
    <w:r>
      <w:rPr>
        <w:noProof/>
        <w:color w:val="808080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77A4D17E" wp14:editId="0905B880">
              <wp:simplePos x="0" y="0"/>
              <wp:positionH relativeFrom="page">
                <wp:posOffset>720090</wp:posOffset>
              </wp:positionH>
              <wp:positionV relativeFrom="page">
                <wp:posOffset>170815</wp:posOffset>
              </wp:positionV>
              <wp:extent cx="6597650" cy="10315575"/>
              <wp:effectExtent l="0" t="0" r="0" b="0"/>
              <wp:wrapNone/>
              <wp:docPr id="5" name="Rectangle 5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spect="1" noChangeArrowheads="1"/>
                    </wps:cNvSpPr>
                    <wps:spPr bwMode="auto">
                      <a:xfrm>
                        <a:off x="0" y="0"/>
                        <a:ext cx="6597650" cy="10315575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<w:pict>
            <v:rect w14:anchorId="3EF4D432" id="Rectangle 55" o:spid="_x0000_s1026" style="position:absolute;margin-left:56.7pt;margin-top:13.45pt;width:519.5pt;height:812.25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" filled="f" strokeweight="1.75pt">
              <o:lock v:ext="edit" aspectratio="t"/>
              <w10:wrap anchorx="page" anchory="page"/>
            </v:rect>
          </w:pict>
        </mc:Fallback>
      </mc:AlternateContent>
    </w:r>
  </w:p>
  <w:p w14:paraId="47CCC4B7" w14:textId="77777777" w:rsidR="002F1FB7" w:rsidRPr="00974ED4" w:rsidRDefault="002F1FB7" w:rsidP="00973B1E">
    <w:pPr>
      <w:pStyle w:val="af8"/>
      <w:spacing w:line="240" w:lineRule="auto"/>
      <w:jc w:val="center"/>
      <w:rPr>
        <w:color w:val="808080"/>
        <w:lang w:val="en-US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9883716" w14:textId="77777777" w:rsidR="002F1FB7" w:rsidRPr="00EF63D9" w:rsidRDefault="002F1FB7" w:rsidP="00EF28CB">
    <w:pPr>
      <w:rPr>
        <w:rFonts w:ascii="Times New Roman" w:hAnsi="Times New Roman"/>
        <w:vanish/>
      </w:rPr>
    </w:pPr>
  </w:p>
  <w:tbl>
    <w:tblPr>
      <w:tblpPr w:leftFromText="181" w:rightFromText="181" w:vertAnchor="page" w:horzAnchor="page" w:tblpX="1135" w:tblpY="14289"/>
      <w:tblW w:w="10490" w:type="dxa"/>
      <w:tblBorders>
        <w:top w:val="single" w:sz="12" w:space="0" w:color="auto"/>
        <w:insideH w:val="single" w:sz="18" w:space="0" w:color="auto"/>
        <w:insideV w:val="single" w:sz="18" w:space="0" w:color="auto"/>
      </w:tblBorders>
      <w:tblLayout w:type="fixed"/>
      <w:tblLook w:val="0000" w:firstRow="0" w:lastRow="0" w:firstColumn="0" w:lastColumn="0" w:noHBand="0" w:noVBand="0"/>
    </w:tblPr>
    <w:tblGrid>
      <w:gridCol w:w="577"/>
      <w:gridCol w:w="577"/>
      <w:gridCol w:w="577"/>
      <w:gridCol w:w="576"/>
      <w:gridCol w:w="865"/>
      <w:gridCol w:w="576"/>
      <w:gridCol w:w="4042"/>
      <w:gridCol w:w="898"/>
      <w:gridCol w:w="872"/>
      <w:gridCol w:w="930"/>
    </w:tblGrid>
    <w:tr w:rsidR="002F1FB7" w:rsidRPr="00563A6B" w14:paraId="77B2CA48" w14:textId="77777777" w:rsidTr="005A3B92">
      <w:trPr>
        <w:cantSplit/>
        <w:trHeight w:hRule="exact" w:val="284"/>
      </w:trPr>
      <w:tc>
        <w:tcPr>
          <w:tcW w:w="577" w:type="dxa"/>
          <w:tcBorders>
            <w:top w:val="single" w:sz="12" w:space="0" w:color="auto"/>
            <w:left w:val="nil"/>
            <w:bottom w:val="single" w:sz="12" w:space="0" w:color="auto"/>
            <w:right w:val="single" w:sz="12" w:space="0" w:color="auto"/>
          </w:tcBorders>
          <w:vAlign w:val="center"/>
        </w:tcPr>
        <w:p w14:paraId="39B622C8" w14:textId="77777777" w:rsidR="002F1FB7" w:rsidRPr="00563A6B" w:rsidRDefault="002F1FB7" w:rsidP="00486D5A">
          <w:pPr>
            <w:rPr>
              <w:rFonts w:ascii="Times New Roman" w:hAnsi="Times New Roman"/>
              <w:sz w:val="20"/>
              <w:szCs w:val="20"/>
            </w:rPr>
          </w:pPr>
        </w:p>
      </w:tc>
      <w:tc>
        <w:tcPr>
          <w:tcW w:w="577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B6119B1" w14:textId="77777777" w:rsidR="002F1FB7" w:rsidRPr="00563A6B" w:rsidRDefault="002F1FB7" w:rsidP="00486D5A">
          <w:pPr>
            <w:rPr>
              <w:rFonts w:ascii="Times New Roman" w:hAnsi="Times New Roman"/>
              <w:sz w:val="20"/>
              <w:szCs w:val="20"/>
            </w:rPr>
          </w:pPr>
        </w:p>
      </w:tc>
      <w:tc>
        <w:tcPr>
          <w:tcW w:w="577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7235644" w14:textId="77777777" w:rsidR="002F1FB7" w:rsidRPr="00563A6B" w:rsidRDefault="002F1FB7" w:rsidP="00486D5A">
          <w:pPr>
            <w:rPr>
              <w:rFonts w:ascii="Times New Roman" w:hAnsi="Times New Roman"/>
              <w:sz w:val="20"/>
              <w:szCs w:val="20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1B16D09" w14:textId="77777777" w:rsidR="002F1FB7" w:rsidRPr="00563A6B" w:rsidRDefault="002F1FB7" w:rsidP="00486D5A">
          <w:pPr>
            <w:rPr>
              <w:rFonts w:ascii="Times New Roman" w:hAnsi="Times New Roman"/>
              <w:sz w:val="20"/>
              <w:szCs w:val="20"/>
            </w:rPr>
          </w:pP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EB0AF56" w14:textId="77777777" w:rsidR="002F1FB7" w:rsidRPr="00563A6B" w:rsidRDefault="002F1FB7" w:rsidP="00486D5A">
          <w:pPr>
            <w:rPr>
              <w:rFonts w:ascii="Times New Roman" w:hAnsi="Times New Roman"/>
              <w:sz w:val="20"/>
              <w:szCs w:val="20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B435181" w14:textId="77777777" w:rsidR="002F1FB7" w:rsidRPr="00563A6B" w:rsidRDefault="002F1FB7" w:rsidP="00486D5A">
          <w:pPr>
            <w:rPr>
              <w:rFonts w:ascii="Times New Roman" w:hAnsi="Times New Roman"/>
              <w:sz w:val="20"/>
              <w:szCs w:val="20"/>
            </w:rPr>
          </w:pPr>
        </w:p>
      </w:tc>
      <w:tc>
        <w:tcPr>
          <w:tcW w:w="6742" w:type="dxa"/>
          <w:gridSpan w:val="4"/>
          <w:vMerge w:val="restar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</w:tcPr>
        <w:p w14:paraId="709AA4D7" w14:textId="320F85FB" w:rsidR="002F1FB7" w:rsidRPr="00563A6B" w:rsidRDefault="002F1FB7" w:rsidP="00486D5A">
          <w:pPr>
            <w:pStyle w:val="blocktitlesnumber"/>
            <w:ind w:left="-133" w:right="-88"/>
            <w:rPr>
              <w:rFonts w:ascii="Times New Roman" w:hAnsi="Times New Roman"/>
              <w:i w:val="0"/>
              <w:szCs w:val="32"/>
              <w:highlight w:val="yellow"/>
            </w:rPr>
          </w:pPr>
          <w:r w:rsidRPr="00563A6B">
            <w:rPr>
              <w:rFonts w:ascii="Times New Roman" w:hAnsi="Times New Roman"/>
              <w:i w:val="0"/>
              <w:szCs w:val="32"/>
            </w:rPr>
            <w:fldChar w:fldCharType="begin"/>
          </w:r>
          <w:r w:rsidRPr="00563A6B">
            <w:rPr>
              <w:rFonts w:ascii="Times New Roman" w:hAnsi="Times New Roman"/>
              <w:i w:val="0"/>
              <w:szCs w:val="32"/>
            </w:rPr>
            <w:instrText xml:space="preserve"> DOCPROPERTY  "Шифр документа"  \* MERGEFORMAT </w:instrText>
          </w:r>
          <w:r w:rsidRPr="00563A6B">
            <w:rPr>
              <w:rFonts w:ascii="Times New Roman" w:hAnsi="Times New Roman"/>
              <w:i w:val="0"/>
              <w:szCs w:val="32"/>
            </w:rPr>
            <w:fldChar w:fldCharType="separate"/>
          </w:r>
          <w:r>
            <w:rPr>
              <w:rFonts w:ascii="Times New Roman" w:hAnsi="Times New Roman"/>
              <w:i w:val="0"/>
              <w:szCs w:val="32"/>
            </w:rPr>
            <w:t>ТСФТ.314.055.00</w:t>
          </w:r>
          <w:r w:rsidRPr="00563A6B">
            <w:rPr>
              <w:rFonts w:ascii="Times New Roman" w:hAnsi="Times New Roman"/>
              <w:i w:val="0"/>
              <w:szCs w:val="32"/>
            </w:rPr>
            <w:fldChar w:fldCharType="end"/>
          </w:r>
          <w:r>
            <w:rPr>
              <w:rFonts w:ascii="Times New Roman" w:hAnsi="Times New Roman"/>
              <w:i w:val="0"/>
              <w:szCs w:val="32"/>
            </w:rPr>
            <w:t>2</w:t>
          </w:r>
        </w:p>
      </w:tc>
    </w:tr>
    <w:tr w:rsidR="002F1FB7" w:rsidRPr="00563A6B" w14:paraId="139F6DB9" w14:textId="77777777" w:rsidTr="005A3B92">
      <w:trPr>
        <w:cantSplit/>
        <w:trHeight w:hRule="exact" w:val="284"/>
      </w:trPr>
      <w:tc>
        <w:tcPr>
          <w:tcW w:w="577" w:type="dxa"/>
          <w:tcBorders>
            <w:top w:val="single" w:sz="12" w:space="0" w:color="auto"/>
            <w:left w:val="nil"/>
            <w:bottom w:val="single" w:sz="12" w:space="0" w:color="auto"/>
            <w:right w:val="single" w:sz="12" w:space="0" w:color="auto"/>
          </w:tcBorders>
          <w:vAlign w:val="center"/>
        </w:tcPr>
        <w:p w14:paraId="210727DD" w14:textId="77777777" w:rsidR="002F1FB7" w:rsidRPr="00563A6B" w:rsidRDefault="002F1FB7" w:rsidP="00486D5A">
          <w:pPr>
            <w:spacing w:line="240" w:lineRule="auto"/>
            <w:ind w:left="-57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77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A911EEE" w14:textId="77777777" w:rsidR="002F1FB7" w:rsidRPr="00563A6B" w:rsidRDefault="002F1FB7" w:rsidP="00486D5A">
          <w:pPr>
            <w:spacing w:line="240" w:lineRule="auto"/>
            <w:rPr>
              <w:rFonts w:ascii="Times New Roman" w:hAnsi="Times New Roman"/>
              <w:sz w:val="20"/>
              <w:szCs w:val="20"/>
              <w:lang w:val="pt-BR"/>
            </w:rPr>
          </w:pPr>
        </w:p>
      </w:tc>
      <w:tc>
        <w:tcPr>
          <w:tcW w:w="577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C5C5B8B" w14:textId="77777777" w:rsidR="002F1FB7" w:rsidRPr="00563A6B" w:rsidRDefault="002F1FB7" w:rsidP="00486D5A">
          <w:pPr>
            <w:rPr>
              <w:rFonts w:ascii="Times New Roman" w:hAnsi="Times New Roman"/>
              <w:sz w:val="20"/>
              <w:szCs w:val="20"/>
              <w:lang w:val="pt-BR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E309720" w14:textId="77777777" w:rsidR="002F1FB7" w:rsidRPr="00563A6B" w:rsidRDefault="002F1FB7" w:rsidP="00486D5A">
          <w:pPr>
            <w:rPr>
              <w:rFonts w:ascii="Times New Roman" w:hAnsi="Times New Roman"/>
              <w:sz w:val="20"/>
              <w:szCs w:val="20"/>
              <w:lang w:val="pt-BR"/>
            </w:rPr>
          </w:pP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9225FDF" w14:textId="77777777" w:rsidR="002F1FB7" w:rsidRPr="00563A6B" w:rsidRDefault="002F1FB7" w:rsidP="00486D5A">
          <w:pPr>
            <w:rPr>
              <w:rFonts w:ascii="Times New Roman" w:hAnsi="Times New Roman"/>
              <w:sz w:val="20"/>
              <w:szCs w:val="20"/>
              <w:lang w:val="pt-BR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6C4BF29" w14:textId="77777777" w:rsidR="002F1FB7" w:rsidRPr="00563A6B" w:rsidRDefault="002F1FB7" w:rsidP="00486D5A">
          <w:pPr>
            <w:rPr>
              <w:rFonts w:ascii="Times New Roman" w:hAnsi="Times New Roman"/>
              <w:sz w:val="20"/>
              <w:szCs w:val="20"/>
              <w:lang w:val="pt-BR"/>
            </w:rPr>
          </w:pPr>
        </w:p>
      </w:tc>
      <w:tc>
        <w:tcPr>
          <w:tcW w:w="6742" w:type="dxa"/>
          <w:gridSpan w:val="4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</w:tcPr>
        <w:p w14:paraId="04E656DF" w14:textId="77777777" w:rsidR="002F1FB7" w:rsidRPr="00563A6B" w:rsidRDefault="002F1FB7" w:rsidP="00486D5A">
          <w:pPr>
            <w:rPr>
              <w:rFonts w:ascii="Times New Roman" w:hAnsi="Times New Roman"/>
              <w:i/>
              <w:sz w:val="20"/>
              <w:szCs w:val="20"/>
              <w:highlight w:val="yellow"/>
              <w:lang w:val="pt-BR"/>
            </w:rPr>
          </w:pPr>
        </w:p>
      </w:tc>
    </w:tr>
    <w:tr w:rsidR="002F1FB7" w:rsidRPr="00563A6B" w14:paraId="6938DC89" w14:textId="77777777" w:rsidTr="005A3B92">
      <w:trPr>
        <w:cantSplit/>
        <w:trHeight w:hRule="exact" w:val="284"/>
      </w:trPr>
      <w:tc>
        <w:tcPr>
          <w:tcW w:w="577" w:type="dxa"/>
          <w:tcBorders>
            <w:top w:val="single" w:sz="12" w:space="0" w:color="auto"/>
            <w:left w:val="nil"/>
            <w:bottom w:val="single" w:sz="12" w:space="0" w:color="auto"/>
            <w:right w:val="single" w:sz="12" w:space="0" w:color="auto"/>
          </w:tcBorders>
          <w:vAlign w:val="center"/>
        </w:tcPr>
        <w:p w14:paraId="66411B56" w14:textId="77777777" w:rsidR="002F1FB7" w:rsidRPr="00563A6B" w:rsidRDefault="002F1FB7" w:rsidP="00486D5A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Изм.</w:t>
          </w:r>
        </w:p>
      </w:tc>
      <w:tc>
        <w:tcPr>
          <w:tcW w:w="577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</w:tcPr>
        <w:p w14:paraId="6AC296DE" w14:textId="77777777" w:rsidR="002F1FB7" w:rsidRPr="00563A6B" w:rsidRDefault="002F1FB7" w:rsidP="00486D5A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Кол.</w:t>
          </w:r>
        </w:p>
      </w:tc>
      <w:tc>
        <w:tcPr>
          <w:tcW w:w="577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</w:tcPr>
        <w:p w14:paraId="4622C0AE" w14:textId="77777777" w:rsidR="002F1FB7" w:rsidRPr="00563A6B" w:rsidRDefault="002F1FB7" w:rsidP="00486D5A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Лист</w:t>
          </w: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tcMar>
            <w:left w:w="57" w:type="dxa"/>
            <w:right w:w="57" w:type="dxa"/>
          </w:tcMar>
        </w:tcPr>
        <w:p w14:paraId="3E469A9E" w14:textId="77777777" w:rsidR="002F1FB7" w:rsidRPr="00563A6B" w:rsidRDefault="002F1FB7" w:rsidP="00486D5A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№док</w:t>
          </w: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5A67D36" w14:textId="77777777" w:rsidR="002F1FB7" w:rsidRPr="00563A6B" w:rsidRDefault="002F1FB7" w:rsidP="00486D5A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Подпись</w:t>
          </w: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F1E43FA" w14:textId="77777777" w:rsidR="002F1FB7" w:rsidRPr="00563A6B" w:rsidRDefault="002F1FB7" w:rsidP="00486D5A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Дата</w:t>
          </w:r>
        </w:p>
      </w:tc>
      <w:tc>
        <w:tcPr>
          <w:tcW w:w="6742" w:type="dxa"/>
          <w:gridSpan w:val="4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</w:tcBorders>
          <w:vAlign w:val="center"/>
        </w:tcPr>
        <w:p w14:paraId="5722B2F9" w14:textId="77777777" w:rsidR="002F1FB7" w:rsidRPr="00563A6B" w:rsidRDefault="002F1FB7" w:rsidP="00486D5A">
          <w:pPr>
            <w:jc w:val="center"/>
            <w:rPr>
              <w:rFonts w:ascii="Times New Roman" w:hAnsi="Times New Roman"/>
              <w:i/>
              <w:sz w:val="20"/>
              <w:szCs w:val="20"/>
              <w:highlight w:val="yellow"/>
            </w:rPr>
          </w:pPr>
        </w:p>
      </w:tc>
    </w:tr>
    <w:tr w:rsidR="002F1FB7" w:rsidRPr="00563A6B" w14:paraId="697D4F6A" w14:textId="77777777" w:rsidTr="005A3B92">
      <w:trPr>
        <w:cantSplit/>
        <w:trHeight w:hRule="exact" w:val="284"/>
      </w:trPr>
      <w:tc>
        <w:tcPr>
          <w:tcW w:w="1154" w:type="dxa"/>
          <w:gridSpan w:val="2"/>
          <w:tcBorders>
            <w:top w:val="single" w:sz="12" w:space="0" w:color="auto"/>
            <w:left w:val="nil"/>
            <w:bottom w:val="single" w:sz="12" w:space="0" w:color="auto"/>
            <w:right w:val="single" w:sz="12" w:space="0" w:color="auto"/>
          </w:tcBorders>
          <w:vAlign w:val="center"/>
        </w:tcPr>
        <w:p w14:paraId="45716B0E" w14:textId="77777777" w:rsidR="002F1FB7" w:rsidRPr="00563A6B" w:rsidRDefault="002F1FB7" w:rsidP="00486D5A">
          <w:pPr>
            <w:pStyle w:val="16"/>
            <w:ind w:left="0" w:right="0"/>
            <w:rPr>
              <w:rFonts w:ascii="Times New Roman" w:hAnsi="Times New Roman"/>
              <w:i w:val="0"/>
              <w:sz w:val="18"/>
              <w:szCs w:val="18"/>
            </w:rPr>
          </w:pPr>
          <w:proofErr w:type="spellStart"/>
          <w:r w:rsidRPr="00563A6B">
            <w:rPr>
              <w:rFonts w:ascii="Times New Roman" w:hAnsi="Times New Roman"/>
              <w:i w:val="0"/>
              <w:sz w:val="18"/>
              <w:szCs w:val="18"/>
            </w:rPr>
            <w:t>Разраб</w:t>
          </w:r>
          <w:proofErr w:type="spellEnd"/>
          <w:r w:rsidRPr="00563A6B">
            <w:rPr>
              <w:rFonts w:ascii="Times New Roman" w:hAnsi="Times New Roman"/>
              <w:i w:val="0"/>
              <w:sz w:val="18"/>
              <w:szCs w:val="18"/>
            </w:rPr>
            <w:t>.</w:t>
          </w:r>
        </w:p>
      </w:tc>
      <w:tc>
        <w:tcPr>
          <w:tcW w:w="1153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B24D885" w14:textId="24592F06" w:rsidR="002F1FB7" w:rsidRPr="00563A6B" w:rsidRDefault="002F1FB7" w:rsidP="002A628A">
          <w:pPr>
            <w:pStyle w:val="16"/>
            <w:ind w:left="0" w:right="0"/>
            <w:rPr>
              <w:rFonts w:ascii="Times New Roman" w:hAnsi="Times New Roman"/>
              <w:i w:val="0"/>
              <w:szCs w:val="16"/>
            </w:rPr>
          </w:pPr>
          <w:r>
            <w:rPr>
              <w:rFonts w:ascii="Times New Roman" w:hAnsi="Times New Roman"/>
              <w:i w:val="0"/>
              <w:szCs w:val="16"/>
            </w:rPr>
            <w:t>Муртазин</w:t>
          </w: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F933764" w14:textId="77777777" w:rsidR="002F1FB7" w:rsidRPr="00563A6B" w:rsidRDefault="002F1FB7" w:rsidP="00486D5A">
          <w:pPr>
            <w:spacing w:line="240" w:lineRule="auto"/>
            <w:ind w:left="-138" w:right="-108" w:firstLine="28"/>
            <w:rPr>
              <w:rFonts w:ascii="Times New Roman" w:hAnsi="Times New Roman"/>
              <w:i/>
              <w:sz w:val="18"/>
              <w:szCs w:val="18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DC0BF56" w14:textId="69EBE419" w:rsidR="002F1FB7" w:rsidRPr="00563A6B" w:rsidRDefault="002F1FB7" w:rsidP="00486D5A">
          <w:pPr>
            <w:pStyle w:val="16"/>
            <w:ind w:left="0" w:right="0"/>
            <w:rPr>
              <w:rFonts w:ascii="Times New Roman" w:hAnsi="Times New Roman"/>
              <w:i w:val="0"/>
              <w:sz w:val="14"/>
              <w:szCs w:val="14"/>
            </w:rPr>
          </w:pPr>
          <w:r w:rsidRPr="00563A6B">
            <w:rPr>
              <w:rFonts w:ascii="Times New Roman" w:hAnsi="Times New Roman"/>
              <w:i w:val="0"/>
              <w:sz w:val="14"/>
              <w:szCs w:val="14"/>
            </w:rPr>
            <w:t>0</w:t>
          </w:r>
          <w:r>
            <w:rPr>
              <w:rFonts w:ascii="Times New Roman" w:hAnsi="Times New Roman"/>
              <w:i w:val="0"/>
              <w:sz w:val="14"/>
              <w:szCs w:val="14"/>
            </w:rPr>
            <w:t>7</w:t>
          </w:r>
          <w:r w:rsidRPr="00563A6B">
            <w:rPr>
              <w:rFonts w:ascii="Times New Roman" w:hAnsi="Times New Roman"/>
              <w:i w:val="0"/>
              <w:sz w:val="14"/>
              <w:szCs w:val="14"/>
            </w:rPr>
            <w:t>.2</w:t>
          </w:r>
          <w:r>
            <w:rPr>
              <w:rFonts w:ascii="Times New Roman" w:hAnsi="Times New Roman"/>
              <w:i w:val="0"/>
              <w:sz w:val="14"/>
              <w:szCs w:val="14"/>
            </w:rPr>
            <w:t>3</w:t>
          </w:r>
        </w:p>
      </w:tc>
      <w:tc>
        <w:tcPr>
          <w:tcW w:w="4042" w:type="dxa"/>
          <w:vMerge w:val="restar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6790F13" w14:textId="26DDC12A" w:rsidR="002F1FB7" w:rsidRPr="00563A6B" w:rsidRDefault="002F1FB7" w:rsidP="00486D5A">
          <w:pPr>
            <w:spacing w:line="240" w:lineRule="auto"/>
            <w:ind w:firstLine="0"/>
            <w:jc w:val="center"/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</w:pPr>
          <w:r w:rsidRPr="00563A6B"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  <w:fldChar w:fldCharType="begin"/>
          </w:r>
          <w:r w:rsidRPr="00563A6B"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  <w:instrText xml:space="preserve"> DOCPROPERTY  Предприятие  \* MERGEFORMAT </w:instrText>
          </w:r>
          <w:r w:rsidRPr="00563A6B"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  <w:fldChar w:fldCharType="separate"/>
          </w:r>
          <w:r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  <w:t>ПАО «КАЗАНЬОРГСИНТЕЗ»</w:t>
          </w:r>
          <w:r w:rsidRPr="00563A6B"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  <w:fldChar w:fldCharType="end"/>
          </w:r>
        </w:p>
        <w:p w14:paraId="5D4414A8" w14:textId="77777777" w:rsidR="002F1FB7" w:rsidRPr="00563A6B" w:rsidRDefault="002F1FB7" w:rsidP="00486D5A">
          <w:pPr>
            <w:spacing w:line="240" w:lineRule="auto"/>
            <w:ind w:firstLine="0"/>
            <w:jc w:val="center"/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</w:pPr>
        </w:p>
        <w:p w14:paraId="79A0FA14" w14:textId="1EB21E76" w:rsidR="002F1FB7" w:rsidRPr="00563A6B" w:rsidRDefault="002F1FB7" w:rsidP="00486D5A">
          <w:pPr>
            <w:spacing w:line="240" w:lineRule="auto"/>
            <w:ind w:firstLine="0"/>
            <w:jc w:val="center"/>
            <w:rPr>
              <w:rFonts w:ascii="Times New Roman" w:hAnsi="Times New Roman"/>
              <w:i/>
              <w:color w:val="000000"/>
              <w:sz w:val="18"/>
              <w:szCs w:val="18"/>
              <w:highlight w:val="yellow"/>
              <w:lang w:eastAsia="ja-JP"/>
            </w:rPr>
          </w:pPr>
          <w:r w:rsidRPr="00563A6B">
            <w:rPr>
              <w:rFonts w:ascii="Times New Roman" w:hAnsi="Times New Roman"/>
              <w:caps/>
              <w:sz w:val="18"/>
              <w:szCs w:val="18"/>
            </w:rPr>
            <w:fldChar w:fldCharType="begin"/>
          </w:r>
          <w:r w:rsidRPr="00563A6B">
            <w:rPr>
              <w:rFonts w:ascii="Times New Roman" w:hAnsi="Times New Roman"/>
              <w:caps/>
              <w:sz w:val="18"/>
              <w:szCs w:val="18"/>
            </w:rPr>
            <w:instrText xml:space="preserve"> DOCPROPERTY  Тема  \* MERGEFORMAT </w:instrText>
          </w:r>
          <w:r w:rsidRPr="00563A6B">
            <w:rPr>
              <w:rFonts w:ascii="Times New Roman" w:hAnsi="Times New Roman"/>
              <w:caps/>
              <w:sz w:val="18"/>
              <w:szCs w:val="18"/>
            </w:rPr>
            <w:fldChar w:fldCharType="separate"/>
          </w:r>
          <w:r>
            <w:rPr>
              <w:rFonts w:ascii="Times New Roman" w:hAnsi="Times New Roman"/>
              <w:caps/>
              <w:sz w:val="18"/>
              <w:szCs w:val="18"/>
            </w:rPr>
            <w:t xml:space="preserve">Отчет по </w:t>
          </w:r>
          <w:r w:rsidRPr="00563A6B">
            <w:rPr>
              <w:rFonts w:ascii="Times New Roman" w:hAnsi="Times New Roman"/>
              <w:caps/>
              <w:sz w:val="18"/>
              <w:szCs w:val="18"/>
            </w:rPr>
            <w:fldChar w:fldCharType="end"/>
          </w:r>
          <w:r>
            <w:rPr>
              <w:rFonts w:ascii="Times New Roman" w:hAnsi="Times New Roman"/>
              <w:caps/>
              <w:sz w:val="18"/>
              <w:szCs w:val="18"/>
            </w:rPr>
            <w:t>обследованию</w:t>
          </w:r>
        </w:p>
      </w:tc>
      <w:tc>
        <w:tcPr>
          <w:tcW w:w="898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FA6C0AF" w14:textId="77777777" w:rsidR="002F1FB7" w:rsidRPr="00563A6B" w:rsidRDefault="002F1FB7" w:rsidP="00486D5A">
          <w:pPr>
            <w:pStyle w:val="16"/>
            <w:ind w:hanging="87"/>
            <w:jc w:val="center"/>
            <w:rPr>
              <w:rFonts w:ascii="Times New Roman" w:hAnsi="Times New Roman"/>
              <w:i w:val="0"/>
              <w:sz w:val="20"/>
            </w:rPr>
          </w:pPr>
          <w:r w:rsidRPr="00563A6B">
            <w:rPr>
              <w:rFonts w:ascii="Times New Roman" w:hAnsi="Times New Roman"/>
              <w:i w:val="0"/>
              <w:sz w:val="20"/>
            </w:rPr>
            <w:t>Стадия</w:t>
          </w:r>
        </w:p>
      </w:tc>
      <w:tc>
        <w:tcPr>
          <w:tcW w:w="8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B3AD750" w14:textId="77777777" w:rsidR="002F1FB7" w:rsidRPr="00563A6B" w:rsidRDefault="002F1FB7" w:rsidP="00486D5A">
          <w:pPr>
            <w:pStyle w:val="16"/>
            <w:ind w:hanging="87"/>
            <w:jc w:val="center"/>
            <w:rPr>
              <w:rFonts w:ascii="Times New Roman" w:hAnsi="Times New Roman"/>
              <w:i w:val="0"/>
              <w:sz w:val="20"/>
            </w:rPr>
          </w:pPr>
          <w:r w:rsidRPr="00563A6B">
            <w:rPr>
              <w:rFonts w:ascii="Times New Roman" w:hAnsi="Times New Roman"/>
              <w:i w:val="0"/>
              <w:sz w:val="20"/>
            </w:rPr>
            <w:t xml:space="preserve">Лист </w:t>
          </w:r>
        </w:p>
      </w:tc>
      <w:tc>
        <w:tcPr>
          <w:tcW w:w="93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</w:tcPr>
        <w:p w14:paraId="0B62D475" w14:textId="77777777" w:rsidR="002F1FB7" w:rsidRPr="00563A6B" w:rsidRDefault="002F1FB7" w:rsidP="00486D5A">
          <w:pPr>
            <w:pStyle w:val="16"/>
            <w:ind w:hanging="87"/>
            <w:jc w:val="center"/>
            <w:rPr>
              <w:rFonts w:ascii="Times New Roman" w:hAnsi="Times New Roman"/>
              <w:i w:val="0"/>
              <w:sz w:val="20"/>
            </w:rPr>
          </w:pPr>
          <w:r w:rsidRPr="00563A6B">
            <w:rPr>
              <w:rFonts w:ascii="Times New Roman" w:hAnsi="Times New Roman"/>
              <w:i w:val="0"/>
              <w:sz w:val="20"/>
            </w:rPr>
            <w:t>Листов</w:t>
          </w:r>
        </w:p>
      </w:tc>
    </w:tr>
    <w:tr w:rsidR="002F1FB7" w:rsidRPr="00563A6B" w14:paraId="6FDE95B7" w14:textId="77777777" w:rsidTr="005A3B92">
      <w:trPr>
        <w:cantSplit/>
        <w:trHeight w:hRule="exact" w:val="284"/>
      </w:trPr>
      <w:tc>
        <w:tcPr>
          <w:tcW w:w="1154" w:type="dxa"/>
          <w:gridSpan w:val="2"/>
          <w:tcBorders>
            <w:top w:val="single" w:sz="12" w:space="0" w:color="auto"/>
            <w:left w:val="nil"/>
            <w:bottom w:val="single" w:sz="12" w:space="0" w:color="auto"/>
            <w:right w:val="single" w:sz="12" w:space="0" w:color="auto"/>
          </w:tcBorders>
          <w:vAlign w:val="center"/>
        </w:tcPr>
        <w:p w14:paraId="075C7738" w14:textId="77777777" w:rsidR="002F1FB7" w:rsidRPr="00563A6B" w:rsidRDefault="002F1FB7" w:rsidP="00486D5A">
          <w:pPr>
            <w:pStyle w:val="16"/>
            <w:ind w:left="0" w:right="0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Пров.</w:t>
          </w:r>
        </w:p>
      </w:tc>
      <w:tc>
        <w:tcPr>
          <w:tcW w:w="1153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1564D6E" w14:textId="487E257A" w:rsidR="002F1FB7" w:rsidRPr="00563A6B" w:rsidRDefault="002F1FB7" w:rsidP="00486D5A">
          <w:pPr>
            <w:pStyle w:val="16"/>
            <w:ind w:left="0" w:right="0"/>
            <w:rPr>
              <w:rFonts w:ascii="Times New Roman" w:hAnsi="Times New Roman"/>
              <w:i w:val="0"/>
              <w:szCs w:val="16"/>
            </w:rPr>
          </w:pPr>
          <w:r>
            <w:rPr>
              <w:rFonts w:ascii="Times New Roman" w:hAnsi="Times New Roman"/>
              <w:i w:val="0"/>
              <w:szCs w:val="16"/>
            </w:rPr>
            <w:t>Гусев</w:t>
          </w: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66E51D45" w14:textId="77777777" w:rsidR="002F1FB7" w:rsidRPr="00563A6B" w:rsidRDefault="002F1FB7" w:rsidP="00486D5A">
          <w:pPr>
            <w:spacing w:line="240" w:lineRule="auto"/>
            <w:ind w:left="-138" w:right="-108" w:firstLine="28"/>
            <w:rPr>
              <w:rFonts w:ascii="Times New Roman" w:hAnsi="Times New Roman"/>
              <w:i/>
              <w:sz w:val="18"/>
              <w:szCs w:val="18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EA0D5A0" w14:textId="55C15ADA" w:rsidR="002F1FB7" w:rsidRPr="00563A6B" w:rsidRDefault="002F1FB7" w:rsidP="00486D5A">
          <w:pPr>
            <w:pStyle w:val="16"/>
            <w:ind w:left="0" w:right="0"/>
            <w:rPr>
              <w:rFonts w:ascii="Times New Roman" w:hAnsi="Times New Roman"/>
              <w:i w:val="0"/>
              <w:sz w:val="14"/>
              <w:szCs w:val="14"/>
            </w:rPr>
          </w:pPr>
          <w:r w:rsidRPr="00563A6B">
            <w:rPr>
              <w:rFonts w:ascii="Times New Roman" w:hAnsi="Times New Roman"/>
              <w:i w:val="0"/>
              <w:sz w:val="14"/>
              <w:szCs w:val="14"/>
            </w:rPr>
            <w:t>0</w:t>
          </w:r>
          <w:r>
            <w:rPr>
              <w:rFonts w:ascii="Times New Roman" w:hAnsi="Times New Roman"/>
              <w:i w:val="0"/>
              <w:sz w:val="14"/>
              <w:szCs w:val="14"/>
            </w:rPr>
            <w:t>7</w:t>
          </w:r>
          <w:r w:rsidRPr="00563A6B">
            <w:rPr>
              <w:rFonts w:ascii="Times New Roman" w:hAnsi="Times New Roman"/>
              <w:i w:val="0"/>
              <w:sz w:val="14"/>
              <w:szCs w:val="14"/>
            </w:rPr>
            <w:t>.2</w:t>
          </w:r>
          <w:r>
            <w:rPr>
              <w:rFonts w:ascii="Times New Roman" w:hAnsi="Times New Roman"/>
              <w:i w:val="0"/>
              <w:sz w:val="14"/>
              <w:szCs w:val="14"/>
            </w:rPr>
            <w:t>3</w:t>
          </w:r>
        </w:p>
      </w:tc>
      <w:tc>
        <w:tcPr>
          <w:tcW w:w="4042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B306690" w14:textId="77777777" w:rsidR="002F1FB7" w:rsidRPr="00563A6B" w:rsidRDefault="002F1FB7" w:rsidP="00486D5A">
          <w:pPr>
            <w:rPr>
              <w:rFonts w:ascii="Times New Roman" w:hAnsi="Times New Roman"/>
              <w:sz w:val="20"/>
              <w:szCs w:val="20"/>
              <w:lang w:val="en-US"/>
            </w:rPr>
          </w:pPr>
        </w:p>
      </w:tc>
      <w:tc>
        <w:tcPr>
          <w:tcW w:w="898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ADBA3DE" w14:textId="77777777" w:rsidR="002F1FB7" w:rsidRPr="00563A6B" w:rsidRDefault="002F1FB7" w:rsidP="00486D5A">
          <w:pPr>
            <w:pStyle w:val="16"/>
            <w:jc w:val="center"/>
            <w:rPr>
              <w:rFonts w:ascii="Times New Roman" w:hAnsi="Times New Roman"/>
              <w:i w:val="0"/>
              <w:sz w:val="20"/>
            </w:rPr>
          </w:pPr>
          <w:r w:rsidRPr="00563A6B">
            <w:rPr>
              <w:rFonts w:ascii="Times New Roman" w:hAnsi="Times New Roman"/>
              <w:i w:val="0"/>
              <w:sz w:val="20"/>
            </w:rPr>
            <w:t>П</w:t>
          </w:r>
        </w:p>
      </w:tc>
      <w:tc>
        <w:tcPr>
          <w:tcW w:w="8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72A3160" w14:textId="69BB07BA" w:rsidR="002F1FB7" w:rsidRPr="00563A6B" w:rsidRDefault="002F1FB7" w:rsidP="00486D5A">
          <w:pPr>
            <w:pStyle w:val="afd"/>
            <w:rPr>
              <w:rFonts w:ascii="Times New Roman" w:hAnsi="Times New Roman"/>
              <w:i/>
              <w:w w:val="100"/>
            </w:rPr>
          </w:pPr>
          <w:r w:rsidRPr="00563A6B">
            <w:rPr>
              <w:rFonts w:ascii="Times New Roman" w:hAnsi="Times New Roman"/>
              <w:w w:val="100"/>
            </w:rPr>
            <w:fldChar w:fldCharType="begin"/>
          </w:r>
          <w:r w:rsidRPr="00563A6B">
            <w:rPr>
              <w:rFonts w:ascii="Times New Roman" w:hAnsi="Times New Roman"/>
              <w:w w:val="100"/>
            </w:rPr>
            <w:instrText xml:space="preserve"> PAGE </w:instrText>
          </w:r>
          <w:r w:rsidRPr="00563A6B">
            <w:rPr>
              <w:rFonts w:ascii="Times New Roman" w:hAnsi="Times New Roman"/>
              <w:w w:val="100"/>
            </w:rPr>
            <w:fldChar w:fldCharType="separate"/>
          </w:r>
          <w:r w:rsidR="000C5E6D">
            <w:rPr>
              <w:rFonts w:ascii="Times New Roman" w:hAnsi="Times New Roman"/>
              <w:noProof/>
              <w:w w:val="100"/>
            </w:rPr>
            <w:t>2</w:t>
          </w:r>
          <w:r w:rsidRPr="00563A6B">
            <w:rPr>
              <w:rFonts w:ascii="Times New Roman" w:hAnsi="Times New Roman"/>
              <w:w w:val="100"/>
            </w:rPr>
            <w:fldChar w:fldCharType="end"/>
          </w:r>
        </w:p>
      </w:tc>
      <w:tc>
        <w:tcPr>
          <w:tcW w:w="93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</w:tcPr>
        <w:p w14:paraId="18B4EC6B" w14:textId="1823987E" w:rsidR="002F1FB7" w:rsidRPr="00563A6B" w:rsidRDefault="002F1FB7" w:rsidP="00486D5A">
          <w:pPr>
            <w:pStyle w:val="16"/>
            <w:jc w:val="center"/>
            <w:rPr>
              <w:rFonts w:ascii="Times New Roman" w:hAnsi="Times New Roman"/>
              <w:i w:val="0"/>
              <w:sz w:val="20"/>
            </w:rPr>
          </w:pPr>
          <w:r>
            <w:rPr>
              <w:rFonts w:ascii="Times New Roman" w:hAnsi="Times New Roman"/>
              <w:i w:val="0"/>
              <w:sz w:val="20"/>
            </w:rPr>
            <w:fldChar w:fldCharType="begin"/>
          </w:r>
          <w:r>
            <w:rPr>
              <w:rFonts w:ascii="Times New Roman" w:hAnsi="Times New Roman"/>
              <w:i w:val="0"/>
              <w:sz w:val="20"/>
            </w:rPr>
            <w:instrText xml:space="preserve"> DOCPROPERTY  Pages  \* MERGEFORMAT </w:instrText>
          </w:r>
          <w:r>
            <w:rPr>
              <w:rFonts w:ascii="Times New Roman" w:hAnsi="Times New Roman"/>
              <w:i w:val="0"/>
              <w:sz w:val="20"/>
            </w:rPr>
            <w:fldChar w:fldCharType="separate"/>
          </w:r>
          <w:r>
            <w:rPr>
              <w:rFonts w:ascii="Times New Roman" w:hAnsi="Times New Roman"/>
              <w:i w:val="0"/>
              <w:sz w:val="20"/>
            </w:rPr>
            <w:t>79</w:t>
          </w:r>
          <w:r>
            <w:rPr>
              <w:rFonts w:ascii="Times New Roman" w:hAnsi="Times New Roman"/>
              <w:i w:val="0"/>
              <w:sz w:val="20"/>
            </w:rPr>
            <w:fldChar w:fldCharType="end"/>
          </w:r>
        </w:p>
      </w:tc>
    </w:tr>
    <w:tr w:rsidR="002F1FB7" w:rsidRPr="00563A6B" w14:paraId="60D9ED74" w14:textId="77777777" w:rsidTr="005A3B92">
      <w:trPr>
        <w:cantSplit/>
        <w:trHeight w:hRule="exact" w:val="284"/>
      </w:trPr>
      <w:tc>
        <w:tcPr>
          <w:tcW w:w="1154" w:type="dxa"/>
          <w:gridSpan w:val="2"/>
          <w:tcBorders>
            <w:top w:val="single" w:sz="12" w:space="0" w:color="auto"/>
            <w:left w:val="nil"/>
            <w:bottom w:val="single" w:sz="12" w:space="0" w:color="auto"/>
            <w:right w:val="single" w:sz="12" w:space="0" w:color="auto"/>
          </w:tcBorders>
          <w:vAlign w:val="center"/>
        </w:tcPr>
        <w:p w14:paraId="49228D4F" w14:textId="77777777" w:rsidR="002F1FB7" w:rsidRPr="00563A6B" w:rsidRDefault="002F1FB7" w:rsidP="00486D5A">
          <w:pPr>
            <w:pStyle w:val="16"/>
            <w:ind w:left="0" w:right="0"/>
            <w:rPr>
              <w:rFonts w:ascii="Times New Roman" w:hAnsi="Times New Roman"/>
              <w:i w:val="0"/>
              <w:sz w:val="18"/>
              <w:szCs w:val="18"/>
              <w:lang w:val="en-US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Т</w:t>
          </w:r>
          <w:r w:rsidRPr="00563A6B">
            <w:rPr>
              <w:rFonts w:ascii="Times New Roman" w:hAnsi="Times New Roman"/>
              <w:i w:val="0"/>
              <w:sz w:val="18"/>
              <w:szCs w:val="18"/>
              <w:lang w:val="en-US"/>
            </w:rPr>
            <w:t xml:space="preserve">. </w:t>
          </w:r>
          <w:proofErr w:type="spellStart"/>
          <w:r w:rsidRPr="00563A6B">
            <w:rPr>
              <w:rFonts w:ascii="Times New Roman" w:hAnsi="Times New Roman"/>
              <w:i w:val="0"/>
              <w:sz w:val="18"/>
              <w:szCs w:val="18"/>
            </w:rPr>
            <w:t>конт</w:t>
          </w:r>
          <w:proofErr w:type="spellEnd"/>
          <w:r w:rsidRPr="00563A6B">
            <w:rPr>
              <w:rFonts w:ascii="Times New Roman" w:hAnsi="Times New Roman"/>
              <w:i w:val="0"/>
              <w:sz w:val="18"/>
              <w:szCs w:val="18"/>
              <w:lang w:val="en-US"/>
            </w:rPr>
            <w:t>.</w:t>
          </w:r>
        </w:p>
      </w:tc>
      <w:tc>
        <w:tcPr>
          <w:tcW w:w="1153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D93E50B" w14:textId="77777777" w:rsidR="002F1FB7" w:rsidRPr="00563A6B" w:rsidRDefault="002F1FB7" w:rsidP="00486D5A">
          <w:pPr>
            <w:pStyle w:val="16"/>
            <w:ind w:left="0" w:right="0"/>
            <w:rPr>
              <w:rFonts w:ascii="Times New Roman" w:hAnsi="Times New Roman"/>
              <w:i w:val="0"/>
              <w:szCs w:val="16"/>
              <w:lang w:val="en-US"/>
            </w:rPr>
          </w:pP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DC6AC91" w14:textId="77777777" w:rsidR="002F1FB7" w:rsidRPr="00563A6B" w:rsidRDefault="002F1FB7" w:rsidP="00486D5A">
          <w:pPr>
            <w:spacing w:line="240" w:lineRule="auto"/>
            <w:ind w:left="-138" w:right="-108" w:firstLine="28"/>
            <w:rPr>
              <w:rFonts w:ascii="Times New Roman" w:hAnsi="Times New Roman"/>
              <w:i/>
              <w:sz w:val="18"/>
              <w:szCs w:val="18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9D6FACA" w14:textId="77777777" w:rsidR="002F1FB7" w:rsidRPr="00563A6B" w:rsidRDefault="002F1FB7" w:rsidP="00486D5A">
          <w:pPr>
            <w:pStyle w:val="16"/>
            <w:ind w:left="0" w:right="0"/>
            <w:rPr>
              <w:rFonts w:ascii="Times New Roman" w:hAnsi="Times New Roman"/>
              <w:i w:val="0"/>
              <w:sz w:val="14"/>
              <w:szCs w:val="14"/>
            </w:rPr>
          </w:pPr>
        </w:p>
      </w:tc>
      <w:tc>
        <w:tcPr>
          <w:tcW w:w="4042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75FCF22" w14:textId="77777777" w:rsidR="002F1FB7" w:rsidRPr="00563A6B" w:rsidRDefault="002F1FB7" w:rsidP="00486D5A">
          <w:pPr>
            <w:rPr>
              <w:rFonts w:ascii="Times New Roman" w:hAnsi="Times New Roman"/>
              <w:sz w:val="20"/>
              <w:szCs w:val="20"/>
              <w:lang w:val="en-US"/>
            </w:rPr>
          </w:pPr>
        </w:p>
      </w:tc>
      <w:tc>
        <w:tcPr>
          <w:tcW w:w="2700" w:type="dxa"/>
          <w:gridSpan w:val="3"/>
          <w:vMerge w:val="restart"/>
          <w:tcBorders>
            <w:top w:val="single" w:sz="12" w:space="0" w:color="auto"/>
            <w:left w:val="single" w:sz="12" w:space="0" w:color="auto"/>
          </w:tcBorders>
          <w:tcMar>
            <w:left w:w="28" w:type="dxa"/>
            <w:right w:w="28" w:type="dxa"/>
          </w:tcMar>
          <w:vAlign w:val="center"/>
        </w:tcPr>
        <w:p w14:paraId="519A0439" w14:textId="77777777" w:rsidR="002F1FB7" w:rsidRPr="00563A6B" w:rsidRDefault="002F1FB7" w:rsidP="00486D5A">
          <w:pPr>
            <w:spacing w:line="240" w:lineRule="auto"/>
            <w:ind w:hanging="12"/>
            <w:jc w:val="center"/>
            <w:rPr>
              <w:rFonts w:ascii="Times New Roman" w:hAnsi="Times New Roman"/>
              <w:sz w:val="20"/>
              <w:szCs w:val="20"/>
            </w:rPr>
          </w:pPr>
          <w:r w:rsidRPr="00563A6B">
            <w:rPr>
              <w:rFonts w:ascii="Times New Roman" w:hAnsi="Times New Roman"/>
            </w:rPr>
            <w:object w:dxaOrig="7859" w:dyaOrig="3900" w14:anchorId="493769D6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7" type="#_x0000_t75" style="width:85.4pt;height:41.85pt">
                <v:imagedata r:id="rId1" o:title=""/>
              </v:shape>
              <o:OLEObject Type="Embed" ProgID="PBrush" ShapeID="_x0000_i1027" DrawAspect="Content" ObjectID="_1750606890" r:id="rId2"/>
            </w:object>
          </w:r>
        </w:p>
        <w:p w14:paraId="1CA0D361" w14:textId="77777777" w:rsidR="002F1FB7" w:rsidRPr="00563A6B" w:rsidRDefault="002F1FB7" w:rsidP="00486D5A">
          <w:pPr>
            <w:spacing w:line="240" w:lineRule="auto"/>
            <w:ind w:hanging="12"/>
            <w:jc w:val="center"/>
            <w:rPr>
              <w:rFonts w:ascii="Times New Roman" w:hAnsi="Times New Roman"/>
              <w:i/>
              <w:position w:val="-46"/>
              <w:sz w:val="20"/>
              <w:szCs w:val="20"/>
              <w:lang w:val="en-US"/>
            </w:rPr>
          </w:pPr>
        </w:p>
      </w:tc>
    </w:tr>
    <w:tr w:rsidR="002F1FB7" w:rsidRPr="00563A6B" w14:paraId="518B246C" w14:textId="77777777" w:rsidTr="005A3B92">
      <w:trPr>
        <w:cantSplit/>
        <w:trHeight w:hRule="exact" w:val="284"/>
      </w:trPr>
      <w:tc>
        <w:tcPr>
          <w:tcW w:w="1154" w:type="dxa"/>
          <w:gridSpan w:val="2"/>
          <w:tcBorders>
            <w:top w:val="single" w:sz="12" w:space="0" w:color="auto"/>
            <w:left w:val="nil"/>
            <w:bottom w:val="single" w:sz="12" w:space="0" w:color="auto"/>
            <w:right w:val="single" w:sz="12" w:space="0" w:color="auto"/>
          </w:tcBorders>
          <w:vAlign w:val="center"/>
        </w:tcPr>
        <w:p w14:paraId="23776458" w14:textId="77777777" w:rsidR="002F1FB7" w:rsidRPr="00563A6B" w:rsidRDefault="002F1FB7" w:rsidP="00486D5A">
          <w:pPr>
            <w:pStyle w:val="16"/>
            <w:ind w:left="0" w:right="0"/>
            <w:rPr>
              <w:rFonts w:ascii="Times New Roman" w:hAnsi="Times New Roman"/>
              <w:i w:val="0"/>
              <w:sz w:val="18"/>
              <w:szCs w:val="18"/>
              <w:lang w:val="en-US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Н</w:t>
          </w:r>
          <w:r w:rsidRPr="00563A6B">
            <w:rPr>
              <w:rFonts w:ascii="Times New Roman" w:hAnsi="Times New Roman"/>
              <w:i w:val="0"/>
              <w:sz w:val="18"/>
              <w:szCs w:val="18"/>
              <w:lang w:val="en-US"/>
            </w:rPr>
            <w:t xml:space="preserve">. </w:t>
          </w:r>
          <w:proofErr w:type="spellStart"/>
          <w:r w:rsidRPr="00563A6B">
            <w:rPr>
              <w:rFonts w:ascii="Times New Roman" w:hAnsi="Times New Roman"/>
              <w:i w:val="0"/>
              <w:sz w:val="18"/>
              <w:szCs w:val="18"/>
            </w:rPr>
            <w:t>конт</w:t>
          </w:r>
          <w:proofErr w:type="spellEnd"/>
          <w:r w:rsidRPr="00563A6B">
            <w:rPr>
              <w:rFonts w:ascii="Times New Roman" w:hAnsi="Times New Roman"/>
              <w:i w:val="0"/>
              <w:sz w:val="18"/>
              <w:szCs w:val="18"/>
              <w:lang w:val="en-US"/>
            </w:rPr>
            <w:t>.</w:t>
          </w:r>
        </w:p>
      </w:tc>
      <w:tc>
        <w:tcPr>
          <w:tcW w:w="1153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6513858" w14:textId="77777777" w:rsidR="002F1FB7" w:rsidRPr="00563A6B" w:rsidRDefault="002F1FB7" w:rsidP="00486D5A">
          <w:pPr>
            <w:pStyle w:val="16"/>
            <w:ind w:left="0" w:right="0"/>
            <w:rPr>
              <w:rFonts w:ascii="Times New Roman" w:hAnsi="Times New Roman"/>
              <w:i w:val="0"/>
              <w:szCs w:val="16"/>
            </w:rPr>
          </w:pP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64EB6088" w14:textId="77777777" w:rsidR="002F1FB7" w:rsidRPr="00563A6B" w:rsidRDefault="002F1FB7" w:rsidP="00486D5A">
          <w:pPr>
            <w:spacing w:line="240" w:lineRule="auto"/>
            <w:ind w:left="-138" w:right="-108" w:firstLine="28"/>
            <w:rPr>
              <w:rFonts w:ascii="Times New Roman" w:hAnsi="Times New Roman"/>
              <w:i/>
              <w:sz w:val="18"/>
              <w:szCs w:val="18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4E33612" w14:textId="77777777" w:rsidR="002F1FB7" w:rsidRPr="00563A6B" w:rsidRDefault="002F1FB7" w:rsidP="00486D5A">
          <w:pPr>
            <w:pStyle w:val="16"/>
            <w:ind w:left="0" w:right="0"/>
            <w:rPr>
              <w:rFonts w:ascii="Times New Roman" w:hAnsi="Times New Roman"/>
              <w:i w:val="0"/>
              <w:sz w:val="14"/>
              <w:szCs w:val="14"/>
            </w:rPr>
          </w:pPr>
        </w:p>
      </w:tc>
      <w:tc>
        <w:tcPr>
          <w:tcW w:w="4042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B9E2343" w14:textId="77777777" w:rsidR="002F1FB7" w:rsidRPr="00563A6B" w:rsidRDefault="002F1FB7" w:rsidP="00486D5A">
          <w:pPr>
            <w:rPr>
              <w:rFonts w:ascii="Times New Roman" w:hAnsi="Times New Roman"/>
              <w:sz w:val="20"/>
              <w:szCs w:val="20"/>
              <w:lang w:val="en-US"/>
            </w:rPr>
          </w:pPr>
        </w:p>
      </w:tc>
      <w:tc>
        <w:tcPr>
          <w:tcW w:w="2700" w:type="dxa"/>
          <w:gridSpan w:val="3"/>
          <w:vMerge/>
          <w:tcBorders>
            <w:left w:val="single" w:sz="12" w:space="0" w:color="auto"/>
          </w:tcBorders>
          <w:vAlign w:val="center"/>
        </w:tcPr>
        <w:p w14:paraId="4CBB8932" w14:textId="77777777" w:rsidR="002F1FB7" w:rsidRPr="00563A6B" w:rsidRDefault="002F1FB7" w:rsidP="00486D5A">
          <w:pPr>
            <w:spacing w:line="240" w:lineRule="auto"/>
            <w:rPr>
              <w:rFonts w:ascii="Times New Roman" w:hAnsi="Times New Roman"/>
              <w:sz w:val="20"/>
              <w:szCs w:val="20"/>
              <w:lang w:val="en-US"/>
            </w:rPr>
          </w:pPr>
        </w:p>
      </w:tc>
    </w:tr>
    <w:tr w:rsidR="002F1FB7" w:rsidRPr="00563A6B" w14:paraId="28DF9CD3" w14:textId="77777777" w:rsidTr="005A3B92">
      <w:trPr>
        <w:cantSplit/>
        <w:trHeight w:hRule="exact" w:val="284"/>
      </w:trPr>
      <w:tc>
        <w:tcPr>
          <w:tcW w:w="1154" w:type="dxa"/>
          <w:gridSpan w:val="2"/>
          <w:tcBorders>
            <w:top w:val="single" w:sz="12" w:space="0" w:color="auto"/>
            <w:left w:val="nil"/>
            <w:bottom w:val="nil"/>
            <w:right w:val="single" w:sz="12" w:space="0" w:color="auto"/>
          </w:tcBorders>
          <w:vAlign w:val="center"/>
        </w:tcPr>
        <w:p w14:paraId="6201143B" w14:textId="77777777" w:rsidR="002F1FB7" w:rsidRPr="00563A6B" w:rsidRDefault="002F1FB7" w:rsidP="00486D5A">
          <w:pPr>
            <w:pStyle w:val="16"/>
            <w:ind w:left="0" w:right="0"/>
            <w:rPr>
              <w:rFonts w:ascii="Times New Roman" w:hAnsi="Times New Roman"/>
              <w:i w:val="0"/>
              <w:sz w:val="18"/>
              <w:szCs w:val="18"/>
              <w:lang w:val="en-US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Утв.</w:t>
          </w:r>
          <w:r w:rsidRPr="00563A6B">
            <w:rPr>
              <w:rFonts w:ascii="Times New Roman" w:hAnsi="Times New Roman"/>
              <w:i w:val="0"/>
              <w:sz w:val="18"/>
              <w:szCs w:val="18"/>
              <w:lang w:val="en-US"/>
            </w:rPr>
            <w:t xml:space="preserve"> </w:t>
          </w:r>
        </w:p>
      </w:tc>
      <w:tc>
        <w:tcPr>
          <w:tcW w:w="1153" w:type="dxa"/>
          <w:gridSpan w:val="2"/>
          <w:tcBorders>
            <w:top w:val="single" w:sz="12" w:space="0" w:color="auto"/>
            <w:left w:val="single" w:sz="12" w:space="0" w:color="auto"/>
            <w:bottom w:val="nil"/>
            <w:right w:val="single" w:sz="12" w:space="0" w:color="auto"/>
          </w:tcBorders>
          <w:vAlign w:val="center"/>
        </w:tcPr>
        <w:p w14:paraId="5E7202D5" w14:textId="32572619" w:rsidR="002F1FB7" w:rsidRPr="00563A6B" w:rsidRDefault="002F1FB7" w:rsidP="00486D5A">
          <w:pPr>
            <w:pStyle w:val="16"/>
            <w:ind w:left="0" w:right="0"/>
            <w:rPr>
              <w:rFonts w:ascii="Times New Roman" w:hAnsi="Times New Roman"/>
              <w:i w:val="0"/>
              <w:szCs w:val="16"/>
            </w:rPr>
          </w:pPr>
          <w:r w:rsidRPr="00563A6B">
            <w:rPr>
              <w:rFonts w:ascii="Times New Roman" w:hAnsi="Times New Roman"/>
              <w:i w:val="0"/>
              <w:szCs w:val="16"/>
            </w:rPr>
            <w:fldChar w:fldCharType="begin"/>
          </w:r>
          <w:r w:rsidRPr="00563A6B">
            <w:rPr>
              <w:rFonts w:ascii="Times New Roman" w:hAnsi="Times New Roman"/>
              <w:i w:val="0"/>
              <w:szCs w:val="16"/>
            </w:rPr>
            <w:instrText xml:space="preserve"> DOCPROPERTY  Утвердил  \* MERGEFORMAT </w:instrText>
          </w:r>
          <w:r w:rsidRPr="00563A6B">
            <w:rPr>
              <w:rFonts w:ascii="Times New Roman" w:hAnsi="Times New Roman"/>
              <w:i w:val="0"/>
              <w:szCs w:val="16"/>
            </w:rPr>
            <w:fldChar w:fldCharType="separate"/>
          </w:r>
          <w:r>
            <w:rPr>
              <w:rFonts w:ascii="Times New Roman" w:hAnsi="Times New Roman"/>
              <w:i w:val="0"/>
              <w:szCs w:val="16"/>
            </w:rPr>
            <w:t>Сафин</w:t>
          </w:r>
          <w:r w:rsidRPr="00563A6B">
            <w:rPr>
              <w:rFonts w:ascii="Times New Roman" w:hAnsi="Times New Roman"/>
              <w:i w:val="0"/>
              <w:szCs w:val="16"/>
            </w:rPr>
            <w:fldChar w:fldCharType="end"/>
          </w: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nil"/>
            <w:right w:val="single" w:sz="12" w:space="0" w:color="auto"/>
          </w:tcBorders>
          <w:vAlign w:val="center"/>
        </w:tcPr>
        <w:p w14:paraId="56E398B1" w14:textId="77777777" w:rsidR="002F1FB7" w:rsidRPr="00563A6B" w:rsidRDefault="002F1FB7" w:rsidP="00486D5A">
          <w:pPr>
            <w:spacing w:line="240" w:lineRule="auto"/>
            <w:ind w:left="-138" w:right="-108" w:firstLine="28"/>
            <w:rPr>
              <w:rFonts w:ascii="Times New Roman" w:hAnsi="Times New Roman"/>
              <w:i/>
              <w:sz w:val="18"/>
              <w:szCs w:val="18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nil"/>
            <w:right w:val="single" w:sz="12" w:space="0" w:color="auto"/>
          </w:tcBorders>
          <w:vAlign w:val="center"/>
        </w:tcPr>
        <w:p w14:paraId="7465AD0B" w14:textId="77F5D629" w:rsidR="002F1FB7" w:rsidRPr="00563A6B" w:rsidRDefault="002F1FB7" w:rsidP="00486D5A">
          <w:pPr>
            <w:pStyle w:val="16"/>
            <w:ind w:left="0" w:right="0"/>
            <w:rPr>
              <w:rFonts w:ascii="Times New Roman" w:hAnsi="Times New Roman"/>
              <w:i w:val="0"/>
              <w:sz w:val="14"/>
              <w:szCs w:val="14"/>
            </w:rPr>
          </w:pPr>
          <w:r w:rsidRPr="00563A6B">
            <w:rPr>
              <w:rFonts w:ascii="Times New Roman" w:hAnsi="Times New Roman"/>
              <w:i w:val="0"/>
              <w:sz w:val="14"/>
              <w:szCs w:val="14"/>
            </w:rPr>
            <w:t>0</w:t>
          </w:r>
          <w:r>
            <w:rPr>
              <w:rFonts w:ascii="Times New Roman" w:hAnsi="Times New Roman"/>
              <w:i w:val="0"/>
              <w:sz w:val="14"/>
              <w:szCs w:val="14"/>
            </w:rPr>
            <w:t>7</w:t>
          </w:r>
          <w:r w:rsidRPr="00563A6B">
            <w:rPr>
              <w:rFonts w:ascii="Times New Roman" w:hAnsi="Times New Roman"/>
              <w:i w:val="0"/>
              <w:sz w:val="14"/>
              <w:szCs w:val="14"/>
            </w:rPr>
            <w:t>.2</w:t>
          </w:r>
          <w:r>
            <w:rPr>
              <w:rFonts w:ascii="Times New Roman" w:hAnsi="Times New Roman"/>
              <w:i w:val="0"/>
              <w:sz w:val="14"/>
              <w:szCs w:val="14"/>
            </w:rPr>
            <w:t>3</w:t>
          </w:r>
        </w:p>
      </w:tc>
      <w:tc>
        <w:tcPr>
          <w:tcW w:w="4042" w:type="dxa"/>
          <w:vMerge/>
          <w:tcBorders>
            <w:top w:val="single" w:sz="12" w:space="0" w:color="auto"/>
            <w:left w:val="single" w:sz="12" w:space="0" w:color="auto"/>
            <w:bottom w:val="nil"/>
            <w:right w:val="single" w:sz="12" w:space="0" w:color="auto"/>
          </w:tcBorders>
          <w:vAlign w:val="center"/>
        </w:tcPr>
        <w:p w14:paraId="7BAC6AAA" w14:textId="77777777" w:rsidR="002F1FB7" w:rsidRPr="00563A6B" w:rsidRDefault="002F1FB7" w:rsidP="00486D5A">
          <w:pPr>
            <w:rPr>
              <w:rFonts w:ascii="Times New Roman" w:hAnsi="Times New Roman"/>
              <w:sz w:val="20"/>
              <w:szCs w:val="20"/>
            </w:rPr>
          </w:pPr>
        </w:p>
      </w:tc>
      <w:tc>
        <w:tcPr>
          <w:tcW w:w="2700" w:type="dxa"/>
          <w:gridSpan w:val="3"/>
          <w:vMerge/>
          <w:tcBorders>
            <w:left w:val="single" w:sz="12" w:space="0" w:color="auto"/>
            <w:bottom w:val="nil"/>
          </w:tcBorders>
          <w:vAlign w:val="center"/>
        </w:tcPr>
        <w:p w14:paraId="2084FCB6" w14:textId="77777777" w:rsidR="002F1FB7" w:rsidRPr="00563A6B" w:rsidRDefault="002F1FB7" w:rsidP="00486D5A">
          <w:pPr>
            <w:spacing w:line="240" w:lineRule="auto"/>
            <w:rPr>
              <w:rFonts w:ascii="Times New Roman" w:hAnsi="Times New Roman"/>
              <w:sz w:val="20"/>
              <w:szCs w:val="20"/>
            </w:rPr>
          </w:pPr>
        </w:p>
      </w:tc>
    </w:tr>
  </w:tbl>
  <w:tbl>
    <w:tblPr>
      <w:tblpPr w:vertAnchor="page" w:horzAnchor="page" w:tblpX="453" w:tblpY="11625"/>
      <w:tblW w:w="680" w:type="dxa"/>
      <w:tblBorders>
        <w:top w:val="single" w:sz="12" w:space="0" w:color="auto"/>
        <w:left w:val="single" w:sz="12" w:space="0" w:color="auto"/>
        <w:bottom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1E0" w:firstRow="1" w:lastRow="1" w:firstColumn="1" w:lastColumn="1" w:noHBand="0" w:noVBand="0"/>
    </w:tblPr>
    <w:tblGrid>
      <w:gridCol w:w="397"/>
      <w:gridCol w:w="283"/>
    </w:tblGrid>
    <w:tr w:rsidR="002F1FB7" w:rsidRPr="00EF63D9" w14:paraId="7D9AB66C" w14:textId="77777777" w:rsidTr="00536BF5">
      <w:trPr>
        <w:cantSplit/>
        <w:trHeight w:val="1418"/>
      </w:trPr>
      <w:tc>
        <w:tcPr>
          <w:tcW w:w="397" w:type="dxa"/>
          <w:textDirection w:val="btLr"/>
          <w:vAlign w:val="center"/>
        </w:tcPr>
        <w:p w14:paraId="259001CD" w14:textId="77777777" w:rsidR="002F1FB7" w:rsidRPr="00EF63D9" w:rsidRDefault="002F1FB7" w:rsidP="00004BC0">
          <w:pPr>
            <w:pStyle w:val="afa"/>
            <w:ind w:left="57"/>
            <w:rPr>
              <w:sz w:val="15"/>
              <w:szCs w:val="15"/>
              <w:lang w:val="ru-RU"/>
            </w:rPr>
          </w:pPr>
          <w:proofErr w:type="spellStart"/>
          <w:r w:rsidRPr="00EF63D9">
            <w:rPr>
              <w:sz w:val="18"/>
              <w:szCs w:val="18"/>
              <w:lang w:val="ru-RU"/>
            </w:rPr>
            <w:t>Взам</w:t>
          </w:r>
          <w:proofErr w:type="spellEnd"/>
          <w:r w:rsidRPr="00EF63D9">
            <w:rPr>
              <w:sz w:val="18"/>
              <w:szCs w:val="18"/>
              <w:lang w:val="ru-RU"/>
            </w:rPr>
            <w:t>. инв.</w:t>
          </w:r>
          <w:r w:rsidRPr="00EF63D9">
            <w:rPr>
              <w:sz w:val="18"/>
              <w:szCs w:val="18"/>
            </w:rPr>
            <w:t xml:space="preserve"> N</w:t>
          </w:r>
        </w:p>
      </w:tc>
      <w:tc>
        <w:tcPr>
          <w:tcW w:w="283" w:type="dxa"/>
          <w:textDirection w:val="btLr"/>
          <w:vAlign w:val="center"/>
        </w:tcPr>
        <w:p w14:paraId="20A1E353" w14:textId="77777777" w:rsidR="002F1FB7" w:rsidRPr="00EF63D9" w:rsidRDefault="002F1FB7" w:rsidP="00004BC0">
          <w:pPr>
            <w:pStyle w:val="afa"/>
            <w:ind w:left="113" w:right="113"/>
            <w:rPr>
              <w:i/>
              <w:szCs w:val="16"/>
            </w:rPr>
          </w:pPr>
        </w:p>
      </w:tc>
    </w:tr>
    <w:tr w:rsidR="002F1FB7" w:rsidRPr="00EF63D9" w14:paraId="594E23D7" w14:textId="77777777" w:rsidTr="00536BF5">
      <w:trPr>
        <w:cantSplit/>
        <w:trHeight w:val="1985"/>
      </w:trPr>
      <w:tc>
        <w:tcPr>
          <w:tcW w:w="397" w:type="dxa"/>
          <w:textDirection w:val="btLr"/>
          <w:vAlign w:val="center"/>
        </w:tcPr>
        <w:p w14:paraId="3355542E" w14:textId="77777777" w:rsidR="002F1FB7" w:rsidRPr="00EF63D9" w:rsidRDefault="002F1FB7" w:rsidP="00004BC0">
          <w:pPr>
            <w:pStyle w:val="afa"/>
            <w:ind w:left="113" w:right="113"/>
            <w:rPr>
              <w:sz w:val="18"/>
              <w:szCs w:val="18"/>
              <w:lang w:val="ru-RU"/>
            </w:rPr>
          </w:pPr>
          <w:r w:rsidRPr="00EF63D9">
            <w:rPr>
              <w:sz w:val="18"/>
              <w:szCs w:val="18"/>
              <w:lang w:val="ru-RU"/>
            </w:rPr>
            <w:t>Подпись и дата</w:t>
          </w:r>
        </w:p>
      </w:tc>
      <w:tc>
        <w:tcPr>
          <w:tcW w:w="283" w:type="dxa"/>
          <w:textDirection w:val="btLr"/>
          <w:vAlign w:val="center"/>
        </w:tcPr>
        <w:p w14:paraId="6B8B47CB" w14:textId="77777777" w:rsidR="002F1FB7" w:rsidRPr="00EF63D9" w:rsidRDefault="002F1FB7" w:rsidP="00004BC0">
          <w:pPr>
            <w:pStyle w:val="afa"/>
            <w:ind w:left="113" w:right="113"/>
            <w:rPr>
              <w:i/>
              <w:szCs w:val="16"/>
            </w:rPr>
          </w:pPr>
        </w:p>
      </w:tc>
    </w:tr>
    <w:tr w:rsidR="002F1FB7" w:rsidRPr="00EF63D9" w14:paraId="14E742A5" w14:textId="77777777" w:rsidTr="00536BF5">
      <w:trPr>
        <w:cantSplit/>
        <w:trHeight w:val="1418"/>
      </w:trPr>
      <w:tc>
        <w:tcPr>
          <w:tcW w:w="397" w:type="dxa"/>
          <w:tcMar>
            <w:left w:w="28" w:type="dxa"/>
            <w:right w:w="0" w:type="dxa"/>
          </w:tcMar>
          <w:textDirection w:val="btLr"/>
          <w:vAlign w:val="center"/>
        </w:tcPr>
        <w:p w14:paraId="25C1DAEE" w14:textId="77777777" w:rsidR="002F1FB7" w:rsidRPr="00EF63D9" w:rsidRDefault="002F1FB7" w:rsidP="00004BC0">
          <w:pPr>
            <w:pStyle w:val="afa"/>
            <w:ind w:left="113" w:right="113"/>
            <w:rPr>
              <w:sz w:val="18"/>
              <w:szCs w:val="18"/>
              <w:lang w:val="ru-RU"/>
            </w:rPr>
          </w:pPr>
          <w:proofErr w:type="spellStart"/>
          <w:r w:rsidRPr="00EF63D9">
            <w:rPr>
              <w:sz w:val="18"/>
              <w:szCs w:val="18"/>
              <w:lang w:val="ru-RU"/>
            </w:rPr>
            <w:t>Инв</w:t>
          </w:r>
          <w:proofErr w:type="spellEnd"/>
          <w:r w:rsidRPr="00EF63D9">
            <w:rPr>
              <w:sz w:val="18"/>
              <w:szCs w:val="18"/>
            </w:rPr>
            <w:t>. №</w:t>
          </w:r>
          <w:r w:rsidRPr="00EF63D9">
            <w:rPr>
              <w:sz w:val="18"/>
              <w:szCs w:val="18"/>
              <w:lang w:val="ru-RU"/>
            </w:rPr>
            <w:t xml:space="preserve"> подл.</w:t>
          </w:r>
        </w:p>
      </w:tc>
      <w:tc>
        <w:tcPr>
          <w:tcW w:w="283" w:type="dxa"/>
          <w:textDirection w:val="btLr"/>
          <w:vAlign w:val="center"/>
        </w:tcPr>
        <w:p w14:paraId="18F89E8D" w14:textId="77777777" w:rsidR="002F1FB7" w:rsidRPr="00EF63D9" w:rsidRDefault="002F1FB7" w:rsidP="00004BC0">
          <w:pPr>
            <w:pStyle w:val="afa"/>
            <w:ind w:left="113" w:right="113"/>
            <w:rPr>
              <w:i/>
              <w:szCs w:val="16"/>
              <w:lang w:val="ru-RU"/>
            </w:rPr>
          </w:pPr>
        </w:p>
      </w:tc>
    </w:tr>
  </w:tbl>
  <w:p w14:paraId="06F468FF" w14:textId="77777777" w:rsidR="002F1FB7" w:rsidRPr="00EF63D9" w:rsidRDefault="002F1FB7" w:rsidP="00E21E89">
    <w:pPr>
      <w:pStyle w:val="af8"/>
      <w:ind w:firstLine="0"/>
      <w:rPr>
        <w:rFonts w:ascii="Times New Roman" w:hAnsi="Times New Roman"/>
      </w:rPr>
    </w:pPr>
    <w:r w:rsidRPr="00EF63D9">
      <w:rPr>
        <w:rFonts w:ascii="Times New Roman" w:hAnsi="Times New Roman"/>
        <w:noProof/>
      </w:rPr>
      <mc:AlternateContent>
        <mc:Choice Requires="wps">
          <w:drawing>
            <wp:anchor distT="0" distB="0" distL="114300" distR="114300" simplePos="0" relativeHeight="251665408" behindDoc="0" locked="0" layoutInCell="0" allowOverlap="1" wp14:anchorId="6DE4038B" wp14:editId="5F68CC4D">
              <wp:simplePos x="0" y="0"/>
              <wp:positionH relativeFrom="page">
                <wp:posOffset>710565</wp:posOffset>
              </wp:positionH>
              <wp:positionV relativeFrom="page">
                <wp:posOffset>180340</wp:posOffset>
              </wp:positionV>
              <wp:extent cx="6659880" cy="10332085"/>
              <wp:effectExtent l="0" t="0" r="26670" b="12065"/>
              <wp:wrapNone/>
              <wp:docPr id="2" name="Rectangle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332085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<w:pict>
            <v:rect w14:anchorId="71167FBD" id="Rectangle 96" o:spid="_x0000_s1026" style="position:absolute;margin-left:55.95pt;margin-top:14.2pt;width:524.4pt;height:813.55pt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" o:allowincell="f" filled="f" strokeweight="1.75pt">
              <w10:wrap anchorx="page" anchory="page"/>
            </v:rect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vertAnchor="page" w:horzAnchor="page" w:tblpX="398" w:tblpY="426"/>
      <w:tblW w:w="4820" w:type="dxa"/>
      <w:tblBorders>
        <w:top w:val="single" w:sz="12" w:space="0" w:color="auto"/>
        <w:left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4A0" w:firstRow="1" w:lastRow="0" w:firstColumn="1" w:lastColumn="0" w:noHBand="0" w:noVBand="1"/>
    </w:tblPr>
    <w:tblGrid>
      <w:gridCol w:w="1417"/>
      <w:gridCol w:w="1985"/>
      <w:gridCol w:w="1418"/>
    </w:tblGrid>
    <w:tr w:rsidR="002F1FB7" w14:paraId="58AFDD91" w14:textId="77777777" w:rsidTr="003E4BCC">
      <w:trPr>
        <w:trHeight w:val="284"/>
      </w:trPr>
      <w:tc>
        <w:tcPr>
          <w:tcW w:w="1418" w:type="dxa"/>
          <w:shd w:val="clear" w:color="auto" w:fill="auto"/>
          <w:vAlign w:val="center"/>
        </w:tcPr>
        <w:p w14:paraId="598A74CD" w14:textId="77777777" w:rsidR="002F1FB7" w:rsidRPr="00C408C3" w:rsidRDefault="002F1FB7" w:rsidP="003E4BCC">
          <w:pPr>
            <w:pStyle w:val="af8"/>
            <w:spacing w:line="240" w:lineRule="auto"/>
            <w:ind w:firstLine="0"/>
            <w:jc w:val="left"/>
            <w:rPr>
              <w:sz w:val="18"/>
              <w:szCs w:val="18"/>
            </w:rPr>
          </w:pPr>
          <w:r w:rsidRPr="00C408C3">
            <w:rPr>
              <w:sz w:val="18"/>
              <w:szCs w:val="18"/>
            </w:rPr>
            <w:t>Инв. № подп.</w:t>
          </w:r>
        </w:p>
      </w:tc>
      <w:tc>
        <w:tcPr>
          <w:tcW w:w="1985" w:type="dxa"/>
          <w:shd w:val="clear" w:color="auto" w:fill="auto"/>
          <w:vAlign w:val="center"/>
        </w:tcPr>
        <w:p w14:paraId="2FAFC41A" w14:textId="77777777" w:rsidR="002F1FB7" w:rsidRPr="00C408C3" w:rsidRDefault="002F1FB7" w:rsidP="003E4BCC">
          <w:pPr>
            <w:pStyle w:val="af8"/>
            <w:spacing w:line="240" w:lineRule="auto"/>
            <w:ind w:firstLine="0"/>
            <w:jc w:val="left"/>
            <w:rPr>
              <w:sz w:val="18"/>
              <w:szCs w:val="18"/>
            </w:rPr>
          </w:pPr>
          <w:r w:rsidRPr="00C408C3">
            <w:rPr>
              <w:sz w:val="18"/>
              <w:szCs w:val="18"/>
            </w:rPr>
            <w:t>Подпись и дата</w:t>
          </w:r>
        </w:p>
      </w:tc>
      <w:tc>
        <w:tcPr>
          <w:tcW w:w="1418" w:type="dxa"/>
          <w:shd w:val="clear" w:color="auto" w:fill="auto"/>
          <w:vAlign w:val="center"/>
        </w:tcPr>
        <w:p w14:paraId="0502D4F1" w14:textId="77777777" w:rsidR="002F1FB7" w:rsidRPr="00C408C3" w:rsidRDefault="002F1FB7" w:rsidP="003E4BCC">
          <w:pPr>
            <w:pStyle w:val="af8"/>
            <w:spacing w:line="240" w:lineRule="auto"/>
            <w:ind w:firstLine="0"/>
            <w:jc w:val="left"/>
            <w:rPr>
              <w:sz w:val="18"/>
              <w:szCs w:val="18"/>
            </w:rPr>
          </w:pPr>
          <w:proofErr w:type="spellStart"/>
          <w:r w:rsidRPr="00C408C3">
            <w:rPr>
              <w:sz w:val="18"/>
              <w:szCs w:val="18"/>
            </w:rPr>
            <w:t>Взам</w:t>
          </w:r>
          <w:proofErr w:type="spellEnd"/>
          <w:r w:rsidRPr="00C408C3">
            <w:rPr>
              <w:sz w:val="18"/>
              <w:szCs w:val="18"/>
            </w:rPr>
            <w:t>. инв. №</w:t>
          </w:r>
        </w:p>
      </w:tc>
    </w:tr>
    <w:tr w:rsidR="002F1FB7" w14:paraId="0699D26D" w14:textId="77777777" w:rsidTr="003E4BCC">
      <w:trPr>
        <w:trHeight w:hRule="exact" w:val="397"/>
      </w:trPr>
      <w:tc>
        <w:tcPr>
          <w:tcW w:w="1418" w:type="dxa"/>
          <w:shd w:val="clear" w:color="auto" w:fill="auto"/>
          <w:vAlign w:val="center"/>
        </w:tcPr>
        <w:p w14:paraId="6DD3F078" w14:textId="77777777" w:rsidR="002F1FB7" w:rsidRPr="00C408C3" w:rsidRDefault="002F1FB7" w:rsidP="003E4BCC">
          <w:pPr>
            <w:pStyle w:val="af8"/>
            <w:spacing w:line="240" w:lineRule="auto"/>
            <w:ind w:firstLine="0"/>
            <w:jc w:val="left"/>
            <w:rPr>
              <w:sz w:val="18"/>
              <w:szCs w:val="18"/>
            </w:rPr>
          </w:pPr>
        </w:p>
      </w:tc>
      <w:tc>
        <w:tcPr>
          <w:tcW w:w="1985" w:type="dxa"/>
          <w:shd w:val="clear" w:color="auto" w:fill="auto"/>
          <w:vAlign w:val="center"/>
        </w:tcPr>
        <w:p w14:paraId="76BD21E7" w14:textId="77777777" w:rsidR="002F1FB7" w:rsidRPr="00C408C3" w:rsidRDefault="002F1FB7" w:rsidP="003E4BCC">
          <w:pPr>
            <w:pStyle w:val="af8"/>
            <w:spacing w:line="240" w:lineRule="auto"/>
            <w:ind w:firstLine="0"/>
            <w:jc w:val="left"/>
            <w:rPr>
              <w:sz w:val="18"/>
              <w:szCs w:val="18"/>
            </w:rPr>
          </w:pPr>
        </w:p>
      </w:tc>
      <w:tc>
        <w:tcPr>
          <w:tcW w:w="1418" w:type="dxa"/>
          <w:shd w:val="clear" w:color="auto" w:fill="auto"/>
          <w:vAlign w:val="center"/>
        </w:tcPr>
        <w:p w14:paraId="50CA93ED" w14:textId="77777777" w:rsidR="002F1FB7" w:rsidRPr="00C408C3" w:rsidRDefault="002F1FB7" w:rsidP="003E4BCC">
          <w:pPr>
            <w:pStyle w:val="af8"/>
            <w:spacing w:line="240" w:lineRule="auto"/>
            <w:ind w:firstLine="0"/>
            <w:jc w:val="left"/>
            <w:rPr>
              <w:sz w:val="18"/>
              <w:szCs w:val="18"/>
            </w:rPr>
          </w:pPr>
        </w:p>
      </w:tc>
    </w:tr>
  </w:tbl>
  <w:p w14:paraId="562A6594" w14:textId="77777777" w:rsidR="002F1FB7" w:rsidRPr="00076BFA" w:rsidRDefault="002F1FB7" w:rsidP="00242AE5">
    <w:pPr>
      <w:pStyle w:val="af8"/>
      <w:spacing w:line="240" w:lineRule="auto"/>
      <w:jc w:val="right"/>
      <w:rPr>
        <w:color w:val="808080"/>
      </w:rPr>
    </w:pPr>
    <w:r>
      <w:rPr>
        <w:noProof/>
        <w:color w:val="808080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527299E3" wp14:editId="1186733B">
              <wp:simplePos x="0" y="0"/>
              <wp:positionH relativeFrom="page">
                <wp:posOffset>180340</wp:posOffset>
              </wp:positionH>
              <wp:positionV relativeFrom="page">
                <wp:posOffset>720090</wp:posOffset>
              </wp:positionV>
              <wp:extent cx="10332085" cy="6659880"/>
              <wp:effectExtent l="0" t="0" r="0" b="0"/>
              <wp:wrapNone/>
              <wp:docPr id="1" name="Rectangle 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0332085" cy="6659880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<w:pict>
            <v:rect w14:anchorId="46F30350" id="Rectangle 74" o:spid="_x0000_s1026" style="position:absolute;margin-left:14.2pt;margin-top:56.7pt;width:813.55pt;height:524.4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" filled="f" strokeweight="1.75pt">
              <w10:wrap anchorx="page" anchory="page"/>
            </v:rect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B003E07" w14:textId="77777777" w:rsidR="002F1FB7" w:rsidRPr="00EF63D9" w:rsidRDefault="002F1FB7" w:rsidP="00EF28CB">
    <w:pPr>
      <w:rPr>
        <w:rFonts w:ascii="Times New Roman" w:hAnsi="Times New Roman"/>
        <w:vanish/>
      </w:rPr>
    </w:pPr>
    <w:r w:rsidRPr="00EF63D9">
      <w:rPr>
        <w:rFonts w:ascii="Times New Roman" w:hAnsi="Times New Roman"/>
        <w:noProof/>
      </w:rPr>
      <mc:AlternateContent>
        <mc:Choice Requires="wps">
          <w:drawing>
            <wp:anchor distT="0" distB="0" distL="114300" distR="114300" simplePos="0" relativeHeight="251694080" behindDoc="0" locked="0" layoutInCell="0" allowOverlap="1" wp14:anchorId="3572BC73" wp14:editId="0DB45C00">
              <wp:simplePos x="0" y="0"/>
              <wp:positionH relativeFrom="page">
                <wp:posOffset>723900</wp:posOffset>
              </wp:positionH>
              <wp:positionV relativeFrom="page">
                <wp:posOffset>172456</wp:posOffset>
              </wp:positionV>
              <wp:extent cx="6659880" cy="10332085"/>
              <wp:effectExtent l="0" t="0" r="26670" b="12065"/>
              <wp:wrapNone/>
              <wp:docPr id="15" name="Rectangle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332085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<w:pict>
            <v:rect w14:anchorId="0B57DC24" id="Rectangle 96" o:spid="_x0000_s1026" style="position:absolute;margin-left:57pt;margin-top:13.6pt;width:524.4pt;height:813.55pt;z-index:2516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" o:allowincell="f" filled="f" strokeweight="1.75pt">
              <w10:wrap anchorx="page" anchory="page"/>
            </v:rect>
          </w:pict>
        </mc:Fallback>
      </mc:AlternateContent>
    </w:r>
  </w:p>
  <w:p w14:paraId="43584D23" w14:textId="77777777" w:rsidR="002F1FB7" w:rsidRPr="00EF63D9" w:rsidRDefault="002F1FB7" w:rsidP="00E21E89">
    <w:pPr>
      <w:pStyle w:val="af8"/>
      <w:ind w:firstLine="0"/>
      <w:rPr>
        <w:rFonts w:ascii="Times New Roman" w:hAnsi="Times New Roman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0FDCCB74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F"/>
    <w:multiLevelType w:val="singleLevel"/>
    <w:tmpl w:val="D324825E"/>
    <w:lvl w:ilvl="0">
      <w:start w:val="1"/>
      <w:numFmt w:val="decimal"/>
      <w:pStyle w:val="4"/>
      <w:lvlText w:val="А.4.%1"/>
      <w:lvlJc w:val="left"/>
      <w:pPr>
        <w:tabs>
          <w:tab w:val="num" w:pos="643"/>
        </w:tabs>
        <w:ind w:left="643" w:hanging="360"/>
      </w:pPr>
      <w:rPr>
        <w:rFonts w:hint="default"/>
      </w:rPr>
    </w:lvl>
  </w:abstractNum>
  <w:abstractNum w:abstractNumId="2" w15:restartNumberingAfterBreak="0">
    <w:nsid w:val="FFFFFF80"/>
    <w:multiLevelType w:val="singleLevel"/>
    <w:tmpl w:val="96B641FA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3" w15:restartNumberingAfterBreak="0">
    <w:nsid w:val="FFFFFF81"/>
    <w:multiLevelType w:val="singleLevel"/>
    <w:tmpl w:val="EDBCE3DE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4" w15:restartNumberingAfterBreak="0">
    <w:nsid w:val="FFFFFF82"/>
    <w:multiLevelType w:val="singleLevel"/>
    <w:tmpl w:val="23A86764"/>
    <w:lvl w:ilvl="0">
      <w:start w:val="1"/>
      <w:numFmt w:val="bullet"/>
      <w:pStyle w:val="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5" w15:restartNumberingAfterBreak="0">
    <w:nsid w:val="FFFFFF83"/>
    <w:multiLevelType w:val="singleLevel"/>
    <w:tmpl w:val="F2C8A4B6"/>
    <w:lvl w:ilvl="0">
      <w:start w:val="1"/>
      <w:numFmt w:val="bullet"/>
      <w:pStyle w:val="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6" w15:restartNumberingAfterBreak="0">
    <w:nsid w:val="FFFFFF88"/>
    <w:multiLevelType w:val="singleLevel"/>
    <w:tmpl w:val="99DE43AA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7" w15:restartNumberingAfterBreak="0">
    <w:nsid w:val="01442BB9"/>
    <w:multiLevelType w:val="hybridMultilevel"/>
    <w:tmpl w:val="D90A0874"/>
    <w:lvl w:ilvl="0" w:tplc="FFA0508C">
      <w:start w:val="1"/>
      <w:numFmt w:val="bullet"/>
      <w:pStyle w:val="20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A10859EE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6A8CFDF0">
      <w:start w:val="1"/>
      <w:numFmt w:val="bullet"/>
      <w:pStyle w:val="20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4567682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B92E8E3A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C4463710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04E9A5A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7605FC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8DA8AA2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04F133DD"/>
    <w:multiLevelType w:val="multilevel"/>
    <w:tmpl w:val="32787716"/>
    <w:styleLink w:val="a0"/>
    <w:lvl w:ilvl="0">
      <w:start w:val="1"/>
      <w:numFmt w:val="decimal"/>
      <w:pStyle w:val="1"/>
      <w:lvlText w:val="%1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pStyle w:val="21"/>
      <w:lvlText w:val="%1.%2"/>
      <w:lvlJc w:val="left"/>
      <w:pPr>
        <w:ind w:left="357" w:hanging="35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22"/>
      <w:lvlText w:val="%1.%2.%3"/>
      <w:lvlJc w:val="left"/>
      <w:pPr>
        <w:ind w:left="357" w:hanging="35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7" w:hanging="35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.%2.%3.%4.%5"/>
      <w:lvlJc w:val="left"/>
      <w:pPr>
        <w:ind w:left="357" w:hanging="357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7" w:hanging="35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7" w:hanging="35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57" w:hanging="35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57" w:hanging="357"/>
      </w:pPr>
      <w:rPr>
        <w:rFonts w:hint="default"/>
      </w:rPr>
    </w:lvl>
  </w:abstractNum>
  <w:abstractNum w:abstractNumId="9" w15:restartNumberingAfterBreak="0">
    <w:nsid w:val="10BC3C54"/>
    <w:multiLevelType w:val="multilevel"/>
    <w:tmpl w:val="020CBEFA"/>
    <w:lvl w:ilvl="0">
      <w:start w:val="1"/>
      <w:numFmt w:val="decimal"/>
      <w:pStyle w:val="a1"/>
      <w:lvlText w:val="7.%1"/>
      <w:lvlJc w:val="left"/>
      <w:pPr>
        <w:ind w:left="1426" w:hanging="360"/>
      </w:pPr>
      <w:rPr>
        <w:rFonts w:ascii="Arial" w:hAnsi="Arial" w:hint="default"/>
        <w:b w:val="0"/>
        <w:i w:val="0"/>
        <w:strike w:val="0"/>
        <w:dstrike w:val="0"/>
        <w:sz w:val="24"/>
        <w:vertAlign w:val="baseline"/>
      </w:rPr>
    </w:lvl>
    <w:lvl w:ilvl="1">
      <w:start w:val="1"/>
      <w:numFmt w:val="lowerLetter"/>
      <w:lvlText w:val="%2."/>
      <w:lvlJc w:val="left"/>
      <w:pPr>
        <w:ind w:left="2146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6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6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6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6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6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6" w:hanging="180"/>
      </w:pPr>
      <w:rPr>
        <w:rFonts w:hint="default"/>
      </w:rPr>
    </w:lvl>
  </w:abstractNum>
  <w:abstractNum w:abstractNumId="10" w15:restartNumberingAfterBreak="0">
    <w:nsid w:val="10DA2F3B"/>
    <w:multiLevelType w:val="hybridMultilevel"/>
    <w:tmpl w:val="DDFC95C2"/>
    <w:lvl w:ilvl="0" w:tplc="48E6F142">
      <w:start w:val="1"/>
      <w:numFmt w:val="bullet"/>
      <w:pStyle w:val="10125-0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119A9F54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C05E6EC6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63A06AE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A4364620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CA8E458C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7D686E50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6A2EF1DC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1F2A600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245256B"/>
    <w:multiLevelType w:val="singleLevel"/>
    <w:tmpl w:val="0B3EAD22"/>
    <w:lvl w:ilvl="0">
      <w:start w:val="1"/>
      <w:numFmt w:val="bullet"/>
      <w:pStyle w:val="a2"/>
      <w:lvlText w:val=""/>
      <w:lvlJc w:val="left"/>
      <w:pPr>
        <w:tabs>
          <w:tab w:val="num" w:pos="1418"/>
        </w:tabs>
        <w:ind w:left="1418" w:hanging="567"/>
      </w:pPr>
      <w:rPr>
        <w:rFonts w:ascii="Symbol" w:hAnsi="Symbol" w:hint="default"/>
      </w:rPr>
    </w:lvl>
  </w:abstractNum>
  <w:abstractNum w:abstractNumId="12" w15:restartNumberingAfterBreak="0">
    <w:nsid w:val="15BA236A"/>
    <w:multiLevelType w:val="hybridMultilevel"/>
    <w:tmpl w:val="C88636DC"/>
    <w:lvl w:ilvl="0" w:tplc="CF34A6AE">
      <w:start w:val="1"/>
      <w:numFmt w:val="bullet"/>
      <w:pStyle w:val="a3"/>
      <w:lvlText w:val=""/>
      <w:lvlJc w:val="left"/>
      <w:pPr>
        <w:ind w:left="1211" w:hanging="360"/>
      </w:pPr>
      <w:rPr>
        <w:rFonts w:ascii="Symbol" w:hAnsi="Symbol" w:hint="default"/>
      </w:rPr>
    </w:lvl>
    <w:lvl w:ilvl="1" w:tplc="F3DCE1E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594D89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5E0A3930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544C7DCC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761463B4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627A46BA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BD863402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7DAA6118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16C13155"/>
    <w:multiLevelType w:val="hybridMultilevel"/>
    <w:tmpl w:val="31841250"/>
    <w:lvl w:ilvl="0" w:tplc="D6F4F63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ACE7FAB"/>
    <w:multiLevelType w:val="singleLevel"/>
    <w:tmpl w:val="27E4CDF4"/>
    <w:lvl w:ilvl="0">
      <w:start w:val="1"/>
      <w:numFmt w:val="russianLower"/>
      <w:pStyle w:val="a4"/>
      <w:lvlText w:val="%1)"/>
      <w:lvlJc w:val="left"/>
      <w:pPr>
        <w:tabs>
          <w:tab w:val="num" w:pos="1418"/>
        </w:tabs>
        <w:ind w:left="1418" w:hanging="426"/>
      </w:pPr>
      <w:rPr>
        <w:rFonts w:ascii="Arial" w:hAnsi="Arial" w:hint="default"/>
        <w:sz w:val="20"/>
      </w:rPr>
    </w:lvl>
  </w:abstractNum>
  <w:abstractNum w:abstractNumId="15" w15:restartNumberingAfterBreak="0">
    <w:nsid w:val="1C7C09AE"/>
    <w:multiLevelType w:val="multilevel"/>
    <w:tmpl w:val="46EC4BD0"/>
    <w:styleLink w:val="a5"/>
    <w:lvl w:ilvl="0">
      <w:start w:val="1"/>
      <w:numFmt w:val="decimal"/>
      <w:lvlText w:val="%1."/>
      <w:lvlJc w:val="left"/>
      <w:pPr>
        <w:ind w:left="788" w:hanging="362"/>
      </w:pPr>
      <w:rPr>
        <w:rFonts w:ascii="Arial" w:hAnsi="Arial"/>
        <w:b w:val="0"/>
        <w:i w:val="0"/>
        <w:caps/>
        <w:smallCaps w:val="0"/>
        <w:strike w:val="0"/>
        <w:dstrike w:val="0"/>
        <w:vanish w:val="0"/>
        <w:color w:val="000000"/>
        <w:spacing w:val="4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space"/>
      <w:lvlText w:val="%1.%2."/>
      <w:lvlJc w:val="left"/>
      <w:pPr>
        <w:ind w:left="788" w:hanging="362"/>
      </w:pPr>
      <w:rPr>
        <w:rFonts w:ascii="Arial" w:hAnsi="Arial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4"/>
        <w:u w:val="none"/>
        <w:effec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suff w:val="space"/>
      <w:lvlText w:val="%2.%1.%3."/>
      <w:lvlJc w:val="right"/>
      <w:pPr>
        <w:ind w:left="646" w:hanging="362"/>
      </w:pPr>
      <w:rPr>
        <w:rFonts w:ascii="Arial" w:hAnsi="Arial" w:hint="default"/>
        <w:sz w:val="24"/>
      </w:rPr>
    </w:lvl>
    <w:lvl w:ilvl="3">
      <w:start w:val="1"/>
      <w:numFmt w:val="decimal"/>
      <w:lvlText w:val="%4."/>
      <w:lvlJc w:val="left"/>
      <w:pPr>
        <w:ind w:left="646" w:hanging="362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646" w:hanging="362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646" w:hanging="362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46" w:hanging="362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" w:hanging="362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6" w:hanging="362"/>
      </w:pPr>
      <w:rPr>
        <w:rFonts w:hint="default"/>
      </w:rPr>
    </w:lvl>
  </w:abstractNum>
  <w:abstractNum w:abstractNumId="16" w15:restartNumberingAfterBreak="0">
    <w:nsid w:val="25F031B3"/>
    <w:multiLevelType w:val="multilevel"/>
    <w:tmpl w:val="3F4CC73A"/>
    <w:lvl w:ilvl="0">
      <w:start w:val="1"/>
      <w:numFmt w:val="upperLetter"/>
      <w:pStyle w:val="a6"/>
      <w:suff w:val="space"/>
      <w:lvlText w:val="APPENDIX %1."/>
      <w:lvlJc w:val="left"/>
      <w:pPr>
        <w:ind w:left="284" w:firstLine="0"/>
      </w:pPr>
      <w:rPr>
        <w:rFonts w:ascii="Arial" w:hAnsi="Arial" w:hint="default"/>
        <w:b w:val="0"/>
        <w:i w:val="0"/>
        <w:caps/>
        <w:strike w:val="0"/>
        <w:dstrike w:val="0"/>
        <w:vanish w:val="0"/>
        <w:color w:val="auto"/>
        <w:spacing w:val="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10"/>
      <w:suff w:val="space"/>
      <w:lvlText w:val="%1.%2"/>
      <w:lvlJc w:val="left"/>
      <w:pPr>
        <w:ind w:left="284" w:firstLine="567"/>
      </w:pPr>
      <w:rPr>
        <w:rFonts w:hint="default"/>
      </w:rPr>
    </w:lvl>
    <w:lvl w:ilvl="2">
      <w:start w:val="1"/>
      <w:numFmt w:val="decimal"/>
      <w:pStyle w:val="23"/>
      <w:suff w:val="space"/>
      <w:lvlText w:val="%1.%2.%3"/>
      <w:lvlJc w:val="left"/>
      <w:pPr>
        <w:ind w:left="284" w:firstLine="567"/>
      </w:pPr>
      <w:rPr>
        <w:rFonts w:hint="default"/>
      </w:rPr>
    </w:lvl>
    <w:lvl w:ilvl="3">
      <w:start w:val="1"/>
      <w:numFmt w:val="decimal"/>
      <w:pStyle w:val="30"/>
      <w:suff w:val="space"/>
      <w:lvlText w:val="%1.%2.%3.%4"/>
      <w:lvlJc w:val="left"/>
      <w:pPr>
        <w:ind w:left="284" w:firstLine="567"/>
      </w:pPr>
      <w:rPr>
        <w:rFonts w:hint="default"/>
      </w:rPr>
    </w:lvl>
    <w:lvl w:ilvl="4">
      <w:start w:val="1"/>
      <w:numFmt w:val="decimal"/>
      <w:pStyle w:val="41"/>
      <w:suff w:val="space"/>
      <w:lvlText w:val="%1.%2.%3.%4.%5"/>
      <w:lvlJc w:val="left"/>
      <w:pPr>
        <w:ind w:left="284" w:firstLine="567"/>
      </w:pPr>
      <w:rPr>
        <w:rFonts w:hint="default"/>
      </w:rPr>
    </w:lvl>
    <w:lvl w:ilvl="5">
      <w:start w:val="1"/>
      <w:numFmt w:val="decimal"/>
      <w:pStyle w:val="51"/>
      <w:suff w:val="space"/>
      <w:lvlText w:val="%1.%2.%3.%4.%5.%6"/>
      <w:lvlJc w:val="left"/>
      <w:pPr>
        <w:ind w:left="284" w:firstLine="567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17" w15:restartNumberingAfterBreak="0">
    <w:nsid w:val="31A542AE"/>
    <w:multiLevelType w:val="hybridMultilevel"/>
    <w:tmpl w:val="A05A0798"/>
    <w:lvl w:ilvl="0" w:tplc="9760AB3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  <w:b/>
        <w:i w:val="0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3B2A0766"/>
    <w:multiLevelType w:val="singleLevel"/>
    <w:tmpl w:val="C5A00DEE"/>
    <w:lvl w:ilvl="0">
      <w:start w:val="1"/>
      <w:numFmt w:val="bullet"/>
      <w:pStyle w:val="FooterFirst"/>
      <w:lvlText w:val=""/>
      <w:lvlJc w:val="left"/>
      <w:pPr>
        <w:tabs>
          <w:tab w:val="num" w:pos="786"/>
        </w:tabs>
        <w:ind w:left="737" w:hanging="311"/>
      </w:pPr>
      <w:rPr>
        <w:rFonts w:ascii="Symbol" w:hAnsi="Symbol" w:hint="default"/>
      </w:rPr>
    </w:lvl>
  </w:abstractNum>
  <w:abstractNum w:abstractNumId="19" w15:restartNumberingAfterBreak="0">
    <w:nsid w:val="3D0538D4"/>
    <w:multiLevelType w:val="hybridMultilevel"/>
    <w:tmpl w:val="C8A640FC"/>
    <w:lvl w:ilvl="0" w:tplc="E6DE87A6">
      <w:start w:val="1"/>
      <w:numFmt w:val="bullet"/>
      <w:lvlText w:val=""/>
      <w:lvlJc w:val="left"/>
      <w:pPr>
        <w:ind w:left="22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20" w15:restartNumberingAfterBreak="0">
    <w:nsid w:val="41495192"/>
    <w:multiLevelType w:val="multilevel"/>
    <w:tmpl w:val="9FFAE460"/>
    <w:lvl w:ilvl="0">
      <w:start w:val="1"/>
      <w:numFmt w:val="lowerLetter"/>
      <w:pStyle w:val="a7"/>
      <w:lvlText w:val="%1)"/>
      <w:lvlJc w:val="left"/>
      <w:pPr>
        <w:tabs>
          <w:tab w:val="num" w:pos="1418"/>
        </w:tabs>
        <w:ind w:left="1418" w:hanging="426"/>
      </w:pPr>
      <w:rPr>
        <w:rFonts w:ascii="Arial_4" w:hAnsi="Arial_4" w:hint="default"/>
      </w:rPr>
    </w:lvl>
    <w:lvl w:ilvl="1">
      <w:start w:val="1"/>
      <w:numFmt w:val="decimal"/>
      <w:lvlText w:val="%2)"/>
      <w:lvlJc w:val="left"/>
      <w:pPr>
        <w:tabs>
          <w:tab w:val="num" w:pos="1985"/>
        </w:tabs>
        <w:ind w:left="1985" w:hanging="426"/>
      </w:pPr>
      <w:rPr>
        <w:rFonts w:hint="default"/>
      </w:rPr>
    </w:lvl>
    <w:lvl w:ilvl="2">
      <w:start w:val="1"/>
      <w:numFmt w:val="bullet"/>
      <w:lvlText w:val=""/>
      <w:lvlJc w:val="left"/>
      <w:pPr>
        <w:tabs>
          <w:tab w:val="num" w:pos="2552"/>
        </w:tabs>
        <w:ind w:left="2552" w:hanging="426"/>
      </w:pPr>
      <w:rPr>
        <w:rFonts w:ascii="Symbol" w:hAnsi="Symbol" w:hint="default"/>
      </w:rPr>
    </w:lvl>
    <w:lvl w:ilvl="3">
      <w:start w:val="1"/>
      <w:numFmt w:val="none"/>
      <w:lvlText w:val="%4"/>
      <w:lvlJc w:val="left"/>
      <w:pPr>
        <w:tabs>
          <w:tab w:val="num" w:pos="2515"/>
        </w:tabs>
        <w:ind w:left="2495" w:hanging="340"/>
      </w:pPr>
      <w:rPr>
        <w:rFonts w:hint="default"/>
      </w:rPr>
    </w:lvl>
    <w:lvl w:ilvl="4">
      <w:start w:val="1"/>
      <w:numFmt w:val="decimal"/>
      <w:lvlText w:val="(%5)"/>
      <w:lvlJc w:val="left"/>
      <w:pPr>
        <w:tabs>
          <w:tab w:val="num" w:pos="3240"/>
        </w:tabs>
        <w:ind w:left="2880" w:firstLine="0"/>
      </w:pPr>
      <w:rPr>
        <w:rFonts w:hint="default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 w:firstLine="0"/>
      </w:pPr>
      <w:rPr>
        <w:rFonts w:hint="default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 w:firstLine="0"/>
      </w:pPr>
      <w:rPr>
        <w:rFonts w:hint="default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 w:firstLine="0"/>
      </w:pPr>
      <w:rPr>
        <w:rFonts w:hint="default"/>
      </w:rPr>
    </w:lvl>
  </w:abstractNum>
  <w:abstractNum w:abstractNumId="21" w15:restartNumberingAfterBreak="0">
    <w:nsid w:val="44867C36"/>
    <w:multiLevelType w:val="singleLevel"/>
    <w:tmpl w:val="CCE64C44"/>
    <w:lvl w:ilvl="0">
      <w:start w:val="1"/>
      <w:numFmt w:val="bullet"/>
      <w:pStyle w:val="a8"/>
      <w:lvlText w:val=""/>
      <w:lvlJc w:val="left"/>
      <w:pPr>
        <w:tabs>
          <w:tab w:val="num" w:pos="1418"/>
        </w:tabs>
        <w:ind w:left="1418" w:hanging="567"/>
      </w:pPr>
      <w:rPr>
        <w:rFonts w:ascii="Symbol" w:hAnsi="Symbol" w:hint="default"/>
        <w:sz w:val="20"/>
      </w:rPr>
    </w:lvl>
  </w:abstractNum>
  <w:abstractNum w:abstractNumId="22" w15:restartNumberingAfterBreak="0">
    <w:nsid w:val="5656769F"/>
    <w:multiLevelType w:val="hybridMultilevel"/>
    <w:tmpl w:val="EE7A68F0"/>
    <w:lvl w:ilvl="0" w:tplc="5252ABCA">
      <w:start w:val="1"/>
      <w:numFmt w:val="bullet"/>
      <w:pStyle w:val="a9"/>
      <w:lvlText w:val=""/>
      <w:lvlJc w:val="left"/>
      <w:pPr>
        <w:ind w:left="720" w:hanging="360"/>
      </w:pPr>
      <w:rPr>
        <w:rFonts w:ascii="Symbol" w:hAnsi="Symbol" w:hint="default"/>
        <w:b/>
        <w:i w:val="0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7453638"/>
    <w:multiLevelType w:val="hybridMultilevel"/>
    <w:tmpl w:val="AF46A668"/>
    <w:lvl w:ilvl="0" w:tplc="645448CA">
      <w:start w:val="1"/>
      <w:numFmt w:val="bullet"/>
      <w:pStyle w:val="24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57AA6602"/>
    <w:multiLevelType w:val="multilevel"/>
    <w:tmpl w:val="14C41754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ascii="Arial" w:hAnsi="Arial" w:cs="Times New Roman"/>
        <w:b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 w:color="00000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cs="Times New Roman" w:hint="default"/>
        <w:sz w:val="24"/>
        <w:szCs w:val="24"/>
      </w:rPr>
    </w:lvl>
    <w:lvl w:ilvl="2">
      <w:start w:val="1"/>
      <w:numFmt w:val="decimal"/>
      <w:lvlText w:val="%1.%2.%3"/>
      <w:lvlJc w:val="left"/>
      <w:pPr>
        <w:tabs>
          <w:tab w:val="num" w:pos="1004"/>
        </w:tabs>
        <w:ind w:left="1004" w:hanging="720"/>
      </w:pPr>
      <w:rPr>
        <w:rFonts w:cs="Times New Roman"/>
        <w:sz w:val="24"/>
        <w:szCs w:val="24"/>
      </w:rPr>
    </w:lvl>
    <w:lvl w:ilvl="3">
      <w:start w:val="1"/>
      <w:numFmt w:val="decimal"/>
      <w:lvlText w:val="%1.%2.%3.%4"/>
      <w:lvlJc w:val="left"/>
      <w:pPr>
        <w:tabs>
          <w:tab w:val="num" w:pos="2424"/>
        </w:tabs>
        <w:ind w:left="2424" w:hanging="864"/>
      </w:pPr>
      <w:rPr>
        <w:rFonts w:ascii="Arial" w:hAnsi="Arial" w:cs="Times New Roman" w:hint="default"/>
        <w:b w:val="0"/>
        <w:i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0"/>
        <w:szCs w:val="20"/>
        <w:u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cs="Times New Roman" w:hint="default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cs="Times New Roman" w:hint="default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cs="Times New Roman" w:hint="default"/>
      </w:rPr>
    </w:lvl>
  </w:abstractNum>
  <w:abstractNum w:abstractNumId="25" w15:restartNumberingAfterBreak="0">
    <w:nsid w:val="582D04FC"/>
    <w:multiLevelType w:val="hybridMultilevel"/>
    <w:tmpl w:val="24321F62"/>
    <w:lvl w:ilvl="0" w:tplc="61AC9076">
      <w:start w:val="1"/>
      <w:numFmt w:val="decimal"/>
      <w:pStyle w:val="aa"/>
      <w:suff w:val="space"/>
      <w:lvlText w:val="%1"/>
      <w:lvlJc w:val="left"/>
      <w:pPr>
        <w:ind w:left="284" w:firstLine="0"/>
      </w:pPr>
      <w:rPr>
        <w:rFonts w:ascii="Arial" w:hAnsi="Arial" w:hint="default"/>
        <w:b w:val="0"/>
        <w:i w:val="0"/>
        <w:caps w:val="0"/>
        <w:strike w:val="0"/>
        <w:dstrike w:val="0"/>
        <w:vanish w:val="0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AC628AC"/>
    <w:multiLevelType w:val="multilevel"/>
    <w:tmpl w:val="66F64C1A"/>
    <w:lvl w:ilvl="0">
      <w:start w:val="1"/>
      <w:numFmt w:val="decimal"/>
      <w:lvlText w:val="%1"/>
      <w:lvlJc w:val="left"/>
      <w:pPr>
        <w:tabs>
          <w:tab w:val="num" w:pos="1134"/>
        </w:tabs>
        <w:ind w:left="0" w:firstLine="709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auto"/>
        <w:spacing w:val="0"/>
        <w:kern w:val="0"/>
        <w:position w:val="0"/>
        <w:sz w:val="24"/>
        <w:szCs w:val="24"/>
        <w:u w:val="none"/>
        <w:effect w:val="none"/>
        <w:vertAlign w:val="baseline"/>
        <w:specVanish w:val="0"/>
      </w:rPr>
    </w:lvl>
    <w:lvl w:ilvl="1">
      <w:start w:val="1"/>
      <w:numFmt w:val="decimal"/>
      <w:lvlText w:val="%1.%2"/>
      <w:lvlJc w:val="left"/>
      <w:pPr>
        <w:tabs>
          <w:tab w:val="num" w:pos="1418"/>
        </w:tabs>
        <w:ind w:left="0" w:firstLine="709"/>
      </w:pPr>
      <w:rPr>
        <w:rFonts w:ascii="Arial" w:hAnsi="Arial" w:hint="default"/>
        <w:b/>
        <w:i w:val="0"/>
        <w:color w:val="auto"/>
        <w:sz w:val="24"/>
      </w:rPr>
    </w:lvl>
    <w:lvl w:ilvl="2">
      <w:start w:val="1"/>
      <w:numFmt w:val="decimal"/>
      <w:lvlText w:val="%1.%2.%3"/>
      <w:lvlJc w:val="left"/>
      <w:pPr>
        <w:tabs>
          <w:tab w:val="num" w:pos="2977"/>
        </w:tabs>
        <w:ind w:left="1418" w:firstLine="709"/>
      </w:pPr>
      <w:rPr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specVanish w:val="0"/>
      </w:rPr>
    </w:lvl>
    <w:lvl w:ilvl="3">
      <w:start w:val="1"/>
      <w:numFmt w:val="decimal"/>
      <w:pStyle w:val="14"/>
      <w:lvlText w:val="%1.%2.%3.%4"/>
      <w:lvlJc w:val="left"/>
      <w:pPr>
        <w:tabs>
          <w:tab w:val="num" w:pos="2127"/>
        </w:tabs>
        <w:ind w:left="426" w:firstLine="709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specVanish w:val="0"/>
      </w:rPr>
    </w:lvl>
    <w:lvl w:ilvl="4">
      <w:start w:val="1"/>
      <w:numFmt w:val="decimal"/>
      <w:pStyle w:val="15"/>
      <w:lvlText w:val="%1.%2.%3.%4.%5"/>
      <w:lvlJc w:val="left"/>
      <w:pPr>
        <w:tabs>
          <w:tab w:val="num" w:pos="2836"/>
        </w:tabs>
        <w:ind w:left="993" w:firstLine="709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auto"/>
        <w:spacing w:val="0"/>
        <w:kern w:val="0"/>
        <w:position w:val="0"/>
        <w:sz w:val="24"/>
        <w:szCs w:val="24"/>
        <w:u w:val="none"/>
        <w:effect w:val="none"/>
        <w:vertAlign w:val="baseline"/>
        <w:specVanish w:val="0"/>
      </w:rPr>
    </w:lvl>
    <w:lvl w:ilvl="5">
      <w:start w:val="1"/>
      <w:numFmt w:val="decimal"/>
      <w:lvlText w:val="%1.%2.%3.%4.%5.%6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09"/>
        </w:tabs>
        <w:ind w:left="0" w:firstLine="709"/>
      </w:pPr>
      <w:rPr>
        <w:rFonts w:hint="default"/>
      </w:rPr>
    </w:lvl>
  </w:abstractNum>
  <w:abstractNum w:abstractNumId="27" w15:restartNumberingAfterBreak="0">
    <w:nsid w:val="5CF73426"/>
    <w:multiLevelType w:val="multilevel"/>
    <w:tmpl w:val="9552CE3C"/>
    <w:styleLink w:val="ab"/>
    <w:lvl w:ilvl="0">
      <w:start w:val="1"/>
      <w:numFmt w:val="decimal"/>
      <w:suff w:val="space"/>
      <w:lvlText w:val="%1."/>
      <w:lvlJc w:val="left"/>
      <w:pPr>
        <w:ind w:left="4537" w:hanging="284"/>
      </w:pPr>
      <w:rPr>
        <w:rFonts w:ascii="Arial" w:hAnsi="Arial" w:hint="default"/>
        <w:caps/>
        <w:smallCaps w:val="0"/>
        <w:strike w:val="0"/>
        <w:dstrike w:val="0"/>
        <w:vanish w:val="0"/>
        <w:color w:val="000000"/>
        <w:spacing w:val="4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space"/>
      <w:lvlText w:val="%1.%2"/>
      <w:lvlJc w:val="left"/>
      <w:pPr>
        <w:ind w:left="851" w:hanging="284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851" w:hanging="284"/>
      </w:pPr>
      <w:rPr>
        <w:rFonts w:ascii="Arial" w:hAnsi="Arial" w:hint="default"/>
        <w:b w:val="0"/>
        <w:i w:val="0"/>
        <w:caps w:val="0"/>
        <w:strike w:val="0"/>
        <w:dstrike w:val="0"/>
        <w:vanish w:val="0"/>
        <w:color w:val="000000"/>
        <w:kern w:val="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Text w:val="(%4)"/>
      <w:lvlJc w:val="left"/>
      <w:pPr>
        <w:tabs>
          <w:tab w:val="num" w:pos="-31680"/>
        </w:tabs>
        <w:ind w:left="-3168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-31680"/>
        </w:tabs>
        <w:ind w:left="-3168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-31680"/>
        </w:tabs>
        <w:ind w:left="-3168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-31680"/>
        </w:tabs>
        <w:ind w:left="-3168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-31680"/>
        </w:tabs>
        <w:ind w:left="-3168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-31680"/>
        </w:tabs>
        <w:ind w:left="-31680" w:firstLine="0"/>
      </w:pPr>
      <w:rPr>
        <w:rFonts w:hint="default"/>
      </w:rPr>
    </w:lvl>
  </w:abstractNum>
  <w:abstractNum w:abstractNumId="28" w15:restartNumberingAfterBreak="0">
    <w:nsid w:val="605C7D5F"/>
    <w:multiLevelType w:val="hybridMultilevel"/>
    <w:tmpl w:val="E51860F4"/>
    <w:lvl w:ilvl="0" w:tplc="9760AB3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  <w:b/>
        <w:i w:val="0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9" w15:restartNumberingAfterBreak="0">
    <w:nsid w:val="640D0964"/>
    <w:multiLevelType w:val="hybridMultilevel"/>
    <w:tmpl w:val="A44475DE"/>
    <w:lvl w:ilvl="0" w:tplc="B2527FA2">
      <w:start w:val="1"/>
      <w:numFmt w:val="bullet"/>
      <w:pStyle w:val="ac"/>
      <w:lvlText w:val=""/>
      <w:lvlJc w:val="left"/>
      <w:pPr>
        <w:ind w:left="2145" w:hanging="360"/>
      </w:pPr>
      <w:rPr>
        <w:rFonts w:ascii="Symbol" w:hAnsi="Symbol" w:hint="default"/>
      </w:rPr>
    </w:lvl>
    <w:lvl w:ilvl="1" w:tplc="EE3E8A88" w:tentative="1">
      <w:start w:val="1"/>
      <w:numFmt w:val="bullet"/>
      <w:lvlText w:val="o"/>
      <w:lvlJc w:val="left"/>
      <w:pPr>
        <w:ind w:left="2865" w:hanging="360"/>
      </w:pPr>
      <w:rPr>
        <w:rFonts w:ascii="Courier New" w:hAnsi="Courier New" w:cs="Courier New" w:hint="default"/>
      </w:rPr>
    </w:lvl>
    <w:lvl w:ilvl="2" w:tplc="0CDCC8EE" w:tentative="1">
      <w:start w:val="1"/>
      <w:numFmt w:val="bullet"/>
      <w:lvlText w:val=""/>
      <w:lvlJc w:val="left"/>
      <w:pPr>
        <w:ind w:left="3585" w:hanging="360"/>
      </w:pPr>
      <w:rPr>
        <w:rFonts w:ascii="Wingdings" w:hAnsi="Wingdings" w:hint="default"/>
      </w:rPr>
    </w:lvl>
    <w:lvl w:ilvl="3" w:tplc="D96463E4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4" w:tplc="88AA76C0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5" w:tplc="110A33D6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6" w:tplc="23CEF3C4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7" w:tplc="2A626978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8" w:tplc="9308FC44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</w:abstractNum>
  <w:abstractNum w:abstractNumId="30" w15:restartNumberingAfterBreak="0">
    <w:nsid w:val="6468365A"/>
    <w:multiLevelType w:val="hybridMultilevel"/>
    <w:tmpl w:val="36D843AE"/>
    <w:lvl w:ilvl="0" w:tplc="C3BCB6EA">
      <w:start w:val="1"/>
      <w:numFmt w:val="bullet"/>
      <w:pStyle w:val="ad"/>
      <w:lvlText w:val=""/>
      <w:lvlJc w:val="left"/>
      <w:pPr>
        <w:ind w:left="644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72C54A0"/>
    <w:multiLevelType w:val="singleLevel"/>
    <w:tmpl w:val="9B0C979C"/>
    <w:lvl w:ilvl="0">
      <w:start w:val="1"/>
      <w:numFmt w:val="bullet"/>
      <w:pStyle w:val="ae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8"/>
      </w:rPr>
    </w:lvl>
  </w:abstractNum>
  <w:abstractNum w:abstractNumId="32" w15:restartNumberingAfterBreak="0">
    <w:nsid w:val="6D5243E9"/>
    <w:multiLevelType w:val="hybridMultilevel"/>
    <w:tmpl w:val="149E76A4"/>
    <w:lvl w:ilvl="0" w:tplc="9760AB3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  <w:b/>
        <w:i w:val="0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3" w15:restartNumberingAfterBreak="0">
    <w:nsid w:val="70425455"/>
    <w:multiLevelType w:val="multilevel"/>
    <w:tmpl w:val="44F4D468"/>
    <w:lvl w:ilvl="0">
      <w:start w:val="1"/>
      <w:numFmt w:val="decimal"/>
      <w:pStyle w:val="11"/>
      <w:lvlText w:val="%1"/>
      <w:lvlJc w:val="left"/>
      <w:pPr>
        <w:ind w:left="928" w:hanging="360"/>
      </w:pPr>
      <w:rPr>
        <w:rFonts w:ascii="Arial" w:hAnsi="Arial" w:cs="Times New Roman" w:hint="default"/>
        <w:b/>
        <w:i w:val="0"/>
        <w:caps w:val="0"/>
        <w:strike w:val="0"/>
        <w:dstrike w:val="0"/>
        <w:vanish w:val="0"/>
        <w:sz w:val="24"/>
        <w:vertAlign w:val="baseline"/>
      </w:rPr>
    </w:lvl>
    <w:lvl w:ilvl="1">
      <w:start w:val="1"/>
      <w:numFmt w:val="decimal"/>
      <w:isLgl/>
      <w:lvlText w:val="%1.%2"/>
      <w:lvlJc w:val="left"/>
      <w:pPr>
        <w:ind w:left="2228" w:hanging="45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pStyle w:val="52"/>
      <w:isLgl/>
      <w:lvlText w:val="%1.%2.%3.%4"/>
      <w:lvlJc w:val="left"/>
      <w:pPr>
        <w:ind w:left="1506" w:hanging="1080"/>
      </w:pPr>
      <w:rPr>
        <w:rFonts w:hint="default"/>
        <w:b w:val="0"/>
        <w:color w:val="auto"/>
      </w:rPr>
    </w:lvl>
    <w:lvl w:ilvl="4">
      <w:start w:val="1"/>
      <w:numFmt w:val="decimal"/>
      <w:isLgl/>
      <w:lvlText w:val="%1.%2.%3.%4.%5"/>
      <w:lvlJc w:val="left"/>
      <w:pPr>
        <w:ind w:left="2858" w:hanging="108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il"/>
        <w:shd w:val="clear" w:color="000000" w:fill="000000"/>
        <w:vertAlign w:val="baseline"/>
        <w:specVanish w:val="0"/>
      </w:rPr>
    </w:lvl>
    <w:lvl w:ilvl="5">
      <w:start w:val="1"/>
      <w:numFmt w:val="decimal"/>
      <w:isLgl/>
      <w:lvlText w:val="%1.%2.%3.%4.%5.%6"/>
      <w:lvlJc w:val="left"/>
      <w:pPr>
        <w:ind w:left="321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1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57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578" w:hanging="1800"/>
      </w:pPr>
      <w:rPr>
        <w:rFonts w:hint="default"/>
      </w:rPr>
    </w:lvl>
  </w:abstractNum>
  <w:abstractNum w:abstractNumId="34" w15:restartNumberingAfterBreak="0">
    <w:nsid w:val="75FC241D"/>
    <w:multiLevelType w:val="multilevel"/>
    <w:tmpl w:val="9CD4E9EA"/>
    <w:lvl w:ilvl="0">
      <w:start w:val="1"/>
      <w:numFmt w:val="decimal"/>
      <w:pStyle w:val="12"/>
      <w:lvlText w:val="%1."/>
      <w:lvlJc w:val="left"/>
      <w:pPr>
        <w:tabs>
          <w:tab w:val="num" w:pos="454"/>
        </w:tabs>
        <w:ind w:left="0" w:firstLine="454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426"/>
        </w:tabs>
        <w:ind w:left="-425" w:firstLine="851"/>
      </w:pPr>
      <w:rPr>
        <w:rFonts w:hint="default"/>
        <w:i w:val="0"/>
      </w:rPr>
    </w:lvl>
    <w:lvl w:ilvl="2">
      <w:start w:val="1"/>
      <w:numFmt w:val="decimal"/>
      <w:lvlText w:val="%1.%2.%3."/>
      <w:lvlJc w:val="left"/>
      <w:pPr>
        <w:tabs>
          <w:tab w:val="num" w:pos="398"/>
        </w:tabs>
        <w:ind w:left="-56" w:firstLine="45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370"/>
        </w:tabs>
        <w:ind w:left="-84" w:firstLine="45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342"/>
        </w:tabs>
        <w:ind w:left="-112" w:firstLine="454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14"/>
        </w:tabs>
        <w:ind w:left="-140" w:firstLine="45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286"/>
        </w:tabs>
        <w:ind w:left="-168" w:firstLine="454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58"/>
        </w:tabs>
        <w:ind w:left="-196" w:firstLine="45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230"/>
        </w:tabs>
        <w:ind w:left="-224" w:firstLine="454"/>
      </w:pPr>
      <w:rPr>
        <w:rFonts w:hint="default"/>
      </w:rPr>
    </w:lvl>
  </w:abstractNum>
  <w:abstractNum w:abstractNumId="35" w15:restartNumberingAfterBreak="0">
    <w:nsid w:val="76FA155B"/>
    <w:multiLevelType w:val="singleLevel"/>
    <w:tmpl w:val="27F2D218"/>
    <w:lvl w:ilvl="0">
      <w:start w:val="1"/>
      <w:numFmt w:val="decimal"/>
      <w:pStyle w:val="af"/>
      <w:lvlText w:val="%1)"/>
      <w:lvlJc w:val="left"/>
      <w:pPr>
        <w:tabs>
          <w:tab w:val="num" w:pos="360"/>
        </w:tabs>
        <w:ind w:left="0" w:firstLine="0"/>
      </w:pPr>
      <w:rPr>
        <w:sz w:val="20"/>
      </w:rPr>
    </w:lvl>
  </w:abstractNum>
  <w:abstractNum w:abstractNumId="36" w15:restartNumberingAfterBreak="0">
    <w:nsid w:val="77070CAA"/>
    <w:multiLevelType w:val="multilevel"/>
    <w:tmpl w:val="2A36DD3C"/>
    <w:lvl w:ilvl="0">
      <w:start w:val="1"/>
      <w:numFmt w:val="bullet"/>
      <w:pStyle w:val="Markedlist"/>
      <w:lvlText w:val=""/>
      <w:lvlJc w:val="left"/>
      <w:pPr>
        <w:tabs>
          <w:tab w:val="num" w:pos="1568"/>
        </w:tabs>
        <w:ind w:left="1568" w:hanging="576"/>
      </w:pPr>
      <w:rPr>
        <w:rFonts w:ascii="Symbol" w:hAnsi="Symbol" w:hint="default"/>
        <w:color w:val="auto"/>
        <w:w w:val="50"/>
      </w:rPr>
    </w:lvl>
    <w:lvl w:ilvl="1">
      <w:start w:val="1"/>
      <w:numFmt w:val="decimal"/>
      <w:lvlText w:val="%2)"/>
      <w:lvlJc w:val="left"/>
      <w:pPr>
        <w:tabs>
          <w:tab w:val="num" w:pos="1985"/>
        </w:tabs>
        <w:ind w:left="1985" w:hanging="426"/>
      </w:pPr>
      <w:rPr>
        <w:rFonts w:hint="default"/>
      </w:rPr>
    </w:lvl>
    <w:lvl w:ilvl="2">
      <w:start w:val="1"/>
      <w:numFmt w:val="bullet"/>
      <w:lvlText w:val=""/>
      <w:lvlJc w:val="left"/>
      <w:pPr>
        <w:tabs>
          <w:tab w:val="num" w:pos="2552"/>
        </w:tabs>
        <w:ind w:left="2552" w:hanging="426"/>
      </w:pPr>
      <w:rPr>
        <w:rFonts w:ascii="Symbol" w:hAnsi="Symbol" w:hint="default"/>
      </w:rPr>
    </w:lvl>
    <w:lvl w:ilvl="3">
      <w:start w:val="1"/>
      <w:numFmt w:val="none"/>
      <w:lvlText w:val="%4"/>
      <w:lvlJc w:val="left"/>
      <w:pPr>
        <w:tabs>
          <w:tab w:val="num" w:pos="2515"/>
        </w:tabs>
        <w:ind w:left="2495" w:hanging="340"/>
      </w:pPr>
      <w:rPr>
        <w:rFonts w:hint="default"/>
      </w:rPr>
    </w:lvl>
    <w:lvl w:ilvl="4">
      <w:start w:val="1"/>
      <w:numFmt w:val="decimal"/>
      <w:lvlText w:val="(%5)"/>
      <w:lvlJc w:val="left"/>
      <w:pPr>
        <w:tabs>
          <w:tab w:val="num" w:pos="3240"/>
        </w:tabs>
        <w:ind w:left="2880" w:firstLine="0"/>
      </w:pPr>
      <w:rPr>
        <w:rFonts w:hint="default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 w:firstLine="0"/>
      </w:pPr>
      <w:rPr>
        <w:rFonts w:hint="default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 w:firstLine="0"/>
      </w:pPr>
      <w:rPr>
        <w:rFonts w:hint="default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 w:firstLine="0"/>
      </w:pPr>
      <w:rPr>
        <w:rFonts w:hint="default"/>
      </w:rPr>
    </w:lvl>
  </w:abstractNum>
  <w:abstractNum w:abstractNumId="37" w15:restartNumberingAfterBreak="0">
    <w:nsid w:val="779E2C67"/>
    <w:multiLevelType w:val="hybridMultilevel"/>
    <w:tmpl w:val="A9F48B22"/>
    <w:lvl w:ilvl="0" w:tplc="5A5AA7FE">
      <w:start w:val="1"/>
      <w:numFmt w:val="bullet"/>
      <w:pStyle w:val="af0"/>
      <w:suff w:val="space"/>
      <w:lvlText w:val="­"/>
      <w:lvlJc w:val="left"/>
      <w:pPr>
        <w:ind w:left="539" w:hanging="113"/>
      </w:pPr>
      <w:rPr>
        <w:rFonts w:ascii="Courier New" w:hAnsi="Courier New" w:hint="default"/>
        <w:lang w:val="ru-RU"/>
      </w:rPr>
    </w:lvl>
    <w:lvl w:ilvl="1" w:tplc="59E89A3A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11B260CA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88ACA1DE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53FC738E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6CBE0D9C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6590E164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33EC7374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A7A85C4C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38" w15:restartNumberingAfterBreak="0">
    <w:nsid w:val="7BBA6A06"/>
    <w:multiLevelType w:val="singleLevel"/>
    <w:tmpl w:val="34F88ACA"/>
    <w:lvl w:ilvl="0">
      <w:start w:val="1"/>
      <w:numFmt w:val="decimal"/>
      <w:pStyle w:val="af1"/>
      <w:lvlText w:val="%1)"/>
      <w:lvlJc w:val="left"/>
      <w:pPr>
        <w:tabs>
          <w:tab w:val="num" w:pos="1418"/>
        </w:tabs>
        <w:ind w:left="1418" w:hanging="426"/>
      </w:pPr>
    </w:lvl>
  </w:abstractNum>
  <w:abstractNum w:abstractNumId="39" w15:restartNumberingAfterBreak="0">
    <w:nsid w:val="7D086FB4"/>
    <w:multiLevelType w:val="hybridMultilevel"/>
    <w:tmpl w:val="D1D69E04"/>
    <w:lvl w:ilvl="0" w:tplc="85F47BA4">
      <w:start w:val="1"/>
      <w:numFmt w:val="decimal"/>
      <w:lvlText w:val="%1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F5A61C8"/>
    <w:multiLevelType w:val="hybridMultilevel"/>
    <w:tmpl w:val="53DA316A"/>
    <w:lvl w:ilvl="0" w:tplc="12129EB2">
      <w:start w:val="1"/>
      <w:numFmt w:val="bullet"/>
      <w:pStyle w:val="af2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21"/>
  </w:num>
  <w:num w:numId="3">
    <w:abstractNumId w:val="35"/>
  </w:num>
  <w:num w:numId="4">
    <w:abstractNumId w:val="20"/>
  </w:num>
  <w:num w:numId="5">
    <w:abstractNumId w:val="16"/>
  </w:num>
  <w:num w:numId="6">
    <w:abstractNumId w:val="31"/>
  </w:num>
  <w:num w:numId="7">
    <w:abstractNumId w:val="18"/>
  </w:num>
  <w:num w:numId="8">
    <w:abstractNumId w:val="0"/>
  </w:num>
  <w:num w:numId="9">
    <w:abstractNumId w:val="14"/>
  </w:num>
  <w:num w:numId="10">
    <w:abstractNumId w:val="38"/>
  </w:num>
  <w:num w:numId="11">
    <w:abstractNumId w:val="24"/>
  </w:num>
  <w:num w:numId="12">
    <w:abstractNumId w:val="36"/>
  </w:num>
  <w:num w:numId="13">
    <w:abstractNumId w:val="34"/>
  </w:num>
  <w:num w:numId="14">
    <w:abstractNumId w:val="37"/>
  </w:num>
  <w:num w:numId="15">
    <w:abstractNumId w:val="27"/>
  </w:num>
  <w:num w:numId="16">
    <w:abstractNumId w:val="1"/>
  </w:num>
  <w:num w:numId="17">
    <w:abstractNumId w:val="29"/>
  </w:num>
  <w:num w:numId="18">
    <w:abstractNumId w:val="33"/>
  </w:num>
  <w:num w:numId="19">
    <w:abstractNumId w:val="26"/>
  </w:num>
  <w:num w:numId="20">
    <w:abstractNumId w:val="12"/>
  </w:num>
  <w:num w:numId="21">
    <w:abstractNumId w:val="7"/>
  </w:num>
  <w:num w:numId="22">
    <w:abstractNumId w:val="10"/>
  </w:num>
  <w:num w:numId="23">
    <w:abstractNumId w:val="15"/>
  </w:num>
  <w:num w:numId="24">
    <w:abstractNumId w:val="23"/>
  </w:num>
  <w:num w:numId="25">
    <w:abstractNumId w:val="22"/>
  </w:num>
  <w:num w:numId="26">
    <w:abstractNumId w:val="8"/>
    <w:lvlOverride w:ilvl="0">
      <w:lvl w:ilvl="0">
        <w:start w:val="1"/>
        <w:numFmt w:val="decimal"/>
        <w:pStyle w:val="1"/>
        <w:lvlText w:val="%1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pStyle w:val="21"/>
        <w:lvlText w:val="%1.%2"/>
        <w:lvlJc w:val="left"/>
        <w:pPr>
          <w:ind w:left="357" w:hanging="357"/>
        </w:pPr>
        <w:rPr>
          <w:rFonts w:ascii="Times New Roman" w:hAnsi="Times New Roman" w:cs="Times New Roman" w:hint="default"/>
          <w:b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22"/>
        <w:lvlText w:val="%1.%2.%3"/>
        <w:lvlJc w:val="left"/>
        <w:pPr>
          <w:ind w:left="357" w:hanging="3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357" w:hanging="357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57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57" w:hanging="357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57" w:hanging="357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57" w:hanging="357"/>
        </w:pPr>
        <w:rPr>
          <w:rFonts w:hint="default"/>
        </w:rPr>
      </w:lvl>
    </w:lvlOverride>
  </w:num>
  <w:num w:numId="27">
    <w:abstractNumId w:val="8"/>
  </w:num>
  <w:num w:numId="28">
    <w:abstractNumId w:val="9"/>
  </w:num>
  <w:num w:numId="29">
    <w:abstractNumId w:val="40"/>
  </w:num>
  <w:num w:numId="30">
    <w:abstractNumId w:val="30"/>
  </w:num>
  <w:num w:numId="31">
    <w:abstractNumId w:val="32"/>
  </w:num>
  <w:num w:numId="32">
    <w:abstractNumId w:val="28"/>
  </w:num>
  <w:num w:numId="33">
    <w:abstractNumId w:val="5"/>
  </w:num>
  <w:num w:numId="34">
    <w:abstractNumId w:val="4"/>
  </w:num>
  <w:num w:numId="35">
    <w:abstractNumId w:val="3"/>
  </w:num>
  <w:num w:numId="36">
    <w:abstractNumId w:val="2"/>
  </w:num>
  <w:num w:numId="37">
    <w:abstractNumId w:val="6"/>
  </w:num>
  <w:num w:numId="38">
    <w:abstractNumId w:val="25"/>
  </w:num>
  <w:num w:numId="39">
    <w:abstractNumId w:val="17"/>
  </w:num>
  <w:num w:numId="40">
    <w:abstractNumId w:val="22"/>
  </w:num>
  <w:num w:numId="41">
    <w:abstractNumId w:val="8"/>
    <w:lvlOverride w:ilvl="0">
      <w:lvl w:ilvl="0">
        <w:start w:val="1"/>
        <w:numFmt w:val="decimal"/>
        <w:pStyle w:val="1"/>
        <w:lvlText w:val="%1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pStyle w:val="21"/>
        <w:lvlText w:val="%1.%2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22"/>
        <w:lvlText w:val="%1.%2.%3"/>
        <w:lvlJc w:val="left"/>
        <w:pPr>
          <w:ind w:left="357" w:hanging="3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357" w:hanging="357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57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57" w:hanging="357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57" w:hanging="357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57" w:hanging="357"/>
        </w:pPr>
        <w:rPr>
          <w:rFonts w:hint="default"/>
        </w:rPr>
      </w:lvl>
    </w:lvlOverride>
  </w:num>
  <w:num w:numId="42">
    <w:abstractNumId w:val="39"/>
  </w:num>
  <w:num w:numId="43">
    <w:abstractNumId w:val="13"/>
  </w:num>
  <w:num w:numId="44">
    <w:abstractNumId w:val="19"/>
  </w:num>
  <w:num w:numId="45">
    <w:abstractNumId w:val="22"/>
  </w:num>
  <w:num w:numId="46">
    <w:abstractNumId w:val="22"/>
  </w:num>
  <w:num w:numId="47">
    <w:abstractNumId w:val="22"/>
  </w:num>
  <w:numIdMacAtCleanup w:val="3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Шайхутдинов Марсель Фандясович">
    <w15:presenceInfo w15:providerId="None" w15:userId="Шайхутдинов Марсель Фандясович"/>
  </w15:person>
  <w15:person w15:author="Булуев Илья Иванович">
    <w15:presenceInfo w15:providerId="None" w15:userId="Булуев Илья Иванович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hideGrammaticalErrors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en-CA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en-CA" w:vendorID="64" w:dllVersion="4096" w:nlCheck="1" w:checkStyle="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trackRevisions/>
  <w:defaultTabStop w:val="284"/>
  <w:hyphenationZone w:val="142"/>
  <w:doNotHyphenateCaps/>
  <w:drawingGridHorizontalSpacing w:val="57"/>
  <w:drawingGridVerticalSpacing w:val="57"/>
  <w:displayHorizontalDrawingGridEvery w:val="0"/>
  <w:displayVerticalDrawingGridEvery w:val="0"/>
  <w:doNotUseMarginsForDrawingGridOrigin/>
  <w:drawingGridVerticalOrigin w:val="1985"/>
  <w:noPunctuationKerning/>
  <w:characterSpacingControl w:val="doNotCompress"/>
  <w:hdrShapeDefaults>
    <o:shapedefaults v:ext="edit" spidmax="6148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6B52"/>
    <w:rsid w:val="00000357"/>
    <w:rsid w:val="000003DA"/>
    <w:rsid w:val="00000C02"/>
    <w:rsid w:val="00000CFF"/>
    <w:rsid w:val="000015C6"/>
    <w:rsid w:val="00001CA0"/>
    <w:rsid w:val="0000205C"/>
    <w:rsid w:val="00002244"/>
    <w:rsid w:val="000022FE"/>
    <w:rsid w:val="000023CD"/>
    <w:rsid w:val="0000284C"/>
    <w:rsid w:val="00003D89"/>
    <w:rsid w:val="0000408C"/>
    <w:rsid w:val="00004BC0"/>
    <w:rsid w:val="000052A3"/>
    <w:rsid w:val="00006F41"/>
    <w:rsid w:val="0000749E"/>
    <w:rsid w:val="00007D8F"/>
    <w:rsid w:val="00010812"/>
    <w:rsid w:val="00010A08"/>
    <w:rsid w:val="00010B4D"/>
    <w:rsid w:val="00010D71"/>
    <w:rsid w:val="000117A1"/>
    <w:rsid w:val="0001193E"/>
    <w:rsid w:val="00011AFC"/>
    <w:rsid w:val="00011CB5"/>
    <w:rsid w:val="00011CD8"/>
    <w:rsid w:val="0001218D"/>
    <w:rsid w:val="00012346"/>
    <w:rsid w:val="0001235A"/>
    <w:rsid w:val="000125F1"/>
    <w:rsid w:val="000130CB"/>
    <w:rsid w:val="0001321F"/>
    <w:rsid w:val="0001439D"/>
    <w:rsid w:val="000144AC"/>
    <w:rsid w:val="00014A4A"/>
    <w:rsid w:val="00014DF4"/>
    <w:rsid w:val="00015466"/>
    <w:rsid w:val="0001575E"/>
    <w:rsid w:val="00015C05"/>
    <w:rsid w:val="00015C57"/>
    <w:rsid w:val="00015C5B"/>
    <w:rsid w:val="0001784C"/>
    <w:rsid w:val="000205A2"/>
    <w:rsid w:val="00020A74"/>
    <w:rsid w:val="00021A4E"/>
    <w:rsid w:val="00021F0E"/>
    <w:rsid w:val="00022068"/>
    <w:rsid w:val="00022104"/>
    <w:rsid w:val="0002225F"/>
    <w:rsid w:val="000228C6"/>
    <w:rsid w:val="000229CB"/>
    <w:rsid w:val="00022B6B"/>
    <w:rsid w:val="0002311C"/>
    <w:rsid w:val="000233A4"/>
    <w:rsid w:val="000233AE"/>
    <w:rsid w:val="00023BC6"/>
    <w:rsid w:val="00023EED"/>
    <w:rsid w:val="00023F2E"/>
    <w:rsid w:val="00024770"/>
    <w:rsid w:val="00025ADC"/>
    <w:rsid w:val="000264E9"/>
    <w:rsid w:val="00026B2C"/>
    <w:rsid w:val="00026BD2"/>
    <w:rsid w:val="00026BE0"/>
    <w:rsid w:val="00026F20"/>
    <w:rsid w:val="0002719C"/>
    <w:rsid w:val="0002739D"/>
    <w:rsid w:val="00027A26"/>
    <w:rsid w:val="00027A7B"/>
    <w:rsid w:val="00027D0D"/>
    <w:rsid w:val="00030319"/>
    <w:rsid w:val="00030BD4"/>
    <w:rsid w:val="00030BF0"/>
    <w:rsid w:val="00030DBC"/>
    <w:rsid w:val="00030EDA"/>
    <w:rsid w:val="000311DC"/>
    <w:rsid w:val="00031865"/>
    <w:rsid w:val="00031AFE"/>
    <w:rsid w:val="00031B8B"/>
    <w:rsid w:val="0003230D"/>
    <w:rsid w:val="000324FA"/>
    <w:rsid w:val="000327FB"/>
    <w:rsid w:val="000329B9"/>
    <w:rsid w:val="00032B90"/>
    <w:rsid w:val="00032D72"/>
    <w:rsid w:val="000334E1"/>
    <w:rsid w:val="00033665"/>
    <w:rsid w:val="000336E6"/>
    <w:rsid w:val="00033D9C"/>
    <w:rsid w:val="00034147"/>
    <w:rsid w:val="0003442C"/>
    <w:rsid w:val="00035876"/>
    <w:rsid w:val="00035E48"/>
    <w:rsid w:val="00035FA4"/>
    <w:rsid w:val="00036411"/>
    <w:rsid w:val="00036BD5"/>
    <w:rsid w:val="00036D45"/>
    <w:rsid w:val="0003707C"/>
    <w:rsid w:val="00037092"/>
    <w:rsid w:val="0003795B"/>
    <w:rsid w:val="00037A57"/>
    <w:rsid w:val="00037A8A"/>
    <w:rsid w:val="00037D0B"/>
    <w:rsid w:val="00037D7D"/>
    <w:rsid w:val="00037F44"/>
    <w:rsid w:val="00037F4B"/>
    <w:rsid w:val="000400C4"/>
    <w:rsid w:val="000407D9"/>
    <w:rsid w:val="00040F1D"/>
    <w:rsid w:val="0004114E"/>
    <w:rsid w:val="00041310"/>
    <w:rsid w:val="0004189D"/>
    <w:rsid w:val="00041A57"/>
    <w:rsid w:val="00041E0E"/>
    <w:rsid w:val="00042005"/>
    <w:rsid w:val="000422AE"/>
    <w:rsid w:val="00042880"/>
    <w:rsid w:val="000428E1"/>
    <w:rsid w:val="00042ECF"/>
    <w:rsid w:val="000431D1"/>
    <w:rsid w:val="000432D8"/>
    <w:rsid w:val="00043328"/>
    <w:rsid w:val="00043621"/>
    <w:rsid w:val="000437C1"/>
    <w:rsid w:val="0004385D"/>
    <w:rsid w:val="00043881"/>
    <w:rsid w:val="0004394B"/>
    <w:rsid w:val="00043AB1"/>
    <w:rsid w:val="00043B38"/>
    <w:rsid w:val="00043C4E"/>
    <w:rsid w:val="00044079"/>
    <w:rsid w:val="00044491"/>
    <w:rsid w:val="00044863"/>
    <w:rsid w:val="00044964"/>
    <w:rsid w:val="00044B03"/>
    <w:rsid w:val="00044D5B"/>
    <w:rsid w:val="000457D6"/>
    <w:rsid w:val="00045B91"/>
    <w:rsid w:val="000460A1"/>
    <w:rsid w:val="00046D67"/>
    <w:rsid w:val="00047221"/>
    <w:rsid w:val="000474D1"/>
    <w:rsid w:val="000476DA"/>
    <w:rsid w:val="000476DC"/>
    <w:rsid w:val="000478B0"/>
    <w:rsid w:val="00047B90"/>
    <w:rsid w:val="0005002D"/>
    <w:rsid w:val="0005087A"/>
    <w:rsid w:val="00050E9A"/>
    <w:rsid w:val="00050E9F"/>
    <w:rsid w:val="000513A8"/>
    <w:rsid w:val="00051A3F"/>
    <w:rsid w:val="0005206A"/>
    <w:rsid w:val="00052177"/>
    <w:rsid w:val="00052320"/>
    <w:rsid w:val="00052398"/>
    <w:rsid w:val="000533AB"/>
    <w:rsid w:val="00053414"/>
    <w:rsid w:val="000536C0"/>
    <w:rsid w:val="00053BC0"/>
    <w:rsid w:val="00053C5E"/>
    <w:rsid w:val="00053FED"/>
    <w:rsid w:val="00054267"/>
    <w:rsid w:val="000543DD"/>
    <w:rsid w:val="0005442C"/>
    <w:rsid w:val="0005442D"/>
    <w:rsid w:val="00054B50"/>
    <w:rsid w:val="0005574A"/>
    <w:rsid w:val="00055A04"/>
    <w:rsid w:val="00055D89"/>
    <w:rsid w:val="00056356"/>
    <w:rsid w:val="0005666B"/>
    <w:rsid w:val="0005683B"/>
    <w:rsid w:val="00056889"/>
    <w:rsid w:val="00056B65"/>
    <w:rsid w:val="0005757F"/>
    <w:rsid w:val="00060363"/>
    <w:rsid w:val="0006082D"/>
    <w:rsid w:val="00060AC7"/>
    <w:rsid w:val="00060DED"/>
    <w:rsid w:val="0006206A"/>
    <w:rsid w:val="0006243B"/>
    <w:rsid w:val="00062935"/>
    <w:rsid w:val="000631FE"/>
    <w:rsid w:val="0006386B"/>
    <w:rsid w:val="00064055"/>
    <w:rsid w:val="0006432A"/>
    <w:rsid w:val="00065501"/>
    <w:rsid w:val="00065515"/>
    <w:rsid w:val="00065C50"/>
    <w:rsid w:val="00065F71"/>
    <w:rsid w:val="00066455"/>
    <w:rsid w:val="000667A1"/>
    <w:rsid w:val="00066DA3"/>
    <w:rsid w:val="00067391"/>
    <w:rsid w:val="00067ED5"/>
    <w:rsid w:val="000703CE"/>
    <w:rsid w:val="000705B0"/>
    <w:rsid w:val="00070757"/>
    <w:rsid w:val="000709ED"/>
    <w:rsid w:val="00070D5A"/>
    <w:rsid w:val="00070DED"/>
    <w:rsid w:val="00070FFF"/>
    <w:rsid w:val="0007103F"/>
    <w:rsid w:val="00071261"/>
    <w:rsid w:val="00071E27"/>
    <w:rsid w:val="0007229B"/>
    <w:rsid w:val="000726C8"/>
    <w:rsid w:val="00072E0D"/>
    <w:rsid w:val="00072EE0"/>
    <w:rsid w:val="00072FA1"/>
    <w:rsid w:val="000748FD"/>
    <w:rsid w:val="0007609E"/>
    <w:rsid w:val="000769B4"/>
    <w:rsid w:val="00076BFA"/>
    <w:rsid w:val="0007714B"/>
    <w:rsid w:val="000776CD"/>
    <w:rsid w:val="00077849"/>
    <w:rsid w:val="00077C9A"/>
    <w:rsid w:val="00077E56"/>
    <w:rsid w:val="000801BE"/>
    <w:rsid w:val="0008044F"/>
    <w:rsid w:val="000805E0"/>
    <w:rsid w:val="00081190"/>
    <w:rsid w:val="000812B0"/>
    <w:rsid w:val="000815CD"/>
    <w:rsid w:val="00081CE4"/>
    <w:rsid w:val="000826CF"/>
    <w:rsid w:val="0008280D"/>
    <w:rsid w:val="00082A09"/>
    <w:rsid w:val="00082A43"/>
    <w:rsid w:val="00082D21"/>
    <w:rsid w:val="00082F53"/>
    <w:rsid w:val="00083662"/>
    <w:rsid w:val="000839DE"/>
    <w:rsid w:val="00083E92"/>
    <w:rsid w:val="00083F4A"/>
    <w:rsid w:val="00084232"/>
    <w:rsid w:val="00084A2D"/>
    <w:rsid w:val="00084A69"/>
    <w:rsid w:val="00084A80"/>
    <w:rsid w:val="00084D3E"/>
    <w:rsid w:val="0008517C"/>
    <w:rsid w:val="000852A4"/>
    <w:rsid w:val="00086042"/>
    <w:rsid w:val="00086213"/>
    <w:rsid w:val="0008667C"/>
    <w:rsid w:val="00087754"/>
    <w:rsid w:val="00087990"/>
    <w:rsid w:val="00087D1C"/>
    <w:rsid w:val="0009029E"/>
    <w:rsid w:val="0009031C"/>
    <w:rsid w:val="000905EE"/>
    <w:rsid w:val="00090F58"/>
    <w:rsid w:val="0009117A"/>
    <w:rsid w:val="00091191"/>
    <w:rsid w:val="00091286"/>
    <w:rsid w:val="0009149B"/>
    <w:rsid w:val="00091E6A"/>
    <w:rsid w:val="0009241E"/>
    <w:rsid w:val="000924C0"/>
    <w:rsid w:val="00092A81"/>
    <w:rsid w:val="00092EF2"/>
    <w:rsid w:val="00092F23"/>
    <w:rsid w:val="000934D6"/>
    <w:rsid w:val="00093C79"/>
    <w:rsid w:val="00093DC8"/>
    <w:rsid w:val="00094194"/>
    <w:rsid w:val="00094B46"/>
    <w:rsid w:val="00095425"/>
    <w:rsid w:val="000954C0"/>
    <w:rsid w:val="00095EAF"/>
    <w:rsid w:val="00095F4F"/>
    <w:rsid w:val="000965AC"/>
    <w:rsid w:val="00096C91"/>
    <w:rsid w:val="00096E16"/>
    <w:rsid w:val="000973AB"/>
    <w:rsid w:val="00097B98"/>
    <w:rsid w:val="00097C10"/>
    <w:rsid w:val="00097E33"/>
    <w:rsid w:val="000A048F"/>
    <w:rsid w:val="000A0827"/>
    <w:rsid w:val="000A0857"/>
    <w:rsid w:val="000A158B"/>
    <w:rsid w:val="000A1794"/>
    <w:rsid w:val="000A1F16"/>
    <w:rsid w:val="000A1F58"/>
    <w:rsid w:val="000A218F"/>
    <w:rsid w:val="000A226D"/>
    <w:rsid w:val="000A247A"/>
    <w:rsid w:val="000A2494"/>
    <w:rsid w:val="000A27D8"/>
    <w:rsid w:val="000A299A"/>
    <w:rsid w:val="000A2B41"/>
    <w:rsid w:val="000A3303"/>
    <w:rsid w:val="000A4DB7"/>
    <w:rsid w:val="000A511B"/>
    <w:rsid w:val="000A5490"/>
    <w:rsid w:val="000A5575"/>
    <w:rsid w:val="000A5CC8"/>
    <w:rsid w:val="000A673C"/>
    <w:rsid w:val="000A6A01"/>
    <w:rsid w:val="000A6A0D"/>
    <w:rsid w:val="000A7B8A"/>
    <w:rsid w:val="000A7C58"/>
    <w:rsid w:val="000A7D76"/>
    <w:rsid w:val="000A7F40"/>
    <w:rsid w:val="000B0240"/>
    <w:rsid w:val="000B06E4"/>
    <w:rsid w:val="000B07CC"/>
    <w:rsid w:val="000B1444"/>
    <w:rsid w:val="000B14E9"/>
    <w:rsid w:val="000B1540"/>
    <w:rsid w:val="000B172F"/>
    <w:rsid w:val="000B38FE"/>
    <w:rsid w:val="000B39D3"/>
    <w:rsid w:val="000B3A78"/>
    <w:rsid w:val="000B4245"/>
    <w:rsid w:val="000B4B8E"/>
    <w:rsid w:val="000B4C53"/>
    <w:rsid w:val="000B4E28"/>
    <w:rsid w:val="000B5365"/>
    <w:rsid w:val="000B66F1"/>
    <w:rsid w:val="000B725A"/>
    <w:rsid w:val="000B774E"/>
    <w:rsid w:val="000B7788"/>
    <w:rsid w:val="000C02D1"/>
    <w:rsid w:val="000C0892"/>
    <w:rsid w:val="000C0C2F"/>
    <w:rsid w:val="000C0DD8"/>
    <w:rsid w:val="000C1A3A"/>
    <w:rsid w:val="000C1EA9"/>
    <w:rsid w:val="000C2279"/>
    <w:rsid w:val="000C2830"/>
    <w:rsid w:val="000C334E"/>
    <w:rsid w:val="000C385A"/>
    <w:rsid w:val="000C3A31"/>
    <w:rsid w:val="000C3ACB"/>
    <w:rsid w:val="000C3EE2"/>
    <w:rsid w:val="000C40F6"/>
    <w:rsid w:val="000C43DC"/>
    <w:rsid w:val="000C4E82"/>
    <w:rsid w:val="000C5553"/>
    <w:rsid w:val="000C59D3"/>
    <w:rsid w:val="000C5E6D"/>
    <w:rsid w:val="000C63BF"/>
    <w:rsid w:val="000C65EE"/>
    <w:rsid w:val="000C6837"/>
    <w:rsid w:val="000C6971"/>
    <w:rsid w:val="000C6976"/>
    <w:rsid w:val="000C7CB7"/>
    <w:rsid w:val="000C7E10"/>
    <w:rsid w:val="000C7FF1"/>
    <w:rsid w:val="000D0E21"/>
    <w:rsid w:val="000D0F1E"/>
    <w:rsid w:val="000D1F8A"/>
    <w:rsid w:val="000D2458"/>
    <w:rsid w:val="000D2951"/>
    <w:rsid w:val="000D2E3D"/>
    <w:rsid w:val="000D3CF9"/>
    <w:rsid w:val="000D43E6"/>
    <w:rsid w:val="000D4C78"/>
    <w:rsid w:val="000D4CF5"/>
    <w:rsid w:val="000D4DE8"/>
    <w:rsid w:val="000D5310"/>
    <w:rsid w:val="000D5A00"/>
    <w:rsid w:val="000D5F9B"/>
    <w:rsid w:val="000D6315"/>
    <w:rsid w:val="000D6760"/>
    <w:rsid w:val="000D6852"/>
    <w:rsid w:val="000D6BDA"/>
    <w:rsid w:val="000D7213"/>
    <w:rsid w:val="000D799A"/>
    <w:rsid w:val="000D7B7A"/>
    <w:rsid w:val="000D7BEC"/>
    <w:rsid w:val="000E0628"/>
    <w:rsid w:val="000E0A0A"/>
    <w:rsid w:val="000E165C"/>
    <w:rsid w:val="000E1739"/>
    <w:rsid w:val="000E173C"/>
    <w:rsid w:val="000E1D93"/>
    <w:rsid w:val="000E26A8"/>
    <w:rsid w:val="000E2F1F"/>
    <w:rsid w:val="000E452D"/>
    <w:rsid w:val="000E4D9D"/>
    <w:rsid w:val="000E5975"/>
    <w:rsid w:val="000E5A07"/>
    <w:rsid w:val="000E6202"/>
    <w:rsid w:val="000E6A94"/>
    <w:rsid w:val="000E6BFA"/>
    <w:rsid w:val="000E6D3D"/>
    <w:rsid w:val="000E6D6E"/>
    <w:rsid w:val="000E75BD"/>
    <w:rsid w:val="000E7CF9"/>
    <w:rsid w:val="000F0C65"/>
    <w:rsid w:val="000F17D0"/>
    <w:rsid w:val="000F2B82"/>
    <w:rsid w:val="000F2CC7"/>
    <w:rsid w:val="000F2EC3"/>
    <w:rsid w:val="000F30A3"/>
    <w:rsid w:val="000F3390"/>
    <w:rsid w:val="000F344F"/>
    <w:rsid w:val="000F3665"/>
    <w:rsid w:val="000F3F79"/>
    <w:rsid w:val="000F437F"/>
    <w:rsid w:val="000F4A71"/>
    <w:rsid w:val="000F4A76"/>
    <w:rsid w:val="000F4B82"/>
    <w:rsid w:val="000F4C32"/>
    <w:rsid w:val="000F4DBF"/>
    <w:rsid w:val="000F5581"/>
    <w:rsid w:val="000F6080"/>
    <w:rsid w:val="000F6568"/>
    <w:rsid w:val="000F67A6"/>
    <w:rsid w:val="000F6BF5"/>
    <w:rsid w:val="000F6C51"/>
    <w:rsid w:val="000F72A8"/>
    <w:rsid w:val="000F757A"/>
    <w:rsid w:val="000F7C8F"/>
    <w:rsid w:val="00100182"/>
    <w:rsid w:val="001003BB"/>
    <w:rsid w:val="001003C7"/>
    <w:rsid w:val="00100B47"/>
    <w:rsid w:val="00100D85"/>
    <w:rsid w:val="0010127C"/>
    <w:rsid w:val="00102152"/>
    <w:rsid w:val="001024D9"/>
    <w:rsid w:val="00103096"/>
    <w:rsid w:val="0010395F"/>
    <w:rsid w:val="00103B8B"/>
    <w:rsid w:val="0010433E"/>
    <w:rsid w:val="0010437B"/>
    <w:rsid w:val="00104427"/>
    <w:rsid w:val="001046A1"/>
    <w:rsid w:val="00104753"/>
    <w:rsid w:val="001051DB"/>
    <w:rsid w:val="00105410"/>
    <w:rsid w:val="00105B85"/>
    <w:rsid w:val="00105DDD"/>
    <w:rsid w:val="00105EAD"/>
    <w:rsid w:val="00105F5E"/>
    <w:rsid w:val="0010635A"/>
    <w:rsid w:val="001067E1"/>
    <w:rsid w:val="00106A75"/>
    <w:rsid w:val="0010703D"/>
    <w:rsid w:val="001106C8"/>
    <w:rsid w:val="001108C7"/>
    <w:rsid w:val="001114E0"/>
    <w:rsid w:val="00111A34"/>
    <w:rsid w:val="00112033"/>
    <w:rsid w:val="00112076"/>
    <w:rsid w:val="00112D33"/>
    <w:rsid w:val="00112E37"/>
    <w:rsid w:val="00113CF8"/>
    <w:rsid w:val="00113D8A"/>
    <w:rsid w:val="001148C8"/>
    <w:rsid w:val="00114CCE"/>
    <w:rsid w:val="0011508B"/>
    <w:rsid w:val="00115B78"/>
    <w:rsid w:val="00116059"/>
    <w:rsid w:val="00116320"/>
    <w:rsid w:val="00116574"/>
    <w:rsid w:val="00116F41"/>
    <w:rsid w:val="00117AF8"/>
    <w:rsid w:val="00120229"/>
    <w:rsid w:val="00120589"/>
    <w:rsid w:val="00120863"/>
    <w:rsid w:val="00120918"/>
    <w:rsid w:val="00120D67"/>
    <w:rsid w:val="00120FAE"/>
    <w:rsid w:val="00121A0C"/>
    <w:rsid w:val="00121D07"/>
    <w:rsid w:val="00121D77"/>
    <w:rsid w:val="00122404"/>
    <w:rsid w:val="001229D6"/>
    <w:rsid w:val="00122DBE"/>
    <w:rsid w:val="0012306E"/>
    <w:rsid w:val="001231AC"/>
    <w:rsid w:val="00123793"/>
    <w:rsid w:val="00123F0B"/>
    <w:rsid w:val="001240D1"/>
    <w:rsid w:val="0012574E"/>
    <w:rsid w:val="001257F1"/>
    <w:rsid w:val="0012633C"/>
    <w:rsid w:val="001266A2"/>
    <w:rsid w:val="00126869"/>
    <w:rsid w:val="00127252"/>
    <w:rsid w:val="00127FE8"/>
    <w:rsid w:val="00130055"/>
    <w:rsid w:val="001301D6"/>
    <w:rsid w:val="00130667"/>
    <w:rsid w:val="001308C7"/>
    <w:rsid w:val="00130A5E"/>
    <w:rsid w:val="00131048"/>
    <w:rsid w:val="001318E3"/>
    <w:rsid w:val="00132547"/>
    <w:rsid w:val="001325D1"/>
    <w:rsid w:val="0013309C"/>
    <w:rsid w:val="0013326A"/>
    <w:rsid w:val="001339C2"/>
    <w:rsid w:val="00134271"/>
    <w:rsid w:val="0013436F"/>
    <w:rsid w:val="00134B73"/>
    <w:rsid w:val="00135594"/>
    <w:rsid w:val="0013578F"/>
    <w:rsid w:val="00135D52"/>
    <w:rsid w:val="00136894"/>
    <w:rsid w:val="00136AA3"/>
    <w:rsid w:val="00136EAC"/>
    <w:rsid w:val="0013721A"/>
    <w:rsid w:val="001373AC"/>
    <w:rsid w:val="001374F4"/>
    <w:rsid w:val="00137F98"/>
    <w:rsid w:val="00140142"/>
    <w:rsid w:val="001402B6"/>
    <w:rsid w:val="0014045E"/>
    <w:rsid w:val="001416C0"/>
    <w:rsid w:val="00141C6A"/>
    <w:rsid w:val="0014231F"/>
    <w:rsid w:val="00142D11"/>
    <w:rsid w:val="0014366A"/>
    <w:rsid w:val="0014387B"/>
    <w:rsid w:val="00144232"/>
    <w:rsid w:val="00145082"/>
    <w:rsid w:val="001455C4"/>
    <w:rsid w:val="001459D0"/>
    <w:rsid w:val="00145EC0"/>
    <w:rsid w:val="00146142"/>
    <w:rsid w:val="00146942"/>
    <w:rsid w:val="00146A73"/>
    <w:rsid w:val="00147245"/>
    <w:rsid w:val="0014725D"/>
    <w:rsid w:val="00147A93"/>
    <w:rsid w:val="00147D6A"/>
    <w:rsid w:val="001501C9"/>
    <w:rsid w:val="00150AD3"/>
    <w:rsid w:val="0015119D"/>
    <w:rsid w:val="00151E61"/>
    <w:rsid w:val="00152078"/>
    <w:rsid w:val="0015231B"/>
    <w:rsid w:val="001523C8"/>
    <w:rsid w:val="00154839"/>
    <w:rsid w:val="001548BD"/>
    <w:rsid w:val="001553C8"/>
    <w:rsid w:val="00155467"/>
    <w:rsid w:val="00155632"/>
    <w:rsid w:val="00155C60"/>
    <w:rsid w:val="00155CD6"/>
    <w:rsid w:val="00155EAE"/>
    <w:rsid w:val="0015618A"/>
    <w:rsid w:val="00156820"/>
    <w:rsid w:val="00156E19"/>
    <w:rsid w:val="00157274"/>
    <w:rsid w:val="001573C9"/>
    <w:rsid w:val="001577D1"/>
    <w:rsid w:val="00160118"/>
    <w:rsid w:val="0016065B"/>
    <w:rsid w:val="00160CAC"/>
    <w:rsid w:val="001618C7"/>
    <w:rsid w:val="001619FF"/>
    <w:rsid w:val="0016214F"/>
    <w:rsid w:val="001624E0"/>
    <w:rsid w:val="00163274"/>
    <w:rsid w:val="001634CB"/>
    <w:rsid w:val="00163C20"/>
    <w:rsid w:val="0016413A"/>
    <w:rsid w:val="0016445A"/>
    <w:rsid w:val="00164FD1"/>
    <w:rsid w:val="001658A9"/>
    <w:rsid w:val="00165F09"/>
    <w:rsid w:val="001668D5"/>
    <w:rsid w:val="00166B3A"/>
    <w:rsid w:val="00166BC4"/>
    <w:rsid w:val="00166CF6"/>
    <w:rsid w:val="00167D25"/>
    <w:rsid w:val="00167EC7"/>
    <w:rsid w:val="00170AC0"/>
    <w:rsid w:val="001711B6"/>
    <w:rsid w:val="00171CD4"/>
    <w:rsid w:val="0017217F"/>
    <w:rsid w:val="00172766"/>
    <w:rsid w:val="00172CA7"/>
    <w:rsid w:val="00172EAB"/>
    <w:rsid w:val="001733BE"/>
    <w:rsid w:val="00173626"/>
    <w:rsid w:val="00173EF1"/>
    <w:rsid w:val="00173F24"/>
    <w:rsid w:val="00174C2F"/>
    <w:rsid w:val="00174CD9"/>
    <w:rsid w:val="00174D4F"/>
    <w:rsid w:val="00174F6C"/>
    <w:rsid w:val="00176F96"/>
    <w:rsid w:val="00176FAB"/>
    <w:rsid w:val="0017742E"/>
    <w:rsid w:val="00177898"/>
    <w:rsid w:val="00177987"/>
    <w:rsid w:val="00177AA3"/>
    <w:rsid w:val="00180730"/>
    <w:rsid w:val="00181DEB"/>
    <w:rsid w:val="00182444"/>
    <w:rsid w:val="001826E4"/>
    <w:rsid w:val="001827AC"/>
    <w:rsid w:val="001827E5"/>
    <w:rsid w:val="00182B24"/>
    <w:rsid w:val="00183456"/>
    <w:rsid w:val="00183483"/>
    <w:rsid w:val="00183C61"/>
    <w:rsid w:val="001840CE"/>
    <w:rsid w:val="00185328"/>
    <w:rsid w:val="00185BD9"/>
    <w:rsid w:val="0018608B"/>
    <w:rsid w:val="00186BCF"/>
    <w:rsid w:val="001875B3"/>
    <w:rsid w:val="00190931"/>
    <w:rsid w:val="00190ED5"/>
    <w:rsid w:val="00190EEB"/>
    <w:rsid w:val="00191037"/>
    <w:rsid w:val="001910DF"/>
    <w:rsid w:val="0019177B"/>
    <w:rsid w:val="00191A01"/>
    <w:rsid w:val="00191AAA"/>
    <w:rsid w:val="00191BAB"/>
    <w:rsid w:val="001929B8"/>
    <w:rsid w:val="001929EE"/>
    <w:rsid w:val="00192A28"/>
    <w:rsid w:val="00192C9C"/>
    <w:rsid w:val="00193160"/>
    <w:rsid w:val="00193B49"/>
    <w:rsid w:val="00193F8A"/>
    <w:rsid w:val="0019442D"/>
    <w:rsid w:val="00194651"/>
    <w:rsid w:val="00194848"/>
    <w:rsid w:val="00194ADC"/>
    <w:rsid w:val="0019598B"/>
    <w:rsid w:val="00195BBA"/>
    <w:rsid w:val="00195CF2"/>
    <w:rsid w:val="00196685"/>
    <w:rsid w:val="001969AF"/>
    <w:rsid w:val="001969B7"/>
    <w:rsid w:val="00197457"/>
    <w:rsid w:val="00197A9E"/>
    <w:rsid w:val="00197EB7"/>
    <w:rsid w:val="001A0349"/>
    <w:rsid w:val="001A04DD"/>
    <w:rsid w:val="001A052B"/>
    <w:rsid w:val="001A07DA"/>
    <w:rsid w:val="001A0DDB"/>
    <w:rsid w:val="001A141B"/>
    <w:rsid w:val="001A17AA"/>
    <w:rsid w:val="001A1896"/>
    <w:rsid w:val="001A1C8E"/>
    <w:rsid w:val="001A2175"/>
    <w:rsid w:val="001A2323"/>
    <w:rsid w:val="001A23EE"/>
    <w:rsid w:val="001A2F5D"/>
    <w:rsid w:val="001A31E0"/>
    <w:rsid w:val="001A3202"/>
    <w:rsid w:val="001A34A3"/>
    <w:rsid w:val="001A3883"/>
    <w:rsid w:val="001A39B3"/>
    <w:rsid w:val="001A4850"/>
    <w:rsid w:val="001A511B"/>
    <w:rsid w:val="001A5475"/>
    <w:rsid w:val="001A580B"/>
    <w:rsid w:val="001A58F0"/>
    <w:rsid w:val="001A6A62"/>
    <w:rsid w:val="001A6EE4"/>
    <w:rsid w:val="001A70BD"/>
    <w:rsid w:val="001A761E"/>
    <w:rsid w:val="001B0870"/>
    <w:rsid w:val="001B0B15"/>
    <w:rsid w:val="001B14A0"/>
    <w:rsid w:val="001B1A3F"/>
    <w:rsid w:val="001B1C9D"/>
    <w:rsid w:val="001B22E6"/>
    <w:rsid w:val="001B2520"/>
    <w:rsid w:val="001B2777"/>
    <w:rsid w:val="001B29E3"/>
    <w:rsid w:val="001B313D"/>
    <w:rsid w:val="001B371C"/>
    <w:rsid w:val="001B3C20"/>
    <w:rsid w:val="001B3CFA"/>
    <w:rsid w:val="001B4927"/>
    <w:rsid w:val="001B4F5A"/>
    <w:rsid w:val="001B554C"/>
    <w:rsid w:val="001B5916"/>
    <w:rsid w:val="001B5D78"/>
    <w:rsid w:val="001B62BA"/>
    <w:rsid w:val="001B641C"/>
    <w:rsid w:val="001B658B"/>
    <w:rsid w:val="001B67E9"/>
    <w:rsid w:val="001B688D"/>
    <w:rsid w:val="001B6A90"/>
    <w:rsid w:val="001B6C41"/>
    <w:rsid w:val="001B7B68"/>
    <w:rsid w:val="001B7DC3"/>
    <w:rsid w:val="001B7EC7"/>
    <w:rsid w:val="001C0B94"/>
    <w:rsid w:val="001C1B7E"/>
    <w:rsid w:val="001C21A0"/>
    <w:rsid w:val="001C3998"/>
    <w:rsid w:val="001C4C8C"/>
    <w:rsid w:val="001C4CE1"/>
    <w:rsid w:val="001C5592"/>
    <w:rsid w:val="001C57B8"/>
    <w:rsid w:val="001C5A09"/>
    <w:rsid w:val="001C5ADC"/>
    <w:rsid w:val="001C5B53"/>
    <w:rsid w:val="001C5ECC"/>
    <w:rsid w:val="001C6228"/>
    <w:rsid w:val="001C6A69"/>
    <w:rsid w:val="001C710D"/>
    <w:rsid w:val="001C72EA"/>
    <w:rsid w:val="001C7340"/>
    <w:rsid w:val="001C773D"/>
    <w:rsid w:val="001C7810"/>
    <w:rsid w:val="001C7913"/>
    <w:rsid w:val="001C7C37"/>
    <w:rsid w:val="001C7EB6"/>
    <w:rsid w:val="001D07AE"/>
    <w:rsid w:val="001D1387"/>
    <w:rsid w:val="001D14BB"/>
    <w:rsid w:val="001D1E0A"/>
    <w:rsid w:val="001D1ECB"/>
    <w:rsid w:val="001D28E4"/>
    <w:rsid w:val="001D376C"/>
    <w:rsid w:val="001D3B71"/>
    <w:rsid w:val="001D421F"/>
    <w:rsid w:val="001D4F11"/>
    <w:rsid w:val="001D5167"/>
    <w:rsid w:val="001D5707"/>
    <w:rsid w:val="001D5BD5"/>
    <w:rsid w:val="001D5D31"/>
    <w:rsid w:val="001D6AD9"/>
    <w:rsid w:val="001D70D9"/>
    <w:rsid w:val="001D7497"/>
    <w:rsid w:val="001D758E"/>
    <w:rsid w:val="001D79B9"/>
    <w:rsid w:val="001E0AAC"/>
    <w:rsid w:val="001E0C0C"/>
    <w:rsid w:val="001E0F8E"/>
    <w:rsid w:val="001E10DA"/>
    <w:rsid w:val="001E1136"/>
    <w:rsid w:val="001E19E1"/>
    <w:rsid w:val="001E2D61"/>
    <w:rsid w:val="001E2DA8"/>
    <w:rsid w:val="001E2EFB"/>
    <w:rsid w:val="001E2F43"/>
    <w:rsid w:val="001E393E"/>
    <w:rsid w:val="001E3946"/>
    <w:rsid w:val="001E44FA"/>
    <w:rsid w:val="001E4837"/>
    <w:rsid w:val="001E49E2"/>
    <w:rsid w:val="001E4D7F"/>
    <w:rsid w:val="001E50BB"/>
    <w:rsid w:val="001E5530"/>
    <w:rsid w:val="001E5890"/>
    <w:rsid w:val="001E5CD5"/>
    <w:rsid w:val="001E5F42"/>
    <w:rsid w:val="001E6B39"/>
    <w:rsid w:val="001E6D89"/>
    <w:rsid w:val="001E6D8A"/>
    <w:rsid w:val="001E6E2C"/>
    <w:rsid w:val="001E7674"/>
    <w:rsid w:val="001E7959"/>
    <w:rsid w:val="001E7E9B"/>
    <w:rsid w:val="001F0048"/>
    <w:rsid w:val="001F0348"/>
    <w:rsid w:val="001F0665"/>
    <w:rsid w:val="001F0D34"/>
    <w:rsid w:val="001F0DCE"/>
    <w:rsid w:val="001F0F87"/>
    <w:rsid w:val="001F1F94"/>
    <w:rsid w:val="001F20E0"/>
    <w:rsid w:val="001F23C9"/>
    <w:rsid w:val="001F3486"/>
    <w:rsid w:val="001F3AC7"/>
    <w:rsid w:val="001F4192"/>
    <w:rsid w:val="001F46D1"/>
    <w:rsid w:val="001F47DF"/>
    <w:rsid w:val="001F60C2"/>
    <w:rsid w:val="001F640A"/>
    <w:rsid w:val="001F7037"/>
    <w:rsid w:val="002000CF"/>
    <w:rsid w:val="00200158"/>
    <w:rsid w:val="00200B9D"/>
    <w:rsid w:val="00201272"/>
    <w:rsid w:val="00201395"/>
    <w:rsid w:val="00201851"/>
    <w:rsid w:val="00201C94"/>
    <w:rsid w:val="0020271F"/>
    <w:rsid w:val="0020325C"/>
    <w:rsid w:val="00203B5D"/>
    <w:rsid w:val="00203CA7"/>
    <w:rsid w:val="00204229"/>
    <w:rsid w:val="00205DAE"/>
    <w:rsid w:val="00205FA8"/>
    <w:rsid w:val="002063D4"/>
    <w:rsid w:val="00207311"/>
    <w:rsid w:val="00207EE3"/>
    <w:rsid w:val="00210761"/>
    <w:rsid w:val="00210A79"/>
    <w:rsid w:val="00211652"/>
    <w:rsid w:val="002118B9"/>
    <w:rsid w:val="00211A8F"/>
    <w:rsid w:val="00211AF8"/>
    <w:rsid w:val="00211C94"/>
    <w:rsid w:val="00211EB8"/>
    <w:rsid w:val="00212128"/>
    <w:rsid w:val="00212B0E"/>
    <w:rsid w:val="00212FA3"/>
    <w:rsid w:val="00213128"/>
    <w:rsid w:val="002138A7"/>
    <w:rsid w:val="00213B71"/>
    <w:rsid w:val="00213E75"/>
    <w:rsid w:val="002140EA"/>
    <w:rsid w:val="00215034"/>
    <w:rsid w:val="002150AF"/>
    <w:rsid w:val="0021583F"/>
    <w:rsid w:val="00215BD4"/>
    <w:rsid w:val="00215FBD"/>
    <w:rsid w:val="00216B6C"/>
    <w:rsid w:val="0021752A"/>
    <w:rsid w:val="00217866"/>
    <w:rsid w:val="00217D0F"/>
    <w:rsid w:val="00220FBD"/>
    <w:rsid w:val="00221356"/>
    <w:rsid w:val="00221363"/>
    <w:rsid w:val="002216A1"/>
    <w:rsid w:val="00222CC6"/>
    <w:rsid w:val="00222FB0"/>
    <w:rsid w:val="0022310F"/>
    <w:rsid w:val="002232E0"/>
    <w:rsid w:val="00223E2A"/>
    <w:rsid w:val="002247BF"/>
    <w:rsid w:val="002247D9"/>
    <w:rsid w:val="00224E2B"/>
    <w:rsid w:val="00225A30"/>
    <w:rsid w:val="00225E72"/>
    <w:rsid w:val="002261C0"/>
    <w:rsid w:val="002264FE"/>
    <w:rsid w:val="0022780A"/>
    <w:rsid w:val="002279BB"/>
    <w:rsid w:val="00227E83"/>
    <w:rsid w:val="0023021A"/>
    <w:rsid w:val="00231637"/>
    <w:rsid w:val="002318C0"/>
    <w:rsid w:val="00231E63"/>
    <w:rsid w:val="00232894"/>
    <w:rsid w:val="00232AA7"/>
    <w:rsid w:val="00232BE0"/>
    <w:rsid w:val="00232DCC"/>
    <w:rsid w:val="00233C89"/>
    <w:rsid w:val="002340E1"/>
    <w:rsid w:val="0023418F"/>
    <w:rsid w:val="002343A7"/>
    <w:rsid w:val="00234F84"/>
    <w:rsid w:val="00235B6C"/>
    <w:rsid w:val="00237417"/>
    <w:rsid w:val="00237A4F"/>
    <w:rsid w:val="00240005"/>
    <w:rsid w:val="0024056E"/>
    <w:rsid w:val="00240BA6"/>
    <w:rsid w:val="00240E0D"/>
    <w:rsid w:val="00241054"/>
    <w:rsid w:val="002413D6"/>
    <w:rsid w:val="00241D40"/>
    <w:rsid w:val="002424A4"/>
    <w:rsid w:val="00242AE5"/>
    <w:rsid w:val="002444DA"/>
    <w:rsid w:val="0024497C"/>
    <w:rsid w:val="00244AFC"/>
    <w:rsid w:val="00245534"/>
    <w:rsid w:val="00245DC7"/>
    <w:rsid w:val="00245E0F"/>
    <w:rsid w:val="002461CE"/>
    <w:rsid w:val="00246A20"/>
    <w:rsid w:val="00246BA6"/>
    <w:rsid w:val="002478AA"/>
    <w:rsid w:val="002500FC"/>
    <w:rsid w:val="00250289"/>
    <w:rsid w:val="00250E17"/>
    <w:rsid w:val="00250E60"/>
    <w:rsid w:val="002513D1"/>
    <w:rsid w:val="0025177C"/>
    <w:rsid w:val="002525CE"/>
    <w:rsid w:val="00252AF5"/>
    <w:rsid w:val="00253A2D"/>
    <w:rsid w:val="00253B5A"/>
    <w:rsid w:val="002540BA"/>
    <w:rsid w:val="002546C1"/>
    <w:rsid w:val="0025477D"/>
    <w:rsid w:val="002561CC"/>
    <w:rsid w:val="00256282"/>
    <w:rsid w:val="00256722"/>
    <w:rsid w:val="00256794"/>
    <w:rsid w:val="00256ECF"/>
    <w:rsid w:val="00256F8F"/>
    <w:rsid w:val="00257068"/>
    <w:rsid w:val="00257507"/>
    <w:rsid w:val="00257548"/>
    <w:rsid w:val="0025771D"/>
    <w:rsid w:val="002604AC"/>
    <w:rsid w:val="002604AD"/>
    <w:rsid w:val="002604B5"/>
    <w:rsid w:val="0026057E"/>
    <w:rsid w:val="00260A1A"/>
    <w:rsid w:val="002616CB"/>
    <w:rsid w:val="00261E36"/>
    <w:rsid w:val="002622A0"/>
    <w:rsid w:val="00262386"/>
    <w:rsid w:val="0026241E"/>
    <w:rsid w:val="002627B3"/>
    <w:rsid w:val="00263420"/>
    <w:rsid w:val="00263D4B"/>
    <w:rsid w:val="00264046"/>
    <w:rsid w:val="0026414D"/>
    <w:rsid w:val="0026485C"/>
    <w:rsid w:val="00265015"/>
    <w:rsid w:val="0026521F"/>
    <w:rsid w:val="00265513"/>
    <w:rsid w:val="00265B06"/>
    <w:rsid w:val="00266A6B"/>
    <w:rsid w:val="00267032"/>
    <w:rsid w:val="00267175"/>
    <w:rsid w:val="002673A7"/>
    <w:rsid w:val="002679FA"/>
    <w:rsid w:val="00267AD0"/>
    <w:rsid w:val="00267C54"/>
    <w:rsid w:val="00267D53"/>
    <w:rsid w:val="00267FEC"/>
    <w:rsid w:val="00270CD7"/>
    <w:rsid w:val="002711C1"/>
    <w:rsid w:val="00271C9C"/>
    <w:rsid w:val="00272C21"/>
    <w:rsid w:val="002731C2"/>
    <w:rsid w:val="0027387F"/>
    <w:rsid w:val="002739D3"/>
    <w:rsid w:val="00273C8D"/>
    <w:rsid w:val="00273E6C"/>
    <w:rsid w:val="0027477D"/>
    <w:rsid w:val="00274F87"/>
    <w:rsid w:val="0027563C"/>
    <w:rsid w:val="0027571B"/>
    <w:rsid w:val="002768FB"/>
    <w:rsid w:val="00276A99"/>
    <w:rsid w:val="00276E0F"/>
    <w:rsid w:val="00277340"/>
    <w:rsid w:val="002779E7"/>
    <w:rsid w:val="0028032A"/>
    <w:rsid w:val="00280494"/>
    <w:rsid w:val="00280717"/>
    <w:rsid w:val="0028075D"/>
    <w:rsid w:val="00280AE5"/>
    <w:rsid w:val="00280BE3"/>
    <w:rsid w:val="00281738"/>
    <w:rsid w:val="00281989"/>
    <w:rsid w:val="00281CC4"/>
    <w:rsid w:val="0028241D"/>
    <w:rsid w:val="00282747"/>
    <w:rsid w:val="00282FC7"/>
    <w:rsid w:val="00283076"/>
    <w:rsid w:val="00283518"/>
    <w:rsid w:val="00283663"/>
    <w:rsid w:val="0028374F"/>
    <w:rsid w:val="0028407D"/>
    <w:rsid w:val="002844D3"/>
    <w:rsid w:val="002845BC"/>
    <w:rsid w:val="00284667"/>
    <w:rsid w:val="002853F9"/>
    <w:rsid w:val="002854C4"/>
    <w:rsid w:val="002866CF"/>
    <w:rsid w:val="00286C45"/>
    <w:rsid w:val="002874BD"/>
    <w:rsid w:val="002875F3"/>
    <w:rsid w:val="0029041D"/>
    <w:rsid w:val="00290534"/>
    <w:rsid w:val="00290546"/>
    <w:rsid w:val="00290592"/>
    <w:rsid w:val="00290A85"/>
    <w:rsid w:val="00290D26"/>
    <w:rsid w:val="002910AE"/>
    <w:rsid w:val="00291EFB"/>
    <w:rsid w:val="00291F53"/>
    <w:rsid w:val="0029275B"/>
    <w:rsid w:val="0029278E"/>
    <w:rsid w:val="00292A1B"/>
    <w:rsid w:val="00292B25"/>
    <w:rsid w:val="00292F0E"/>
    <w:rsid w:val="002934F5"/>
    <w:rsid w:val="00293507"/>
    <w:rsid w:val="00293B2B"/>
    <w:rsid w:val="00293EBC"/>
    <w:rsid w:val="00294E2A"/>
    <w:rsid w:val="002952A5"/>
    <w:rsid w:val="00295A23"/>
    <w:rsid w:val="00295D29"/>
    <w:rsid w:val="00295F13"/>
    <w:rsid w:val="0029611A"/>
    <w:rsid w:val="00296F57"/>
    <w:rsid w:val="002976B1"/>
    <w:rsid w:val="0029798C"/>
    <w:rsid w:val="00297A9A"/>
    <w:rsid w:val="00297CAA"/>
    <w:rsid w:val="002A0652"/>
    <w:rsid w:val="002A0CE6"/>
    <w:rsid w:val="002A0DBE"/>
    <w:rsid w:val="002A1722"/>
    <w:rsid w:val="002A19B1"/>
    <w:rsid w:val="002A1BDD"/>
    <w:rsid w:val="002A277B"/>
    <w:rsid w:val="002A27ED"/>
    <w:rsid w:val="002A2804"/>
    <w:rsid w:val="002A3870"/>
    <w:rsid w:val="002A403B"/>
    <w:rsid w:val="002A43EA"/>
    <w:rsid w:val="002A4B0E"/>
    <w:rsid w:val="002A4C2E"/>
    <w:rsid w:val="002A53D7"/>
    <w:rsid w:val="002A6142"/>
    <w:rsid w:val="002A628A"/>
    <w:rsid w:val="002A63F9"/>
    <w:rsid w:val="002A65BC"/>
    <w:rsid w:val="002A7071"/>
    <w:rsid w:val="002A71B4"/>
    <w:rsid w:val="002A75D8"/>
    <w:rsid w:val="002B05C7"/>
    <w:rsid w:val="002B06D1"/>
    <w:rsid w:val="002B0CCB"/>
    <w:rsid w:val="002B13F5"/>
    <w:rsid w:val="002B15B2"/>
    <w:rsid w:val="002B22FA"/>
    <w:rsid w:val="002B24D6"/>
    <w:rsid w:val="002B361E"/>
    <w:rsid w:val="002B3769"/>
    <w:rsid w:val="002B4A8E"/>
    <w:rsid w:val="002B51FB"/>
    <w:rsid w:val="002B5382"/>
    <w:rsid w:val="002B5A66"/>
    <w:rsid w:val="002B60B0"/>
    <w:rsid w:val="002B6295"/>
    <w:rsid w:val="002B738C"/>
    <w:rsid w:val="002B7926"/>
    <w:rsid w:val="002B7C88"/>
    <w:rsid w:val="002C1563"/>
    <w:rsid w:val="002C2BD3"/>
    <w:rsid w:val="002C3053"/>
    <w:rsid w:val="002C33D2"/>
    <w:rsid w:val="002C34B1"/>
    <w:rsid w:val="002C38C6"/>
    <w:rsid w:val="002C40A6"/>
    <w:rsid w:val="002C439F"/>
    <w:rsid w:val="002C5251"/>
    <w:rsid w:val="002C59D0"/>
    <w:rsid w:val="002C649E"/>
    <w:rsid w:val="002C7195"/>
    <w:rsid w:val="002C782D"/>
    <w:rsid w:val="002C789A"/>
    <w:rsid w:val="002C78CB"/>
    <w:rsid w:val="002D02C0"/>
    <w:rsid w:val="002D0C17"/>
    <w:rsid w:val="002D0D28"/>
    <w:rsid w:val="002D1365"/>
    <w:rsid w:val="002D146F"/>
    <w:rsid w:val="002D1B25"/>
    <w:rsid w:val="002D1DD7"/>
    <w:rsid w:val="002D2FD6"/>
    <w:rsid w:val="002D2FF0"/>
    <w:rsid w:val="002D303E"/>
    <w:rsid w:val="002D3B88"/>
    <w:rsid w:val="002D45F0"/>
    <w:rsid w:val="002D4713"/>
    <w:rsid w:val="002D4A6B"/>
    <w:rsid w:val="002D559B"/>
    <w:rsid w:val="002D59BA"/>
    <w:rsid w:val="002D650D"/>
    <w:rsid w:val="002D65A5"/>
    <w:rsid w:val="002D6F89"/>
    <w:rsid w:val="002D7109"/>
    <w:rsid w:val="002D7B5F"/>
    <w:rsid w:val="002E081D"/>
    <w:rsid w:val="002E0E09"/>
    <w:rsid w:val="002E1375"/>
    <w:rsid w:val="002E1930"/>
    <w:rsid w:val="002E197A"/>
    <w:rsid w:val="002E1E91"/>
    <w:rsid w:val="002E2408"/>
    <w:rsid w:val="002E274E"/>
    <w:rsid w:val="002E2934"/>
    <w:rsid w:val="002E2C65"/>
    <w:rsid w:val="002E2F1B"/>
    <w:rsid w:val="002E3020"/>
    <w:rsid w:val="002E366E"/>
    <w:rsid w:val="002E376F"/>
    <w:rsid w:val="002E42BE"/>
    <w:rsid w:val="002E4E45"/>
    <w:rsid w:val="002E528B"/>
    <w:rsid w:val="002E53E6"/>
    <w:rsid w:val="002E5C14"/>
    <w:rsid w:val="002E6F5A"/>
    <w:rsid w:val="002E733B"/>
    <w:rsid w:val="002E7696"/>
    <w:rsid w:val="002E7C94"/>
    <w:rsid w:val="002E7F11"/>
    <w:rsid w:val="002F0025"/>
    <w:rsid w:val="002F0552"/>
    <w:rsid w:val="002F06D1"/>
    <w:rsid w:val="002F0BC8"/>
    <w:rsid w:val="002F0D78"/>
    <w:rsid w:val="002F0D8A"/>
    <w:rsid w:val="002F101B"/>
    <w:rsid w:val="002F1288"/>
    <w:rsid w:val="002F1C33"/>
    <w:rsid w:val="002F1FB7"/>
    <w:rsid w:val="002F210E"/>
    <w:rsid w:val="002F2907"/>
    <w:rsid w:val="002F2F6B"/>
    <w:rsid w:val="002F34B7"/>
    <w:rsid w:val="002F3E3A"/>
    <w:rsid w:val="002F3E7D"/>
    <w:rsid w:val="002F4AF3"/>
    <w:rsid w:val="002F566D"/>
    <w:rsid w:val="002F68A4"/>
    <w:rsid w:val="002F6B76"/>
    <w:rsid w:val="002F6D1B"/>
    <w:rsid w:val="002F6F43"/>
    <w:rsid w:val="002F7317"/>
    <w:rsid w:val="002F75FA"/>
    <w:rsid w:val="002F7C75"/>
    <w:rsid w:val="002F7CDD"/>
    <w:rsid w:val="00300F08"/>
    <w:rsid w:val="00301BBC"/>
    <w:rsid w:val="0030231A"/>
    <w:rsid w:val="00302970"/>
    <w:rsid w:val="003029A7"/>
    <w:rsid w:val="00302C64"/>
    <w:rsid w:val="00302C80"/>
    <w:rsid w:val="003039D2"/>
    <w:rsid w:val="00303FB8"/>
    <w:rsid w:val="003045DD"/>
    <w:rsid w:val="00304F32"/>
    <w:rsid w:val="00305CFD"/>
    <w:rsid w:val="00305EA6"/>
    <w:rsid w:val="0030617C"/>
    <w:rsid w:val="00306385"/>
    <w:rsid w:val="003068AF"/>
    <w:rsid w:val="00310C1D"/>
    <w:rsid w:val="00311147"/>
    <w:rsid w:val="0031127A"/>
    <w:rsid w:val="0031136D"/>
    <w:rsid w:val="00311F23"/>
    <w:rsid w:val="003123A9"/>
    <w:rsid w:val="00312A55"/>
    <w:rsid w:val="00312DC1"/>
    <w:rsid w:val="00312E9D"/>
    <w:rsid w:val="00312F9F"/>
    <w:rsid w:val="00312FE1"/>
    <w:rsid w:val="00313021"/>
    <w:rsid w:val="003132EA"/>
    <w:rsid w:val="00313849"/>
    <w:rsid w:val="00313994"/>
    <w:rsid w:val="003139BF"/>
    <w:rsid w:val="00313EC6"/>
    <w:rsid w:val="0031463D"/>
    <w:rsid w:val="00315C83"/>
    <w:rsid w:val="0031600B"/>
    <w:rsid w:val="0031631A"/>
    <w:rsid w:val="003167B0"/>
    <w:rsid w:val="003169D6"/>
    <w:rsid w:val="00316C61"/>
    <w:rsid w:val="00317C2D"/>
    <w:rsid w:val="00317F09"/>
    <w:rsid w:val="003203BA"/>
    <w:rsid w:val="003207DB"/>
    <w:rsid w:val="00320B91"/>
    <w:rsid w:val="00321638"/>
    <w:rsid w:val="00321D5F"/>
    <w:rsid w:val="00321E2E"/>
    <w:rsid w:val="0032225C"/>
    <w:rsid w:val="0032246D"/>
    <w:rsid w:val="0032275A"/>
    <w:rsid w:val="00322907"/>
    <w:rsid w:val="00322963"/>
    <w:rsid w:val="00323ADF"/>
    <w:rsid w:val="00324C4F"/>
    <w:rsid w:val="0032522F"/>
    <w:rsid w:val="00325CA8"/>
    <w:rsid w:val="00326027"/>
    <w:rsid w:val="00326119"/>
    <w:rsid w:val="0032655E"/>
    <w:rsid w:val="003267D7"/>
    <w:rsid w:val="003268BA"/>
    <w:rsid w:val="00326B9D"/>
    <w:rsid w:val="00326F47"/>
    <w:rsid w:val="00327A1F"/>
    <w:rsid w:val="00327CBE"/>
    <w:rsid w:val="00327E68"/>
    <w:rsid w:val="003300B8"/>
    <w:rsid w:val="0033021B"/>
    <w:rsid w:val="0033075C"/>
    <w:rsid w:val="00330CB3"/>
    <w:rsid w:val="003310F9"/>
    <w:rsid w:val="0033194F"/>
    <w:rsid w:val="0033220B"/>
    <w:rsid w:val="00332766"/>
    <w:rsid w:val="00333C0E"/>
    <w:rsid w:val="0033429B"/>
    <w:rsid w:val="003345BF"/>
    <w:rsid w:val="0033485D"/>
    <w:rsid w:val="00334F44"/>
    <w:rsid w:val="00335A27"/>
    <w:rsid w:val="00335D80"/>
    <w:rsid w:val="00336118"/>
    <w:rsid w:val="0033629D"/>
    <w:rsid w:val="003368C6"/>
    <w:rsid w:val="00336937"/>
    <w:rsid w:val="0033725C"/>
    <w:rsid w:val="00337476"/>
    <w:rsid w:val="00337B1E"/>
    <w:rsid w:val="00337B28"/>
    <w:rsid w:val="003401AA"/>
    <w:rsid w:val="00340621"/>
    <w:rsid w:val="00340A3D"/>
    <w:rsid w:val="00340A49"/>
    <w:rsid w:val="00340E58"/>
    <w:rsid w:val="003419EF"/>
    <w:rsid w:val="00341A32"/>
    <w:rsid w:val="00341CD2"/>
    <w:rsid w:val="00341D41"/>
    <w:rsid w:val="0034233B"/>
    <w:rsid w:val="00342BDE"/>
    <w:rsid w:val="003430AB"/>
    <w:rsid w:val="00344109"/>
    <w:rsid w:val="003441C1"/>
    <w:rsid w:val="00344701"/>
    <w:rsid w:val="00344706"/>
    <w:rsid w:val="00344726"/>
    <w:rsid w:val="00345A63"/>
    <w:rsid w:val="00345BCF"/>
    <w:rsid w:val="003462F6"/>
    <w:rsid w:val="0034708F"/>
    <w:rsid w:val="00347E5D"/>
    <w:rsid w:val="0035041E"/>
    <w:rsid w:val="00350CFC"/>
    <w:rsid w:val="003512AF"/>
    <w:rsid w:val="003516DD"/>
    <w:rsid w:val="00351E20"/>
    <w:rsid w:val="003520B8"/>
    <w:rsid w:val="003522E4"/>
    <w:rsid w:val="00353304"/>
    <w:rsid w:val="00353DF7"/>
    <w:rsid w:val="0035574A"/>
    <w:rsid w:val="00355801"/>
    <w:rsid w:val="00355916"/>
    <w:rsid w:val="00355BD8"/>
    <w:rsid w:val="00355E9E"/>
    <w:rsid w:val="0035681E"/>
    <w:rsid w:val="003568A9"/>
    <w:rsid w:val="003568AE"/>
    <w:rsid w:val="00356923"/>
    <w:rsid w:val="00356C71"/>
    <w:rsid w:val="00356CB4"/>
    <w:rsid w:val="00356FA2"/>
    <w:rsid w:val="0035706D"/>
    <w:rsid w:val="00357579"/>
    <w:rsid w:val="00357A4C"/>
    <w:rsid w:val="003601AE"/>
    <w:rsid w:val="0036035F"/>
    <w:rsid w:val="0036057D"/>
    <w:rsid w:val="00360EA5"/>
    <w:rsid w:val="0036160D"/>
    <w:rsid w:val="00361738"/>
    <w:rsid w:val="00361E1F"/>
    <w:rsid w:val="0036207B"/>
    <w:rsid w:val="00362196"/>
    <w:rsid w:val="0036229A"/>
    <w:rsid w:val="00362502"/>
    <w:rsid w:val="00362CD9"/>
    <w:rsid w:val="0036308E"/>
    <w:rsid w:val="0036314B"/>
    <w:rsid w:val="00363DC2"/>
    <w:rsid w:val="00363E9A"/>
    <w:rsid w:val="00363F0A"/>
    <w:rsid w:val="00364261"/>
    <w:rsid w:val="003643CB"/>
    <w:rsid w:val="003646E9"/>
    <w:rsid w:val="00364727"/>
    <w:rsid w:val="00364C0B"/>
    <w:rsid w:val="003652AF"/>
    <w:rsid w:val="00365375"/>
    <w:rsid w:val="00365E23"/>
    <w:rsid w:val="003664CF"/>
    <w:rsid w:val="00366E56"/>
    <w:rsid w:val="003670F7"/>
    <w:rsid w:val="00367A57"/>
    <w:rsid w:val="003702E7"/>
    <w:rsid w:val="0037093B"/>
    <w:rsid w:val="00370DBE"/>
    <w:rsid w:val="00370EDD"/>
    <w:rsid w:val="003725CE"/>
    <w:rsid w:val="00372E3C"/>
    <w:rsid w:val="0037322F"/>
    <w:rsid w:val="00373694"/>
    <w:rsid w:val="00373EE2"/>
    <w:rsid w:val="00374239"/>
    <w:rsid w:val="0037423E"/>
    <w:rsid w:val="003744FE"/>
    <w:rsid w:val="00374B70"/>
    <w:rsid w:val="003759FC"/>
    <w:rsid w:val="00375B0B"/>
    <w:rsid w:val="00376186"/>
    <w:rsid w:val="003762E6"/>
    <w:rsid w:val="003765F8"/>
    <w:rsid w:val="00377AAC"/>
    <w:rsid w:val="00377FE5"/>
    <w:rsid w:val="003803AC"/>
    <w:rsid w:val="0038059A"/>
    <w:rsid w:val="00380898"/>
    <w:rsid w:val="0038111B"/>
    <w:rsid w:val="0038144A"/>
    <w:rsid w:val="00381E72"/>
    <w:rsid w:val="00382C46"/>
    <w:rsid w:val="00382DB6"/>
    <w:rsid w:val="00383426"/>
    <w:rsid w:val="00383D9B"/>
    <w:rsid w:val="00384CCD"/>
    <w:rsid w:val="0038520F"/>
    <w:rsid w:val="00385557"/>
    <w:rsid w:val="00385848"/>
    <w:rsid w:val="00385D65"/>
    <w:rsid w:val="003863AD"/>
    <w:rsid w:val="00386BC0"/>
    <w:rsid w:val="00386DC1"/>
    <w:rsid w:val="00386F5A"/>
    <w:rsid w:val="00387480"/>
    <w:rsid w:val="0039025E"/>
    <w:rsid w:val="00390319"/>
    <w:rsid w:val="00390374"/>
    <w:rsid w:val="00391582"/>
    <w:rsid w:val="003920AC"/>
    <w:rsid w:val="00392589"/>
    <w:rsid w:val="0039288B"/>
    <w:rsid w:val="0039354D"/>
    <w:rsid w:val="0039408E"/>
    <w:rsid w:val="00394233"/>
    <w:rsid w:val="003948A0"/>
    <w:rsid w:val="003949D0"/>
    <w:rsid w:val="00394A4C"/>
    <w:rsid w:val="00394A50"/>
    <w:rsid w:val="003957D6"/>
    <w:rsid w:val="00395991"/>
    <w:rsid w:val="00395C82"/>
    <w:rsid w:val="00395CD7"/>
    <w:rsid w:val="00395E12"/>
    <w:rsid w:val="00396657"/>
    <w:rsid w:val="00396C56"/>
    <w:rsid w:val="00396E37"/>
    <w:rsid w:val="00396EE9"/>
    <w:rsid w:val="00397457"/>
    <w:rsid w:val="00397B36"/>
    <w:rsid w:val="00397F88"/>
    <w:rsid w:val="003A05EA"/>
    <w:rsid w:val="003A0932"/>
    <w:rsid w:val="003A0A8D"/>
    <w:rsid w:val="003A0C8A"/>
    <w:rsid w:val="003A0FD0"/>
    <w:rsid w:val="003A1167"/>
    <w:rsid w:val="003A1332"/>
    <w:rsid w:val="003A1435"/>
    <w:rsid w:val="003A1FE7"/>
    <w:rsid w:val="003A39EE"/>
    <w:rsid w:val="003A3D87"/>
    <w:rsid w:val="003A44AE"/>
    <w:rsid w:val="003A4995"/>
    <w:rsid w:val="003A49F7"/>
    <w:rsid w:val="003A4B63"/>
    <w:rsid w:val="003A4F7D"/>
    <w:rsid w:val="003A524D"/>
    <w:rsid w:val="003A5299"/>
    <w:rsid w:val="003A56C5"/>
    <w:rsid w:val="003A57DC"/>
    <w:rsid w:val="003A5CB2"/>
    <w:rsid w:val="003A5E46"/>
    <w:rsid w:val="003A6407"/>
    <w:rsid w:val="003A6E4E"/>
    <w:rsid w:val="003A72DF"/>
    <w:rsid w:val="003A744A"/>
    <w:rsid w:val="003A75BF"/>
    <w:rsid w:val="003A768C"/>
    <w:rsid w:val="003A7799"/>
    <w:rsid w:val="003A786A"/>
    <w:rsid w:val="003A7C00"/>
    <w:rsid w:val="003B06BC"/>
    <w:rsid w:val="003B0BAC"/>
    <w:rsid w:val="003B0BC7"/>
    <w:rsid w:val="003B0BCD"/>
    <w:rsid w:val="003B0BD9"/>
    <w:rsid w:val="003B1999"/>
    <w:rsid w:val="003B1A50"/>
    <w:rsid w:val="003B2109"/>
    <w:rsid w:val="003B2AF4"/>
    <w:rsid w:val="003B3E42"/>
    <w:rsid w:val="003B3ED4"/>
    <w:rsid w:val="003B5998"/>
    <w:rsid w:val="003B6D67"/>
    <w:rsid w:val="003B7066"/>
    <w:rsid w:val="003B75E1"/>
    <w:rsid w:val="003C071B"/>
    <w:rsid w:val="003C1380"/>
    <w:rsid w:val="003C29FC"/>
    <w:rsid w:val="003C2AF9"/>
    <w:rsid w:val="003C3024"/>
    <w:rsid w:val="003C3ED6"/>
    <w:rsid w:val="003C3F21"/>
    <w:rsid w:val="003C55BB"/>
    <w:rsid w:val="003C60AD"/>
    <w:rsid w:val="003C623D"/>
    <w:rsid w:val="003C64F8"/>
    <w:rsid w:val="003C6EA4"/>
    <w:rsid w:val="003C71B2"/>
    <w:rsid w:val="003C7273"/>
    <w:rsid w:val="003C790C"/>
    <w:rsid w:val="003C7B3B"/>
    <w:rsid w:val="003C7E96"/>
    <w:rsid w:val="003D024E"/>
    <w:rsid w:val="003D0B3A"/>
    <w:rsid w:val="003D1871"/>
    <w:rsid w:val="003D1939"/>
    <w:rsid w:val="003D1EE2"/>
    <w:rsid w:val="003D27F1"/>
    <w:rsid w:val="003D2E8C"/>
    <w:rsid w:val="003D3334"/>
    <w:rsid w:val="003D3B65"/>
    <w:rsid w:val="003D3EF3"/>
    <w:rsid w:val="003D505A"/>
    <w:rsid w:val="003D547C"/>
    <w:rsid w:val="003D54CF"/>
    <w:rsid w:val="003D57C4"/>
    <w:rsid w:val="003D62C2"/>
    <w:rsid w:val="003D639E"/>
    <w:rsid w:val="003D6B76"/>
    <w:rsid w:val="003D6C38"/>
    <w:rsid w:val="003D6F7D"/>
    <w:rsid w:val="003D6FC9"/>
    <w:rsid w:val="003D7216"/>
    <w:rsid w:val="003D7926"/>
    <w:rsid w:val="003D7DBF"/>
    <w:rsid w:val="003E0187"/>
    <w:rsid w:val="003E097F"/>
    <w:rsid w:val="003E1BA6"/>
    <w:rsid w:val="003E2BCC"/>
    <w:rsid w:val="003E2E4F"/>
    <w:rsid w:val="003E3352"/>
    <w:rsid w:val="003E3964"/>
    <w:rsid w:val="003E42CE"/>
    <w:rsid w:val="003E4940"/>
    <w:rsid w:val="003E4BCC"/>
    <w:rsid w:val="003E4DB7"/>
    <w:rsid w:val="003E4E8F"/>
    <w:rsid w:val="003E4FB4"/>
    <w:rsid w:val="003E640F"/>
    <w:rsid w:val="003E6629"/>
    <w:rsid w:val="003E6EFC"/>
    <w:rsid w:val="003E77AB"/>
    <w:rsid w:val="003E7D58"/>
    <w:rsid w:val="003F02A2"/>
    <w:rsid w:val="003F0432"/>
    <w:rsid w:val="003F0B11"/>
    <w:rsid w:val="003F0DC1"/>
    <w:rsid w:val="003F1142"/>
    <w:rsid w:val="003F1161"/>
    <w:rsid w:val="003F16EA"/>
    <w:rsid w:val="003F1767"/>
    <w:rsid w:val="003F2A82"/>
    <w:rsid w:val="003F33E4"/>
    <w:rsid w:val="003F3A7D"/>
    <w:rsid w:val="003F3DA7"/>
    <w:rsid w:val="003F5017"/>
    <w:rsid w:val="003F56E3"/>
    <w:rsid w:val="003F5E81"/>
    <w:rsid w:val="003F636F"/>
    <w:rsid w:val="003F6419"/>
    <w:rsid w:val="003F687A"/>
    <w:rsid w:val="003F6CBF"/>
    <w:rsid w:val="003F7464"/>
    <w:rsid w:val="003F7770"/>
    <w:rsid w:val="00400A81"/>
    <w:rsid w:val="0040103F"/>
    <w:rsid w:val="0040107C"/>
    <w:rsid w:val="004011E3"/>
    <w:rsid w:val="0040152C"/>
    <w:rsid w:val="00401ABF"/>
    <w:rsid w:val="004032AA"/>
    <w:rsid w:val="0040486E"/>
    <w:rsid w:val="00404C6E"/>
    <w:rsid w:val="00405833"/>
    <w:rsid w:val="004058E4"/>
    <w:rsid w:val="004059C0"/>
    <w:rsid w:val="00405F6D"/>
    <w:rsid w:val="00406187"/>
    <w:rsid w:val="00406471"/>
    <w:rsid w:val="004075CB"/>
    <w:rsid w:val="00407FEF"/>
    <w:rsid w:val="00411096"/>
    <w:rsid w:val="0041130F"/>
    <w:rsid w:val="0041187E"/>
    <w:rsid w:val="00411979"/>
    <w:rsid w:val="00411BEA"/>
    <w:rsid w:val="00412D4F"/>
    <w:rsid w:val="004130FF"/>
    <w:rsid w:val="004131E3"/>
    <w:rsid w:val="00413DEC"/>
    <w:rsid w:val="004146F4"/>
    <w:rsid w:val="00414AFE"/>
    <w:rsid w:val="00414C71"/>
    <w:rsid w:val="004152BE"/>
    <w:rsid w:val="00415716"/>
    <w:rsid w:val="004158E0"/>
    <w:rsid w:val="00415CDA"/>
    <w:rsid w:val="00415EFF"/>
    <w:rsid w:val="004162EB"/>
    <w:rsid w:val="00416BD7"/>
    <w:rsid w:val="00416CFB"/>
    <w:rsid w:val="00417351"/>
    <w:rsid w:val="0042117E"/>
    <w:rsid w:val="00421F6B"/>
    <w:rsid w:val="00423210"/>
    <w:rsid w:val="004241D8"/>
    <w:rsid w:val="00424CEF"/>
    <w:rsid w:val="004252D7"/>
    <w:rsid w:val="00425B67"/>
    <w:rsid w:val="00425C9D"/>
    <w:rsid w:val="00425DB5"/>
    <w:rsid w:val="004267EA"/>
    <w:rsid w:val="0042680E"/>
    <w:rsid w:val="0042694B"/>
    <w:rsid w:val="00426975"/>
    <w:rsid w:val="004272DA"/>
    <w:rsid w:val="00427C49"/>
    <w:rsid w:val="004317F0"/>
    <w:rsid w:val="0043247A"/>
    <w:rsid w:val="0043298F"/>
    <w:rsid w:val="00432EBB"/>
    <w:rsid w:val="004335AE"/>
    <w:rsid w:val="00433674"/>
    <w:rsid w:val="00433739"/>
    <w:rsid w:val="0043394B"/>
    <w:rsid w:val="00433AF5"/>
    <w:rsid w:val="00433E36"/>
    <w:rsid w:val="00433ECD"/>
    <w:rsid w:val="00434407"/>
    <w:rsid w:val="00434F3D"/>
    <w:rsid w:val="00435312"/>
    <w:rsid w:val="0043554A"/>
    <w:rsid w:val="00435AF5"/>
    <w:rsid w:val="00435F66"/>
    <w:rsid w:val="0043725A"/>
    <w:rsid w:val="004378E4"/>
    <w:rsid w:val="00440847"/>
    <w:rsid w:val="00440CF5"/>
    <w:rsid w:val="004419F2"/>
    <w:rsid w:val="00441DA3"/>
    <w:rsid w:val="00442981"/>
    <w:rsid w:val="00442C14"/>
    <w:rsid w:val="00443005"/>
    <w:rsid w:val="00443568"/>
    <w:rsid w:val="004436F7"/>
    <w:rsid w:val="00443A7E"/>
    <w:rsid w:val="00443C83"/>
    <w:rsid w:val="0044447B"/>
    <w:rsid w:val="00444745"/>
    <w:rsid w:val="0044489A"/>
    <w:rsid w:val="0044499D"/>
    <w:rsid w:val="00444A03"/>
    <w:rsid w:val="00445321"/>
    <w:rsid w:val="00445929"/>
    <w:rsid w:val="0044598A"/>
    <w:rsid w:val="0044632B"/>
    <w:rsid w:val="00446F45"/>
    <w:rsid w:val="0044720F"/>
    <w:rsid w:val="004475B5"/>
    <w:rsid w:val="0044782D"/>
    <w:rsid w:val="00450D3F"/>
    <w:rsid w:val="00450FEE"/>
    <w:rsid w:val="00451084"/>
    <w:rsid w:val="00451AFD"/>
    <w:rsid w:val="00451D8A"/>
    <w:rsid w:val="00451DC0"/>
    <w:rsid w:val="00452311"/>
    <w:rsid w:val="00452475"/>
    <w:rsid w:val="00452533"/>
    <w:rsid w:val="004534F7"/>
    <w:rsid w:val="00453664"/>
    <w:rsid w:val="00453C89"/>
    <w:rsid w:val="00454431"/>
    <w:rsid w:val="00454719"/>
    <w:rsid w:val="00454CE8"/>
    <w:rsid w:val="00456220"/>
    <w:rsid w:val="00456653"/>
    <w:rsid w:val="00456D9D"/>
    <w:rsid w:val="00456EB1"/>
    <w:rsid w:val="00457999"/>
    <w:rsid w:val="00457C5C"/>
    <w:rsid w:val="00457CF9"/>
    <w:rsid w:val="0046046B"/>
    <w:rsid w:val="00460A15"/>
    <w:rsid w:val="004613A1"/>
    <w:rsid w:val="00461537"/>
    <w:rsid w:val="00461DE5"/>
    <w:rsid w:val="00461DFE"/>
    <w:rsid w:val="0046233F"/>
    <w:rsid w:val="00462E05"/>
    <w:rsid w:val="004630C1"/>
    <w:rsid w:val="00463600"/>
    <w:rsid w:val="00464D5E"/>
    <w:rsid w:val="00464E53"/>
    <w:rsid w:val="004655CD"/>
    <w:rsid w:val="00466468"/>
    <w:rsid w:val="00466D2F"/>
    <w:rsid w:val="00466FC3"/>
    <w:rsid w:val="004673E4"/>
    <w:rsid w:val="00470235"/>
    <w:rsid w:val="00470595"/>
    <w:rsid w:val="0047076E"/>
    <w:rsid w:val="00470887"/>
    <w:rsid w:val="004709C5"/>
    <w:rsid w:val="00470CF4"/>
    <w:rsid w:val="00470FC6"/>
    <w:rsid w:val="00471EB2"/>
    <w:rsid w:val="0047214E"/>
    <w:rsid w:val="004725E3"/>
    <w:rsid w:val="0047312A"/>
    <w:rsid w:val="0047356D"/>
    <w:rsid w:val="004736A5"/>
    <w:rsid w:val="004738A3"/>
    <w:rsid w:val="004746CC"/>
    <w:rsid w:val="00474B8B"/>
    <w:rsid w:val="00474F56"/>
    <w:rsid w:val="004758AF"/>
    <w:rsid w:val="00475F4A"/>
    <w:rsid w:val="00475F8F"/>
    <w:rsid w:val="00476B0E"/>
    <w:rsid w:val="0047725E"/>
    <w:rsid w:val="00477C04"/>
    <w:rsid w:val="00480121"/>
    <w:rsid w:val="00480504"/>
    <w:rsid w:val="00481086"/>
    <w:rsid w:val="00481138"/>
    <w:rsid w:val="0048176C"/>
    <w:rsid w:val="00482839"/>
    <w:rsid w:val="00482DE6"/>
    <w:rsid w:val="00483154"/>
    <w:rsid w:val="004838B4"/>
    <w:rsid w:val="004839BB"/>
    <w:rsid w:val="004844BB"/>
    <w:rsid w:val="00484687"/>
    <w:rsid w:val="00484A2A"/>
    <w:rsid w:val="00485DA2"/>
    <w:rsid w:val="00485E3C"/>
    <w:rsid w:val="00486671"/>
    <w:rsid w:val="00486991"/>
    <w:rsid w:val="00486D5A"/>
    <w:rsid w:val="0048716C"/>
    <w:rsid w:val="0048741D"/>
    <w:rsid w:val="0049077D"/>
    <w:rsid w:val="00490FFC"/>
    <w:rsid w:val="004911AE"/>
    <w:rsid w:val="00491736"/>
    <w:rsid w:val="00492102"/>
    <w:rsid w:val="004925A3"/>
    <w:rsid w:val="0049348B"/>
    <w:rsid w:val="004937CC"/>
    <w:rsid w:val="00494B0B"/>
    <w:rsid w:val="00494B1F"/>
    <w:rsid w:val="0049541B"/>
    <w:rsid w:val="00495ABD"/>
    <w:rsid w:val="0049605B"/>
    <w:rsid w:val="004961CE"/>
    <w:rsid w:val="00496691"/>
    <w:rsid w:val="004970A4"/>
    <w:rsid w:val="00497499"/>
    <w:rsid w:val="004976AD"/>
    <w:rsid w:val="004976F6"/>
    <w:rsid w:val="00497935"/>
    <w:rsid w:val="004A02D0"/>
    <w:rsid w:val="004A03AE"/>
    <w:rsid w:val="004A0F0C"/>
    <w:rsid w:val="004A1375"/>
    <w:rsid w:val="004A2736"/>
    <w:rsid w:val="004A2B47"/>
    <w:rsid w:val="004A4ADC"/>
    <w:rsid w:val="004A4B20"/>
    <w:rsid w:val="004A5E4E"/>
    <w:rsid w:val="004A60F4"/>
    <w:rsid w:val="004A61DD"/>
    <w:rsid w:val="004A6205"/>
    <w:rsid w:val="004A6DE3"/>
    <w:rsid w:val="004A7C62"/>
    <w:rsid w:val="004B0744"/>
    <w:rsid w:val="004B0B4A"/>
    <w:rsid w:val="004B14CE"/>
    <w:rsid w:val="004B1AEE"/>
    <w:rsid w:val="004B1D9F"/>
    <w:rsid w:val="004B2E92"/>
    <w:rsid w:val="004B3C73"/>
    <w:rsid w:val="004B3F20"/>
    <w:rsid w:val="004B3F6C"/>
    <w:rsid w:val="004B4153"/>
    <w:rsid w:val="004B44DC"/>
    <w:rsid w:val="004B46E8"/>
    <w:rsid w:val="004B5418"/>
    <w:rsid w:val="004B55EC"/>
    <w:rsid w:val="004B5AA8"/>
    <w:rsid w:val="004B5DAA"/>
    <w:rsid w:val="004B5FE9"/>
    <w:rsid w:val="004B69A7"/>
    <w:rsid w:val="004B71D6"/>
    <w:rsid w:val="004B76B0"/>
    <w:rsid w:val="004C0027"/>
    <w:rsid w:val="004C0537"/>
    <w:rsid w:val="004C0F00"/>
    <w:rsid w:val="004C1057"/>
    <w:rsid w:val="004C12FC"/>
    <w:rsid w:val="004C1315"/>
    <w:rsid w:val="004C1AA2"/>
    <w:rsid w:val="004C1B29"/>
    <w:rsid w:val="004C1EDB"/>
    <w:rsid w:val="004C207D"/>
    <w:rsid w:val="004C2A3E"/>
    <w:rsid w:val="004C2C50"/>
    <w:rsid w:val="004C3625"/>
    <w:rsid w:val="004C3BF1"/>
    <w:rsid w:val="004C3C6C"/>
    <w:rsid w:val="004C40EF"/>
    <w:rsid w:val="004C430F"/>
    <w:rsid w:val="004C49B8"/>
    <w:rsid w:val="004C4C80"/>
    <w:rsid w:val="004C52EA"/>
    <w:rsid w:val="004C5E87"/>
    <w:rsid w:val="004C61E2"/>
    <w:rsid w:val="004C659F"/>
    <w:rsid w:val="004C74E0"/>
    <w:rsid w:val="004C7C0B"/>
    <w:rsid w:val="004D02C2"/>
    <w:rsid w:val="004D0A91"/>
    <w:rsid w:val="004D0D54"/>
    <w:rsid w:val="004D0EB1"/>
    <w:rsid w:val="004D1C3C"/>
    <w:rsid w:val="004D1FA1"/>
    <w:rsid w:val="004D2150"/>
    <w:rsid w:val="004D235C"/>
    <w:rsid w:val="004D26BA"/>
    <w:rsid w:val="004D34BD"/>
    <w:rsid w:val="004D368D"/>
    <w:rsid w:val="004D38BA"/>
    <w:rsid w:val="004D3945"/>
    <w:rsid w:val="004D3C54"/>
    <w:rsid w:val="004D3E3D"/>
    <w:rsid w:val="004D47BA"/>
    <w:rsid w:val="004D59CC"/>
    <w:rsid w:val="004D5FAF"/>
    <w:rsid w:val="004D6085"/>
    <w:rsid w:val="004D6BFA"/>
    <w:rsid w:val="004D6F45"/>
    <w:rsid w:val="004D6FB1"/>
    <w:rsid w:val="004D7372"/>
    <w:rsid w:val="004E0E28"/>
    <w:rsid w:val="004E0F55"/>
    <w:rsid w:val="004E161D"/>
    <w:rsid w:val="004E1B54"/>
    <w:rsid w:val="004E1DCA"/>
    <w:rsid w:val="004E27A7"/>
    <w:rsid w:val="004E331B"/>
    <w:rsid w:val="004E4284"/>
    <w:rsid w:val="004E4545"/>
    <w:rsid w:val="004E51A1"/>
    <w:rsid w:val="004E543E"/>
    <w:rsid w:val="004E596F"/>
    <w:rsid w:val="004E6A7B"/>
    <w:rsid w:val="004E7281"/>
    <w:rsid w:val="004E784C"/>
    <w:rsid w:val="004F12EA"/>
    <w:rsid w:val="004F16A7"/>
    <w:rsid w:val="004F1A18"/>
    <w:rsid w:val="004F257B"/>
    <w:rsid w:val="004F2AE9"/>
    <w:rsid w:val="004F2B4D"/>
    <w:rsid w:val="004F2F88"/>
    <w:rsid w:val="004F33F3"/>
    <w:rsid w:val="004F37FE"/>
    <w:rsid w:val="004F544D"/>
    <w:rsid w:val="004F54C8"/>
    <w:rsid w:val="004F5A1F"/>
    <w:rsid w:val="004F5C7D"/>
    <w:rsid w:val="004F64A7"/>
    <w:rsid w:val="004F6709"/>
    <w:rsid w:val="004F6849"/>
    <w:rsid w:val="004F6D0A"/>
    <w:rsid w:val="004F7F6D"/>
    <w:rsid w:val="00500116"/>
    <w:rsid w:val="00500269"/>
    <w:rsid w:val="005005B6"/>
    <w:rsid w:val="00500D5A"/>
    <w:rsid w:val="0050185E"/>
    <w:rsid w:val="0050271C"/>
    <w:rsid w:val="005028D6"/>
    <w:rsid w:val="00502ADA"/>
    <w:rsid w:val="005034AC"/>
    <w:rsid w:val="00503F00"/>
    <w:rsid w:val="00504838"/>
    <w:rsid w:val="00504C7A"/>
    <w:rsid w:val="005059F5"/>
    <w:rsid w:val="00506ADD"/>
    <w:rsid w:val="00507AF1"/>
    <w:rsid w:val="00507B94"/>
    <w:rsid w:val="00507EC3"/>
    <w:rsid w:val="00507ECB"/>
    <w:rsid w:val="0051064F"/>
    <w:rsid w:val="005106F5"/>
    <w:rsid w:val="00510AA4"/>
    <w:rsid w:val="00510C2D"/>
    <w:rsid w:val="00511242"/>
    <w:rsid w:val="00512713"/>
    <w:rsid w:val="00512A70"/>
    <w:rsid w:val="00512FEA"/>
    <w:rsid w:val="005132D7"/>
    <w:rsid w:val="005134EF"/>
    <w:rsid w:val="00513503"/>
    <w:rsid w:val="0051352D"/>
    <w:rsid w:val="00513618"/>
    <w:rsid w:val="00513C19"/>
    <w:rsid w:val="005146B3"/>
    <w:rsid w:val="0051471C"/>
    <w:rsid w:val="00515578"/>
    <w:rsid w:val="0051581D"/>
    <w:rsid w:val="00515B4D"/>
    <w:rsid w:val="00515E55"/>
    <w:rsid w:val="00516DC0"/>
    <w:rsid w:val="0051714B"/>
    <w:rsid w:val="00517AD0"/>
    <w:rsid w:val="00517C8C"/>
    <w:rsid w:val="00520000"/>
    <w:rsid w:val="00521EE5"/>
    <w:rsid w:val="00522318"/>
    <w:rsid w:val="0052254D"/>
    <w:rsid w:val="005229DD"/>
    <w:rsid w:val="00522E02"/>
    <w:rsid w:val="005233FD"/>
    <w:rsid w:val="00523AA5"/>
    <w:rsid w:val="00523CBB"/>
    <w:rsid w:val="00524034"/>
    <w:rsid w:val="0052507E"/>
    <w:rsid w:val="0052526F"/>
    <w:rsid w:val="005254BC"/>
    <w:rsid w:val="00525665"/>
    <w:rsid w:val="005269B7"/>
    <w:rsid w:val="00526CFF"/>
    <w:rsid w:val="005275C2"/>
    <w:rsid w:val="00527656"/>
    <w:rsid w:val="00527EE8"/>
    <w:rsid w:val="005300CA"/>
    <w:rsid w:val="00530EBF"/>
    <w:rsid w:val="00531D3E"/>
    <w:rsid w:val="00532708"/>
    <w:rsid w:val="00533568"/>
    <w:rsid w:val="00534859"/>
    <w:rsid w:val="00534966"/>
    <w:rsid w:val="005349F6"/>
    <w:rsid w:val="00534A56"/>
    <w:rsid w:val="0053518B"/>
    <w:rsid w:val="00535EB5"/>
    <w:rsid w:val="0053679E"/>
    <w:rsid w:val="005369D6"/>
    <w:rsid w:val="005369DF"/>
    <w:rsid w:val="00536BF5"/>
    <w:rsid w:val="00536E46"/>
    <w:rsid w:val="0053738A"/>
    <w:rsid w:val="00537909"/>
    <w:rsid w:val="0054053F"/>
    <w:rsid w:val="0054129B"/>
    <w:rsid w:val="005414B5"/>
    <w:rsid w:val="00541EF4"/>
    <w:rsid w:val="00542608"/>
    <w:rsid w:val="005426A2"/>
    <w:rsid w:val="0054353F"/>
    <w:rsid w:val="00544C45"/>
    <w:rsid w:val="00545398"/>
    <w:rsid w:val="00545A8A"/>
    <w:rsid w:val="00545E12"/>
    <w:rsid w:val="0054617B"/>
    <w:rsid w:val="00546785"/>
    <w:rsid w:val="00546E99"/>
    <w:rsid w:val="00547042"/>
    <w:rsid w:val="005470AA"/>
    <w:rsid w:val="0054743B"/>
    <w:rsid w:val="00547547"/>
    <w:rsid w:val="0055047A"/>
    <w:rsid w:val="00550592"/>
    <w:rsid w:val="00550B7B"/>
    <w:rsid w:val="00550E06"/>
    <w:rsid w:val="00551305"/>
    <w:rsid w:val="00551583"/>
    <w:rsid w:val="00553032"/>
    <w:rsid w:val="0055352D"/>
    <w:rsid w:val="0055389E"/>
    <w:rsid w:val="00553A34"/>
    <w:rsid w:val="00553F51"/>
    <w:rsid w:val="00554671"/>
    <w:rsid w:val="00554B5B"/>
    <w:rsid w:val="0055505F"/>
    <w:rsid w:val="005550BA"/>
    <w:rsid w:val="00555253"/>
    <w:rsid w:val="0055586B"/>
    <w:rsid w:val="00555B03"/>
    <w:rsid w:val="00556815"/>
    <w:rsid w:val="005568D5"/>
    <w:rsid w:val="00556B27"/>
    <w:rsid w:val="00556C99"/>
    <w:rsid w:val="00556E9A"/>
    <w:rsid w:val="00557275"/>
    <w:rsid w:val="005577ED"/>
    <w:rsid w:val="0056033B"/>
    <w:rsid w:val="00560AFD"/>
    <w:rsid w:val="0056185C"/>
    <w:rsid w:val="0056224B"/>
    <w:rsid w:val="005627C3"/>
    <w:rsid w:val="00562A90"/>
    <w:rsid w:val="00563311"/>
    <w:rsid w:val="005645FA"/>
    <w:rsid w:val="005646F9"/>
    <w:rsid w:val="005648CD"/>
    <w:rsid w:val="005655BD"/>
    <w:rsid w:val="00565615"/>
    <w:rsid w:val="00565A48"/>
    <w:rsid w:val="00566794"/>
    <w:rsid w:val="00566AAC"/>
    <w:rsid w:val="00566C89"/>
    <w:rsid w:val="00566C8E"/>
    <w:rsid w:val="00566DB4"/>
    <w:rsid w:val="00567452"/>
    <w:rsid w:val="00567A90"/>
    <w:rsid w:val="005705A2"/>
    <w:rsid w:val="005708FF"/>
    <w:rsid w:val="00571759"/>
    <w:rsid w:val="0057196F"/>
    <w:rsid w:val="00571ADD"/>
    <w:rsid w:val="00572180"/>
    <w:rsid w:val="00572181"/>
    <w:rsid w:val="00573362"/>
    <w:rsid w:val="00573576"/>
    <w:rsid w:val="00573F0D"/>
    <w:rsid w:val="00573F87"/>
    <w:rsid w:val="00573FED"/>
    <w:rsid w:val="00574221"/>
    <w:rsid w:val="00574B12"/>
    <w:rsid w:val="00574D4D"/>
    <w:rsid w:val="005752D4"/>
    <w:rsid w:val="00575384"/>
    <w:rsid w:val="005755BC"/>
    <w:rsid w:val="00575997"/>
    <w:rsid w:val="00575C68"/>
    <w:rsid w:val="00576686"/>
    <w:rsid w:val="0057673F"/>
    <w:rsid w:val="00576A93"/>
    <w:rsid w:val="00577394"/>
    <w:rsid w:val="005777A6"/>
    <w:rsid w:val="00577CBD"/>
    <w:rsid w:val="00577CEA"/>
    <w:rsid w:val="00580004"/>
    <w:rsid w:val="005801C7"/>
    <w:rsid w:val="00580BAF"/>
    <w:rsid w:val="00580F46"/>
    <w:rsid w:val="00581099"/>
    <w:rsid w:val="005810C2"/>
    <w:rsid w:val="00581113"/>
    <w:rsid w:val="005813D2"/>
    <w:rsid w:val="0058140D"/>
    <w:rsid w:val="00581E17"/>
    <w:rsid w:val="0058292A"/>
    <w:rsid w:val="005836F6"/>
    <w:rsid w:val="005838A3"/>
    <w:rsid w:val="00583922"/>
    <w:rsid w:val="00583AF3"/>
    <w:rsid w:val="00583B3E"/>
    <w:rsid w:val="00584382"/>
    <w:rsid w:val="00584995"/>
    <w:rsid w:val="005849EA"/>
    <w:rsid w:val="00585C3F"/>
    <w:rsid w:val="00585E76"/>
    <w:rsid w:val="00586127"/>
    <w:rsid w:val="0058664D"/>
    <w:rsid w:val="005867D0"/>
    <w:rsid w:val="00587150"/>
    <w:rsid w:val="005873E6"/>
    <w:rsid w:val="00587D8B"/>
    <w:rsid w:val="00590BBF"/>
    <w:rsid w:val="00590E5F"/>
    <w:rsid w:val="00590E7D"/>
    <w:rsid w:val="0059168C"/>
    <w:rsid w:val="0059169F"/>
    <w:rsid w:val="00591C55"/>
    <w:rsid w:val="0059202E"/>
    <w:rsid w:val="0059263C"/>
    <w:rsid w:val="00592C7C"/>
    <w:rsid w:val="0059300C"/>
    <w:rsid w:val="0059343C"/>
    <w:rsid w:val="00593782"/>
    <w:rsid w:val="00593BED"/>
    <w:rsid w:val="00593CC3"/>
    <w:rsid w:val="00594D04"/>
    <w:rsid w:val="00594F88"/>
    <w:rsid w:val="00594FAE"/>
    <w:rsid w:val="00595393"/>
    <w:rsid w:val="005963E9"/>
    <w:rsid w:val="00596D2F"/>
    <w:rsid w:val="005975BB"/>
    <w:rsid w:val="00597D4C"/>
    <w:rsid w:val="005A00B0"/>
    <w:rsid w:val="005A0358"/>
    <w:rsid w:val="005A0ECC"/>
    <w:rsid w:val="005A0F3E"/>
    <w:rsid w:val="005A0F4F"/>
    <w:rsid w:val="005A1A95"/>
    <w:rsid w:val="005A1EC7"/>
    <w:rsid w:val="005A3624"/>
    <w:rsid w:val="005A37A7"/>
    <w:rsid w:val="005A3B92"/>
    <w:rsid w:val="005A45DA"/>
    <w:rsid w:val="005A4B94"/>
    <w:rsid w:val="005A56B5"/>
    <w:rsid w:val="005A59CB"/>
    <w:rsid w:val="005A649C"/>
    <w:rsid w:val="005A704E"/>
    <w:rsid w:val="005A7317"/>
    <w:rsid w:val="005A73CE"/>
    <w:rsid w:val="005A7BA4"/>
    <w:rsid w:val="005B01CA"/>
    <w:rsid w:val="005B0FF0"/>
    <w:rsid w:val="005B1C43"/>
    <w:rsid w:val="005B26B0"/>
    <w:rsid w:val="005B2AB1"/>
    <w:rsid w:val="005B2AB2"/>
    <w:rsid w:val="005B2CDD"/>
    <w:rsid w:val="005B44CC"/>
    <w:rsid w:val="005B4637"/>
    <w:rsid w:val="005B502E"/>
    <w:rsid w:val="005B5BE8"/>
    <w:rsid w:val="005B5CC2"/>
    <w:rsid w:val="005B5E43"/>
    <w:rsid w:val="005B63F8"/>
    <w:rsid w:val="005B77AD"/>
    <w:rsid w:val="005C0248"/>
    <w:rsid w:val="005C03F4"/>
    <w:rsid w:val="005C101E"/>
    <w:rsid w:val="005C1E03"/>
    <w:rsid w:val="005C1F30"/>
    <w:rsid w:val="005C27A8"/>
    <w:rsid w:val="005C3674"/>
    <w:rsid w:val="005C36FA"/>
    <w:rsid w:val="005C3FC0"/>
    <w:rsid w:val="005C4432"/>
    <w:rsid w:val="005C46DB"/>
    <w:rsid w:val="005C4E59"/>
    <w:rsid w:val="005C52F4"/>
    <w:rsid w:val="005C5E27"/>
    <w:rsid w:val="005C6868"/>
    <w:rsid w:val="005C72EB"/>
    <w:rsid w:val="005C7522"/>
    <w:rsid w:val="005D0CB9"/>
    <w:rsid w:val="005D1808"/>
    <w:rsid w:val="005D19D2"/>
    <w:rsid w:val="005D24AE"/>
    <w:rsid w:val="005D2B8E"/>
    <w:rsid w:val="005D33AD"/>
    <w:rsid w:val="005D391E"/>
    <w:rsid w:val="005D42AB"/>
    <w:rsid w:val="005D4320"/>
    <w:rsid w:val="005D4634"/>
    <w:rsid w:val="005D474D"/>
    <w:rsid w:val="005D49E3"/>
    <w:rsid w:val="005D5135"/>
    <w:rsid w:val="005D532D"/>
    <w:rsid w:val="005D57B2"/>
    <w:rsid w:val="005D5B17"/>
    <w:rsid w:val="005D6508"/>
    <w:rsid w:val="005D6C2B"/>
    <w:rsid w:val="005D7C25"/>
    <w:rsid w:val="005D7E12"/>
    <w:rsid w:val="005D7E80"/>
    <w:rsid w:val="005E0843"/>
    <w:rsid w:val="005E08CE"/>
    <w:rsid w:val="005E098A"/>
    <w:rsid w:val="005E0AE5"/>
    <w:rsid w:val="005E0CFA"/>
    <w:rsid w:val="005E191F"/>
    <w:rsid w:val="005E1B7F"/>
    <w:rsid w:val="005E1EE2"/>
    <w:rsid w:val="005E1EEA"/>
    <w:rsid w:val="005E24B5"/>
    <w:rsid w:val="005E2B74"/>
    <w:rsid w:val="005E2D5E"/>
    <w:rsid w:val="005E2D7D"/>
    <w:rsid w:val="005E308D"/>
    <w:rsid w:val="005E369F"/>
    <w:rsid w:val="005E557E"/>
    <w:rsid w:val="005E5AB4"/>
    <w:rsid w:val="005E6332"/>
    <w:rsid w:val="005E6550"/>
    <w:rsid w:val="005E689F"/>
    <w:rsid w:val="005E74E7"/>
    <w:rsid w:val="005E75BF"/>
    <w:rsid w:val="005E7A73"/>
    <w:rsid w:val="005E7F27"/>
    <w:rsid w:val="005F019F"/>
    <w:rsid w:val="005F08F7"/>
    <w:rsid w:val="005F0E21"/>
    <w:rsid w:val="005F1159"/>
    <w:rsid w:val="005F134B"/>
    <w:rsid w:val="005F1434"/>
    <w:rsid w:val="005F1F8A"/>
    <w:rsid w:val="005F262D"/>
    <w:rsid w:val="005F2C6E"/>
    <w:rsid w:val="005F2DA9"/>
    <w:rsid w:val="005F2E0D"/>
    <w:rsid w:val="005F2FF3"/>
    <w:rsid w:val="005F33A3"/>
    <w:rsid w:val="005F33DE"/>
    <w:rsid w:val="005F3C86"/>
    <w:rsid w:val="005F3EF0"/>
    <w:rsid w:val="005F4027"/>
    <w:rsid w:val="005F41A6"/>
    <w:rsid w:val="005F4471"/>
    <w:rsid w:val="005F5129"/>
    <w:rsid w:val="005F57B3"/>
    <w:rsid w:val="005F584B"/>
    <w:rsid w:val="005F5BFD"/>
    <w:rsid w:val="005F5D5D"/>
    <w:rsid w:val="005F5ED9"/>
    <w:rsid w:val="005F69C0"/>
    <w:rsid w:val="005F7796"/>
    <w:rsid w:val="005F7FC8"/>
    <w:rsid w:val="0060033E"/>
    <w:rsid w:val="00600407"/>
    <w:rsid w:val="0060051E"/>
    <w:rsid w:val="006008CB"/>
    <w:rsid w:val="00600D32"/>
    <w:rsid w:val="00600DB0"/>
    <w:rsid w:val="00600DDD"/>
    <w:rsid w:val="00600F99"/>
    <w:rsid w:val="00600FA9"/>
    <w:rsid w:val="0060101A"/>
    <w:rsid w:val="0060110A"/>
    <w:rsid w:val="00601E4D"/>
    <w:rsid w:val="00602A1E"/>
    <w:rsid w:val="006030F4"/>
    <w:rsid w:val="00603928"/>
    <w:rsid w:val="00603DFC"/>
    <w:rsid w:val="0060425F"/>
    <w:rsid w:val="006047AD"/>
    <w:rsid w:val="00604CB7"/>
    <w:rsid w:val="00604D59"/>
    <w:rsid w:val="0060542B"/>
    <w:rsid w:val="00605CE9"/>
    <w:rsid w:val="00605DDA"/>
    <w:rsid w:val="00605DED"/>
    <w:rsid w:val="006061A0"/>
    <w:rsid w:val="00606A14"/>
    <w:rsid w:val="00606E86"/>
    <w:rsid w:val="00606F52"/>
    <w:rsid w:val="006072FF"/>
    <w:rsid w:val="006074CF"/>
    <w:rsid w:val="00607A96"/>
    <w:rsid w:val="006104D3"/>
    <w:rsid w:val="00610683"/>
    <w:rsid w:val="00610A2D"/>
    <w:rsid w:val="0061112F"/>
    <w:rsid w:val="0061148A"/>
    <w:rsid w:val="00611581"/>
    <w:rsid w:val="006116E2"/>
    <w:rsid w:val="00611BC0"/>
    <w:rsid w:val="00611DBB"/>
    <w:rsid w:val="00612CD3"/>
    <w:rsid w:val="00612E82"/>
    <w:rsid w:val="006135E9"/>
    <w:rsid w:val="00613C93"/>
    <w:rsid w:val="00614418"/>
    <w:rsid w:val="006154AC"/>
    <w:rsid w:val="00615B44"/>
    <w:rsid w:val="00616867"/>
    <w:rsid w:val="00616CF1"/>
    <w:rsid w:val="0061778D"/>
    <w:rsid w:val="00617A2E"/>
    <w:rsid w:val="00617B61"/>
    <w:rsid w:val="006203E4"/>
    <w:rsid w:val="0062046A"/>
    <w:rsid w:val="006206E3"/>
    <w:rsid w:val="00621065"/>
    <w:rsid w:val="00621761"/>
    <w:rsid w:val="00621B6C"/>
    <w:rsid w:val="00621CAA"/>
    <w:rsid w:val="006224FD"/>
    <w:rsid w:val="00622AE0"/>
    <w:rsid w:val="00622B0B"/>
    <w:rsid w:val="00622BD7"/>
    <w:rsid w:val="00622C08"/>
    <w:rsid w:val="00622FAF"/>
    <w:rsid w:val="006235B7"/>
    <w:rsid w:val="00624298"/>
    <w:rsid w:val="006245F5"/>
    <w:rsid w:val="006245FC"/>
    <w:rsid w:val="00624BE3"/>
    <w:rsid w:val="00624CB6"/>
    <w:rsid w:val="00624FD4"/>
    <w:rsid w:val="00625564"/>
    <w:rsid w:val="0062564B"/>
    <w:rsid w:val="006257F5"/>
    <w:rsid w:val="0062676D"/>
    <w:rsid w:val="00626797"/>
    <w:rsid w:val="00626E92"/>
    <w:rsid w:val="00627420"/>
    <w:rsid w:val="00627738"/>
    <w:rsid w:val="00627C50"/>
    <w:rsid w:val="00627E0E"/>
    <w:rsid w:val="00630103"/>
    <w:rsid w:val="006303BE"/>
    <w:rsid w:val="00630B5C"/>
    <w:rsid w:val="00630C1D"/>
    <w:rsid w:val="0063154F"/>
    <w:rsid w:val="006316CC"/>
    <w:rsid w:val="006318A8"/>
    <w:rsid w:val="00631EF5"/>
    <w:rsid w:val="00632073"/>
    <w:rsid w:val="00632270"/>
    <w:rsid w:val="00632A52"/>
    <w:rsid w:val="00632BD6"/>
    <w:rsid w:val="006332BF"/>
    <w:rsid w:val="0063373D"/>
    <w:rsid w:val="006338E8"/>
    <w:rsid w:val="00633C63"/>
    <w:rsid w:val="006340E0"/>
    <w:rsid w:val="00634225"/>
    <w:rsid w:val="0063443A"/>
    <w:rsid w:val="00634E7F"/>
    <w:rsid w:val="006355E5"/>
    <w:rsid w:val="00635819"/>
    <w:rsid w:val="00635E48"/>
    <w:rsid w:val="00635FBC"/>
    <w:rsid w:val="00636110"/>
    <w:rsid w:val="00636589"/>
    <w:rsid w:val="00637ABD"/>
    <w:rsid w:val="00637BAF"/>
    <w:rsid w:val="00640003"/>
    <w:rsid w:val="006403F5"/>
    <w:rsid w:val="006405BD"/>
    <w:rsid w:val="00640760"/>
    <w:rsid w:val="00640A20"/>
    <w:rsid w:val="00640AD3"/>
    <w:rsid w:val="006411B2"/>
    <w:rsid w:val="0064120C"/>
    <w:rsid w:val="0064141A"/>
    <w:rsid w:val="00641A63"/>
    <w:rsid w:val="00641D20"/>
    <w:rsid w:val="00642210"/>
    <w:rsid w:val="006422E1"/>
    <w:rsid w:val="0064235B"/>
    <w:rsid w:val="00642517"/>
    <w:rsid w:val="00642D79"/>
    <w:rsid w:val="00642F50"/>
    <w:rsid w:val="00643145"/>
    <w:rsid w:val="006433DA"/>
    <w:rsid w:val="00643655"/>
    <w:rsid w:val="006443EC"/>
    <w:rsid w:val="006445FF"/>
    <w:rsid w:val="0064470C"/>
    <w:rsid w:val="006447A2"/>
    <w:rsid w:val="00644823"/>
    <w:rsid w:val="00645382"/>
    <w:rsid w:val="006462F3"/>
    <w:rsid w:val="00646958"/>
    <w:rsid w:val="00646A83"/>
    <w:rsid w:val="00646FC3"/>
    <w:rsid w:val="006470C4"/>
    <w:rsid w:val="0065006C"/>
    <w:rsid w:val="00650A26"/>
    <w:rsid w:val="00650B12"/>
    <w:rsid w:val="0065108B"/>
    <w:rsid w:val="00652948"/>
    <w:rsid w:val="00653C1F"/>
    <w:rsid w:val="00654122"/>
    <w:rsid w:val="00654319"/>
    <w:rsid w:val="00654561"/>
    <w:rsid w:val="0065460F"/>
    <w:rsid w:val="0065487E"/>
    <w:rsid w:val="00654CBC"/>
    <w:rsid w:val="006550CA"/>
    <w:rsid w:val="00656088"/>
    <w:rsid w:val="006567D6"/>
    <w:rsid w:val="00656C5D"/>
    <w:rsid w:val="00656E70"/>
    <w:rsid w:val="00657476"/>
    <w:rsid w:val="00657580"/>
    <w:rsid w:val="006576F7"/>
    <w:rsid w:val="006577DD"/>
    <w:rsid w:val="00657F59"/>
    <w:rsid w:val="00660574"/>
    <w:rsid w:val="006613AD"/>
    <w:rsid w:val="00661DFC"/>
    <w:rsid w:val="00661FB3"/>
    <w:rsid w:val="00662B6B"/>
    <w:rsid w:val="00662E90"/>
    <w:rsid w:val="006635F7"/>
    <w:rsid w:val="00663714"/>
    <w:rsid w:val="00663829"/>
    <w:rsid w:val="00663CB2"/>
    <w:rsid w:val="006648B9"/>
    <w:rsid w:val="00664972"/>
    <w:rsid w:val="00664ACA"/>
    <w:rsid w:val="00665A06"/>
    <w:rsid w:val="00666449"/>
    <w:rsid w:val="00666BC6"/>
    <w:rsid w:val="006674B2"/>
    <w:rsid w:val="00667AD8"/>
    <w:rsid w:val="00667CF2"/>
    <w:rsid w:val="006700E0"/>
    <w:rsid w:val="006706D9"/>
    <w:rsid w:val="00670708"/>
    <w:rsid w:val="00670D09"/>
    <w:rsid w:val="00670E20"/>
    <w:rsid w:val="00671154"/>
    <w:rsid w:val="00671690"/>
    <w:rsid w:val="006719BE"/>
    <w:rsid w:val="00671A77"/>
    <w:rsid w:val="00671B54"/>
    <w:rsid w:val="00672563"/>
    <w:rsid w:val="0067258C"/>
    <w:rsid w:val="0067281A"/>
    <w:rsid w:val="00672C85"/>
    <w:rsid w:val="00673347"/>
    <w:rsid w:val="00673791"/>
    <w:rsid w:val="00673B2C"/>
    <w:rsid w:val="00673E2C"/>
    <w:rsid w:val="0067402F"/>
    <w:rsid w:val="006749A1"/>
    <w:rsid w:val="00674A7D"/>
    <w:rsid w:val="00674AB9"/>
    <w:rsid w:val="0067530E"/>
    <w:rsid w:val="0067576C"/>
    <w:rsid w:val="00675EB7"/>
    <w:rsid w:val="0067689B"/>
    <w:rsid w:val="006768C6"/>
    <w:rsid w:val="0067752B"/>
    <w:rsid w:val="0067789F"/>
    <w:rsid w:val="00677FA4"/>
    <w:rsid w:val="0068035F"/>
    <w:rsid w:val="0068049E"/>
    <w:rsid w:val="00680733"/>
    <w:rsid w:val="00680880"/>
    <w:rsid w:val="00680E23"/>
    <w:rsid w:val="0068108D"/>
    <w:rsid w:val="00681B50"/>
    <w:rsid w:val="0068208A"/>
    <w:rsid w:val="0068251C"/>
    <w:rsid w:val="006826BF"/>
    <w:rsid w:val="006827A5"/>
    <w:rsid w:val="00682AEE"/>
    <w:rsid w:val="00682F73"/>
    <w:rsid w:val="006833D0"/>
    <w:rsid w:val="00683D82"/>
    <w:rsid w:val="00684A5E"/>
    <w:rsid w:val="00684AC6"/>
    <w:rsid w:val="00684B74"/>
    <w:rsid w:val="00684DAB"/>
    <w:rsid w:val="00684F29"/>
    <w:rsid w:val="006851E0"/>
    <w:rsid w:val="006855A9"/>
    <w:rsid w:val="00685A64"/>
    <w:rsid w:val="00685C6B"/>
    <w:rsid w:val="00685C9D"/>
    <w:rsid w:val="0068637E"/>
    <w:rsid w:val="00686FFC"/>
    <w:rsid w:val="00687DD8"/>
    <w:rsid w:val="00690321"/>
    <w:rsid w:val="0069048D"/>
    <w:rsid w:val="006905E7"/>
    <w:rsid w:val="00691DF0"/>
    <w:rsid w:val="00692A28"/>
    <w:rsid w:val="00692AA5"/>
    <w:rsid w:val="0069329E"/>
    <w:rsid w:val="006934B8"/>
    <w:rsid w:val="0069364F"/>
    <w:rsid w:val="006937C4"/>
    <w:rsid w:val="00695A42"/>
    <w:rsid w:val="00695A5E"/>
    <w:rsid w:val="00696899"/>
    <w:rsid w:val="006977C4"/>
    <w:rsid w:val="006979E4"/>
    <w:rsid w:val="00697E25"/>
    <w:rsid w:val="006A077D"/>
    <w:rsid w:val="006A099C"/>
    <w:rsid w:val="006A0DBC"/>
    <w:rsid w:val="006A167B"/>
    <w:rsid w:val="006A16EA"/>
    <w:rsid w:val="006A17E0"/>
    <w:rsid w:val="006A3147"/>
    <w:rsid w:val="006A32D1"/>
    <w:rsid w:val="006A3A11"/>
    <w:rsid w:val="006A3B3C"/>
    <w:rsid w:val="006A4942"/>
    <w:rsid w:val="006A4C8D"/>
    <w:rsid w:val="006A503C"/>
    <w:rsid w:val="006A5557"/>
    <w:rsid w:val="006A5E0F"/>
    <w:rsid w:val="006A5F56"/>
    <w:rsid w:val="006A5FC1"/>
    <w:rsid w:val="006A6511"/>
    <w:rsid w:val="006A651C"/>
    <w:rsid w:val="006A6A4E"/>
    <w:rsid w:val="006A6B9D"/>
    <w:rsid w:val="006A755A"/>
    <w:rsid w:val="006B01BC"/>
    <w:rsid w:val="006B0DA3"/>
    <w:rsid w:val="006B12EE"/>
    <w:rsid w:val="006B1502"/>
    <w:rsid w:val="006B199B"/>
    <w:rsid w:val="006B1CBA"/>
    <w:rsid w:val="006B2E87"/>
    <w:rsid w:val="006B33D1"/>
    <w:rsid w:val="006B3826"/>
    <w:rsid w:val="006B428E"/>
    <w:rsid w:val="006B516C"/>
    <w:rsid w:val="006B5AAB"/>
    <w:rsid w:val="006B6A85"/>
    <w:rsid w:val="006B79ED"/>
    <w:rsid w:val="006B7D26"/>
    <w:rsid w:val="006B7EF3"/>
    <w:rsid w:val="006C045D"/>
    <w:rsid w:val="006C078E"/>
    <w:rsid w:val="006C0D70"/>
    <w:rsid w:val="006C18C5"/>
    <w:rsid w:val="006C2688"/>
    <w:rsid w:val="006C27DF"/>
    <w:rsid w:val="006C2B85"/>
    <w:rsid w:val="006C2D21"/>
    <w:rsid w:val="006C3622"/>
    <w:rsid w:val="006C39B3"/>
    <w:rsid w:val="006C3DE9"/>
    <w:rsid w:val="006C3EAE"/>
    <w:rsid w:val="006C4089"/>
    <w:rsid w:val="006C493A"/>
    <w:rsid w:val="006C498E"/>
    <w:rsid w:val="006C5B38"/>
    <w:rsid w:val="006C5D7E"/>
    <w:rsid w:val="006C5E35"/>
    <w:rsid w:val="006C6441"/>
    <w:rsid w:val="006C69A9"/>
    <w:rsid w:val="006C7407"/>
    <w:rsid w:val="006C7C81"/>
    <w:rsid w:val="006C7F37"/>
    <w:rsid w:val="006C7F9A"/>
    <w:rsid w:val="006D0967"/>
    <w:rsid w:val="006D1B72"/>
    <w:rsid w:val="006D1CA7"/>
    <w:rsid w:val="006D21E9"/>
    <w:rsid w:val="006D2545"/>
    <w:rsid w:val="006D25FD"/>
    <w:rsid w:val="006D2680"/>
    <w:rsid w:val="006D3A6B"/>
    <w:rsid w:val="006D432B"/>
    <w:rsid w:val="006D46EE"/>
    <w:rsid w:val="006D56A8"/>
    <w:rsid w:val="006D5C96"/>
    <w:rsid w:val="006D5EBF"/>
    <w:rsid w:val="006D5EC1"/>
    <w:rsid w:val="006D621A"/>
    <w:rsid w:val="006D66DF"/>
    <w:rsid w:val="006D6C16"/>
    <w:rsid w:val="006D6DA2"/>
    <w:rsid w:val="006D7245"/>
    <w:rsid w:val="006D7462"/>
    <w:rsid w:val="006D74E2"/>
    <w:rsid w:val="006E044E"/>
    <w:rsid w:val="006E048D"/>
    <w:rsid w:val="006E0948"/>
    <w:rsid w:val="006E12E9"/>
    <w:rsid w:val="006E143D"/>
    <w:rsid w:val="006E1B9B"/>
    <w:rsid w:val="006E221A"/>
    <w:rsid w:val="006E2678"/>
    <w:rsid w:val="006E2ADE"/>
    <w:rsid w:val="006E33C9"/>
    <w:rsid w:val="006E3815"/>
    <w:rsid w:val="006E388C"/>
    <w:rsid w:val="006E3937"/>
    <w:rsid w:val="006E41D5"/>
    <w:rsid w:val="006E500B"/>
    <w:rsid w:val="006E549E"/>
    <w:rsid w:val="006E55ED"/>
    <w:rsid w:val="006E5801"/>
    <w:rsid w:val="006E5F6E"/>
    <w:rsid w:val="006E69E0"/>
    <w:rsid w:val="006E7F0A"/>
    <w:rsid w:val="006F087F"/>
    <w:rsid w:val="006F0BE9"/>
    <w:rsid w:val="006F134B"/>
    <w:rsid w:val="006F20DA"/>
    <w:rsid w:val="006F2621"/>
    <w:rsid w:val="006F2788"/>
    <w:rsid w:val="006F299E"/>
    <w:rsid w:val="006F29D6"/>
    <w:rsid w:val="006F301E"/>
    <w:rsid w:val="006F314A"/>
    <w:rsid w:val="006F3220"/>
    <w:rsid w:val="006F3519"/>
    <w:rsid w:val="006F389F"/>
    <w:rsid w:val="006F3D1F"/>
    <w:rsid w:val="006F4057"/>
    <w:rsid w:val="006F4550"/>
    <w:rsid w:val="006F484D"/>
    <w:rsid w:val="006F4878"/>
    <w:rsid w:val="006F4B4F"/>
    <w:rsid w:val="006F57B4"/>
    <w:rsid w:val="006F6820"/>
    <w:rsid w:val="006F7034"/>
    <w:rsid w:val="006F7D8F"/>
    <w:rsid w:val="007008F6"/>
    <w:rsid w:val="00700DC1"/>
    <w:rsid w:val="00700EBE"/>
    <w:rsid w:val="00702178"/>
    <w:rsid w:val="00702E89"/>
    <w:rsid w:val="00703154"/>
    <w:rsid w:val="007031F0"/>
    <w:rsid w:val="00703AB9"/>
    <w:rsid w:val="00703BDB"/>
    <w:rsid w:val="007043D9"/>
    <w:rsid w:val="007043F9"/>
    <w:rsid w:val="007045B5"/>
    <w:rsid w:val="007048CE"/>
    <w:rsid w:val="00706268"/>
    <w:rsid w:val="0070730C"/>
    <w:rsid w:val="0070765E"/>
    <w:rsid w:val="00707EBB"/>
    <w:rsid w:val="0071060C"/>
    <w:rsid w:val="007111A4"/>
    <w:rsid w:val="007111E8"/>
    <w:rsid w:val="007111EF"/>
    <w:rsid w:val="00711D84"/>
    <w:rsid w:val="0071216A"/>
    <w:rsid w:val="00712661"/>
    <w:rsid w:val="0071279C"/>
    <w:rsid w:val="00712978"/>
    <w:rsid w:val="0071329E"/>
    <w:rsid w:val="00713ABB"/>
    <w:rsid w:val="00714B70"/>
    <w:rsid w:val="00715105"/>
    <w:rsid w:val="00715A5B"/>
    <w:rsid w:val="00715C54"/>
    <w:rsid w:val="00715E95"/>
    <w:rsid w:val="00716530"/>
    <w:rsid w:val="00716685"/>
    <w:rsid w:val="00716B24"/>
    <w:rsid w:val="00717238"/>
    <w:rsid w:val="00720510"/>
    <w:rsid w:val="00720695"/>
    <w:rsid w:val="00720966"/>
    <w:rsid w:val="0072131E"/>
    <w:rsid w:val="0072164B"/>
    <w:rsid w:val="00721806"/>
    <w:rsid w:val="00721A5D"/>
    <w:rsid w:val="00721F28"/>
    <w:rsid w:val="007220C0"/>
    <w:rsid w:val="00723B66"/>
    <w:rsid w:val="00723D29"/>
    <w:rsid w:val="007241B5"/>
    <w:rsid w:val="007241C2"/>
    <w:rsid w:val="00724394"/>
    <w:rsid w:val="00725C73"/>
    <w:rsid w:val="00725EE4"/>
    <w:rsid w:val="0072616D"/>
    <w:rsid w:val="00726337"/>
    <w:rsid w:val="00726D3F"/>
    <w:rsid w:val="0072710A"/>
    <w:rsid w:val="007273B3"/>
    <w:rsid w:val="007275CD"/>
    <w:rsid w:val="00727C56"/>
    <w:rsid w:val="00727D1B"/>
    <w:rsid w:val="007301E6"/>
    <w:rsid w:val="007305C4"/>
    <w:rsid w:val="00731024"/>
    <w:rsid w:val="00731C9F"/>
    <w:rsid w:val="007323BA"/>
    <w:rsid w:val="007325AF"/>
    <w:rsid w:val="00732CE6"/>
    <w:rsid w:val="00732E85"/>
    <w:rsid w:val="0073332B"/>
    <w:rsid w:val="00733393"/>
    <w:rsid w:val="007336CF"/>
    <w:rsid w:val="00733DBE"/>
    <w:rsid w:val="00733F8D"/>
    <w:rsid w:val="00734DA4"/>
    <w:rsid w:val="007351C2"/>
    <w:rsid w:val="00735268"/>
    <w:rsid w:val="00735315"/>
    <w:rsid w:val="00735588"/>
    <w:rsid w:val="007355EA"/>
    <w:rsid w:val="00735601"/>
    <w:rsid w:val="00735615"/>
    <w:rsid w:val="00735FC8"/>
    <w:rsid w:val="00736C84"/>
    <w:rsid w:val="00736F81"/>
    <w:rsid w:val="007371E1"/>
    <w:rsid w:val="00740B1A"/>
    <w:rsid w:val="00741F29"/>
    <w:rsid w:val="00741F64"/>
    <w:rsid w:val="00742A9F"/>
    <w:rsid w:val="0074314F"/>
    <w:rsid w:val="00743604"/>
    <w:rsid w:val="00743E2F"/>
    <w:rsid w:val="007441E2"/>
    <w:rsid w:val="00744728"/>
    <w:rsid w:val="007447D8"/>
    <w:rsid w:val="007450D0"/>
    <w:rsid w:val="00745DBD"/>
    <w:rsid w:val="007460BB"/>
    <w:rsid w:val="00746791"/>
    <w:rsid w:val="007473D2"/>
    <w:rsid w:val="007478FE"/>
    <w:rsid w:val="00747AB5"/>
    <w:rsid w:val="00747EBB"/>
    <w:rsid w:val="00747F3D"/>
    <w:rsid w:val="007507A6"/>
    <w:rsid w:val="0075165A"/>
    <w:rsid w:val="0075170F"/>
    <w:rsid w:val="0075223F"/>
    <w:rsid w:val="00752317"/>
    <w:rsid w:val="00752A40"/>
    <w:rsid w:val="00753CE1"/>
    <w:rsid w:val="00753CE6"/>
    <w:rsid w:val="00754264"/>
    <w:rsid w:val="007548EF"/>
    <w:rsid w:val="007551D7"/>
    <w:rsid w:val="00755201"/>
    <w:rsid w:val="007553C4"/>
    <w:rsid w:val="00755E54"/>
    <w:rsid w:val="0075626F"/>
    <w:rsid w:val="0075663B"/>
    <w:rsid w:val="00757B75"/>
    <w:rsid w:val="00760227"/>
    <w:rsid w:val="007604AF"/>
    <w:rsid w:val="0076058B"/>
    <w:rsid w:val="007616E7"/>
    <w:rsid w:val="00761981"/>
    <w:rsid w:val="00762212"/>
    <w:rsid w:val="007623F9"/>
    <w:rsid w:val="00762ADA"/>
    <w:rsid w:val="00762C9D"/>
    <w:rsid w:val="00762DA3"/>
    <w:rsid w:val="00763104"/>
    <w:rsid w:val="00763B74"/>
    <w:rsid w:val="00763CB5"/>
    <w:rsid w:val="007644BA"/>
    <w:rsid w:val="0076507C"/>
    <w:rsid w:val="00765EE8"/>
    <w:rsid w:val="0076698C"/>
    <w:rsid w:val="00767383"/>
    <w:rsid w:val="007677E8"/>
    <w:rsid w:val="007701C9"/>
    <w:rsid w:val="007702D8"/>
    <w:rsid w:val="00770DC1"/>
    <w:rsid w:val="00770FF0"/>
    <w:rsid w:val="0077155E"/>
    <w:rsid w:val="00771F5F"/>
    <w:rsid w:val="00772028"/>
    <w:rsid w:val="00772240"/>
    <w:rsid w:val="00773024"/>
    <w:rsid w:val="0077388D"/>
    <w:rsid w:val="0077390E"/>
    <w:rsid w:val="007739C3"/>
    <w:rsid w:val="00773A87"/>
    <w:rsid w:val="00773AA6"/>
    <w:rsid w:val="00773C35"/>
    <w:rsid w:val="00773DAB"/>
    <w:rsid w:val="00773ECA"/>
    <w:rsid w:val="00773EE8"/>
    <w:rsid w:val="007744DE"/>
    <w:rsid w:val="00774550"/>
    <w:rsid w:val="00774C11"/>
    <w:rsid w:val="007759D6"/>
    <w:rsid w:val="00775D6B"/>
    <w:rsid w:val="007765B5"/>
    <w:rsid w:val="00776925"/>
    <w:rsid w:val="00776E29"/>
    <w:rsid w:val="00780B5D"/>
    <w:rsid w:val="00780B85"/>
    <w:rsid w:val="00780FB4"/>
    <w:rsid w:val="0078137A"/>
    <w:rsid w:val="007814E3"/>
    <w:rsid w:val="007818C1"/>
    <w:rsid w:val="007827CB"/>
    <w:rsid w:val="00783422"/>
    <w:rsid w:val="007835F7"/>
    <w:rsid w:val="007838B0"/>
    <w:rsid w:val="00784116"/>
    <w:rsid w:val="00785DEC"/>
    <w:rsid w:val="00785DEF"/>
    <w:rsid w:val="00786A7D"/>
    <w:rsid w:val="00786AFF"/>
    <w:rsid w:val="00787292"/>
    <w:rsid w:val="00787C92"/>
    <w:rsid w:val="00790C41"/>
    <w:rsid w:val="00791B72"/>
    <w:rsid w:val="00791BCA"/>
    <w:rsid w:val="007920D7"/>
    <w:rsid w:val="007921ED"/>
    <w:rsid w:val="007923C3"/>
    <w:rsid w:val="00792A26"/>
    <w:rsid w:val="00792AFD"/>
    <w:rsid w:val="00792B9A"/>
    <w:rsid w:val="00793557"/>
    <w:rsid w:val="00793747"/>
    <w:rsid w:val="007937DB"/>
    <w:rsid w:val="0079463F"/>
    <w:rsid w:val="00794A6A"/>
    <w:rsid w:val="00794F90"/>
    <w:rsid w:val="0079501F"/>
    <w:rsid w:val="0079525C"/>
    <w:rsid w:val="0079618A"/>
    <w:rsid w:val="007966D4"/>
    <w:rsid w:val="00796833"/>
    <w:rsid w:val="0079686D"/>
    <w:rsid w:val="00797EAE"/>
    <w:rsid w:val="007A039E"/>
    <w:rsid w:val="007A048A"/>
    <w:rsid w:val="007A0664"/>
    <w:rsid w:val="007A0E40"/>
    <w:rsid w:val="007A121A"/>
    <w:rsid w:val="007A15B4"/>
    <w:rsid w:val="007A1B82"/>
    <w:rsid w:val="007A1CEA"/>
    <w:rsid w:val="007A1D9D"/>
    <w:rsid w:val="007A22DE"/>
    <w:rsid w:val="007A23ED"/>
    <w:rsid w:val="007A2410"/>
    <w:rsid w:val="007A2667"/>
    <w:rsid w:val="007A37FA"/>
    <w:rsid w:val="007A4A97"/>
    <w:rsid w:val="007A4AA3"/>
    <w:rsid w:val="007A558F"/>
    <w:rsid w:val="007A574A"/>
    <w:rsid w:val="007A5B2D"/>
    <w:rsid w:val="007A62ED"/>
    <w:rsid w:val="007A67C2"/>
    <w:rsid w:val="007A6898"/>
    <w:rsid w:val="007A68D6"/>
    <w:rsid w:val="007A6CF3"/>
    <w:rsid w:val="007A73E8"/>
    <w:rsid w:val="007A7B25"/>
    <w:rsid w:val="007A7BD2"/>
    <w:rsid w:val="007A7EB9"/>
    <w:rsid w:val="007A7FBA"/>
    <w:rsid w:val="007B03DD"/>
    <w:rsid w:val="007B0A36"/>
    <w:rsid w:val="007B0ED3"/>
    <w:rsid w:val="007B18D2"/>
    <w:rsid w:val="007B21A1"/>
    <w:rsid w:val="007B30CB"/>
    <w:rsid w:val="007B3290"/>
    <w:rsid w:val="007B3A4E"/>
    <w:rsid w:val="007B3D9B"/>
    <w:rsid w:val="007B41A7"/>
    <w:rsid w:val="007B47A6"/>
    <w:rsid w:val="007B48C9"/>
    <w:rsid w:val="007B4CBF"/>
    <w:rsid w:val="007B4D5B"/>
    <w:rsid w:val="007B5A8B"/>
    <w:rsid w:val="007B5FF8"/>
    <w:rsid w:val="007B63C0"/>
    <w:rsid w:val="007B66FE"/>
    <w:rsid w:val="007B704E"/>
    <w:rsid w:val="007B735F"/>
    <w:rsid w:val="007B7920"/>
    <w:rsid w:val="007B7CCE"/>
    <w:rsid w:val="007B7FB5"/>
    <w:rsid w:val="007C04F6"/>
    <w:rsid w:val="007C0B3B"/>
    <w:rsid w:val="007C1C53"/>
    <w:rsid w:val="007C29E0"/>
    <w:rsid w:val="007C2B01"/>
    <w:rsid w:val="007C2D17"/>
    <w:rsid w:val="007C2D21"/>
    <w:rsid w:val="007C34AC"/>
    <w:rsid w:val="007C4241"/>
    <w:rsid w:val="007C43A7"/>
    <w:rsid w:val="007C4610"/>
    <w:rsid w:val="007C46B2"/>
    <w:rsid w:val="007C52C8"/>
    <w:rsid w:val="007C615A"/>
    <w:rsid w:val="007C6A58"/>
    <w:rsid w:val="007C6DFC"/>
    <w:rsid w:val="007C74C1"/>
    <w:rsid w:val="007C78BD"/>
    <w:rsid w:val="007C7A00"/>
    <w:rsid w:val="007C7D43"/>
    <w:rsid w:val="007C7E49"/>
    <w:rsid w:val="007D0004"/>
    <w:rsid w:val="007D0705"/>
    <w:rsid w:val="007D20B9"/>
    <w:rsid w:val="007D24FB"/>
    <w:rsid w:val="007D2B25"/>
    <w:rsid w:val="007D2FD4"/>
    <w:rsid w:val="007D36A1"/>
    <w:rsid w:val="007D37B0"/>
    <w:rsid w:val="007D3B79"/>
    <w:rsid w:val="007D471F"/>
    <w:rsid w:val="007D4826"/>
    <w:rsid w:val="007D4DC7"/>
    <w:rsid w:val="007D520B"/>
    <w:rsid w:val="007D56A6"/>
    <w:rsid w:val="007D63FB"/>
    <w:rsid w:val="007D6495"/>
    <w:rsid w:val="007D6A2B"/>
    <w:rsid w:val="007D6BD6"/>
    <w:rsid w:val="007D6E46"/>
    <w:rsid w:val="007D760C"/>
    <w:rsid w:val="007D7CC3"/>
    <w:rsid w:val="007E0B36"/>
    <w:rsid w:val="007E0F12"/>
    <w:rsid w:val="007E14BA"/>
    <w:rsid w:val="007E1850"/>
    <w:rsid w:val="007E1B52"/>
    <w:rsid w:val="007E1EFF"/>
    <w:rsid w:val="007E2086"/>
    <w:rsid w:val="007E35C2"/>
    <w:rsid w:val="007E37AB"/>
    <w:rsid w:val="007E459F"/>
    <w:rsid w:val="007E4FB4"/>
    <w:rsid w:val="007E5B12"/>
    <w:rsid w:val="007E5D1F"/>
    <w:rsid w:val="007E623E"/>
    <w:rsid w:val="007E6687"/>
    <w:rsid w:val="007E6717"/>
    <w:rsid w:val="007E78CE"/>
    <w:rsid w:val="007E7EAC"/>
    <w:rsid w:val="007E7EF4"/>
    <w:rsid w:val="007F07B6"/>
    <w:rsid w:val="007F1178"/>
    <w:rsid w:val="007F13A0"/>
    <w:rsid w:val="007F1DD7"/>
    <w:rsid w:val="007F1E96"/>
    <w:rsid w:val="007F2256"/>
    <w:rsid w:val="007F4293"/>
    <w:rsid w:val="007F44B1"/>
    <w:rsid w:val="007F452C"/>
    <w:rsid w:val="007F4B81"/>
    <w:rsid w:val="007F4C7F"/>
    <w:rsid w:val="007F4EFF"/>
    <w:rsid w:val="007F54B5"/>
    <w:rsid w:val="007F5870"/>
    <w:rsid w:val="007F5951"/>
    <w:rsid w:val="007F5BE2"/>
    <w:rsid w:val="007F6129"/>
    <w:rsid w:val="007F6761"/>
    <w:rsid w:val="007F7038"/>
    <w:rsid w:val="007F73D8"/>
    <w:rsid w:val="007F7CD8"/>
    <w:rsid w:val="007F7F77"/>
    <w:rsid w:val="00800883"/>
    <w:rsid w:val="00800B25"/>
    <w:rsid w:val="008015F7"/>
    <w:rsid w:val="00801E5A"/>
    <w:rsid w:val="008022A6"/>
    <w:rsid w:val="008025F6"/>
    <w:rsid w:val="0080334E"/>
    <w:rsid w:val="008033C2"/>
    <w:rsid w:val="00803F1C"/>
    <w:rsid w:val="008042EA"/>
    <w:rsid w:val="00804A94"/>
    <w:rsid w:val="00805D7E"/>
    <w:rsid w:val="00805ECC"/>
    <w:rsid w:val="00806F42"/>
    <w:rsid w:val="00807B3A"/>
    <w:rsid w:val="00811109"/>
    <w:rsid w:val="008127B5"/>
    <w:rsid w:val="0081342F"/>
    <w:rsid w:val="0081358B"/>
    <w:rsid w:val="008135DF"/>
    <w:rsid w:val="00813AB5"/>
    <w:rsid w:val="00813F0B"/>
    <w:rsid w:val="0081452D"/>
    <w:rsid w:val="00814671"/>
    <w:rsid w:val="00814DF3"/>
    <w:rsid w:val="00815095"/>
    <w:rsid w:val="008150D9"/>
    <w:rsid w:val="008153A6"/>
    <w:rsid w:val="00815713"/>
    <w:rsid w:val="00815DE2"/>
    <w:rsid w:val="00815E73"/>
    <w:rsid w:val="008166C9"/>
    <w:rsid w:val="008167ED"/>
    <w:rsid w:val="00816A36"/>
    <w:rsid w:val="00816BDA"/>
    <w:rsid w:val="00816CB5"/>
    <w:rsid w:val="00817423"/>
    <w:rsid w:val="00817CD4"/>
    <w:rsid w:val="00817D05"/>
    <w:rsid w:val="00817F1B"/>
    <w:rsid w:val="0082038D"/>
    <w:rsid w:val="008204DC"/>
    <w:rsid w:val="008207C3"/>
    <w:rsid w:val="008213C4"/>
    <w:rsid w:val="008218D6"/>
    <w:rsid w:val="00822B26"/>
    <w:rsid w:val="00823F97"/>
    <w:rsid w:val="0082410D"/>
    <w:rsid w:val="008248C6"/>
    <w:rsid w:val="008259AB"/>
    <w:rsid w:val="00826129"/>
    <w:rsid w:val="00826D17"/>
    <w:rsid w:val="0082736D"/>
    <w:rsid w:val="00827379"/>
    <w:rsid w:val="008274D2"/>
    <w:rsid w:val="00827538"/>
    <w:rsid w:val="00827FCC"/>
    <w:rsid w:val="0083032F"/>
    <w:rsid w:val="0083056C"/>
    <w:rsid w:val="00830632"/>
    <w:rsid w:val="0083077B"/>
    <w:rsid w:val="00831334"/>
    <w:rsid w:val="008315BC"/>
    <w:rsid w:val="00831B6D"/>
    <w:rsid w:val="008323A2"/>
    <w:rsid w:val="00832871"/>
    <w:rsid w:val="00833091"/>
    <w:rsid w:val="0083315F"/>
    <w:rsid w:val="00833658"/>
    <w:rsid w:val="00833964"/>
    <w:rsid w:val="00834225"/>
    <w:rsid w:val="0083451B"/>
    <w:rsid w:val="00834BFF"/>
    <w:rsid w:val="00834F83"/>
    <w:rsid w:val="00835B00"/>
    <w:rsid w:val="00836031"/>
    <w:rsid w:val="00836046"/>
    <w:rsid w:val="00836BE9"/>
    <w:rsid w:val="00837003"/>
    <w:rsid w:val="0083729B"/>
    <w:rsid w:val="00837DE1"/>
    <w:rsid w:val="0084009F"/>
    <w:rsid w:val="008411B7"/>
    <w:rsid w:val="00841686"/>
    <w:rsid w:val="00841A24"/>
    <w:rsid w:val="00841E83"/>
    <w:rsid w:val="008420CD"/>
    <w:rsid w:val="00842119"/>
    <w:rsid w:val="0084274B"/>
    <w:rsid w:val="008427AF"/>
    <w:rsid w:val="00842FE2"/>
    <w:rsid w:val="0084338A"/>
    <w:rsid w:val="00843467"/>
    <w:rsid w:val="00843592"/>
    <w:rsid w:val="00843CEE"/>
    <w:rsid w:val="008440C0"/>
    <w:rsid w:val="008442D4"/>
    <w:rsid w:val="008442DF"/>
    <w:rsid w:val="00845CAF"/>
    <w:rsid w:val="00845D79"/>
    <w:rsid w:val="00846A36"/>
    <w:rsid w:val="00846E18"/>
    <w:rsid w:val="00846F61"/>
    <w:rsid w:val="00847504"/>
    <w:rsid w:val="008475AF"/>
    <w:rsid w:val="0084789D"/>
    <w:rsid w:val="00847C5E"/>
    <w:rsid w:val="00850473"/>
    <w:rsid w:val="00850942"/>
    <w:rsid w:val="00850AC1"/>
    <w:rsid w:val="00850F97"/>
    <w:rsid w:val="008514CD"/>
    <w:rsid w:val="0085189F"/>
    <w:rsid w:val="00851A4C"/>
    <w:rsid w:val="00852B96"/>
    <w:rsid w:val="008544EF"/>
    <w:rsid w:val="0085461C"/>
    <w:rsid w:val="00854781"/>
    <w:rsid w:val="008547B5"/>
    <w:rsid w:val="008547B6"/>
    <w:rsid w:val="00854F19"/>
    <w:rsid w:val="00855D98"/>
    <w:rsid w:val="00855E01"/>
    <w:rsid w:val="008565A1"/>
    <w:rsid w:val="008566B8"/>
    <w:rsid w:val="00856868"/>
    <w:rsid w:val="00856CAE"/>
    <w:rsid w:val="00856F56"/>
    <w:rsid w:val="00857191"/>
    <w:rsid w:val="00857E71"/>
    <w:rsid w:val="0086022A"/>
    <w:rsid w:val="00860473"/>
    <w:rsid w:val="008605AE"/>
    <w:rsid w:val="00860D96"/>
    <w:rsid w:val="008610B2"/>
    <w:rsid w:val="0086188A"/>
    <w:rsid w:val="00862345"/>
    <w:rsid w:val="00862DBB"/>
    <w:rsid w:val="00864127"/>
    <w:rsid w:val="0086488E"/>
    <w:rsid w:val="00864E86"/>
    <w:rsid w:val="00866541"/>
    <w:rsid w:val="00866B93"/>
    <w:rsid w:val="00866D09"/>
    <w:rsid w:val="0086702B"/>
    <w:rsid w:val="00867369"/>
    <w:rsid w:val="008674B7"/>
    <w:rsid w:val="00867719"/>
    <w:rsid w:val="00867D78"/>
    <w:rsid w:val="00867E86"/>
    <w:rsid w:val="0087049C"/>
    <w:rsid w:val="008708A3"/>
    <w:rsid w:val="00870C31"/>
    <w:rsid w:val="0087136C"/>
    <w:rsid w:val="00871EA2"/>
    <w:rsid w:val="00871EB2"/>
    <w:rsid w:val="0087223A"/>
    <w:rsid w:val="008726B7"/>
    <w:rsid w:val="00872B90"/>
    <w:rsid w:val="00872F55"/>
    <w:rsid w:val="00873084"/>
    <w:rsid w:val="0087399E"/>
    <w:rsid w:val="00874A78"/>
    <w:rsid w:val="008763E0"/>
    <w:rsid w:val="00876BC0"/>
    <w:rsid w:val="00876D74"/>
    <w:rsid w:val="00877082"/>
    <w:rsid w:val="0087745B"/>
    <w:rsid w:val="0088024F"/>
    <w:rsid w:val="00880498"/>
    <w:rsid w:val="00880686"/>
    <w:rsid w:val="00880B82"/>
    <w:rsid w:val="008814E5"/>
    <w:rsid w:val="008828A9"/>
    <w:rsid w:val="0088292D"/>
    <w:rsid w:val="00882A6A"/>
    <w:rsid w:val="00882BB9"/>
    <w:rsid w:val="008832AB"/>
    <w:rsid w:val="008839F1"/>
    <w:rsid w:val="00883C30"/>
    <w:rsid w:val="00883E3E"/>
    <w:rsid w:val="00883F20"/>
    <w:rsid w:val="00884107"/>
    <w:rsid w:val="0088455B"/>
    <w:rsid w:val="00884675"/>
    <w:rsid w:val="00884BD1"/>
    <w:rsid w:val="00884F62"/>
    <w:rsid w:val="008851C7"/>
    <w:rsid w:val="0088725E"/>
    <w:rsid w:val="00887773"/>
    <w:rsid w:val="00887BD2"/>
    <w:rsid w:val="00887DDA"/>
    <w:rsid w:val="00890574"/>
    <w:rsid w:val="00890AE0"/>
    <w:rsid w:val="0089109F"/>
    <w:rsid w:val="00891571"/>
    <w:rsid w:val="008916F9"/>
    <w:rsid w:val="00891D6B"/>
    <w:rsid w:val="008923CE"/>
    <w:rsid w:val="00892BE4"/>
    <w:rsid w:val="00893608"/>
    <w:rsid w:val="00893A86"/>
    <w:rsid w:val="00893F0B"/>
    <w:rsid w:val="00893FAE"/>
    <w:rsid w:val="00894AC1"/>
    <w:rsid w:val="00894C79"/>
    <w:rsid w:val="00894CD6"/>
    <w:rsid w:val="008951D5"/>
    <w:rsid w:val="00895431"/>
    <w:rsid w:val="00896181"/>
    <w:rsid w:val="008963BC"/>
    <w:rsid w:val="00896674"/>
    <w:rsid w:val="00897771"/>
    <w:rsid w:val="008A1EEF"/>
    <w:rsid w:val="008A1FA3"/>
    <w:rsid w:val="008A2C6A"/>
    <w:rsid w:val="008A3080"/>
    <w:rsid w:val="008A30B2"/>
    <w:rsid w:val="008A3568"/>
    <w:rsid w:val="008A380F"/>
    <w:rsid w:val="008A399B"/>
    <w:rsid w:val="008A3F37"/>
    <w:rsid w:val="008A4143"/>
    <w:rsid w:val="008A4D70"/>
    <w:rsid w:val="008A58A7"/>
    <w:rsid w:val="008A5DE6"/>
    <w:rsid w:val="008A6254"/>
    <w:rsid w:val="008A63B7"/>
    <w:rsid w:val="008A64A0"/>
    <w:rsid w:val="008A7052"/>
    <w:rsid w:val="008A72ED"/>
    <w:rsid w:val="008A7566"/>
    <w:rsid w:val="008A7BEF"/>
    <w:rsid w:val="008A7D3B"/>
    <w:rsid w:val="008B02E0"/>
    <w:rsid w:val="008B0A95"/>
    <w:rsid w:val="008B14AA"/>
    <w:rsid w:val="008B1972"/>
    <w:rsid w:val="008B27E5"/>
    <w:rsid w:val="008B3780"/>
    <w:rsid w:val="008B4201"/>
    <w:rsid w:val="008B4446"/>
    <w:rsid w:val="008B523C"/>
    <w:rsid w:val="008B62A8"/>
    <w:rsid w:val="008B6986"/>
    <w:rsid w:val="008B6B84"/>
    <w:rsid w:val="008B7F19"/>
    <w:rsid w:val="008C0594"/>
    <w:rsid w:val="008C05DD"/>
    <w:rsid w:val="008C0EF6"/>
    <w:rsid w:val="008C1F29"/>
    <w:rsid w:val="008C21B9"/>
    <w:rsid w:val="008C2271"/>
    <w:rsid w:val="008C3380"/>
    <w:rsid w:val="008C3BC4"/>
    <w:rsid w:val="008C466C"/>
    <w:rsid w:val="008C4977"/>
    <w:rsid w:val="008C4C92"/>
    <w:rsid w:val="008C50E9"/>
    <w:rsid w:val="008C55EC"/>
    <w:rsid w:val="008C58DD"/>
    <w:rsid w:val="008C59FE"/>
    <w:rsid w:val="008C5E16"/>
    <w:rsid w:val="008C5E74"/>
    <w:rsid w:val="008C5EE7"/>
    <w:rsid w:val="008C6517"/>
    <w:rsid w:val="008C6C3C"/>
    <w:rsid w:val="008C7136"/>
    <w:rsid w:val="008C73A4"/>
    <w:rsid w:val="008C748A"/>
    <w:rsid w:val="008C7AEE"/>
    <w:rsid w:val="008D0438"/>
    <w:rsid w:val="008D0A24"/>
    <w:rsid w:val="008D12B8"/>
    <w:rsid w:val="008D1515"/>
    <w:rsid w:val="008D1A8E"/>
    <w:rsid w:val="008D2249"/>
    <w:rsid w:val="008D24FB"/>
    <w:rsid w:val="008D2F2B"/>
    <w:rsid w:val="008D32D3"/>
    <w:rsid w:val="008D5274"/>
    <w:rsid w:val="008D565D"/>
    <w:rsid w:val="008D57AD"/>
    <w:rsid w:val="008D64A8"/>
    <w:rsid w:val="008D6ADA"/>
    <w:rsid w:val="008D6EA2"/>
    <w:rsid w:val="008D6EF0"/>
    <w:rsid w:val="008D719E"/>
    <w:rsid w:val="008D74EF"/>
    <w:rsid w:val="008D7EF4"/>
    <w:rsid w:val="008D7F7E"/>
    <w:rsid w:val="008E0877"/>
    <w:rsid w:val="008E144B"/>
    <w:rsid w:val="008E1ABB"/>
    <w:rsid w:val="008E3717"/>
    <w:rsid w:val="008E3B80"/>
    <w:rsid w:val="008E461A"/>
    <w:rsid w:val="008E5D13"/>
    <w:rsid w:val="008E6B23"/>
    <w:rsid w:val="008E6CE5"/>
    <w:rsid w:val="008E6E5F"/>
    <w:rsid w:val="008E70FF"/>
    <w:rsid w:val="008E77D4"/>
    <w:rsid w:val="008E7D81"/>
    <w:rsid w:val="008E7E6D"/>
    <w:rsid w:val="008E7FB5"/>
    <w:rsid w:val="008F00ED"/>
    <w:rsid w:val="008F13B5"/>
    <w:rsid w:val="008F18C5"/>
    <w:rsid w:val="008F19EF"/>
    <w:rsid w:val="008F203D"/>
    <w:rsid w:val="008F2E75"/>
    <w:rsid w:val="008F3355"/>
    <w:rsid w:val="008F37C6"/>
    <w:rsid w:val="008F3A5A"/>
    <w:rsid w:val="008F3CEA"/>
    <w:rsid w:val="008F480C"/>
    <w:rsid w:val="008F4DDA"/>
    <w:rsid w:val="008F4FF3"/>
    <w:rsid w:val="008F5635"/>
    <w:rsid w:val="008F5F78"/>
    <w:rsid w:val="008F622B"/>
    <w:rsid w:val="008F6BF5"/>
    <w:rsid w:val="008F6CAB"/>
    <w:rsid w:val="008F6E36"/>
    <w:rsid w:val="00900916"/>
    <w:rsid w:val="00900A92"/>
    <w:rsid w:val="00900B99"/>
    <w:rsid w:val="0090196C"/>
    <w:rsid w:val="00901EF6"/>
    <w:rsid w:val="0090203C"/>
    <w:rsid w:val="009024B0"/>
    <w:rsid w:val="009025B4"/>
    <w:rsid w:val="009028FD"/>
    <w:rsid w:val="00902946"/>
    <w:rsid w:val="00902A81"/>
    <w:rsid w:val="00902DB8"/>
    <w:rsid w:val="009034B0"/>
    <w:rsid w:val="00904426"/>
    <w:rsid w:val="00904D6C"/>
    <w:rsid w:val="00904D7B"/>
    <w:rsid w:val="0090501B"/>
    <w:rsid w:val="0090537A"/>
    <w:rsid w:val="00906409"/>
    <w:rsid w:val="00906547"/>
    <w:rsid w:val="009066B9"/>
    <w:rsid w:val="00906886"/>
    <w:rsid w:val="00906CEA"/>
    <w:rsid w:val="009070E7"/>
    <w:rsid w:val="009072D8"/>
    <w:rsid w:val="0090738A"/>
    <w:rsid w:val="0090785F"/>
    <w:rsid w:val="00907CBA"/>
    <w:rsid w:val="00910991"/>
    <w:rsid w:val="00910B86"/>
    <w:rsid w:val="00910DDE"/>
    <w:rsid w:val="00910EDF"/>
    <w:rsid w:val="00911780"/>
    <w:rsid w:val="00911BBA"/>
    <w:rsid w:val="0091231D"/>
    <w:rsid w:val="00912E17"/>
    <w:rsid w:val="00912ED5"/>
    <w:rsid w:val="00913102"/>
    <w:rsid w:val="00913129"/>
    <w:rsid w:val="0091383C"/>
    <w:rsid w:val="0091403B"/>
    <w:rsid w:val="00914E63"/>
    <w:rsid w:val="0091556D"/>
    <w:rsid w:val="00915926"/>
    <w:rsid w:val="0091595C"/>
    <w:rsid w:val="00915D81"/>
    <w:rsid w:val="00915F4C"/>
    <w:rsid w:val="00916CED"/>
    <w:rsid w:val="009172B1"/>
    <w:rsid w:val="00920279"/>
    <w:rsid w:val="00920DCD"/>
    <w:rsid w:val="00920E0E"/>
    <w:rsid w:val="0092102C"/>
    <w:rsid w:val="009210AB"/>
    <w:rsid w:val="009214B0"/>
    <w:rsid w:val="00921785"/>
    <w:rsid w:val="009217D3"/>
    <w:rsid w:val="00921BB3"/>
    <w:rsid w:val="00921CEA"/>
    <w:rsid w:val="00922075"/>
    <w:rsid w:val="009221AE"/>
    <w:rsid w:val="00922A33"/>
    <w:rsid w:val="00922A43"/>
    <w:rsid w:val="00922EC3"/>
    <w:rsid w:val="00923270"/>
    <w:rsid w:val="00923457"/>
    <w:rsid w:val="0092347B"/>
    <w:rsid w:val="009246AF"/>
    <w:rsid w:val="00925203"/>
    <w:rsid w:val="009253F7"/>
    <w:rsid w:val="00925576"/>
    <w:rsid w:val="00925890"/>
    <w:rsid w:val="00925A50"/>
    <w:rsid w:val="00925B09"/>
    <w:rsid w:val="00925B70"/>
    <w:rsid w:val="00925D82"/>
    <w:rsid w:val="009266A7"/>
    <w:rsid w:val="00926959"/>
    <w:rsid w:val="0092762D"/>
    <w:rsid w:val="00927BB6"/>
    <w:rsid w:val="00927EBC"/>
    <w:rsid w:val="00927EF5"/>
    <w:rsid w:val="00927F2B"/>
    <w:rsid w:val="0093009F"/>
    <w:rsid w:val="0093061D"/>
    <w:rsid w:val="00930689"/>
    <w:rsid w:val="00930CBF"/>
    <w:rsid w:val="00930E80"/>
    <w:rsid w:val="009311CD"/>
    <w:rsid w:val="0093123C"/>
    <w:rsid w:val="00931686"/>
    <w:rsid w:val="00931796"/>
    <w:rsid w:val="00931DA2"/>
    <w:rsid w:val="009325B4"/>
    <w:rsid w:val="00932F1A"/>
    <w:rsid w:val="0093326C"/>
    <w:rsid w:val="00933DA5"/>
    <w:rsid w:val="00933E60"/>
    <w:rsid w:val="00934722"/>
    <w:rsid w:val="00934ED8"/>
    <w:rsid w:val="00934FBA"/>
    <w:rsid w:val="009353C9"/>
    <w:rsid w:val="009355B0"/>
    <w:rsid w:val="00935697"/>
    <w:rsid w:val="00935BE1"/>
    <w:rsid w:val="00935F5F"/>
    <w:rsid w:val="009362F0"/>
    <w:rsid w:val="0093669D"/>
    <w:rsid w:val="00937B04"/>
    <w:rsid w:val="0094063B"/>
    <w:rsid w:val="00940AAD"/>
    <w:rsid w:val="00940C31"/>
    <w:rsid w:val="00941302"/>
    <w:rsid w:val="009413EE"/>
    <w:rsid w:val="0094177F"/>
    <w:rsid w:val="00941A73"/>
    <w:rsid w:val="00942055"/>
    <w:rsid w:val="00942A83"/>
    <w:rsid w:val="00942E12"/>
    <w:rsid w:val="00942F82"/>
    <w:rsid w:val="00943538"/>
    <w:rsid w:val="00944560"/>
    <w:rsid w:val="00944C28"/>
    <w:rsid w:val="00945590"/>
    <w:rsid w:val="00945F83"/>
    <w:rsid w:val="00946EE9"/>
    <w:rsid w:val="00947647"/>
    <w:rsid w:val="00947B5A"/>
    <w:rsid w:val="0095032B"/>
    <w:rsid w:val="0095223F"/>
    <w:rsid w:val="00952316"/>
    <w:rsid w:val="00952779"/>
    <w:rsid w:val="00952BD8"/>
    <w:rsid w:val="00952D56"/>
    <w:rsid w:val="009530F6"/>
    <w:rsid w:val="009535B7"/>
    <w:rsid w:val="00953730"/>
    <w:rsid w:val="00953787"/>
    <w:rsid w:val="00953B83"/>
    <w:rsid w:val="009544C3"/>
    <w:rsid w:val="00954A30"/>
    <w:rsid w:val="00954F73"/>
    <w:rsid w:val="00956C0A"/>
    <w:rsid w:val="00956FDC"/>
    <w:rsid w:val="0095723F"/>
    <w:rsid w:val="009575BC"/>
    <w:rsid w:val="00957747"/>
    <w:rsid w:val="00957FAB"/>
    <w:rsid w:val="00957FDF"/>
    <w:rsid w:val="009609B2"/>
    <w:rsid w:val="00960CBC"/>
    <w:rsid w:val="00961179"/>
    <w:rsid w:val="00961675"/>
    <w:rsid w:val="00961ABA"/>
    <w:rsid w:val="009623A0"/>
    <w:rsid w:val="00962991"/>
    <w:rsid w:val="0096413C"/>
    <w:rsid w:val="00964B67"/>
    <w:rsid w:val="00964EDA"/>
    <w:rsid w:val="0096521E"/>
    <w:rsid w:val="009657FD"/>
    <w:rsid w:val="009663D8"/>
    <w:rsid w:val="00966F9C"/>
    <w:rsid w:val="00967099"/>
    <w:rsid w:val="009671DB"/>
    <w:rsid w:val="009673E1"/>
    <w:rsid w:val="00967790"/>
    <w:rsid w:val="00970723"/>
    <w:rsid w:val="00971688"/>
    <w:rsid w:val="00972901"/>
    <w:rsid w:val="009730F7"/>
    <w:rsid w:val="009738B0"/>
    <w:rsid w:val="00973B1E"/>
    <w:rsid w:val="00974EC9"/>
    <w:rsid w:val="00974ED4"/>
    <w:rsid w:val="0097564C"/>
    <w:rsid w:val="00975F42"/>
    <w:rsid w:val="00976969"/>
    <w:rsid w:val="00977AD8"/>
    <w:rsid w:val="009800B8"/>
    <w:rsid w:val="00981065"/>
    <w:rsid w:val="00981334"/>
    <w:rsid w:val="00981501"/>
    <w:rsid w:val="00981BF9"/>
    <w:rsid w:val="00982368"/>
    <w:rsid w:val="0098245C"/>
    <w:rsid w:val="0098286B"/>
    <w:rsid w:val="0098289E"/>
    <w:rsid w:val="00982A10"/>
    <w:rsid w:val="00983C30"/>
    <w:rsid w:val="0098419E"/>
    <w:rsid w:val="00984B96"/>
    <w:rsid w:val="00984F63"/>
    <w:rsid w:val="00985469"/>
    <w:rsid w:val="00985989"/>
    <w:rsid w:val="00985B68"/>
    <w:rsid w:val="00985C07"/>
    <w:rsid w:val="00985C5E"/>
    <w:rsid w:val="0098741F"/>
    <w:rsid w:val="00987ABF"/>
    <w:rsid w:val="00987F37"/>
    <w:rsid w:val="009904CB"/>
    <w:rsid w:val="00990892"/>
    <w:rsid w:val="00990BD2"/>
    <w:rsid w:val="00990DFC"/>
    <w:rsid w:val="00991366"/>
    <w:rsid w:val="00991549"/>
    <w:rsid w:val="00991A48"/>
    <w:rsid w:val="00991F77"/>
    <w:rsid w:val="009932EE"/>
    <w:rsid w:val="00993A0E"/>
    <w:rsid w:val="00993E49"/>
    <w:rsid w:val="00994A34"/>
    <w:rsid w:val="00994C10"/>
    <w:rsid w:val="00994C4C"/>
    <w:rsid w:val="0099577E"/>
    <w:rsid w:val="00995AA4"/>
    <w:rsid w:val="009960C6"/>
    <w:rsid w:val="0099615F"/>
    <w:rsid w:val="009968CB"/>
    <w:rsid w:val="00996FEF"/>
    <w:rsid w:val="00997169"/>
    <w:rsid w:val="009976D3"/>
    <w:rsid w:val="009A0B73"/>
    <w:rsid w:val="009A10BD"/>
    <w:rsid w:val="009A2B56"/>
    <w:rsid w:val="009A39E8"/>
    <w:rsid w:val="009A4169"/>
    <w:rsid w:val="009A4A4C"/>
    <w:rsid w:val="009A4DA8"/>
    <w:rsid w:val="009A5655"/>
    <w:rsid w:val="009A5BB7"/>
    <w:rsid w:val="009A5E8E"/>
    <w:rsid w:val="009A6138"/>
    <w:rsid w:val="009A6664"/>
    <w:rsid w:val="009A6BE7"/>
    <w:rsid w:val="009A6CD2"/>
    <w:rsid w:val="009A6D5A"/>
    <w:rsid w:val="009A720F"/>
    <w:rsid w:val="009B00CB"/>
    <w:rsid w:val="009B026F"/>
    <w:rsid w:val="009B0C25"/>
    <w:rsid w:val="009B13FC"/>
    <w:rsid w:val="009B1A72"/>
    <w:rsid w:val="009B1BA0"/>
    <w:rsid w:val="009B1C55"/>
    <w:rsid w:val="009B1DA8"/>
    <w:rsid w:val="009B2524"/>
    <w:rsid w:val="009B2534"/>
    <w:rsid w:val="009B2E49"/>
    <w:rsid w:val="009B314A"/>
    <w:rsid w:val="009B3193"/>
    <w:rsid w:val="009B3591"/>
    <w:rsid w:val="009B3774"/>
    <w:rsid w:val="009B4089"/>
    <w:rsid w:val="009B4333"/>
    <w:rsid w:val="009B48F9"/>
    <w:rsid w:val="009B4C86"/>
    <w:rsid w:val="009B4D79"/>
    <w:rsid w:val="009B57CB"/>
    <w:rsid w:val="009B62A5"/>
    <w:rsid w:val="009B6666"/>
    <w:rsid w:val="009B6CB6"/>
    <w:rsid w:val="009B78E6"/>
    <w:rsid w:val="009B7F4F"/>
    <w:rsid w:val="009C1024"/>
    <w:rsid w:val="009C118F"/>
    <w:rsid w:val="009C11CF"/>
    <w:rsid w:val="009C197D"/>
    <w:rsid w:val="009C1C32"/>
    <w:rsid w:val="009C1D01"/>
    <w:rsid w:val="009C21A8"/>
    <w:rsid w:val="009C2B95"/>
    <w:rsid w:val="009C2C2D"/>
    <w:rsid w:val="009C2FDF"/>
    <w:rsid w:val="009C316B"/>
    <w:rsid w:val="009C3183"/>
    <w:rsid w:val="009C3251"/>
    <w:rsid w:val="009C3654"/>
    <w:rsid w:val="009C36DB"/>
    <w:rsid w:val="009C3C84"/>
    <w:rsid w:val="009C3D3F"/>
    <w:rsid w:val="009C3DCB"/>
    <w:rsid w:val="009C3DEC"/>
    <w:rsid w:val="009C4291"/>
    <w:rsid w:val="009C4A8D"/>
    <w:rsid w:val="009C4ED9"/>
    <w:rsid w:val="009C5008"/>
    <w:rsid w:val="009C5605"/>
    <w:rsid w:val="009C567B"/>
    <w:rsid w:val="009C57F0"/>
    <w:rsid w:val="009C58F1"/>
    <w:rsid w:val="009C5F83"/>
    <w:rsid w:val="009C6BD8"/>
    <w:rsid w:val="009C6C16"/>
    <w:rsid w:val="009C7280"/>
    <w:rsid w:val="009C7587"/>
    <w:rsid w:val="009C763F"/>
    <w:rsid w:val="009C78BF"/>
    <w:rsid w:val="009C7A77"/>
    <w:rsid w:val="009C7BFE"/>
    <w:rsid w:val="009D027D"/>
    <w:rsid w:val="009D0476"/>
    <w:rsid w:val="009D0986"/>
    <w:rsid w:val="009D0A9C"/>
    <w:rsid w:val="009D0BFC"/>
    <w:rsid w:val="009D165B"/>
    <w:rsid w:val="009D1B65"/>
    <w:rsid w:val="009D1EEB"/>
    <w:rsid w:val="009D1F3D"/>
    <w:rsid w:val="009D339E"/>
    <w:rsid w:val="009D3E62"/>
    <w:rsid w:val="009D4313"/>
    <w:rsid w:val="009D4C73"/>
    <w:rsid w:val="009D4F64"/>
    <w:rsid w:val="009D5136"/>
    <w:rsid w:val="009D59CF"/>
    <w:rsid w:val="009D6358"/>
    <w:rsid w:val="009D67CA"/>
    <w:rsid w:val="009D67F6"/>
    <w:rsid w:val="009D700A"/>
    <w:rsid w:val="009D71B2"/>
    <w:rsid w:val="009D7E9F"/>
    <w:rsid w:val="009E08D7"/>
    <w:rsid w:val="009E1581"/>
    <w:rsid w:val="009E2AF3"/>
    <w:rsid w:val="009E2C89"/>
    <w:rsid w:val="009E2D9D"/>
    <w:rsid w:val="009E4086"/>
    <w:rsid w:val="009E4B68"/>
    <w:rsid w:val="009E50AE"/>
    <w:rsid w:val="009E56C8"/>
    <w:rsid w:val="009E5BC5"/>
    <w:rsid w:val="009E5BE2"/>
    <w:rsid w:val="009E6F04"/>
    <w:rsid w:val="009E771B"/>
    <w:rsid w:val="009E77AD"/>
    <w:rsid w:val="009E7D3B"/>
    <w:rsid w:val="009F0690"/>
    <w:rsid w:val="009F1C9D"/>
    <w:rsid w:val="009F1FF3"/>
    <w:rsid w:val="009F25C8"/>
    <w:rsid w:val="009F28E2"/>
    <w:rsid w:val="009F36E0"/>
    <w:rsid w:val="009F3EBA"/>
    <w:rsid w:val="009F4119"/>
    <w:rsid w:val="009F4F7B"/>
    <w:rsid w:val="009F53A0"/>
    <w:rsid w:val="009F53C6"/>
    <w:rsid w:val="009F547F"/>
    <w:rsid w:val="009F6A6C"/>
    <w:rsid w:val="009F6C91"/>
    <w:rsid w:val="009F6DD3"/>
    <w:rsid w:val="009F7BDB"/>
    <w:rsid w:val="00A00701"/>
    <w:rsid w:val="00A0160C"/>
    <w:rsid w:val="00A0172A"/>
    <w:rsid w:val="00A019F2"/>
    <w:rsid w:val="00A01ABF"/>
    <w:rsid w:val="00A01BB1"/>
    <w:rsid w:val="00A027F7"/>
    <w:rsid w:val="00A02B2D"/>
    <w:rsid w:val="00A02EB6"/>
    <w:rsid w:val="00A03856"/>
    <w:rsid w:val="00A03A6E"/>
    <w:rsid w:val="00A0405A"/>
    <w:rsid w:val="00A042A8"/>
    <w:rsid w:val="00A04424"/>
    <w:rsid w:val="00A05F7B"/>
    <w:rsid w:val="00A061A5"/>
    <w:rsid w:val="00A062A1"/>
    <w:rsid w:val="00A06E87"/>
    <w:rsid w:val="00A0769F"/>
    <w:rsid w:val="00A07870"/>
    <w:rsid w:val="00A07D9F"/>
    <w:rsid w:val="00A1011A"/>
    <w:rsid w:val="00A10395"/>
    <w:rsid w:val="00A103E2"/>
    <w:rsid w:val="00A10A4A"/>
    <w:rsid w:val="00A11153"/>
    <w:rsid w:val="00A11DEC"/>
    <w:rsid w:val="00A12163"/>
    <w:rsid w:val="00A12D37"/>
    <w:rsid w:val="00A13E64"/>
    <w:rsid w:val="00A13EAB"/>
    <w:rsid w:val="00A141F5"/>
    <w:rsid w:val="00A14571"/>
    <w:rsid w:val="00A14687"/>
    <w:rsid w:val="00A1468E"/>
    <w:rsid w:val="00A15393"/>
    <w:rsid w:val="00A153BC"/>
    <w:rsid w:val="00A15DB2"/>
    <w:rsid w:val="00A15FEC"/>
    <w:rsid w:val="00A161C4"/>
    <w:rsid w:val="00A161DE"/>
    <w:rsid w:val="00A16284"/>
    <w:rsid w:val="00A1770B"/>
    <w:rsid w:val="00A1774A"/>
    <w:rsid w:val="00A17ACE"/>
    <w:rsid w:val="00A17B34"/>
    <w:rsid w:val="00A17C43"/>
    <w:rsid w:val="00A17E60"/>
    <w:rsid w:val="00A2014B"/>
    <w:rsid w:val="00A2015B"/>
    <w:rsid w:val="00A20444"/>
    <w:rsid w:val="00A20AE6"/>
    <w:rsid w:val="00A20D25"/>
    <w:rsid w:val="00A21A9B"/>
    <w:rsid w:val="00A2319D"/>
    <w:rsid w:val="00A232DC"/>
    <w:rsid w:val="00A23BE8"/>
    <w:rsid w:val="00A24199"/>
    <w:rsid w:val="00A24FA7"/>
    <w:rsid w:val="00A25196"/>
    <w:rsid w:val="00A25515"/>
    <w:rsid w:val="00A25B88"/>
    <w:rsid w:val="00A260D3"/>
    <w:rsid w:val="00A26389"/>
    <w:rsid w:val="00A274E6"/>
    <w:rsid w:val="00A277C7"/>
    <w:rsid w:val="00A27DC2"/>
    <w:rsid w:val="00A30320"/>
    <w:rsid w:val="00A3061E"/>
    <w:rsid w:val="00A30809"/>
    <w:rsid w:val="00A308CA"/>
    <w:rsid w:val="00A30F8E"/>
    <w:rsid w:val="00A30FD0"/>
    <w:rsid w:val="00A313AD"/>
    <w:rsid w:val="00A31893"/>
    <w:rsid w:val="00A319FF"/>
    <w:rsid w:val="00A31BB8"/>
    <w:rsid w:val="00A3239F"/>
    <w:rsid w:val="00A324A2"/>
    <w:rsid w:val="00A326CE"/>
    <w:rsid w:val="00A327C7"/>
    <w:rsid w:val="00A3347C"/>
    <w:rsid w:val="00A33A10"/>
    <w:rsid w:val="00A33DF0"/>
    <w:rsid w:val="00A33DF2"/>
    <w:rsid w:val="00A33F0E"/>
    <w:rsid w:val="00A348B9"/>
    <w:rsid w:val="00A34A30"/>
    <w:rsid w:val="00A34F9A"/>
    <w:rsid w:val="00A3547C"/>
    <w:rsid w:val="00A35F07"/>
    <w:rsid w:val="00A36F1D"/>
    <w:rsid w:val="00A371E3"/>
    <w:rsid w:val="00A373FD"/>
    <w:rsid w:val="00A3758B"/>
    <w:rsid w:val="00A37EED"/>
    <w:rsid w:val="00A40565"/>
    <w:rsid w:val="00A4079C"/>
    <w:rsid w:val="00A41DE8"/>
    <w:rsid w:val="00A41EA8"/>
    <w:rsid w:val="00A42CEC"/>
    <w:rsid w:val="00A43500"/>
    <w:rsid w:val="00A43F42"/>
    <w:rsid w:val="00A44029"/>
    <w:rsid w:val="00A446A8"/>
    <w:rsid w:val="00A450F4"/>
    <w:rsid w:val="00A45107"/>
    <w:rsid w:val="00A45CAA"/>
    <w:rsid w:val="00A4636E"/>
    <w:rsid w:val="00A4650C"/>
    <w:rsid w:val="00A468E0"/>
    <w:rsid w:val="00A46B04"/>
    <w:rsid w:val="00A47354"/>
    <w:rsid w:val="00A47622"/>
    <w:rsid w:val="00A47BDF"/>
    <w:rsid w:val="00A47ECB"/>
    <w:rsid w:val="00A50F0E"/>
    <w:rsid w:val="00A5156D"/>
    <w:rsid w:val="00A51861"/>
    <w:rsid w:val="00A51D94"/>
    <w:rsid w:val="00A51FA3"/>
    <w:rsid w:val="00A5256F"/>
    <w:rsid w:val="00A52814"/>
    <w:rsid w:val="00A52D7F"/>
    <w:rsid w:val="00A52D94"/>
    <w:rsid w:val="00A52D98"/>
    <w:rsid w:val="00A52EC3"/>
    <w:rsid w:val="00A531B0"/>
    <w:rsid w:val="00A53B8D"/>
    <w:rsid w:val="00A53F9C"/>
    <w:rsid w:val="00A53FA4"/>
    <w:rsid w:val="00A54222"/>
    <w:rsid w:val="00A54D0F"/>
    <w:rsid w:val="00A557B5"/>
    <w:rsid w:val="00A55CA9"/>
    <w:rsid w:val="00A55D46"/>
    <w:rsid w:val="00A567B0"/>
    <w:rsid w:val="00A577ED"/>
    <w:rsid w:val="00A578D0"/>
    <w:rsid w:val="00A57C8B"/>
    <w:rsid w:val="00A60398"/>
    <w:rsid w:val="00A61232"/>
    <w:rsid w:val="00A612C9"/>
    <w:rsid w:val="00A612ED"/>
    <w:rsid w:val="00A616AF"/>
    <w:rsid w:val="00A61F06"/>
    <w:rsid w:val="00A6213F"/>
    <w:rsid w:val="00A622A0"/>
    <w:rsid w:val="00A62596"/>
    <w:rsid w:val="00A6309A"/>
    <w:rsid w:val="00A631C3"/>
    <w:rsid w:val="00A63578"/>
    <w:rsid w:val="00A63959"/>
    <w:rsid w:val="00A6395F"/>
    <w:rsid w:val="00A643D4"/>
    <w:rsid w:val="00A64620"/>
    <w:rsid w:val="00A64734"/>
    <w:rsid w:val="00A64ABF"/>
    <w:rsid w:val="00A64EF0"/>
    <w:rsid w:val="00A651F6"/>
    <w:rsid w:val="00A65C5E"/>
    <w:rsid w:val="00A65E7D"/>
    <w:rsid w:val="00A66530"/>
    <w:rsid w:val="00A66A96"/>
    <w:rsid w:val="00A6755E"/>
    <w:rsid w:val="00A67951"/>
    <w:rsid w:val="00A67BC9"/>
    <w:rsid w:val="00A67DF6"/>
    <w:rsid w:val="00A7006C"/>
    <w:rsid w:val="00A70218"/>
    <w:rsid w:val="00A709AC"/>
    <w:rsid w:val="00A70AD9"/>
    <w:rsid w:val="00A712F0"/>
    <w:rsid w:val="00A7188A"/>
    <w:rsid w:val="00A71F06"/>
    <w:rsid w:val="00A7278E"/>
    <w:rsid w:val="00A73867"/>
    <w:rsid w:val="00A73DF0"/>
    <w:rsid w:val="00A73FC0"/>
    <w:rsid w:val="00A74038"/>
    <w:rsid w:val="00A757A3"/>
    <w:rsid w:val="00A75C0D"/>
    <w:rsid w:val="00A764CE"/>
    <w:rsid w:val="00A76FA6"/>
    <w:rsid w:val="00A77132"/>
    <w:rsid w:val="00A81293"/>
    <w:rsid w:val="00A81797"/>
    <w:rsid w:val="00A81B14"/>
    <w:rsid w:val="00A81DB3"/>
    <w:rsid w:val="00A821F1"/>
    <w:rsid w:val="00A82BBD"/>
    <w:rsid w:val="00A82F57"/>
    <w:rsid w:val="00A82FAD"/>
    <w:rsid w:val="00A83065"/>
    <w:rsid w:val="00A83388"/>
    <w:rsid w:val="00A8360F"/>
    <w:rsid w:val="00A84CF2"/>
    <w:rsid w:val="00A85831"/>
    <w:rsid w:val="00A85E60"/>
    <w:rsid w:val="00A86620"/>
    <w:rsid w:val="00A86764"/>
    <w:rsid w:val="00A870B3"/>
    <w:rsid w:val="00A872D4"/>
    <w:rsid w:val="00A8730A"/>
    <w:rsid w:val="00A87722"/>
    <w:rsid w:val="00A877DE"/>
    <w:rsid w:val="00A878E0"/>
    <w:rsid w:val="00A8797B"/>
    <w:rsid w:val="00A903EC"/>
    <w:rsid w:val="00A90EB0"/>
    <w:rsid w:val="00A91204"/>
    <w:rsid w:val="00A9132E"/>
    <w:rsid w:val="00A91389"/>
    <w:rsid w:val="00A917DE"/>
    <w:rsid w:val="00A92070"/>
    <w:rsid w:val="00A9263D"/>
    <w:rsid w:val="00A92906"/>
    <w:rsid w:val="00A92B87"/>
    <w:rsid w:val="00A92F6A"/>
    <w:rsid w:val="00A92FDB"/>
    <w:rsid w:val="00A930B7"/>
    <w:rsid w:val="00A93B59"/>
    <w:rsid w:val="00A94DD7"/>
    <w:rsid w:val="00A94F55"/>
    <w:rsid w:val="00A95144"/>
    <w:rsid w:val="00A953BD"/>
    <w:rsid w:val="00A953F3"/>
    <w:rsid w:val="00A95A68"/>
    <w:rsid w:val="00A9605F"/>
    <w:rsid w:val="00A96293"/>
    <w:rsid w:val="00A968FD"/>
    <w:rsid w:val="00A96CF0"/>
    <w:rsid w:val="00A9732D"/>
    <w:rsid w:val="00A97ED3"/>
    <w:rsid w:val="00AA02CE"/>
    <w:rsid w:val="00AA054F"/>
    <w:rsid w:val="00AA0E13"/>
    <w:rsid w:val="00AA1CCA"/>
    <w:rsid w:val="00AA2B9C"/>
    <w:rsid w:val="00AA3A62"/>
    <w:rsid w:val="00AA4647"/>
    <w:rsid w:val="00AA4717"/>
    <w:rsid w:val="00AA47C0"/>
    <w:rsid w:val="00AA4A7C"/>
    <w:rsid w:val="00AA4B3C"/>
    <w:rsid w:val="00AA4C4C"/>
    <w:rsid w:val="00AA50F5"/>
    <w:rsid w:val="00AA5273"/>
    <w:rsid w:val="00AA580C"/>
    <w:rsid w:val="00AA69AA"/>
    <w:rsid w:val="00AA7462"/>
    <w:rsid w:val="00AA74DA"/>
    <w:rsid w:val="00AA7753"/>
    <w:rsid w:val="00AA7A84"/>
    <w:rsid w:val="00AA7E04"/>
    <w:rsid w:val="00AB0207"/>
    <w:rsid w:val="00AB1037"/>
    <w:rsid w:val="00AB1335"/>
    <w:rsid w:val="00AB196A"/>
    <w:rsid w:val="00AB2240"/>
    <w:rsid w:val="00AB2367"/>
    <w:rsid w:val="00AB2F87"/>
    <w:rsid w:val="00AB31EC"/>
    <w:rsid w:val="00AB363C"/>
    <w:rsid w:val="00AB3CCD"/>
    <w:rsid w:val="00AB491A"/>
    <w:rsid w:val="00AB4A30"/>
    <w:rsid w:val="00AB54C3"/>
    <w:rsid w:val="00AB624C"/>
    <w:rsid w:val="00AB6D2D"/>
    <w:rsid w:val="00AB6E8D"/>
    <w:rsid w:val="00AB7712"/>
    <w:rsid w:val="00AC29FA"/>
    <w:rsid w:val="00AC2A37"/>
    <w:rsid w:val="00AC2D46"/>
    <w:rsid w:val="00AC362C"/>
    <w:rsid w:val="00AC3634"/>
    <w:rsid w:val="00AC36B6"/>
    <w:rsid w:val="00AC3A3E"/>
    <w:rsid w:val="00AC3BD4"/>
    <w:rsid w:val="00AC3C6C"/>
    <w:rsid w:val="00AC3FA6"/>
    <w:rsid w:val="00AC4389"/>
    <w:rsid w:val="00AC4A59"/>
    <w:rsid w:val="00AC6614"/>
    <w:rsid w:val="00AC6DEB"/>
    <w:rsid w:val="00AC74DE"/>
    <w:rsid w:val="00AC798F"/>
    <w:rsid w:val="00AC7B9A"/>
    <w:rsid w:val="00AD0545"/>
    <w:rsid w:val="00AD07B0"/>
    <w:rsid w:val="00AD0A52"/>
    <w:rsid w:val="00AD0D08"/>
    <w:rsid w:val="00AD0DDD"/>
    <w:rsid w:val="00AD13ED"/>
    <w:rsid w:val="00AD1408"/>
    <w:rsid w:val="00AD1966"/>
    <w:rsid w:val="00AD3915"/>
    <w:rsid w:val="00AD3B29"/>
    <w:rsid w:val="00AD4028"/>
    <w:rsid w:val="00AD4B62"/>
    <w:rsid w:val="00AD58F3"/>
    <w:rsid w:val="00AD5D23"/>
    <w:rsid w:val="00AD5DBB"/>
    <w:rsid w:val="00AD6B40"/>
    <w:rsid w:val="00AD6CFB"/>
    <w:rsid w:val="00AD736B"/>
    <w:rsid w:val="00AD74A4"/>
    <w:rsid w:val="00AD7649"/>
    <w:rsid w:val="00AD79FA"/>
    <w:rsid w:val="00AE0D78"/>
    <w:rsid w:val="00AE17CE"/>
    <w:rsid w:val="00AE1D79"/>
    <w:rsid w:val="00AE2952"/>
    <w:rsid w:val="00AE2B9F"/>
    <w:rsid w:val="00AE2E42"/>
    <w:rsid w:val="00AE2FBE"/>
    <w:rsid w:val="00AE326F"/>
    <w:rsid w:val="00AE34B4"/>
    <w:rsid w:val="00AE3562"/>
    <w:rsid w:val="00AE39F8"/>
    <w:rsid w:val="00AE3E66"/>
    <w:rsid w:val="00AE3F3C"/>
    <w:rsid w:val="00AE4565"/>
    <w:rsid w:val="00AE45B8"/>
    <w:rsid w:val="00AE4617"/>
    <w:rsid w:val="00AE4732"/>
    <w:rsid w:val="00AE48E3"/>
    <w:rsid w:val="00AE48EE"/>
    <w:rsid w:val="00AE5BCE"/>
    <w:rsid w:val="00AE6D93"/>
    <w:rsid w:val="00AE6F1A"/>
    <w:rsid w:val="00AE7796"/>
    <w:rsid w:val="00AE7801"/>
    <w:rsid w:val="00AE791A"/>
    <w:rsid w:val="00AE79C7"/>
    <w:rsid w:val="00AE7E59"/>
    <w:rsid w:val="00AF07A0"/>
    <w:rsid w:val="00AF0F65"/>
    <w:rsid w:val="00AF111C"/>
    <w:rsid w:val="00AF1C3F"/>
    <w:rsid w:val="00AF1E38"/>
    <w:rsid w:val="00AF2C59"/>
    <w:rsid w:val="00AF2E79"/>
    <w:rsid w:val="00AF31B6"/>
    <w:rsid w:val="00AF3348"/>
    <w:rsid w:val="00AF39A8"/>
    <w:rsid w:val="00AF4A41"/>
    <w:rsid w:val="00AF4BED"/>
    <w:rsid w:val="00AF52A4"/>
    <w:rsid w:val="00AF577A"/>
    <w:rsid w:val="00AF5989"/>
    <w:rsid w:val="00AF60C7"/>
    <w:rsid w:val="00AF617A"/>
    <w:rsid w:val="00AF69B0"/>
    <w:rsid w:val="00AF72CF"/>
    <w:rsid w:val="00AF7A19"/>
    <w:rsid w:val="00AF7E6A"/>
    <w:rsid w:val="00B0028E"/>
    <w:rsid w:val="00B002B4"/>
    <w:rsid w:val="00B00533"/>
    <w:rsid w:val="00B0099F"/>
    <w:rsid w:val="00B009CE"/>
    <w:rsid w:val="00B00E00"/>
    <w:rsid w:val="00B00EDD"/>
    <w:rsid w:val="00B01D22"/>
    <w:rsid w:val="00B031A7"/>
    <w:rsid w:val="00B03413"/>
    <w:rsid w:val="00B0387E"/>
    <w:rsid w:val="00B03E1E"/>
    <w:rsid w:val="00B042CE"/>
    <w:rsid w:val="00B0563F"/>
    <w:rsid w:val="00B059A4"/>
    <w:rsid w:val="00B05AE9"/>
    <w:rsid w:val="00B05B0C"/>
    <w:rsid w:val="00B066AC"/>
    <w:rsid w:val="00B06B4D"/>
    <w:rsid w:val="00B07694"/>
    <w:rsid w:val="00B07AEF"/>
    <w:rsid w:val="00B1054B"/>
    <w:rsid w:val="00B10A8F"/>
    <w:rsid w:val="00B10E39"/>
    <w:rsid w:val="00B10F69"/>
    <w:rsid w:val="00B113BA"/>
    <w:rsid w:val="00B116F1"/>
    <w:rsid w:val="00B118CF"/>
    <w:rsid w:val="00B11D9D"/>
    <w:rsid w:val="00B12088"/>
    <w:rsid w:val="00B120AC"/>
    <w:rsid w:val="00B12393"/>
    <w:rsid w:val="00B1252D"/>
    <w:rsid w:val="00B12C2B"/>
    <w:rsid w:val="00B13829"/>
    <w:rsid w:val="00B13F94"/>
    <w:rsid w:val="00B14024"/>
    <w:rsid w:val="00B1484E"/>
    <w:rsid w:val="00B153E4"/>
    <w:rsid w:val="00B15469"/>
    <w:rsid w:val="00B15BC3"/>
    <w:rsid w:val="00B15C71"/>
    <w:rsid w:val="00B15F81"/>
    <w:rsid w:val="00B161C6"/>
    <w:rsid w:val="00B161D8"/>
    <w:rsid w:val="00B16B84"/>
    <w:rsid w:val="00B16C5A"/>
    <w:rsid w:val="00B1757C"/>
    <w:rsid w:val="00B17CEF"/>
    <w:rsid w:val="00B205F6"/>
    <w:rsid w:val="00B209D2"/>
    <w:rsid w:val="00B20A2F"/>
    <w:rsid w:val="00B215D9"/>
    <w:rsid w:val="00B21667"/>
    <w:rsid w:val="00B21996"/>
    <w:rsid w:val="00B21C82"/>
    <w:rsid w:val="00B2204F"/>
    <w:rsid w:val="00B2224B"/>
    <w:rsid w:val="00B2239C"/>
    <w:rsid w:val="00B223EC"/>
    <w:rsid w:val="00B2250C"/>
    <w:rsid w:val="00B22A35"/>
    <w:rsid w:val="00B22AE7"/>
    <w:rsid w:val="00B22E75"/>
    <w:rsid w:val="00B23309"/>
    <w:rsid w:val="00B24381"/>
    <w:rsid w:val="00B24554"/>
    <w:rsid w:val="00B24996"/>
    <w:rsid w:val="00B24C11"/>
    <w:rsid w:val="00B2554E"/>
    <w:rsid w:val="00B2592B"/>
    <w:rsid w:val="00B2638E"/>
    <w:rsid w:val="00B26715"/>
    <w:rsid w:val="00B27025"/>
    <w:rsid w:val="00B2791C"/>
    <w:rsid w:val="00B27B35"/>
    <w:rsid w:val="00B27D96"/>
    <w:rsid w:val="00B27DB5"/>
    <w:rsid w:val="00B30805"/>
    <w:rsid w:val="00B308A3"/>
    <w:rsid w:val="00B30F58"/>
    <w:rsid w:val="00B3133A"/>
    <w:rsid w:val="00B31960"/>
    <w:rsid w:val="00B31E9F"/>
    <w:rsid w:val="00B327E9"/>
    <w:rsid w:val="00B32948"/>
    <w:rsid w:val="00B32D63"/>
    <w:rsid w:val="00B32E8D"/>
    <w:rsid w:val="00B32F3F"/>
    <w:rsid w:val="00B336EB"/>
    <w:rsid w:val="00B33AAD"/>
    <w:rsid w:val="00B33D59"/>
    <w:rsid w:val="00B3414E"/>
    <w:rsid w:val="00B341E2"/>
    <w:rsid w:val="00B345FA"/>
    <w:rsid w:val="00B34BE5"/>
    <w:rsid w:val="00B355CB"/>
    <w:rsid w:val="00B35CDA"/>
    <w:rsid w:val="00B35E0A"/>
    <w:rsid w:val="00B3669D"/>
    <w:rsid w:val="00B36873"/>
    <w:rsid w:val="00B36AE6"/>
    <w:rsid w:val="00B36DF3"/>
    <w:rsid w:val="00B372A6"/>
    <w:rsid w:val="00B40E7B"/>
    <w:rsid w:val="00B411B1"/>
    <w:rsid w:val="00B41435"/>
    <w:rsid w:val="00B41CAD"/>
    <w:rsid w:val="00B42668"/>
    <w:rsid w:val="00B42BA7"/>
    <w:rsid w:val="00B42FB6"/>
    <w:rsid w:val="00B43142"/>
    <w:rsid w:val="00B43503"/>
    <w:rsid w:val="00B43D37"/>
    <w:rsid w:val="00B440A5"/>
    <w:rsid w:val="00B447ED"/>
    <w:rsid w:val="00B44EBF"/>
    <w:rsid w:val="00B451FB"/>
    <w:rsid w:val="00B454A6"/>
    <w:rsid w:val="00B454DB"/>
    <w:rsid w:val="00B45519"/>
    <w:rsid w:val="00B45E64"/>
    <w:rsid w:val="00B4783D"/>
    <w:rsid w:val="00B47954"/>
    <w:rsid w:val="00B5009E"/>
    <w:rsid w:val="00B518E4"/>
    <w:rsid w:val="00B51A54"/>
    <w:rsid w:val="00B51A7D"/>
    <w:rsid w:val="00B51AE8"/>
    <w:rsid w:val="00B51F83"/>
    <w:rsid w:val="00B5207C"/>
    <w:rsid w:val="00B52325"/>
    <w:rsid w:val="00B52B73"/>
    <w:rsid w:val="00B52F61"/>
    <w:rsid w:val="00B536F5"/>
    <w:rsid w:val="00B53C29"/>
    <w:rsid w:val="00B53FF6"/>
    <w:rsid w:val="00B54534"/>
    <w:rsid w:val="00B54960"/>
    <w:rsid w:val="00B54AE7"/>
    <w:rsid w:val="00B54F30"/>
    <w:rsid w:val="00B55905"/>
    <w:rsid w:val="00B56808"/>
    <w:rsid w:val="00B56B1D"/>
    <w:rsid w:val="00B5799D"/>
    <w:rsid w:val="00B57DC5"/>
    <w:rsid w:val="00B57E95"/>
    <w:rsid w:val="00B600BE"/>
    <w:rsid w:val="00B605CE"/>
    <w:rsid w:val="00B60790"/>
    <w:rsid w:val="00B60C78"/>
    <w:rsid w:val="00B61464"/>
    <w:rsid w:val="00B6147A"/>
    <w:rsid w:val="00B618C5"/>
    <w:rsid w:val="00B61900"/>
    <w:rsid w:val="00B61BA9"/>
    <w:rsid w:val="00B61BB2"/>
    <w:rsid w:val="00B61C74"/>
    <w:rsid w:val="00B61C89"/>
    <w:rsid w:val="00B625F1"/>
    <w:rsid w:val="00B6274A"/>
    <w:rsid w:val="00B62914"/>
    <w:rsid w:val="00B62AAC"/>
    <w:rsid w:val="00B62CE2"/>
    <w:rsid w:val="00B63F0E"/>
    <w:rsid w:val="00B63F4A"/>
    <w:rsid w:val="00B64421"/>
    <w:rsid w:val="00B64A84"/>
    <w:rsid w:val="00B65428"/>
    <w:rsid w:val="00B65FF2"/>
    <w:rsid w:val="00B6603E"/>
    <w:rsid w:val="00B661AE"/>
    <w:rsid w:val="00B66928"/>
    <w:rsid w:val="00B66A3E"/>
    <w:rsid w:val="00B66AF8"/>
    <w:rsid w:val="00B67311"/>
    <w:rsid w:val="00B67B4A"/>
    <w:rsid w:val="00B67DD3"/>
    <w:rsid w:val="00B70C05"/>
    <w:rsid w:val="00B70D63"/>
    <w:rsid w:val="00B7103A"/>
    <w:rsid w:val="00B71840"/>
    <w:rsid w:val="00B71C61"/>
    <w:rsid w:val="00B71F3F"/>
    <w:rsid w:val="00B720D6"/>
    <w:rsid w:val="00B729FE"/>
    <w:rsid w:val="00B72A09"/>
    <w:rsid w:val="00B72F2A"/>
    <w:rsid w:val="00B73ED6"/>
    <w:rsid w:val="00B75058"/>
    <w:rsid w:val="00B75624"/>
    <w:rsid w:val="00B75AB2"/>
    <w:rsid w:val="00B761ED"/>
    <w:rsid w:val="00B7626D"/>
    <w:rsid w:val="00B763B8"/>
    <w:rsid w:val="00B76510"/>
    <w:rsid w:val="00B76525"/>
    <w:rsid w:val="00B7684F"/>
    <w:rsid w:val="00B769F8"/>
    <w:rsid w:val="00B76C04"/>
    <w:rsid w:val="00B774B2"/>
    <w:rsid w:val="00B775B5"/>
    <w:rsid w:val="00B80BFE"/>
    <w:rsid w:val="00B812A0"/>
    <w:rsid w:val="00B81DB4"/>
    <w:rsid w:val="00B825BF"/>
    <w:rsid w:val="00B8282C"/>
    <w:rsid w:val="00B82893"/>
    <w:rsid w:val="00B830B1"/>
    <w:rsid w:val="00B83336"/>
    <w:rsid w:val="00B83529"/>
    <w:rsid w:val="00B84015"/>
    <w:rsid w:val="00B842C7"/>
    <w:rsid w:val="00B84B2C"/>
    <w:rsid w:val="00B852BF"/>
    <w:rsid w:val="00B85D12"/>
    <w:rsid w:val="00B86897"/>
    <w:rsid w:val="00B86C75"/>
    <w:rsid w:val="00B87E0E"/>
    <w:rsid w:val="00B909A3"/>
    <w:rsid w:val="00B90DB9"/>
    <w:rsid w:val="00B90E75"/>
    <w:rsid w:val="00B91156"/>
    <w:rsid w:val="00B91461"/>
    <w:rsid w:val="00B91BC8"/>
    <w:rsid w:val="00B92AB2"/>
    <w:rsid w:val="00B93680"/>
    <w:rsid w:val="00B93FCD"/>
    <w:rsid w:val="00B94026"/>
    <w:rsid w:val="00B941B8"/>
    <w:rsid w:val="00B9422D"/>
    <w:rsid w:val="00B9462F"/>
    <w:rsid w:val="00B94B64"/>
    <w:rsid w:val="00B94BD0"/>
    <w:rsid w:val="00B94E77"/>
    <w:rsid w:val="00B954E5"/>
    <w:rsid w:val="00B9553C"/>
    <w:rsid w:val="00B956AB"/>
    <w:rsid w:val="00B95864"/>
    <w:rsid w:val="00B95BD5"/>
    <w:rsid w:val="00B95EA7"/>
    <w:rsid w:val="00B95F3E"/>
    <w:rsid w:val="00B96144"/>
    <w:rsid w:val="00B96252"/>
    <w:rsid w:val="00B96522"/>
    <w:rsid w:val="00B96544"/>
    <w:rsid w:val="00B96668"/>
    <w:rsid w:val="00B968C6"/>
    <w:rsid w:val="00B97199"/>
    <w:rsid w:val="00BA01BB"/>
    <w:rsid w:val="00BA0764"/>
    <w:rsid w:val="00BA0844"/>
    <w:rsid w:val="00BA0B73"/>
    <w:rsid w:val="00BA0BDA"/>
    <w:rsid w:val="00BA1773"/>
    <w:rsid w:val="00BA1785"/>
    <w:rsid w:val="00BA18FD"/>
    <w:rsid w:val="00BA23D5"/>
    <w:rsid w:val="00BA25EA"/>
    <w:rsid w:val="00BA2613"/>
    <w:rsid w:val="00BA277A"/>
    <w:rsid w:val="00BA282F"/>
    <w:rsid w:val="00BA294E"/>
    <w:rsid w:val="00BA2A48"/>
    <w:rsid w:val="00BA2B27"/>
    <w:rsid w:val="00BA2F91"/>
    <w:rsid w:val="00BA2FAA"/>
    <w:rsid w:val="00BA3335"/>
    <w:rsid w:val="00BA354B"/>
    <w:rsid w:val="00BA3AD6"/>
    <w:rsid w:val="00BA4C73"/>
    <w:rsid w:val="00BA5201"/>
    <w:rsid w:val="00BA5271"/>
    <w:rsid w:val="00BA54D6"/>
    <w:rsid w:val="00BA5605"/>
    <w:rsid w:val="00BA5E27"/>
    <w:rsid w:val="00BA639C"/>
    <w:rsid w:val="00BA648F"/>
    <w:rsid w:val="00BA6802"/>
    <w:rsid w:val="00BA7885"/>
    <w:rsid w:val="00BB0135"/>
    <w:rsid w:val="00BB0671"/>
    <w:rsid w:val="00BB08CF"/>
    <w:rsid w:val="00BB0B80"/>
    <w:rsid w:val="00BB0DEE"/>
    <w:rsid w:val="00BB0FC6"/>
    <w:rsid w:val="00BB14EC"/>
    <w:rsid w:val="00BB1757"/>
    <w:rsid w:val="00BB19DD"/>
    <w:rsid w:val="00BB1B6E"/>
    <w:rsid w:val="00BB1BAE"/>
    <w:rsid w:val="00BB32A1"/>
    <w:rsid w:val="00BB32F6"/>
    <w:rsid w:val="00BB3483"/>
    <w:rsid w:val="00BB39C6"/>
    <w:rsid w:val="00BB3AC7"/>
    <w:rsid w:val="00BB4707"/>
    <w:rsid w:val="00BB66F3"/>
    <w:rsid w:val="00BB6AF5"/>
    <w:rsid w:val="00BB6D45"/>
    <w:rsid w:val="00BB6E72"/>
    <w:rsid w:val="00BB6FC4"/>
    <w:rsid w:val="00BB70D2"/>
    <w:rsid w:val="00BB7A0F"/>
    <w:rsid w:val="00BB7DDF"/>
    <w:rsid w:val="00BC0221"/>
    <w:rsid w:val="00BC03EB"/>
    <w:rsid w:val="00BC09E9"/>
    <w:rsid w:val="00BC09EC"/>
    <w:rsid w:val="00BC15FB"/>
    <w:rsid w:val="00BC17F8"/>
    <w:rsid w:val="00BC1CAB"/>
    <w:rsid w:val="00BC1DE2"/>
    <w:rsid w:val="00BC22C1"/>
    <w:rsid w:val="00BC28DF"/>
    <w:rsid w:val="00BC290F"/>
    <w:rsid w:val="00BC2A8B"/>
    <w:rsid w:val="00BC2FAF"/>
    <w:rsid w:val="00BC3216"/>
    <w:rsid w:val="00BC32CF"/>
    <w:rsid w:val="00BC3B2D"/>
    <w:rsid w:val="00BC3B60"/>
    <w:rsid w:val="00BC3EF8"/>
    <w:rsid w:val="00BC54C5"/>
    <w:rsid w:val="00BC5F22"/>
    <w:rsid w:val="00BC658B"/>
    <w:rsid w:val="00BC74C2"/>
    <w:rsid w:val="00BC7661"/>
    <w:rsid w:val="00BC7A4F"/>
    <w:rsid w:val="00BC7F7F"/>
    <w:rsid w:val="00BD01F8"/>
    <w:rsid w:val="00BD07C0"/>
    <w:rsid w:val="00BD07F6"/>
    <w:rsid w:val="00BD0DE0"/>
    <w:rsid w:val="00BD0E9F"/>
    <w:rsid w:val="00BD1A9A"/>
    <w:rsid w:val="00BD1ACF"/>
    <w:rsid w:val="00BD23FF"/>
    <w:rsid w:val="00BD2A50"/>
    <w:rsid w:val="00BD3AD7"/>
    <w:rsid w:val="00BD3B09"/>
    <w:rsid w:val="00BD3CF2"/>
    <w:rsid w:val="00BD4197"/>
    <w:rsid w:val="00BD4617"/>
    <w:rsid w:val="00BD5062"/>
    <w:rsid w:val="00BD5643"/>
    <w:rsid w:val="00BD567A"/>
    <w:rsid w:val="00BD56C5"/>
    <w:rsid w:val="00BD6FDA"/>
    <w:rsid w:val="00BD7187"/>
    <w:rsid w:val="00BD7531"/>
    <w:rsid w:val="00BD7F82"/>
    <w:rsid w:val="00BE0623"/>
    <w:rsid w:val="00BE112E"/>
    <w:rsid w:val="00BE17FB"/>
    <w:rsid w:val="00BE1843"/>
    <w:rsid w:val="00BE1C91"/>
    <w:rsid w:val="00BE1DCF"/>
    <w:rsid w:val="00BE232A"/>
    <w:rsid w:val="00BE2722"/>
    <w:rsid w:val="00BE277B"/>
    <w:rsid w:val="00BE29DA"/>
    <w:rsid w:val="00BE2BF8"/>
    <w:rsid w:val="00BE3403"/>
    <w:rsid w:val="00BE35C7"/>
    <w:rsid w:val="00BE3801"/>
    <w:rsid w:val="00BE4771"/>
    <w:rsid w:val="00BE54F1"/>
    <w:rsid w:val="00BE58C7"/>
    <w:rsid w:val="00BE5EF3"/>
    <w:rsid w:val="00BE6434"/>
    <w:rsid w:val="00BE64F1"/>
    <w:rsid w:val="00BE6586"/>
    <w:rsid w:val="00BE7123"/>
    <w:rsid w:val="00BE729C"/>
    <w:rsid w:val="00BE7333"/>
    <w:rsid w:val="00BE76AB"/>
    <w:rsid w:val="00BE7E37"/>
    <w:rsid w:val="00BE7ECB"/>
    <w:rsid w:val="00BF0250"/>
    <w:rsid w:val="00BF0600"/>
    <w:rsid w:val="00BF0720"/>
    <w:rsid w:val="00BF07A3"/>
    <w:rsid w:val="00BF0A87"/>
    <w:rsid w:val="00BF0D1F"/>
    <w:rsid w:val="00BF2517"/>
    <w:rsid w:val="00BF2834"/>
    <w:rsid w:val="00BF2C07"/>
    <w:rsid w:val="00BF2E0E"/>
    <w:rsid w:val="00BF2F09"/>
    <w:rsid w:val="00BF30CC"/>
    <w:rsid w:val="00BF3FFC"/>
    <w:rsid w:val="00BF47FC"/>
    <w:rsid w:val="00BF4952"/>
    <w:rsid w:val="00BF49FB"/>
    <w:rsid w:val="00BF4D71"/>
    <w:rsid w:val="00BF5946"/>
    <w:rsid w:val="00BF5CC5"/>
    <w:rsid w:val="00BF5E86"/>
    <w:rsid w:val="00BF6003"/>
    <w:rsid w:val="00BF690C"/>
    <w:rsid w:val="00BF6E6C"/>
    <w:rsid w:val="00BF702E"/>
    <w:rsid w:val="00BF7782"/>
    <w:rsid w:val="00C0004C"/>
    <w:rsid w:val="00C001AA"/>
    <w:rsid w:val="00C0088F"/>
    <w:rsid w:val="00C00B61"/>
    <w:rsid w:val="00C010DC"/>
    <w:rsid w:val="00C01623"/>
    <w:rsid w:val="00C026E4"/>
    <w:rsid w:val="00C02722"/>
    <w:rsid w:val="00C02CFB"/>
    <w:rsid w:val="00C02E98"/>
    <w:rsid w:val="00C03800"/>
    <w:rsid w:val="00C03C62"/>
    <w:rsid w:val="00C03C77"/>
    <w:rsid w:val="00C04054"/>
    <w:rsid w:val="00C041FC"/>
    <w:rsid w:val="00C04EC4"/>
    <w:rsid w:val="00C04F74"/>
    <w:rsid w:val="00C05F56"/>
    <w:rsid w:val="00C060D4"/>
    <w:rsid w:val="00C0644E"/>
    <w:rsid w:val="00C06AD2"/>
    <w:rsid w:val="00C06CEC"/>
    <w:rsid w:val="00C070AF"/>
    <w:rsid w:val="00C0724C"/>
    <w:rsid w:val="00C07740"/>
    <w:rsid w:val="00C07909"/>
    <w:rsid w:val="00C07FB5"/>
    <w:rsid w:val="00C10221"/>
    <w:rsid w:val="00C10315"/>
    <w:rsid w:val="00C10D0D"/>
    <w:rsid w:val="00C11169"/>
    <w:rsid w:val="00C11930"/>
    <w:rsid w:val="00C11D0A"/>
    <w:rsid w:val="00C125A9"/>
    <w:rsid w:val="00C1272C"/>
    <w:rsid w:val="00C1275C"/>
    <w:rsid w:val="00C12CB2"/>
    <w:rsid w:val="00C132C5"/>
    <w:rsid w:val="00C1338D"/>
    <w:rsid w:val="00C138BB"/>
    <w:rsid w:val="00C13975"/>
    <w:rsid w:val="00C14449"/>
    <w:rsid w:val="00C14769"/>
    <w:rsid w:val="00C148EA"/>
    <w:rsid w:val="00C14D1E"/>
    <w:rsid w:val="00C14D7E"/>
    <w:rsid w:val="00C152E2"/>
    <w:rsid w:val="00C15B5F"/>
    <w:rsid w:val="00C16204"/>
    <w:rsid w:val="00C166AF"/>
    <w:rsid w:val="00C16854"/>
    <w:rsid w:val="00C17084"/>
    <w:rsid w:val="00C170F2"/>
    <w:rsid w:val="00C17394"/>
    <w:rsid w:val="00C173D2"/>
    <w:rsid w:val="00C2080A"/>
    <w:rsid w:val="00C208EF"/>
    <w:rsid w:val="00C20E2A"/>
    <w:rsid w:val="00C20ED6"/>
    <w:rsid w:val="00C212CE"/>
    <w:rsid w:val="00C2162C"/>
    <w:rsid w:val="00C21729"/>
    <w:rsid w:val="00C21898"/>
    <w:rsid w:val="00C21A78"/>
    <w:rsid w:val="00C220AC"/>
    <w:rsid w:val="00C222DE"/>
    <w:rsid w:val="00C223A7"/>
    <w:rsid w:val="00C2269A"/>
    <w:rsid w:val="00C22BFD"/>
    <w:rsid w:val="00C22F75"/>
    <w:rsid w:val="00C23940"/>
    <w:rsid w:val="00C23C4A"/>
    <w:rsid w:val="00C23C63"/>
    <w:rsid w:val="00C23CE9"/>
    <w:rsid w:val="00C24A70"/>
    <w:rsid w:val="00C24AE9"/>
    <w:rsid w:val="00C24BB0"/>
    <w:rsid w:val="00C24C92"/>
    <w:rsid w:val="00C24D7C"/>
    <w:rsid w:val="00C24F77"/>
    <w:rsid w:val="00C252E3"/>
    <w:rsid w:val="00C25795"/>
    <w:rsid w:val="00C25811"/>
    <w:rsid w:val="00C258B4"/>
    <w:rsid w:val="00C25971"/>
    <w:rsid w:val="00C25E99"/>
    <w:rsid w:val="00C262E1"/>
    <w:rsid w:val="00C271A5"/>
    <w:rsid w:val="00C27304"/>
    <w:rsid w:val="00C27439"/>
    <w:rsid w:val="00C276E1"/>
    <w:rsid w:val="00C27D31"/>
    <w:rsid w:val="00C301F5"/>
    <w:rsid w:val="00C31116"/>
    <w:rsid w:val="00C31147"/>
    <w:rsid w:val="00C321C3"/>
    <w:rsid w:val="00C32DC3"/>
    <w:rsid w:val="00C3353E"/>
    <w:rsid w:val="00C33EDC"/>
    <w:rsid w:val="00C33F8C"/>
    <w:rsid w:val="00C348DA"/>
    <w:rsid w:val="00C35204"/>
    <w:rsid w:val="00C35787"/>
    <w:rsid w:val="00C35836"/>
    <w:rsid w:val="00C36B0C"/>
    <w:rsid w:val="00C370AB"/>
    <w:rsid w:val="00C37847"/>
    <w:rsid w:val="00C408C3"/>
    <w:rsid w:val="00C40CB2"/>
    <w:rsid w:val="00C40EA7"/>
    <w:rsid w:val="00C40FC9"/>
    <w:rsid w:val="00C40FF5"/>
    <w:rsid w:val="00C41687"/>
    <w:rsid w:val="00C41EED"/>
    <w:rsid w:val="00C42B29"/>
    <w:rsid w:val="00C43EB7"/>
    <w:rsid w:val="00C44083"/>
    <w:rsid w:val="00C442B1"/>
    <w:rsid w:val="00C443D5"/>
    <w:rsid w:val="00C4498F"/>
    <w:rsid w:val="00C454EC"/>
    <w:rsid w:val="00C455F3"/>
    <w:rsid w:val="00C4577C"/>
    <w:rsid w:val="00C45C45"/>
    <w:rsid w:val="00C45DAA"/>
    <w:rsid w:val="00C45F41"/>
    <w:rsid w:val="00C46779"/>
    <w:rsid w:val="00C46EE0"/>
    <w:rsid w:val="00C471AA"/>
    <w:rsid w:val="00C50074"/>
    <w:rsid w:val="00C5033D"/>
    <w:rsid w:val="00C51480"/>
    <w:rsid w:val="00C519BE"/>
    <w:rsid w:val="00C51B69"/>
    <w:rsid w:val="00C51DE0"/>
    <w:rsid w:val="00C52019"/>
    <w:rsid w:val="00C522D7"/>
    <w:rsid w:val="00C525A1"/>
    <w:rsid w:val="00C52890"/>
    <w:rsid w:val="00C52A2D"/>
    <w:rsid w:val="00C535CB"/>
    <w:rsid w:val="00C53707"/>
    <w:rsid w:val="00C53A47"/>
    <w:rsid w:val="00C53C69"/>
    <w:rsid w:val="00C5543A"/>
    <w:rsid w:val="00C558C3"/>
    <w:rsid w:val="00C563D2"/>
    <w:rsid w:val="00C56462"/>
    <w:rsid w:val="00C569A9"/>
    <w:rsid w:val="00C56B52"/>
    <w:rsid w:val="00C56ED3"/>
    <w:rsid w:val="00C5709B"/>
    <w:rsid w:val="00C57318"/>
    <w:rsid w:val="00C57CF7"/>
    <w:rsid w:val="00C57FB3"/>
    <w:rsid w:val="00C6008C"/>
    <w:rsid w:val="00C60514"/>
    <w:rsid w:val="00C6054B"/>
    <w:rsid w:val="00C6071D"/>
    <w:rsid w:val="00C60A6F"/>
    <w:rsid w:val="00C61508"/>
    <w:rsid w:val="00C6151C"/>
    <w:rsid w:val="00C62F44"/>
    <w:rsid w:val="00C63352"/>
    <w:rsid w:val="00C63C55"/>
    <w:rsid w:val="00C648DE"/>
    <w:rsid w:val="00C654D4"/>
    <w:rsid w:val="00C65AF4"/>
    <w:rsid w:val="00C662CA"/>
    <w:rsid w:val="00C665E7"/>
    <w:rsid w:val="00C66879"/>
    <w:rsid w:val="00C66D03"/>
    <w:rsid w:val="00C67A24"/>
    <w:rsid w:val="00C67F24"/>
    <w:rsid w:val="00C70022"/>
    <w:rsid w:val="00C70CE3"/>
    <w:rsid w:val="00C7136C"/>
    <w:rsid w:val="00C72252"/>
    <w:rsid w:val="00C7335F"/>
    <w:rsid w:val="00C7365E"/>
    <w:rsid w:val="00C7447F"/>
    <w:rsid w:val="00C7452B"/>
    <w:rsid w:val="00C74E02"/>
    <w:rsid w:val="00C74FB5"/>
    <w:rsid w:val="00C751A6"/>
    <w:rsid w:val="00C759CC"/>
    <w:rsid w:val="00C75BE3"/>
    <w:rsid w:val="00C7682E"/>
    <w:rsid w:val="00C76950"/>
    <w:rsid w:val="00C76B66"/>
    <w:rsid w:val="00C76EEC"/>
    <w:rsid w:val="00C76F44"/>
    <w:rsid w:val="00C80718"/>
    <w:rsid w:val="00C81166"/>
    <w:rsid w:val="00C811B4"/>
    <w:rsid w:val="00C8145E"/>
    <w:rsid w:val="00C81741"/>
    <w:rsid w:val="00C81DD1"/>
    <w:rsid w:val="00C8250B"/>
    <w:rsid w:val="00C82DA7"/>
    <w:rsid w:val="00C84043"/>
    <w:rsid w:val="00C85685"/>
    <w:rsid w:val="00C85714"/>
    <w:rsid w:val="00C85ECC"/>
    <w:rsid w:val="00C86B11"/>
    <w:rsid w:val="00C86C5E"/>
    <w:rsid w:val="00C9039F"/>
    <w:rsid w:val="00C906B0"/>
    <w:rsid w:val="00C906E9"/>
    <w:rsid w:val="00C9107F"/>
    <w:rsid w:val="00C91510"/>
    <w:rsid w:val="00C91E34"/>
    <w:rsid w:val="00C92A99"/>
    <w:rsid w:val="00C935AF"/>
    <w:rsid w:val="00C936F3"/>
    <w:rsid w:val="00C9376F"/>
    <w:rsid w:val="00C953BC"/>
    <w:rsid w:val="00C95972"/>
    <w:rsid w:val="00C95CA1"/>
    <w:rsid w:val="00C95CF9"/>
    <w:rsid w:val="00C95FB6"/>
    <w:rsid w:val="00C96BFC"/>
    <w:rsid w:val="00C97316"/>
    <w:rsid w:val="00C9760B"/>
    <w:rsid w:val="00C97A45"/>
    <w:rsid w:val="00CA06ED"/>
    <w:rsid w:val="00CA095C"/>
    <w:rsid w:val="00CA0C49"/>
    <w:rsid w:val="00CA2D13"/>
    <w:rsid w:val="00CA3270"/>
    <w:rsid w:val="00CA34BC"/>
    <w:rsid w:val="00CA3986"/>
    <w:rsid w:val="00CA3C97"/>
    <w:rsid w:val="00CA418D"/>
    <w:rsid w:val="00CA44C2"/>
    <w:rsid w:val="00CA4B5F"/>
    <w:rsid w:val="00CA59B9"/>
    <w:rsid w:val="00CA5ED7"/>
    <w:rsid w:val="00CA6E47"/>
    <w:rsid w:val="00CB04F3"/>
    <w:rsid w:val="00CB0707"/>
    <w:rsid w:val="00CB09F2"/>
    <w:rsid w:val="00CB0B26"/>
    <w:rsid w:val="00CB1FA0"/>
    <w:rsid w:val="00CB290D"/>
    <w:rsid w:val="00CB382E"/>
    <w:rsid w:val="00CB3A02"/>
    <w:rsid w:val="00CB3A38"/>
    <w:rsid w:val="00CB3AD0"/>
    <w:rsid w:val="00CB4526"/>
    <w:rsid w:val="00CB47B7"/>
    <w:rsid w:val="00CB5218"/>
    <w:rsid w:val="00CB5941"/>
    <w:rsid w:val="00CB59FC"/>
    <w:rsid w:val="00CB5DEF"/>
    <w:rsid w:val="00CB5E64"/>
    <w:rsid w:val="00CB5F98"/>
    <w:rsid w:val="00CB732F"/>
    <w:rsid w:val="00CB7960"/>
    <w:rsid w:val="00CB7A7D"/>
    <w:rsid w:val="00CB7D1A"/>
    <w:rsid w:val="00CC0095"/>
    <w:rsid w:val="00CC03B3"/>
    <w:rsid w:val="00CC0E87"/>
    <w:rsid w:val="00CC1045"/>
    <w:rsid w:val="00CC1693"/>
    <w:rsid w:val="00CC1812"/>
    <w:rsid w:val="00CC22BA"/>
    <w:rsid w:val="00CC2B31"/>
    <w:rsid w:val="00CC2CBB"/>
    <w:rsid w:val="00CC3F43"/>
    <w:rsid w:val="00CC4332"/>
    <w:rsid w:val="00CC4E7C"/>
    <w:rsid w:val="00CC50FD"/>
    <w:rsid w:val="00CC52BB"/>
    <w:rsid w:val="00CC546D"/>
    <w:rsid w:val="00CC558E"/>
    <w:rsid w:val="00CC56F3"/>
    <w:rsid w:val="00CC5876"/>
    <w:rsid w:val="00CC59A5"/>
    <w:rsid w:val="00CC682D"/>
    <w:rsid w:val="00CC701C"/>
    <w:rsid w:val="00CD05D3"/>
    <w:rsid w:val="00CD0ABA"/>
    <w:rsid w:val="00CD1129"/>
    <w:rsid w:val="00CD1353"/>
    <w:rsid w:val="00CD1458"/>
    <w:rsid w:val="00CD1FB0"/>
    <w:rsid w:val="00CD2691"/>
    <w:rsid w:val="00CD2886"/>
    <w:rsid w:val="00CD323D"/>
    <w:rsid w:val="00CD35EC"/>
    <w:rsid w:val="00CD50AD"/>
    <w:rsid w:val="00CD54AA"/>
    <w:rsid w:val="00CD5E21"/>
    <w:rsid w:val="00CD5E5D"/>
    <w:rsid w:val="00CD6947"/>
    <w:rsid w:val="00CD6BAE"/>
    <w:rsid w:val="00CD6CBD"/>
    <w:rsid w:val="00CD72C7"/>
    <w:rsid w:val="00CD7995"/>
    <w:rsid w:val="00CD7CB3"/>
    <w:rsid w:val="00CE0BB4"/>
    <w:rsid w:val="00CE109B"/>
    <w:rsid w:val="00CE1E86"/>
    <w:rsid w:val="00CE231C"/>
    <w:rsid w:val="00CE2D4C"/>
    <w:rsid w:val="00CE314C"/>
    <w:rsid w:val="00CE3764"/>
    <w:rsid w:val="00CE4362"/>
    <w:rsid w:val="00CE4D03"/>
    <w:rsid w:val="00CE591F"/>
    <w:rsid w:val="00CE6097"/>
    <w:rsid w:val="00CE6797"/>
    <w:rsid w:val="00CE6982"/>
    <w:rsid w:val="00CE6CB8"/>
    <w:rsid w:val="00CE6CCB"/>
    <w:rsid w:val="00CE76E7"/>
    <w:rsid w:val="00CE7DAE"/>
    <w:rsid w:val="00CF0426"/>
    <w:rsid w:val="00CF06ED"/>
    <w:rsid w:val="00CF0E83"/>
    <w:rsid w:val="00CF0EB0"/>
    <w:rsid w:val="00CF0F15"/>
    <w:rsid w:val="00CF18BF"/>
    <w:rsid w:val="00CF1BF5"/>
    <w:rsid w:val="00CF1D3F"/>
    <w:rsid w:val="00CF1F7E"/>
    <w:rsid w:val="00CF31BE"/>
    <w:rsid w:val="00CF35D4"/>
    <w:rsid w:val="00CF35EF"/>
    <w:rsid w:val="00CF364E"/>
    <w:rsid w:val="00CF3CBA"/>
    <w:rsid w:val="00CF3E8F"/>
    <w:rsid w:val="00CF4607"/>
    <w:rsid w:val="00CF48AB"/>
    <w:rsid w:val="00CF4B9B"/>
    <w:rsid w:val="00CF4C29"/>
    <w:rsid w:val="00CF4E30"/>
    <w:rsid w:val="00CF4EA2"/>
    <w:rsid w:val="00CF5ABB"/>
    <w:rsid w:val="00CF5B15"/>
    <w:rsid w:val="00CF60F1"/>
    <w:rsid w:val="00CF63E3"/>
    <w:rsid w:val="00CF6750"/>
    <w:rsid w:val="00CF6D90"/>
    <w:rsid w:val="00CF6F8E"/>
    <w:rsid w:val="00CF7640"/>
    <w:rsid w:val="00CF7BBF"/>
    <w:rsid w:val="00CF7CDE"/>
    <w:rsid w:val="00CF7FA1"/>
    <w:rsid w:val="00D005CA"/>
    <w:rsid w:val="00D00D50"/>
    <w:rsid w:val="00D012B7"/>
    <w:rsid w:val="00D01D84"/>
    <w:rsid w:val="00D03089"/>
    <w:rsid w:val="00D0338B"/>
    <w:rsid w:val="00D03CC7"/>
    <w:rsid w:val="00D0459C"/>
    <w:rsid w:val="00D04675"/>
    <w:rsid w:val="00D04D9B"/>
    <w:rsid w:val="00D05D97"/>
    <w:rsid w:val="00D062AC"/>
    <w:rsid w:val="00D06369"/>
    <w:rsid w:val="00D0699F"/>
    <w:rsid w:val="00D06B7C"/>
    <w:rsid w:val="00D06B85"/>
    <w:rsid w:val="00D06E3A"/>
    <w:rsid w:val="00D07527"/>
    <w:rsid w:val="00D0799C"/>
    <w:rsid w:val="00D07A13"/>
    <w:rsid w:val="00D10374"/>
    <w:rsid w:val="00D10875"/>
    <w:rsid w:val="00D10B89"/>
    <w:rsid w:val="00D10EEB"/>
    <w:rsid w:val="00D114D0"/>
    <w:rsid w:val="00D12167"/>
    <w:rsid w:val="00D12A2C"/>
    <w:rsid w:val="00D13B1F"/>
    <w:rsid w:val="00D13BF4"/>
    <w:rsid w:val="00D13D24"/>
    <w:rsid w:val="00D1501E"/>
    <w:rsid w:val="00D151EA"/>
    <w:rsid w:val="00D15A9F"/>
    <w:rsid w:val="00D15B6F"/>
    <w:rsid w:val="00D16C29"/>
    <w:rsid w:val="00D17346"/>
    <w:rsid w:val="00D179F3"/>
    <w:rsid w:val="00D17CBF"/>
    <w:rsid w:val="00D17E22"/>
    <w:rsid w:val="00D20017"/>
    <w:rsid w:val="00D20179"/>
    <w:rsid w:val="00D20366"/>
    <w:rsid w:val="00D207EC"/>
    <w:rsid w:val="00D20B21"/>
    <w:rsid w:val="00D20F81"/>
    <w:rsid w:val="00D22711"/>
    <w:rsid w:val="00D2273D"/>
    <w:rsid w:val="00D22778"/>
    <w:rsid w:val="00D22BEF"/>
    <w:rsid w:val="00D2321A"/>
    <w:rsid w:val="00D23835"/>
    <w:rsid w:val="00D23F26"/>
    <w:rsid w:val="00D24B2A"/>
    <w:rsid w:val="00D24B2C"/>
    <w:rsid w:val="00D24CE1"/>
    <w:rsid w:val="00D25221"/>
    <w:rsid w:val="00D25A45"/>
    <w:rsid w:val="00D25AD2"/>
    <w:rsid w:val="00D26018"/>
    <w:rsid w:val="00D26A1D"/>
    <w:rsid w:val="00D26E20"/>
    <w:rsid w:val="00D26ECC"/>
    <w:rsid w:val="00D27136"/>
    <w:rsid w:val="00D2774F"/>
    <w:rsid w:val="00D27770"/>
    <w:rsid w:val="00D27928"/>
    <w:rsid w:val="00D27D29"/>
    <w:rsid w:val="00D27D42"/>
    <w:rsid w:val="00D3059A"/>
    <w:rsid w:val="00D305FC"/>
    <w:rsid w:val="00D306B5"/>
    <w:rsid w:val="00D31930"/>
    <w:rsid w:val="00D31CBD"/>
    <w:rsid w:val="00D31EE1"/>
    <w:rsid w:val="00D32D40"/>
    <w:rsid w:val="00D33BFE"/>
    <w:rsid w:val="00D33FFE"/>
    <w:rsid w:val="00D34106"/>
    <w:rsid w:val="00D34BFF"/>
    <w:rsid w:val="00D3500F"/>
    <w:rsid w:val="00D35A27"/>
    <w:rsid w:val="00D35C33"/>
    <w:rsid w:val="00D36881"/>
    <w:rsid w:val="00D36B1E"/>
    <w:rsid w:val="00D36ECC"/>
    <w:rsid w:val="00D36EF0"/>
    <w:rsid w:val="00D371A9"/>
    <w:rsid w:val="00D374ED"/>
    <w:rsid w:val="00D37B79"/>
    <w:rsid w:val="00D37E8B"/>
    <w:rsid w:val="00D40084"/>
    <w:rsid w:val="00D40682"/>
    <w:rsid w:val="00D408F6"/>
    <w:rsid w:val="00D40EFA"/>
    <w:rsid w:val="00D410BD"/>
    <w:rsid w:val="00D41ADF"/>
    <w:rsid w:val="00D41B1D"/>
    <w:rsid w:val="00D41B4A"/>
    <w:rsid w:val="00D41E89"/>
    <w:rsid w:val="00D42630"/>
    <w:rsid w:val="00D428FF"/>
    <w:rsid w:val="00D42B65"/>
    <w:rsid w:val="00D42CCB"/>
    <w:rsid w:val="00D42F5E"/>
    <w:rsid w:val="00D44730"/>
    <w:rsid w:val="00D44E4C"/>
    <w:rsid w:val="00D45344"/>
    <w:rsid w:val="00D45469"/>
    <w:rsid w:val="00D455C2"/>
    <w:rsid w:val="00D459A6"/>
    <w:rsid w:val="00D462D2"/>
    <w:rsid w:val="00D467B5"/>
    <w:rsid w:val="00D4681B"/>
    <w:rsid w:val="00D47473"/>
    <w:rsid w:val="00D47C51"/>
    <w:rsid w:val="00D50162"/>
    <w:rsid w:val="00D50270"/>
    <w:rsid w:val="00D50805"/>
    <w:rsid w:val="00D5093A"/>
    <w:rsid w:val="00D50B36"/>
    <w:rsid w:val="00D510A5"/>
    <w:rsid w:val="00D51978"/>
    <w:rsid w:val="00D5254E"/>
    <w:rsid w:val="00D526D1"/>
    <w:rsid w:val="00D52739"/>
    <w:rsid w:val="00D52E2D"/>
    <w:rsid w:val="00D5322E"/>
    <w:rsid w:val="00D54291"/>
    <w:rsid w:val="00D544FD"/>
    <w:rsid w:val="00D54E53"/>
    <w:rsid w:val="00D5567D"/>
    <w:rsid w:val="00D567B7"/>
    <w:rsid w:val="00D56A4B"/>
    <w:rsid w:val="00D56F3E"/>
    <w:rsid w:val="00D577C1"/>
    <w:rsid w:val="00D57ADB"/>
    <w:rsid w:val="00D603EA"/>
    <w:rsid w:val="00D616DF"/>
    <w:rsid w:val="00D617AC"/>
    <w:rsid w:val="00D617ED"/>
    <w:rsid w:val="00D61C8E"/>
    <w:rsid w:val="00D61FE4"/>
    <w:rsid w:val="00D61FE7"/>
    <w:rsid w:val="00D6285E"/>
    <w:rsid w:val="00D63082"/>
    <w:rsid w:val="00D64074"/>
    <w:rsid w:val="00D6476F"/>
    <w:rsid w:val="00D64792"/>
    <w:rsid w:val="00D64CFE"/>
    <w:rsid w:val="00D65E51"/>
    <w:rsid w:val="00D65F9C"/>
    <w:rsid w:val="00D661CB"/>
    <w:rsid w:val="00D66260"/>
    <w:rsid w:val="00D6643E"/>
    <w:rsid w:val="00D664EE"/>
    <w:rsid w:val="00D66CD8"/>
    <w:rsid w:val="00D676B4"/>
    <w:rsid w:val="00D67858"/>
    <w:rsid w:val="00D678B5"/>
    <w:rsid w:val="00D67E69"/>
    <w:rsid w:val="00D70454"/>
    <w:rsid w:val="00D70A06"/>
    <w:rsid w:val="00D7126A"/>
    <w:rsid w:val="00D71BCD"/>
    <w:rsid w:val="00D7211C"/>
    <w:rsid w:val="00D724F6"/>
    <w:rsid w:val="00D735C9"/>
    <w:rsid w:val="00D7455C"/>
    <w:rsid w:val="00D749A2"/>
    <w:rsid w:val="00D74D08"/>
    <w:rsid w:val="00D74E3F"/>
    <w:rsid w:val="00D757F1"/>
    <w:rsid w:val="00D75E06"/>
    <w:rsid w:val="00D76A02"/>
    <w:rsid w:val="00D76ACE"/>
    <w:rsid w:val="00D775DC"/>
    <w:rsid w:val="00D77755"/>
    <w:rsid w:val="00D777F4"/>
    <w:rsid w:val="00D77F85"/>
    <w:rsid w:val="00D80F32"/>
    <w:rsid w:val="00D81CEE"/>
    <w:rsid w:val="00D82B5F"/>
    <w:rsid w:val="00D8321A"/>
    <w:rsid w:val="00D83820"/>
    <w:rsid w:val="00D83C2B"/>
    <w:rsid w:val="00D84168"/>
    <w:rsid w:val="00D84705"/>
    <w:rsid w:val="00D847CD"/>
    <w:rsid w:val="00D85527"/>
    <w:rsid w:val="00D85534"/>
    <w:rsid w:val="00D855E7"/>
    <w:rsid w:val="00D85D2A"/>
    <w:rsid w:val="00D86BD2"/>
    <w:rsid w:val="00D872B6"/>
    <w:rsid w:val="00D874A7"/>
    <w:rsid w:val="00D87FB9"/>
    <w:rsid w:val="00D9083B"/>
    <w:rsid w:val="00D90B7A"/>
    <w:rsid w:val="00D90BB3"/>
    <w:rsid w:val="00D90D87"/>
    <w:rsid w:val="00D91057"/>
    <w:rsid w:val="00D91187"/>
    <w:rsid w:val="00D911AC"/>
    <w:rsid w:val="00D91842"/>
    <w:rsid w:val="00D918F4"/>
    <w:rsid w:val="00D91E72"/>
    <w:rsid w:val="00D92609"/>
    <w:rsid w:val="00D928D5"/>
    <w:rsid w:val="00D92FD1"/>
    <w:rsid w:val="00D93617"/>
    <w:rsid w:val="00D9394C"/>
    <w:rsid w:val="00D94178"/>
    <w:rsid w:val="00D95A41"/>
    <w:rsid w:val="00D95CD6"/>
    <w:rsid w:val="00D963C5"/>
    <w:rsid w:val="00D96BE2"/>
    <w:rsid w:val="00D96E9E"/>
    <w:rsid w:val="00D96EA0"/>
    <w:rsid w:val="00D97426"/>
    <w:rsid w:val="00D978C5"/>
    <w:rsid w:val="00D97997"/>
    <w:rsid w:val="00DA0B5F"/>
    <w:rsid w:val="00DA142C"/>
    <w:rsid w:val="00DA1EEB"/>
    <w:rsid w:val="00DA3EDC"/>
    <w:rsid w:val="00DA4AA0"/>
    <w:rsid w:val="00DA53F1"/>
    <w:rsid w:val="00DA57F5"/>
    <w:rsid w:val="00DA5A62"/>
    <w:rsid w:val="00DA6672"/>
    <w:rsid w:val="00DA6A29"/>
    <w:rsid w:val="00DA6C53"/>
    <w:rsid w:val="00DA76C0"/>
    <w:rsid w:val="00DA7907"/>
    <w:rsid w:val="00DA7AFD"/>
    <w:rsid w:val="00DB05EB"/>
    <w:rsid w:val="00DB08F8"/>
    <w:rsid w:val="00DB0FDA"/>
    <w:rsid w:val="00DB174B"/>
    <w:rsid w:val="00DB1A34"/>
    <w:rsid w:val="00DB1D40"/>
    <w:rsid w:val="00DB242C"/>
    <w:rsid w:val="00DB29CD"/>
    <w:rsid w:val="00DB29DC"/>
    <w:rsid w:val="00DB30C0"/>
    <w:rsid w:val="00DB3285"/>
    <w:rsid w:val="00DB33B9"/>
    <w:rsid w:val="00DB33E6"/>
    <w:rsid w:val="00DB370C"/>
    <w:rsid w:val="00DB375C"/>
    <w:rsid w:val="00DB38D6"/>
    <w:rsid w:val="00DB3D78"/>
    <w:rsid w:val="00DB4943"/>
    <w:rsid w:val="00DB5253"/>
    <w:rsid w:val="00DB5312"/>
    <w:rsid w:val="00DB5462"/>
    <w:rsid w:val="00DB56D2"/>
    <w:rsid w:val="00DB5D38"/>
    <w:rsid w:val="00DB5EEB"/>
    <w:rsid w:val="00DB74BD"/>
    <w:rsid w:val="00DB799C"/>
    <w:rsid w:val="00DC071B"/>
    <w:rsid w:val="00DC0D33"/>
    <w:rsid w:val="00DC1473"/>
    <w:rsid w:val="00DC21F2"/>
    <w:rsid w:val="00DC25E2"/>
    <w:rsid w:val="00DC2DBF"/>
    <w:rsid w:val="00DC3EC3"/>
    <w:rsid w:val="00DC4186"/>
    <w:rsid w:val="00DC5063"/>
    <w:rsid w:val="00DC5171"/>
    <w:rsid w:val="00DC589B"/>
    <w:rsid w:val="00DC5E0F"/>
    <w:rsid w:val="00DC69E1"/>
    <w:rsid w:val="00DC6A11"/>
    <w:rsid w:val="00DC7B06"/>
    <w:rsid w:val="00DC7D81"/>
    <w:rsid w:val="00DD0C2E"/>
    <w:rsid w:val="00DD0E3B"/>
    <w:rsid w:val="00DD0E83"/>
    <w:rsid w:val="00DD11B6"/>
    <w:rsid w:val="00DD1BF3"/>
    <w:rsid w:val="00DD245F"/>
    <w:rsid w:val="00DD25B2"/>
    <w:rsid w:val="00DD3FFE"/>
    <w:rsid w:val="00DD45B1"/>
    <w:rsid w:val="00DD4713"/>
    <w:rsid w:val="00DD4DE5"/>
    <w:rsid w:val="00DD5742"/>
    <w:rsid w:val="00DD57F5"/>
    <w:rsid w:val="00DD5C0A"/>
    <w:rsid w:val="00DD5E3E"/>
    <w:rsid w:val="00DD6065"/>
    <w:rsid w:val="00DD60B3"/>
    <w:rsid w:val="00DD646D"/>
    <w:rsid w:val="00DD65F6"/>
    <w:rsid w:val="00DD67AD"/>
    <w:rsid w:val="00DD705E"/>
    <w:rsid w:val="00DD7668"/>
    <w:rsid w:val="00DE0525"/>
    <w:rsid w:val="00DE0A55"/>
    <w:rsid w:val="00DE14F2"/>
    <w:rsid w:val="00DE177E"/>
    <w:rsid w:val="00DE1994"/>
    <w:rsid w:val="00DE273F"/>
    <w:rsid w:val="00DE2AC6"/>
    <w:rsid w:val="00DE2E14"/>
    <w:rsid w:val="00DE3D12"/>
    <w:rsid w:val="00DE3DEB"/>
    <w:rsid w:val="00DE46DC"/>
    <w:rsid w:val="00DE4D4C"/>
    <w:rsid w:val="00DE4E6E"/>
    <w:rsid w:val="00DE5047"/>
    <w:rsid w:val="00DE5283"/>
    <w:rsid w:val="00DE5372"/>
    <w:rsid w:val="00DE53DD"/>
    <w:rsid w:val="00DE563C"/>
    <w:rsid w:val="00DE585D"/>
    <w:rsid w:val="00DE5CC9"/>
    <w:rsid w:val="00DE6A1F"/>
    <w:rsid w:val="00DE6F64"/>
    <w:rsid w:val="00DE6F8B"/>
    <w:rsid w:val="00DE7647"/>
    <w:rsid w:val="00DF034B"/>
    <w:rsid w:val="00DF10B2"/>
    <w:rsid w:val="00DF1219"/>
    <w:rsid w:val="00DF1EB6"/>
    <w:rsid w:val="00DF1FCF"/>
    <w:rsid w:val="00DF2382"/>
    <w:rsid w:val="00DF25B4"/>
    <w:rsid w:val="00DF2D42"/>
    <w:rsid w:val="00DF3592"/>
    <w:rsid w:val="00DF39A4"/>
    <w:rsid w:val="00DF3BC6"/>
    <w:rsid w:val="00DF3C9B"/>
    <w:rsid w:val="00DF493B"/>
    <w:rsid w:val="00DF50B5"/>
    <w:rsid w:val="00DF5282"/>
    <w:rsid w:val="00DF592B"/>
    <w:rsid w:val="00DF5B11"/>
    <w:rsid w:val="00DF736E"/>
    <w:rsid w:val="00DF7812"/>
    <w:rsid w:val="00DF79C8"/>
    <w:rsid w:val="00E006AD"/>
    <w:rsid w:val="00E010BF"/>
    <w:rsid w:val="00E01324"/>
    <w:rsid w:val="00E01AEF"/>
    <w:rsid w:val="00E01BAF"/>
    <w:rsid w:val="00E01C12"/>
    <w:rsid w:val="00E01DDB"/>
    <w:rsid w:val="00E029C6"/>
    <w:rsid w:val="00E02BC4"/>
    <w:rsid w:val="00E02CCA"/>
    <w:rsid w:val="00E02D4D"/>
    <w:rsid w:val="00E02E14"/>
    <w:rsid w:val="00E03578"/>
    <w:rsid w:val="00E03745"/>
    <w:rsid w:val="00E03B2B"/>
    <w:rsid w:val="00E03D41"/>
    <w:rsid w:val="00E03EA5"/>
    <w:rsid w:val="00E0430D"/>
    <w:rsid w:val="00E047A6"/>
    <w:rsid w:val="00E048C8"/>
    <w:rsid w:val="00E04D20"/>
    <w:rsid w:val="00E05726"/>
    <w:rsid w:val="00E057F4"/>
    <w:rsid w:val="00E05EA5"/>
    <w:rsid w:val="00E06607"/>
    <w:rsid w:val="00E067BC"/>
    <w:rsid w:val="00E0746B"/>
    <w:rsid w:val="00E10400"/>
    <w:rsid w:val="00E109EC"/>
    <w:rsid w:val="00E10DC8"/>
    <w:rsid w:val="00E10E11"/>
    <w:rsid w:val="00E10F88"/>
    <w:rsid w:val="00E112A9"/>
    <w:rsid w:val="00E115C3"/>
    <w:rsid w:val="00E12561"/>
    <w:rsid w:val="00E1261D"/>
    <w:rsid w:val="00E13184"/>
    <w:rsid w:val="00E13817"/>
    <w:rsid w:val="00E13879"/>
    <w:rsid w:val="00E13D2A"/>
    <w:rsid w:val="00E1427B"/>
    <w:rsid w:val="00E1436E"/>
    <w:rsid w:val="00E14935"/>
    <w:rsid w:val="00E14E39"/>
    <w:rsid w:val="00E14FD0"/>
    <w:rsid w:val="00E15065"/>
    <w:rsid w:val="00E15500"/>
    <w:rsid w:val="00E15A46"/>
    <w:rsid w:val="00E15C34"/>
    <w:rsid w:val="00E161B4"/>
    <w:rsid w:val="00E16532"/>
    <w:rsid w:val="00E1653F"/>
    <w:rsid w:val="00E16AF8"/>
    <w:rsid w:val="00E16EA0"/>
    <w:rsid w:val="00E1700F"/>
    <w:rsid w:val="00E17028"/>
    <w:rsid w:val="00E203F0"/>
    <w:rsid w:val="00E213B0"/>
    <w:rsid w:val="00E21492"/>
    <w:rsid w:val="00E21520"/>
    <w:rsid w:val="00E21A4C"/>
    <w:rsid w:val="00E21E89"/>
    <w:rsid w:val="00E22F51"/>
    <w:rsid w:val="00E232D9"/>
    <w:rsid w:val="00E23C87"/>
    <w:rsid w:val="00E24358"/>
    <w:rsid w:val="00E24AE5"/>
    <w:rsid w:val="00E25E8A"/>
    <w:rsid w:val="00E25E97"/>
    <w:rsid w:val="00E26007"/>
    <w:rsid w:val="00E261B0"/>
    <w:rsid w:val="00E26BEB"/>
    <w:rsid w:val="00E26F1F"/>
    <w:rsid w:val="00E27A69"/>
    <w:rsid w:val="00E27BA1"/>
    <w:rsid w:val="00E27BBF"/>
    <w:rsid w:val="00E27DBD"/>
    <w:rsid w:val="00E3006B"/>
    <w:rsid w:val="00E30647"/>
    <w:rsid w:val="00E31290"/>
    <w:rsid w:val="00E313F9"/>
    <w:rsid w:val="00E3159A"/>
    <w:rsid w:val="00E31C81"/>
    <w:rsid w:val="00E31D11"/>
    <w:rsid w:val="00E31FED"/>
    <w:rsid w:val="00E32227"/>
    <w:rsid w:val="00E32D92"/>
    <w:rsid w:val="00E33045"/>
    <w:rsid w:val="00E33F28"/>
    <w:rsid w:val="00E34410"/>
    <w:rsid w:val="00E347F4"/>
    <w:rsid w:val="00E34A4A"/>
    <w:rsid w:val="00E34CB5"/>
    <w:rsid w:val="00E34DFA"/>
    <w:rsid w:val="00E34E69"/>
    <w:rsid w:val="00E35195"/>
    <w:rsid w:val="00E358B2"/>
    <w:rsid w:val="00E360C3"/>
    <w:rsid w:val="00E361B5"/>
    <w:rsid w:val="00E37D45"/>
    <w:rsid w:val="00E40187"/>
    <w:rsid w:val="00E40446"/>
    <w:rsid w:val="00E4069D"/>
    <w:rsid w:val="00E40E41"/>
    <w:rsid w:val="00E411EF"/>
    <w:rsid w:val="00E41221"/>
    <w:rsid w:val="00E41BE2"/>
    <w:rsid w:val="00E41C08"/>
    <w:rsid w:val="00E41ECE"/>
    <w:rsid w:val="00E4217A"/>
    <w:rsid w:val="00E4288E"/>
    <w:rsid w:val="00E42982"/>
    <w:rsid w:val="00E42E47"/>
    <w:rsid w:val="00E43208"/>
    <w:rsid w:val="00E432A5"/>
    <w:rsid w:val="00E45522"/>
    <w:rsid w:val="00E45D06"/>
    <w:rsid w:val="00E45D3B"/>
    <w:rsid w:val="00E45DB0"/>
    <w:rsid w:val="00E47095"/>
    <w:rsid w:val="00E473B1"/>
    <w:rsid w:val="00E47E01"/>
    <w:rsid w:val="00E5037C"/>
    <w:rsid w:val="00E50F91"/>
    <w:rsid w:val="00E5119B"/>
    <w:rsid w:val="00E515CB"/>
    <w:rsid w:val="00E5196C"/>
    <w:rsid w:val="00E51974"/>
    <w:rsid w:val="00E51D13"/>
    <w:rsid w:val="00E51E34"/>
    <w:rsid w:val="00E51F6D"/>
    <w:rsid w:val="00E5216F"/>
    <w:rsid w:val="00E52809"/>
    <w:rsid w:val="00E535B1"/>
    <w:rsid w:val="00E53E96"/>
    <w:rsid w:val="00E547D0"/>
    <w:rsid w:val="00E550CF"/>
    <w:rsid w:val="00E5561D"/>
    <w:rsid w:val="00E5597B"/>
    <w:rsid w:val="00E55AD9"/>
    <w:rsid w:val="00E57924"/>
    <w:rsid w:val="00E57942"/>
    <w:rsid w:val="00E57A39"/>
    <w:rsid w:val="00E57C39"/>
    <w:rsid w:val="00E60A0F"/>
    <w:rsid w:val="00E60C04"/>
    <w:rsid w:val="00E624B1"/>
    <w:rsid w:val="00E62687"/>
    <w:rsid w:val="00E626E0"/>
    <w:rsid w:val="00E62D94"/>
    <w:rsid w:val="00E63295"/>
    <w:rsid w:val="00E637D9"/>
    <w:rsid w:val="00E641E8"/>
    <w:rsid w:val="00E64C60"/>
    <w:rsid w:val="00E64EFE"/>
    <w:rsid w:val="00E650C8"/>
    <w:rsid w:val="00E65374"/>
    <w:rsid w:val="00E654A5"/>
    <w:rsid w:val="00E65628"/>
    <w:rsid w:val="00E656D0"/>
    <w:rsid w:val="00E65972"/>
    <w:rsid w:val="00E668A6"/>
    <w:rsid w:val="00E66ACB"/>
    <w:rsid w:val="00E67066"/>
    <w:rsid w:val="00E671F0"/>
    <w:rsid w:val="00E677A7"/>
    <w:rsid w:val="00E67A91"/>
    <w:rsid w:val="00E70559"/>
    <w:rsid w:val="00E70599"/>
    <w:rsid w:val="00E70729"/>
    <w:rsid w:val="00E708D2"/>
    <w:rsid w:val="00E71127"/>
    <w:rsid w:val="00E714EF"/>
    <w:rsid w:val="00E71E15"/>
    <w:rsid w:val="00E72668"/>
    <w:rsid w:val="00E72958"/>
    <w:rsid w:val="00E72A45"/>
    <w:rsid w:val="00E72F87"/>
    <w:rsid w:val="00E73F41"/>
    <w:rsid w:val="00E74625"/>
    <w:rsid w:val="00E747A0"/>
    <w:rsid w:val="00E74C47"/>
    <w:rsid w:val="00E74CA3"/>
    <w:rsid w:val="00E75621"/>
    <w:rsid w:val="00E7573E"/>
    <w:rsid w:val="00E75919"/>
    <w:rsid w:val="00E760AC"/>
    <w:rsid w:val="00E761AD"/>
    <w:rsid w:val="00E77A64"/>
    <w:rsid w:val="00E77E2F"/>
    <w:rsid w:val="00E77F73"/>
    <w:rsid w:val="00E80277"/>
    <w:rsid w:val="00E80593"/>
    <w:rsid w:val="00E8061B"/>
    <w:rsid w:val="00E80FDC"/>
    <w:rsid w:val="00E81184"/>
    <w:rsid w:val="00E81225"/>
    <w:rsid w:val="00E81724"/>
    <w:rsid w:val="00E81D54"/>
    <w:rsid w:val="00E81FB4"/>
    <w:rsid w:val="00E820A2"/>
    <w:rsid w:val="00E8247C"/>
    <w:rsid w:val="00E82878"/>
    <w:rsid w:val="00E82A65"/>
    <w:rsid w:val="00E82E2A"/>
    <w:rsid w:val="00E836FD"/>
    <w:rsid w:val="00E838C7"/>
    <w:rsid w:val="00E84A55"/>
    <w:rsid w:val="00E85286"/>
    <w:rsid w:val="00E8579F"/>
    <w:rsid w:val="00E85894"/>
    <w:rsid w:val="00E8724D"/>
    <w:rsid w:val="00E878DA"/>
    <w:rsid w:val="00E90075"/>
    <w:rsid w:val="00E90A88"/>
    <w:rsid w:val="00E914FD"/>
    <w:rsid w:val="00E916CB"/>
    <w:rsid w:val="00E91AB2"/>
    <w:rsid w:val="00E921AD"/>
    <w:rsid w:val="00E9229A"/>
    <w:rsid w:val="00E9300D"/>
    <w:rsid w:val="00E93AA8"/>
    <w:rsid w:val="00E944B4"/>
    <w:rsid w:val="00E95014"/>
    <w:rsid w:val="00E95B5F"/>
    <w:rsid w:val="00E95BFD"/>
    <w:rsid w:val="00E95FBB"/>
    <w:rsid w:val="00E9601D"/>
    <w:rsid w:val="00E964A1"/>
    <w:rsid w:val="00E967CD"/>
    <w:rsid w:val="00E96AF0"/>
    <w:rsid w:val="00E96CD6"/>
    <w:rsid w:val="00E974E4"/>
    <w:rsid w:val="00E97DB1"/>
    <w:rsid w:val="00EA0338"/>
    <w:rsid w:val="00EA18AB"/>
    <w:rsid w:val="00EA1AF9"/>
    <w:rsid w:val="00EA1E18"/>
    <w:rsid w:val="00EA2A8F"/>
    <w:rsid w:val="00EA2FC1"/>
    <w:rsid w:val="00EA308E"/>
    <w:rsid w:val="00EA3572"/>
    <w:rsid w:val="00EA35E6"/>
    <w:rsid w:val="00EA3A22"/>
    <w:rsid w:val="00EA45EE"/>
    <w:rsid w:val="00EA514E"/>
    <w:rsid w:val="00EA561F"/>
    <w:rsid w:val="00EA609D"/>
    <w:rsid w:val="00EA6E98"/>
    <w:rsid w:val="00EA7462"/>
    <w:rsid w:val="00EA747C"/>
    <w:rsid w:val="00EA7BCD"/>
    <w:rsid w:val="00EB02D6"/>
    <w:rsid w:val="00EB038D"/>
    <w:rsid w:val="00EB0428"/>
    <w:rsid w:val="00EB0D42"/>
    <w:rsid w:val="00EB10D2"/>
    <w:rsid w:val="00EB12F8"/>
    <w:rsid w:val="00EB141D"/>
    <w:rsid w:val="00EB1923"/>
    <w:rsid w:val="00EB2765"/>
    <w:rsid w:val="00EB30A9"/>
    <w:rsid w:val="00EB31CB"/>
    <w:rsid w:val="00EB3B16"/>
    <w:rsid w:val="00EB3FB8"/>
    <w:rsid w:val="00EB407C"/>
    <w:rsid w:val="00EB467A"/>
    <w:rsid w:val="00EB4CE2"/>
    <w:rsid w:val="00EB5D48"/>
    <w:rsid w:val="00EB5DC7"/>
    <w:rsid w:val="00EB663B"/>
    <w:rsid w:val="00EB6728"/>
    <w:rsid w:val="00EB673B"/>
    <w:rsid w:val="00EB68B8"/>
    <w:rsid w:val="00EB7654"/>
    <w:rsid w:val="00EB7996"/>
    <w:rsid w:val="00EC08A5"/>
    <w:rsid w:val="00EC0DDD"/>
    <w:rsid w:val="00EC0DFD"/>
    <w:rsid w:val="00EC10A5"/>
    <w:rsid w:val="00EC1837"/>
    <w:rsid w:val="00EC1CB1"/>
    <w:rsid w:val="00EC2402"/>
    <w:rsid w:val="00EC3394"/>
    <w:rsid w:val="00EC3D7A"/>
    <w:rsid w:val="00EC49EC"/>
    <w:rsid w:val="00EC4BCD"/>
    <w:rsid w:val="00EC51E0"/>
    <w:rsid w:val="00EC5959"/>
    <w:rsid w:val="00EC5EA6"/>
    <w:rsid w:val="00EC60FF"/>
    <w:rsid w:val="00EC643F"/>
    <w:rsid w:val="00EC6543"/>
    <w:rsid w:val="00EC67BF"/>
    <w:rsid w:val="00EC70CE"/>
    <w:rsid w:val="00EC792E"/>
    <w:rsid w:val="00ED01E9"/>
    <w:rsid w:val="00ED0380"/>
    <w:rsid w:val="00ED073F"/>
    <w:rsid w:val="00ED0F22"/>
    <w:rsid w:val="00ED1553"/>
    <w:rsid w:val="00ED287D"/>
    <w:rsid w:val="00ED2C48"/>
    <w:rsid w:val="00ED2F1D"/>
    <w:rsid w:val="00ED371A"/>
    <w:rsid w:val="00ED3B60"/>
    <w:rsid w:val="00ED3C73"/>
    <w:rsid w:val="00ED3DD7"/>
    <w:rsid w:val="00ED42CB"/>
    <w:rsid w:val="00ED43EF"/>
    <w:rsid w:val="00ED468D"/>
    <w:rsid w:val="00ED48A6"/>
    <w:rsid w:val="00ED4909"/>
    <w:rsid w:val="00ED492F"/>
    <w:rsid w:val="00ED4A3D"/>
    <w:rsid w:val="00ED55B2"/>
    <w:rsid w:val="00ED68C4"/>
    <w:rsid w:val="00ED6A56"/>
    <w:rsid w:val="00ED6B95"/>
    <w:rsid w:val="00ED6E7D"/>
    <w:rsid w:val="00ED74D2"/>
    <w:rsid w:val="00ED7D32"/>
    <w:rsid w:val="00EE003D"/>
    <w:rsid w:val="00EE03DE"/>
    <w:rsid w:val="00EE0D5A"/>
    <w:rsid w:val="00EE100D"/>
    <w:rsid w:val="00EE1394"/>
    <w:rsid w:val="00EE2665"/>
    <w:rsid w:val="00EE2947"/>
    <w:rsid w:val="00EE2DB5"/>
    <w:rsid w:val="00EE31BD"/>
    <w:rsid w:val="00EE345F"/>
    <w:rsid w:val="00EE3B40"/>
    <w:rsid w:val="00EE403C"/>
    <w:rsid w:val="00EE45FF"/>
    <w:rsid w:val="00EE4A1E"/>
    <w:rsid w:val="00EE4C97"/>
    <w:rsid w:val="00EE4D4C"/>
    <w:rsid w:val="00EE4F20"/>
    <w:rsid w:val="00EE5CA0"/>
    <w:rsid w:val="00EE6408"/>
    <w:rsid w:val="00EE74C2"/>
    <w:rsid w:val="00EE7553"/>
    <w:rsid w:val="00EF0424"/>
    <w:rsid w:val="00EF06F0"/>
    <w:rsid w:val="00EF1270"/>
    <w:rsid w:val="00EF13CC"/>
    <w:rsid w:val="00EF1638"/>
    <w:rsid w:val="00EF1CA0"/>
    <w:rsid w:val="00EF2625"/>
    <w:rsid w:val="00EF27C0"/>
    <w:rsid w:val="00EF28CB"/>
    <w:rsid w:val="00EF2983"/>
    <w:rsid w:val="00EF3F55"/>
    <w:rsid w:val="00EF41E6"/>
    <w:rsid w:val="00EF42C2"/>
    <w:rsid w:val="00EF489C"/>
    <w:rsid w:val="00EF4BB5"/>
    <w:rsid w:val="00EF59AB"/>
    <w:rsid w:val="00EF5EBE"/>
    <w:rsid w:val="00EF60B6"/>
    <w:rsid w:val="00EF63D9"/>
    <w:rsid w:val="00EF6886"/>
    <w:rsid w:val="00EF6940"/>
    <w:rsid w:val="00EF6BC8"/>
    <w:rsid w:val="00EF730E"/>
    <w:rsid w:val="00EF7A9F"/>
    <w:rsid w:val="00EF7B45"/>
    <w:rsid w:val="00EF7CEC"/>
    <w:rsid w:val="00EF7E1F"/>
    <w:rsid w:val="00F00CBD"/>
    <w:rsid w:val="00F0125D"/>
    <w:rsid w:val="00F01988"/>
    <w:rsid w:val="00F01B81"/>
    <w:rsid w:val="00F01BBC"/>
    <w:rsid w:val="00F01D8A"/>
    <w:rsid w:val="00F03270"/>
    <w:rsid w:val="00F0328C"/>
    <w:rsid w:val="00F033CE"/>
    <w:rsid w:val="00F038D8"/>
    <w:rsid w:val="00F03ACF"/>
    <w:rsid w:val="00F03B50"/>
    <w:rsid w:val="00F03CBC"/>
    <w:rsid w:val="00F04639"/>
    <w:rsid w:val="00F04904"/>
    <w:rsid w:val="00F04E13"/>
    <w:rsid w:val="00F053B1"/>
    <w:rsid w:val="00F055D8"/>
    <w:rsid w:val="00F05E0C"/>
    <w:rsid w:val="00F05FDB"/>
    <w:rsid w:val="00F06014"/>
    <w:rsid w:val="00F066B9"/>
    <w:rsid w:val="00F067C0"/>
    <w:rsid w:val="00F06897"/>
    <w:rsid w:val="00F0698E"/>
    <w:rsid w:val="00F06C23"/>
    <w:rsid w:val="00F06D4C"/>
    <w:rsid w:val="00F0702B"/>
    <w:rsid w:val="00F07613"/>
    <w:rsid w:val="00F07E2D"/>
    <w:rsid w:val="00F104C1"/>
    <w:rsid w:val="00F10541"/>
    <w:rsid w:val="00F11B34"/>
    <w:rsid w:val="00F12A71"/>
    <w:rsid w:val="00F13A95"/>
    <w:rsid w:val="00F142B9"/>
    <w:rsid w:val="00F142ED"/>
    <w:rsid w:val="00F142F4"/>
    <w:rsid w:val="00F14666"/>
    <w:rsid w:val="00F14771"/>
    <w:rsid w:val="00F14946"/>
    <w:rsid w:val="00F1508C"/>
    <w:rsid w:val="00F156B8"/>
    <w:rsid w:val="00F15C26"/>
    <w:rsid w:val="00F15E05"/>
    <w:rsid w:val="00F17809"/>
    <w:rsid w:val="00F17932"/>
    <w:rsid w:val="00F17B65"/>
    <w:rsid w:val="00F17CB4"/>
    <w:rsid w:val="00F20038"/>
    <w:rsid w:val="00F2008B"/>
    <w:rsid w:val="00F2029A"/>
    <w:rsid w:val="00F2094A"/>
    <w:rsid w:val="00F21856"/>
    <w:rsid w:val="00F21953"/>
    <w:rsid w:val="00F21AB7"/>
    <w:rsid w:val="00F21BFA"/>
    <w:rsid w:val="00F21D33"/>
    <w:rsid w:val="00F21EF9"/>
    <w:rsid w:val="00F221F7"/>
    <w:rsid w:val="00F234E2"/>
    <w:rsid w:val="00F2367C"/>
    <w:rsid w:val="00F236A7"/>
    <w:rsid w:val="00F236C3"/>
    <w:rsid w:val="00F23A7D"/>
    <w:rsid w:val="00F23AB1"/>
    <w:rsid w:val="00F248C1"/>
    <w:rsid w:val="00F24BA8"/>
    <w:rsid w:val="00F2575F"/>
    <w:rsid w:val="00F258EA"/>
    <w:rsid w:val="00F25EAE"/>
    <w:rsid w:val="00F25F26"/>
    <w:rsid w:val="00F26201"/>
    <w:rsid w:val="00F2665A"/>
    <w:rsid w:val="00F26B43"/>
    <w:rsid w:val="00F271A5"/>
    <w:rsid w:val="00F27740"/>
    <w:rsid w:val="00F3090B"/>
    <w:rsid w:val="00F3108A"/>
    <w:rsid w:val="00F311DE"/>
    <w:rsid w:val="00F3135C"/>
    <w:rsid w:val="00F32048"/>
    <w:rsid w:val="00F329BF"/>
    <w:rsid w:val="00F32A6F"/>
    <w:rsid w:val="00F32BC6"/>
    <w:rsid w:val="00F32E5A"/>
    <w:rsid w:val="00F32E8C"/>
    <w:rsid w:val="00F3301B"/>
    <w:rsid w:val="00F33BC3"/>
    <w:rsid w:val="00F33FD4"/>
    <w:rsid w:val="00F34204"/>
    <w:rsid w:val="00F34662"/>
    <w:rsid w:val="00F34C08"/>
    <w:rsid w:val="00F35A26"/>
    <w:rsid w:val="00F35AFE"/>
    <w:rsid w:val="00F35E71"/>
    <w:rsid w:val="00F3602B"/>
    <w:rsid w:val="00F361F7"/>
    <w:rsid w:val="00F36399"/>
    <w:rsid w:val="00F363D4"/>
    <w:rsid w:val="00F363E4"/>
    <w:rsid w:val="00F368E2"/>
    <w:rsid w:val="00F36EB8"/>
    <w:rsid w:val="00F37952"/>
    <w:rsid w:val="00F37C43"/>
    <w:rsid w:val="00F402B1"/>
    <w:rsid w:val="00F40455"/>
    <w:rsid w:val="00F406DD"/>
    <w:rsid w:val="00F41913"/>
    <w:rsid w:val="00F41C5D"/>
    <w:rsid w:val="00F42413"/>
    <w:rsid w:val="00F427D3"/>
    <w:rsid w:val="00F42D72"/>
    <w:rsid w:val="00F43484"/>
    <w:rsid w:val="00F43785"/>
    <w:rsid w:val="00F43D4F"/>
    <w:rsid w:val="00F43DF5"/>
    <w:rsid w:val="00F440D0"/>
    <w:rsid w:val="00F44EE3"/>
    <w:rsid w:val="00F44F66"/>
    <w:rsid w:val="00F452A1"/>
    <w:rsid w:val="00F45E2F"/>
    <w:rsid w:val="00F4632A"/>
    <w:rsid w:val="00F46719"/>
    <w:rsid w:val="00F467C1"/>
    <w:rsid w:val="00F46939"/>
    <w:rsid w:val="00F46DB7"/>
    <w:rsid w:val="00F46FB6"/>
    <w:rsid w:val="00F47571"/>
    <w:rsid w:val="00F50A75"/>
    <w:rsid w:val="00F50F67"/>
    <w:rsid w:val="00F511BE"/>
    <w:rsid w:val="00F51290"/>
    <w:rsid w:val="00F51345"/>
    <w:rsid w:val="00F51469"/>
    <w:rsid w:val="00F514DE"/>
    <w:rsid w:val="00F514E6"/>
    <w:rsid w:val="00F517F3"/>
    <w:rsid w:val="00F5192F"/>
    <w:rsid w:val="00F5233B"/>
    <w:rsid w:val="00F526C6"/>
    <w:rsid w:val="00F52C97"/>
    <w:rsid w:val="00F5352A"/>
    <w:rsid w:val="00F537DF"/>
    <w:rsid w:val="00F53C02"/>
    <w:rsid w:val="00F53DED"/>
    <w:rsid w:val="00F55233"/>
    <w:rsid w:val="00F55E1F"/>
    <w:rsid w:val="00F56672"/>
    <w:rsid w:val="00F56A90"/>
    <w:rsid w:val="00F56C05"/>
    <w:rsid w:val="00F570CF"/>
    <w:rsid w:val="00F57787"/>
    <w:rsid w:val="00F6036D"/>
    <w:rsid w:val="00F60B48"/>
    <w:rsid w:val="00F60BB5"/>
    <w:rsid w:val="00F61036"/>
    <w:rsid w:val="00F616C9"/>
    <w:rsid w:val="00F6170F"/>
    <w:rsid w:val="00F61C5B"/>
    <w:rsid w:val="00F61E7F"/>
    <w:rsid w:val="00F62013"/>
    <w:rsid w:val="00F62470"/>
    <w:rsid w:val="00F628CD"/>
    <w:rsid w:val="00F629F0"/>
    <w:rsid w:val="00F632EA"/>
    <w:rsid w:val="00F63389"/>
    <w:rsid w:val="00F638EE"/>
    <w:rsid w:val="00F639F9"/>
    <w:rsid w:val="00F63AB1"/>
    <w:rsid w:val="00F63CD9"/>
    <w:rsid w:val="00F65763"/>
    <w:rsid w:val="00F6702E"/>
    <w:rsid w:val="00F6709C"/>
    <w:rsid w:val="00F673B2"/>
    <w:rsid w:val="00F7042B"/>
    <w:rsid w:val="00F70C29"/>
    <w:rsid w:val="00F7126B"/>
    <w:rsid w:val="00F71E64"/>
    <w:rsid w:val="00F7247C"/>
    <w:rsid w:val="00F7256E"/>
    <w:rsid w:val="00F725F6"/>
    <w:rsid w:val="00F72A68"/>
    <w:rsid w:val="00F74009"/>
    <w:rsid w:val="00F742C0"/>
    <w:rsid w:val="00F74B51"/>
    <w:rsid w:val="00F74F02"/>
    <w:rsid w:val="00F74F59"/>
    <w:rsid w:val="00F752DB"/>
    <w:rsid w:val="00F7639C"/>
    <w:rsid w:val="00F765B0"/>
    <w:rsid w:val="00F770E4"/>
    <w:rsid w:val="00F7712C"/>
    <w:rsid w:val="00F7750B"/>
    <w:rsid w:val="00F778FE"/>
    <w:rsid w:val="00F77C24"/>
    <w:rsid w:val="00F8056F"/>
    <w:rsid w:val="00F80A18"/>
    <w:rsid w:val="00F8105D"/>
    <w:rsid w:val="00F81AB6"/>
    <w:rsid w:val="00F81D9E"/>
    <w:rsid w:val="00F81DA6"/>
    <w:rsid w:val="00F81E2E"/>
    <w:rsid w:val="00F822F6"/>
    <w:rsid w:val="00F825EB"/>
    <w:rsid w:val="00F827DC"/>
    <w:rsid w:val="00F837DA"/>
    <w:rsid w:val="00F838B5"/>
    <w:rsid w:val="00F84256"/>
    <w:rsid w:val="00F846AD"/>
    <w:rsid w:val="00F84CAE"/>
    <w:rsid w:val="00F84EF2"/>
    <w:rsid w:val="00F84FA3"/>
    <w:rsid w:val="00F85081"/>
    <w:rsid w:val="00F85DCC"/>
    <w:rsid w:val="00F85DE3"/>
    <w:rsid w:val="00F867CE"/>
    <w:rsid w:val="00F86890"/>
    <w:rsid w:val="00F869AA"/>
    <w:rsid w:val="00F86F4C"/>
    <w:rsid w:val="00F87312"/>
    <w:rsid w:val="00F87603"/>
    <w:rsid w:val="00F9035D"/>
    <w:rsid w:val="00F90F60"/>
    <w:rsid w:val="00F91567"/>
    <w:rsid w:val="00F91A26"/>
    <w:rsid w:val="00F91BDB"/>
    <w:rsid w:val="00F91E83"/>
    <w:rsid w:val="00F92121"/>
    <w:rsid w:val="00F9242B"/>
    <w:rsid w:val="00F92457"/>
    <w:rsid w:val="00F92ACD"/>
    <w:rsid w:val="00F942F1"/>
    <w:rsid w:val="00F94874"/>
    <w:rsid w:val="00F948C6"/>
    <w:rsid w:val="00F94DC5"/>
    <w:rsid w:val="00F94EF3"/>
    <w:rsid w:val="00F9594A"/>
    <w:rsid w:val="00F959BE"/>
    <w:rsid w:val="00F95EC1"/>
    <w:rsid w:val="00F970F1"/>
    <w:rsid w:val="00F97465"/>
    <w:rsid w:val="00F97759"/>
    <w:rsid w:val="00F97F40"/>
    <w:rsid w:val="00FA031B"/>
    <w:rsid w:val="00FA07E2"/>
    <w:rsid w:val="00FA1295"/>
    <w:rsid w:val="00FA12C6"/>
    <w:rsid w:val="00FA16F2"/>
    <w:rsid w:val="00FA1784"/>
    <w:rsid w:val="00FA1883"/>
    <w:rsid w:val="00FA1E65"/>
    <w:rsid w:val="00FA208F"/>
    <w:rsid w:val="00FA21B4"/>
    <w:rsid w:val="00FA2233"/>
    <w:rsid w:val="00FA2469"/>
    <w:rsid w:val="00FA24EF"/>
    <w:rsid w:val="00FA2B06"/>
    <w:rsid w:val="00FA2E9C"/>
    <w:rsid w:val="00FA32DD"/>
    <w:rsid w:val="00FA39AC"/>
    <w:rsid w:val="00FA3F26"/>
    <w:rsid w:val="00FA429F"/>
    <w:rsid w:val="00FA42B4"/>
    <w:rsid w:val="00FA472F"/>
    <w:rsid w:val="00FA4DFF"/>
    <w:rsid w:val="00FA4F41"/>
    <w:rsid w:val="00FA6543"/>
    <w:rsid w:val="00FA6903"/>
    <w:rsid w:val="00FA6F5A"/>
    <w:rsid w:val="00FA71E8"/>
    <w:rsid w:val="00FA727D"/>
    <w:rsid w:val="00FA7815"/>
    <w:rsid w:val="00FA78FC"/>
    <w:rsid w:val="00FA7B6C"/>
    <w:rsid w:val="00FA7FD6"/>
    <w:rsid w:val="00FB01A1"/>
    <w:rsid w:val="00FB03A7"/>
    <w:rsid w:val="00FB0956"/>
    <w:rsid w:val="00FB0A59"/>
    <w:rsid w:val="00FB118F"/>
    <w:rsid w:val="00FB134F"/>
    <w:rsid w:val="00FB1540"/>
    <w:rsid w:val="00FB1C3A"/>
    <w:rsid w:val="00FB2458"/>
    <w:rsid w:val="00FB2930"/>
    <w:rsid w:val="00FB293F"/>
    <w:rsid w:val="00FB3598"/>
    <w:rsid w:val="00FB3C36"/>
    <w:rsid w:val="00FB457E"/>
    <w:rsid w:val="00FB4EC7"/>
    <w:rsid w:val="00FB5D00"/>
    <w:rsid w:val="00FB5EFD"/>
    <w:rsid w:val="00FB5FA0"/>
    <w:rsid w:val="00FB6EC9"/>
    <w:rsid w:val="00FB76BD"/>
    <w:rsid w:val="00FC06A1"/>
    <w:rsid w:val="00FC070B"/>
    <w:rsid w:val="00FC071B"/>
    <w:rsid w:val="00FC178B"/>
    <w:rsid w:val="00FC27C2"/>
    <w:rsid w:val="00FC28D9"/>
    <w:rsid w:val="00FC36C1"/>
    <w:rsid w:val="00FC428A"/>
    <w:rsid w:val="00FC48CA"/>
    <w:rsid w:val="00FC509B"/>
    <w:rsid w:val="00FC5461"/>
    <w:rsid w:val="00FC5808"/>
    <w:rsid w:val="00FC5D65"/>
    <w:rsid w:val="00FC66F9"/>
    <w:rsid w:val="00FC6A88"/>
    <w:rsid w:val="00FC6B74"/>
    <w:rsid w:val="00FC7316"/>
    <w:rsid w:val="00FD053C"/>
    <w:rsid w:val="00FD0565"/>
    <w:rsid w:val="00FD09BF"/>
    <w:rsid w:val="00FD0DC9"/>
    <w:rsid w:val="00FD1778"/>
    <w:rsid w:val="00FD29DA"/>
    <w:rsid w:val="00FD2C44"/>
    <w:rsid w:val="00FD3027"/>
    <w:rsid w:val="00FD3109"/>
    <w:rsid w:val="00FD320E"/>
    <w:rsid w:val="00FD334A"/>
    <w:rsid w:val="00FD3FB4"/>
    <w:rsid w:val="00FD3FE6"/>
    <w:rsid w:val="00FD4C3D"/>
    <w:rsid w:val="00FD621C"/>
    <w:rsid w:val="00FD6506"/>
    <w:rsid w:val="00FD6798"/>
    <w:rsid w:val="00FD6BCE"/>
    <w:rsid w:val="00FD6E4B"/>
    <w:rsid w:val="00FE0222"/>
    <w:rsid w:val="00FE029F"/>
    <w:rsid w:val="00FE040C"/>
    <w:rsid w:val="00FE1757"/>
    <w:rsid w:val="00FE1F77"/>
    <w:rsid w:val="00FE2405"/>
    <w:rsid w:val="00FE253E"/>
    <w:rsid w:val="00FE29ED"/>
    <w:rsid w:val="00FE318A"/>
    <w:rsid w:val="00FE3506"/>
    <w:rsid w:val="00FE351C"/>
    <w:rsid w:val="00FE3729"/>
    <w:rsid w:val="00FE385B"/>
    <w:rsid w:val="00FE3B34"/>
    <w:rsid w:val="00FE3C67"/>
    <w:rsid w:val="00FE4688"/>
    <w:rsid w:val="00FE4CE1"/>
    <w:rsid w:val="00FE5D81"/>
    <w:rsid w:val="00FE7544"/>
    <w:rsid w:val="00FE7EE2"/>
    <w:rsid w:val="00FF06BC"/>
    <w:rsid w:val="00FF0EE1"/>
    <w:rsid w:val="00FF106C"/>
    <w:rsid w:val="00FF162E"/>
    <w:rsid w:val="00FF1BC5"/>
    <w:rsid w:val="00FF2291"/>
    <w:rsid w:val="00FF28DD"/>
    <w:rsid w:val="00FF3151"/>
    <w:rsid w:val="00FF37F0"/>
    <w:rsid w:val="00FF3F0F"/>
    <w:rsid w:val="00FF4A1C"/>
    <w:rsid w:val="00FF4B01"/>
    <w:rsid w:val="00FF52AE"/>
    <w:rsid w:val="00FF5FC0"/>
    <w:rsid w:val="00FF6474"/>
    <w:rsid w:val="00FF68D3"/>
    <w:rsid w:val="00FF75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148"/>
    <o:shapelayout v:ext="edit">
      <o:idmap v:ext="edit" data="1"/>
    </o:shapelayout>
  </w:shapeDefaults>
  <w:decimalSymbol w:val=","/>
  <w:listSeparator w:val=";"/>
  <w14:docId w14:val="60C7D221"/>
  <w15:chartTrackingRefBased/>
  <w15:docId w15:val="{54F184CF-524D-4D51-ACBE-5F8173E97E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MS Mincho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uiPriority="9" w:qFormat="1"/>
    <w:lsdException w:name="heading 4" w:uiPriority="9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annotation text" w:uiPriority="99"/>
    <w:lsdException w:name="header" w:uiPriority="99"/>
    <w:lsdException w:name="footer" w:uiPriority="99"/>
    <w:lsdException w:name="caption" w:semiHidden="1" w:unhideWhenUsed="1" w:qFormat="1"/>
    <w:lsdException w:name="annotation reference" w:uiPriority="99"/>
    <w:lsdException w:name="page number" w:uiPriority="99"/>
    <w:lsdException w:name="List Bullet" w:uiPriority="99"/>
    <w:lsdException w:name="List Number" w:uiPriority="99"/>
    <w:lsdException w:name="List Bullet 2" w:uiPriority="99"/>
    <w:lsdException w:name="List Bullet 3" w:uiPriority="99"/>
    <w:lsdException w:name="List Bullet 4" w:uiPriority="99"/>
    <w:lsdException w:name="List Bullet 5" w:uiPriority="99"/>
    <w:lsdException w:name="Default Paragraph Font" w:uiPriority="1"/>
    <w:lsdException w:name="Hyperlink" w:uiPriority="99"/>
    <w:lsdException w:name="FollowedHyperlink" w:uiPriority="99"/>
    <w:lsdException w:name="Normal (Web)" w:uiPriority="99"/>
    <w:lsdException w:name="HTML Keyboard" w:semiHidden="1" w:unhideWhenUsed="1"/>
    <w:lsdException w:name="Normal Table" w:semiHidden="1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f3">
    <w:name w:val="Normal"/>
    <w:qFormat/>
    <w:rsid w:val="005005B6"/>
    <w:pPr>
      <w:spacing w:line="360" w:lineRule="auto"/>
      <w:ind w:firstLine="709"/>
      <w:jc w:val="both"/>
    </w:pPr>
    <w:rPr>
      <w:rFonts w:ascii="Arial" w:hAnsi="Arial"/>
      <w:sz w:val="24"/>
      <w:szCs w:val="24"/>
    </w:rPr>
  </w:style>
  <w:style w:type="paragraph" w:styleId="1">
    <w:name w:val="heading 1"/>
    <w:aliases w:val="-1,. (1.0),. Знак,. Знак1 Знак Знак,1_Заголовок 1,47 см,After:  12 pt,Chapter Headline,H1,H1 Знак1 Знак Знак,Part,scge 1,scge 1 + Before:  6 pt,§1.,З1,Заголовок 1 Знак1 Знак Знак,Название спецификации,Название спецификации Знак1 Знак Знак"/>
    <w:basedOn w:val="af3"/>
    <w:next w:val="af4"/>
    <w:link w:val="13"/>
    <w:qFormat/>
    <w:rsid w:val="00AE1D79"/>
    <w:pPr>
      <w:keepNext/>
      <w:keepLines/>
      <w:pageBreakBefore/>
      <w:numPr>
        <w:numId w:val="26"/>
      </w:numPr>
      <w:spacing w:before="120" w:after="120"/>
      <w:jc w:val="left"/>
      <w:outlineLvl w:val="0"/>
    </w:pPr>
    <w:rPr>
      <w:rFonts w:ascii="Times New Roman" w:hAnsi="Times New Roman"/>
      <w:b/>
      <w:caps/>
      <w:spacing w:val="20"/>
    </w:rPr>
  </w:style>
  <w:style w:type="paragraph" w:styleId="21">
    <w:name w:val="heading 2"/>
    <w:aliases w:val=". (1.1),2,2 headline,2_Заголовок 2,63 см,95 см....,H2,H21,H210,H211,H22,H221,H23,H231,H24,H241,H25,H251,H26,H261,H27,H28,H29,Numbered text 3,Subhead A,h,h2,headline,Ïîäðàçäåë,Первая строка:  0,Раздел,Самостоятельный раздел + Слева:  0,app,-2"/>
    <w:basedOn w:val="af3"/>
    <w:next w:val="af4"/>
    <w:link w:val="25"/>
    <w:qFormat/>
    <w:rsid w:val="00EB3FB8"/>
    <w:pPr>
      <w:keepNext/>
      <w:keepLines/>
      <w:numPr>
        <w:ilvl w:val="1"/>
        <w:numId w:val="26"/>
      </w:numPr>
      <w:spacing w:before="120" w:after="120"/>
      <w:jc w:val="left"/>
      <w:outlineLvl w:val="1"/>
    </w:pPr>
    <w:rPr>
      <w:rFonts w:ascii="Times New Roman" w:hAnsi="Times New Roman"/>
      <w:b/>
      <w:spacing w:val="20"/>
    </w:rPr>
  </w:style>
  <w:style w:type="paragraph" w:styleId="31">
    <w:name w:val="heading 3"/>
    <w:aliases w:val="Caaieiaie 3,H3,H3 Знак,H3 Знак Знак,H3 Знак1 Знак,H3 Знак1 Знак1,H3 Знак2,Subhead B,h3,Çàãîëîâîê 3,Заголовок 3 Знак Знак,Заголовок 3 Знак1,Заголовок 3 Знак1 Знак1,Заголовок 3 Знак2,Подраздел,H31,H32,H33,H34,H311,H321,H331,H35,H312,H322,H332"/>
    <w:basedOn w:val="af3"/>
    <w:next w:val="af4"/>
    <w:link w:val="32"/>
    <w:uiPriority w:val="9"/>
    <w:qFormat/>
    <w:rsid w:val="00551305"/>
    <w:pPr>
      <w:widowControl w:val="0"/>
      <w:tabs>
        <w:tab w:val="left" w:pos="851"/>
      </w:tabs>
      <w:spacing w:before="120" w:after="120"/>
      <w:ind w:firstLine="0"/>
      <w:outlineLvl w:val="2"/>
    </w:pPr>
    <w:rPr>
      <w:rFonts w:cs="Arial"/>
    </w:rPr>
  </w:style>
  <w:style w:type="paragraph" w:styleId="42">
    <w:name w:val="heading 4"/>
    <w:aliases w:val=". (A.),H4,H4 Знак,Заголовок 4 (Приложение),Заголовок 4 (Приложение) Знак,Заголовок 4 Знак Знак Знак Знак,Заголовок 4 Знак Знак Знак Знак Знак,Заголовок 4 Знак1,Знак Знак,H41,H42,H43,H44,H411,H421,H431,H45,H412,H422,H432,H46,H413,H423,H433"/>
    <w:basedOn w:val="af3"/>
    <w:next w:val="af3"/>
    <w:link w:val="43"/>
    <w:uiPriority w:val="9"/>
    <w:qFormat/>
    <w:rsid w:val="00443A7E"/>
    <w:pPr>
      <w:keepNext/>
      <w:spacing w:before="360" w:after="240" w:line="480" w:lineRule="auto"/>
      <w:ind w:firstLine="0"/>
      <w:outlineLvl w:val="3"/>
    </w:pPr>
    <w:rPr>
      <w:spacing w:val="38"/>
    </w:rPr>
  </w:style>
  <w:style w:type="paragraph" w:styleId="53">
    <w:name w:val="heading 5"/>
    <w:aliases w:val=". (1.),H5,Заголовок 5 Знак Знак,Заголовок 5 Знак1,H51,H52,H53,H54,H55,Block Label,Block textl,Block text,H56,LW Pico Section,PA Pico Section,Heading 5 Char Char"/>
    <w:basedOn w:val="af3"/>
    <w:next w:val="af3"/>
    <w:link w:val="54"/>
    <w:qFormat/>
    <w:rsid w:val="00443A7E"/>
    <w:pPr>
      <w:keepNext/>
      <w:spacing w:before="360" w:after="240" w:line="480" w:lineRule="auto"/>
      <w:ind w:firstLine="0"/>
      <w:outlineLvl w:val="4"/>
    </w:pPr>
    <w:rPr>
      <w:spacing w:val="38"/>
    </w:rPr>
  </w:style>
  <w:style w:type="paragraph" w:styleId="6">
    <w:name w:val="heading 6"/>
    <w:aliases w:val=". (a.),Основной,H6,H61,H62,H63,H64,H65,for Client List, Знак"/>
    <w:basedOn w:val="af3"/>
    <w:next w:val="af3"/>
    <w:link w:val="60"/>
    <w:qFormat/>
    <w:rsid w:val="004D59CC"/>
    <w:pPr>
      <w:keepNext/>
      <w:tabs>
        <w:tab w:val="left" w:pos="709"/>
      </w:tabs>
      <w:outlineLvl w:val="5"/>
    </w:pPr>
    <w:rPr>
      <w:spacing w:val="38"/>
    </w:rPr>
  </w:style>
  <w:style w:type="paragraph" w:styleId="7">
    <w:name w:val="heading 7"/>
    <w:aliases w:val="H7"/>
    <w:basedOn w:val="af3"/>
    <w:next w:val="af3"/>
    <w:link w:val="70"/>
    <w:qFormat/>
    <w:rsid w:val="00970723"/>
    <w:pPr>
      <w:numPr>
        <w:ilvl w:val="6"/>
        <w:numId w:val="11"/>
      </w:numPr>
      <w:spacing w:before="240" w:after="60"/>
      <w:outlineLvl w:val="6"/>
    </w:pPr>
    <w:rPr>
      <w:rFonts w:ascii="Times New Roman" w:hAnsi="Times New Roman"/>
    </w:rPr>
  </w:style>
  <w:style w:type="paragraph" w:styleId="8">
    <w:name w:val="heading 8"/>
    <w:aliases w:val="H8"/>
    <w:basedOn w:val="af3"/>
    <w:next w:val="af3"/>
    <w:link w:val="80"/>
    <w:qFormat/>
    <w:rsid w:val="00970723"/>
    <w:pPr>
      <w:numPr>
        <w:ilvl w:val="7"/>
        <w:numId w:val="11"/>
      </w:numPr>
      <w:spacing w:before="240" w:after="60"/>
      <w:outlineLvl w:val="7"/>
    </w:pPr>
    <w:rPr>
      <w:rFonts w:ascii="Times New Roman" w:hAnsi="Times New Roman"/>
      <w:i/>
      <w:iCs/>
    </w:rPr>
  </w:style>
  <w:style w:type="paragraph" w:styleId="9">
    <w:name w:val="heading 9"/>
    <w:aliases w:val="H9"/>
    <w:basedOn w:val="af3"/>
    <w:next w:val="af3"/>
    <w:link w:val="90"/>
    <w:qFormat/>
    <w:rsid w:val="00970723"/>
    <w:pPr>
      <w:numPr>
        <w:ilvl w:val="8"/>
        <w:numId w:val="11"/>
      </w:numPr>
      <w:spacing w:before="240" w:after="60"/>
      <w:outlineLvl w:val="8"/>
    </w:pPr>
    <w:rPr>
      <w:rFonts w:cs="Arial"/>
      <w:sz w:val="22"/>
      <w:szCs w:val="22"/>
    </w:rPr>
  </w:style>
  <w:style w:type="character" w:default="1" w:styleId="af5">
    <w:name w:val="Default Paragraph Font"/>
    <w:uiPriority w:val="1"/>
    <w:semiHidden/>
    <w:unhideWhenUsed/>
  </w:style>
  <w:style w:type="table" w:default="1" w:styleId="af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f7">
    <w:name w:val="No List"/>
    <w:uiPriority w:val="99"/>
    <w:semiHidden/>
    <w:unhideWhenUsed/>
  </w:style>
  <w:style w:type="paragraph" w:styleId="af8">
    <w:name w:val="header"/>
    <w:aliases w:val="Header Line 1,Header Line1,Header Line11,Header Line12,Header Line13,Header Line14,Header Line15,Header Line16,Header Line17,Header Line18,Header1,L1,L11,L12,L13,L14,L15,L16,L17,L18,Top running title,header"/>
    <w:basedOn w:val="af3"/>
    <w:link w:val="af9"/>
    <w:uiPriority w:val="99"/>
    <w:rsid w:val="00443A7E"/>
    <w:pPr>
      <w:tabs>
        <w:tab w:val="center" w:pos="4153"/>
        <w:tab w:val="right" w:pos="8306"/>
      </w:tabs>
    </w:pPr>
  </w:style>
  <w:style w:type="paragraph" w:styleId="afa">
    <w:name w:val="footer"/>
    <w:aliases w:val="Don't delete!,F1,Footer Line 1,Footer Line1,Lower running title,f,Не удалять!"/>
    <w:link w:val="afb"/>
    <w:uiPriority w:val="99"/>
    <w:rsid w:val="00443A7E"/>
    <w:pPr>
      <w:tabs>
        <w:tab w:val="center" w:pos="4677"/>
        <w:tab w:val="right" w:pos="9355"/>
      </w:tabs>
    </w:pPr>
    <w:rPr>
      <w:sz w:val="16"/>
      <w:lang w:val="en-US"/>
    </w:rPr>
  </w:style>
  <w:style w:type="paragraph" w:customStyle="1" w:styleId="afc">
    <w:name w:val="_штамп_номер"/>
    <w:rsid w:val="00443A7E"/>
    <w:pPr>
      <w:jc w:val="center"/>
    </w:pPr>
    <w:rPr>
      <w:rFonts w:ascii="Arial" w:hAnsi="Arial"/>
      <w:i/>
      <w:sz w:val="32"/>
    </w:rPr>
  </w:style>
  <w:style w:type="paragraph" w:customStyle="1" w:styleId="16">
    <w:name w:val="_штамп_1"/>
    <w:rsid w:val="00443A7E"/>
    <w:pPr>
      <w:suppressAutoHyphens/>
      <w:ind w:left="-85" w:right="-85"/>
    </w:pPr>
    <w:rPr>
      <w:rFonts w:ascii="Arial" w:hAnsi="Arial"/>
      <w:i/>
      <w:sz w:val="16"/>
    </w:rPr>
  </w:style>
  <w:style w:type="paragraph" w:customStyle="1" w:styleId="afd">
    <w:name w:val="_номер_страницы"/>
    <w:rsid w:val="00443A7E"/>
    <w:pPr>
      <w:jc w:val="center"/>
    </w:pPr>
    <w:rPr>
      <w:rFonts w:ascii="Arial" w:hAnsi="Arial"/>
      <w:w w:val="85"/>
    </w:rPr>
  </w:style>
  <w:style w:type="character" w:styleId="afe">
    <w:name w:val="page number"/>
    <w:aliases w:val="PN,Page number"/>
    <w:uiPriority w:val="99"/>
    <w:rsid w:val="00443A7E"/>
    <w:rPr>
      <w:rFonts w:ascii="Arial" w:hAnsi="Arial"/>
      <w:i/>
      <w:noProof w:val="0"/>
      <w:snapToGrid/>
      <w:color w:val="auto"/>
      <w:sz w:val="16"/>
    </w:rPr>
  </w:style>
  <w:style w:type="paragraph" w:customStyle="1" w:styleId="aff">
    <w:name w:val="_штамп_надпись"/>
    <w:rsid w:val="00443A7E"/>
    <w:pPr>
      <w:ind w:left="57" w:right="57"/>
      <w:jc w:val="center"/>
    </w:pPr>
    <w:rPr>
      <w:rFonts w:ascii="Arial" w:hAnsi="Arial"/>
      <w:i/>
      <w:sz w:val="16"/>
    </w:rPr>
  </w:style>
  <w:style w:type="paragraph" w:customStyle="1" w:styleId="aff0">
    <w:name w:val="Обычный_таблицы"/>
    <w:basedOn w:val="af3"/>
    <w:qFormat/>
    <w:rsid w:val="00443A7E"/>
    <w:pPr>
      <w:spacing w:before="60" w:after="60" w:line="240" w:lineRule="auto"/>
      <w:ind w:firstLine="0"/>
    </w:pPr>
    <w:rPr>
      <w:sz w:val="20"/>
      <w:lang w:val="en-US"/>
    </w:rPr>
  </w:style>
  <w:style w:type="paragraph" w:customStyle="1" w:styleId="aff1">
    <w:name w:val="Название рисунка"/>
    <w:basedOn w:val="af3"/>
    <w:rsid w:val="00443A7E"/>
    <w:pPr>
      <w:spacing w:before="120" w:after="120"/>
      <w:jc w:val="center"/>
    </w:pPr>
    <w:rPr>
      <w:lang w:val="en-US"/>
    </w:rPr>
  </w:style>
  <w:style w:type="paragraph" w:customStyle="1" w:styleId="2-">
    <w:name w:val="Пункт 2-го уровня"/>
    <w:basedOn w:val="21"/>
    <w:next w:val="af3"/>
    <w:rsid w:val="00BA294E"/>
    <w:pPr>
      <w:spacing w:after="0"/>
    </w:pPr>
    <w:rPr>
      <w:spacing w:val="0"/>
    </w:rPr>
  </w:style>
  <w:style w:type="paragraph" w:customStyle="1" w:styleId="3-">
    <w:name w:val="Пункт 3-го уровня"/>
    <w:basedOn w:val="31"/>
    <w:next w:val="af3"/>
    <w:rsid w:val="00443A7E"/>
    <w:pPr>
      <w:spacing w:before="0" w:after="0"/>
    </w:pPr>
  </w:style>
  <w:style w:type="paragraph" w:customStyle="1" w:styleId="a4">
    <w:name w:val="Список алфавитный"/>
    <w:basedOn w:val="af3"/>
    <w:next w:val="af3"/>
    <w:rsid w:val="00443A7E"/>
    <w:pPr>
      <w:numPr>
        <w:numId w:val="9"/>
      </w:numPr>
    </w:pPr>
  </w:style>
  <w:style w:type="paragraph" w:customStyle="1" w:styleId="a2">
    <w:name w:val="Список маркированный"/>
    <w:basedOn w:val="af3"/>
    <w:next w:val="af3"/>
    <w:rsid w:val="00443A7E"/>
    <w:pPr>
      <w:numPr>
        <w:numId w:val="1"/>
      </w:numPr>
    </w:pPr>
  </w:style>
  <w:style w:type="paragraph" w:customStyle="1" w:styleId="a7">
    <w:name w:val="Список многоуровневый"/>
    <w:next w:val="af3"/>
    <w:rsid w:val="00443A7E"/>
    <w:pPr>
      <w:numPr>
        <w:numId w:val="4"/>
      </w:numPr>
    </w:pPr>
    <w:rPr>
      <w:rFonts w:ascii="Arial" w:hAnsi="Arial"/>
      <w:sz w:val="24"/>
    </w:rPr>
  </w:style>
  <w:style w:type="paragraph" w:customStyle="1" w:styleId="af1">
    <w:name w:val="Список нумерованный"/>
    <w:basedOn w:val="af3"/>
    <w:next w:val="af3"/>
    <w:rsid w:val="00443A7E"/>
    <w:pPr>
      <w:numPr>
        <w:numId w:val="10"/>
      </w:numPr>
    </w:pPr>
  </w:style>
  <w:style w:type="paragraph" w:customStyle="1" w:styleId="a8">
    <w:name w:val="Список_м_таблицы"/>
    <w:basedOn w:val="aff0"/>
    <w:rsid w:val="00443A7E"/>
    <w:pPr>
      <w:numPr>
        <w:numId w:val="2"/>
      </w:numPr>
      <w:tabs>
        <w:tab w:val="clear" w:pos="1418"/>
        <w:tab w:val="left" w:pos="284"/>
      </w:tabs>
      <w:ind w:left="0" w:firstLine="0"/>
    </w:pPr>
    <w:rPr>
      <w:lang w:val="ru-RU"/>
    </w:rPr>
  </w:style>
  <w:style w:type="paragraph" w:customStyle="1" w:styleId="af">
    <w:name w:val="Список_н_таблицы"/>
    <w:basedOn w:val="aff0"/>
    <w:rsid w:val="00443A7E"/>
    <w:pPr>
      <w:numPr>
        <w:numId w:val="3"/>
      </w:numPr>
      <w:tabs>
        <w:tab w:val="left" w:pos="284"/>
      </w:tabs>
    </w:pPr>
  </w:style>
  <w:style w:type="paragraph" w:styleId="17">
    <w:name w:val="toc 1"/>
    <w:basedOn w:val="af3"/>
    <w:next w:val="af3"/>
    <w:autoRedefine/>
    <w:uiPriority w:val="39"/>
    <w:rsid w:val="003B1999"/>
    <w:pPr>
      <w:tabs>
        <w:tab w:val="left" w:pos="709"/>
        <w:tab w:val="right" w:pos="9633"/>
      </w:tabs>
      <w:spacing w:before="120"/>
      <w:ind w:firstLine="0"/>
    </w:pPr>
    <w:rPr>
      <w:bCs/>
      <w:caps/>
    </w:rPr>
  </w:style>
  <w:style w:type="paragraph" w:styleId="26">
    <w:name w:val="toc 2"/>
    <w:basedOn w:val="af3"/>
    <w:next w:val="af3"/>
    <w:autoRedefine/>
    <w:uiPriority w:val="39"/>
    <w:rsid w:val="003B1999"/>
    <w:pPr>
      <w:tabs>
        <w:tab w:val="left" w:pos="1134"/>
        <w:tab w:val="right" w:pos="9633"/>
      </w:tabs>
      <w:spacing w:before="120"/>
      <w:ind w:firstLine="227"/>
      <w:mirrorIndents/>
      <w:jc w:val="left"/>
    </w:pPr>
    <w:rPr>
      <w:rFonts w:cs="Calibri"/>
      <w:bCs/>
      <w:noProof/>
      <w:spacing w:val="-4"/>
      <w:szCs w:val="20"/>
    </w:rPr>
  </w:style>
  <w:style w:type="paragraph" w:customStyle="1" w:styleId="140">
    <w:name w:val="Обложка_14"/>
    <w:basedOn w:val="af3"/>
    <w:next w:val="af3"/>
    <w:rsid w:val="00443A7E"/>
    <w:pPr>
      <w:keepNext/>
      <w:ind w:firstLine="0"/>
      <w:jc w:val="center"/>
    </w:pPr>
    <w:rPr>
      <w:sz w:val="28"/>
    </w:rPr>
  </w:style>
  <w:style w:type="paragraph" w:customStyle="1" w:styleId="aff2">
    <w:name w:val="Обложка"/>
    <w:basedOn w:val="af3"/>
    <w:rsid w:val="00443A7E"/>
    <w:pPr>
      <w:keepNext/>
      <w:spacing w:before="240"/>
      <w:ind w:firstLine="0"/>
      <w:jc w:val="center"/>
    </w:pPr>
    <w:rPr>
      <w:caps/>
      <w:sz w:val="28"/>
    </w:rPr>
  </w:style>
  <w:style w:type="paragraph" w:customStyle="1" w:styleId="aff3">
    <w:name w:val="Титульный лист"/>
    <w:basedOn w:val="af3"/>
    <w:qFormat/>
    <w:rsid w:val="00B64421"/>
    <w:pPr>
      <w:jc w:val="center"/>
    </w:pPr>
    <w:rPr>
      <w:sz w:val="28"/>
    </w:rPr>
  </w:style>
  <w:style w:type="paragraph" w:customStyle="1" w:styleId="aff4">
    <w:name w:val="Название таблицы"/>
    <w:basedOn w:val="af3"/>
    <w:rsid w:val="00443A7E"/>
    <w:pPr>
      <w:spacing w:before="120" w:after="120"/>
      <w:ind w:firstLine="0"/>
    </w:pPr>
  </w:style>
  <w:style w:type="paragraph" w:customStyle="1" w:styleId="aff5">
    <w:name w:val="Примечание"/>
    <w:basedOn w:val="af3"/>
    <w:rsid w:val="00443A7E"/>
    <w:rPr>
      <w:spacing w:val="20"/>
    </w:rPr>
  </w:style>
  <w:style w:type="paragraph" w:customStyle="1" w:styleId="4-">
    <w:name w:val="Пункт 4-го уровня"/>
    <w:basedOn w:val="42"/>
    <w:next w:val="af3"/>
    <w:rsid w:val="00443A7E"/>
    <w:pPr>
      <w:keepNext w:val="0"/>
      <w:spacing w:before="0" w:after="0" w:line="360" w:lineRule="auto"/>
    </w:pPr>
    <w:rPr>
      <w:spacing w:val="0"/>
    </w:rPr>
  </w:style>
  <w:style w:type="paragraph" w:customStyle="1" w:styleId="6-">
    <w:name w:val="Пункт 6-го уровня"/>
    <w:basedOn w:val="6"/>
    <w:next w:val="af3"/>
    <w:rsid w:val="00443A7E"/>
    <w:pPr>
      <w:keepNext w:val="0"/>
    </w:pPr>
    <w:rPr>
      <w:spacing w:val="0"/>
    </w:rPr>
  </w:style>
  <w:style w:type="paragraph" w:customStyle="1" w:styleId="5-">
    <w:name w:val="Пункт 5-го уровня"/>
    <w:basedOn w:val="53"/>
    <w:next w:val="af3"/>
    <w:rsid w:val="00443A7E"/>
    <w:pPr>
      <w:keepNext w:val="0"/>
      <w:spacing w:before="0" w:after="0" w:line="360" w:lineRule="auto"/>
    </w:pPr>
    <w:rPr>
      <w:spacing w:val="0"/>
    </w:rPr>
  </w:style>
  <w:style w:type="paragraph" w:customStyle="1" w:styleId="a6">
    <w:name w:val="Заголовок приложения"/>
    <w:basedOn w:val="af3"/>
    <w:next w:val="af3"/>
    <w:rsid w:val="00443A7E"/>
    <w:pPr>
      <w:keepNext/>
      <w:pageBreakBefore/>
      <w:numPr>
        <w:numId w:val="5"/>
      </w:numPr>
      <w:spacing w:line="480" w:lineRule="auto"/>
      <w:jc w:val="center"/>
    </w:pPr>
    <w:rPr>
      <w:caps/>
    </w:rPr>
  </w:style>
  <w:style w:type="paragraph" w:customStyle="1" w:styleId="10">
    <w:name w:val="Заголовок приложения 1"/>
    <w:basedOn w:val="af3"/>
    <w:next w:val="af3"/>
    <w:rsid w:val="00443A7E"/>
    <w:pPr>
      <w:keepNext/>
      <w:numPr>
        <w:ilvl w:val="1"/>
        <w:numId w:val="5"/>
      </w:numPr>
      <w:spacing w:before="360" w:after="240" w:line="480" w:lineRule="auto"/>
      <w:outlineLvl w:val="1"/>
    </w:pPr>
    <w:rPr>
      <w:spacing w:val="38"/>
    </w:rPr>
  </w:style>
  <w:style w:type="paragraph" w:customStyle="1" w:styleId="23">
    <w:name w:val="Заголовок приложения 2"/>
    <w:basedOn w:val="af3"/>
    <w:next w:val="af3"/>
    <w:rsid w:val="00443A7E"/>
    <w:pPr>
      <w:keepNext/>
      <w:numPr>
        <w:ilvl w:val="2"/>
        <w:numId w:val="5"/>
      </w:numPr>
      <w:spacing w:before="360" w:after="240" w:line="480" w:lineRule="auto"/>
      <w:outlineLvl w:val="2"/>
    </w:pPr>
    <w:rPr>
      <w:spacing w:val="38"/>
    </w:rPr>
  </w:style>
  <w:style w:type="paragraph" w:customStyle="1" w:styleId="30">
    <w:name w:val="Заголовок приложения 3"/>
    <w:basedOn w:val="af3"/>
    <w:next w:val="af3"/>
    <w:rsid w:val="00443A7E"/>
    <w:pPr>
      <w:keepNext/>
      <w:numPr>
        <w:ilvl w:val="3"/>
        <w:numId w:val="5"/>
      </w:numPr>
      <w:spacing w:before="360" w:after="240" w:line="480" w:lineRule="auto"/>
      <w:outlineLvl w:val="3"/>
    </w:pPr>
    <w:rPr>
      <w:spacing w:val="38"/>
    </w:rPr>
  </w:style>
  <w:style w:type="paragraph" w:customStyle="1" w:styleId="1-">
    <w:name w:val="Пункт приложения 1-го уровня"/>
    <w:basedOn w:val="10"/>
    <w:next w:val="af3"/>
    <w:rsid w:val="00443A7E"/>
    <w:pPr>
      <w:keepNext w:val="0"/>
      <w:spacing w:before="0" w:after="0" w:line="360" w:lineRule="auto"/>
    </w:pPr>
    <w:rPr>
      <w:spacing w:val="0"/>
    </w:rPr>
  </w:style>
  <w:style w:type="paragraph" w:customStyle="1" w:styleId="2-0">
    <w:name w:val="Пункт приложения 2-го уровня"/>
    <w:basedOn w:val="23"/>
    <w:next w:val="af3"/>
    <w:rsid w:val="00443A7E"/>
    <w:pPr>
      <w:keepNext w:val="0"/>
      <w:spacing w:before="0" w:after="0" w:line="360" w:lineRule="auto"/>
    </w:pPr>
    <w:rPr>
      <w:spacing w:val="0"/>
    </w:rPr>
  </w:style>
  <w:style w:type="paragraph" w:customStyle="1" w:styleId="3-0">
    <w:name w:val="Пункт приложения 3-го уровня"/>
    <w:basedOn w:val="30"/>
    <w:next w:val="af3"/>
    <w:rsid w:val="00443A7E"/>
    <w:pPr>
      <w:keepNext w:val="0"/>
      <w:spacing w:before="0" w:after="0" w:line="360" w:lineRule="auto"/>
    </w:pPr>
    <w:rPr>
      <w:spacing w:val="0"/>
    </w:rPr>
  </w:style>
  <w:style w:type="paragraph" w:customStyle="1" w:styleId="41">
    <w:name w:val="Заголовок приложения 4"/>
    <w:basedOn w:val="af3"/>
    <w:next w:val="af3"/>
    <w:rsid w:val="00443A7E"/>
    <w:pPr>
      <w:keepNext/>
      <w:numPr>
        <w:ilvl w:val="4"/>
        <w:numId w:val="5"/>
      </w:numPr>
      <w:spacing w:before="360" w:after="240" w:line="480" w:lineRule="auto"/>
      <w:outlineLvl w:val="4"/>
    </w:pPr>
    <w:rPr>
      <w:spacing w:val="38"/>
      <w:lang w:val="en-US"/>
    </w:rPr>
  </w:style>
  <w:style w:type="paragraph" w:customStyle="1" w:styleId="51">
    <w:name w:val="Заголовок приложения 5"/>
    <w:basedOn w:val="af3"/>
    <w:next w:val="af3"/>
    <w:rsid w:val="00443A7E"/>
    <w:pPr>
      <w:keepNext/>
      <w:numPr>
        <w:ilvl w:val="5"/>
        <w:numId w:val="5"/>
      </w:numPr>
      <w:spacing w:before="360" w:after="240" w:line="480" w:lineRule="auto"/>
      <w:outlineLvl w:val="5"/>
    </w:pPr>
    <w:rPr>
      <w:spacing w:val="38"/>
      <w:lang w:val="en-US"/>
    </w:rPr>
  </w:style>
  <w:style w:type="paragraph" w:customStyle="1" w:styleId="4-0">
    <w:name w:val="Пункт приложения 4-го уровня"/>
    <w:basedOn w:val="41"/>
    <w:next w:val="af3"/>
    <w:rsid w:val="00443A7E"/>
    <w:pPr>
      <w:keepNext w:val="0"/>
      <w:spacing w:before="0" w:after="0" w:line="360" w:lineRule="auto"/>
    </w:pPr>
    <w:rPr>
      <w:spacing w:val="0"/>
    </w:rPr>
  </w:style>
  <w:style w:type="paragraph" w:customStyle="1" w:styleId="5-0">
    <w:name w:val="Пункт приложения 5-го уровня"/>
    <w:basedOn w:val="51"/>
    <w:next w:val="af3"/>
    <w:rsid w:val="00443A7E"/>
    <w:pPr>
      <w:keepNext w:val="0"/>
      <w:spacing w:before="0" w:after="0" w:line="360" w:lineRule="auto"/>
    </w:pPr>
    <w:rPr>
      <w:spacing w:val="0"/>
    </w:rPr>
  </w:style>
  <w:style w:type="table" w:styleId="aff6">
    <w:name w:val="Table Grid"/>
    <w:aliases w:val="Table grid"/>
    <w:basedOn w:val="af6"/>
    <w:uiPriority w:val="59"/>
    <w:rsid w:val="008B6B8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7">
    <w:name w:val="Body Text Indent"/>
    <w:basedOn w:val="af3"/>
    <w:link w:val="aff8"/>
    <w:rsid w:val="00E8247C"/>
    <w:pPr>
      <w:spacing w:line="240" w:lineRule="auto"/>
      <w:ind w:firstLine="851"/>
    </w:pPr>
    <w:rPr>
      <w:rFonts w:ascii="Times New Roman" w:hAnsi="Times New Roman"/>
      <w:sz w:val="28"/>
      <w:szCs w:val="20"/>
    </w:rPr>
  </w:style>
  <w:style w:type="character" w:customStyle="1" w:styleId="13">
    <w:name w:val="Заголовок 1 Знак"/>
    <w:aliases w:val="-1 Знак,. (1.0) Знак,. Знак Знак,. Знак1 Знак Знак Знак,1_Заголовок 1 Знак,47 см Знак,After:  12 pt Знак,Chapter Headline Знак,H1 Знак,H1 Знак1 Знак Знак Знак,Part Знак,scge 1 Знак,scge 1 + Before:  6 pt Знак,§1. Знак,З1 Знак"/>
    <w:link w:val="1"/>
    <w:uiPriority w:val="9"/>
    <w:rsid w:val="00AE1D79"/>
    <w:rPr>
      <w:b/>
      <w:caps/>
      <w:spacing w:val="20"/>
      <w:sz w:val="24"/>
      <w:szCs w:val="24"/>
    </w:rPr>
  </w:style>
  <w:style w:type="paragraph" w:styleId="27">
    <w:name w:val="Body Text Indent 2"/>
    <w:basedOn w:val="af3"/>
    <w:link w:val="28"/>
    <w:rsid w:val="00BC3B60"/>
    <w:pPr>
      <w:spacing w:after="120" w:line="480" w:lineRule="auto"/>
      <w:ind w:left="283"/>
    </w:pPr>
  </w:style>
  <w:style w:type="paragraph" w:styleId="ae">
    <w:name w:val="List"/>
    <w:basedOn w:val="af3"/>
    <w:rsid w:val="0048741D"/>
    <w:pPr>
      <w:numPr>
        <w:numId w:val="6"/>
      </w:numPr>
      <w:spacing w:after="120" w:line="480" w:lineRule="auto"/>
      <w:outlineLvl w:val="3"/>
    </w:pPr>
    <w:rPr>
      <w:snapToGrid w:val="0"/>
      <w:szCs w:val="20"/>
    </w:rPr>
  </w:style>
  <w:style w:type="character" w:styleId="aff9">
    <w:name w:val="FollowedHyperlink"/>
    <w:uiPriority w:val="99"/>
    <w:rsid w:val="00452533"/>
    <w:rPr>
      <w:color w:val="800080"/>
      <w:u w:val="single"/>
    </w:rPr>
  </w:style>
  <w:style w:type="paragraph" w:customStyle="1" w:styleId="FooterFirst">
    <w:name w:val="Footer First"/>
    <w:basedOn w:val="af3"/>
    <w:rsid w:val="00452533"/>
    <w:pPr>
      <w:numPr>
        <w:numId w:val="7"/>
      </w:numPr>
      <w:tabs>
        <w:tab w:val="clear" w:pos="786"/>
        <w:tab w:val="center" w:pos="4153"/>
        <w:tab w:val="right" w:pos="8306"/>
      </w:tabs>
      <w:spacing w:line="240" w:lineRule="auto"/>
      <w:ind w:left="0" w:firstLine="0"/>
      <w:jc w:val="left"/>
    </w:pPr>
    <w:rPr>
      <w:rFonts w:ascii="Times New Roman" w:hAnsi="Times New Roman"/>
      <w:szCs w:val="20"/>
    </w:rPr>
  </w:style>
  <w:style w:type="paragraph" w:styleId="5">
    <w:name w:val="List Number 5"/>
    <w:basedOn w:val="af3"/>
    <w:rsid w:val="00411096"/>
    <w:pPr>
      <w:keepNext/>
      <w:numPr>
        <w:numId w:val="8"/>
      </w:numPr>
    </w:pPr>
    <w:rPr>
      <w:rFonts w:cs="Arial"/>
    </w:rPr>
  </w:style>
  <w:style w:type="paragraph" w:customStyle="1" w:styleId="affa">
    <w:name w:val="Список марк."/>
    <w:basedOn w:val="af3"/>
    <w:autoRedefine/>
    <w:rsid w:val="00337B28"/>
    <w:pPr>
      <w:spacing w:before="60"/>
      <w:ind w:left="360" w:right="220" w:hanging="360"/>
    </w:pPr>
    <w:rPr>
      <w:rFonts w:cs="Arial"/>
      <w:color w:val="000000"/>
    </w:rPr>
  </w:style>
  <w:style w:type="character" w:styleId="affb">
    <w:name w:val="Hyperlink"/>
    <w:uiPriority w:val="99"/>
    <w:rsid w:val="002340E1"/>
    <w:rPr>
      <w:color w:val="0000FF"/>
      <w:u w:val="single"/>
    </w:rPr>
  </w:style>
  <w:style w:type="paragraph" w:customStyle="1" w:styleId="affc">
    <w:name w:val="Текст таблицы"/>
    <w:basedOn w:val="af3"/>
    <w:next w:val="af3"/>
    <w:autoRedefine/>
    <w:rsid w:val="0017217F"/>
    <w:pPr>
      <w:keepNext/>
      <w:spacing w:before="60" w:after="60" w:line="240" w:lineRule="auto"/>
      <w:ind w:firstLine="0"/>
      <w:jc w:val="left"/>
    </w:pPr>
    <w:rPr>
      <w:rFonts w:cs="Arial"/>
      <w:color w:val="000000"/>
    </w:rPr>
  </w:style>
  <w:style w:type="paragraph" w:customStyle="1" w:styleId="affd">
    <w:name w:val="Титульная таблица"/>
    <w:basedOn w:val="af3"/>
    <w:autoRedefine/>
    <w:rsid w:val="00DE563C"/>
    <w:pPr>
      <w:keepNext/>
      <w:spacing w:before="80" w:after="80" w:line="240" w:lineRule="auto"/>
      <w:ind w:firstLine="0"/>
      <w:jc w:val="center"/>
    </w:pPr>
    <w:rPr>
      <w:rFonts w:cs="Arial"/>
      <w:color w:val="000000"/>
    </w:rPr>
  </w:style>
  <w:style w:type="paragraph" w:customStyle="1" w:styleId="SubjectFrom">
    <w:name w:val="Subject/From"/>
    <w:rsid w:val="00F91567"/>
    <w:pPr>
      <w:snapToGrid w:val="0"/>
      <w:spacing w:before="283" w:after="567"/>
      <w:ind w:left="5670"/>
    </w:pPr>
    <w:rPr>
      <w:rFonts w:ascii="Arial" w:hAnsi="Arial" w:cs="Arial"/>
      <w:color w:val="000000"/>
      <w:sz w:val="24"/>
      <w:szCs w:val="24"/>
    </w:rPr>
  </w:style>
  <w:style w:type="character" w:customStyle="1" w:styleId="af9">
    <w:name w:val="Верхний колонтитул Знак"/>
    <w:aliases w:val="Header Line 1 Знак,Header Line1 Знак,Header Line11 Знак,Header Line12 Знак,Header Line13 Знак,Header Line14 Знак,Header Line15 Знак,Header Line16 Знак,Header Line17 Знак,Header Line18 Знак,Header1 Знак,L1 Знак,L11 Знак,L12 Знак"/>
    <w:link w:val="af8"/>
    <w:uiPriority w:val="99"/>
    <w:locked/>
    <w:rsid w:val="00291F53"/>
    <w:rPr>
      <w:rFonts w:ascii="Arial" w:hAnsi="Arial"/>
      <w:sz w:val="24"/>
      <w:szCs w:val="24"/>
      <w:lang w:val="ru-RU" w:eastAsia="ru-RU" w:bidi="ar-SA"/>
    </w:rPr>
  </w:style>
  <w:style w:type="paragraph" w:customStyle="1" w:styleId="TABLEOFCONTENTS">
    <w:name w:val="TABLE OF CONTENTS"/>
    <w:basedOn w:val="af3"/>
    <w:rsid w:val="00A12D37"/>
    <w:pPr>
      <w:ind w:left="709" w:firstLine="0"/>
    </w:pPr>
    <w:rPr>
      <w:b/>
    </w:rPr>
  </w:style>
  <w:style w:type="paragraph" w:customStyle="1" w:styleId="Itemof3level">
    <w:name w:val="Item of 3  level"/>
    <w:basedOn w:val="31"/>
    <w:next w:val="af3"/>
    <w:rsid w:val="00A12D37"/>
    <w:pPr>
      <w:ind w:left="709" w:right="170"/>
    </w:pPr>
    <w:rPr>
      <w:sz w:val="20"/>
    </w:rPr>
  </w:style>
  <w:style w:type="paragraph" w:customStyle="1" w:styleId="Normal1">
    <w:name w:val="Normal1"/>
    <w:rsid w:val="00CB290D"/>
    <w:pPr>
      <w:spacing w:before="100" w:after="100"/>
    </w:pPr>
    <w:rPr>
      <w:snapToGrid w:val="0"/>
      <w:sz w:val="24"/>
    </w:rPr>
  </w:style>
  <w:style w:type="character" w:styleId="affe">
    <w:name w:val="annotation reference"/>
    <w:uiPriority w:val="99"/>
    <w:rsid w:val="00670E20"/>
    <w:rPr>
      <w:sz w:val="16"/>
      <w:szCs w:val="16"/>
    </w:rPr>
  </w:style>
  <w:style w:type="paragraph" w:styleId="afff">
    <w:name w:val="annotation text"/>
    <w:basedOn w:val="af3"/>
    <w:link w:val="afff0"/>
    <w:uiPriority w:val="99"/>
    <w:rsid w:val="00670E20"/>
    <w:rPr>
      <w:sz w:val="20"/>
      <w:szCs w:val="20"/>
    </w:rPr>
  </w:style>
  <w:style w:type="paragraph" w:styleId="afff1">
    <w:name w:val="annotation subject"/>
    <w:basedOn w:val="afff"/>
    <w:next w:val="afff"/>
    <w:link w:val="afff2"/>
    <w:uiPriority w:val="99"/>
    <w:semiHidden/>
    <w:rsid w:val="00670E20"/>
    <w:rPr>
      <w:b/>
      <w:bCs/>
    </w:rPr>
  </w:style>
  <w:style w:type="paragraph" w:styleId="afff3">
    <w:name w:val="Balloon Text"/>
    <w:basedOn w:val="af3"/>
    <w:link w:val="afff4"/>
    <w:uiPriority w:val="99"/>
    <w:semiHidden/>
    <w:rsid w:val="00670E20"/>
    <w:rPr>
      <w:rFonts w:ascii="Tahoma" w:hAnsi="Tahoma" w:cs="Tahoma"/>
      <w:sz w:val="16"/>
      <w:szCs w:val="16"/>
    </w:rPr>
  </w:style>
  <w:style w:type="paragraph" w:customStyle="1" w:styleId="textb">
    <w:name w:val="textb"/>
    <w:basedOn w:val="af3"/>
    <w:rsid w:val="00657F59"/>
    <w:pPr>
      <w:spacing w:before="100" w:beforeAutospacing="1" w:after="100" w:afterAutospacing="1" w:line="240" w:lineRule="auto"/>
      <w:ind w:firstLine="0"/>
      <w:jc w:val="left"/>
    </w:pPr>
    <w:rPr>
      <w:rFonts w:ascii="Times New Roman" w:hAnsi="Times New Roman"/>
      <w:lang w:eastAsia="ja-JP"/>
    </w:rPr>
  </w:style>
  <w:style w:type="paragraph" w:styleId="afff5">
    <w:name w:val="Normal (Web)"/>
    <w:basedOn w:val="af3"/>
    <w:uiPriority w:val="99"/>
    <w:rsid w:val="00047B90"/>
    <w:pPr>
      <w:spacing w:before="100" w:beforeAutospacing="1" w:after="100" w:afterAutospacing="1" w:line="240" w:lineRule="auto"/>
      <w:ind w:firstLine="0"/>
      <w:jc w:val="left"/>
    </w:pPr>
    <w:rPr>
      <w:rFonts w:ascii="Times New Roman" w:hAnsi="Times New Roman"/>
      <w:lang w:eastAsia="ja-JP"/>
    </w:rPr>
  </w:style>
  <w:style w:type="character" w:styleId="afff6">
    <w:name w:val="Emphasis"/>
    <w:rsid w:val="00047B90"/>
    <w:rPr>
      <w:i/>
      <w:iCs/>
    </w:rPr>
  </w:style>
  <w:style w:type="character" w:customStyle="1" w:styleId="Usual">
    <w:name w:val="Usual"/>
    <w:rsid w:val="0040486E"/>
    <w:rPr>
      <w:sz w:val="20"/>
    </w:rPr>
  </w:style>
  <w:style w:type="paragraph" w:customStyle="1" w:styleId="Titletable">
    <w:name w:val="Title table"/>
    <w:basedOn w:val="af3"/>
    <w:autoRedefine/>
    <w:rsid w:val="00C03C62"/>
    <w:pPr>
      <w:keepNext/>
      <w:spacing w:line="240" w:lineRule="auto"/>
      <w:ind w:firstLine="0"/>
      <w:jc w:val="center"/>
    </w:pPr>
    <w:rPr>
      <w:rFonts w:cs="Arial"/>
      <w:color w:val="000000"/>
      <w:lang w:val="en-GB"/>
    </w:rPr>
  </w:style>
  <w:style w:type="paragraph" w:customStyle="1" w:styleId="NormalLatinArialMT">
    <w:name w:val="Normal + (Latin) ArialMT"/>
    <w:aliases w:val="(Asian) Times New Roman,(Asian) Times New Roman + 10 pt,(Asian) Times New Roman + 10...,.....,First line:  0.5&quot;"/>
    <w:basedOn w:val="af3"/>
    <w:link w:val="NormalLatinArialMTChar"/>
    <w:rsid w:val="00D07A13"/>
    <w:pPr>
      <w:spacing w:line="240" w:lineRule="auto"/>
      <w:ind w:firstLine="0"/>
      <w:jc w:val="left"/>
    </w:pPr>
    <w:rPr>
      <w:sz w:val="20"/>
      <w:szCs w:val="20"/>
      <w:lang w:val="en-GB" w:eastAsia="en-US"/>
    </w:rPr>
  </w:style>
  <w:style w:type="character" w:customStyle="1" w:styleId="NormalLatinArialMTChar">
    <w:name w:val="Normal + (Latin) ArialMT Char"/>
    <w:aliases w:val="(Asian) Times New Roman + 10 pt Char,(Asian) Times New Roman + 10... Char Char,(Asian) Times New Roman Char,..... Char Char,First line:  0.5&quot; Char"/>
    <w:link w:val="NormalLatinArialMT"/>
    <w:rsid w:val="00D07A13"/>
    <w:rPr>
      <w:rFonts w:ascii="Arial" w:eastAsia="MS Mincho" w:hAnsi="Arial"/>
      <w:lang w:val="en-GB" w:eastAsia="en-US" w:bidi="ar-SA"/>
    </w:rPr>
  </w:style>
  <w:style w:type="paragraph" w:customStyle="1" w:styleId="110">
    <w:name w:val="Заголовок 11"/>
    <w:basedOn w:val="af3"/>
    <w:next w:val="af3"/>
    <w:rsid w:val="00E4288E"/>
    <w:pPr>
      <w:suppressAutoHyphens/>
      <w:spacing w:line="240" w:lineRule="auto"/>
      <w:jc w:val="left"/>
    </w:pPr>
    <w:rPr>
      <w:rFonts w:ascii="Times New Roman" w:hAnsi="Times New Roman"/>
      <w:bCs/>
      <w:color w:val="000000"/>
      <w:sz w:val="28"/>
      <w:szCs w:val="20"/>
      <w:lang w:eastAsia="ar-SA"/>
    </w:rPr>
  </w:style>
  <w:style w:type="paragraph" w:customStyle="1" w:styleId="Multilevellist">
    <w:name w:val="Multilevel list"/>
    <w:next w:val="af3"/>
    <w:rsid w:val="00E4288E"/>
    <w:pPr>
      <w:tabs>
        <w:tab w:val="num" w:pos="1418"/>
      </w:tabs>
      <w:ind w:left="1418" w:hanging="426"/>
    </w:pPr>
    <w:rPr>
      <w:rFonts w:ascii="Arial" w:hAnsi="Arial"/>
      <w:sz w:val="24"/>
    </w:rPr>
  </w:style>
  <w:style w:type="paragraph" w:customStyle="1" w:styleId="Numberedlistoftable">
    <w:name w:val="Numbered list of table"/>
    <w:basedOn w:val="af3"/>
    <w:rsid w:val="00E4288E"/>
    <w:pPr>
      <w:tabs>
        <w:tab w:val="left" w:pos="284"/>
        <w:tab w:val="num" w:pos="360"/>
      </w:tabs>
      <w:spacing w:before="60" w:after="60" w:line="240" w:lineRule="auto"/>
      <w:ind w:firstLine="0"/>
    </w:pPr>
    <w:rPr>
      <w:sz w:val="20"/>
      <w:lang w:val="en-US"/>
    </w:rPr>
  </w:style>
  <w:style w:type="paragraph" w:styleId="afff7">
    <w:name w:val="Plain Text"/>
    <w:basedOn w:val="af3"/>
    <w:link w:val="afff8"/>
    <w:rsid w:val="00E4288E"/>
    <w:pPr>
      <w:spacing w:line="240" w:lineRule="auto"/>
      <w:ind w:firstLine="0"/>
      <w:jc w:val="left"/>
    </w:pPr>
    <w:rPr>
      <w:rFonts w:ascii="Courier New" w:hAnsi="Courier New" w:cs="Arial Bold"/>
      <w:b/>
      <w:sz w:val="20"/>
      <w:szCs w:val="20"/>
      <w:lang w:val="en-GB" w:eastAsia="en-US"/>
    </w:rPr>
  </w:style>
  <w:style w:type="paragraph" w:customStyle="1" w:styleId="NormalIndent1">
    <w:name w:val="Normal Indent1"/>
    <w:basedOn w:val="af3"/>
    <w:rsid w:val="00E4288E"/>
    <w:pPr>
      <w:tabs>
        <w:tab w:val="left" w:pos="567"/>
        <w:tab w:val="left" w:pos="1134"/>
        <w:tab w:val="left" w:pos="1701"/>
        <w:tab w:val="left" w:pos="2268"/>
      </w:tabs>
      <w:spacing w:line="240" w:lineRule="auto"/>
      <w:ind w:firstLine="0"/>
    </w:pPr>
    <w:rPr>
      <w:snapToGrid w:val="0"/>
      <w:color w:val="000000"/>
      <w:szCs w:val="20"/>
      <w:lang w:val="en-US" w:eastAsia="en-US"/>
    </w:rPr>
  </w:style>
  <w:style w:type="paragraph" w:customStyle="1" w:styleId="Heding2">
    <w:name w:val="Heding 2"/>
    <w:basedOn w:val="21"/>
    <w:rsid w:val="00F26201"/>
    <w:pPr>
      <w:spacing w:before="100" w:beforeAutospacing="1" w:after="100" w:afterAutospacing="1"/>
      <w:ind w:left="709"/>
    </w:pPr>
    <w:rPr>
      <w:sz w:val="20"/>
      <w:szCs w:val="20"/>
      <w:lang w:val="en-US"/>
    </w:rPr>
  </w:style>
  <w:style w:type="character" w:styleId="afff9">
    <w:name w:val="Strong"/>
    <w:rsid w:val="00FC5D65"/>
    <w:rPr>
      <w:b/>
      <w:bCs/>
    </w:rPr>
  </w:style>
  <w:style w:type="character" w:customStyle="1" w:styleId="Toprunningtitle">
    <w:name w:val="Top running title Знак Знак"/>
    <w:semiHidden/>
    <w:rsid w:val="00970723"/>
    <w:rPr>
      <w:rFonts w:ascii="Arial" w:hAnsi="Arial"/>
      <w:sz w:val="24"/>
      <w:szCs w:val="24"/>
      <w:lang w:val="ru-RU" w:eastAsia="ru-RU"/>
    </w:rPr>
  </w:style>
  <w:style w:type="character" w:customStyle="1" w:styleId="afb">
    <w:name w:val="Нижний колонтитул Знак"/>
    <w:aliases w:val="Don't delete! Знак,F1 Знак,Footer Line 1 Знак,Footer Line1 Знак,Lower running title Знак,f Знак,Не удалять! Знак"/>
    <w:link w:val="afa"/>
    <w:uiPriority w:val="99"/>
    <w:rsid w:val="00970723"/>
    <w:rPr>
      <w:sz w:val="16"/>
      <w:lang w:val="en-US" w:eastAsia="ru-RU" w:bidi="ar-SA"/>
    </w:rPr>
  </w:style>
  <w:style w:type="character" w:customStyle="1" w:styleId="CharChar">
    <w:name w:val="Char Char"/>
    <w:semiHidden/>
    <w:locked/>
    <w:rsid w:val="0029041D"/>
    <w:rPr>
      <w:rFonts w:ascii="Arial" w:hAnsi="Arial"/>
      <w:sz w:val="24"/>
      <w:szCs w:val="24"/>
      <w:lang w:val="ru-RU" w:eastAsia="ru-RU" w:bidi="ar-SA"/>
    </w:rPr>
  </w:style>
  <w:style w:type="paragraph" w:styleId="81">
    <w:name w:val="toc 8"/>
    <w:basedOn w:val="af3"/>
    <w:next w:val="af3"/>
    <w:autoRedefine/>
    <w:rsid w:val="00B95864"/>
    <w:pPr>
      <w:ind w:left="1440"/>
      <w:jc w:val="left"/>
    </w:pPr>
    <w:rPr>
      <w:rFonts w:ascii="Calibri" w:hAnsi="Calibri" w:cs="Calibri"/>
      <w:sz w:val="20"/>
      <w:szCs w:val="20"/>
    </w:rPr>
  </w:style>
  <w:style w:type="paragraph" w:customStyle="1" w:styleId="Markedlist">
    <w:name w:val="Marked list"/>
    <w:basedOn w:val="af3"/>
    <w:next w:val="af3"/>
    <w:rsid w:val="00026BD2"/>
    <w:pPr>
      <w:numPr>
        <w:numId w:val="12"/>
      </w:numPr>
      <w:ind w:right="288"/>
    </w:pPr>
    <w:rPr>
      <w:sz w:val="20"/>
      <w:lang w:val="en-GB"/>
    </w:rPr>
  </w:style>
  <w:style w:type="paragraph" w:customStyle="1" w:styleId="blocktitlesnumber">
    <w:name w:val="_block titles_number"/>
    <w:rsid w:val="00A11DEC"/>
    <w:pPr>
      <w:jc w:val="center"/>
    </w:pPr>
    <w:rPr>
      <w:rFonts w:ascii="Arial" w:hAnsi="Arial"/>
      <w:i/>
      <w:sz w:val="32"/>
    </w:rPr>
  </w:style>
  <w:style w:type="character" w:customStyle="1" w:styleId="18">
    <w:name w:val="Знак Знак1"/>
    <w:semiHidden/>
    <w:locked/>
    <w:rsid w:val="00666449"/>
    <w:rPr>
      <w:rFonts w:ascii="Arial" w:hAnsi="Arial"/>
      <w:sz w:val="24"/>
      <w:szCs w:val="24"/>
      <w:lang w:val="ru-RU" w:eastAsia="ru-RU" w:bidi="ar-SA"/>
    </w:rPr>
  </w:style>
  <w:style w:type="paragraph" w:customStyle="1" w:styleId="141">
    <w:name w:val="1.4"/>
    <w:basedOn w:val="21"/>
    <w:link w:val="142"/>
    <w:qFormat/>
    <w:rsid w:val="00606E86"/>
    <w:pPr>
      <w:spacing w:before="100" w:beforeAutospacing="1" w:after="100" w:afterAutospacing="1"/>
      <w:ind w:right="288"/>
    </w:pPr>
    <w:rPr>
      <w:snapToGrid w:val="0"/>
    </w:rPr>
  </w:style>
  <w:style w:type="paragraph" w:customStyle="1" w:styleId="NormalText">
    <w:name w:val="NormalText"/>
    <w:basedOn w:val="af3"/>
    <w:rsid w:val="00735268"/>
    <w:pPr>
      <w:ind w:left="720" w:firstLine="0"/>
    </w:pPr>
    <w:rPr>
      <w:rFonts w:eastAsia="Times New Roman"/>
      <w:sz w:val="20"/>
      <w:lang w:val="en-US" w:eastAsia="en-US"/>
    </w:rPr>
  </w:style>
  <w:style w:type="character" w:customStyle="1" w:styleId="25">
    <w:name w:val="Заголовок 2 Знак"/>
    <w:aliases w:val=". (1.1) Знак,2 Знак,2 headline Знак,2_Заголовок 2 Знак,63 см Знак,95 см.... Знак,H2 Знак,H21 Знак,H210 Знак,H211 Знак,H22 Знак,H221 Знак,H23 Знак,H231 Знак,H24 Знак,H241 Знак,H25 Знак,H251 Знак,H26 Знак,H261 Знак,H27 Знак,H28 Знак"/>
    <w:link w:val="21"/>
    <w:rsid w:val="00EB3FB8"/>
    <w:rPr>
      <w:b/>
      <w:spacing w:val="20"/>
      <w:sz w:val="24"/>
      <w:szCs w:val="24"/>
    </w:rPr>
  </w:style>
  <w:style w:type="character" w:customStyle="1" w:styleId="142">
    <w:name w:val="1.4 Знак"/>
    <w:link w:val="141"/>
    <w:rsid w:val="00606E86"/>
    <w:rPr>
      <w:b/>
      <w:snapToGrid w:val="0"/>
      <w:spacing w:val="20"/>
      <w:sz w:val="24"/>
      <w:szCs w:val="24"/>
    </w:rPr>
  </w:style>
  <w:style w:type="paragraph" w:styleId="33">
    <w:name w:val="toc 3"/>
    <w:basedOn w:val="af3"/>
    <w:next w:val="af3"/>
    <w:autoRedefine/>
    <w:uiPriority w:val="39"/>
    <w:rsid w:val="001D1ECB"/>
    <w:pPr>
      <w:tabs>
        <w:tab w:val="right" w:pos="9633"/>
      </w:tabs>
      <w:ind w:left="1134" w:firstLine="0"/>
      <w:jc w:val="left"/>
    </w:pPr>
    <w:rPr>
      <w:rFonts w:cs="Calibri"/>
      <w:szCs w:val="20"/>
    </w:rPr>
  </w:style>
  <w:style w:type="paragraph" w:styleId="afffa">
    <w:name w:val="Normal Indent"/>
    <w:basedOn w:val="af3"/>
    <w:rsid w:val="005254BC"/>
    <w:pPr>
      <w:spacing w:after="120" w:line="240" w:lineRule="auto"/>
      <w:ind w:left="709" w:firstLine="0"/>
      <w:jc w:val="left"/>
    </w:pPr>
    <w:rPr>
      <w:rFonts w:ascii="Times New Roman" w:eastAsia="Times New Roman" w:hAnsi="Times New Roman" w:cs="Angsana New"/>
      <w:sz w:val="22"/>
      <w:szCs w:val="20"/>
      <w:lang w:val="en-GB" w:eastAsia="en-US"/>
    </w:rPr>
  </w:style>
  <w:style w:type="paragraph" w:customStyle="1" w:styleId="12">
    <w:name w:val="Стиль Заголовок 1"/>
    <w:aliases w:val="H1 + Times New Roman 12 пт Перед:  24 пт После..."/>
    <w:basedOn w:val="1"/>
    <w:rsid w:val="005D19D2"/>
    <w:pPr>
      <w:numPr>
        <w:numId w:val="13"/>
      </w:numPr>
      <w:spacing w:before="480" w:after="240" w:line="240" w:lineRule="auto"/>
    </w:pPr>
    <w:rPr>
      <w:rFonts w:eastAsia="Times New Roman"/>
      <w:bCs/>
      <w:caps w:val="0"/>
      <w:spacing w:val="0"/>
      <w:kern w:val="32"/>
      <w:szCs w:val="20"/>
    </w:rPr>
  </w:style>
  <w:style w:type="paragraph" w:styleId="afffb">
    <w:name w:val="Body Text"/>
    <w:basedOn w:val="af3"/>
    <w:link w:val="afffc"/>
    <w:rsid w:val="006F087F"/>
    <w:pPr>
      <w:spacing w:after="120"/>
    </w:pPr>
  </w:style>
  <w:style w:type="character" w:customStyle="1" w:styleId="afffc">
    <w:name w:val="Основной текст Знак"/>
    <w:link w:val="afffb"/>
    <w:rsid w:val="006F087F"/>
    <w:rPr>
      <w:rFonts w:ascii="Arial" w:hAnsi="Arial"/>
      <w:sz w:val="24"/>
      <w:szCs w:val="24"/>
    </w:rPr>
  </w:style>
  <w:style w:type="numbering" w:customStyle="1" w:styleId="19">
    <w:name w:val="Нет списка1"/>
    <w:next w:val="af7"/>
    <w:uiPriority w:val="99"/>
    <w:semiHidden/>
    <w:unhideWhenUsed/>
    <w:rsid w:val="001C773D"/>
  </w:style>
  <w:style w:type="table" w:customStyle="1" w:styleId="1a">
    <w:name w:val="Сетка таблицы1"/>
    <w:basedOn w:val="af6"/>
    <w:next w:val="aff6"/>
    <w:uiPriority w:val="39"/>
    <w:rsid w:val="001C773D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d">
    <w:name w:val="Subtitle"/>
    <w:basedOn w:val="af3"/>
    <w:next w:val="af3"/>
    <w:link w:val="afffe"/>
    <w:rsid w:val="001E5CD5"/>
    <w:pPr>
      <w:spacing w:after="60"/>
      <w:jc w:val="center"/>
      <w:outlineLvl w:val="1"/>
    </w:pPr>
    <w:rPr>
      <w:rFonts w:ascii="Calibri Light" w:eastAsia="Times New Roman" w:hAnsi="Calibri Light"/>
    </w:rPr>
  </w:style>
  <w:style w:type="character" w:customStyle="1" w:styleId="afffe">
    <w:name w:val="Подзаголовок Знак"/>
    <w:link w:val="afffd"/>
    <w:rsid w:val="001E5CD5"/>
    <w:rPr>
      <w:rFonts w:ascii="Calibri Light" w:eastAsia="Times New Roman" w:hAnsi="Calibri Light" w:cs="Times New Roman"/>
      <w:sz w:val="24"/>
      <w:szCs w:val="24"/>
    </w:rPr>
  </w:style>
  <w:style w:type="character" w:styleId="affff">
    <w:name w:val="Book Title"/>
    <w:uiPriority w:val="33"/>
    <w:rsid w:val="000E1739"/>
    <w:rPr>
      <w:b/>
      <w:bCs/>
      <w:i/>
      <w:iCs/>
      <w:spacing w:val="5"/>
    </w:rPr>
  </w:style>
  <w:style w:type="paragraph" w:styleId="affff0">
    <w:name w:val="TOC Heading"/>
    <w:basedOn w:val="1"/>
    <w:next w:val="af3"/>
    <w:uiPriority w:val="39"/>
    <w:unhideWhenUsed/>
    <w:qFormat/>
    <w:rsid w:val="00A96CF0"/>
    <w:pPr>
      <w:spacing w:before="240" w:after="0" w:line="259" w:lineRule="auto"/>
      <w:outlineLvl w:val="9"/>
    </w:pPr>
    <w:rPr>
      <w:rFonts w:eastAsia="Times New Roman"/>
      <w:caps w:val="0"/>
      <w:spacing w:val="0"/>
      <w:sz w:val="32"/>
      <w:szCs w:val="32"/>
    </w:rPr>
  </w:style>
  <w:style w:type="paragraph" w:styleId="affff1">
    <w:name w:val="Revision"/>
    <w:hidden/>
    <w:uiPriority w:val="99"/>
    <w:semiHidden/>
    <w:rsid w:val="007C4610"/>
    <w:rPr>
      <w:rFonts w:ascii="Arial" w:hAnsi="Arial"/>
      <w:sz w:val="24"/>
      <w:szCs w:val="24"/>
    </w:rPr>
  </w:style>
  <w:style w:type="paragraph" w:customStyle="1" w:styleId="affff2">
    <w:name w:val="Табл. Левый"/>
    <w:basedOn w:val="af3"/>
    <w:link w:val="affff3"/>
    <w:qFormat/>
    <w:rsid w:val="00F0125D"/>
    <w:pPr>
      <w:spacing w:before="40" w:after="40" w:line="240" w:lineRule="auto"/>
      <w:ind w:firstLine="0"/>
    </w:pPr>
    <w:rPr>
      <w:rFonts w:eastAsia="Calibri"/>
      <w:sz w:val="20"/>
      <w:szCs w:val="20"/>
      <w:lang w:eastAsia="en-US"/>
    </w:rPr>
  </w:style>
  <w:style w:type="character" w:customStyle="1" w:styleId="affff3">
    <w:name w:val="Табл. Левый Знак"/>
    <w:link w:val="affff2"/>
    <w:rsid w:val="00F0125D"/>
    <w:rPr>
      <w:rFonts w:ascii="Arial" w:eastAsia="Calibri" w:hAnsi="Arial"/>
      <w:lang w:eastAsia="en-US"/>
    </w:rPr>
  </w:style>
  <w:style w:type="paragraph" w:customStyle="1" w:styleId="1b">
    <w:name w:val="Титульный 1"/>
    <w:basedOn w:val="af3"/>
    <w:link w:val="1c"/>
    <w:qFormat/>
    <w:rsid w:val="00F0125D"/>
    <w:pPr>
      <w:spacing w:after="360" w:line="276" w:lineRule="auto"/>
      <w:ind w:firstLine="0"/>
      <w:jc w:val="center"/>
    </w:pPr>
    <w:rPr>
      <w:rFonts w:eastAsia="Calibri" w:cs="Arial"/>
      <w:b/>
      <w:caps/>
      <w:sz w:val="28"/>
      <w:szCs w:val="28"/>
      <w:lang w:eastAsia="en-US"/>
    </w:rPr>
  </w:style>
  <w:style w:type="character" w:customStyle="1" w:styleId="1c">
    <w:name w:val="Титульный 1 Знак"/>
    <w:link w:val="1b"/>
    <w:rsid w:val="00F0125D"/>
    <w:rPr>
      <w:rFonts w:ascii="Arial" w:eastAsia="Calibri" w:hAnsi="Arial" w:cs="Arial"/>
      <w:b/>
      <w:caps/>
      <w:sz w:val="28"/>
      <w:szCs w:val="28"/>
      <w:lang w:eastAsia="en-US"/>
    </w:rPr>
  </w:style>
  <w:style w:type="paragraph" w:customStyle="1" w:styleId="affff4">
    <w:name w:val="Табл. Центр Ж"/>
    <w:basedOn w:val="af3"/>
    <w:link w:val="affff5"/>
    <w:qFormat/>
    <w:rsid w:val="00F0125D"/>
    <w:pPr>
      <w:spacing w:before="40" w:after="40" w:line="240" w:lineRule="auto"/>
      <w:ind w:firstLine="0"/>
      <w:jc w:val="center"/>
    </w:pPr>
    <w:rPr>
      <w:rFonts w:eastAsia="Calibri"/>
      <w:b/>
      <w:szCs w:val="22"/>
      <w:lang w:eastAsia="en-US"/>
    </w:rPr>
  </w:style>
  <w:style w:type="character" w:customStyle="1" w:styleId="affff5">
    <w:name w:val="Табл. Центр Ж Знак"/>
    <w:link w:val="affff4"/>
    <w:rsid w:val="00F0125D"/>
    <w:rPr>
      <w:rFonts w:ascii="Arial" w:eastAsia="Calibri" w:hAnsi="Arial"/>
      <w:b/>
      <w:sz w:val="24"/>
      <w:szCs w:val="22"/>
      <w:lang w:eastAsia="en-US"/>
    </w:rPr>
  </w:style>
  <w:style w:type="paragraph" w:styleId="affff6">
    <w:name w:val="List Paragraph"/>
    <w:aliases w:val="Bullet_IRAO,lp1,Bullet List,FooterText,numbered,Paragraphe de liste1,AC List 01,Подпись рисунка,Мой Список,Table-Normal,RSHB_Table-Normal,List Paragraph1,Заголовок_3,Num Bullet 1,Table Number Paragraph,Bullet Number,Bulletr List Paragraph"/>
    <w:basedOn w:val="af3"/>
    <w:link w:val="affff7"/>
    <w:qFormat/>
    <w:rsid w:val="0090196C"/>
    <w:pPr>
      <w:ind w:left="720" w:firstLine="0"/>
      <w:contextualSpacing/>
    </w:pPr>
    <w:rPr>
      <w:lang w:val="en-CA" w:eastAsia="ja-JP"/>
    </w:rPr>
  </w:style>
  <w:style w:type="character" w:customStyle="1" w:styleId="affff7">
    <w:name w:val="Абзац списка Знак"/>
    <w:aliases w:val="Bullet_IRAO Знак,lp1 Знак,Bullet List Знак,FooterText Знак,numbered Знак,Paragraphe de liste1 Знак,AC List 01 Знак,Подпись рисунка Знак,Мой Список Знак,Table-Normal Знак,RSHB_Table-Normal Знак,List Paragraph1 Знак,Заголовок_3 Знак"/>
    <w:link w:val="affff6"/>
    <w:qFormat/>
    <w:rsid w:val="0090196C"/>
    <w:rPr>
      <w:rFonts w:ascii="Arial" w:hAnsi="Arial"/>
      <w:sz w:val="24"/>
      <w:szCs w:val="24"/>
      <w:lang w:val="en-CA" w:eastAsia="ja-JP"/>
    </w:rPr>
  </w:style>
  <w:style w:type="paragraph" w:styleId="affff8">
    <w:name w:val="caption"/>
    <w:aliases w:val="название_таблиц,Нумерация_таблиц,図表番号 Char"/>
    <w:basedOn w:val="af3"/>
    <w:next w:val="af3"/>
    <w:link w:val="affff9"/>
    <w:unhideWhenUsed/>
    <w:qFormat/>
    <w:rsid w:val="000431D1"/>
    <w:pPr>
      <w:spacing w:line="240" w:lineRule="auto"/>
      <w:ind w:firstLine="0"/>
      <w:jc w:val="left"/>
    </w:pPr>
    <w:rPr>
      <w:rFonts w:eastAsia="Calibri"/>
      <w:iCs/>
      <w:szCs w:val="18"/>
      <w:lang w:eastAsia="en-US"/>
    </w:rPr>
  </w:style>
  <w:style w:type="character" w:customStyle="1" w:styleId="affff9">
    <w:name w:val="Название объекта Знак"/>
    <w:aliases w:val="название_таблиц Знак,Нумерация_таблиц Знак,図表番号 Char Знак"/>
    <w:link w:val="affff8"/>
    <w:rsid w:val="000431D1"/>
    <w:rPr>
      <w:rFonts w:ascii="Arial" w:eastAsia="Calibri" w:hAnsi="Arial"/>
      <w:iCs/>
      <w:sz w:val="24"/>
      <w:szCs w:val="18"/>
      <w:lang w:val="ru-RU"/>
    </w:rPr>
  </w:style>
  <w:style w:type="paragraph" w:customStyle="1" w:styleId="29">
    <w:name w:val="О2"/>
    <w:basedOn w:val="af3"/>
    <w:link w:val="2a"/>
    <w:qFormat/>
    <w:rsid w:val="003F6CBF"/>
    <w:pPr>
      <w:tabs>
        <w:tab w:val="left" w:pos="11624"/>
      </w:tabs>
      <w:ind w:right="-22"/>
    </w:pPr>
    <w:rPr>
      <w:rFonts w:cs="Arial"/>
    </w:rPr>
  </w:style>
  <w:style w:type="character" w:customStyle="1" w:styleId="2a">
    <w:name w:val="О2 Знак"/>
    <w:link w:val="29"/>
    <w:rsid w:val="003F6CBF"/>
    <w:rPr>
      <w:rFonts w:ascii="Arial" w:hAnsi="Arial" w:cs="Arial"/>
      <w:sz w:val="24"/>
      <w:szCs w:val="24"/>
      <w:lang w:val="ru-RU" w:eastAsia="ru-RU"/>
    </w:rPr>
  </w:style>
  <w:style w:type="table" w:customStyle="1" w:styleId="Tablegrid1">
    <w:name w:val="Table grid1"/>
    <w:basedOn w:val="af6"/>
    <w:next w:val="aff6"/>
    <w:uiPriority w:val="39"/>
    <w:rsid w:val="00E115C3"/>
    <w:rPr>
      <w:rFonts w:ascii="Calibri" w:eastAsia="Calibri" w:hAnsi="Calibr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4">
    <w:name w:val="Титульный 4 Знак"/>
    <w:link w:val="45"/>
    <w:locked/>
    <w:rsid w:val="00BC32CF"/>
    <w:rPr>
      <w:rFonts w:ascii="Arial" w:hAnsi="Arial" w:cs="Arial"/>
      <w:sz w:val="32"/>
      <w:szCs w:val="32"/>
    </w:rPr>
  </w:style>
  <w:style w:type="paragraph" w:customStyle="1" w:styleId="45">
    <w:name w:val="Титульный 4"/>
    <w:basedOn w:val="af3"/>
    <w:link w:val="44"/>
    <w:qFormat/>
    <w:rsid w:val="00BC32CF"/>
    <w:pPr>
      <w:spacing w:before="120" w:line="240" w:lineRule="auto"/>
      <w:ind w:firstLine="0"/>
      <w:jc w:val="center"/>
    </w:pPr>
    <w:rPr>
      <w:rFonts w:cs="Arial"/>
      <w:sz w:val="32"/>
      <w:szCs w:val="32"/>
    </w:rPr>
  </w:style>
  <w:style w:type="paragraph" w:customStyle="1" w:styleId="StyleArial12ptBoldAllcapsCenteredBefore6ptAfter">
    <w:name w:val="Style Arial 12 pt Bold All caps Centered Before:  6 pt After:..."/>
    <w:basedOn w:val="af3"/>
    <w:rsid w:val="00C0088F"/>
    <w:pPr>
      <w:spacing w:before="120" w:after="120" w:line="240" w:lineRule="auto"/>
      <w:ind w:firstLine="0"/>
      <w:jc w:val="center"/>
    </w:pPr>
    <w:rPr>
      <w:rFonts w:ascii="Arial Bold" w:hAnsi="Arial Bold"/>
      <w:b/>
      <w:bCs/>
      <w:snapToGrid w:val="0"/>
      <w:szCs w:val="20"/>
      <w:lang w:eastAsia="ja-JP"/>
    </w:rPr>
  </w:style>
  <w:style w:type="paragraph" w:customStyle="1" w:styleId="af4">
    <w:name w:val="Основной ГЕП"/>
    <w:basedOn w:val="af8"/>
    <w:link w:val="affffa"/>
    <w:qFormat/>
    <w:rsid w:val="00AA7A84"/>
    <w:pPr>
      <w:ind w:right="-22" w:firstLine="851"/>
    </w:pPr>
    <w:rPr>
      <w:rFonts w:ascii="Times New Roman" w:hAnsi="Times New Roman"/>
    </w:rPr>
  </w:style>
  <w:style w:type="paragraph" w:customStyle="1" w:styleId="af0">
    <w:name w:val="Маркированный внутри абзаца"/>
    <w:basedOn w:val="af4"/>
    <w:next w:val="af4"/>
    <w:link w:val="affffb"/>
    <w:qFormat/>
    <w:rsid w:val="00FF4B01"/>
    <w:pPr>
      <w:numPr>
        <w:numId w:val="14"/>
      </w:numPr>
      <w:tabs>
        <w:tab w:val="left" w:pos="709"/>
      </w:tabs>
    </w:pPr>
  </w:style>
  <w:style w:type="character" w:customStyle="1" w:styleId="affffa">
    <w:name w:val="Основной ГЕП Знак"/>
    <w:link w:val="af4"/>
    <w:rsid w:val="00AA7A84"/>
    <w:rPr>
      <w:sz w:val="24"/>
      <w:szCs w:val="24"/>
    </w:rPr>
  </w:style>
  <w:style w:type="paragraph" w:customStyle="1" w:styleId="affffc">
    <w:name w:val="Таблица название"/>
    <w:basedOn w:val="af3"/>
    <w:next w:val="af4"/>
    <w:link w:val="affffd"/>
    <w:qFormat/>
    <w:rsid w:val="00BA3335"/>
    <w:pPr>
      <w:keepNext/>
      <w:keepLines/>
      <w:ind w:right="284" w:firstLine="720"/>
    </w:pPr>
    <w:rPr>
      <w:rFonts w:cs="Arial"/>
      <w:bCs/>
    </w:rPr>
  </w:style>
  <w:style w:type="character" w:customStyle="1" w:styleId="affffb">
    <w:name w:val="Маркированный внутри абзаца Знак"/>
    <w:link w:val="af0"/>
    <w:rsid w:val="00FF4B01"/>
    <w:rPr>
      <w:sz w:val="24"/>
      <w:szCs w:val="24"/>
    </w:rPr>
  </w:style>
  <w:style w:type="paragraph" w:customStyle="1" w:styleId="affffe">
    <w:name w:val="Таблица нуменация"/>
    <w:basedOn w:val="affffc"/>
    <w:next w:val="af4"/>
    <w:link w:val="afffff"/>
    <w:qFormat/>
    <w:rsid w:val="001634CB"/>
    <w:pPr>
      <w:jc w:val="left"/>
    </w:pPr>
  </w:style>
  <w:style w:type="character" w:customStyle="1" w:styleId="affffd">
    <w:name w:val="Таблица название Знак"/>
    <w:link w:val="affffc"/>
    <w:rsid w:val="00BA3335"/>
    <w:rPr>
      <w:rFonts w:ascii="Arial" w:hAnsi="Arial" w:cs="Arial"/>
      <w:bCs/>
      <w:sz w:val="24"/>
      <w:szCs w:val="24"/>
    </w:rPr>
  </w:style>
  <w:style w:type="paragraph" w:customStyle="1" w:styleId="afffff0">
    <w:name w:val="Таблица тело"/>
    <w:basedOn w:val="af3"/>
    <w:next w:val="af4"/>
    <w:link w:val="afffff1"/>
    <w:qFormat/>
    <w:rsid w:val="005414B5"/>
    <w:pPr>
      <w:spacing w:line="240" w:lineRule="auto"/>
      <w:ind w:firstLine="0"/>
      <w:jc w:val="center"/>
    </w:pPr>
    <w:rPr>
      <w:rFonts w:eastAsia="Times New Roman" w:cs="Arial"/>
      <w:sz w:val="22"/>
      <w:szCs w:val="22"/>
      <w:lang w:eastAsia="en-US"/>
    </w:rPr>
  </w:style>
  <w:style w:type="character" w:customStyle="1" w:styleId="afffff">
    <w:name w:val="Таблица нуменация Знак"/>
    <w:link w:val="affffe"/>
    <w:rsid w:val="001634CB"/>
    <w:rPr>
      <w:rFonts w:ascii="Arial" w:hAnsi="Arial" w:cs="Arial"/>
      <w:bCs/>
      <w:sz w:val="24"/>
      <w:szCs w:val="24"/>
    </w:rPr>
  </w:style>
  <w:style w:type="numbering" w:customStyle="1" w:styleId="a5">
    <w:name w:val="Галиуллина"/>
    <w:uiPriority w:val="99"/>
    <w:rsid w:val="0039288B"/>
    <w:pPr>
      <w:numPr>
        <w:numId w:val="23"/>
      </w:numPr>
    </w:pPr>
  </w:style>
  <w:style w:type="character" w:customStyle="1" w:styleId="afffff1">
    <w:name w:val="Таблица тело Знак"/>
    <w:link w:val="afffff0"/>
    <w:rsid w:val="005414B5"/>
    <w:rPr>
      <w:rFonts w:ascii="Arial" w:eastAsia="Times New Roman" w:hAnsi="Arial" w:cs="Arial"/>
      <w:sz w:val="22"/>
      <w:szCs w:val="22"/>
      <w:lang w:eastAsia="en-US"/>
    </w:rPr>
  </w:style>
  <w:style w:type="character" w:customStyle="1" w:styleId="32">
    <w:name w:val="Заголовок 3 Знак"/>
    <w:aliases w:val="Caaieiaie 3 Знак,H3 Знак1,H3 Знак Знак1,H3 Знак Знак Знак,H3 Знак1 Знак Знак,H3 Знак1 Знак1 Знак,H3 Знак2 Знак,Subhead B Знак,h3 Знак,Çàãîëîâîê 3 Знак,Заголовок 3 Знак Знак Знак,Заголовок 3 Знак1 Знак,Заголовок 3 Знак1 Знак1 Знак"/>
    <w:link w:val="31"/>
    <w:uiPriority w:val="9"/>
    <w:rsid w:val="00551305"/>
    <w:rPr>
      <w:rFonts w:ascii="Arial" w:hAnsi="Arial" w:cs="Arial"/>
      <w:sz w:val="24"/>
      <w:szCs w:val="24"/>
    </w:rPr>
  </w:style>
  <w:style w:type="paragraph" w:customStyle="1" w:styleId="afffff2">
    <w:name w:val="Рисунок"/>
    <w:basedOn w:val="af3"/>
    <w:next w:val="af4"/>
    <w:link w:val="afffff3"/>
    <w:qFormat/>
    <w:rsid w:val="00B13829"/>
    <w:pPr>
      <w:ind w:left="-284" w:firstLine="0"/>
      <w:jc w:val="left"/>
    </w:pPr>
    <w:rPr>
      <w:noProof/>
    </w:rPr>
  </w:style>
  <w:style w:type="paragraph" w:styleId="afffff4">
    <w:name w:val="Title"/>
    <w:basedOn w:val="af3"/>
    <w:next w:val="af3"/>
    <w:link w:val="afffff5"/>
    <w:rsid w:val="0013721A"/>
    <w:pPr>
      <w:spacing w:before="240" w:after="60"/>
      <w:jc w:val="center"/>
      <w:outlineLvl w:val="0"/>
    </w:pPr>
    <w:rPr>
      <w:rFonts w:ascii="Cambria" w:eastAsia="Times New Roman" w:hAnsi="Cambria"/>
      <w:b/>
      <w:bCs/>
      <w:kern w:val="28"/>
      <w:sz w:val="32"/>
      <w:szCs w:val="32"/>
    </w:rPr>
  </w:style>
  <w:style w:type="character" w:customStyle="1" w:styleId="afffff3">
    <w:name w:val="Рисунок Знак"/>
    <w:link w:val="afffff2"/>
    <w:rsid w:val="00B13829"/>
    <w:rPr>
      <w:rFonts w:ascii="Arial" w:hAnsi="Arial"/>
      <w:noProof/>
      <w:sz w:val="24"/>
      <w:szCs w:val="24"/>
    </w:rPr>
  </w:style>
  <w:style w:type="character" w:customStyle="1" w:styleId="afffff5">
    <w:name w:val="Заголовок Знак"/>
    <w:link w:val="afffff4"/>
    <w:rsid w:val="0013721A"/>
    <w:rPr>
      <w:rFonts w:ascii="Cambria" w:eastAsia="Times New Roman" w:hAnsi="Cambria" w:cs="Times New Roman"/>
      <w:b/>
      <w:bCs/>
      <w:kern w:val="28"/>
      <w:sz w:val="32"/>
      <w:szCs w:val="32"/>
    </w:rPr>
  </w:style>
  <w:style w:type="numbering" w:customStyle="1" w:styleId="ab">
    <w:name w:val="ГЕП"/>
    <w:uiPriority w:val="99"/>
    <w:rsid w:val="0039288B"/>
    <w:pPr>
      <w:numPr>
        <w:numId w:val="15"/>
      </w:numPr>
    </w:pPr>
  </w:style>
  <w:style w:type="paragraph" w:styleId="46">
    <w:name w:val="toc 4"/>
    <w:basedOn w:val="af3"/>
    <w:next w:val="af3"/>
    <w:autoRedefine/>
    <w:rsid w:val="005D7C25"/>
    <w:pPr>
      <w:ind w:left="480"/>
      <w:jc w:val="left"/>
    </w:pPr>
    <w:rPr>
      <w:rFonts w:ascii="Calibri" w:hAnsi="Calibri" w:cs="Calibri"/>
      <w:sz w:val="20"/>
      <w:szCs w:val="20"/>
    </w:rPr>
  </w:style>
  <w:style w:type="paragraph" w:styleId="55">
    <w:name w:val="toc 5"/>
    <w:basedOn w:val="af3"/>
    <w:next w:val="af3"/>
    <w:autoRedefine/>
    <w:rsid w:val="005D7C25"/>
    <w:pPr>
      <w:ind w:left="720"/>
      <w:jc w:val="left"/>
    </w:pPr>
    <w:rPr>
      <w:rFonts w:ascii="Calibri" w:hAnsi="Calibri" w:cs="Calibri"/>
      <w:sz w:val="20"/>
      <w:szCs w:val="20"/>
    </w:rPr>
  </w:style>
  <w:style w:type="paragraph" w:styleId="61">
    <w:name w:val="toc 6"/>
    <w:basedOn w:val="af3"/>
    <w:next w:val="af3"/>
    <w:autoRedefine/>
    <w:rsid w:val="005D7C25"/>
    <w:pPr>
      <w:ind w:left="960"/>
      <w:jc w:val="left"/>
    </w:pPr>
    <w:rPr>
      <w:rFonts w:ascii="Calibri" w:hAnsi="Calibri" w:cs="Calibri"/>
      <w:sz w:val="20"/>
      <w:szCs w:val="20"/>
    </w:rPr>
  </w:style>
  <w:style w:type="paragraph" w:styleId="71">
    <w:name w:val="toc 7"/>
    <w:basedOn w:val="af3"/>
    <w:next w:val="af3"/>
    <w:autoRedefine/>
    <w:rsid w:val="005D7C25"/>
    <w:pPr>
      <w:ind w:left="1200"/>
      <w:jc w:val="left"/>
    </w:pPr>
    <w:rPr>
      <w:rFonts w:ascii="Calibri" w:hAnsi="Calibri" w:cs="Calibri"/>
      <w:sz w:val="20"/>
      <w:szCs w:val="20"/>
    </w:rPr>
  </w:style>
  <w:style w:type="paragraph" w:styleId="91">
    <w:name w:val="toc 9"/>
    <w:basedOn w:val="af3"/>
    <w:next w:val="af3"/>
    <w:autoRedefine/>
    <w:rsid w:val="005D7C25"/>
    <w:pPr>
      <w:ind w:left="1680"/>
      <w:jc w:val="left"/>
    </w:pPr>
    <w:rPr>
      <w:rFonts w:ascii="Calibri" w:hAnsi="Calibri" w:cs="Calibri"/>
      <w:sz w:val="20"/>
      <w:szCs w:val="20"/>
    </w:rPr>
  </w:style>
  <w:style w:type="character" w:customStyle="1" w:styleId="afff0">
    <w:name w:val="Текст примечания Знак"/>
    <w:link w:val="afff"/>
    <w:uiPriority w:val="99"/>
    <w:rsid w:val="00155467"/>
    <w:rPr>
      <w:rFonts w:ascii="Arial" w:hAnsi="Arial"/>
    </w:rPr>
  </w:style>
  <w:style w:type="paragraph" w:customStyle="1" w:styleId="2b">
    <w:name w:val="З2"/>
    <w:basedOn w:val="21"/>
    <w:link w:val="2c"/>
    <w:rsid w:val="00155467"/>
    <w:pPr>
      <w:keepNext w:val="0"/>
      <w:keepLines w:val="0"/>
      <w:suppressAutoHyphens/>
      <w:spacing w:before="240" w:after="240" w:line="276" w:lineRule="auto"/>
      <w:ind w:left="792" w:hanging="565"/>
      <w:jc w:val="both"/>
    </w:pPr>
    <w:rPr>
      <w:spacing w:val="38"/>
      <w:sz w:val="20"/>
      <w:lang w:val="x-none"/>
    </w:rPr>
  </w:style>
  <w:style w:type="paragraph" w:customStyle="1" w:styleId="34">
    <w:name w:val="З3"/>
    <w:basedOn w:val="af3"/>
    <w:next w:val="29"/>
    <w:link w:val="35"/>
    <w:rsid w:val="00155467"/>
    <w:pPr>
      <w:tabs>
        <w:tab w:val="left" w:pos="1560"/>
      </w:tabs>
      <w:suppressAutoHyphens/>
      <w:spacing w:before="120" w:after="120"/>
      <w:ind w:left="284" w:firstLine="283"/>
    </w:pPr>
    <w:rPr>
      <w:rFonts w:eastAsia="Calibri"/>
      <w:sz w:val="20"/>
      <w:szCs w:val="20"/>
      <w:lang w:val="x-none" w:eastAsia="x-none"/>
    </w:rPr>
  </w:style>
  <w:style w:type="paragraph" w:customStyle="1" w:styleId="47">
    <w:name w:val="З4"/>
    <w:basedOn w:val="af3"/>
    <w:rsid w:val="00155467"/>
    <w:pPr>
      <w:spacing w:after="160" w:line="259" w:lineRule="auto"/>
      <w:ind w:left="284" w:firstLine="283"/>
      <w:jc w:val="left"/>
    </w:pPr>
    <w:rPr>
      <w:rFonts w:eastAsia="Calibri"/>
      <w:szCs w:val="22"/>
      <w:lang w:eastAsia="en-US"/>
    </w:rPr>
  </w:style>
  <w:style w:type="paragraph" w:customStyle="1" w:styleId="afffff6">
    <w:name w:val="ТТ"/>
    <w:basedOn w:val="af3"/>
    <w:link w:val="afffff7"/>
    <w:qFormat/>
    <w:rsid w:val="00155467"/>
    <w:pPr>
      <w:spacing w:line="240" w:lineRule="auto"/>
      <w:ind w:firstLine="0"/>
      <w:jc w:val="left"/>
    </w:pPr>
    <w:rPr>
      <w:rFonts w:eastAsia="Calibri"/>
      <w:sz w:val="20"/>
      <w:szCs w:val="20"/>
      <w:lang w:val="x-none" w:eastAsia="x-none"/>
    </w:rPr>
  </w:style>
  <w:style w:type="character" w:customStyle="1" w:styleId="afffff7">
    <w:name w:val="ТТ Знак"/>
    <w:link w:val="afffff6"/>
    <w:rsid w:val="00155467"/>
    <w:rPr>
      <w:rFonts w:ascii="Arial" w:eastAsia="Calibri" w:hAnsi="Arial"/>
      <w:lang w:val="x-none" w:eastAsia="x-none"/>
    </w:rPr>
  </w:style>
  <w:style w:type="paragraph" w:customStyle="1" w:styleId="afffff8">
    <w:name w:val="Название_рисунка"/>
    <w:basedOn w:val="affff8"/>
    <w:link w:val="afffff9"/>
    <w:qFormat/>
    <w:rsid w:val="00155467"/>
    <w:pPr>
      <w:jc w:val="center"/>
    </w:pPr>
    <w:rPr>
      <w:iCs w:val="0"/>
      <w:sz w:val="20"/>
      <w:lang w:val="x-none" w:eastAsia="x-none"/>
    </w:rPr>
  </w:style>
  <w:style w:type="character" w:customStyle="1" w:styleId="afffff9">
    <w:name w:val="Название_рисунка Знак"/>
    <w:link w:val="afffff8"/>
    <w:rsid w:val="00155467"/>
    <w:rPr>
      <w:rFonts w:ascii="Arial" w:eastAsia="Calibri" w:hAnsi="Arial"/>
      <w:szCs w:val="18"/>
      <w:lang w:val="x-none" w:eastAsia="x-none"/>
    </w:rPr>
  </w:style>
  <w:style w:type="character" w:customStyle="1" w:styleId="35">
    <w:name w:val="З3 Знак"/>
    <w:link w:val="34"/>
    <w:rsid w:val="00155467"/>
    <w:rPr>
      <w:rFonts w:ascii="Arial" w:eastAsia="Calibri" w:hAnsi="Arial"/>
      <w:lang w:val="x-none" w:eastAsia="x-none"/>
    </w:rPr>
  </w:style>
  <w:style w:type="paragraph" w:customStyle="1" w:styleId="36">
    <w:name w:val="Основной 3"/>
    <w:link w:val="37"/>
    <w:uiPriority w:val="99"/>
    <w:qFormat/>
    <w:rsid w:val="00CF7BBF"/>
    <w:pPr>
      <w:tabs>
        <w:tab w:val="num" w:pos="1701"/>
      </w:tabs>
      <w:spacing w:before="120" w:after="120" w:line="360" w:lineRule="auto"/>
      <w:ind w:firstLine="567"/>
      <w:jc w:val="both"/>
    </w:pPr>
    <w:rPr>
      <w:rFonts w:ascii="Arial" w:eastAsia="Calibri" w:hAnsi="Arial"/>
      <w:sz w:val="24"/>
      <w:szCs w:val="22"/>
      <w:lang w:eastAsia="en-US"/>
    </w:rPr>
  </w:style>
  <w:style w:type="character" w:customStyle="1" w:styleId="37">
    <w:name w:val="Основной 3 Знак"/>
    <w:link w:val="36"/>
    <w:uiPriority w:val="99"/>
    <w:locked/>
    <w:rsid w:val="00CF7BBF"/>
    <w:rPr>
      <w:rFonts w:ascii="Arial" w:eastAsia="Calibri" w:hAnsi="Arial"/>
      <w:sz w:val="24"/>
      <w:szCs w:val="22"/>
      <w:lang w:eastAsia="en-US"/>
    </w:rPr>
  </w:style>
  <w:style w:type="paragraph" w:styleId="afffffa">
    <w:name w:val="footnote text"/>
    <w:basedOn w:val="af3"/>
    <w:link w:val="afffffb"/>
    <w:rsid w:val="007B18D2"/>
    <w:rPr>
      <w:sz w:val="20"/>
      <w:szCs w:val="20"/>
    </w:rPr>
  </w:style>
  <w:style w:type="character" w:customStyle="1" w:styleId="afffffb">
    <w:name w:val="Текст сноски Знак"/>
    <w:link w:val="afffffa"/>
    <w:rsid w:val="007B18D2"/>
    <w:rPr>
      <w:rFonts w:ascii="Arial" w:hAnsi="Arial"/>
    </w:rPr>
  </w:style>
  <w:style w:type="character" w:styleId="afffffc">
    <w:name w:val="footnote reference"/>
    <w:rsid w:val="007B18D2"/>
    <w:rPr>
      <w:vertAlign w:val="superscript"/>
    </w:rPr>
  </w:style>
  <w:style w:type="character" w:customStyle="1" w:styleId="2c">
    <w:name w:val="З2 Знак"/>
    <w:link w:val="2b"/>
    <w:rsid w:val="00944560"/>
    <w:rPr>
      <w:b/>
      <w:spacing w:val="38"/>
      <w:szCs w:val="24"/>
      <w:lang w:val="x-none"/>
    </w:rPr>
  </w:style>
  <w:style w:type="character" w:customStyle="1" w:styleId="43">
    <w:name w:val="Заголовок 4 Знак"/>
    <w:aliases w:val=". (A.) Знак,H4 Знак1,H4 Знак Знак,Заголовок 4 (Приложение) Знак1,Заголовок 4 (Приложение) Знак Знак,Заголовок 4 Знак Знак Знак Знак Знак1,Заголовок 4 Знак Знак Знак Знак Знак Знак,Заголовок 4 Знак1 Знак,Знак Знак Знак,H41 Знак,H42 Знак"/>
    <w:link w:val="42"/>
    <w:uiPriority w:val="9"/>
    <w:rsid w:val="00355801"/>
    <w:rPr>
      <w:rFonts w:ascii="Arial" w:hAnsi="Arial"/>
      <w:spacing w:val="38"/>
      <w:sz w:val="24"/>
      <w:szCs w:val="24"/>
    </w:rPr>
  </w:style>
  <w:style w:type="character" w:customStyle="1" w:styleId="54">
    <w:name w:val="Заголовок 5 Знак"/>
    <w:aliases w:val=". (1.) Знак,H5 Знак,Заголовок 5 Знак Знак Знак,Заголовок 5 Знак1 Знак,H51 Знак,H52 Знак,H53 Знак,H54 Знак,H55 Знак,Block Label Знак,Block textl Знак,Block text Знак,H56 Знак,LW Pico Section Знак,PA Pico Section Знак"/>
    <w:link w:val="53"/>
    <w:rsid w:val="00355801"/>
    <w:rPr>
      <w:rFonts w:ascii="Arial" w:hAnsi="Arial"/>
      <w:spacing w:val="38"/>
      <w:sz w:val="24"/>
      <w:szCs w:val="24"/>
    </w:rPr>
  </w:style>
  <w:style w:type="character" w:customStyle="1" w:styleId="60">
    <w:name w:val="Заголовок 6 Знак"/>
    <w:aliases w:val=". (a.) Знак,Основной Знак,H6 Знак,H61 Знак,H62 Знак,H63 Знак,H64 Знак,H65 Знак,for Client List Знак, Знак Знак"/>
    <w:link w:val="6"/>
    <w:rsid w:val="00355801"/>
    <w:rPr>
      <w:rFonts w:ascii="Arial" w:hAnsi="Arial"/>
      <w:spacing w:val="38"/>
      <w:sz w:val="24"/>
      <w:szCs w:val="24"/>
    </w:rPr>
  </w:style>
  <w:style w:type="character" w:customStyle="1" w:styleId="2d">
    <w:name w:val="Титульный 2 Знак"/>
    <w:link w:val="2e"/>
    <w:locked/>
    <w:rsid w:val="00355801"/>
    <w:rPr>
      <w:rFonts w:ascii="Arial" w:hAnsi="Arial" w:cs="Arial"/>
      <w:caps/>
      <w:szCs w:val="24"/>
    </w:rPr>
  </w:style>
  <w:style w:type="paragraph" w:customStyle="1" w:styleId="2e">
    <w:name w:val="Титульный 2"/>
    <w:basedOn w:val="af3"/>
    <w:link w:val="2d"/>
    <w:qFormat/>
    <w:rsid w:val="00355801"/>
    <w:pPr>
      <w:spacing w:line="240" w:lineRule="auto"/>
      <w:ind w:firstLine="0"/>
      <w:jc w:val="center"/>
    </w:pPr>
    <w:rPr>
      <w:rFonts w:cs="Arial"/>
      <w:caps/>
      <w:sz w:val="20"/>
    </w:rPr>
  </w:style>
  <w:style w:type="character" w:customStyle="1" w:styleId="38">
    <w:name w:val="Титульный 3 Знак"/>
    <w:link w:val="39"/>
    <w:locked/>
    <w:rsid w:val="00355801"/>
    <w:rPr>
      <w:rFonts w:ascii="Arial" w:hAnsi="Arial" w:cs="Arial"/>
    </w:rPr>
  </w:style>
  <w:style w:type="paragraph" w:customStyle="1" w:styleId="39">
    <w:name w:val="Титульный 3"/>
    <w:basedOn w:val="af3"/>
    <w:link w:val="38"/>
    <w:qFormat/>
    <w:rsid w:val="00355801"/>
    <w:pPr>
      <w:spacing w:before="120" w:line="240" w:lineRule="auto"/>
      <w:ind w:firstLine="0"/>
      <w:jc w:val="center"/>
    </w:pPr>
    <w:rPr>
      <w:rFonts w:cs="Arial"/>
      <w:sz w:val="20"/>
      <w:szCs w:val="20"/>
    </w:rPr>
  </w:style>
  <w:style w:type="character" w:styleId="afffffd">
    <w:name w:val="Placeholder Text"/>
    <w:uiPriority w:val="99"/>
    <w:semiHidden/>
    <w:rsid w:val="00355801"/>
    <w:rPr>
      <w:color w:val="808080"/>
    </w:rPr>
  </w:style>
  <w:style w:type="character" w:customStyle="1" w:styleId="afffffe">
    <w:name w:val="Титульный лист Подзаголовок Знак"/>
    <w:link w:val="affffff"/>
    <w:locked/>
    <w:rsid w:val="00355801"/>
    <w:rPr>
      <w:rFonts w:eastAsia="Times New Roman" w:cs="Arial"/>
      <w:b/>
      <w:sz w:val="32"/>
      <w:szCs w:val="32"/>
    </w:rPr>
  </w:style>
  <w:style w:type="paragraph" w:customStyle="1" w:styleId="affffff">
    <w:name w:val="Титульный лист Подзаголовок"/>
    <w:link w:val="afffffe"/>
    <w:rsid w:val="00355801"/>
    <w:pPr>
      <w:suppressAutoHyphens/>
      <w:snapToGrid w:val="0"/>
      <w:spacing w:before="240" w:after="240" w:line="360" w:lineRule="auto"/>
      <w:jc w:val="center"/>
    </w:pPr>
    <w:rPr>
      <w:rFonts w:eastAsia="Times New Roman" w:cs="Arial"/>
      <w:b/>
      <w:sz w:val="32"/>
      <w:szCs w:val="32"/>
    </w:rPr>
  </w:style>
  <w:style w:type="paragraph" w:customStyle="1" w:styleId="Default">
    <w:name w:val="Default"/>
    <w:rsid w:val="00355801"/>
    <w:pPr>
      <w:autoSpaceDE w:val="0"/>
      <w:autoSpaceDN w:val="0"/>
      <w:adjustRightInd w:val="0"/>
    </w:pPr>
    <w:rPr>
      <w:rFonts w:ascii="Arial" w:eastAsia="Calibri" w:hAnsi="Arial" w:cs="Arial"/>
      <w:color w:val="000000"/>
      <w:sz w:val="24"/>
      <w:szCs w:val="24"/>
      <w:lang w:eastAsia="en-US"/>
    </w:rPr>
  </w:style>
  <w:style w:type="paragraph" w:customStyle="1" w:styleId="48">
    <w:name w:val="Основной 4 ур"/>
    <w:basedOn w:val="af3"/>
    <w:link w:val="49"/>
    <w:uiPriority w:val="99"/>
    <w:qFormat/>
    <w:rsid w:val="00355801"/>
    <w:pPr>
      <w:tabs>
        <w:tab w:val="num" w:pos="1701"/>
      </w:tabs>
      <w:spacing w:before="120" w:after="120"/>
    </w:pPr>
    <w:rPr>
      <w:rFonts w:eastAsia="Calibri"/>
      <w:szCs w:val="22"/>
      <w:lang w:eastAsia="en-US"/>
    </w:rPr>
  </w:style>
  <w:style w:type="character" w:customStyle="1" w:styleId="49">
    <w:name w:val="Основной 4 ур Знак"/>
    <w:link w:val="48"/>
    <w:uiPriority w:val="99"/>
    <w:rsid w:val="00355801"/>
    <w:rPr>
      <w:rFonts w:ascii="Arial" w:eastAsia="Calibri" w:hAnsi="Arial"/>
      <w:sz w:val="24"/>
      <w:szCs w:val="22"/>
      <w:lang w:eastAsia="en-US"/>
    </w:rPr>
  </w:style>
  <w:style w:type="paragraph" w:styleId="2f">
    <w:name w:val="List Number 2"/>
    <w:basedOn w:val="af3"/>
    <w:unhideWhenUsed/>
    <w:rsid w:val="00355801"/>
    <w:pPr>
      <w:tabs>
        <w:tab w:val="num" w:pos="643"/>
      </w:tabs>
      <w:ind w:left="643" w:right="284" w:hanging="360"/>
      <w:contextualSpacing/>
    </w:pPr>
  </w:style>
  <w:style w:type="character" w:customStyle="1" w:styleId="afff4">
    <w:name w:val="Текст выноски Знак"/>
    <w:link w:val="afff3"/>
    <w:uiPriority w:val="99"/>
    <w:semiHidden/>
    <w:rsid w:val="00355801"/>
    <w:rPr>
      <w:rFonts w:ascii="Tahoma" w:hAnsi="Tahoma" w:cs="Tahoma"/>
      <w:sz w:val="16"/>
      <w:szCs w:val="16"/>
    </w:rPr>
  </w:style>
  <w:style w:type="paragraph" w:customStyle="1" w:styleId="ac">
    <w:name w:val="_спис"/>
    <w:basedOn w:val="af3"/>
    <w:rsid w:val="00355801"/>
    <w:pPr>
      <w:numPr>
        <w:numId w:val="17"/>
      </w:numPr>
      <w:tabs>
        <w:tab w:val="left" w:pos="284"/>
      </w:tabs>
    </w:pPr>
    <w:rPr>
      <w:rFonts w:eastAsia="Calibri" w:cs="Arial"/>
      <w:bCs/>
    </w:rPr>
  </w:style>
  <w:style w:type="paragraph" w:customStyle="1" w:styleId="-">
    <w:name w:val="Обычный док-т"/>
    <w:basedOn w:val="af3"/>
    <w:rsid w:val="00355801"/>
    <w:pPr>
      <w:keepNext/>
      <w:ind w:firstLine="567"/>
    </w:pPr>
    <w:rPr>
      <w:rFonts w:eastAsia="Calibri" w:cs="Arial"/>
      <w:bCs/>
    </w:rPr>
  </w:style>
  <w:style w:type="paragraph" w:customStyle="1" w:styleId="111">
    <w:name w:val="1.1"/>
    <w:basedOn w:val="21"/>
    <w:rsid w:val="00355801"/>
    <w:pPr>
      <w:keepNext w:val="0"/>
      <w:spacing w:before="240" w:after="240"/>
      <w:ind w:left="928" w:hanging="360"/>
      <w:jc w:val="both"/>
    </w:pPr>
    <w:rPr>
      <w:rFonts w:eastAsia="Calibri"/>
      <w:spacing w:val="0"/>
      <w:lang w:eastAsia="ja-JP"/>
    </w:rPr>
  </w:style>
  <w:style w:type="paragraph" w:customStyle="1" w:styleId="11">
    <w:name w:val="_1"/>
    <w:basedOn w:val="af3"/>
    <w:rsid w:val="00355801"/>
    <w:pPr>
      <w:keepNext/>
      <w:pageBreakBefore/>
      <w:numPr>
        <w:numId w:val="18"/>
      </w:numPr>
      <w:tabs>
        <w:tab w:val="left" w:pos="1701"/>
      </w:tabs>
      <w:suppressAutoHyphens/>
      <w:spacing w:before="360" w:after="100" w:afterAutospacing="1" w:line="480" w:lineRule="auto"/>
      <w:outlineLvl w:val="0"/>
    </w:pPr>
    <w:rPr>
      <w:rFonts w:eastAsia="Calibri"/>
      <w:b/>
      <w:caps/>
      <w:spacing w:val="38"/>
      <w:lang w:eastAsia="ja-JP"/>
    </w:rPr>
  </w:style>
  <w:style w:type="paragraph" w:customStyle="1" w:styleId="3a">
    <w:name w:val="_3_нежирн"/>
    <w:basedOn w:val="111"/>
    <w:rsid w:val="00355801"/>
    <w:pPr>
      <w:keepLines w:val="0"/>
      <w:widowControl w:val="0"/>
      <w:numPr>
        <w:ilvl w:val="0"/>
        <w:numId w:val="0"/>
      </w:numPr>
      <w:spacing w:before="0" w:after="0"/>
      <w:ind w:left="928" w:hanging="360"/>
    </w:pPr>
  </w:style>
  <w:style w:type="paragraph" w:customStyle="1" w:styleId="52">
    <w:name w:val="_5_обычн"/>
    <w:basedOn w:val="af3"/>
    <w:rsid w:val="00355801"/>
    <w:pPr>
      <w:widowControl w:val="0"/>
      <w:numPr>
        <w:ilvl w:val="3"/>
        <w:numId w:val="18"/>
      </w:numPr>
      <w:tabs>
        <w:tab w:val="left" w:pos="1418"/>
      </w:tabs>
      <w:outlineLvl w:val="1"/>
    </w:pPr>
    <w:rPr>
      <w:rFonts w:eastAsia="Calibri" w:cs="Arial"/>
      <w:lang w:eastAsia="ja-JP"/>
    </w:rPr>
  </w:style>
  <w:style w:type="character" w:customStyle="1" w:styleId="130">
    <w:name w:val="1Р 3У Пункт Знак"/>
    <w:link w:val="131"/>
    <w:rsid w:val="00355801"/>
    <w:rPr>
      <w:rFonts w:ascii="Arial" w:hAnsi="Arial"/>
    </w:rPr>
  </w:style>
  <w:style w:type="paragraph" w:customStyle="1" w:styleId="131">
    <w:name w:val="1Р 3У Пункт"/>
    <w:basedOn w:val="af3"/>
    <w:link w:val="130"/>
    <w:rsid w:val="00355801"/>
    <w:pPr>
      <w:keepNext/>
      <w:tabs>
        <w:tab w:val="left" w:pos="1418"/>
        <w:tab w:val="num" w:pos="2977"/>
      </w:tabs>
      <w:spacing w:before="100" w:beforeAutospacing="1" w:after="100" w:afterAutospacing="1"/>
      <w:outlineLvl w:val="2"/>
    </w:pPr>
    <w:rPr>
      <w:sz w:val="20"/>
      <w:szCs w:val="20"/>
    </w:rPr>
  </w:style>
  <w:style w:type="paragraph" w:customStyle="1" w:styleId="112">
    <w:name w:val="1Р 1У ЗАГОЛОВОК"/>
    <w:basedOn w:val="af3"/>
    <w:rsid w:val="00355801"/>
    <w:pPr>
      <w:pageBreakBefore/>
      <w:tabs>
        <w:tab w:val="num" w:pos="1134"/>
        <w:tab w:val="left" w:pos="1418"/>
      </w:tabs>
      <w:spacing w:before="240" w:after="240"/>
      <w:outlineLvl w:val="0"/>
    </w:pPr>
    <w:rPr>
      <w:rFonts w:eastAsia="Calibri"/>
      <w:b/>
      <w:caps/>
      <w:lang w:eastAsia="en-US"/>
    </w:rPr>
  </w:style>
  <w:style w:type="paragraph" w:customStyle="1" w:styleId="120">
    <w:name w:val="1Р 2У Заголовок"/>
    <w:basedOn w:val="af3"/>
    <w:rsid w:val="00355801"/>
    <w:pPr>
      <w:tabs>
        <w:tab w:val="num" w:pos="1418"/>
      </w:tabs>
      <w:spacing w:before="240" w:after="240"/>
      <w:outlineLvl w:val="1"/>
    </w:pPr>
    <w:rPr>
      <w:rFonts w:eastAsia="Calibri"/>
      <w:b/>
      <w:lang w:eastAsia="en-US"/>
    </w:rPr>
  </w:style>
  <w:style w:type="paragraph" w:customStyle="1" w:styleId="14">
    <w:name w:val="1Р 4У Заголовок"/>
    <w:basedOn w:val="af3"/>
    <w:rsid w:val="00355801"/>
    <w:pPr>
      <w:numPr>
        <w:ilvl w:val="3"/>
        <w:numId w:val="19"/>
      </w:numPr>
      <w:tabs>
        <w:tab w:val="clear" w:pos="2127"/>
        <w:tab w:val="num" w:pos="360"/>
        <w:tab w:val="left" w:pos="1843"/>
      </w:tabs>
      <w:ind w:left="0" w:hanging="360"/>
    </w:pPr>
    <w:rPr>
      <w:rFonts w:eastAsia="Calibri"/>
      <w:spacing w:val="20"/>
      <w:lang w:eastAsia="en-US"/>
    </w:rPr>
  </w:style>
  <w:style w:type="paragraph" w:customStyle="1" w:styleId="15">
    <w:name w:val="1Р 5У Пункт"/>
    <w:basedOn w:val="af3"/>
    <w:rsid w:val="00355801"/>
    <w:pPr>
      <w:numPr>
        <w:ilvl w:val="4"/>
        <w:numId w:val="19"/>
      </w:numPr>
      <w:tabs>
        <w:tab w:val="clear" w:pos="2836"/>
        <w:tab w:val="num" w:pos="360"/>
      </w:tabs>
      <w:ind w:left="0" w:hanging="360"/>
    </w:pPr>
    <w:rPr>
      <w:rFonts w:eastAsia="Calibri"/>
      <w:lang w:eastAsia="en-US"/>
    </w:rPr>
  </w:style>
  <w:style w:type="paragraph" w:customStyle="1" w:styleId="Style2">
    <w:name w:val="Style2"/>
    <w:basedOn w:val="af3"/>
    <w:uiPriority w:val="99"/>
    <w:rsid w:val="00355801"/>
    <w:pPr>
      <w:widowControl w:val="0"/>
      <w:autoSpaceDE w:val="0"/>
      <w:autoSpaceDN w:val="0"/>
      <w:adjustRightInd w:val="0"/>
      <w:spacing w:line="150" w:lineRule="exact"/>
      <w:ind w:firstLine="0"/>
      <w:jc w:val="left"/>
    </w:pPr>
    <w:rPr>
      <w:rFonts w:eastAsia="Times New Roman" w:cs="Arial"/>
    </w:rPr>
  </w:style>
  <w:style w:type="character" w:customStyle="1" w:styleId="FontStyle15">
    <w:name w:val="Font Style15"/>
    <w:uiPriority w:val="99"/>
    <w:rsid w:val="00355801"/>
    <w:rPr>
      <w:rFonts w:ascii="Consolas" w:hAnsi="Consolas" w:cs="Consolas"/>
      <w:b/>
      <w:bCs/>
      <w:spacing w:val="-10"/>
      <w:sz w:val="10"/>
      <w:szCs w:val="10"/>
    </w:rPr>
  </w:style>
  <w:style w:type="character" w:customStyle="1" w:styleId="FontStyle16">
    <w:name w:val="Font Style16"/>
    <w:uiPriority w:val="99"/>
    <w:rsid w:val="00355801"/>
    <w:rPr>
      <w:rFonts w:ascii="Arial" w:hAnsi="Arial" w:cs="Arial"/>
      <w:spacing w:val="-10"/>
      <w:sz w:val="14"/>
      <w:szCs w:val="14"/>
    </w:rPr>
  </w:style>
  <w:style w:type="paragraph" w:customStyle="1" w:styleId="a3">
    <w:name w:val="Перечисление"/>
    <w:link w:val="affffff0"/>
    <w:qFormat/>
    <w:rsid w:val="00355801"/>
    <w:pPr>
      <w:numPr>
        <w:numId w:val="20"/>
      </w:numPr>
      <w:tabs>
        <w:tab w:val="left" w:pos="1134"/>
      </w:tabs>
      <w:suppressAutoHyphens/>
      <w:spacing w:line="360" w:lineRule="auto"/>
      <w:contextualSpacing/>
      <w:jc w:val="both"/>
    </w:pPr>
    <w:rPr>
      <w:rFonts w:ascii="Arial" w:eastAsia="Calibri" w:hAnsi="Arial"/>
      <w:sz w:val="24"/>
      <w:szCs w:val="24"/>
      <w:lang w:eastAsia="en-US"/>
    </w:rPr>
  </w:style>
  <w:style w:type="character" w:customStyle="1" w:styleId="affffff0">
    <w:name w:val="Перечисление Знак"/>
    <w:link w:val="a3"/>
    <w:rsid w:val="00355801"/>
    <w:rPr>
      <w:rFonts w:ascii="Arial" w:eastAsia="Calibri" w:hAnsi="Arial"/>
      <w:sz w:val="24"/>
      <w:szCs w:val="24"/>
      <w:lang w:eastAsia="en-US"/>
    </w:rPr>
  </w:style>
  <w:style w:type="paragraph" w:customStyle="1" w:styleId="a9">
    <w:name w:val="перечисл_основной"/>
    <w:basedOn w:val="af3"/>
    <w:link w:val="affffff1"/>
    <w:qFormat/>
    <w:rsid w:val="00EB3FB8"/>
    <w:pPr>
      <w:numPr>
        <w:numId w:val="25"/>
      </w:numPr>
      <w:tabs>
        <w:tab w:val="center" w:pos="4677"/>
        <w:tab w:val="right" w:pos="9355"/>
      </w:tabs>
    </w:pPr>
    <w:rPr>
      <w:rFonts w:ascii="Times New Roman" w:eastAsia="Calibri" w:hAnsi="Times New Roman" w:cs="Arial"/>
    </w:rPr>
  </w:style>
  <w:style w:type="character" w:customStyle="1" w:styleId="affffff1">
    <w:name w:val="перечисл_основной Знак"/>
    <w:link w:val="a9"/>
    <w:rsid w:val="00EB3FB8"/>
    <w:rPr>
      <w:rFonts w:eastAsia="Calibri" w:cs="Arial"/>
      <w:sz w:val="24"/>
      <w:szCs w:val="24"/>
    </w:rPr>
  </w:style>
  <w:style w:type="paragraph" w:customStyle="1" w:styleId="1d">
    <w:name w:val="Стиль1"/>
    <w:basedOn w:val="af3"/>
    <w:link w:val="1e"/>
    <w:qFormat/>
    <w:rsid w:val="00355801"/>
    <w:pPr>
      <w:tabs>
        <w:tab w:val="num" w:pos="176"/>
        <w:tab w:val="left" w:pos="902"/>
      </w:tabs>
      <w:spacing w:after="120" w:line="240" w:lineRule="auto"/>
      <w:ind w:left="595" w:firstLine="0"/>
    </w:pPr>
    <w:rPr>
      <w:rFonts w:eastAsia="Times New Roman"/>
      <w:sz w:val="22"/>
      <w:szCs w:val="20"/>
    </w:rPr>
  </w:style>
  <w:style w:type="character" w:customStyle="1" w:styleId="1e">
    <w:name w:val="Стиль1 Знак"/>
    <w:link w:val="1d"/>
    <w:rsid w:val="00355801"/>
    <w:rPr>
      <w:rFonts w:ascii="Arial" w:eastAsia="Times New Roman" w:hAnsi="Arial"/>
      <w:sz w:val="22"/>
    </w:rPr>
  </w:style>
  <w:style w:type="paragraph" w:customStyle="1" w:styleId="2f0">
    <w:name w:val="Стиль 2"/>
    <w:basedOn w:val="af3"/>
    <w:rsid w:val="00355801"/>
    <w:pPr>
      <w:tabs>
        <w:tab w:val="num" w:pos="340"/>
      </w:tabs>
      <w:spacing w:after="120" w:line="240" w:lineRule="auto"/>
      <w:ind w:left="340" w:hanging="340"/>
    </w:pPr>
    <w:rPr>
      <w:rFonts w:eastAsia="Times New Roman"/>
      <w:sz w:val="22"/>
      <w:szCs w:val="20"/>
    </w:rPr>
  </w:style>
  <w:style w:type="paragraph" w:customStyle="1" w:styleId="3b">
    <w:name w:val="Текст 3"/>
    <w:basedOn w:val="42"/>
    <w:rsid w:val="00355801"/>
    <w:pPr>
      <w:keepNext w:val="0"/>
      <w:spacing w:before="0" w:after="120" w:line="240" w:lineRule="auto"/>
    </w:pPr>
    <w:rPr>
      <w:rFonts w:eastAsia="Times New Roman"/>
      <w:spacing w:val="0"/>
      <w:sz w:val="22"/>
    </w:rPr>
  </w:style>
  <w:style w:type="paragraph" w:customStyle="1" w:styleId="20">
    <w:name w:val="Текст 2"/>
    <w:basedOn w:val="31"/>
    <w:rsid w:val="00355801"/>
    <w:pPr>
      <w:numPr>
        <w:numId w:val="21"/>
      </w:numPr>
      <w:spacing w:before="0" w:line="240" w:lineRule="auto"/>
    </w:pPr>
    <w:rPr>
      <w:rFonts w:eastAsia="Times New Roman"/>
      <w:sz w:val="22"/>
      <w:szCs w:val="27"/>
    </w:rPr>
  </w:style>
  <w:style w:type="character" w:customStyle="1" w:styleId="afff2">
    <w:name w:val="Тема примечания Знак"/>
    <w:link w:val="afff1"/>
    <w:uiPriority w:val="99"/>
    <w:semiHidden/>
    <w:rsid w:val="00355801"/>
    <w:rPr>
      <w:rFonts w:ascii="Arial" w:hAnsi="Arial"/>
      <w:b/>
      <w:bCs/>
    </w:rPr>
  </w:style>
  <w:style w:type="paragraph" w:customStyle="1" w:styleId="4">
    <w:name w:val="_4_разреж"/>
    <w:basedOn w:val="3a"/>
    <w:rsid w:val="00355801"/>
    <w:pPr>
      <w:numPr>
        <w:numId w:val="16"/>
      </w:numPr>
      <w:tabs>
        <w:tab w:val="left" w:pos="1418"/>
      </w:tabs>
    </w:pPr>
  </w:style>
  <w:style w:type="paragraph" w:customStyle="1" w:styleId="XXX">
    <w:name w:val="X.X.X"/>
    <w:link w:val="XXX0"/>
    <w:uiPriority w:val="99"/>
    <w:qFormat/>
    <w:rsid w:val="00355801"/>
    <w:pPr>
      <w:spacing w:before="120" w:after="120" w:line="360" w:lineRule="auto"/>
      <w:jc w:val="both"/>
    </w:pPr>
    <w:rPr>
      <w:rFonts w:ascii="Arial" w:eastAsia="Calibri" w:hAnsi="Arial"/>
      <w:sz w:val="24"/>
      <w:szCs w:val="22"/>
      <w:lang w:eastAsia="en-US"/>
    </w:rPr>
  </w:style>
  <w:style w:type="paragraph" w:customStyle="1" w:styleId="4a">
    <w:name w:val="4_Заголовок"/>
    <w:basedOn w:val="af3"/>
    <w:uiPriority w:val="99"/>
    <w:qFormat/>
    <w:rsid w:val="00355801"/>
    <w:pPr>
      <w:tabs>
        <w:tab w:val="num" w:pos="2424"/>
      </w:tabs>
      <w:spacing w:before="120" w:after="120"/>
      <w:ind w:left="2424" w:hanging="864"/>
    </w:pPr>
    <w:rPr>
      <w:rFonts w:eastAsia="SimSun"/>
      <w:szCs w:val="22"/>
      <w:lang w:eastAsia="en-US"/>
    </w:rPr>
  </w:style>
  <w:style w:type="character" w:customStyle="1" w:styleId="XXX0">
    <w:name w:val="X.X.X Знак"/>
    <w:link w:val="XXX"/>
    <w:uiPriority w:val="99"/>
    <w:locked/>
    <w:rsid w:val="00355801"/>
    <w:rPr>
      <w:rFonts w:ascii="Arial" w:eastAsia="Calibri" w:hAnsi="Arial"/>
      <w:sz w:val="24"/>
      <w:szCs w:val="22"/>
      <w:lang w:eastAsia="en-US"/>
    </w:rPr>
  </w:style>
  <w:style w:type="paragraph" w:customStyle="1" w:styleId="3111">
    <w:name w:val="3_Заголовок 1.1.1"/>
    <w:basedOn w:val="XXX"/>
    <w:link w:val="31110"/>
    <w:rsid w:val="00355801"/>
    <w:pPr>
      <w:tabs>
        <w:tab w:val="num" w:pos="1004"/>
        <w:tab w:val="left" w:pos="1560"/>
      </w:tabs>
      <w:ind w:left="1004" w:hanging="720"/>
    </w:pPr>
  </w:style>
  <w:style w:type="character" w:customStyle="1" w:styleId="31110">
    <w:name w:val="3_Заголовок 1.1.1 Знак"/>
    <w:link w:val="3111"/>
    <w:rsid w:val="00355801"/>
    <w:rPr>
      <w:rFonts w:ascii="Arial" w:eastAsia="Calibri" w:hAnsi="Arial"/>
      <w:sz w:val="24"/>
      <w:szCs w:val="22"/>
      <w:lang w:eastAsia="en-US"/>
    </w:rPr>
  </w:style>
  <w:style w:type="paragraph" w:customStyle="1" w:styleId="2f1">
    <w:name w:val="_2 жирн"/>
    <w:basedOn w:val="af3"/>
    <w:rsid w:val="00355801"/>
    <w:pPr>
      <w:keepNext/>
      <w:keepLines/>
      <w:tabs>
        <w:tab w:val="left" w:pos="1418"/>
      </w:tabs>
      <w:spacing w:before="240" w:after="240"/>
      <w:ind w:left="1530" w:hanging="360"/>
      <w:outlineLvl w:val="1"/>
    </w:pPr>
    <w:rPr>
      <w:rFonts w:eastAsia="Calibri" w:cs="Arial"/>
      <w:b/>
      <w:lang w:eastAsia="ja-JP"/>
    </w:rPr>
  </w:style>
  <w:style w:type="paragraph" w:customStyle="1" w:styleId="56">
    <w:name w:val="_5 ур"/>
    <w:basedOn w:val="52"/>
    <w:rsid w:val="00355801"/>
    <w:pPr>
      <w:widowControl/>
      <w:numPr>
        <w:ilvl w:val="0"/>
        <w:numId w:val="0"/>
      </w:numPr>
      <w:ind w:left="1800" w:hanging="1080"/>
      <w:outlineLvl w:val="4"/>
    </w:pPr>
  </w:style>
  <w:style w:type="paragraph" w:customStyle="1" w:styleId="a1">
    <w:name w:val="ПЕРЕЧИСЛЕНИЕ"/>
    <w:basedOn w:val="a3"/>
    <w:link w:val="affffff2"/>
    <w:qFormat/>
    <w:rsid w:val="00355801"/>
    <w:pPr>
      <w:numPr>
        <w:numId w:val="28"/>
      </w:numPr>
      <w:tabs>
        <w:tab w:val="clear" w:pos="1134"/>
        <w:tab w:val="left" w:pos="284"/>
      </w:tabs>
    </w:pPr>
  </w:style>
  <w:style w:type="character" w:customStyle="1" w:styleId="affffff2">
    <w:name w:val="ПЕРЕЧИСЛЕНИЕ Знак"/>
    <w:link w:val="a1"/>
    <w:rsid w:val="00355801"/>
    <w:rPr>
      <w:rFonts w:ascii="Arial" w:eastAsia="Calibri" w:hAnsi="Arial"/>
      <w:sz w:val="24"/>
      <w:szCs w:val="24"/>
      <w:lang w:eastAsia="en-US"/>
    </w:rPr>
  </w:style>
  <w:style w:type="paragraph" w:customStyle="1" w:styleId="57">
    <w:name w:val="Уровень 5"/>
    <w:basedOn w:val="56"/>
    <w:link w:val="58"/>
    <w:qFormat/>
    <w:rsid w:val="00355801"/>
    <w:pPr>
      <w:tabs>
        <w:tab w:val="clear" w:pos="1418"/>
        <w:tab w:val="left" w:pos="1800"/>
      </w:tabs>
      <w:suppressAutoHyphens/>
      <w:ind w:left="0" w:firstLine="720"/>
    </w:pPr>
  </w:style>
  <w:style w:type="character" w:customStyle="1" w:styleId="58">
    <w:name w:val="Уровень 5 Знак"/>
    <w:link w:val="57"/>
    <w:rsid w:val="00355801"/>
    <w:rPr>
      <w:rFonts w:ascii="Arial" w:eastAsia="Calibri" w:hAnsi="Arial" w:cs="Arial"/>
      <w:sz w:val="24"/>
      <w:szCs w:val="24"/>
      <w:lang w:eastAsia="ja-JP"/>
    </w:rPr>
  </w:style>
  <w:style w:type="paragraph" w:customStyle="1" w:styleId="10125-0">
    <w:name w:val="Стиль Список маркированный + 10 пт Слева:  1.25 см Справа:  -0 см"/>
    <w:basedOn w:val="af3"/>
    <w:rsid w:val="00355801"/>
    <w:pPr>
      <w:numPr>
        <w:numId w:val="22"/>
      </w:numPr>
      <w:ind w:right="-1"/>
    </w:pPr>
    <w:rPr>
      <w:rFonts w:eastAsia="Times New Roman"/>
      <w:sz w:val="20"/>
      <w:szCs w:val="20"/>
    </w:rPr>
  </w:style>
  <w:style w:type="table" w:customStyle="1" w:styleId="Tablegrid2">
    <w:name w:val="Table grid2"/>
    <w:basedOn w:val="af6"/>
    <w:next w:val="aff6"/>
    <w:uiPriority w:val="59"/>
    <w:rsid w:val="000C7CB7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af6"/>
    <w:next w:val="aff6"/>
    <w:uiPriority w:val="59"/>
    <w:rsid w:val="001B5916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2f2">
    <w:name w:val="Нет списка2"/>
    <w:next w:val="af7"/>
    <w:uiPriority w:val="99"/>
    <w:semiHidden/>
    <w:unhideWhenUsed/>
    <w:rsid w:val="00B66AF8"/>
  </w:style>
  <w:style w:type="paragraph" w:customStyle="1" w:styleId="xl65">
    <w:name w:val="xl65"/>
    <w:basedOn w:val="af3"/>
    <w:rsid w:val="00B66AF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66">
    <w:name w:val="xl66"/>
    <w:basedOn w:val="af3"/>
    <w:rsid w:val="00B66AF8"/>
    <w:pP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paragraph" w:customStyle="1" w:styleId="xl67">
    <w:name w:val="xl67"/>
    <w:basedOn w:val="af3"/>
    <w:rsid w:val="00B66AF8"/>
    <w:pP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68">
    <w:name w:val="xl68"/>
    <w:basedOn w:val="af3"/>
    <w:rsid w:val="00B66AF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numbering" w:customStyle="1" w:styleId="3c">
    <w:name w:val="Нет списка3"/>
    <w:next w:val="af7"/>
    <w:uiPriority w:val="99"/>
    <w:semiHidden/>
    <w:unhideWhenUsed/>
    <w:rsid w:val="0099577E"/>
  </w:style>
  <w:style w:type="paragraph" w:customStyle="1" w:styleId="xl63">
    <w:name w:val="xl63"/>
    <w:basedOn w:val="af3"/>
    <w:rsid w:val="0099577E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64">
    <w:name w:val="xl64"/>
    <w:basedOn w:val="af3"/>
    <w:rsid w:val="0099577E"/>
    <w:pP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numbering" w:customStyle="1" w:styleId="4b">
    <w:name w:val="Нет списка4"/>
    <w:next w:val="af7"/>
    <w:uiPriority w:val="99"/>
    <w:semiHidden/>
    <w:unhideWhenUsed/>
    <w:rsid w:val="000B66F1"/>
  </w:style>
  <w:style w:type="paragraph" w:customStyle="1" w:styleId="xl69">
    <w:name w:val="xl69"/>
    <w:basedOn w:val="af3"/>
    <w:rsid w:val="000B66F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paragraph" w:customStyle="1" w:styleId="xl70">
    <w:name w:val="xl70"/>
    <w:basedOn w:val="af3"/>
    <w:rsid w:val="000B66F1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paragraph" w:customStyle="1" w:styleId="xl71">
    <w:name w:val="xl71"/>
    <w:basedOn w:val="af3"/>
    <w:rsid w:val="000B66F1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paragraph" w:customStyle="1" w:styleId="xl72">
    <w:name w:val="xl72"/>
    <w:basedOn w:val="af3"/>
    <w:rsid w:val="000B66F1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paragraph" w:customStyle="1" w:styleId="121">
    <w:name w:val="Заголовок 12"/>
    <w:basedOn w:val="af3"/>
    <w:next w:val="af3"/>
    <w:rsid w:val="00E45D3B"/>
    <w:pPr>
      <w:suppressAutoHyphens/>
      <w:spacing w:line="240" w:lineRule="auto"/>
      <w:jc w:val="left"/>
    </w:pPr>
    <w:rPr>
      <w:rFonts w:ascii="Times New Roman" w:hAnsi="Times New Roman"/>
      <w:bCs/>
      <w:color w:val="000000"/>
      <w:sz w:val="28"/>
      <w:szCs w:val="20"/>
      <w:lang w:eastAsia="ar-SA"/>
    </w:rPr>
  </w:style>
  <w:style w:type="character" w:customStyle="1" w:styleId="CharChar0">
    <w:name w:val="Char Char_0"/>
    <w:semiHidden/>
    <w:locked/>
    <w:rsid w:val="00E45D3B"/>
    <w:rPr>
      <w:rFonts w:ascii="Arial" w:hAnsi="Arial"/>
      <w:sz w:val="24"/>
      <w:szCs w:val="24"/>
      <w:lang w:val="ru-RU" w:eastAsia="ru-RU" w:bidi="ar-SA"/>
    </w:rPr>
  </w:style>
  <w:style w:type="character" w:customStyle="1" w:styleId="0">
    <w:name w:val="Знак Знак_0"/>
    <w:semiHidden/>
    <w:locked/>
    <w:rsid w:val="00E45D3B"/>
    <w:rPr>
      <w:rFonts w:ascii="Arial" w:hAnsi="Arial"/>
      <w:sz w:val="24"/>
      <w:szCs w:val="24"/>
      <w:lang w:val="ru-RU" w:eastAsia="ru-RU" w:bidi="ar-SA"/>
    </w:rPr>
  </w:style>
  <w:style w:type="character" w:customStyle="1" w:styleId="longtext">
    <w:name w:val="long_text"/>
    <w:rsid w:val="00FD4C3D"/>
  </w:style>
  <w:style w:type="paragraph" w:styleId="affffff3">
    <w:name w:val="No Spacing"/>
    <w:uiPriority w:val="1"/>
    <w:qFormat/>
    <w:rsid w:val="00C05F56"/>
    <w:pPr>
      <w:jc w:val="both"/>
    </w:pPr>
    <w:rPr>
      <w:rFonts w:ascii="Arial" w:eastAsia="Calibri" w:hAnsi="Arial"/>
      <w:sz w:val="24"/>
      <w:szCs w:val="22"/>
      <w:lang w:eastAsia="en-US"/>
    </w:rPr>
  </w:style>
  <w:style w:type="paragraph" w:customStyle="1" w:styleId="TableName">
    <w:name w:val="Table Name"/>
    <w:basedOn w:val="af3"/>
    <w:qFormat/>
    <w:rsid w:val="00F8056F"/>
    <w:pPr>
      <w:keepNext/>
      <w:spacing w:before="120" w:after="60" w:line="240" w:lineRule="auto"/>
      <w:ind w:firstLine="0"/>
    </w:pPr>
    <w:rPr>
      <w:rFonts w:cs="Arial"/>
      <w:b/>
      <w:sz w:val="22"/>
      <w:szCs w:val="22"/>
      <w:lang w:eastAsia="en-US"/>
    </w:rPr>
  </w:style>
  <w:style w:type="numbering" w:customStyle="1" w:styleId="a0">
    <w:name w:val="Нумерация_заголовков"/>
    <w:basedOn w:val="af7"/>
    <w:uiPriority w:val="99"/>
    <w:rsid w:val="00B42668"/>
    <w:pPr>
      <w:numPr>
        <w:numId w:val="27"/>
      </w:numPr>
    </w:pPr>
  </w:style>
  <w:style w:type="paragraph" w:customStyle="1" w:styleId="24">
    <w:name w:val="перечисл_2"/>
    <w:basedOn w:val="af8"/>
    <w:link w:val="2f3"/>
    <w:qFormat/>
    <w:rsid w:val="00C10D0D"/>
    <w:pPr>
      <w:numPr>
        <w:numId w:val="24"/>
      </w:numPr>
      <w:tabs>
        <w:tab w:val="clear" w:pos="4153"/>
        <w:tab w:val="clear" w:pos="8306"/>
      </w:tabs>
      <w:ind w:left="720" w:right="-22"/>
    </w:pPr>
    <w:rPr>
      <w:rFonts w:cs="Arial"/>
    </w:rPr>
  </w:style>
  <w:style w:type="character" w:customStyle="1" w:styleId="2f3">
    <w:name w:val="перечисл_2 Знак"/>
    <w:basedOn w:val="af9"/>
    <w:link w:val="24"/>
    <w:rsid w:val="00C10D0D"/>
    <w:rPr>
      <w:rFonts w:ascii="Arial" w:hAnsi="Arial" w:cs="Arial"/>
      <w:sz w:val="24"/>
      <w:szCs w:val="24"/>
      <w:lang w:val="ru-RU" w:eastAsia="ru-RU" w:bidi="ar-SA"/>
    </w:rPr>
  </w:style>
  <w:style w:type="paragraph" w:customStyle="1" w:styleId="af2">
    <w:name w:val="перечисл_мой"/>
    <w:basedOn w:val="af8"/>
    <w:link w:val="affffff4"/>
    <w:qFormat/>
    <w:rsid w:val="005A3B92"/>
    <w:pPr>
      <w:numPr>
        <w:numId w:val="29"/>
      </w:numPr>
      <w:tabs>
        <w:tab w:val="clear" w:pos="4153"/>
        <w:tab w:val="clear" w:pos="8306"/>
      </w:tabs>
      <w:ind w:left="1134" w:hanging="425"/>
    </w:pPr>
    <w:rPr>
      <w:rFonts w:cs="Arial"/>
      <w:lang w:eastAsia="en-US"/>
    </w:rPr>
  </w:style>
  <w:style w:type="character" w:customStyle="1" w:styleId="affffff4">
    <w:name w:val="перечисл_мой Знак"/>
    <w:basedOn w:val="af5"/>
    <w:link w:val="af2"/>
    <w:rsid w:val="005A3B92"/>
    <w:rPr>
      <w:rFonts w:ascii="Arial" w:hAnsi="Arial" w:cs="Arial"/>
      <w:sz w:val="24"/>
      <w:szCs w:val="24"/>
      <w:lang w:eastAsia="en-US"/>
    </w:rPr>
  </w:style>
  <w:style w:type="paragraph" w:customStyle="1" w:styleId="affffff5">
    <w:name w:val="основной_мой"/>
    <w:basedOn w:val="af8"/>
    <w:link w:val="affffff6"/>
    <w:qFormat/>
    <w:rsid w:val="005A3B92"/>
    <w:pPr>
      <w:tabs>
        <w:tab w:val="clear" w:pos="4153"/>
        <w:tab w:val="clear" w:pos="8306"/>
        <w:tab w:val="center" w:pos="4677"/>
        <w:tab w:val="right" w:pos="9355"/>
      </w:tabs>
    </w:pPr>
    <w:rPr>
      <w:rFonts w:cs="Arial"/>
      <w:lang w:eastAsia="en-US"/>
    </w:rPr>
  </w:style>
  <w:style w:type="character" w:customStyle="1" w:styleId="affffff6">
    <w:name w:val="основной_мой Знак"/>
    <w:basedOn w:val="af5"/>
    <w:link w:val="affffff5"/>
    <w:rsid w:val="005A3B92"/>
    <w:rPr>
      <w:rFonts w:ascii="Arial" w:hAnsi="Arial" w:cs="Arial"/>
      <w:sz w:val="24"/>
      <w:szCs w:val="24"/>
      <w:lang w:eastAsia="en-US"/>
    </w:rPr>
  </w:style>
  <w:style w:type="paragraph" w:customStyle="1" w:styleId="BodyText22">
    <w:name w:val="Body Text 22"/>
    <w:basedOn w:val="af3"/>
    <w:rsid w:val="008A58A7"/>
    <w:pPr>
      <w:spacing w:line="240" w:lineRule="auto"/>
      <w:ind w:firstLine="851"/>
      <w:jc w:val="left"/>
    </w:pPr>
    <w:rPr>
      <w:rFonts w:ascii="Times New Roman" w:eastAsia="Times New Roman" w:hAnsi="Times New Roman"/>
      <w:szCs w:val="20"/>
    </w:rPr>
  </w:style>
  <w:style w:type="paragraph" w:customStyle="1" w:styleId="affffff7">
    <w:name w:val="таблиц_мой"/>
    <w:basedOn w:val="affff8"/>
    <w:link w:val="affffff8"/>
    <w:qFormat/>
    <w:rsid w:val="00D2774F"/>
    <w:pPr>
      <w:jc w:val="both"/>
    </w:pPr>
    <w:rPr>
      <w:rFonts w:eastAsia="MS Mincho"/>
      <w:iCs w:val="0"/>
      <w:szCs w:val="20"/>
    </w:rPr>
  </w:style>
  <w:style w:type="character" w:customStyle="1" w:styleId="affffff8">
    <w:name w:val="таблиц_мой Знак"/>
    <w:basedOn w:val="af5"/>
    <w:link w:val="affffff7"/>
    <w:rsid w:val="00D2774F"/>
    <w:rPr>
      <w:rFonts w:ascii="Arial" w:hAnsi="Arial"/>
      <w:sz w:val="24"/>
      <w:lang w:eastAsia="en-US"/>
    </w:rPr>
  </w:style>
  <w:style w:type="paragraph" w:customStyle="1" w:styleId="Table">
    <w:name w:val="Table"/>
    <w:basedOn w:val="afffb"/>
    <w:locked/>
    <w:rsid w:val="00D2774F"/>
    <w:pPr>
      <w:keepLines/>
      <w:spacing w:after="0" w:line="276" w:lineRule="auto"/>
      <w:ind w:firstLine="0"/>
      <w:jc w:val="left"/>
    </w:pPr>
    <w:rPr>
      <w:spacing w:val="-5"/>
      <w:sz w:val="22"/>
      <w:szCs w:val="20"/>
      <w:lang w:eastAsia="en-US"/>
    </w:rPr>
  </w:style>
  <w:style w:type="paragraph" w:customStyle="1" w:styleId="59">
    <w:name w:val="Основной 5 ур"/>
    <w:basedOn w:val="af3"/>
    <w:link w:val="5a"/>
    <w:autoRedefine/>
    <w:qFormat/>
    <w:rsid w:val="004D47BA"/>
    <w:pPr>
      <w:framePr w:hSpace="181" w:wrap="around" w:vAnchor="text" w:hAnchor="page" w:x="1419" w:y="1"/>
      <w:spacing w:before="120" w:after="120"/>
      <w:ind w:firstLine="0"/>
      <w:suppressOverlap/>
      <w:jc w:val="center"/>
    </w:pPr>
    <w:rPr>
      <w:rFonts w:ascii="Times New Roman" w:eastAsiaTheme="minorHAnsi" w:hAnsi="Times New Roman"/>
      <w:sz w:val="22"/>
      <w:szCs w:val="20"/>
      <w:lang w:eastAsia="en-US"/>
    </w:rPr>
  </w:style>
  <w:style w:type="character" w:customStyle="1" w:styleId="5a">
    <w:name w:val="Основной 5 ур Знак"/>
    <w:basedOn w:val="af5"/>
    <w:link w:val="59"/>
    <w:rsid w:val="004D47BA"/>
    <w:rPr>
      <w:rFonts w:eastAsiaTheme="minorHAnsi"/>
      <w:sz w:val="22"/>
      <w:lang w:eastAsia="en-US"/>
    </w:rPr>
  </w:style>
  <w:style w:type="paragraph" w:customStyle="1" w:styleId="affffff9">
    <w:name w:val="мой_обычный"/>
    <w:basedOn w:val="afffb"/>
    <w:link w:val="affffffa"/>
    <w:qFormat/>
    <w:rsid w:val="00211652"/>
    <w:pPr>
      <w:spacing w:before="120" w:after="0"/>
    </w:pPr>
    <w:rPr>
      <w:rFonts w:cs="Arial"/>
      <w:szCs w:val="22"/>
      <w:lang w:eastAsia="en-US"/>
    </w:rPr>
  </w:style>
  <w:style w:type="character" w:customStyle="1" w:styleId="affffffa">
    <w:name w:val="мой_обычный Знак"/>
    <w:basedOn w:val="af5"/>
    <w:link w:val="affffff9"/>
    <w:rsid w:val="00211652"/>
    <w:rPr>
      <w:rFonts w:ascii="Arial" w:hAnsi="Arial" w:cs="Arial"/>
      <w:sz w:val="24"/>
      <w:szCs w:val="22"/>
      <w:lang w:eastAsia="en-US"/>
    </w:rPr>
  </w:style>
  <w:style w:type="paragraph" w:customStyle="1" w:styleId="affffffb">
    <w:name w:val="рисунки_мой"/>
    <w:basedOn w:val="affff8"/>
    <w:link w:val="affffffc"/>
    <w:qFormat/>
    <w:rsid w:val="00211652"/>
    <w:pPr>
      <w:jc w:val="center"/>
    </w:pPr>
    <w:rPr>
      <w:iCs w:val="0"/>
    </w:rPr>
  </w:style>
  <w:style w:type="character" w:customStyle="1" w:styleId="affffffc">
    <w:name w:val="рисунки_мой Знак"/>
    <w:basedOn w:val="affff9"/>
    <w:link w:val="affffffb"/>
    <w:rsid w:val="00211652"/>
    <w:rPr>
      <w:rFonts w:ascii="Arial" w:eastAsia="Calibri" w:hAnsi="Arial"/>
      <w:iCs w:val="0"/>
      <w:sz w:val="24"/>
      <w:szCs w:val="18"/>
      <w:lang w:val="ru-RU" w:eastAsia="en-US"/>
    </w:rPr>
  </w:style>
  <w:style w:type="paragraph" w:customStyle="1" w:styleId="affffffd">
    <w:name w:val="Табл.текст"/>
    <w:basedOn w:val="af3"/>
    <w:link w:val="affffffe"/>
    <w:qFormat/>
    <w:rsid w:val="00EF7CEC"/>
    <w:pPr>
      <w:spacing w:line="276" w:lineRule="auto"/>
      <w:ind w:firstLine="0"/>
      <w:jc w:val="center"/>
    </w:pPr>
    <w:rPr>
      <w:rFonts w:eastAsia="Times New Roman" w:cs="Arial"/>
      <w:sz w:val="22"/>
      <w:szCs w:val="22"/>
    </w:rPr>
  </w:style>
  <w:style w:type="character" w:customStyle="1" w:styleId="affffffe">
    <w:name w:val="Табл.текст Знак"/>
    <w:basedOn w:val="af5"/>
    <w:link w:val="affffffd"/>
    <w:rsid w:val="00EF7CEC"/>
    <w:rPr>
      <w:rFonts w:ascii="Arial" w:eastAsia="Times New Roman" w:hAnsi="Arial" w:cs="Arial"/>
      <w:sz w:val="22"/>
      <w:szCs w:val="22"/>
    </w:rPr>
  </w:style>
  <w:style w:type="paragraph" w:customStyle="1" w:styleId="afffffff">
    <w:name w:val="рисунок_мой"/>
    <w:basedOn w:val="affff8"/>
    <w:link w:val="afffffff0"/>
    <w:qFormat/>
    <w:rsid w:val="002E5C14"/>
    <w:pPr>
      <w:jc w:val="center"/>
    </w:pPr>
    <w:rPr>
      <w:rFonts w:eastAsia="MS Mincho"/>
      <w:iCs w:val="0"/>
      <w:szCs w:val="20"/>
    </w:rPr>
  </w:style>
  <w:style w:type="character" w:customStyle="1" w:styleId="afffffff0">
    <w:name w:val="рисунок_мой Знак"/>
    <w:basedOn w:val="af5"/>
    <w:link w:val="afffffff"/>
    <w:rsid w:val="002E5C14"/>
    <w:rPr>
      <w:rFonts w:ascii="Arial" w:hAnsi="Arial"/>
      <w:sz w:val="24"/>
      <w:lang w:eastAsia="en-US"/>
    </w:rPr>
  </w:style>
  <w:style w:type="table" w:customStyle="1" w:styleId="Tablegrid4">
    <w:name w:val="Table grid4"/>
    <w:basedOn w:val="af6"/>
    <w:next w:val="aff6"/>
    <w:uiPriority w:val="59"/>
    <w:rsid w:val="00AE3562"/>
    <w:pPr>
      <w:spacing w:before="120" w:after="120"/>
    </w:pPr>
    <w:rPr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70">
    <w:name w:val="Заголовок 7 Знак"/>
    <w:aliases w:val="H7 Знак"/>
    <w:basedOn w:val="af5"/>
    <w:link w:val="7"/>
    <w:rsid w:val="00233C89"/>
    <w:rPr>
      <w:sz w:val="24"/>
      <w:szCs w:val="24"/>
    </w:rPr>
  </w:style>
  <w:style w:type="character" w:customStyle="1" w:styleId="80">
    <w:name w:val="Заголовок 8 Знак"/>
    <w:aliases w:val="H8 Знак"/>
    <w:basedOn w:val="af5"/>
    <w:link w:val="8"/>
    <w:rsid w:val="00233C89"/>
    <w:rPr>
      <w:i/>
      <w:iCs/>
      <w:sz w:val="24"/>
      <w:szCs w:val="24"/>
    </w:rPr>
  </w:style>
  <w:style w:type="character" w:customStyle="1" w:styleId="90">
    <w:name w:val="Заголовок 9 Знак"/>
    <w:aliases w:val="H9 Знак"/>
    <w:basedOn w:val="af5"/>
    <w:link w:val="9"/>
    <w:rsid w:val="00233C89"/>
    <w:rPr>
      <w:rFonts w:ascii="Arial" w:hAnsi="Arial" w:cs="Arial"/>
      <w:sz w:val="22"/>
      <w:szCs w:val="22"/>
    </w:rPr>
  </w:style>
  <w:style w:type="character" w:customStyle="1" w:styleId="aff8">
    <w:name w:val="Основной текст с отступом Знак"/>
    <w:basedOn w:val="af5"/>
    <w:link w:val="aff7"/>
    <w:rsid w:val="00233C89"/>
    <w:rPr>
      <w:sz w:val="28"/>
    </w:rPr>
  </w:style>
  <w:style w:type="character" w:customStyle="1" w:styleId="28">
    <w:name w:val="Основной текст с отступом 2 Знак"/>
    <w:basedOn w:val="af5"/>
    <w:link w:val="27"/>
    <w:rsid w:val="00233C89"/>
    <w:rPr>
      <w:rFonts w:ascii="Arial" w:hAnsi="Arial"/>
      <w:sz w:val="24"/>
      <w:szCs w:val="24"/>
    </w:rPr>
  </w:style>
  <w:style w:type="character" w:customStyle="1" w:styleId="afff8">
    <w:name w:val="Текст Знак"/>
    <w:basedOn w:val="af5"/>
    <w:link w:val="afff7"/>
    <w:rsid w:val="00233C89"/>
    <w:rPr>
      <w:rFonts w:ascii="Courier New" w:hAnsi="Courier New" w:cs="Arial Bold"/>
      <w:b/>
      <w:lang w:val="en-GB" w:eastAsia="en-US"/>
    </w:rPr>
  </w:style>
  <w:style w:type="paragraph" w:customStyle="1" w:styleId="msonormal0">
    <w:name w:val="msonormal"/>
    <w:basedOn w:val="af3"/>
    <w:rsid w:val="00AF7A19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/>
    </w:rPr>
  </w:style>
  <w:style w:type="paragraph" w:customStyle="1" w:styleId="22">
    <w:name w:val="Стиль2"/>
    <w:basedOn w:val="141"/>
    <w:link w:val="2f4"/>
    <w:qFormat/>
    <w:rsid w:val="00D82B5F"/>
    <w:pPr>
      <w:numPr>
        <w:ilvl w:val="2"/>
      </w:numPr>
      <w:spacing w:after="120" w:afterAutospacing="0"/>
      <w:ind w:right="289"/>
    </w:pPr>
  </w:style>
  <w:style w:type="character" w:customStyle="1" w:styleId="2f4">
    <w:name w:val="Стиль2 Знак"/>
    <w:basedOn w:val="142"/>
    <w:link w:val="22"/>
    <w:rsid w:val="00D82B5F"/>
    <w:rPr>
      <w:b/>
      <w:snapToGrid w:val="0"/>
      <w:spacing w:val="20"/>
      <w:sz w:val="24"/>
      <w:szCs w:val="24"/>
    </w:rPr>
  </w:style>
  <w:style w:type="paragraph" w:customStyle="1" w:styleId="3d">
    <w:name w:val="Стиль3_гор"/>
    <w:basedOn w:val="21"/>
    <w:link w:val="3e"/>
    <w:qFormat/>
    <w:rsid w:val="00F142ED"/>
    <w:pPr>
      <w:ind w:left="1701"/>
    </w:pPr>
  </w:style>
  <w:style w:type="character" w:customStyle="1" w:styleId="3e">
    <w:name w:val="Стиль3_гор Знак"/>
    <w:basedOn w:val="25"/>
    <w:link w:val="3d"/>
    <w:rsid w:val="00F142ED"/>
    <w:rPr>
      <w:b/>
      <w:spacing w:val="20"/>
      <w:sz w:val="24"/>
      <w:szCs w:val="24"/>
    </w:rPr>
  </w:style>
  <w:style w:type="paragraph" w:styleId="ad">
    <w:name w:val="List Bullet"/>
    <w:basedOn w:val="affff6"/>
    <w:uiPriority w:val="99"/>
    <w:unhideWhenUsed/>
    <w:rsid w:val="00444A03"/>
    <w:pPr>
      <w:numPr>
        <w:numId w:val="30"/>
      </w:numPr>
    </w:pPr>
    <w:rPr>
      <w:rFonts w:eastAsia="Times New Roman"/>
      <w:color w:val="000000"/>
      <w:lang w:val="ru-RU" w:eastAsia="ru-RU"/>
    </w:rPr>
  </w:style>
  <w:style w:type="paragraph" w:customStyle="1" w:styleId="afffffff1">
    <w:name w:val="Название_таблицы"/>
    <w:basedOn w:val="affff8"/>
    <w:link w:val="afffffff2"/>
    <w:qFormat/>
    <w:rsid w:val="00A30809"/>
    <w:pPr>
      <w:keepNext/>
      <w:spacing w:before="240"/>
      <w:ind w:firstLine="567"/>
      <w:contextualSpacing/>
    </w:pPr>
    <w:rPr>
      <w:rFonts w:eastAsia="Times New Roman"/>
      <w:bCs/>
      <w:iCs w:val="0"/>
      <w:color w:val="000000"/>
      <w:lang w:eastAsia="ru-RU"/>
    </w:rPr>
  </w:style>
  <w:style w:type="character" w:customStyle="1" w:styleId="afffffff2">
    <w:name w:val="Название_таблицы Знак"/>
    <w:basedOn w:val="affff9"/>
    <w:link w:val="afffffff1"/>
    <w:rsid w:val="00A30809"/>
    <w:rPr>
      <w:rFonts w:ascii="Arial" w:eastAsia="Times New Roman" w:hAnsi="Arial"/>
      <w:bCs/>
      <w:iCs w:val="0"/>
      <w:color w:val="000000"/>
      <w:sz w:val="24"/>
      <w:szCs w:val="18"/>
      <w:lang w:val="ru-RU"/>
    </w:rPr>
  </w:style>
  <w:style w:type="paragraph" w:customStyle="1" w:styleId="afffffff3">
    <w:name w:val="Приложение"/>
    <w:basedOn w:val="af3"/>
    <w:link w:val="afffffff4"/>
    <w:qFormat/>
    <w:rsid w:val="00A30809"/>
    <w:pPr>
      <w:spacing w:before="240"/>
      <w:contextualSpacing/>
    </w:pPr>
    <w:rPr>
      <w:rFonts w:eastAsia="Times New Roman"/>
      <w:bCs/>
      <w:color w:val="000000"/>
      <w:sz w:val="64"/>
      <w:szCs w:val="64"/>
    </w:rPr>
  </w:style>
  <w:style w:type="character" w:customStyle="1" w:styleId="afffffff4">
    <w:name w:val="Приложение Знак"/>
    <w:basedOn w:val="af5"/>
    <w:link w:val="afffffff3"/>
    <w:rsid w:val="00A30809"/>
    <w:rPr>
      <w:rFonts w:ascii="Arial" w:eastAsia="Times New Roman" w:hAnsi="Arial"/>
      <w:bCs/>
      <w:color w:val="000000"/>
      <w:sz w:val="64"/>
      <w:szCs w:val="64"/>
    </w:rPr>
  </w:style>
  <w:style w:type="paragraph" w:styleId="2">
    <w:name w:val="List Bullet 2"/>
    <w:basedOn w:val="af3"/>
    <w:uiPriority w:val="99"/>
    <w:unhideWhenUsed/>
    <w:rsid w:val="00A30809"/>
    <w:pPr>
      <w:numPr>
        <w:numId w:val="33"/>
      </w:numPr>
      <w:spacing w:before="240"/>
      <w:contextualSpacing/>
    </w:pPr>
    <w:rPr>
      <w:rFonts w:eastAsia="Times New Roman"/>
      <w:color w:val="000000"/>
    </w:rPr>
  </w:style>
  <w:style w:type="paragraph" w:styleId="3">
    <w:name w:val="List Bullet 3"/>
    <w:basedOn w:val="af3"/>
    <w:uiPriority w:val="99"/>
    <w:unhideWhenUsed/>
    <w:rsid w:val="00A30809"/>
    <w:pPr>
      <w:numPr>
        <w:numId w:val="34"/>
      </w:numPr>
      <w:spacing w:before="240"/>
      <w:contextualSpacing/>
    </w:pPr>
    <w:rPr>
      <w:rFonts w:eastAsia="Times New Roman"/>
      <w:color w:val="000000"/>
    </w:rPr>
  </w:style>
  <w:style w:type="paragraph" w:styleId="40">
    <w:name w:val="List Bullet 4"/>
    <w:basedOn w:val="af3"/>
    <w:uiPriority w:val="99"/>
    <w:unhideWhenUsed/>
    <w:rsid w:val="00A30809"/>
    <w:pPr>
      <w:numPr>
        <w:numId w:val="35"/>
      </w:numPr>
      <w:spacing w:before="240"/>
      <w:contextualSpacing/>
    </w:pPr>
    <w:rPr>
      <w:rFonts w:eastAsia="Times New Roman"/>
      <w:color w:val="000000"/>
    </w:rPr>
  </w:style>
  <w:style w:type="paragraph" w:styleId="50">
    <w:name w:val="List Bullet 5"/>
    <w:basedOn w:val="af3"/>
    <w:uiPriority w:val="99"/>
    <w:unhideWhenUsed/>
    <w:rsid w:val="00A30809"/>
    <w:pPr>
      <w:numPr>
        <w:numId w:val="36"/>
      </w:numPr>
      <w:spacing w:before="240"/>
      <w:contextualSpacing/>
    </w:pPr>
    <w:rPr>
      <w:rFonts w:eastAsia="Times New Roman"/>
      <w:color w:val="000000"/>
    </w:rPr>
  </w:style>
  <w:style w:type="paragraph" w:customStyle="1" w:styleId="afffffff5">
    <w:name w:val="Загаловок оглавления"/>
    <w:basedOn w:val="af3"/>
    <w:qFormat/>
    <w:rsid w:val="00A30809"/>
    <w:pPr>
      <w:spacing w:before="240"/>
      <w:ind w:firstLine="567"/>
      <w:contextualSpacing/>
    </w:pPr>
    <w:rPr>
      <w:rFonts w:eastAsia="Times New Roman"/>
      <w:b/>
      <w:color w:val="000000"/>
      <w:sz w:val="32"/>
    </w:rPr>
  </w:style>
  <w:style w:type="paragraph" w:styleId="a">
    <w:name w:val="List Number"/>
    <w:basedOn w:val="af3"/>
    <w:uiPriority w:val="99"/>
    <w:unhideWhenUsed/>
    <w:rsid w:val="00A30809"/>
    <w:pPr>
      <w:numPr>
        <w:numId w:val="37"/>
      </w:numPr>
      <w:spacing w:before="240"/>
      <w:contextualSpacing/>
    </w:pPr>
    <w:rPr>
      <w:rFonts w:eastAsia="Times New Roman"/>
      <w:color w:val="000000"/>
    </w:rPr>
  </w:style>
  <w:style w:type="paragraph" w:customStyle="1" w:styleId="afffffff6">
    <w:name w:val="Маркеры"/>
    <w:basedOn w:val="af0"/>
    <w:link w:val="afffffff7"/>
    <w:qFormat/>
    <w:rsid w:val="00A30809"/>
    <w:pPr>
      <w:tabs>
        <w:tab w:val="clear" w:pos="4153"/>
        <w:tab w:val="clear" w:pos="8306"/>
      </w:tabs>
      <w:ind w:left="1259" w:right="284" w:hanging="360"/>
    </w:pPr>
    <w:rPr>
      <w:rFonts w:ascii="Arial" w:hAnsi="Arial" w:cs="Arial"/>
    </w:rPr>
  </w:style>
  <w:style w:type="character" w:customStyle="1" w:styleId="afffffff7">
    <w:name w:val="Маркеры Знак"/>
    <w:basedOn w:val="af5"/>
    <w:link w:val="afffffff6"/>
    <w:rsid w:val="00A30809"/>
    <w:rPr>
      <w:rFonts w:ascii="Arial" w:hAnsi="Arial" w:cs="Arial"/>
      <w:sz w:val="24"/>
      <w:szCs w:val="24"/>
    </w:rPr>
  </w:style>
  <w:style w:type="character" w:customStyle="1" w:styleId="FontStyle64">
    <w:name w:val="Font Style64"/>
    <w:basedOn w:val="af5"/>
    <w:uiPriority w:val="99"/>
    <w:rsid w:val="00A30809"/>
    <w:rPr>
      <w:rFonts w:ascii="Times New Roman" w:hAnsi="Times New Roman" w:cs="Times New Roman"/>
      <w:sz w:val="24"/>
      <w:szCs w:val="24"/>
    </w:rPr>
  </w:style>
  <w:style w:type="paragraph" w:customStyle="1" w:styleId="aa">
    <w:name w:val="Нумерация в таблице"/>
    <w:basedOn w:val="aff0"/>
    <w:autoRedefine/>
    <w:qFormat/>
    <w:rsid w:val="00A30809"/>
    <w:pPr>
      <w:numPr>
        <w:numId w:val="38"/>
      </w:numPr>
      <w:tabs>
        <w:tab w:val="center" w:pos="0"/>
        <w:tab w:val="center" w:pos="451"/>
      </w:tabs>
      <w:spacing w:before="0" w:after="0"/>
      <w:ind w:left="0"/>
      <w:contextualSpacing/>
      <w:jc w:val="center"/>
    </w:pPr>
    <w:rPr>
      <w:rFonts w:eastAsia="Times New Roman"/>
      <w:color w:val="000000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3398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94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7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16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5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4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0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32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2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8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22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04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94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83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9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53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5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footer" Target="footer2.xm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6.png"/><Relationship Id="rId34" Type="http://schemas.microsoft.com/office/2011/relationships/people" Target="people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footer" Target="footer4.xml"/><Relationship Id="rId25" Type="http://schemas.openxmlformats.org/officeDocument/2006/relationships/image" Target="media/image1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4.xml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9.png"/><Relationship Id="rId32" Type="http://schemas.openxmlformats.org/officeDocument/2006/relationships/footer" Target="footer5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image" Target="media/image4.png"/><Relationship Id="rId31" Type="http://schemas.openxmlformats.org/officeDocument/2006/relationships/header" Target="header5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header" Target="header3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glossaryDocument" Target="glossary/document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oleObject" Target="embeddings/_________Microsoft_Visio_2003_2010.vsd"/><Relationship Id="rId1" Type="http://schemas.openxmlformats.org/officeDocument/2006/relationships/image" Target="media/image2.em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1.bin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2.bin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L:\Templates\GENERAL\Word\A4_v_txt_.dot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EF573C1617CE4A3EB8E22746121ED04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44AB618-400C-436E-AAE1-07552D76BD9C}"/>
      </w:docPartPr>
      <w:docPartBody>
        <w:p w:rsidR="008F44B8" w:rsidRDefault="003C0B46">
          <w:r w:rsidRPr="006A0EBF">
            <w:rPr>
              <w:rStyle w:val="a3"/>
            </w:rPr>
            <w:t>[Руководитель]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_4">
    <w:altName w:val="Arial"/>
    <w:panose1 w:val="00000000000000000000"/>
    <w:charset w:val="EE"/>
    <w:family w:val="swiss"/>
    <w:notTrueType/>
    <w:pitch w:val="variable"/>
    <w:sig w:usb0="00000007" w:usb1="00000000" w:usb2="00000000" w:usb3="00000000" w:csb0="00000003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Bold">
    <w:altName w:val="Arial"/>
    <w:charset w:val="00"/>
    <w:family w:val="auto"/>
    <w:pitch w:val="default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0B46"/>
    <w:rsid w:val="000162D3"/>
    <w:rsid w:val="0005249E"/>
    <w:rsid w:val="00077D1F"/>
    <w:rsid w:val="000A140D"/>
    <w:rsid w:val="00142BCC"/>
    <w:rsid w:val="001871B9"/>
    <w:rsid w:val="00187732"/>
    <w:rsid w:val="001C37C7"/>
    <w:rsid w:val="001D7585"/>
    <w:rsid w:val="002A2755"/>
    <w:rsid w:val="003032B6"/>
    <w:rsid w:val="00371392"/>
    <w:rsid w:val="00386A30"/>
    <w:rsid w:val="003C0B46"/>
    <w:rsid w:val="004171EE"/>
    <w:rsid w:val="00443F8A"/>
    <w:rsid w:val="004C028E"/>
    <w:rsid w:val="005271C8"/>
    <w:rsid w:val="00535D0D"/>
    <w:rsid w:val="00563B36"/>
    <w:rsid w:val="005C2B0E"/>
    <w:rsid w:val="0060001F"/>
    <w:rsid w:val="006530C4"/>
    <w:rsid w:val="006A74EA"/>
    <w:rsid w:val="006D27DD"/>
    <w:rsid w:val="007665FE"/>
    <w:rsid w:val="008C00A7"/>
    <w:rsid w:val="008E5348"/>
    <w:rsid w:val="008F44B8"/>
    <w:rsid w:val="00930BE0"/>
    <w:rsid w:val="00970BBD"/>
    <w:rsid w:val="00991F06"/>
    <w:rsid w:val="009E741F"/>
    <w:rsid w:val="009F6E61"/>
    <w:rsid w:val="00A80343"/>
    <w:rsid w:val="00A86537"/>
    <w:rsid w:val="00AF7B3E"/>
    <w:rsid w:val="00B133D2"/>
    <w:rsid w:val="00B51C84"/>
    <w:rsid w:val="00B92961"/>
    <w:rsid w:val="00C143B3"/>
    <w:rsid w:val="00C675C5"/>
    <w:rsid w:val="00CE5D2A"/>
    <w:rsid w:val="00D36DCA"/>
    <w:rsid w:val="00DA68D1"/>
    <w:rsid w:val="00DD0661"/>
    <w:rsid w:val="00EB6B67"/>
    <w:rsid w:val="00EC6185"/>
    <w:rsid w:val="00F21E01"/>
    <w:rsid w:val="00F60051"/>
    <w:rsid w:val="00F874C6"/>
    <w:rsid w:val="00F907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uiPriority w:val="99"/>
    <w:semiHidden/>
    <w:rsid w:val="003C0B46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 xmlns:b="http://schemas.openxmlformats.org/officeDocument/2006/bibliography" xmlns="http://schemas.openxmlformats.org/officeDocument/2006/bibliography">
    <b:Tag>Рис</b:Tag>
    <b:RefOrder>1</b:RefOrder>
  </b:Source>
</b:Sources>
</file>

<file path=customXml/itemProps1.xml><?xml version="1.0" encoding="utf-8"?>
<ds:datastoreItem xmlns:ds="http://schemas.openxmlformats.org/officeDocument/2006/customXml" ds:itemID="{4F7F00CB-2033-412B-9CED-A401FB34C0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A4_v_txt_</Template>
  <TotalTime>427</TotalTime>
  <Pages>79</Pages>
  <Words>14369</Words>
  <Characters>97811</Characters>
  <Application>Microsoft Office Word</Application>
  <DocSecurity>0</DocSecurity>
  <Lines>815</Lines>
  <Paragraphs>223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СИСТЕМА УСОВЕРШЕНСТВОВАННОГО УПРАВЛЕНИЯ ТЕХНОЛОГИЧЕСКИМ ПРОЦЕССОМ ЗАВОДА ЭТИЛЕН</vt:lpstr>
    </vt:vector>
  </TitlesOfParts>
  <Company/>
  <LinksUpToDate>false</LinksUpToDate>
  <CharactersWithSpaces>111957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СИСТЕМА УСОВЕРШЕНСТВОВАННОГО УПРАВЛЕНИЯ ТЕХНОЛОГИЧЕСКИМ ПРОЦЕССОМ ЗАВОДА ЭТИЛЕН</dc:title>
  <dc:subject>Отчет по этапу №1</dc:subject>
  <cp:lastModifiedBy>Шайхутдинов Марсель Фандясович</cp:lastModifiedBy>
  <cp:revision>12</cp:revision>
  <cp:lastPrinted>2022-09-30T06:49:00Z</cp:lastPrinted>
  <dcterms:created xsi:type="dcterms:W3CDTF">2023-07-07T04:31:00Z</dcterms:created>
  <dcterms:modified xsi:type="dcterms:W3CDTF">2023-07-11T15:52:00Z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Шифр проекта">
    <vt:lpwstr>ТСФТ.314.052</vt:lpwstr>
  </property>
  <property fmtid="{D5CDD505-2E9C-101B-9397-08002B2CF9AE}" pid="3" name="Шифр документа">
    <vt:lpwstr>ТСФТ.314.052.003</vt:lpwstr>
  </property>
  <property fmtid="{D5CDD505-2E9C-101B-9397-08002B2CF9AE}" pid="4" name="Предприятие">
    <vt:lpwstr>ПАО «НИЖНЕКАМСКНЕФТЕХИМ»</vt:lpwstr>
  </property>
  <property fmtid="{D5CDD505-2E9C-101B-9397-08002B2CF9AE}" pid="5" name="Руководитель проекта">
    <vt:lpwstr>А.А. Сидоров</vt:lpwstr>
  </property>
  <property fmtid="{D5CDD505-2E9C-101B-9397-08002B2CF9AE}" pid="6" name="Установка">
    <vt:lpwstr>завод Этилен</vt:lpwstr>
  </property>
  <property fmtid="{D5CDD505-2E9C-101B-9397-08002B2CF9AE}" pid="7" name="Тема">
    <vt:lpwstr>Отчет по этапу №1</vt:lpwstr>
  </property>
  <property fmtid="{D5CDD505-2E9C-101B-9397-08002B2CF9AE}" pid="8" name="Разработал">
    <vt:lpwstr>Ахметзянов</vt:lpwstr>
  </property>
  <property fmtid="{D5CDD505-2E9C-101B-9397-08002B2CF9AE}" pid="9" name="Проверил">
    <vt:lpwstr>Сидоров</vt:lpwstr>
  </property>
  <property fmtid="{D5CDD505-2E9C-101B-9397-08002B2CF9AE}" pid="10" name="Утвердил">
    <vt:lpwstr>Туманов</vt:lpwstr>
  </property>
  <property fmtid="{D5CDD505-2E9C-101B-9397-08002B2CF9AE}" pid="11" name="Полное наименование предприятия">
    <vt:lpwstr>Публичное акционерное общество "Нижнекамскнефтехим"</vt:lpwstr>
  </property>
  <property fmtid="{D5CDD505-2E9C-101B-9397-08002B2CF9AE}" pid="12" name="Полное наименование установки">
    <vt:lpwstr>1</vt:lpwstr>
  </property>
</Properties>
</file>