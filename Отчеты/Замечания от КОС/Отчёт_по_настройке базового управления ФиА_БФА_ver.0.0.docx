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60FD0193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r w:rsidR="00B9526D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658AC127" w:rsidR="00BC32CF" w:rsidRPr="00EF63D9" w:rsidRDefault="002B3769" w:rsidP="00D10EEB">
      <w:pPr>
        <w:pStyle w:val="44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3A5437">
        <w:rPr>
          <w:rFonts w:ascii="Times New Roman" w:hAnsi="Times New Roman" w:cs="Times New Roman"/>
          <w:caps/>
          <w:sz w:val="28"/>
          <w:szCs w:val="28"/>
        </w:rPr>
        <w:t>производства Фенола и Ацетоана, производства бисфенол А</w:t>
      </w:r>
      <w:r w:rsidR="003A5437" w:rsidRPr="00EF63D9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008AA274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  <w:r w:rsidR="00B9526D">
        <w:rPr>
          <w:rFonts w:ascii="Times New Roman" w:hAnsi="Times New Roman"/>
          <w:caps/>
          <w:sz w:val="28"/>
          <w:szCs w:val="28"/>
        </w:rPr>
        <w:t>настройке базового управления</w:t>
      </w:r>
    </w:p>
    <w:p w14:paraId="200157A5" w14:textId="03F922F9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6625FE">
        <w:rPr>
          <w:rFonts w:ascii="Times New Roman" w:hAnsi="Times New Roman"/>
          <w:noProof/>
          <w:sz w:val="28"/>
        </w:rPr>
        <w:t>137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3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9299927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4394" w:type="dxa"/>
          </w:tcPr>
          <w:p w14:paraId="0D6D8B60" w14:textId="6186F875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4394" w:type="dxa"/>
              </w:tcPr>
              <w:p w14:paraId="466083B9" w14:textId="7C55F3C1" w:rsidR="00925B09" w:rsidRPr="00EF63D9" w:rsidRDefault="00457CF9" w:rsidP="00925B09">
                <w:pPr>
                  <w:pStyle w:val="38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С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афин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З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И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0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11671163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B9526D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1" w:name="_Toc443467833" w:displacedByCustomXml="next"/>
    <w:bookmarkEnd w:id="1" w:displacedByCustomXml="next"/>
    <w:bookmarkStart w:id="2" w:name="_Toc443551241" w:displacedByCustomXml="next"/>
    <w:bookmarkEnd w:id="2" w:displacedByCustomXml="next"/>
    <w:bookmarkStart w:id="3" w:name="_Toc443561337" w:displacedByCustomXml="next"/>
    <w:bookmarkEnd w:id="3" w:displacedByCustomXml="next"/>
    <w:bookmarkStart w:id="4" w:name="_Toc443574389" w:displacedByCustomXml="next"/>
    <w:bookmarkEnd w:id="4" w:displacedByCustomXml="next"/>
    <w:bookmarkStart w:id="5" w:name="_Toc443579264" w:displacedByCustomXml="next"/>
    <w:bookmarkEnd w:id="5" w:displacedByCustomXml="next"/>
    <w:bookmarkStart w:id="6" w:name="_Toc443467851" w:displacedByCustomXml="next"/>
    <w:bookmarkEnd w:id="6" w:displacedByCustomXml="next"/>
    <w:bookmarkStart w:id="7" w:name="_Toc443551259" w:displacedByCustomXml="next"/>
    <w:bookmarkEnd w:id="7" w:displacedByCustomXml="next"/>
    <w:bookmarkStart w:id="8" w:name="_Toc443561355" w:displacedByCustomXml="next"/>
    <w:bookmarkEnd w:id="8" w:displacedByCustomXml="next"/>
    <w:bookmarkStart w:id="9" w:name="_Toc443574407" w:displacedByCustomXml="next"/>
    <w:bookmarkEnd w:id="9" w:displacedByCustomXml="next"/>
    <w:bookmarkStart w:id="10" w:name="_Toc443467852" w:displacedByCustomXml="next"/>
    <w:bookmarkEnd w:id="10" w:displacedByCustomXml="next"/>
    <w:bookmarkStart w:id="11" w:name="_Toc443551260" w:displacedByCustomXml="next"/>
    <w:bookmarkEnd w:id="11" w:displacedByCustomXml="next"/>
    <w:bookmarkStart w:id="12" w:name="_Toc443561356" w:displacedByCustomXml="next"/>
    <w:bookmarkEnd w:id="12" w:displacedByCustomXml="next"/>
    <w:bookmarkStart w:id="13" w:name="_Toc443574408" w:displacedByCustomXml="next"/>
    <w:bookmarkEnd w:id="13" w:displacedByCustomXml="next"/>
    <w:bookmarkStart w:id="14" w:name="_Toc443467853" w:displacedByCustomXml="next"/>
    <w:bookmarkEnd w:id="14" w:displacedByCustomXml="next"/>
    <w:bookmarkStart w:id="15" w:name="_Toc443551261" w:displacedByCustomXml="next"/>
    <w:bookmarkEnd w:id="15" w:displacedByCustomXml="next"/>
    <w:bookmarkStart w:id="16" w:name="_Toc443561357" w:displacedByCustomXml="next"/>
    <w:bookmarkEnd w:id="16" w:displacedByCustomXml="next"/>
    <w:bookmarkStart w:id="17" w:name="_Toc443574409" w:displacedByCustomXml="next"/>
    <w:bookmarkEnd w:id="17" w:displacedByCustomXml="next"/>
    <w:bookmarkStart w:id="18" w:name="_Toc443467888" w:displacedByCustomXml="next"/>
    <w:bookmarkEnd w:id="18" w:displacedByCustomXml="next"/>
    <w:bookmarkStart w:id="19" w:name="_Toc443551296" w:displacedByCustomXml="next"/>
    <w:bookmarkEnd w:id="19" w:displacedByCustomXml="next"/>
    <w:bookmarkStart w:id="20" w:name="_Toc443561392" w:displacedByCustomXml="next"/>
    <w:bookmarkEnd w:id="20" w:displacedByCustomXml="next"/>
    <w:bookmarkStart w:id="21" w:name="_Toc443574444" w:displacedByCustomXml="next"/>
    <w:bookmarkEnd w:id="21" w:displacedByCustomXml="next"/>
    <w:bookmarkStart w:id="22" w:name="_Toc443467889" w:displacedByCustomXml="next"/>
    <w:bookmarkEnd w:id="22" w:displacedByCustomXml="next"/>
    <w:bookmarkStart w:id="23" w:name="_Toc443551297" w:displacedByCustomXml="next"/>
    <w:bookmarkEnd w:id="23" w:displacedByCustomXml="next"/>
    <w:bookmarkStart w:id="24" w:name="_Toc443561393" w:displacedByCustomXml="next"/>
    <w:bookmarkEnd w:id="24" w:displacedByCustomXml="next"/>
    <w:bookmarkStart w:id="25" w:name="_Toc443574445" w:displacedByCustomXml="next"/>
    <w:bookmarkEnd w:id="25" w:displacedByCustomXml="next"/>
    <w:bookmarkStart w:id="26" w:name="_Toc443467890" w:displacedByCustomXml="next"/>
    <w:bookmarkEnd w:id="26" w:displacedByCustomXml="next"/>
    <w:bookmarkStart w:id="27" w:name="_Toc443551298" w:displacedByCustomXml="next"/>
    <w:bookmarkEnd w:id="27" w:displacedByCustomXml="next"/>
    <w:bookmarkStart w:id="28" w:name="_Toc443561394" w:displacedByCustomXml="next"/>
    <w:bookmarkEnd w:id="28" w:displacedByCustomXml="next"/>
    <w:bookmarkStart w:id="29" w:name="_Toc443574446" w:displacedByCustomXml="next"/>
    <w:bookmarkEnd w:id="29" w:displacedByCustomXml="next"/>
    <w:bookmarkStart w:id="30" w:name="_Toc443467891" w:displacedByCustomXml="next"/>
    <w:bookmarkEnd w:id="30" w:displacedByCustomXml="next"/>
    <w:bookmarkStart w:id="31" w:name="_Toc443551299" w:displacedByCustomXml="next"/>
    <w:bookmarkEnd w:id="31" w:displacedByCustomXml="next"/>
    <w:bookmarkStart w:id="32" w:name="_Toc443561395" w:displacedByCustomXml="next"/>
    <w:bookmarkEnd w:id="32" w:displacedByCustomXml="next"/>
    <w:bookmarkStart w:id="33" w:name="_Toc443574447" w:displacedByCustomXml="next"/>
    <w:bookmarkEnd w:id="33" w:displacedByCustomXml="next"/>
    <w:bookmarkStart w:id="34" w:name="_Toc443467892" w:displacedByCustomXml="next"/>
    <w:bookmarkEnd w:id="34" w:displacedByCustomXml="next"/>
    <w:bookmarkStart w:id="35" w:name="_Toc443551300" w:displacedByCustomXml="next"/>
    <w:bookmarkEnd w:id="35" w:displacedByCustomXml="next"/>
    <w:bookmarkStart w:id="36" w:name="_Toc443561396" w:displacedByCustomXml="next"/>
    <w:bookmarkEnd w:id="36" w:displacedByCustomXml="next"/>
    <w:bookmarkStart w:id="37" w:name="_Toc443574448" w:displacedByCustomXml="next"/>
    <w:bookmarkEnd w:id="37" w:displacedByCustomXml="next"/>
    <w:bookmarkStart w:id="38" w:name="_Toc443467893" w:displacedByCustomXml="next"/>
    <w:bookmarkEnd w:id="38" w:displacedByCustomXml="next"/>
    <w:bookmarkStart w:id="39" w:name="_Toc443551301" w:displacedByCustomXml="next"/>
    <w:bookmarkEnd w:id="39" w:displacedByCustomXml="next"/>
    <w:bookmarkStart w:id="40" w:name="_Toc443561397" w:displacedByCustomXml="next"/>
    <w:bookmarkEnd w:id="40" w:displacedByCustomXml="next"/>
    <w:bookmarkStart w:id="41" w:name="_Toc443574449" w:displacedByCustomXml="next"/>
    <w:bookmarkEnd w:id="41" w:displacedByCustomXml="next"/>
    <w:bookmarkStart w:id="42" w:name="_Toc443467894" w:displacedByCustomXml="next"/>
    <w:bookmarkEnd w:id="42" w:displacedByCustomXml="next"/>
    <w:bookmarkStart w:id="43" w:name="_Toc443551302" w:displacedByCustomXml="next"/>
    <w:bookmarkEnd w:id="43" w:displacedByCustomXml="next"/>
    <w:bookmarkStart w:id="44" w:name="_Toc443561398" w:displacedByCustomXml="next"/>
    <w:bookmarkEnd w:id="44" w:displacedByCustomXml="next"/>
    <w:bookmarkStart w:id="45" w:name="_Toc443574450" w:displacedByCustomXml="next"/>
    <w:bookmarkEnd w:id="45" w:displacedByCustomXml="next"/>
    <w:bookmarkStart w:id="46" w:name="_Toc443467895" w:displacedByCustomXml="next"/>
    <w:bookmarkEnd w:id="46" w:displacedByCustomXml="next"/>
    <w:bookmarkStart w:id="47" w:name="_Toc443551303" w:displacedByCustomXml="next"/>
    <w:bookmarkEnd w:id="47" w:displacedByCustomXml="next"/>
    <w:bookmarkStart w:id="48" w:name="_Toc443561399" w:displacedByCustomXml="next"/>
    <w:bookmarkEnd w:id="48" w:displacedByCustomXml="next"/>
    <w:bookmarkStart w:id="49" w:name="_Toc443574451" w:displacedByCustomXml="next"/>
    <w:bookmarkEnd w:id="49" w:displacedByCustomXml="next"/>
    <w:bookmarkStart w:id="50" w:name="_Toc443467896" w:displacedByCustomXml="next"/>
    <w:bookmarkEnd w:id="50" w:displacedByCustomXml="next"/>
    <w:bookmarkStart w:id="51" w:name="_Toc443551304" w:displacedByCustomXml="next"/>
    <w:bookmarkEnd w:id="51" w:displacedByCustomXml="next"/>
    <w:bookmarkStart w:id="52" w:name="_Toc443561400" w:displacedByCustomXml="next"/>
    <w:bookmarkEnd w:id="52" w:displacedByCustomXml="next"/>
    <w:bookmarkStart w:id="53" w:name="_Toc443574452" w:displacedByCustomXml="next"/>
    <w:bookmarkEnd w:id="53" w:displacedByCustomXml="next"/>
    <w:bookmarkStart w:id="54" w:name="_Toc443467897" w:displacedByCustomXml="next"/>
    <w:bookmarkEnd w:id="54" w:displacedByCustomXml="next"/>
    <w:bookmarkStart w:id="55" w:name="_Toc443551305" w:displacedByCustomXml="next"/>
    <w:bookmarkEnd w:id="55" w:displacedByCustomXml="next"/>
    <w:bookmarkStart w:id="56" w:name="_Toc443561401" w:displacedByCustomXml="next"/>
    <w:bookmarkEnd w:id="56" w:displacedByCustomXml="next"/>
    <w:bookmarkStart w:id="57" w:name="_Toc443574453" w:displacedByCustomXml="next"/>
    <w:bookmarkEnd w:id="57" w:displacedByCustomXml="next"/>
    <w:bookmarkStart w:id="58" w:name="_Toc443467898" w:displacedByCustomXml="next"/>
    <w:bookmarkEnd w:id="58" w:displacedByCustomXml="next"/>
    <w:bookmarkStart w:id="59" w:name="_Toc443551306" w:displacedByCustomXml="next"/>
    <w:bookmarkEnd w:id="59" w:displacedByCustomXml="next"/>
    <w:bookmarkStart w:id="60" w:name="_Toc443561402" w:displacedByCustomXml="next"/>
    <w:bookmarkEnd w:id="60" w:displacedByCustomXml="next"/>
    <w:bookmarkStart w:id="61" w:name="_Toc443574454" w:displacedByCustomXml="next"/>
    <w:bookmarkEnd w:id="61" w:displacedByCustomXml="next"/>
    <w:bookmarkStart w:id="62" w:name="_Toc443467899" w:displacedByCustomXml="next"/>
    <w:bookmarkEnd w:id="62" w:displacedByCustomXml="next"/>
    <w:bookmarkStart w:id="63" w:name="_Toc443551307" w:displacedByCustomXml="next"/>
    <w:bookmarkEnd w:id="63" w:displacedByCustomXml="next"/>
    <w:bookmarkStart w:id="64" w:name="_Toc443561403" w:displacedByCustomXml="next"/>
    <w:bookmarkEnd w:id="64" w:displacedByCustomXml="next"/>
    <w:bookmarkStart w:id="65" w:name="_Toc443574455" w:displacedByCustomXml="next"/>
    <w:bookmarkEnd w:id="65" w:displacedByCustomXml="next"/>
    <w:bookmarkStart w:id="66" w:name="_Toc443467900" w:displacedByCustomXml="next"/>
    <w:bookmarkEnd w:id="66" w:displacedByCustomXml="next"/>
    <w:bookmarkStart w:id="67" w:name="_Toc443551308" w:displacedByCustomXml="next"/>
    <w:bookmarkEnd w:id="67" w:displacedByCustomXml="next"/>
    <w:bookmarkStart w:id="68" w:name="_Toc443561404" w:displacedByCustomXml="next"/>
    <w:bookmarkEnd w:id="68" w:displacedByCustomXml="next"/>
    <w:bookmarkStart w:id="69" w:name="_Toc443574456" w:displacedByCustomXml="next"/>
    <w:bookmarkEnd w:id="69" w:displacedByCustomXml="next"/>
    <w:bookmarkStart w:id="70" w:name="_Toc443467901" w:displacedByCustomXml="next"/>
    <w:bookmarkEnd w:id="70" w:displacedByCustomXml="next"/>
    <w:bookmarkStart w:id="71" w:name="_Toc443551309" w:displacedByCustomXml="next"/>
    <w:bookmarkEnd w:id="71" w:displacedByCustomXml="next"/>
    <w:bookmarkStart w:id="72" w:name="_Toc443561405" w:displacedByCustomXml="next"/>
    <w:bookmarkEnd w:id="72" w:displacedByCustomXml="next"/>
    <w:bookmarkStart w:id="73" w:name="_Toc443574457" w:displacedByCustomXml="next"/>
    <w:bookmarkEnd w:id="73" w:displacedByCustomXml="next"/>
    <w:bookmarkStart w:id="74" w:name="_Toc443467902" w:displacedByCustomXml="next"/>
    <w:bookmarkEnd w:id="74" w:displacedByCustomXml="next"/>
    <w:bookmarkStart w:id="75" w:name="_Toc443551310" w:displacedByCustomXml="next"/>
    <w:bookmarkEnd w:id="75" w:displacedByCustomXml="next"/>
    <w:bookmarkStart w:id="76" w:name="_Toc443561406" w:displacedByCustomXml="next"/>
    <w:bookmarkEnd w:id="76" w:displacedByCustomXml="next"/>
    <w:bookmarkStart w:id="77" w:name="_Toc443574458" w:displacedByCustomXml="next"/>
    <w:bookmarkEnd w:id="77" w:displacedByCustomXml="next"/>
    <w:bookmarkStart w:id="78" w:name="_Toc443467903" w:displacedByCustomXml="next"/>
    <w:bookmarkEnd w:id="78" w:displacedByCustomXml="next"/>
    <w:bookmarkStart w:id="79" w:name="_Toc443551311" w:displacedByCustomXml="next"/>
    <w:bookmarkEnd w:id="79" w:displacedByCustomXml="next"/>
    <w:bookmarkStart w:id="80" w:name="_Toc443561407" w:displacedByCustomXml="next"/>
    <w:bookmarkEnd w:id="80" w:displacedByCustomXml="next"/>
    <w:bookmarkStart w:id="81" w:name="_Toc443574459" w:displacedByCustomXml="next"/>
    <w:bookmarkEnd w:id="81" w:displacedByCustomXml="next"/>
    <w:bookmarkStart w:id="82" w:name="_Toc443467905" w:displacedByCustomXml="next"/>
    <w:bookmarkEnd w:id="82" w:displacedByCustomXml="next"/>
    <w:bookmarkStart w:id="83" w:name="_Toc443551313" w:displacedByCustomXml="next"/>
    <w:bookmarkEnd w:id="83" w:displacedByCustomXml="next"/>
    <w:bookmarkStart w:id="84" w:name="_Toc443561409" w:displacedByCustomXml="next"/>
    <w:bookmarkEnd w:id="84" w:displacedByCustomXml="next"/>
    <w:bookmarkStart w:id="85" w:name="_Toc443574461" w:displacedByCustomXml="next"/>
    <w:bookmarkEnd w:id="85" w:displacedByCustomXml="next"/>
    <w:bookmarkStart w:id="86" w:name="_Toc443467906" w:displacedByCustomXml="next"/>
    <w:bookmarkEnd w:id="86" w:displacedByCustomXml="next"/>
    <w:bookmarkStart w:id="87" w:name="_Toc443551314" w:displacedByCustomXml="next"/>
    <w:bookmarkEnd w:id="87" w:displacedByCustomXml="next"/>
    <w:bookmarkStart w:id="88" w:name="_Toc443561410" w:displacedByCustomXml="next"/>
    <w:bookmarkEnd w:id="88" w:displacedByCustomXml="next"/>
    <w:bookmarkStart w:id="89" w:name="_Toc443574462" w:displacedByCustomXml="next"/>
    <w:bookmarkEnd w:id="89" w:displacedByCustomXml="next"/>
    <w:bookmarkStart w:id="90" w:name="_Toc443467907" w:displacedByCustomXml="next"/>
    <w:bookmarkEnd w:id="90" w:displacedByCustomXml="next"/>
    <w:bookmarkStart w:id="91" w:name="_Toc443551315" w:displacedByCustomXml="next"/>
    <w:bookmarkEnd w:id="91" w:displacedByCustomXml="next"/>
    <w:bookmarkStart w:id="92" w:name="_Toc443561411" w:displacedByCustomXml="next"/>
    <w:bookmarkEnd w:id="92" w:displacedByCustomXml="next"/>
    <w:bookmarkStart w:id="93" w:name="_Toc443574463" w:displacedByCustomXml="next"/>
    <w:bookmarkEnd w:id="93" w:displacedByCustomXml="next"/>
    <w:bookmarkStart w:id="94" w:name="_Toc443467908" w:displacedByCustomXml="next"/>
    <w:bookmarkEnd w:id="94" w:displacedByCustomXml="next"/>
    <w:bookmarkStart w:id="95" w:name="_Toc443551316" w:displacedByCustomXml="next"/>
    <w:bookmarkEnd w:id="95" w:displacedByCustomXml="next"/>
    <w:bookmarkStart w:id="96" w:name="_Toc443561412" w:displacedByCustomXml="next"/>
    <w:bookmarkEnd w:id="96" w:displacedByCustomXml="next"/>
    <w:bookmarkStart w:id="97" w:name="_Toc443574464" w:displacedByCustomXml="next"/>
    <w:bookmarkEnd w:id="97" w:displacedByCustomXml="next"/>
    <w:bookmarkStart w:id="98" w:name="_Toc443467915" w:displacedByCustomXml="next"/>
    <w:bookmarkEnd w:id="98" w:displacedByCustomXml="next"/>
    <w:bookmarkStart w:id="99" w:name="_Toc443551323" w:displacedByCustomXml="next"/>
    <w:bookmarkEnd w:id="99" w:displacedByCustomXml="next"/>
    <w:bookmarkStart w:id="100" w:name="_Toc443561419" w:displacedByCustomXml="next"/>
    <w:bookmarkEnd w:id="100" w:displacedByCustomXml="next"/>
    <w:bookmarkStart w:id="101" w:name="_Toc443574471" w:displacedByCustomXml="next"/>
    <w:bookmarkEnd w:id="101" w:displacedByCustomXml="next"/>
    <w:bookmarkStart w:id="102" w:name="_Toc443467916" w:displacedByCustomXml="next"/>
    <w:bookmarkEnd w:id="102" w:displacedByCustomXml="next"/>
    <w:bookmarkStart w:id="103" w:name="_Toc443551324" w:displacedByCustomXml="next"/>
    <w:bookmarkEnd w:id="103" w:displacedByCustomXml="next"/>
    <w:bookmarkStart w:id="104" w:name="_Toc443561420" w:displacedByCustomXml="next"/>
    <w:bookmarkEnd w:id="104" w:displacedByCustomXml="next"/>
    <w:bookmarkStart w:id="105" w:name="_Toc443574472" w:displacedByCustomXml="next"/>
    <w:bookmarkEnd w:id="105" w:displacedByCustomXml="next"/>
    <w:bookmarkStart w:id="106" w:name="_Toc443467917" w:displacedByCustomXml="next"/>
    <w:bookmarkEnd w:id="106" w:displacedByCustomXml="next"/>
    <w:bookmarkStart w:id="107" w:name="_Toc443551325" w:displacedByCustomXml="next"/>
    <w:bookmarkEnd w:id="107" w:displacedByCustomXml="next"/>
    <w:bookmarkStart w:id="108" w:name="_Toc443561421" w:displacedByCustomXml="next"/>
    <w:bookmarkEnd w:id="108" w:displacedByCustomXml="next"/>
    <w:bookmarkStart w:id="109" w:name="_Toc443574473" w:displacedByCustomXml="next"/>
    <w:bookmarkEnd w:id="109" w:displacedByCustomXml="next"/>
    <w:bookmarkStart w:id="110" w:name="_Toc443467918" w:displacedByCustomXml="next"/>
    <w:bookmarkEnd w:id="110" w:displacedByCustomXml="next"/>
    <w:bookmarkStart w:id="111" w:name="_Toc443551326" w:displacedByCustomXml="next"/>
    <w:bookmarkEnd w:id="111" w:displacedByCustomXml="next"/>
    <w:bookmarkStart w:id="112" w:name="_Toc443561422" w:displacedByCustomXml="next"/>
    <w:bookmarkEnd w:id="112" w:displacedByCustomXml="next"/>
    <w:bookmarkStart w:id="113" w:name="_Toc443574474" w:displacedByCustomXml="next"/>
    <w:bookmarkEnd w:id="113" w:displacedByCustomXml="next"/>
    <w:bookmarkStart w:id="114" w:name="_Toc443467919" w:displacedByCustomXml="next"/>
    <w:bookmarkEnd w:id="114" w:displacedByCustomXml="next"/>
    <w:bookmarkStart w:id="115" w:name="_Toc443551327" w:displacedByCustomXml="next"/>
    <w:bookmarkEnd w:id="115" w:displacedByCustomXml="next"/>
    <w:bookmarkStart w:id="116" w:name="_Toc443561423" w:displacedByCustomXml="next"/>
    <w:bookmarkEnd w:id="116" w:displacedByCustomXml="next"/>
    <w:bookmarkStart w:id="117" w:name="_Toc443574475" w:displacedByCustomXml="next"/>
    <w:bookmarkEnd w:id="117" w:displacedByCustomXml="next"/>
    <w:bookmarkStart w:id="118" w:name="_Toc443467923" w:displacedByCustomXml="next"/>
    <w:bookmarkEnd w:id="118" w:displacedByCustomXml="next"/>
    <w:bookmarkStart w:id="119" w:name="_Toc443551331" w:displacedByCustomXml="next"/>
    <w:bookmarkEnd w:id="119" w:displacedByCustomXml="next"/>
    <w:bookmarkStart w:id="120" w:name="_Toc443561427" w:displacedByCustomXml="next"/>
    <w:bookmarkEnd w:id="120" w:displacedByCustomXml="next"/>
    <w:bookmarkStart w:id="121" w:name="_Toc443574479" w:displacedByCustomXml="next"/>
    <w:bookmarkEnd w:id="121" w:displacedByCustomXml="next"/>
    <w:bookmarkStart w:id="122" w:name="_Toc443467924" w:displacedByCustomXml="next"/>
    <w:bookmarkEnd w:id="122" w:displacedByCustomXml="next"/>
    <w:bookmarkStart w:id="123" w:name="_Toc443551332" w:displacedByCustomXml="next"/>
    <w:bookmarkEnd w:id="123" w:displacedByCustomXml="next"/>
    <w:bookmarkStart w:id="124" w:name="_Toc443561428" w:displacedByCustomXml="next"/>
    <w:bookmarkEnd w:id="124" w:displacedByCustomXml="next"/>
    <w:bookmarkStart w:id="125" w:name="_Toc443574480" w:displacedByCustomXml="next"/>
    <w:bookmarkEnd w:id="125" w:displacedByCustomXml="next"/>
    <w:bookmarkStart w:id="126" w:name="_Toc443467925" w:displacedByCustomXml="next"/>
    <w:bookmarkEnd w:id="126" w:displacedByCustomXml="next"/>
    <w:bookmarkStart w:id="127" w:name="_Toc443551333" w:displacedByCustomXml="next"/>
    <w:bookmarkEnd w:id="127" w:displacedByCustomXml="next"/>
    <w:bookmarkStart w:id="128" w:name="_Toc443561429" w:displacedByCustomXml="next"/>
    <w:bookmarkEnd w:id="128" w:displacedByCustomXml="next"/>
    <w:bookmarkStart w:id="129" w:name="_Toc443574481" w:displacedByCustomXml="next"/>
    <w:bookmarkEnd w:id="129" w:displacedByCustomXml="next"/>
    <w:bookmarkStart w:id="130" w:name="_Toc443467927" w:displacedByCustomXml="next"/>
    <w:bookmarkEnd w:id="130" w:displacedByCustomXml="next"/>
    <w:bookmarkStart w:id="131" w:name="_Toc443551335" w:displacedByCustomXml="next"/>
    <w:bookmarkEnd w:id="131" w:displacedByCustomXml="next"/>
    <w:bookmarkStart w:id="132" w:name="_Toc443561431" w:displacedByCustomXml="next"/>
    <w:bookmarkEnd w:id="132" w:displacedByCustomXml="next"/>
    <w:bookmarkStart w:id="133" w:name="_Toc443574483" w:displacedByCustomXml="next"/>
    <w:bookmarkEnd w:id="133" w:displacedByCustomXml="next"/>
    <w:bookmarkStart w:id="134" w:name="_Toc443467933" w:displacedByCustomXml="next"/>
    <w:bookmarkEnd w:id="134" w:displacedByCustomXml="next"/>
    <w:bookmarkStart w:id="135" w:name="_Toc443551341" w:displacedByCustomXml="next"/>
    <w:bookmarkEnd w:id="135" w:displacedByCustomXml="next"/>
    <w:bookmarkStart w:id="136" w:name="_Toc443561437" w:displacedByCustomXml="next"/>
    <w:bookmarkEnd w:id="136" w:displacedByCustomXml="next"/>
    <w:bookmarkStart w:id="137" w:name="_Toc443574489" w:displacedByCustomXml="next"/>
    <w:bookmarkEnd w:id="137" w:displacedByCustomXml="next"/>
    <w:bookmarkStart w:id="138" w:name="_Toc443467934" w:displacedByCustomXml="next"/>
    <w:bookmarkEnd w:id="138" w:displacedByCustomXml="next"/>
    <w:bookmarkStart w:id="139" w:name="_Toc443551342" w:displacedByCustomXml="next"/>
    <w:bookmarkEnd w:id="139" w:displacedByCustomXml="next"/>
    <w:bookmarkStart w:id="140" w:name="_Toc443561438" w:displacedByCustomXml="next"/>
    <w:bookmarkEnd w:id="140" w:displacedByCustomXml="next"/>
    <w:bookmarkStart w:id="141" w:name="_Toc443574490" w:displacedByCustomXml="next"/>
    <w:bookmarkEnd w:id="141" w:displacedByCustomXml="next"/>
    <w:bookmarkStart w:id="142" w:name="_Toc443467940" w:displacedByCustomXml="next"/>
    <w:bookmarkEnd w:id="142" w:displacedByCustomXml="next"/>
    <w:bookmarkStart w:id="143" w:name="_Toc443551348" w:displacedByCustomXml="next"/>
    <w:bookmarkEnd w:id="143" w:displacedByCustomXml="next"/>
    <w:bookmarkStart w:id="144" w:name="_Toc443561444" w:displacedByCustomXml="next"/>
    <w:bookmarkEnd w:id="144" w:displacedByCustomXml="next"/>
    <w:bookmarkStart w:id="145" w:name="_Toc443574496" w:displacedByCustomXml="next"/>
    <w:bookmarkEnd w:id="145" w:displacedByCustomXml="next"/>
    <w:bookmarkStart w:id="146" w:name="_Toc443467941" w:displacedByCustomXml="next"/>
    <w:bookmarkEnd w:id="146" w:displacedByCustomXml="next"/>
    <w:bookmarkStart w:id="147" w:name="_Toc443551349" w:displacedByCustomXml="next"/>
    <w:bookmarkEnd w:id="147" w:displacedByCustomXml="next"/>
    <w:bookmarkStart w:id="148" w:name="_Toc443561445" w:displacedByCustomXml="next"/>
    <w:bookmarkEnd w:id="148" w:displacedByCustomXml="next"/>
    <w:bookmarkStart w:id="149" w:name="_Toc443574497" w:displacedByCustomXml="next"/>
    <w:bookmarkEnd w:id="149" w:displacedByCustomXml="next"/>
    <w:bookmarkStart w:id="150" w:name="_Toc443467942" w:displacedByCustomXml="next"/>
    <w:bookmarkEnd w:id="150" w:displacedByCustomXml="next"/>
    <w:bookmarkStart w:id="151" w:name="_Toc443551350" w:displacedByCustomXml="next"/>
    <w:bookmarkEnd w:id="151" w:displacedByCustomXml="next"/>
    <w:bookmarkStart w:id="152" w:name="_Toc443561446" w:displacedByCustomXml="next"/>
    <w:bookmarkEnd w:id="152" w:displacedByCustomXml="next"/>
    <w:bookmarkStart w:id="153" w:name="_Toc443574498" w:displacedByCustomXml="next"/>
    <w:bookmarkEnd w:id="153" w:displacedByCustomXml="next"/>
    <w:bookmarkStart w:id="154" w:name="_Toc443467946" w:displacedByCustomXml="next"/>
    <w:bookmarkEnd w:id="154" w:displacedByCustomXml="next"/>
    <w:bookmarkStart w:id="155" w:name="_Toc443551354" w:displacedByCustomXml="next"/>
    <w:bookmarkEnd w:id="155" w:displacedByCustomXml="next"/>
    <w:bookmarkStart w:id="156" w:name="_Toc443561450" w:displacedByCustomXml="next"/>
    <w:bookmarkEnd w:id="156" w:displacedByCustomXml="next"/>
    <w:bookmarkStart w:id="157" w:name="_Toc443574502" w:displacedByCustomXml="next"/>
    <w:bookmarkEnd w:id="157" w:displacedByCustomXml="next"/>
    <w:bookmarkStart w:id="158" w:name="_Toc443467948" w:displacedByCustomXml="next"/>
    <w:bookmarkEnd w:id="158" w:displacedByCustomXml="next"/>
    <w:bookmarkStart w:id="159" w:name="_Toc443551356" w:displacedByCustomXml="next"/>
    <w:bookmarkEnd w:id="159" w:displacedByCustomXml="next"/>
    <w:bookmarkStart w:id="160" w:name="_Toc443561452" w:displacedByCustomXml="next"/>
    <w:bookmarkEnd w:id="160" w:displacedByCustomXml="next"/>
    <w:bookmarkStart w:id="161" w:name="_Toc443574504" w:displacedByCustomXml="next"/>
    <w:bookmarkEnd w:id="161" w:displacedByCustomXml="next"/>
    <w:bookmarkStart w:id="162" w:name="_Toc443467949" w:displacedByCustomXml="next"/>
    <w:bookmarkEnd w:id="162" w:displacedByCustomXml="next"/>
    <w:bookmarkStart w:id="163" w:name="_Toc443551357" w:displacedByCustomXml="next"/>
    <w:bookmarkEnd w:id="163" w:displacedByCustomXml="next"/>
    <w:bookmarkStart w:id="164" w:name="_Toc443561453" w:displacedByCustomXml="next"/>
    <w:bookmarkEnd w:id="164" w:displacedByCustomXml="next"/>
    <w:bookmarkStart w:id="165" w:name="_Toc443574505" w:displacedByCustomXml="next"/>
    <w:bookmarkEnd w:id="165" w:displacedByCustomXml="next"/>
    <w:bookmarkStart w:id="166" w:name="_Toc443467950" w:displacedByCustomXml="next"/>
    <w:bookmarkEnd w:id="166" w:displacedByCustomXml="next"/>
    <w:bookmarkStart w:id="167" w:name="_Toc443551358" w:displacedByCustomXml="next"/>
    <w:bookmarkEnd w:id="167" w:displacedByCustomXml="next"/>
    <w:bookmarkStart w:id="168" w:name="_Toc443561454" w:displacedByCustomXml="next"/>
    <w:bookmarkEnd w:id="168" w:displacedByCustomXml="next"/>
    <w:bookmarkStart w:id="169" w:name="_Toc443574506" w:displacedByCustomXml="next"/>
    <w:bookmarkEnd w:id="169" w:displacedByCustomXml="next"/>
    <w:bookmarkStart w:id="170" w:name="_Toc443467956" w:displacedByCustomXml="next"/>
    <w:bookmarkEnd w:id="170" w:displacedByCustomXml="next"/>
    <w:bookmarkStart w:id="171" w:name="_Toc443551364" w:displacedByCustomXml="next"/>
    <w:bookmarkEnd w:id="171" w:displacedByCustomXml="next"/>
    <w:bookmarkStart w:id="172" w:name="_Toc443561460" w:displacedByCustomXml="next"/>
    <w:bookmarkEnd w:id="172" w:displacedByCustomXml="next"/>
    <w:bookmarkStart w:id="173" w:name="_Toc443574512" w:displacedByCustomXml="next"/>
    <w:bookmarkEnd w:id="173" w:displacedByCustomXml="next"/>
    <w:bookmarkStart w:id="174" w:name="_Toc443467958" w:displacedByCustomXml="next"/>
    <w:bookmarkEnd w:id="174" w:displacedByCustomXml="next"/>
    <w:bookmarkStart w:id="175" w:name="_Toc443551366" w:displacedByCustomXml="next"/>
    <w:bookmarkEnd w:id="175" w:displacedByCustomXml="next"/>
    <w:bookmarkStart w:id="176" w:name="_Toc443561462" w:displacedByCustomXml="next"/>
    <w:bookmarkEnd w:id="176" w:displacedByCustomXml="next"/>
    <w:bookmarkStart w:id="177" w:name="_Toc443574514" w:displacedByCustomXml="next"/>
    <w:bookmarkEnd w:id="177" w:displacedByCustomXml="next"/>
    <w:bookmarkStart w:id="178" w:name="_Toc443467963" w:displacedByCustomXml="next"/>
    <w:bookmarkEnd w:id="178" w:displacedByCustomXml="next"/>
    <w:bookmarkStart w:id="179" w:name="_Toc443551371" w:displacedByCustomXml="next"/>
    <w:bookmarkEnd w:id="179" w:displacedByCustomXml="next"/>
    <w:bookmarkStart w:id="180" w:name="_Toc443561467" w:displacedByCustomXml="next"/>
    <w:bookmarkEnd w:id="180" w:displacedByCustomXml="next"/>
    <w:bookmarkStart w:id="181" w:name="_Toc443574519" w:displacedByCustomXml="next"/>
    <w:bookmarkEnd w:id="181" w:displacedByCustomXml="next"/>
    <w:bookmarkStart w:id="182" w:name="_Toc443467966" w:displacedByCustomXml="next"/>
    <w:bookmarkEnd w:id="182" w:displacedByCustomXml="next"/>
    <w:bookmarkStart w:id="183" w:name="_Toc443551374" w:displacedByCustomXml="next"/>
    <w:bookmarkEnd w:id="183" w:displacedByCustomXml="next"/>
    <w:bookmarkStart w:id="184" w:name="_Toc443561470" w:displacedByCustomXml="next"/>
    <w:bookmarkEnd w:id="184" w:displacedByCustomXml="next"/>
    <w:bookmarkStart w:id="185" w:name="_Toc443574522" w:displacedByCustomXml="next"/>
    <w:bookmarkEnd w:id="185" w:displacedByCustomXml="next"/>
    <w:bookmarkStart w:id="186" w:name="_Toc443467967" w:displacedByCustomXml="next"/>
    <w:bookmarkEnd w:id="186" w:displacedByCustomXml="next"/>
    <w:bookmarkStart w:id="187" w:name="_Toc443551375" w:displacedByCustomXml="next"/>
    <w:bookmarkEnd w:id="187" w:displacedByCustomXml="next"/>
    <w:bookmarkStart w:id="188" w:name="_Toc443561471" w:displacedByCustomXml="next"/>
    <w:bookmarkEnd w:id="188" w:displacedByCustomXml="next"/>
    <w:bookmarkStart w:id="189" w:name="_Toc443574523" w:displacedByCustomXml="next"/>
    <w:bookmarkEnd w:id="189" w:displacedByCustomXml="next"/>
    <w:bookmarkStart w:id="190" w:name="_Toc443467969" w:displacedByCustomXml="next"/>
    <w:bookmarkEnd w:id="190" w:displacedByCustomXml="next"/>
    <w:bookmarkStart w:id="191" w:name="_Toc443551377" w:displacedByCustomXml="next"/>
    <w:bookmarkEnd w:id="191" w:displacedByCustomXml="next"/>
    <w:bookmarkStart w:id="192" w:name="_Toc443561473" w:displacedByCustomXml="next"/>
    <w:bookmarkEnd w:id="192" w:displacedByCustomXml="next"/>
    <w:bookmarkStart w:id="193" w:name="_Toc443574525" w:displacedByCustomXml="next"/>
    <w:bookmarkEnd w:id="193" w:displacedByCustomXml="next"/>
    <w:bookmarkStart w:id="194" w:name="_Toc443467971" w:displacedByCustomXml="next"/>
    <w:bookmarkEnd w:id="194" w:displacedByCustomXml="next"/>
    <w:bookmarkStart w:id="195" w:name="_Toc443551379" w:displacedByCustomXml="next"/>
    <w:bookmarkEnd w:id="195" w:displacedByCustomXml="next"/>
    <w:bookmarkStart w:id="196" w:name="_Toc443561475" w:displacedByCustomXml="next"/>
    <w:bookmarkEnd w:id="196" w:displacedByCustomXml="next"/>
    <w:bookmarkStart w:id="197" w:name="_Toc443574527" w:displacedByCustomXml="next"/>
    <w:bookmarkEnd w:id="197" w:displacedByCustomXml="next"/>
    <w:bookmarkStart w:id="198" w:name="_Toc443467972" w:displacedByCustomXml="next"/>
    <w:bookmarkEnd w:id="198" w:displacedByCustomXml="next"/>
    <w:bookmarkStart w:id="199" w:name="_Toc443551380" w:displacedByCustomXml="next"/>
    <w:bookmarkEnd w:id="199" w:displacedByCustomXml="next"/>
    <w:bookmarkStart w:id="200" w:name="_Toc443561476" w:displacedByCustomXml="next"/>
    <w:bookmarkEnd w:id="200" w:displacedByCustomXml="next"/>
    <w:bookmarkStart w:id="201" w:name="_Toc443574528" w:displacedByCustomXml="next"/>
    <w:bookmarkEnd w:id="201" w:displacedByCustomXml="next"/>
    <w:bookmarkStart w:id="202" w:name="_Toc443467973" w:displacedByCustomXml="next"/>
    <w:bookmarkEnd w:id="202" w:displacedByCustomXml="next"/>
    <w:bookmarkStart w:id="203" w:name="_Toc443551381" w:displacedByCustomXml="next"/>
    <w:bookmarkEnd w:id="203" w:displacedByCustomXml="next"/>
    <w:bookmarkStart w:id="204" w:name="_Toc443561477" w:displacedByCustomXml="next"/>
    <w:bookmarkEnd w:id="204" w:displacedByCustomXml="next"/>
    <w:bookmarkStart w:id="205" w:name="_Toc443574529" w:displacedByCustomXml="next"/>
    <w:bookmarkEnd w:id="205" w:displacedByCustomXml="next"/>
    <w:bookmarkStart w:id="206" w:name="_Toc443467975" w:displacedByCustomXml="next"/>
    <w:bookmarkEnd w:id="206" w:displacedByCustomXml="next"/>
    <w:bookmarkStart w:id="207" w:name="_Toc443551383" w:displacedByCustomXml="next"/>
    <w:bookmarkEnd w:id="207" w:displacedByCustomXml="next"/>
    <w:bookmarkStart w:id="208" w:name="_Toc443561479" w:displacedByCustomXml="next"/>
    <w:bookmarkEnd w:id="208" w:displacedByCustomXml="next"/>
    <w:bookmarkStart w:id="209" w:name="_Toc443574531" w:displacedByCustomXml="next"/>
    <w:bookmarkEnd w:id="209" w:displacedByCustomXml="next"/>
    <w:bookmarkStart w:id="210" w:name="_Toc443467976" w:displacedByCustomXml="next"/>
    <w:bookmarkEnd w:id="210" w:displacedByCustomXml="next"/>
    <w:bookmarkStart w:id="211" w:name="_Toc443551384" w:displacedByCustomXml="next"/>
    <w:bookmarkEnd w:id="211" w:displacedByCustomXml="next"/>
    <w:bookmarkStart w:id="212" w:name="_Toc443561480" w:displacedByCustomXml="next"/>
    <w:bookmarkEnd w:id="212" w:displacedByCustomXml="next"/>
    <w:bookmarkStart w:id="213" w:name="_Toc443574532" w:displacedByCustomXml="next"/>
    <w:bookmarkEnd w:id="213" w:displacedByCustomXml="next"/>
    <w:bookmarkStart w:id="214" w:name="_Toc443467977" w:displacedByCustomXml="next"/>
    <w:bookmarkEnd w:id="214" w:displacedByCustomXml="next"/>
    <w:bookmarkStart w:id="215" w:name="_Toc443551385" w:displacedByCustomXml="next"/>
    <w:bookmarkEnd w:id="215" w:displacedByCustomXml="next"/>
    <w:bookmarkStart w:id="216" w:name="_Toc443561481" w:displacedByCustomXml="next"/>
    <w:bookmarkEnd w:id="216" w:displacedByCustomXml="next"/>
    <w:bookmarkStart w:id="217" w:name="_Toc443574533" w:displacedByCustomXml="next"/>
    <w:bookmarkEnd w:id="217" w:displacedByCustomXml="next"/>
    <w:bookmarkStart w:id="218" w:name="_Toc443467979" w:displacedByCustomXml="next"/>
    <w:bookmarkEnd w:id="218" w:displacedByCustomXml="next"/>
    <w:bookmarkStart w:id="219" w:name="_Toc443551387" w:displacedByCustomXml="next"/>
    <w:bookmarkEnd w:id="219" w:displacedByCustomXml="next"/>
    <w:bookmarkStart w:id="220" w:name="_Toc443561483" w:displacedByCustomXml="next"/>
    <w:bookmarkEnd w:id="220" w:displacedByCustomXml="next"/>
    <w:bookmarkStart w:id="221" w:name="_Toc443574535" w:displacedByCustomXml="next"/>
    <w:bookmarkEnd w:id="221" w:displacedByCustomXml="next"/>
    <w:bookmarkStart w:id="222" w:name="_Toc443467980" w:displacedByCustomXml="next"/>
    <w:bookmarkEnd w:id="222" w:displacedByCustomXml="next"/>
    <w:bookmarkStart w:id="223" w:name="_Toc443551388" w:displacedByCustomXml="next"/>
    <w:bookmarkEnd w:id="223" w:displacedByCustomXml="next"/>
    <w:bookmarkStart w:id="224" w:name="_Toc443561484" w:displacedByCustomXml="next"/>
    <w:bookmarkEnd w:id="224" w:displacedByCustomXml="next"/>
    <w:bookmarkStart w:id="225" w:name="_Toc443574536" w:displacedByCustomXml="next"/>
    <w:bookmarkEnd w:id="225" w:displacedByCustomXml="next"/>
    <w:bookmarkStart w:id="226" w:name="_Toc443467981" w:displacedByCustomXml="next"/>
    <w:bookmarkEnd w:id="226" w:displacedByCustomXml="next"/>
    <w:bookmarkStart w:id="227" w:name="_Toc443551389" w:displacedByCustomXml="next"/>
    <w:bookmarkEnd w:id="227" w:displacedByCustomXml="next"/>
    <w:bookmarkStart w:id="228" w:name="_Toc443561485" w:displacedByCustomXml="next"/>
    <w:bookmarkEnd w:id="228" w:displacedByCustomXml="next"/>
    <w:bookmarkStart w:id="229" w:name="_Toc443574537" w:displacedByCustomXml="next"/>
    <w:bookmarkEnd w:id="229" w:displacedByCustomXml="next"/>
    <w:bookmarkStart w:id="230" w:name="_Toc443467982" w:displacedByCustomXml="next"/>
    <w:bookmarkEnd w:id="230" w:displacedByCustomXml="next"/>
    <w:bookmarkStart w:id="231" w:name="_Toc443551390" w:displacedByCustomXml="next"/>
    <w:bookmarkEnd w:id="231" w:displacedByCustomXml="next"/>
    <w:bookmarkStart w:id="232" w:name="_Toc443561486" w:displacedByCustomXml="next"/>
    <w:bookmarkEnd w:id="232" w:displacedByCustomXml="next"/>
    <w:bookmarkStart w:id="233" w:name="_Toc443574538" w:displacedByCustomXml="next"/>
    <w:bookmarkEnd w:id="233" w:displacedByCustomXml="next"/>
    <w:bookmarkStart w:id="234" w:name="_Toc443467983" w:displacedByCustomXml="next"/>
    <w:bookmarkEnd w:id="234" w:displacedByCustomXml="next"/>
    <w:bookmarkStart w:id="235" w:name="_Toc443551391" w:displacedByCustomXml="next"/>
    <w:bookmarkEnd w:id="235" w:displacedByCustomXml="next"/>
    <w:bookmarkStart w:id="236" w:name="_Toc443561487" w:displacedByCustomXml="next"/>
    <w:bookmarkEnd w:id="236" w:displacedByCustomXml="next"/>
    <w:bookmarkStart w:id="237" w:name="_Toc443574539" w:displacedByCustomXml="next"/>
    <w:bookmarkEnd w:id="237" w:displacedByCustomXml="next"/>
    <w:bookmarkStart w:id="238" w:name="_Toc443467984" w:displacedByCustomXml="next"/>
    <w:bookmarkEnd w:id="238" w:displacedByCustomXml="next"/>
    <w:bookmarkStart w:id="239" w:name="_Toc443551392" w:displacedByCustomXml="next"/>
    <w:bookmarkEnd w:id="239" w:displacedByCustomXml="next"/>
    <w:bookmarkStart w:id="240" w:name="_Toc443561488" w:displacedByCustomXml="next"/>
    <w:bookmarkEnd w:id="240" w:displacedByCustomXml="next"/>
    <w:bookmarkStart w:id="241" w:name="_Toc443574540" w:displacedByCustomXml="next"/>
    <w:bookmarkEnd w:id="241" w:displacedByCustomXml="next"/>
    <w:bookmarkStart w:id="242" w:name="_Toc443467985" w:displacedByCustomXml="next"/>
    <w:bookmarkEnd w:id="242" w:displacedByCustomXml="next"/>
    <w:bookmarkStart w:id="243" w:name="_Toc443551393" w:displacedByCustomXml="next"/>
    <w:bookmarkEnd w:id="243" w:displacedByCustomXml="next"/>
    <w:bookmarkStart w:id="244" w:name="_Toc443561489" w:displacedByCustomXml="next"/>
    <w:bookmarkEnd w:id="244" w:displacedByCustomXml="next"/>
    <w:bookmarkStart w:id="245" w:name="_Toc443574541" w:displacedByCustomXml="next"/>
    <w:bookmarkEnd w:id="245" w:displacedByCustomXml="next"/>
    <w:bookmarkStart w:id="246" w:name="_Toc443467987" w:displacedByCustomXml="next"/>
    <w:bookmarkEnd w:id="246" w:displacedByCustomXml="next"/>
    <w:bookmarkStart w:id="247" w:name="_Toc443551395" w:displacedByCustomXml="next"/>
    <w:bookmarkEnd w:id="247" w:displacedByCustomXml="next"/>
    <w:bookmarkStart w:id="248" w:name="_Toc443561491" w:displacedByCustomXml="next"/>
    <w:bookmarkEnd w:id="248" w:displacedByCustomXml="next"/>
    <w:bookmarkStart w:id="249" w:name="_Toc443574543" w:displacedByCustomXml="next"/>
    <w:bookmarkEnd w:id="249" w:displacedByCustomXml="next"/>
    <w:bookmarkStart w:id="250" w:name="_Toc443467988" w:displacedByCustomXml="next"/>
    <w:bookmarkEnd w:id="250" w:displacedByCustomXml="next"/>
    <w:bookmarkStart w:id="251" w:name="_Toc443551396" w:displacedByCustomXml="next"/>
    <w:bookmarkEnd w:id="251" w:displacedByCustomXml="next"/>
    <w:bookmarkStart w:id="252" w:name="_Toc443561492" w:displacedByCustomXml="next"/>
    <w:bookmarkEnd w:id="252" w:displacedByCustomXml="next"/>
    <w:bookmarkStart w:id="253" w:name="_Toc443574544" w:displacedByCustomXml="next"/>
    <w:bookmarkEnd w:id="253" w:displacedByCustomXml="next"/>
    <w:bookmarkStart w:id="254" w:name="_Toc443467989" w:displacedByCustomXml="next"/>
    <w:bookmarkEnd w:id="254" w:displacedByCustomXml="next"/>
    <w:bookmarkStart w:id="255" w:name="_Toc443551397" w:displacedByCustomXml="next"/>
    <w:bookmarkEnd w:id="255" w:displacedByCustomXml="next"/>
    <w:bookmarkStart w:id="256" w:name="_Toc443561493" w:displacedByCustomXml="next"/>
    <w:bookmarkEnd w:id="256" w:displacedByCustomXml="next"/>
    <w:bookmarkStart w:id="257" w:name="_Toc443574545" w:displacedByCustomXml="next"/>
    <w:bookmarkEnd w:id="257" w:displacedByCustomXml="next"/>
    <w:bookmarkStart w:id="258" w:name="_Toc443467990" w:displacedByCustomXml="next"/>
    <w:bookmarkEnd w:id="258" w:displacedByCustomXml="next"/>
    <w:bookmarkStart w:id="259" w:name="_Toc443551398" w:displacedByCustomXml="next"/>
    <w:bookmarkEnd w:id="259" w:displacedByCustomXml="next"/>
    <w:bookmarkStart w:id="260" w:name="_Toc443561494" w:displacedByCustomXml="next"/>
    <w:bookmarkEnd w:id="260" w:displacedByCustomXml="next"/>
    <w:bookmarkStart w:id="261" w:name="_Toc443574546" w:displacedByCustomXml="next"/>
    <w:bookmarkEnd w:id="261" w:displacedByCustomXml="next"/>
    <w:bookmarkStart w:id="262" w:name="_Toc443467991" w:displacedByCustomXml="next"/>
    <w:bookmarkEnd w:id="262" w:displacedByCustomXml="next"/>
    <w:bookmarkStart w:id="263" w:name="_Toc443551399" w:displacedByCustomXml="next"/>
    <w:bookmarkEnd w:id="263" w:displacedByCustomXml="next"/>
    <w:bookmarkStart w:id="264" w:name="_Toc443561495" w:displacedByCustomXml="next"/>
    <w:bookmarkEnd w:id="264" w:displacedByCustomXml="next"/>
    <w:bookmarkStart w:id="265" w:name="_Toc443574547" w:displacedByCustomXml="next"/>
    <w:bookmarkEnd w:id="265" w:displacedByCustomXml="next"/>
    <w:bookmarkStart w:id="266" w:name="_Toc443467992" w:displacedByCustomXml="next"/>
    <w:bookmarkEnd w:id="266" w:displacedByCustomXml="next"/>
    <w:bookmarkStart w:id="267" w:name="_Toc443551400" w:displacedByCustomXml="next"/>
    <w:bookmarkEnd w:id="267" w:displacedByCustomXml="next"/>
    <w:bookmarkStart w:id="268" w:name="_Toc443561496" w:displacedByCustomXml="next"/>
    <w:bookmarkEnd w:id="268" w:displacedByCustomXml="next"/>
    <w:bookmarkStart w:id="269" w:name="_Toc443574548" w:displacedByCustomXml="next"/>
    <w:bookmarkEnd w:id="269" w:displacedByCustomXml="next"/>
    <w:bookmarkStart w:id="270" w:name="_Toc443467993" w:displacedByCustomXml="next"/>
    <w:bookmarkEnd w:id="270" w:displacedByCustomXml="next"/>
    <w:bookmarkStart w:id="271" w:name="_Toc443551401" w:displacedByCustomXml="next"/>
    <w:bookmarkEnd w:id="271" w:displacedByCustomXml="next"/>
    <w:bookmarkStart w:id="272" w:name="_Toc443561497" w:displacedByCustomXml="next"/>
    <w:bookmarkEnd w:id="272" w:displacedByCustomXml="next"/>
    <w:bookmarkStart w:id="273" w:name="_Toc443574549" w:displacedByCustomXml="next"/>
    <w:bookmarkEnd w:id="273" w:displacedByCustomXml="next"/>
    <w:bookmarkStart w:id="274" w:name="_Toc443467994" w:displacedByCustomXml="next"/>
    <w:bookmarkEnd w:id="274" w:displacedByCustomXml="next"/>
    <w:bookmarkStart w:id="275" w:name="_Toc443551402" w:displacedByCustomXml="next"/>
    <w:bookmarkEnd w:id="275" w:displacedByCustomXml="next"/>
    <w:bookmarkStart w:id="276" w:name="_Toc443561498" w:displacedByCustomXml="next"/>
    <w:bookmarkEnd w:id="276" w:displacedByCustomXml="next"/>
    <w:bookmarkStart w:id="277" w:name="_Toc443574550" w:displacedByCustomXml="next"/>
    <w:bookmarkEnd w:id="277" w:displacedByCustomXml="next"/>
    <w:bookmarkStart w:id="278" w:name="_Toc443467995" w:displacedByCustomXml="next"/>
    <w:bookmarkEnd w:id="278" w:displacedByCustomXml="next"/>
    <w:bookmarkStart w:id="279" w:name="_Toc443551403" w:displacedByCustomXml="next"/>
    <w:bookmarkEnd w:id="279" w:displacedByCustomXml="next"/>
    <w:bookmarkStart w:id="280" w:name="_Toc443561499" w:displacedByCustomXml="next"/>
    <w:bookmarkEnd w:id="280" w:displacedByCustomXml="next"/>
    <w:bookmarkStart w:id="281" w:name="_Toc443574551" w:displacedByCustomXml="next"/>
    <w:bookmarkEnd w:id="281" w:displacedByCustomXml="next"/>
    <w:bookmarkStart w:id="282" w:name="_Toc443467996" w:displacedByCustomXml="next"/>
    <w:bookmarkEnd w:id="282" w:displacedByCustomXml="next"/>
    <w:bookmarkStart w:id="283" w:name="_Toc443551404" w:displacedByCustomXml="next"/>
    <w:bookmarkEnd w:id="283" w:displacedByCustomXml="next"/>
    <w:bookmarkStart w:id="284" w:name="_Toc443561500" w:displacedByCustomXml="next"/>
    <w:bookmarkEnd w:id="284" w:displacedByCustomXml="next"/>
    <w:bookmarkStart w:id="285" w:name="_Toc443574552" w:displacedByCustomXml="next"/>
    <w:bookmarkEnd w:id="285" w:displacedByCustomXml="next"/>
    <w:bookmarkStart w:id="286" w:name="_Toc443467998" w:displacedByCustomXml="next"/>
    <w:bookmarkEnd w:id="286" w:displacedByCustomXml="next"/>
    <w:bookmarkStart w:id="287" w:name="_Toc443551406" w:displacedByCustomXml="next"/>
    <w:bookmarkEnd w:id="287" w:displacedByCustomXml="next"/>
    <w:bookmarkStart w:id="288" w:name="_Toc443561502" w:displacedByCustomXml="next"/>
    <w:bookmarkEnd w:id="288" w:displacedByCustomXml="next"/>
    <w:bookmarkStart w:id="289" w:name="_Toc443574554" w:displacedByCustomXml="next"/>
    <w:bookmarkEnd w:id="289" w:displacedByCustomXml="next"/>
    <w:bookmarkStart w:id="290" w:name="_Toc443467999" w:displacedByCustomXml="next"/>
    <w:bookmarkEnd w:id="290" w:displacedByCustomXml="next"/>
    <w:bookmarkStart w:id="291" w:name="_Toc443551407" w:displacedByCustomXml="next"/>
    <w:bookmarkEnd w:id="291" w:displacedByCustomXml="next"/>
    <w:bookmarkStart w:id="292" w:name="_Toc443561503" w:displacedByCustomXml="next"/>
    <w:bookmarkEnd w:id="292" w:displacedByCustomXml="next"/>
    <w:bookmarkStart w:id="293" w:name="_Toc443574555" w:displacedByCustomXml="next"/>
    <w:bookmarkEnd w:id="293" w:displacedByCustomXml="next"/>
    <w:bookmarkStart w:id="294" w:name="_Toc443468000" w:displacedByCustomXml="next"/>
    <w:bookmarkEnd w:id="294" w:displacedByCustomXml="next"/>
    <w:bookmarkStart w:id="295" w:name="_Toc443551408" w:displacedByCustomXml="next"/>
    <w:bookmarkEnd w:id="295" w:displacedByCustomXml="next"/>
    <w:bookmarkStart w:id="296" w:name="_Toc443561504" w:displacedByCustomXml="next"/>
    <w:bookmarkEnd w:id="296" w:displacedByCustomXml="next"/>
    <w:bookmarkStart w:id="297" w:name="_Toc443574556" w:displacedByCustomXml="next"/>
    <w:bookmarkEnd w:id="297" w:displacedByCustomXml="next"/>
    <w:bookmarkStart w:id="298" w:name="_Toc443468001" w:displacedByCustomXml="next"/>
    <w:bookmarkEnd w:id="298" w:displacedByCustomXml="next"/>
    <w:bookmarkStart w:id="299" w:name="_Toc443551409" w:displacedByCustomXml="next"/>
    <w:bookmarkEnd w:id="299" w:displacedByCustomXml="next"/>
    <w:bookmarkStart w:id="300" w:name="_Toc443561505" w:displacedByCustomXml="next"/>
    <w:bookmarkEnd w:id="300" w:displacedByCustomXml="next"/>
    <w:bookmarkStart w:id="301" w:name="_Toc443574557" w:displacedByCustomXml="next"/>
    <w:bookmarkEnd w:id="301" w:displacedByCustomXml="next"/>
    <w:bookmarkStart w:id="302" w:name="_Toc443468002" w:displacedByCustomXml="next"/>
    <w:bookmarkEnd w:id="302" w:displacedByCustomXml="next"/>
    <w:bookmarkStart w:id="303" w:name="_Toc443551410" w:displacedByCustomXml="next"/>
    <w:bookmarkEnd w:id="303" w:displacedByCustomXml="next"/>
    <w:bookmarkStart w:id="304" w:name="_Toc443561506" w:displacedByCustomXml="next"/>
    <w:bookmarkEnd w:id="304" w:displacedByCustomXml="next"/>
    <w:bookmarkStart w:id="305" w:name="_Toc443574558" w:displacedByCustomXml="next"/>
    <w:bookmarkEnd w:id="305" w:displacedByCustomXml="next"/>
    <w:bookmarkStart w:id="306" w:name="_Toc443468003" w:displacedByCustomXml="next"/>
    <w:bookmarkEnd w:id="306" w:displacedByCustomXml="next"/>
    <w:bookmarkStart w:id="307" w:name="_Toc443551411" w:displacedByCustomXml="next"/>
    <w:bookmarkEnd w:id="307" w:displacedByCustomXml="next"/>
    <w:bookmarkStart w:id="308" w:name="_Toc443561507" w:displacedByCustomXml="next"/>
    <w:bookmarkEnd w:id="308" w:displacedByCustomXml="next"/>
    <w:bookmarkStart w:id="309" w:name="_Toc443574559" w:displacedByCustomXml="next"/>
    <w:bookmarkEnd w:id="309" w:displacedByCustomXml="next"/>
    <w:bookmarkStart w:id="310" w:name="_Toc443468004" w:displacedByCustomXml="next"/>
    <w:bookmarkEnd w:id="310" w:displacedByCustomXml="next"/>
    <w:bookmarkStart w:id="311" w:name="_Toc443551412" w:displacedByCustomXml="next"/>
    <w:bookmarkEnd w:id="311" w:displacedByCustomXml="next"/>
    <w:bookmarkStart w:id="312" w:name="_Toc443561508" w:displacedByCustomXml="next"/>
    <w:bookmarkEnd w:id="312" w:displacedByCustomXml="next"/>
    <w:bookmarkStart w:id="313" w:name="_Toc443574560" w:displacedByCustomXml="next"/>
    <w:bookmarkEnd w:id="313" w:displacedByCustomXml="next"/>
    <w:bookmarkStart w:id="314" w:name="_Toc443468005" w:displacedByCustomXml="next"/>
    <w:bookmarkEnd w:id="314" w:displacedByCustomXml="next"/>
    <w:bookmarkStart w:id="315" w:name="_Toc443551413" w:displacedByCustomXml="next"/>
    <w:bookmarkEnd w:id="315" w:displacedByCustomXml="next"/>
    <w:bookmarkStart w:id="316" w:name="_Toc443561509" w:displacedByCustomXml="next"/>
    <w:bookmarkEnd w:id="316" w:displacedByCustomXml="next"/>
    <w:bookmarkStart w:id="317" w:name="_Toc443574561" w:displacedByCustomXml="next"/>
    <w:bookmarkEnd w:id="317" w:displacedByCustomXml="next"/>
    <w:bookmarkStart w:id="318" w:name="_Toc443468007" w:displacedByCustomXml="next"/>
    <w:bookmarkEnd w:id="318" w:displacedByCustomXml="next"/>
    <w:bookmarkStart w:id="319" w:name="_Toc443551415" w:displacedByCustomXml="next"/>
    <w:bookmarkEnd w:id="319" w:displacedByCustomXml="next"/>
    <w:bookmarkStart w:id="320" w:name="_Toc443561511" w:displacedByCustomXml="next"/>
    <w:bookmarkEnd w:id="320" w:displacedByCustomXml="next"/>
    <w:bookmarkStart w:id="321" w:name="_Toc443574563" w:displacedByCustomXml="next"/>
    <w:bookmarkEnd w:id="321" w:displacedByCustomXml="next"/>
    <w:bookmarkStart w:id="322" w:name="_Toc443468030" w:displacedByCustomXml="next"/>
    <w:bookmarkEnd w:id="322" w:displacedByCustomXml="next"/>
    <w:bookmarkStart w:id="323" w:name="_Toc443551438" w:displacedByCustomXml="next"/>
    <w:bookmarkEnd w:id="323" w:displacedByCustomXml="next"/>
    <w:bookmarkStart w:id="324" w:name="_Toc443561534" w:displacedByCustomXml="next"/>
    <w:bookmarkEnd w:id="324" w:displacedByCustomXml="next"/>
    <w:bookmarkStart w:id="325" w:name="_Toc443574586" w:displacedByCustomXml="next"/>
    <w:bookmarkEnd w:id="325" w:displacedByCustomXml="next"/>
    <w:bookmarkStart w:id="326" w:name="_Toc443468039" w:displacedByCustomXml="next"/>
    <w:bookmarkEnd w:id="326" w:displacedByCustomXml="next"/>
    <w:bookmarkStart w:id="327" w:name="_Toc443551447" w:displacedByCustomXml="next"/>
    <w:bookmarkEnd w:id="327" w:displacedByCustomXml="next"/>
    <w:bookmarkStart w:id="328" w:name="_Toc443561543" w:displacedByCustomXml="next"/>
    <w:bookmarkEnd w:id="328" w:displacedByCustomXml="next"/>
    <w:bookmarkStart w:id="329" w:name="_Toc443574595" w:displacedByCustomXml="next"/>
    <w:bookmarkEnd w:id="329" w:displacedByCustomXml="next"/>
    <w:bookmarkStart w:id="330" w:name="_Toc443468048" w:displacedByCustomXml="next"/>
    <w:bookmarkEnd w:id="330" w:displacedByCustomXml="next"/>
    <w:bookmarkStart w:id="331" w:name="_Toc443551456" w:displacedByCustomXml="next"/>
    <w:bookmarkEnd w:id="331" w:displacedByCustomXml="next"/>
    <w:bookmarkStart w:id="332" w:name="_Toc443561552" w:displacedByCustomXml="next"/>
    <w:bookmarkEnd w:id="332" w:displacedByCustomXml="next"/>
    <w:bookmarkStart w:id="333" w:name="_Toc443574604" w:displacedByCustomXml="next"/>
    <w:bookmarkEnd w:id="333" w:displacedByCustomXml="next"/>
    <w:bookmarkStart w:id="334" w:name="_Toc443468057" w:displacedByCustomXml="next"/>
    <w:bookmarkEnd w:id="334" w:displacedByCustomXml="next"/>
    <w:bookmarkStart w:id="335" w:name="_Toc443551465" w:displacedByCustomXml="next"/>
    <w:bookmarkEnd w:id="335" w:displacedByCustomXml="next"/>
    <w:bookmarkStart w:id="336" w:name="_Toc443561561" w:displacedByCustomXml="next"/>
    <w:bookmarkEnd w:id="336" w:displacedByCustomXml="next"/>
    <w:bookmarkStart w:id="337" w:name="_Toc443574613" w:displacedByCustomXml="next"/>
    <w:bookmarkEnd w:id="337" w:displacedByCustomXml="next"/>
    <w:bookmarkStart w:id="338" w:name="_Toc443468066" w:displacedByCustomXml="next"/>
    <w:bookmarkEnd w:id="338" w:displacedByCustomXml="next"/>
    <w:bookmarkStart w:id="339" w:name="_Toc443551474" w:displacedByCustomXml="next"/>
    <w:bookmarkEnd w:id="339" w:displacedByCustomXml="next"/>
    <w:bookmarkStart w:id="340" w:name="_Toc443561570" w:displacedByCustomXml="next"/>
    <w:bookmarkEnd w:id="340" w:displacedByCustomXml="next"/>
    <w:bookmarkStart w:id="341" w:name="_Toc443574622" w:displacedByCustomXml="next"/>
    <w:bookmarkEnd w:id="341" w:displacedByCustomXml="next"/>
    <w:bookmarkStart w:id="342" w:name="_Toc443468075" w:displacedByCustomXml="next"/>
    <w:bookmarkEnd w:id="342" w:displacedByCustomXml="next"/>
    <w:bookmarkStart w:id="343" w:name="_Toc443551483" w:displacedByCustomXml="next"/>
    <w:bookmarkEnd w:id="343" w:displacedByCustomXml="next"/>
    <w:bookmarkStart w:id="344" w:name="_Toc443561579" w:displacedByCustomXml="next"/>
    <w:bookmarkEnd w:id="344" w:displacedByCustomXml="next"/>
    <w:bookmarkStart w:id="345" w:name="_Toc443574631" w:displacedByCustomXml="next"/>
    <w:bookmarkEnd w:id="345" w:displacedByCustomXml="next"/>
    <w:bookmarkStart w:id="346" w:name="_Toc443468084" w:displacedByCustomXml="next"/>
    <w:bookmarkEnd w:id="346" w:displacedByCustomXml="next"/>
    <w:bookmarkStart w:id="347" w:name="_Toc443551492" w:displacedByCustomXml="next"/>
    <w:bookmarkEnd w:id="347" w:displacedByCustomXml="next"/>
    <w:bookmarkStart w:id="348" w:name="_Toc443561588" w:displacedByCustomXml="next"/>
    <w:bookmarkEnd w:id="348" w:displacedByCustomXml="next"/>
    <w:bookmarkStart w:id="349" w:name="_Toc443574640" w:displacedByCustomXml="next"/>
    <w:bookmarkEnd w:id="349" w:displacedByCustomXml="next"/>
    <w:bookmarkStart w:id="350" w:name="_Toc443468093" w:displacedByCustomXml="next"/>
    <w:bookmarkEnd w:id="350" w:displacedByCustomXml="next"/>
    <w:bookmarkStart w:id="351" w:name="_Toc443551501" w:displacedByCustomXml="next"/>
    <w:bookmarkEnd w:id="351" w:displacedByCustomXml="next"/>
    <w:bookmarkStart w:id="352" w:name="_Toc443561597" w:displacedByCustomXml="next"/>
    <w:bookmarkEnd w:id="352" w:displacedByCustomXml="next"/>
    <w:bookmarkStart w:id="353" w:name="_Toc443574649" w:displacedByCustomXml="next"/>
    <w:bookmarkEnd w:id="353" w:displacedByCustomXml="next"/>
    <w:bookmarkStart w:id="354" w:name="_Toc443468102" w:displacedByCustomXml="next"/>
    <w:bookmarkEnd w:id="354" w:displacedByCustomXml="next"/>
    <w:bookmarkStart w:id="355" w:name="_Toc443551510" w:displacedByCustomXml="next"/>
    <w:bookmarkEnd w:id="355" w:displacedByCustomXml="next"/>
    <w:bookmarkStart w:id="356" w:name="_Toc443561606" w:displacedByCustomXml="next"/>
    <w:bookmarkEnd w:id="356" w:displacedByCustomXml="next"/>
    <w:bookmarkStart w:id="357" w:name="_Toc443574658" w:displacedByCustomXml="next"/>
    <w:bookmarkEnd w:id="357" w:displacedByCustomXml="next"/>
    <w:bookmarkStart w:id="358" w:name="_Toc443468111" w:displacedByCustomXml="next"/>
    <w:bookmarkEnd w:id="358" w:displacedByCustomXml="next"/>
    <w:bookmarkStart w:id="359" w:name="_Toc443551519" w:displacedByCustomXml="next"/>
    <w:bookmarkEnd w:id="359" w:displacedByCustomXml="next"/>
    <w:bookmarkStart w:id="360" w:name="_Toc443561615" w:displacedByCustomXml="next"/>
    <w:bookmarkEnd w:id="360" w:displacedByCustomXml="next"/>
    <w:bookmarkStart w:id="361" w:name="_Toc443574667" w:displacedByCustomXml="next"/>
    <w:bookmarkEnd w:id="361" w:displacedByCustomXml="next"/>
    <w:bookmarkStart w:id="362" w:name="_Toc443468120" w:displacedByCustomXml="next"/>
    <w:bookmarkEnd w:id="362" w:displacedByCustomXml="next"/>
    <w:bookmarkStart w:id="363" w:name="_Toc443551528" w:displacedByCustomXml="next"/>
    <w:bookmarkEnd w:id="363" w:displacedByCustomXml="next"/>
    <w:bookmarkStart w:id="364" w:name="_Toc443561624" w:displacedByCustomXml="next"/>
    <w:bookmarkEnd w:id="364" w:displacedByCustomXml="next"/>
    <w:bookmarkStart w:id="365" w:name="_Toc443574676" w:displacedByCustomXml="next"/>
    <w:bookmarkEnd w:id="365" w:displacedByCustomXml="next"/>
    <w:bookmarkStart w:id="366" w:name="_Toc443468138" w:displacedByCustomXml="next"/>
    <w:bookmarkEnd w:id="366" w:displacedByCustomXml="next"/>
    <w:bookmarkStart w:id="367" w:name="_Toc443551546" w:displacedByCustomXml="next"/>
    <w:bookmarkEnd w:id="367" w:displacedByCustomXml="next"/>
    <w:bookmarkStart w:id="368" w:name="_Toc443561642" w:displacedByCustomXml="next"/>
    <w:bookmarkEnd w:id="368" w:displacedByCustomXml="next"/>
    <w:bookmarkStart w:id="369" w:name="_Toc443574694" w:displacedByCustomXml="next"/>
    <w:bookmarkEnd w:id="369" w:displacedByCustomXml="next"/>
    <w:bookmarkStart w:id="370" w:name="_Toc443468147" w:displacedByCustomXml="next"/>
    <w:bookmarkEnd w:id="370" w:displacedByCustomXml="next"/>
    <w:bookmarkStart w:id="371" w:name="_Toc443551555" w:displacedByCustomXml="next"/>
    <w:bookmarkEnd w:id="371" w:displacedByCustomXml="next"/>
    <w:bookmarkStart w:id="372" w:name="_Toc443561651" w:displacedByCustomXml="next"/>
    <w:bookmarkEnd w:id="372" w:displacedByCustomXml="next"/>
    <w:bookmarkStart w:id="373" w:name="_Toc443574703" w:displacedByCustomXml="next"/>
    <w:bookmarkEnd w:id="373" w:displacedByCustomXml="next"/>
    <w:bookmarkStart w:id="374" w:name="_Toc443468156" w:displacedByCustomXml="next"/>
    <w:bookmarkEnd w:id="374" w:displacedByCustomXml="next"/>
    <w:bookmarkStart w:id="375" w:name="_Toc443551564" w:displacedByCustomXml="next"/>
    <w:bookmarkEnd w:id="375" w:displacedByCustomXml="next"/>
    <w:bookmarkStart w:id="376" w:name="_Toc443561660" w:displacedByCustomXml="next"/>
    <w:bookmarkEnd w:id="376" w:displacedByCustomXml="next"/>
    <w:bookmarkStart w:id="377" w:name="_Toc443574712" w:displacedByCustomXml="next"/>
    <w:bookmarkEnd w:id="377" w:displacedByCustomXml="next"/>
    <w:bookmarkStart w:id="378" w:name="_Toc443468165" w:displacedByCustomXml="next"/>
    <w:bookmarkEnd w:id="378" w:displacedByCustomXml="next"/>
    <w:bookmarkStart w:id="379" w:name="_Toc443551573" w:displacedByCustomXml="next"/>
    <w:bookmarkEnd w:id="379" w:displacedByCustomXml="next"/>
    <w:bookmarkStart w:id="380" w:name="_Toc443561669" w:displacedByCustomXml="next"/>
    <w:bookmarkEnd w:id="380" w:displacedByCustomXml="next"/>
    <w:bookmarkStart w:id="381" w:name="_Toc443574721" w:displacedByCustomXml="next"/>
    <w:bookmarkEnd w:id="381" w:displacedByCustomXml="next"/>
    <w:bookmarkStart w:id="382" w:name="_Toc443468174" w:displacedByCustomXml="next"/>
    <w:bookmarkEnd w:id="382" w:displacedByCustomXml="next"/>
    <w:bookmarkStart w:id="383" w:name="_Toc443551582" w:displacedByCustomXml="next"/>
    <w:bookmarkEnd w:id="383" w:displacedByCustomXml="next"/>
    <w:bookmarkStart w:id="384" w:name="_Toc443561678" w:displacedByCustomXml="next"/>
    <w:bookmarkEnd w:id="384" w:displacedByCustomXml="next"/>
    <w:bookmarkStart w:id="385" w:name="_Toc443574730" w:displacedByCustomXml="next"/>
    <w:bookmarkEnd w:id="385" w:displacedByCustomXml="next"/>
    <w:bookmarkStart w:id="386" w:name="_Toc443468183" w:displacedByCustomXml="next"/>
    <w:bookmarkEnd w:id="386" w:displacedByCustomXml="next"/>
    <w:bookmarkStart w:id="387" w:name="_Toc443551591" w:displacedByCustomXml="next"/>
    <w:bookmarkEnd w:id="387" w:displacedByCustomXml="next"/>
    <w:bookmarkStart w:id="388" w:name="_Toc443561687" w:displacedByCustomXml="next"/>
    <w:bookmarkEnd w:id="388" w:displacedByCustomXml="next"/>
    <w:bookmarkStart w:id="389" w:name="_Toc443574739" w:displacedByCustomXml="next"/>
    <w:bookmarkEnd w:id="389" w:displacedByCustomXml="next"/>
    <w:bookmarkStart w:id="390" w:name="_Toc443468192" w:displacedByCustomXml="next"/>
    <w:bookmarkEnd w:id="390" w:displacedByCustomXml="next"/>
    <w:bookmarkStart w:id="391" w:name="_Toc443551600" w:displacedByCustomXml="next"/>
    <w:bookmarkEnd w:id="391" w:displacedByCustomXml="next"/>
    <w:bookmarkStart w:id="392" w:name="_Toc443561696" w:displacedByCustomXml="next"/>
    <w:bookmarkEnd w:id="392" w:displacedByCustomXml="next"/>
    <w:bookmarkStart w:id="393" w:name="_Toc443574748" w:displacedByCustomXml="next"/>
    <w:bookmarkEnd w:id="393" w:displacedByCustomXml="next"/>
    <w:bookmarkStart w:id="394" w:name="_Toc443468201" w:displacedByCustomXml="next"/>
    <w:bookmarkEnd w:id="394" w:displacedByCustomXml="next"/>
    <w:bookmarkStart w:id="395" w:name="_Toc443551609" w:displacedByCustomXml="next"/>
    <w:bookmarkEnd w:id="395" w:displacedByCustomXml="next"/>
    <w:bookmarkStart w:id="396" w:name="_Toc443561705" w:displacedByCustomXml="next"/>
    <w:bookmarkEnd w:id="396" w:displacedByCustomXml="next"/>
    <w:bookmarkStart w:id="397" w:name="_Toc443574757" w:displacedByCustomXml="next"/>
    <w:bookmarkEnd w:id="397" w:displacedByCustomXml="next"/>
    <w:bookmarkStart w:id="398" w:name="_Toc443468210" w:displacedByCustomXml="next"/>
    <w:bookmarkEnd w:id="398" w:displacedByCustomXml="next"/>
    <w:bookmarkStart w:id="399" w:name="_Toc443551618" w:displacedByCustomXml="next"/>
    <w:bookmarkEnd w:id="399" w:displacedByCustomXml="next"/>
    <w:bookmarkStart w:id="400" w:name="_Toc443561714" w:displacedByCustomXml="next"/>
    <w:bookmarkEnd w:id="400" w:displacedByCustomXml="next"/>
    <w:bookmarkStart w:id="401" w:name="_Toc443574766" w:displacedByCustomXml="next"/>
    <w:bookmarkEnd w:id="401" w:displacedByCustomXml="next"/>
    <w:bookmarkStart w:id="402" w:name="_Toc443468219" w:displacedByCustomXml="next"/>
    <w:bookmarkEnd w:id="402" w:displacedByCustomXml="next"/>
    <w:bookmarkStart w:id="403" w:name="_Toc443551627" w:displacedByCustomXml="next"/>
    <w:bookmarkEnd w:id="403" w:displacedByCustomXml="next"/>
    <w:bookmarkStart w:id="404" w:name="_Toc443561723" w:displacedByCustomXml="next"/>
    <w:bookmarkEnd w:id="404" w:displacedByCustomXml="next"/>
    <w:bookmarkStart w:id="405" w:name="_Toc443574775" w:displacedByCustomXml="next"/>
    <w:bookmarkEnd w:id="405" w:displacedByCustomXml="next"/>
    <w:bookmarkStart w:id="406" w:name="_Toc443468228" w:displacedByCustomXml="next"/>
    <w:bookmarkEnd w:id="406" w:displacedByCustomXml="next"/>
    <w:bookmarkStart w:id="407" w:name="_Toc443551636" w:displacedByCustomXml="next"/>
    <w:bookmarkEnd w:id="407" w:displacedByCustomXml="next"/>
    <w:bookmarkStart w:id="408" w:name="_Toc443561732" w:displacedByCustomXml="next"/>
    <w:bookmarkEnd w:id="408" w:displacedByCustomXml="next"/>
    <w:bookmarkStart w:id="409" w:name="_Toc443574784" w:displacedByCustomXml="next"/>
    <w:bookmarkEnd w:id="409" w:displacedByCustomXml="next"/>
    <w:bookmarkStart w:id="410" w:name="_Toc443468246" w:displacedByCustomXml="next"/>
    <w:bookmarkEnd w:id="410" w:displacedByCustomXml="next"/>
    <w:bookmarkStart w:id="411" w:name="_Toc443551654" w:displacedByCustomXml="next"/>
    <w:bookmarkEnd w:id="411" w:displacedByCustomXml="next"/>
    <w:bookmarkStart w:id="412" w:name="_Toc443561750" w:displacedByCustomXml="next"/>
    <w:bookmarkEnd w:id="412" w:displacedByCustomXml="next"/>
    <w:bookmarkStart w:id="413" w:name="_Toc443574802" w:displacedByCustomXml="next"/>
    <w:bookmarkEnd w:id="413" w:displacedByCustomXml="next"/>
    <w:bookmarkStart w:id="414" w:name="_Toc443468255" w:displacedByCustomXml="next"/>
    <w:bookmarkEnd w:id="414" w:displacedByCustomXml="next"/>
    <w:bookmarkStart w:id="415" w:name="_Toc443551663" w:displacedByCustomXml="next"/>
    <w:bookmarkEnd w:id="415" w:displacedByCustomXml="next"/>
    <w:bookmarkStart w:id="416" w:name="_Toc443561759" w:displacedByCustomXml="next"/>
    <w:bookmarkEnd w:id="416" w:displacedByCustomXml="next"/>
    <w:bookmarkStart w:id="417" w:name="_Toc443574811" w:displacedByCustomXml="next"/>
    <w:bookmarkEnd w:id="417" w:displacedByCustomXml="next"/>
    <w:bookmarkStart w:id="418" w:name="_Toc443468264" w:displacedByCustomXml="next"/>
    <w:bookmarkEnd w:id="418" w:displacedByCustomXml="next"/>
    <w:bookmarkStart w:id="419" w:name="_Toc443551672" w:displacedByCustomXml="next"/>
    <w:bookmarkEnd w:id="419" w:displacedByCustomXml="next"/>
    <w:bookmarkStart w:id="420" w:name="_Toc443561768" w:displacedByCustomXml="next"/>
    <w:bookmarkEnd w:id="420" w:displacedByCustomXml="next"/>
    <w:bookmarkStart w:id="421" w:name="_Toc443574820" w:displacedByCustomXml="next"/>
    <w:bookmarkEnd w:id="421" w:displacedByCustomXml="next"/>
    <w:bookmarkStart w:id="422" w:name="_Toc443468273" w:displacedByCustomXml="next"/>
    <w:bookmarkEnd w:id="422" w:displacedByCustomXml="next"/>
    <w:bookmarkStart w:id="423" w:name="_Toc443551681" w:displacedByCustomXml="next"/>
    <w:bookmarkEnd w:id="423" w:displacedByCustomXml="next"/>
    <w:bookmarkStart w:id="424" w:name="_Toc443561777" w:displacedByCustomXml="next"/>
    <w:bookmarkEnd w:id="424" w:displacedByCustomXml="next"/>
    <w:bookmarkStart w:id="425" w:name="_Toc443574829" w:displacedByCustomXml="next"/>
    <w:bookmarkEnd w:id="425" w:displacedByCustomXml="next"/>
    <w:bookmarkStart w:id="426" w:name="_Toc443468282" w:displacedByCustomXml="next"/>
    <w:bookmarkEnd w:id="426" w:displacedByCustomXml="next"/>
    <w:bookmarkStart w:id="427" w:name="_Toc443551690" w:displacedByCustomXml="next"/>
    <w:bookmarkEnd w:id="427" w:displacedByCustomXml="next"/>
    <w:bookmarkStart w:id="428" w:name="_Toc443561786" w:displacedByCustomXml="next"/>
    <w:bookmarkEnd w:id="428" w:displacedByCustomXml="next"/>
    <w:bookmarkStart w:id="429" w:name="_Toc443574838" w:displacedByCustomXml="next"/>
    <w:bookmarkEnd w:id="429" w:displacedByCustomXml="next"/>
    <w:bookmarkStart w:id="430" w:name="_Toc443468291" w:displacedByCustomXml="next"/>
    <w:bookmarkEnd w:id="430" w:displacedByCustomXml="next"/>
    <w:bookmarkStart w:id="431" w:name="_Toc443551699" w:displacedByCustomXml="next"/>
    <w:bookmarkEnd w:id="431" w:displacedByCustomXml="next"/>
    <w:bookmarkStart w:id="432" w:name="_Toc443561795" w:displacedByCustomXml="next"/>
    <w:bookmarkEnd w:id="432" w:displacedByCustomXml="next"/>
    <w:bookmarkStart w:id="433" w:name="_Toc443574847" w:displacedByCustomXml="next"/>
    <w:bookmarkEnd w:id="433" w:displacedByCustomXml="next"/>
    <w:bookmarkStart w:id="434" w:name="_Toc443468300" w:displacedByCustomXml="next"/>
    <w:bookmarkEnd w:id="434" w:displacedByCustomXml="next"/>
    <w:bookmarkStart w:id="435" w:name="_Toc443551708" w:displacedByCustomXml="next"/>
    <w:bookmarkEnd w:id="435" w:displacedByCustomXml="next"/>
    <w:bookmarkStart w:id="436" w:name="_Toc443561804" w:displacedByCustomXml="next"/>
    <w:bookmarkEnd w:id="436" w:displacedByCustomXml="next"/>
    <w:bookmarkStart w:id="437" w:name="_Toc443574856" w:displacedByCustomXml="next"/>
    <w:bookmarkEnd w:id="437" w:displacedByCustomXml="next"/>
    <w:bookmarkStart w:id="438" w:name="_Toc443468309" w:displacedByCustomXml="next"/>
    <w:bookmarkEnd w:id="438" w:displacedByCustomXml="next"/>
    <w:bookmarkStart w:id="439" w:name="_Toc443551717" w:displacedByCustomXml="next"/>
    <w:bookmarkEnd w:id="439" w:displacedByCustomXml="next"/>
    <w:bookmarkStart w:id="440" w:name="_Toc443561813" w:displacedByCustomXml="next"/>
    <w:bookmarkEnd w:id="440" w:displacedByCustomXml="next"/>
    <w:bookmarkStart w:id="441" w:name="_Toc443574865" w:displacedByCustomXml="next"/>
    <w:bookmarkEnd w:id="441" w:displacedByCustomXml="next"/>
    <w:bookmarkStart w:id="442" w:name="_Toc443468318" w:displacedByCustomXml="next"/>
    <w:bookmarkEnd w:id="442" w:displacedByCustomXml="next"/>
    <w:bookmarkStart w:id="443" w:name="_Toc443551726" w:displacedByCustomXml="next"/>
    <w:bookmarkEnd w:id="443" w:displacedByCustomXml="next"/>
    <w:bookmarkStart w:id="444" w:name="_Toc443561822" w:displacedByCustomXml="next"/>
    <w:bookmarkEnd w:id="444" w:displacedByCustomXml="next"/>
    <w:bookmarkStart w:id="445" w:name="_Toc443574874" w:displacedByCustomXml="next"/>
    <w:bookmarkEnd w:id="445" w:displacedByCustomXml="next"/>
    <w:bookmarkStart w:id="446" w:name="_Toc443468327" w:displacedByCustomXml="next"/>
    <w:bookmarkEnd w:id="446" w:displacedByCustomXml="next"/>
    <w:bookmarkStart w:id="447" w:name="_Toc443551735" w:displacedByCustomXml="next"/>
    <w:bookmarkEnd w:id="447" w:displacedByCustomXml="next"/>
    <w:bookmarkStart w:id="448" w:name="_Toc443561831" w:displacedByCustomXml="next"/>
    <w:bookmarkEnd w:id="448" w:displacedByCustomXml="next"/>
    <w:bookmarkStart w:id="449" w:name="_Toc443574883" w:displacedByCustomXml="next"/>
    <w:bookmarkEnd w:id="449" w:displacedByCustomXml="next"/>
    <w:bookmarkStart w:id="450" w:name="_Toc443468336" w:displacedByCustomXml="next"/>
    <w:bookmarkEnd w:id="450" w:displacedByCustomXml="next"/>
    <w:bookmarkStart w:id="451" w:name="_Toc443551744" w:displacedByCustomXml="next"/>
    <w:bookmarkEnd w:id="451" w:displacedByCustomXml="next"/>
    <w:bookmarkStart w:id="452" w:name="_Toc443561840" w:displacedByCustomXml="next"/>
    <w:bookmarkEnd w:id="452" w:displacedByCustomXml="next"/>
    <w:bookmarkStart w:id="453" w:name="_Toc443574892" w:displacedByCustomXml="next"/>
    <w:bookmarkEnd w:id="453" w:displacedByCustomXml="next"/>
    <w:bookmarkStart w:id="454" w:name="_Toc443468354" w:displacedByCustomXml="next"/>
    <w:bookmarkEnd w:id="454" w:displacedByCustomXml="next"/>
    <w:bookmarkStart w:id="455" w:name="_Toc443551762" w:displacedByCustomXml="next"/>
    <w:bookmarkEnd w:id="455" w:displacedByCustomXml="next"/>
    <w:bookmarkStart w:id="456" w:name="_Toc443561858" w:displacedByCustomXml="next"/>
    <w:bookmarkEnd w:id="456" w:displacedByCustomXml="next"/>
    <w:bookmarkStart w:id="457" w:name="_Toc443574910" w:displacedByCustomXml="next"/>
    <w:bookmarkEnd w:id="457" w:displacedByCustomXml="next"/>
    <w:bookmarkStart w:id="458" w:name="_Toc443468363" w:displacedByCustomXml="next"/>
    <w:bookmarkEnd w:id="458" w:displacedByCustomXml="next"/>
    <w:bookmarkStart w:id="459" w:name="_Toc443551771" w:displacedByCustomXml="next"/>
    <w:bookmarkEnd w:id="459" w:displacedByCustomXml="next"/>
    <w:bookmarkStart w:id="460" w:name="_Toc443561867" w:displacedByCustomXml="next"/>
    <w:bookmarkEnd w:id="460" w:displacedByCustomXml="next"/>
    <w:bookmarkStart w:id="461" w:name="_Toc443574919" w:displacedByCustomXml="next"/>
    <w:bookmarkEnd w:id="461" w:displacedByCustomXml="next"/>
    <w:bookmarkStart w:id="462" w:name="_Toc443468372" w:displacedByCustomXml="next"/>
    <w:bookmarkEnd w:id="462" w:displacedByCustomXml="next"/>
    <w:bookmarkStart w:id="463" w:name="_Toc443551780" w:displacedByCustomXml="next"/>
    <w:bookmarkEnd w:id="463" w:displacedByCustomXml="next"/>
    <w:bookmarkStart w:id="464" w:name="_Toc443561876" w:displacedByCustomXml="next"/>
    <w:bookmarkEnd w:id="464" w:displacedByCustomXml="next"/>
    <w:bookmarkStart w:id="465" w:name="_Toc443574928" w:displacedByCustomXml="next"/>
    <w:bookmarkEnd w:id="465" w:displacedByCustomXml="next"/>
    <w:bookmarkStart w:id="466" w:name="_Toc443468381" w:displacedByCustomXml="next"/>
    <w:bookmarkEnd w:id="466" w:displacedByCustomXml="next"/>
    <w:bookmarkStart w:id="467" w:name="_Toc443551789" w:displacedByCustomXml="next"/>
    <w:bookmarkEnd w:id="467" w:displacedByCustomXml="next"/>
    <w:bookmarkStart w:id="468" w:name="_Toc443561885" w:displacedByCustomXml="next"/>
    <w:bookmarkEnd w:id="468" w:displacedByCustomXml="next"/>
    <w:bookmarkStart w:id="469" w:name="_Toc443574937" w:displacedByCustomXml="next"/>
    <w:bookmarkEnd w:id="469" w:displacedByCustomXml="next"/>
    <w:bookmarkStart w:id="470" w:name="_Toc443468390" w:displacedByCustomXml="next"/>
    <w:bookmarkEnd w:id="470" w:displacedByCustomXml="next"/>
    <w:bookmarkStart w:id="471" w:name="_Toc443551798" w:displacedByCustomXml="next"/>
    <w:bookmarkEnd w:id="471" w:displacedByCustomXml="next"/>
    <w:bookmarkStart w:id="472" w:name="_Toc443561894" w:displacedByCustomXml="next"/>
    <w:bookmarkEnd w:id="472" w:displacedByCustomXml="next"/>
    <w:bookmarkStart w:id="473" w:name="_Toc443574946" w:displacedByCustomXml="next"/>
    <w:bookmarkEnd w:id="473" w:displacedByCustomXml="next"/>
    <w:bookmarkStart w:id="474" w:name="_Toc443468399" w:displacedByCustomXml="next"/>
    <w:bookmarkEnd w:id="474" w:displacedByCustomXml="next"/>
    <w:bookmarkStart w:id="475" w:name="_Toc443551807" w:displacedByCustomXml="next"/>
    <w:bookmarkEnd w:id="475" w:displacedByCustomXml="next"/>
    <w:bookmarkStart w:id="476" w:name="_Toc443561903" w:displacedByCustomXml="next"/>
    <w:bookmarkEnd w:id="476" w:displacedByCustomXml="next"/>
    <w:bookmarkStart w:id="477" w:name="_Toc443574955" w:displacedByCustomXml="next"/>
    <w:bookmarkEnd w:id="477" w:displacedByCustomXml="next"/>
    <w:bookmarkStart w:id="478" w:name="_Toc443468408" w:displacedByCustomXml="next"/>
    <w:bookmarkEnd w:id="478" w:displacedByCustomXml="next"/>
    <w:bookmarkStart w:id="479" w:name="_Toc443551816" w:displacedByCustomXml="next"/>
    <w:bookmarkEnd w:id="479" w:displacedByCustomXml="next"/>
    <w:bookmarkStart w:id="480" w:name="_Toc443561912" w:displacedByCustomXml="next"/>
    <w:bookmarkEnd w:id="480" w:displacedByCustomXml="next"/>
    <w:bookmarkStart w:id="481" w:name="_Toc443574964" w:displacedByCustomXml="next"/>
    <w:bookmarkEnd w:id="481" w:displacedByCustomXml="next"/>
    <w:bookmarkStart w:id="482" w:name="_Toc443468417" w:displacedByCustomXml="next"/>
    <w:bookmarkEnd w:id="482" w:displacedByCustomXml="next"/>
    <w:bookmarkStart w:id="483" w:name="_Toc443551825" w:displacedByCustomXml="next"/>
    <w:bookmarkEnd w:id="483" w:displacedByCustomXml="next"/>
    <w:bookmarkStart w:id="484" w:name="_Toc443561921" w:displacedByCustomXml="next"/>
    <w:bookmarkEnd w:id="484" w:displacedByCustomXml="next"/>
    <w:bookmarkStart w:id="485" w:name="_Toc443574973" w:displacedByCustomXml="next"/>
    <w:bookmarkEnd w:id="485" w:displacedByCustomXml="next"/>
    <w:bookmarkStart w:id="486" w:name="_Toc443468426" w:displacedByCustomXml="next"/>
    <w:bookmarkEnd w:id="486" w:displacedByCustomXml="next"/>
    <w:bookmarkStart w:id="487" w:name="_Toc443551834" w:displacedByCustomXml="next"/>
    <w:bookmarkEnd w:id="487" w:displacedByCustomXml="next"/>
    <w:bookmarkStart w:id="488" w:name="_Toc443561930" w:displacedByCustomXml="next"/>
    <w:bookmarkEnd w:id="488" w:displacedByCustomXml="next"/>
    <w:bookmarkStart w:id="489" w:name="_Toc443574982" w:displacedByCustomXml="next"/>
    <w:bookmarkEnd w:id="489" w:displacedByCustomXml="next"/>
    <w:bookmarkStart w:id="490" w:name="_Toc443468435" w:displacedByCustomXml="next"/>
    <w:bookmarkEnd w:id="490" w:displacedByCustomXml="next"/>
    <w:bookmarkStart w:id="491" w:name="_Toc443551843" w:displacedByCustomXml="next"/>
    <w:bookmarkEnd w:id="491" w:displacedByCustomXml="next"/>
    <w:bookmarkStart w:id="492" w:name="_Toc443561939" w:displacedByCustomXml="next"/>
    <w:bookmarkEnd w:id="492" w:displacedByCustomXml="next"/>
    <w:bookmarkStart w:id="493" w:name="_Toc443574991" w:displacedByCustomXml="next"/>
    <w:bookmarkEnd w:id="493" w:displacedByCustomXml="next"/>
    <w:bookmarkStart w:id="494" w:name="_Toc443468444" w:displacedByCustomXml="next"/>
    <w:bookmarkEnd w:id="494" w:displacedByCustomXml="next"/>
    <w:bookmarkStart w:id="495" w:name="_Toc443551852" w:displacedByCustomXml="next"/>
    <w:bookmarkEnd w:id="495" w:displacedByCustomXml="next"/>
    <w:bookmarkStart w:id="496" w:name="_Toc443561948" w:displacedByCustomXml="next"/>
    <w:bookmarkEnd w:id="496" w:displacedByCustomXml="next"/>
    <w:bookmarkStart w:id="497" w:name="_Toc443575000" w:displacedByCustomXml="next"/>
    <w:bookmarkEnd w:id="497" w:displacedByCustomXml="next"/>
    <w:bookmarkStart w:id="498" w:name="_Toc443468463" w:displacedByCustomXml="next"/>
    <w:bookmarkEnd w:id="498" w:displacedByCustomXml="next"/>
    <w:bookmarkStart w:id="499" w:name="_Toc443551871" w:displacedByCustomXml="next"/>
    <w:bookmarkEnd w:id="499" w:displacedByCustomXml="next"/>
    <w:bookmarkStart w:id="500" w:name="_Toc443561967" w:displacedByCustomXml="next"/>
    <w:bookmarkEnd w:id="500" w:displacedByCustomXml="next"/>
    <w:bookmarkStart w:id="501" w:name="_Toc443575019" w:displacedByCustomXml="next"/>
    <w:bookmarkEnd w:id="501" w:displacedByCustomXml="next"/>
    <w:bookmarkStart w:id="502" w:name="_Toc443468472" w:displacedByCustomXml="next"/>
    <w:bookmarkEnd w:id="502" w:displacedByCustomXml="next"/>
    <w:bookmarkStart w:id="503" w:name="_Toc443551880" w:displacedByCustomXml="next"/>
    <w:bookmarkEnd w:id="503" w:displacedByCustomXml="next"/>
    <w:bookmarkStart w:id="504" w:name="_Toc443561976" w:displacedByCustomXml="next"/>
    <w:bookmarkEnd w:id="504" w:displacedByCustomXml="next"/>
    <w:bookmarkStart w:id="505" w:name="_Toc443575028" w:displacedByCustomXml="next"/>
    <w:bookmarkEnd w:id="505" w:displacedByCustomXml="next"/>
    <w:bookmarkStart w:id="506" w:name="_Toc443468481" w:displacedByCustomXml="next"/>
    <w:bookmarkEnd w:id="506" w:displacedByCustomXml="next"/>
    <w:bookmarkStart w:id="507" w:name="_Toc443551889" w:displacedByCustomXml="next"/>
    <w:bookmarkEnd w:id="507" w:displacedByCustomXml="next"/>
    <w:bookmarkStart w:id="508" w:name="_Toc443561985" w:displacedByCustomXml="next"/>
    <w:bookmarkEnd w:id="508" w:displacedByCustomXml="next"/>
    <w:bookmarkStart w:id="509" w:name="_Toc443575037" w:displacedByCustomXml="next"/>
    <w:bookmarkEnd w:id="509" w:displacedByCustomXml="next"/>
    <w:bookmarkStart w:id="510" w:name="_Toc443468490" w:displacedByCustomXml="next"/>
    <w:bookmarkEnd w:id="510" w:displacedByCustomXml="next"/>
    <w:bookmarkStart w:id="511" w:name="_Toc443551898" w:displacedByCustomXml="next"/>
    <w:bookmarkEnd w:id="511" w:displacedByCustomXml="next"/>
    <w:bookmarkStart w:id="512" w:name="_Toc443561994" w:displacedByCustomXml="next"/>
    <w:bookmarkEnd w:id="512" w:displacedByCustomXml="next"/>
    <w:bookmarkStart w:id="513" w:name="_Toc443575046" w:displacedByCustomXml="next"/>
    <w:bookmarkEnd w:id="513" w:displacedByCustomXml="next"/>
    <w:bookmarkStart w:id="514" w:name="_Toc443468499" w:displacedByCustomXml="next"/>
    <w:bookmarkEnd w:id="514" w:displacedByCustomXml="next"/>
    <w:bookmarkStart w:id="515" w:name="_Toc443551907" w:displacedByCustomXml="next"/>
    <w:bookmarkEnd w:id="515" w:displacedByCustomXml="next"/>
    <w:bookmarkStart w:id="516" w:name="_Toc443562003" w:displacedByCustomXml="next"/>
    <w:bookmarkEnd w:id="516" w:displacedByCustomXml="next"/>
    <w:bookmarkStart w:id="517" w:name="_Toc443575055" w:displacedByCustomXml="next"/>
    <w:bookmarkEnd w:id="517" w:displacedByCustomXml="next"/>
    <w:bookmarkStart w:id="518" w:name="_Toc443468508" w:displacedByCustomXml="next"/>
    <w:bookmarkEnd w:id="518" w:displacedByCustomXml="next"/>
    <w:bookmarkStart w:id="519" w:name="_Toc443551916" w:displacedByCustomXml="next"/>
    <w:bookmarkEnd w:id="519" w:displacedByCustomXml="next"/>
    <w:bookmarkStart w:id="520" w:name="_Toc443562012" w:displacedByCustomXml="next"/>
    <w:bookmarkEnd w:id="520" w:displacedByCustomXml="next"/>
    <w:bookmarkStart w:id="521" w:name="_Toc443575064" w:displacedByCustomXml="next"/>
    <w:bookmarkEnd w:id="521" w:displacedByCustomXml="next"/>
    <w:bookmarkStart w:id="522" w:name="_Toc443468517" w:displacedByCustomXml="next"/>
    <w:bookmarkEnd w:id="522" w:displacedByCustomXml="next"/>
    <w:bookmarkStart w:id="523" w:name="_Toc443551925" w:displacedByCustomXml="next"/>
    <w:bookmarkEnd w:id="523" w:displacedByCustomXml="next"/>
    <w:bookmarkStart w:id="524" w:name="_Toc443562021" w:displacedByCustomXml="next"/>
    <w:bookmarkEnd w:id="524" w:displacedByCustomXml="next"/>
    <w:bookmarkStart w:id="525" w:name="_Toc443575073" w:displacedByCustomXml="next"/>
    <w:bookmarkEnd w:id="525" w:displacedByCustomXml="next"/>
    <w:bookmarkStart w:id="526" w:name="_Toc443468526" w:displacedByCustomXml="next"/>
    <w:bookmarkEnd w:id="526" w:displacedByCustomXml="next"/>
    <w:bookmarkStart w:id="527" w:name="_Toc443551934" w:displacedByCustomXml="next"/>
    <w:bookmarkEnd w:id="527" w:displacedByCustomXml="next"/>
    <w:bookmarkStart w:id="528" w:name="_Toc443562030" w:displacedByCustomXml="next"/>
    <w:bookmarkEnd w:id="528" w:displacedByCustomXml="next"/>
    <w:bookmarkStart w:id="529" w:name="_Toc443575082" w:displacedByCustomXml="next"/>
    <w:bookmarkEnd w:id="529" w:displacedByCustomXml="next"/>
    <w:bookmarkStart w:id="530" w:name="_Toc443468535" w:displacedByCustomXml="next"/>
    <w:bookmarkEnd w:id="530" w:displacedByCustomXml="next"/>
    <w:bookmarkStart w:id="531" w:name="_Toc443551943" w:displacedByCustomXml="next"/>
    <w:bookmarkEnd w:id="531" w:displacedByCustomXml="next"/>
    <w:bookmarkStart w:id="532" w:name="_Toc443562039" w:displacedByCustomXml="next"/>
    <w:bookmarkEnd w:id="532" w:displacedByCustomXml="next"/>
    <w:bookmarkStart w:id="533" w:name="_Toc443575091" w:displacedByCustomXml="next"/>
    <w:bookmarkEnd w:id="533" w:displacedByCustomXml="next"/>
    <w:bookmarkStart w:id="534" w:name="_Toc443468544" w:displacedByCustomXml="next"/>
    <w:bookmarkEnd w:id="534" w:displacedByCustomXml="next"/>
    <w:bookmarkStart w:id="535" w:name="_Toc443551952" w:displacedByCustomXml="next"/>
    <w:bookmarkEnd w:id="535" w:displacedByCustomXml="next"/>
    <w:bookmarkStart w:id="536" w:name="_Toc443562048" w:displacedByCustomXml="next"/>
    <w:bookmarkEnd w:id="536" w:displacedByCustomXml="next"/>
    <w:bookmarkStart w:id="537" w:name="_Toc443575100" w:displacedByCustomXml="next"/>
    <w:bookmarkEnd w:id="537" w:displacedByCustomXml="next"/>
    <w:bookmarkStart w:id="538" w:name="_Toc443468553" w:displacedByCustomXml="next"/>
    <w:bookmarkEnd w:id="538" w:displacedByCustomXml="next"/>
    <w:bookmarkStart w:id="539" w:name="_Toc443551961" w:displacedByCustomXml="next"/>
    <w:bookmarkEnd w:id="539" w:displacedByCustomXml="next"/>
    <w:bookmarkStart w:id="540" w:name="_Toc443562057" w:displacedByCustomXml="next"/>
    <w:bookmarkEnd w:id="540" w:displacedByCustomXml="next"/>
    <w:bookmarkStart w:id="541" w:name="_Toc443575109" w:displacedByCustomXml="next"/>
    <w:bookmarkEnd w:id="541" w:displacedByCustomXml="next"/>
    <w:bookmarkStart w:id="542" w:name="_Toc443468571" w:displacedByCustomXml="next"/>
    <w:bookmarkEnd w:id="542" w:displacedByCustomXml="next"/>
    <w:bookmarkStart w:id="543" w:name="_Toc443551979" w:displacedByCustomXml="next"/>
    <w:bookmarkEnd w:id="543" w:displacedByCustomXml="next"/>
    <w:bookmarkStart w:id="544" w:name="_Toc443562075" w:displacedByCustomXml="next"/>
    <w:bookmarkEnd w:id="544" w:displacedByCustomXml="next"/>
    <w:bookmarkStart w:id="545" w:name="_Toc443575127" w:displacedByCustomXml="next"/>
    <w:bookmarkEnd w:id="545" w:displacedByCustomXml="next"/>
    <w:bookmarkStart w:id="546" w:name="_Toc443468580" w:displacedByCustomXml="next"/>
    <w:bookmarkEnd w:id="546" w:displacedByCustomXml="next"/>
    <w:bookmarkStart w:id="547" w:name="_Toc443551988" w:displacedByCustomXml="next"/>
    <w:bookmarkEnd w:id="547" w:displacedByCustomXml="next"/>
    <w:bookmarkStart w:id="548" w:name="_Toc443562084" w:displacedByCustomXml="next"/>
    <w:bookmarkEnd w:id="548" w:displacedByCustomXml="next"/>
    <w:bookmarkStart w:id="549" w:name="_Toc443575136" w:displacedByCustomXml="next"/>
    <w:bookmarkEnd w:id="549" w:displacedByCustomXml="next"/>
    <w:bookmarkStart w:id="550" w:name="_Toc443468589" w:displacedByCustomXml="next"/>
    <w:bookmarkEnd w:id="550" w:displacedByCustomXml="next"/>
    <w:bookmarkStart w:id="551" w:name="_Toc443551997" w:displacedByCustomXml="next"/>
    <w:bookmarkEnd w:id="551" w:displacedByCustomXml="next"/>
    <w:bookmarkStart w:id="552" w:name="_Toc443562093" w:displacedByCustomXml="next"/>
    <w:bookmarkEnd w:id="552" w:displacedByCustomXml="next"/>
    <w:bookmarkStart w:id="553" w:name="_Toc443575145" w:displacedByCustomXml="next"/>
    <w:bookmarkEnd w:id="553" w:displacedByCustomXml="next"/>
    <w:bookmarkStart w:id="554" w:name="_Toc443468598" w:displacedByCustomXml="next"/>
    <w:bookmarkEnd w:id="554" w:displacedByCustomXml="next"/>
    <w:bookmarkStart w:id="555" w:name="_Toc443552006" w:displacedByCustomXml="next"/>
    <w:bookmarkEnd w:id="555" w:displacedByCustomXml="next"/>
    <w:bookmarkStart w:id="556" w:name="_Toc443562102" w:displacedByCustomXml="next"/>
    <w:bookmarkEnd w:id="556" w:displacedByCustomXml="next"/>
    <w:bookmarkStart w:id="557" w:name="_Toc443575154" w:displacedByCustomXml="next"/>
    <w:bookmarkEnd w:id="557" w:displacedByCustomXml="next"/>
    <w:bookmarkStart w:id="558" w:name="_Toc443468607" w:displacedByCustomXml="next"/>
    <w:bookmarkEnd w:id="558" w:displacedByCustomXml="next"/>
    <w:bookmarkStart w:id="559" w:name="_Toc443552015" w:displacedByCustomXml="next"/>
    <w:bookmarkEnd w:id="559" w:displacedByCustomXml="next"/>
    <w:bookmarkStart w:id="560" w:name="_Toc443562111" w:displacedByCustomXml="next"/>
    <w:bookmarkEnd w:id="560" w:displacedByCustomXml="next"/>
    <w:bookmarkStart w:id="561" w:name="_Toc443575163" w:displacedByCustomXml="next"/>
    <w:bookmarkEnd w:id="561" w:displacedByCustomXml="next"/>
    <w:bookmarkStart w:id="562" w:name="_Toc443468616" w:displacedByCustomXml="next"/>
    <w:bookmarkEnd w:id="562" w:displacedByCustomXml="next"/>
    <w:bookmarkStart w:id="563" w:name="_Toc443552024" w:displacedByCustomXml="next"/>
    <w:bookmarkEnd w:id="563" w:displacedByCustomXml="next"/>
    <w:bookmarkStart w:id="564" w:name="_Toc443562120" w:displacedByCustomXml="next"/>
    <w:bookmarkEnd w:id="564" w:displacedByCustomXml="next"/>
    <w:bookmarkStart w:id="565" w:name="_Toc443575172" w:displacedByCustomXml="next"/>
    <w:bookmarkEnd w:id="565" w:displacedByCustomXml="next"/>
    <w:bookmarkStart w:id="566" w:name="_Toc443468625" w:displacedByCustomXml="next"/>
    <w:bookmarkEnd w:id="566" w:displacedByCustomXml="next"/>
    <w:bookmarkStart w:id="567" w:name="_Toc443552033" w:displacedByCustomXml="next"/>
    <w:bookmarkEnd w:id="567" w:displacedByCustomXml="next"/>
    <w:bookmarkStart w:id="568" w:name="_Toc443562129" w:displacedByCustomXml="next"/>
    <w:bookmarkEnd w:id="568" w:displacedByCustomXml="next"/>
    <w:bookmarkStart w:id="569" w:name="_Toc443575181" w:displacedByCustomXml="next"/>
    <w:bookmarkEnd w:id="569" w:displacedByCustomXml="next"/>
    <w:bookmarkStart w:id="570" w:name="_Toc443468634" w:displacedByCustomXml="next"/>
    <w:bookmarkEnd w:id="570" w:displacedByCustomXml="next"/>
    <w:bookmarkStart w:id="571" w:name="_Toc443552042" w:displacedByCustomXml="next"/>
    <w:bookmarkEnd w:id="571" w:displacedByCustomXml="next"/>
    <w:bookmarkStart w:id="572" w:name="_Toc443562138" w:displacedByCustomXml="next"/>
    <w:bookmarkEnd w:id="572" w:displacedByCustomXml="next"/>
    <w:bookmarkStart w:id="573" w:name="_Toc443575190" w:displacedByCustomXml="next"/>
    <w:bookmarkEnd w:id="573" w:displacedByCustomXml="next"/>
    <w:bookmarkStart w:id="574" w:name="_Toc443468643" w:displacedByCustomXml="next"/>
    <w:bookmarkEnd w:id="574" w:displacedByCustomXml="next"/>
    <w:bookmarkStart w:id="575" w:name="_Toc443552051" w:displacedByCustomXml="next"/>
    <w:bookmarkEnd w:id="575" w:displacedByCustomXml="next"/>
    <w:bookmarkStart w:id="576" w:name="_Toc443562147" w:displacedByCustomXml="next"/>
    <w:bookmarkEnd w:id="576" w:displacedByCustomXml="next"/>
    <w:bookmarkStart w:id="577" w:name="_Toc443575199" w:displacedByCustomXml="next"/>
    <w:bookmarkEnd w:id="577" w:displacedByCustomXml="next"/>
    <w:bookmarkStart w:id="578" w:name="_Toc443468652" w:displacedByCustomXml="next"/>
    <w:bookmarkEnd w:id="578" w:displacedByCustomXml="next"/>
    <w:bookmarkStart w:id="579" w:name="_Toc443552060" w:displacedByCustomXml="next"/>
    <w:bookmarkEnd w:id="579" w:displacedByCustomXml="next"/>
    <w:bookmarkStart w:id="580" w:name="_Toc443562156" w:displacedByCustomXml="next"/>
    <w:bookmarkEnd w:id="580" w:displacedByCustomXml="next"/>
    <w:bookmarkStart w:id="581" w:name="_Toc443575208" w:displacedByCustomXml="next"/>
    <w:bookmarkEnd w:id="581" w:displacedByCustomXml="next"/>
    <w:bookmarkStart w:id="582" w:name="_Toc443468661" w:displacedByCustomXml="next"/>
    <w:bookmarkEnd w:id="582" w:displacedByCustomXml="next"/>
    <w:bookmarkStart w:id="583" w:name="_Toc443552069" w:displacedByCustomXml="next"/>
    <w:bookmarkEnd w:id="583" w:displacedByCustomXml="next"/>
    <w:bookmarkStart w:id="584" w:name="_Toc443562165" w:displacedByCustomXml="next"/>
    <w:bookmarkEnd w:id="584" w:displacedByCustomXml="next"/>
    <w:bookmarkStart w:id="585" w:name="_Toc443575217" w:displacedByCustomXml="next"/>
    <w:bookmarkEnd w:id="585" w:displacedByCustomXml="next"/>
    <w:bookmarkStart w:id="586" w:name="_Toc443468679" w:displacedByCustomXml="next"/>
    <w:bookmarkEnd w:id="586" w:displacedByCustomXml="next"/>
    <w:bookmarkStart w:id="587" w:name="_Toc443552087" w:displacedByCustomXml="next"/>
    <w:bookmarkEnd w:id="587" w:displacedByCustomXml="next"/>
    <w:bookmarkStart w:id="588" w:name="_Toc443562183" w:displacedByCustomXml="next"/>
    <w:bookmarkEnd w:id="588" w:displacedByCustomXml="next"/>
    <w:bookmarkStart w:id="589" w:name="_Toc443575235" w:displacedByCustomXml="next"/>
    <w:bookmarkEnd w:id="589" w:displacedByCustomXml="next"/>
    <w:bookmarkStart w:id="590" w:name="_Toc443468688" w:displacedByCustomXml="next"/>
    <w:bookmarkEnd w:id="590" w:displacedByCustomXml="next"/>
    <w:bookmarkStart w:id="591" w:name="_Toc443552096" w:displacedByCustomXml="next"/>
    <w:bookmarkEnd w:id="591" w:displacedByCustomXml="next"/>
    <w:bookmarkStart w:id="592" w:name="_Toc443562192" w:displacedByCustomXml="next"/>
    <w:bookmarkEnd w:id="592" w:displacedByCustomXml="next"/>
    <w:bookmarkStart w:id="593" w:name="_Toc443575244" w:displacedByCustomXml="next"/>
    <w:bookmarkEnd w:id="593" w:displacedByCustomXml="next"/>
    <w:bookmarkStart w:id="594" w:name="_Toc443468697" w:displacedByCustomXml="next"/>
    <w:bookmarkEnd w:id="594" w:displacedByCustomXml="next"/>
    <w:bookmarkStart w:id="595" w:name="_Toc443552105" w:displacedByCustomXml="next"/>
    <w:bookmarkEnd w:id="595" w:displacedByCustomXml="next"/>
    <w:bookmarkStart w:id="596" w:name="_Toc443562201" w:displacedByCustomXml="next"/>
    <w:bookmarkEnd w:id="596" w:displacedByCustomXml="next"/>
    <w:bookmarkStart w:id="597" w:name="_Toc443575253" w:displacedByCustomXml="next"/>
    <w:bookmarkEnd w:id="597" w:displacedByCustomXml="next"/>
    <w:bookmarkStart w:id="598" w:name="_Toc443468706" w:displacedByCustomXml="next"/>
    <w:bookmarkEnd w:id="598" w:displacedByCustomXml="next"/>
    <w:bookmarkStart w:id="599" w:name="_Toc443552114" w:displacedByCustomXml="next"/>
    <w:bookmarkEnd w:id="599" w:displacedByCustomXml="next"/>
    <w:bookmarkStart w:id="600" w:name="_Toc443562210" w:displacedByCustomXml="next"/>
    <w:bookmarkEnd w:id="600" w:displacedByCustomXml="next"/>
    <w:bookmarkStart w:id="601" w:name="_Toc443575262" w:displacedByCustomXml="next"/>
    <w:bookmarkEnd w:id="601" w:displacedByCustomXml="next"/>
    <w:bookmarkStart w:id="602" w:name="_Toc443468715" w:displacedByCustomXml="next"/>
    <w:bookmarkEnd w:id="602" w:displacedByCustomXml="next"/>
    <w:bookmarkStart w:id="603" w:name="_Toc443552123" w:displacedByCustomXml="next"/>
    <w:bookmarkEnd w:id="603" w:displacedByCustomXml="next"/>
    <w:bookmarkStart w:id="604" w:name="_Toc443562219" w:displacedByCustomXml="next"/>
    <w:bookmarkEnd w:id="604" w:displacedByCustomXml="next"/>
    <w:bookmarkStart w:id="605" w:name="_Toc443575271" w:displacedByCustomXml="next"/>
    <w:bookmarkEnd w:id="605" w:displacedByCustomXml="next"/>
    <w:bookmarkStart w:id="606" w:name="_Toc443468724" w:displacedByCustomXml="next"/>
    <w:bookmarkEnd w:id="606" w:displacedByCustomXml="next"/>
    <w:bookmarkStart w:id="607" w:name="_Toc443552132" w:displacedByCustomXml="next"/>
    <w:bookmarkEnd w:id="607" w:displacedByCustomXml="next"/>
    <w:bookmarkStart w:id="608" w:name="_Toc443562228" w:displacedByCustomXml="next"/>
    <w:bookmarkEnd w:id="608" w:displacedByCustomXml="next"/>
    <w:bookmarkStart w:id="609" w:name="_Toc443575280" w:displacedByCustomXml="next"/>
    <w:bookmarkEnd w:id="609" w:displacedByCustomXml="next"/>
    <w:bookmarkStart w:id="610" w:name="_Toc443468733" w:displacedByCustomXml="next"/>
    <w:bookmarkEnd w:id="610" w:displacedByCustomXml="next"/>
    <w:bookmarkStart w:id="611" w:name="_Toc443552141" w:displacedByCustomXml="next"/>
    <w:bookmarkEnd w:id="611" w:displacedByCustomXml="next"/>
    <w:bookmarkStart w:id="612" w:name="_Toc443562237" w:displacedByCustomXml="next"/>
    <w:bookmarkEnd w:id="612" w:displacedByCustomXml="next"/>
    <w:bookmarkStart w:id="613" w:name="_Toc443575289" w:displacedByCustomXml="next"/>
    <w:bookmarkEnd w:id="613" w:displacedByCustomXml="next"/>
    <w:bookmarkStart w:id="614" w:name="_Toc443468742" w:displacedByCustomXml="next"/>
    <w:bookmarkEnd w:id="614" w:displacedByCustomXml="next"/>
    <w:bookmarkStart w:id="615" w:name="_Toc443552150" w:displacedByCustomXml="next"/>
    <w:bookmarkEnd w:id="615" w:displacedByCustomXml="next"/>
    <w:bookmarkStart w:id="616" w:name="_Toc443562246" w:displacedByCustomXml="next"/>
    <w:bookmarkEnd w:id="616" w:displacedByCustomXml="next"/>
    <w:bookmarkStart w:id="617" w:name="_Toc443575298" w:displacedByCustomXml="next"/>
    <w:bookmarkEnd w:id="617" w:displacedByCustomXml="next"/>
    <w:bookmarkStart w:id="618" w:name="_Toc443468751" w:displacedByCustomXml="next"/>
    <w:bookmarkEnd w:id="618" w:displacedByCustomXml="next"/>
    <w:bookmarkStart w:id="619" w:name="_Toc443552159" w:displacedByCustomXml="next"/>
    <w:bookmarkEnd w:id="619" w:displacedByCustomXml="next"/>
    <w:bookmarkStart w:id="620" w:name="_Toc443562255" w:displacedByCustomXml="next"/>
    <w:bookmarkEnd w:id="620" w:displacedByCustomXml="next"/>
    <w:bookmarkStart w:id="621" w:name="_Toc443575307" w:displacedByCustomXml="next"/>
    <w:bookmarkEnd w:id="621" w:displacedByCustomXml="next"/>
    <w:bookmarkStart w:id="622" w:name="_Toc443468760" w:displacedByCustomXml="next"/>
    <w:bookmarkEnd w:id="622" w:displacedByCustomXml="next"/>
    <w:bookmarkStart w:id="623" w:name="_Toc443552168" w:displacedByCustomXml="next"/>
    <w:bookmarkEnd w:id="623" w:displacedByCustomXml="next"/>
    <w:bookmarkStart w:id="624" w:name="_Toc443562264" w:displacedByCustomXml="next"/>
    <w:bookmarkEnd w:id="624" w:displacedByCustomXml="next"/>
    <w:bookmarkStart w:id="625" w:name="_Toc443575316" w:displacedByCustomXml="next"/>
    <w:bookmarkEnd w:id="625" w:displacedByCustomXml="next"/>
    <w:bookmarkStart w:id="626" w:name="_Toc443468769" w:displacedByCustomXml="next"/>
    <w:bookmarkEnd w:id="626" w:displacedByCustomXml="next"/>
    <w:bookmarkStart w:id="627" w:name="_Toc443552177" w:displacedByCustomXml="next"/>
    <w:bookmarkEnd w:id="627" w:displacedByCustomXml="next"/>
    <w:bookmarkStart w:id="628" w:name="_Toc443562273" w:displacedByCustomXml="next"/>
    <w:bookmarkEnd w:id="628" w:displacedByCustomXml="next"/>
    <w:bookmarkStart w:id="629" w:name="_Toc443575325" w:displacedByCustomXml="next"/>
    <w:bookmarkEnd w:id="629" w:displacedByCustomXml="next"/>
    <w:bookmarkStart w:id="630" w:name="_Toc443468787" w:displacedByCustomXml="next"/>
    <w:bookmarkEnd w:id="630" w:displacedByCustomXml="next"/>
    <w:bookmarkStart w:id="631" w:name="_Toc443552195" w:displacedByCustomXml="next"/>
    <w:bookmarkEnd w:id="631" w:displacedByCustomXml="next"/>
    <w:bookmarkStart w:id="632" w:name="_Toc443562291" w:displacedByCustomXml="next"/>
    <w:bookmarkEnd w:id="632" w:displacedByCustomXml="next"/>
    <w:bookmarkStart w:id="633" w:name="_Toc443575343" w:displacedByCustomXml="next"/>
    <w:bookmarkEnd w:id="633" w:displacedByCustomXml="next"/>
    <w:bookmarkStart w:id="634" w:name="_Toc443468796" w:displacedByCustomXml="next"/>
    <w:bookmarkEnd w:id="634" w:displacedByCustomXml="next"/>
    <w:bookmarkStart w:id="635" w:name="_Toc443552204" w:displacedByCustomXml="next"/>
    <w:bookmarkEnd w:id="635" w:displacedByCustomXml="next"/>
    <w:bookmarkStart w:id="636" w:name="_Toc443562300" w:displacedByCustomXml="next"/>
    <w:bookmarkEnd w:id="636" w:displacedByCustomXml="next"/>
    <w:bookmarkStart w:id="637" w:name="_Toc443575352" w:displacedByCustomXml="next"/>
    <w:bookmarkEnd w:id="637" w:displacedByCustomXml="next"/>
    <w:bookmarkStart w:id="638" w:name="_Toc443468805" w:displacedByCustomXml="next"/>
    <w:bookmarkEnd w:id="638" w:displacedByCustomXml="next"/>
    <w:bookmarkStart w:id="639" w:name="_Toc443552213" w:displacedByCustomXml="next"/>
    <w:bookmarkEnd w:id="639" w:displacedByCustomXml="next"/>
    <w:bookmarkStart w:id="640" w:name="_Toc443562309" w:displacedByCustomXml="next"/>
    <w:bookmarkEnd w:id="640" w:displacedByCustomXml="next"/>
    <w:bookmarkStart w:id="641" w:name="_Toc443575361" w:displacedByCustomXml="next"/>
    <w:bookmarkEnd w:id="641" w:displacedByCustomXml="next"/>
    <w:bookmarkStart w:id="642" w:name="_Toc443468814" w:displacedByCustomXml="next"/>
    <w:bookmarkEnd w:id="642" w:displacedByCustomXml="next"/>
    <w:bookmarkStart w:id="643" w:name="_Toc443552222" w:displacedByCustomXml="next"/>
    <w:bookmarkEnd w:id="643" w:displacedByCustomXml="next"/>
    <w:bookmarkStart w:id="644" w:name="_Toc443562318" w:displacedByCustomXml="next"/>
    <w:bookmarkEnd w:id="644" w:displacedByCustomXml="next"/>
    <w:bookmarkStart w:id="645" w:name="_Toc443575370" w:displacedByCustomXml="next"/>
    <w:bookmarkEnd w:id="645" w:displacedByCustomXml="next"/>
    <w:bookmarkStart w:id="646" w:name="_Toc443468823" w:displacedByCustomXml="next"/>
    <w:bookmarkEnd w:id="646" w:displacedByCustomXml="next"/>
    <w:bookmarkStart w:id="647" w:name="_Toc443552231" w:displacedByCustomXml="next"/>
    <w:bookmarkEnd w:id="647" w:displacedByCustomXml="next"/>
    <w:bookmarkStart w:id="648" w:name="_Toc443562327" w:displacedByCustomXml="next"/>
    <w:bookmarkEnd w:id="648" w:displacedByCustomXml="next"/>
    <w:bookmarkStart w:id="649" w:name="_Toc443575379" w:displacedByCustomXml="next"/>
    <w:bookmarkEnd w:id="649" w:displacedByCustomXml="next"/>
    <w:bookmarkStart w:id="650" w:name="_Toc443468832" w:displacedByCustomXml="next"/>
    <w:bookmarkEnd w:id="650" w:displacedByCustomXml="next"/>
    <w:bookmarkStart w:id="651" w:name="_Toc443552240" w:displacedByCustomXml="next"/>
    <w:bookmarkEnd w:id="651" w:displacedByCustomXml="next"/>
    <w:bookmarkStart w:id="652" w:name="_Toc443562336" w:displacedByCustomXml="next"/>
    <w:bookmarkEnd w:id="652" w:displacedByCustomXml="next"/>
    <w:bookmarkStart w:id="653" w:name="_Toc443575388" w:displacedByCustomXml="next"/>
    <w:bookmarkEnd w:id="653" w:displacedByCustomXml="next"/>
    <w:bookmarkStart w:id="654" w:name="_Toc443468841" w:displacedByCustomXml="next"/>
    <w:bookmarkEnd w:id="654" w:displacedByCustomXml="next"/>
    <w:bookmarkStart w:id="655" w:name="_Toc443552249" w:displacedByCustomXml="next"/>
    <w:bookmarkEnd w:id="655" w:displacedByCustomXml="next"/>
    <w:bookmarkStart w:id="656" w:name="_Toc443562345" w:displacedByCustomXml="next"/>
    <w:bookmarkEnd w:id="656" w:displacedByCustomXml="next"/>
    <w:bookmarkStart w:id="657" w:name="_Toc443575397" w:displacedByCustomXml="next"/>
    <w:bookmarkEnd w:id="657" w:displacedByCustomXml="next"/>
    <w:bookmarkStart w:id="658" w:name="_Toc443468850" w:displacedByCustomXml="next"/>
    <w:bookmarkEnd w:id="658" w:displacedByCustomXml="next"/>
    <w:bookmarkStart w:id="659" w:name="_Toc443552258" w:displacedByCustomXml="next"/>
    <w:bookmarkEnd w:id="659" w:displacedByCustomXml="next"/>
    <w:bookmarkStart w:id="660" w:name="_Toc443562354" w:displacedByCustomXml="next"/>
    <w:bookmarkEnd w:id="660" w:displacedByCustomXml="next"/>
    <w:bookmarkStart w:id="661" w:name="_Toc443575406" w:displacedByCustomXml="next"/>
    <w:bookmarkEnd w:id="661" w:displacedByCustomXml="next"/>
    <w:bookmarkStart w:id="662" w:name="_Toc443468859" w:displacedByCustomXml="next"/>
    <w:bookmarkEnd w:id="662" w:displacedByCustomXml="next"/>
    <w:bookmarkStart w:id="663" w:name="_Toc443552267" w:displacedByCustomXml="next"/>
    <w:bookmarkEnd w:id="663" w:displacedByCustomXml="next"/>
    <w:bookmarkStart w:id="664" w:name="_Toc443562363" w:displacedByCustomXml="next"/>
    <w:bookmarkEnd w:id="664" w:displacedByCustomXml="next"/>
    <w:bookmarkStart w:id="665" w:name="_Toc443575415" w:displacedByCustomXml="next"/>
    <w:bookmarkEnd w:id="665" w:displacedByCustomXml="next"/>
    <w:bookmarkStart w:id="666" w:name="_Toc443468868" w:displacedByCustomXml="next"/>
    <w:bookmarkEnd w:id="666" w:displacedByCustomXml="next"/>
    <w:bookmarkStart w:id="667" w:name="_Toc443552276" w:displacedByCustomXml="next"/>
    <w:bookmarkEnd w:id="667" w:displacedByCustomXml="next"/>
    <w:bookmarkStart w:id="668" w:name="_Toc443562372" w:displacedByCustomXml="next"/>
    <w:bookmarkEnd w:id="668" w:displacedByCustomXml="next"/>
    <w:bookmarkStart w:id="669" w:name="_Toc443575424" w:displacedByCustomXml="next"/>
    <w:bookmarkEnd w:id="669" w:displacedByCustomXml="next"/>
    <w:bookmarkStart w:id="670" w:name="_Toc443468877" w:displacedByCustomXml="next"/>
    <w:bookmarkEnd w:id="670" w:displacedByCustomXml="next"/>
    <w:bookmarkStart w:id="671" w:name="_Toc443552285" w:displacedByCustomXml="next"/>
    <w:bookmarkEnd w:id="671" w:displacedByCustomXml="next"/>
    <w:bookmarkStart w:id="672" w:name="_Toc443562381" w:displacedByCustomXml="next"/>
    <w:bookmarkEnd w:id="672" w:displacedByCustomXml="next"/>
    <w:bookmarkStart w:id="673" w:name="_Toc443575433" w:displacedByCustomXml="next"/>
    <w:bookmarkEnd w:id="673" w:displacedByCustomXml="next"/>
    <w:bookmarkStart w:id="674" w:name="_Toc443468886" w:displacedByCustomXml="next"/>
    <w:bookmarkEnd w:id="674" w:displacedByCustomXml="next"/>
    <w:bookmarkStart w:id="675" w:name="_Toc443552294" w:displacedByCustomXml="next"/>
    <w:bookmarkEnd w:id="675" w:displacedByCustomXml="next"/>
    <w:bookmarkStart w:id="676" w:name="_Toc443562390" w:displacedByCustomXml="next"/>
    <w:bookmarkEnd w:id="676" w:displacedByCustomXml="next"/>
    <w:bookmarkStart w:id="677" w:name="_Toc443575442" w:displacedByCustomXml="next"/>
    <w:bookmarkEnd w:id="677" w:displacedByCustomXml="next"/>
    <w:bookmarkStart w:id="678" w:name="_Toc443468895" w:displacedByCustomXml="next"/>
    <w:bookmarkEnd w:id="678" w:displacedByCustomXml="next"/>
    <w:bookmarkStart w:id="679" w:name="_Toc443552303" w:displacedByCustomXml="next"/>
    <w:bookmarkEnd w:id="679" w:displacedByCustomXml="next"/>
    <w:bookmarkStart w:id="680" w:name="_Toc443562399" w:displacedByCustomXml="next"/>
    <w:bookmarkEnd w:id="680" w:displacedByCustomXml="next"/>
    <w:bookmarkStart w:id="681" w:name="_Toc443575451" w:displacedByCustomXml="next"/>
    <w:bookmarkEnd w:id="681" w:displacedByCustomXml="next"/>
    <w:bookmarkStart w:id="682" w:name="_Toc443468896" w:displacedByCustomXml="next"/>
    <w:bookmarkEnd w:id="682" w:displacedByCustomXml="next"/>
    <w:bookmarkStart w:id="683" w:name="_Toc443552304" w:displacedByCustomXml="next"/>
    <w:bookmarkEnd w:id="683" w:displacedByCustomXml="next"/>
    <w:bookmarkStart w:id="684" w:name="_Toc443562400" w:displacedByCustomXml="next"/>
    <w:bookmarkEnd w:id="684" w:displacedByCustomXml="next"/>
    <w:bookmarkStart w:id="685" w:name="_Toc443575452" w:displacedByCustomXml="next"/>
    <w:bookmarkEnd w:id="685" w:displacedByCustomXml="next"/>
    <w:bookmarkStart w:id="686" w:name="_Toc443468916" w:displacedByCustomXml="next"/>
    <w:bookmarkEnd w:id="686" w:displacedByCustomXml="next"/>
    <w:bookmarkStart w:id="687" w:name="_Toc443552324" w:displacedByCustomXml="next"/>
    <w:bookmarkEnd w:id="687" w:displacedByCustomXml="next"/>
    <w:bookmarkStart w:id="688" w:name="_Toc443562420" w:displacedByCustomXml="next"/>
    <w:bookmarkEnd w:id="688" w:displacedByCustomXml="next"/>
    <w:bookmarkStart w:id="689" w:name="_Toc443575472" w:displacedByCustomXml="next"/>
    <w:bookmarkEnd w:id="689" w:displacedByCustomXml="next"/>
    <w:bookmarkStart w:id="690" w:name="_Toc443468924" w:displacedByCustomXml="next"/>
    <w:bookmarkEnd w:id="690" w:displacedByCustomXml="next"/>
    <w:bookmarkStart w:id="691" w:name="_Toc443552332" w:displacedByCustomXml="next"/>
    <w:bookmarkEnd w:id="691" w:displacedByCustomXml="next"/>
    <w:bookmarkStart w:id="692" w:name="_Toc443562428" w:displacedByCustomXml="next"/>
    <w:bookmarkEnd w:id="692" w:displacedByCustomXml="next"/>
    <w:bookmarkStart w:id="693" w:name="_Toc443575480" w:displacedByCustomXml="next"/>
    <w:bookmarkEnd w:id="693" w:displacedByCustomXml="next"/>
    <w:bookmarkStart w:id="694" w:name="_Toc443468932" w:displacedByCustomXml="next"/>
    <w:bookmarkEnd w:id="694" w:displacedByCustomXml="next"/>
    <w:bookmarkStart w:id="695" w:name="_Toc443552340" w:displacedByCustomXml="next"/>
    <w:bookmarkEnd w:id="695" w:displacedByCustomXml="next"/>
    <w:bookmarkStart w:id="696" w:name="_Toc443562436" w:displacedByCustomXml="next"/>
    <w:bookmarkEnd w:id="696" w:displacedByCustomXml="next"/>
    <w:bookmarkStart w:id="697" w:name="_Toc443575488" w:displacedByCustomXml="next"/>
    <w:bookmarkEnd w:id="697" w:displacedByCustomXml="next"/>
    <w:bookmarkStart w:id="698" w:name="_Toc443468940" w:displacedByCustomXml="next"/>
    <w:bookmarkEnd w:id="698" w:displacedByCustomXml="next"/>
    <w:bookmarkStart w:id="699" w:name="_Toc443552348" w:displacedByCustomXml="next"/>
    <w:bookmarkEnd w:id="699" w:displacedByCustomXml="next"/>
    <w:bookmarkStart w:id="700" w:name="_Toc443562444" w:displacedByCustomXml="next"/>
    <w:bookmarkEnd w:id="700" w:displacedByCustomXml="next"/>
    <w:bookmarkStart w:id="701" w:name="_Toc443575496" w:displacedByCustomXml="next"/>
    <w:bookmarkEnd w:id="701" w:displacedByCustomXml="next"/>
    <w:bookmarkStart w:id="702" w:name="_Toc443468948" w:displacedByCustomXml="next"/>
    <w:bookmarkEnd w:id="702" w:displacedByCustomXml="next"/>
    <w:bookmarkStart w:id="703" w:name="_Toc443552356" w:displacedByCustomXml="next"/>
    <w:bookmarkEnd w:id="703" w:displacedByCustomXml="next"/>
    <w:bookmarkStart w:id="704" w:name="_Toc443562452" w:displacedByCustomXml="next"/>
    <w:bookmarkEnd w:id="704" w:displacedByCustomXml="next"/>
    <w:bookmarkStart w:id="705" w:name="_Toc443575504" w:displacedByCustomXml="next"/>
    <w:bookmarkEnd w:id="705" w:displacedByCustomXml="next"/>
    <w:bookmarkStart w:id="706" w:name="_Toc443468956" w:displacedByCustomXml="next"/>
    <w:bookmarkEnd w:id="706" w:displacedByCustomXml="next"/>
    <w:bookmarkStart w:id="707" w:name="_Toc443552364" w:displacedByCustomXml="next"/>
    <w:bookmarkEnd w:id="707" w:displacedByCustomXml="next"/>
    <w:bookmarkStart w:id="708" w:name="_Toc443562460" w:displacedByCustomXml="next"/>
    <w:bookmarkEnd w:id="708" w:displacedByCustomXml="next"/>
    <w:bookmarkStart w:id="709" w:name="_Toc443575512" w:displacedByCustomXml="next"/>
    <w:bookmarkEnd w:id="709" w:displacedByCustomXml="next"/>
    <w:bookmarkStart w:id="710" w:name="_Toc443468964" w:displacedByCustomXml="next"/>
    <w:bookmarkEnd w:id="710" w:displacedByCustomXml="next"/>
    <w:bookmarkStart w:id="711" w:name="_Toc443552372" w:displacedByCustomXml="next"/>
    <w:bookmarkEnd w:id="711" w:displacedByCustomXml="next"/>
    <w:bookmarkStart w:id="712" w:name="_Toc443562468" w:displacedByCustomXml="next"/>
    <w:bookmarkEnd w:id="712" w:displacedByCustomXml="next"/>
    <w:bookmarkStart w:id="713" w:name="_Toc443575520" w:displacedByCustomXml="next"/>
    <w:bookmarkEnd w:id="713" w:displacedByCustomXml="next"/>
    <w:bookmarkStart w:id="714" w:name="_Toc443468972" w:displacedByCustomXml="next"/>
    <w:bookmarkEnd w:id="714" w:displacedByCustomXml="next"/>
    <w:bookmarkStart w:id="715" w:name="_Toc443552380" w:displacedByCustomXml="next"/>
    <w:bookmarkEnd w:id="715" w:displacedByCustomXml="next"/>
    <w:bookmarkStart w:id="716" w:name="_Toc443562476" w:displacedByCustomXml="next"/>
    <w:bookmarkEnd w:id="716" w:displacedByCustomXml="next"/>
    <w:bookmarkStart w:id="717" w:name="_Toc443575528" w:displacedByCustomXml="next"/>
    <w:bookmarkEnd w:id="717" w:displacedByCustomXml="next"/>
    <w:bookmarkStart w:id="718" w:name="_Toc443468980" w:displacedByCustomXml="next"/>
    <w:bookmarkEnd w:id="718" w:displacedByCustomXml="next"/>
    <w:bookmarkStart w:id="719" w:name="_Toc443552388" w:displacedByCustomXml="next"/>
    <w:bookmarkEnd w:id="719" w:displacedByCustomXml="next"/>
    <w:bookmarkStart w:id="720" w:name="_Toc443562484" w:displacedByCustomXml="next"/>
    <w:bookmarkEnd w:id="720" w:displacedByCustomXml="next"/>
    <w:bookmarkStart w:id="721" w:name="_Toc443575536" w:displacedByCustomXml="next"/>
    <w:bookmarkEnd w:id="721" w:displacedByCustomXml="next"/>
    <w:bookmarkStart w:id="722" w:name="_Toc443468988" w:displacedByCustomXml="next"/>
    <w:bookmarkEnd w:id="722" w:displacedByCustomXml="next"/>
    <w:bookmarkStart w:id="723" w:name="_Toc443552396" w:displacedByCustomXml="next"/>
    <w:bookmarkEnd w:id="723" w:displacedByCustomXml="next"/>
    <w:bookmarkStart w:id="724" w:name="_Toc443562492" w:displacedByCustomXml="next"/>
    <w:bookmarkEnd w:id="724" w:displacedByCustomXml="next"/>
    <w:bookmarkStart w:id="725" w:name="_Toc443575544" w:displacedByCustomXml="next"/>
    <w:bookmarkEnd w:id="725" w:displacedByCustomXml="next"/>
    <w:bookmarkStart w:id="726" w:name="_Toc443468996" w:displacedByCustomXml="next"/>
    <w:bookmarkEnd w:id="726" w:displacedByCustomXml="next"/>
    <w:bookmarkStart w:id="727" w:name="_Toc443552404" w:displacedByCustomXml="next"/>
    <w:bookmarkEnd w:id="727" w:displacedByCustomXml="next"/>
    <w:bookmarkStart w:id="728" w:name="_Toc443562500" w:displacedByCustomXml="next"/>
    <w:bookmarkEnd w:id="728" w:displacedByCustomXml="next"/>
    <w:bookmarkStart w:id="729" w:name="_Toc443575552" w:displacedByCustomXml="next"/>
    <w:bookmarkEnd w:id="729" w:displacedByCustomXml="next"/>
    <w:bookmarkStart w:id="730" w:name="_Toc443469004" w:displacedByCustomXml="next"/>
    <w:bookmarkEnd w:id="730" w:displacedByCustomXml="next"/>
    <w:bookmarkStart w:id="731" w:name="_Toc443552412" w:displacedByCustomXml="next"/>
    <w:bookmarkEnd w:id="731" w:displacedByCustomXml="next"/>
    <w:bookmarkStart w:id="732" w:name="_Toc443562508" w:displacedByCustomXml="next"/>
    <w:bookmarkEnd w:id="732" w:displacedByCustomXml="next"/>
    <w:bookmarkStart w:id="733" w:name="_Toc443575560" w:displacedByCustomXml="next"/>
    <w:bookmarkEnd w:id="733" w:displacedByCustomXml="next"/>
    <w:bookmarkStart w:id="734" w:name="_Toc443469012" w:displacedByCustomXml="next"/>
    <w:bookmarkEnd w:id="734" w:displacedByCustomXml="next"/>
    <w:bookmarkStart w:id="735" w:name="_Toc443552420" w:displacedByCustomXml="next"/>
    <w:bookmarkEnd w:id="735" w:displacedByCustomXml="next"/>
    <w:bookmarkStart w:id="736" w:name="_Toc443562516" w:displacedByCustomXml="next"/>
    <w:bookmarkEnd w:id="736" w:displacedByCustomXml="next"/>
    <w:bookmarkStart w:id="737" w:name="_Toc443575568" w:displacedByCustomXml="next"/>
    <w:bookmarkEnd w:id="737" w:displacedByCustomXml="next"/>
    <w:bookmarkStart w:id="738" w:name="_Toc443469020" w:displacedByCustomXml="next"/>
    <w:bookmarkEnd w:id="738" w:displacedByCustomXml="next"/>
    <w:bookmarkStart w:id="739" w:name="_Toc443552428" w:displacedByCustomXml="next"/>
    <w:bookmarkEnd w:id="739" w:displacedByCustomXml="next"/>
    <w:bookmarkStart w:id="740" w:name="_Toc443562524" w:displacedByCustomXml="next"/>
    <w:bookmarkEnd w:id="740" w:displacedByCustomXml="next"/>
    <w:bookmarkStart w:id="741" w:name="_Toc443575576" w:displacedByCustomXml="next"/>
    <w:bookmarkEnd w:id="741" w:displacedByCustomXml="next"/>
    <w:bookmarkStart w:id="742" w:name="_Toc443469028" w:displacedByCustomXml="next"/>
    <w:bookmarkEnd w:id="742" w:displacedByCustomXml="next"/>
    <w:bookmarkStart w:id="743" w:name="_Toc443552436" w:displacedByCustomXml="next"/>
    <w:bookmarkEnd w:id="743" w:displacedByCustomXml="next"/>
    <w:bookmarkStart w:id="744" w:name="_Toc443562532" w:displacedByCustomXml="next"/>
    <w:bookmarkEnd w:id="744" w:displacedByCustomXml="next"/>
    <w:bookmarkStart w:id="745" w:name="_Toc443575584" w:displacedByCustomXml="next"/>
    <w:bookmarkEnd w:id="745" w:displacedByCustomXml="next"/>
    <w:bookmarkStart w:id="746" w:name="_Toc443469036" w:displacedByCustomXml="next"/>
    <w:bookmarkEnd w:id="746" w:displacedByCustomXml="next"/>
    <w:bookmarkStart w:id="747" w:name="_Toc443552444" w:displacedByCustomXml="next"/>
    <w:bookmarkEnd w:id="747" w:displacedByCustomXml="next"/>
    <w:bookmarkStart w:id="748" w:name="_Toc443562540" w:displacedByCustomXml="next"/>
    <w:bookmarkEnd w:id="748" w:displacedByCustomXml="next"/>
    <w:bookmarkStart w:id="749" w:name="_Toc443575592" w:displacedByCustomXml="next"/>
    <w:bookmarkEnd w:id="749" w:displacedByCustomXml="next"/>
    <w:bookmarkStart w:id="750" w:name="_Toc443469044" w:displacedByCustomXml="next"/>
    <w:bookmarkEnd w:id="750" w:displacedByCustomXml="next"/>
    <w:bookmarkStart w:id="751" w:name="_Toc443552452" w:displacedByCustomXml="next"/>
    <w:bookmarkEnd w:id="751" w:displacedByCustomXml="next"/>
    <w:bookmarkStart w:id="752" w:name="_Toc443562548" w:displacedByCustomXml="next"/>
    <w:bookmarkEnd w:id="752" w:displacedByCustomXml="next"/>
    <w:bookmarkStart w:id="753" w:name="_Toc443575600" w:displacedByCustomXml="next"/>
    <w:bookmarkEnd w:id="753" w:displacedByCustomXml="next"/>
    <w:bookmarkStart w:id="754" w:name="_Toc443469052" w:displacedByCustomXml="next"/>
    <w:bookmarkEnd w:id="754" w:displacedByCustomXml="next"/>
    <w:bookmarkStart w:id="755" w:name="_Toc443552460" w:displacedByCustomXml="next"/>
    <w:bookmarkEnd w:id="755" w:displacedByCustomXml="next"/>
    <w:bookmarkStart w:id="756" w:name="_Toc443562556" w:displacedByCustomXml="next"/>
    <w:bookmarkEnd w:id="756" w:displacedByCustomXml="next"/>
    <w:bookmarkStart w:id="757" w:name="_Toc443575608" w:displacedByCustomXml="next"/>
    <w:bookmarkEnd w:id="757" w:displacedByCustomXml="next"/>
    <w:bookmarkStart w:id="758" w:name="_Toc443469060" w:displacedByCustomXml="next"/>
    <w:bookmarkEnd w:id="758" w:displacedByCustomXml="next"/>
    <w:bookmarkStart w:id="759" w:name="_Toc443552468" w:displacedByCustomXml="next"/>
    <w:bookmarkEnd w:id="759" w:displacedByCustomXml="next"/>
    <w:bookmarkStart w:id="760" w:name="_Toc443562564" w:displacedByCustomXml="next"/>
    <w:bookmarkEnd w:id="760" w:displacedByCustomXml="next"/>
    <w:bookmarkStart w:id="761" w:name="_Toc443575616" w:displacedByCustomXml="next"/>
    <w:bookmarkEnd w:id="761" w:displacedByCustomXml="next"/>
    <w:bookmarkStart w:id="762" w:name="_Toc443469068" w:displacedByCustomXml="next"/>
    <w:bookmarkEnd w:id="762" w:displacedByCustomXml="next"/>
    <w:bookmarkStart w:id="763" w:name="_Toc443552476" w:displacedByCustomXml="next"/>
    <w:bookmarkEnd w:id="763" w:displacedByCustomXml="next"/>
    <w:bookmarkStart w:id="764" w:name="_Toc443562572" w:displacedByCustomXml="next"/>
    <w:bookmarkEnd w:id="764" w:displacedByCustomXml="next"/>
    <w:bookmarkStart w:id="765" w:name="_Toc443575624" w:displacedByCustomXml="next"/>
    <w:bookmarkEnd w:id="765" w:displacedByCustomXml="next"/>
    <w:bookmarkStart w:id="766" w:name="_Toc443469076" w:displacedByCustomXml="next"/>
    <w:bookmarkEnd w:id="766" w:displacedByCustomXml="next"/>
    <w:bookmarkStart w:id="767" w:name="_Toc443552484" w:displacedByCustomXml="next"/>
    <w:bookmarkEnd w:id="767" w:displacedByCustomXml="next"/>
    <w:bookmarkStart w:id="768" w:name="_Toc443562580" w:displacedByCustomXml="next"/>
    <w:bookmarkEnd w:id="768" w:displacedByCustomXml="next"/>
    <w:bookmarkStart w:id="769" w:name="_Toc443575632" w:displacedByCustomXml="next"/>
    <w:bookmarkEnd w:id="769" w:displacedByCustomXml="next"/>
    <w:bookmarkStart w:id="770" w:name="_Toc443469084" w:displacedByCustomXml="next"/>
    <w:bookmarkEnd w:id="770" w:displacedByCustomXml="next"/>
    <w:bookmarkStart w:id="771" w:name="_Toc443552492" w:displacedByCustomXml="next"/>
    <w:bookmarkEnd w:id="771" w:displacedByCustomXml="next"/>
    <w:bookmarkStart w:id="772" w:name="_Toc443562588" w:displacedByCustomXml="next"/>
    <w:bookmarkEnd w:id="772" w:displacedByCustomXml="next"/>
    <w:bookmarkStart w:id="773" w:name="_Toc443575640" w:displacedByCustomXml="next"/>
    <w:bookmarkEnd w:id="773" w:displacedByCustomXml="next"/>
    <w:bookmarkStart w:id="774" w:name="_Toc443469092" w:displacedByCustomXml="next"/>
    <w:bookmarkEnd w:id="774" w:displacedByCustomXml="next"/>
    <w:bookmarkStart w:id="775" w:name="_Toc443552500" w:displacedByCustomXml="next"/>
    <w:bookmarkEnd w:id="775" w:displacedByCustomXml="next"/>
    <w:bookmarkStart w:id="776" w:name="_Toc443562596" w:displacedByCustomXml="next"/>
    <w:bookmarkEnd w:id="776" w:displacedByCustomXml="next"/>
    <w:bookmarkStart w:id="777" w:name="_Toc443575648" w:displacedByCustomXml="next"/>
    <w:bookmarkEnd w:id="777" w:displacedByCustomXml="next"/>
    <w:bookmarkStart w:id="778" w:name="_Toc443469100" w:displacedByCustomXml="next"/>
    <w:bookmarkEnd w:id="778" w:displacedByCustomXml="next"/>
    <w:bookmarkStart w:id="779" w:name="_Toc443552508" w:displacedByCustomXml="next"/>
    <w:bookmarkEnd w:id="779" w:displacedByCustomXml="next"/>
    <w:bookmarkStart w:id="780" w:name="_Toc443562604" w:displacedByCustomXml="next"/>
    <w:bookmarkEnd w:id="780" w:displacedByCustomXml="next"/>
    <w:bookmarkStart w:id="781" w:name="_Toc443575656" w:displacedByCustomXml="next"/>
    <w:bookmarkEnd w:id="781" w:displacedByCustomXml="next"/>
    <w:bookmarkStart w:id="782" w:name="_Toc443469108" w:displacedByCustomXml="next"/>
    <w:bookmarkEnd w:id="782" w:displacedByCustomXml="next"/>
    <w:bookmarkStart w:id="783" w:name="_Toc443552516" w:displacedByCustomXml="next"/>
    <w:bookmarkEnd w:id="783" w:displacedByCustomXml="next"/>
    <w:bookmarkStart w:id="784" w:name="_Toc443562612" w:displacedByCustomXml="next"/>
    <w:bookmarkEnd w:id="784" w:displacedByCustomXml="next"/>
    <w:bookmarkStart w:id="785" w:name="_Toc443575664" w:displacedByCustomXml="next"/>
    <w:bookmarkEnd w:id="785" w:displacedByCustomXml="next"/>
    <w:bookmarkStart w:id="786" w:name="_Toc443469116" w:displacedByCustomXml="next"/>
    <w:bookmarkEnd w:id="786" w:displacedByCustomXml="next"/>
    <w:bookmarkStart w:id="787" w:name="_Toc443552524" w:displacedByCustomXml="next"/>
    <w:bookmarkEnd w:id="787" w:displacedByCustomXml="next"/>
    <w:bookmarkStart w:id="788" w:name="_Toc443562620" w:displacedByCustomXml="next"/>
    <w:bookmarkEnd w:id="788" w:displacedByCustomXml="next"/>
    <w:bookmarkStart w:id="789" w:name="_Toc443575672" w:displacedByCustomXml="next"/>
    <w:bookmarkEnd w:id="789" w:displacedByCustomXml="next"/>
    <w:bookmarkStart w:id="790" w:name="_Toc443469124" w:displacedByCustomXml="next"/>
    <w:bookmarkEnd w:id="790" w:displacedByCustomXml="next"/>
    <w:bookmarkStart w:id="791" w:name="_Toc443552532" w:displacedByCustomXml="next"/>
    <w:bookmarkEnd w:id="791" w:displacedByCustomXml="next"/>
    <w:bookmarkStart w:id="792" w:name="_Toc443562628" w:displacedByCustomXml="next"/>
    <w:bookmarkEnd w:id="792" w:displacedByCustomXml="next"/>
    <w:bookmarkStart w:id="793" w:name="_Toc443575680" w:displacedByCustomXml="next"/>
    <w:bookmarkEnd w:id="793" w:displacedByCustomXml="next"/>
    <w:bookmarkStart w:id="794" w:name="_Toc443469132" w:displacedByCustomXml="next"/>
    <w:bookmarkEnd w:id="794" w:displacedByCustomXml="next"/>
    <w:bookmarkStart w:id="795" w:name="_Toc443552540" w:displacedByCustomXml="next"/>
    <w:bookmarkEnd w:id="795" w:displacedByCustomXml="next"/>
    <w:bookmarkStart w:id="796" w:name="_Toc443562636" w:displacedByCustomXml="next"/>
    <w:bookmarkEnd w:id="796" w:displacedByCustomXml="next"/>
    <w:bookmarkStart w:id="797" w:name="_Toc443575688" w:displacedByCustomXml="next"/>
    <w:bookmarkEnd w:id="797" w:displacedByCustomXml="next"/>
    <w:bookmarkStart w:id="798" w:name="_Toc443469140" w:displacedByCustomXml="next"/>
    <w:bookmarkEnd w:id="798" w:displacedByCustomXml="next"/>
    <w:bookmarkStart w:id="799" w:name="_Toc443552548" w:displacedByCustomXml="next"/>
    <w:bookmarkEnd w:id="799" w:displacedByCustomXml="next"/>
    <w:bookmarkStart w:id="800" w:name="_Toc443562644" w:displacedByCustomXml="next"/>
    <w:bookmarkEnd w:id="800" w:displacedByCustomXml="next"/>
    <w:bookmarkStart w:id="801" w:name="_Toc443575696" w:displacedByCustomXml="next"/>
    <w:bookmarkEnd w:id="801" w:displacedByCustomXml="next"/>
    <w:bookmarkStart w:id="802" w:name="_Toc443469156" w:displacedByCustomXml="next"/>
    <w:bookmarkEnd w:id="802" w:displacedByCustomXml="next"/>
    <w:bookmarkStart w:id="803" w:name="_Toc443552564" w:displacedByCustomXml="next"/>
    <w:bookmarkEnd w:id="803" w:displacedByCustomXml="next"/>
    <w:bookmarkStart w:id="804" w:name="_Toc443562660" w:displacedByCustomXml="next"/>
    <w:bookmarkEnd w:id="804" w:displacedByCustomXml="next"/>
    <w:bookmarkStart w:id="805" w:name="_Toc443575712" w:displacedByCustomXml="next"/>
    <w:bookmarkEnd w:id="805" w:displacedByCustomXml="next"/>
    <w:bookmarkStart w:id="806" w:name="_Toc443469164" w:displacedByCustomXml="next"/>
    <w:bookmarkEnd w:id="806" w:displacedByCustomXml="next"/>
    <w:bookmarkStart w:id="807" w:name="_Toc443552572" w:displacedByCustomXml="next"/>
    <w:bookmarkEnd w:id="807" w:displacedByCustomXml="next"/>
    <w:bookmarkStart w:id="808" w:name="_Toc443562668" w:displacedByCustomXml="next"/>
    <w:bookmarkEnd w:id="808" w:displacedByCustomXml="next"/>
    <w:bookmarkStart w:id="809" w:name="_Toc443575720" w:displacedByCustomXml="next"/>
    <w:bookmarkEnd w:id="809" w:displacedByCustomXml="next"/>
    <w:bookmarkStart w:id="810" w:name="_Toc443469172" w:displacedByCustomXml="next"/>
    <w:bookmarkEnd w:id="810" w:displacedByCustomXml="next"/>
    <w:bookmarkStart w:id="811" w:name="_Toc443552580" w:displacedByCustomXml="next"/>
    <w:bookmarkEnd w:id="811" w:displacedByCustomXml="next"/>
    <w:bookmarkStart w:id="812" w:name="_Toc443562676" w:displacedByCustomXml="next"/>
    <w:bookmarkEnd w:id="812" w:displacedByCustomXml="next"/>
    <w:bookmarkStart w:id="813" w:name="_Toc443575728" w:displacedByCustomXml="next"/>
    <w:bookmarkEnd w:id="813" w:displacedByCustomXml="next"/>
    <w:bookmarkStart w:id="814" w:name="_Toc443469180" w:displacedByCustomXml="next"/>
    <w:bookmarkEnd w:id="814" w:displacedByCustomXml="next"/>
    <w:bookmarkStart w:id="815" w:name="_Toc443552588" w:displacedByCustomXml="next"/>
    <w:bookmarkEnd w:id="815" w:displacedByCustomXml="next"/>
    <w:bookmarkStart w:id="816" w:name="_Toc443562684" w:displacedByCustomXml="next"/>
    <w:bookmarkEnd w:id="816" w:displacedByCustomXml="next"/>
    <w:bookmarkStart w:id="817" w:name="_Toc443575736" w:displacedByCustomXml="next"/>
    <w:bookmarkEnd w:id="817" w:displacedByCustomXml="next"/>
    <w:bookmarkStart w:id="818" w:name="_Toc443469188" w:displacedByCustomXml="next"/>
    <w:bookmarkEnd w:id="818" w:displacedByCustomXml="next"/>
    <w:bookmarkStart w:id="819" w:name="_Toc443552596" w:displacedByCustomXml="next"/>
    <w:bookmarkEnd w:id="819" w:displacedByCustomXml="next"/>
    <w:bookmarkStart w:id="820" w:name="_Toc443562692" w:displacedByCustomXml="next"/>
    <w:bookmarkEnd w:id="820" w:displacedByCustomXml="next"/>
    <w:bookmarkStart w:id="821" w:name="_Toc443575744" w:displacedByCustomXml="next"/>
    <w:bookmarkEnd w:id="821" w:displacedByCustomXml="next"/>
    <w:bookmarkStart w:id="822" w:name="_Toc443469196" w:displacedByCustomXml="next"/>
    <w:bookmarkEnd w:id="822" w:displacedByCustomXml="next"/>
    <w:bookmarkStart w:id="823" w:name="_Toc443552604" w:displacedByCustomXml="next"/>
    <w:bookmarkEnd w:id="823" w:displacedByCustomXml="next"/>
    <w:bookmarkStart w:id="824" w:name="_Toc443562700" w:displacedByCustomXml="next"/>
    <w:bookmarkEnd w:id="824" w:displacedByCustomXml="next"/>
    <w:bookmarkStart w:id="825" w:name="_Toc443575752" w:displacedByCustomXml="next"/>
    <w:bookmarkEnd w:id="825" w:displacedByCustomXml="next"/>
    <w:bookmarkStart w:id="826" w:name="_Toc443469204" w:displacedByCustomXml="next"/>
    <w:bookmarkEnd w:id="826" w:displacedByCustomXml="next"/>
    <w:bookmarkStart w:id="827" w:name="_Toc443552612" w:displacedByCustomXml="next"/>
    <w:bookmarkEnd w:id="827" w:displacedByCustomXml="next"/>
    <w:bookmarkStart w:id="828" w:name="_Toc443562708" w:displacedByCustomXml="next"/>
    <w:bookmarkEnd w:id="828" w:displacedByCustomXml="next"/>
    <w:bookmarkStart w:id="829" w:name="_Toc443575760" w:displacedByCustomXml="next"/>
    <w:bookmarkEnd w:id="829" w:displacedByCustomXml="next"/>
    <w:bookmarkStart w:id="830" w:name="_Toc443469212" w:displacedByCustomXml="next"/>
    <w:bookmarkEnd w:id="830" w:displacedByCustomXml="next"/>
    <w:bookmarkStart w:id="831" w:name="_Toc443552620" w:displacedByCustomXml="next"/>
    <w:bookmarkEnd w:id="831" w:displacedByCustomXml="next"/>
    <w:bookmarkStart w:id="832" w:name="_Toc443562716" w:displacedByCustomXml="next"/>
    <w:bookmarkEnd w:id="832" w:displacedByCustomXml="next"/>
    <w:bookmarkStart w:id="833" w:name="_Toc443575768" w:displacedByCustomXml="next"/>
    <w:bookmarkEnd w:id="833" w:displacedByCustomXml="next"/>
    <w:bookmarkStart w:id="834" w:name="_Toc443469220" w:displacedByCustomXml="next"/>
    <w:bookmarkEnd w:id="834" w:displacedByCustomXml="next"/>
    <w:bookmarkStart w:id="835" w:name="_Toc443552628" w:displacedByCustomXml="next"/>
    <w:bookmarkEnd w:id="835" w:displacedByCustomXml="next"/>
    <w:bookmarkStart w:id="836" w:name="_Toc443562724" w:displacedByCustomXml="next"/>
    <w:bookmarkEnd w:id="836" w:displacedByCustomXml="next"/>
    <w:bookmarkStart w:id="837" w:name="_Toc443575776" w:displacedByCustomXml="next"/>
    <w:bookmarkEnd w:id="837" w:displacedByCustomXml="next"/>
    <w:bookmarkStart w:id="838" w:name="_Toc443469228" w:displacedByCustomXml="next"/>
    <w:bookmarkEnd w:id="838" w:displacedByCustomXml="next"/>
    <w:bookmarkStart w:id="839" w:name="_Toc443552636" w:displacedByCustomXml="next"/>
    <w:bookmarkEnd w:id="839" w:displacedByCustomXml="next"/>
    <w:bookmarkStart w:id="840" w:name="_Toc443562732" w:displacedByCustomXml="next"/>
    <w:bookmarkEnd w:id="840" w:displacedByCustomXml="next"/>
    <w:bookmarkStart w:id="841" w:name="_Toc443575784" w:displacedByCustomXml="next"/>
    <w:bookmarkEnd w:id="841" w:displacedByCustomXml="next"/>
    <w:bookmarkStart w:id="842" w:name="_Toc443469229" w:displacedByCustomXml="next"/>
    <w:bookmarkEnd w:id="842" w:displacedByCustomXml="next"/>
    <w:bookmarkStart w:id="843" w:name="_Toc443552637" w:displacedByCustomXml="next"/>
    <w:bookmarkEnd w:id="843" w:displacedByCustomXml="next"/>
    <w:bookmarkStart w:id="844" w:name="_Toc443562733" w:displacedByCustomXml="next"/>
    <w:bookmarkEnd w:id="844" w:displacedByCustomXml="next"/>
    <w:bookmarkStart w:id="845" w:name="_Toc443575785" w:displacedByCustomXml="next"/>
    <w:bookmarkEnd w:id="845" w:displacedByCustomXml="next"/>
    <w:bookmarkStart w:id="846" w:name="_Toc443469230" w:displacedByCustomXml="next"/>
    <w:bookmarkEnd w:id="846" w:displacedByCustomXml="next"/>
    <w:bookmarkStart w:id="847" w:name="_Toc443552638" w:displacedByCustomXml="next"/>
    <w:bookmarkEnd w:id="847" w:displacedByCustomXml="next"/>
    <w:bookmarkStart w:id="848" w:name="_Toc443562734" w:displacedByCustomXml="next"/>
    <w:bookmarkEnd w:id="848" w:displacedByCustomXml="next"/>
    <w:bookmarkStart w:id="849" w:name="_Toc443575786" w:displacedByCustomXml="next"/>
    <w:bookmarkEnd w:id="849" w:displacedByCustomXml="next"/>
    <w:bookmarkStart w:id="850" w:name="_Toc443469231" w:displacedByCustomXml="next"/>
    <w:bookmarkEnd w:id="850" w:displacedByCustomXml="next"/>
    <w:bookmarkStart w:id="851" w:name="_Toc443552639" w:displacedByCustomXml="next"/>
    <w:bookmarkEnd w:id="851" w:displacedByCustomXml="next"/>
    <w:bookmarkStart w:id="852" w:name="_Toc443562735" w:displacedByCustomXml="next"/>
    <w:bookmarkEnd w:id="852" w:displacedByCustomXml="next"/>
    <w:bookmarkStart w:id="853" w:name="_Toc443575787" w:displacedByCustomXml="next"/>
    <w:bookmarkEnd w:id="853" w:displacedByCustomXml="next"/>
    <w:bookmarkStart w:id="854" w:name="_Toc443469232" w:displacedByCustomXml="next"/>
    <w:bookmarkEnd w:id="854" w:displacedByCustomXml="next"/>
    <w:bookmarkStart w:id="855" w:name="_Toc443552640" w:displacedByCustomXml="next"/>
    <w:bookmarkEnd w:id="855" w:displacedByCustomXml="next"/>
    <w:bookmarkStart w:id="856" w:name="_Toc443562736" w:displacedByCustomXml="next"/>
    <w:bookmarkEnd w:id="856" w:displacedByCustomXml="next"/>
    <w:bookmarkStart w:id="857" w:name="_Toc443575788" w:displacedByCustomXml="next"/>
    <w:bookmarkEnd w:id="857" w:displacedByCustomXml="next"/>
    <w:bookmarkStart w:id="858" w:name="_Toc443469233" w:displacedByCustomXml="next"/>
    <w:bookmarkEnd w:id="858" w:displacedByCustomXml="next"/>
    <w:bookmarkStart w:id="859" w:name="_Toc443552641" w:displacedByCustomXml="next"/>
    <w:bookmarkEnd w:id="859" w:displacedByCustomXml="next"/>
    <w:bookmarkStart w:id="860" w:name="_Toc443562737" w:displacedByCustomXml="next"/>
    <w:bookmarkEnd w:id="860" w:displacedByCustomXml="next"/>
    <w:bookmarkStart w:id="861" w:name="_Toc443575789" w:displacedByCustomXml="next"/>
    <w:bookmarkEnd w:id="861" w:displacedByCustomXml="next"/>
    <w:bookmarkStart w:id="862" w:name="_Toc443469234" w:displacedByCustomXml="next"/>
    <w:bookmarkEnd w:id="862" w:displacedByCustomXml="next"/>
    <w:bookmarkStart w:id="863" w:name="_Toc443552642" w:displacedByCustomXml="next"/>
    <w:bookmarkEnd w:id="863" w:displacedByCustomXml="next"/>
    <w:bookmarkStart w:id="864" w:name="_Toc443562738" w:displacedByCustomXml="next"/>
    <w:bookmarkEnd w:id="864" w:displacedByCustomXml="next"/>
    <w:bookmarkStart w:id="865" w:name="_Toc443575790" w:displacedByCustomXml="next"/>
    <w:bookmarkEnd w:id="865" w:displacedByCustomXml="next"/>
    <w:bookmarkStart w:id="866" w:name="_Toc443469235" w:displacedByCustomXml="next"/>
    <w:bookmarkEnd w:id="866" w:displacedByCustomXml="next"/>
    <w:bookmarkStart w:id="867" w:name="_Toc443552643" w:displacedByCustomXml="next"/>
    <w:bookmarkEnd w:id="867" w:displacedByCustomXml="next"/>
    <w:bookmarkStart w:id="868" w:name="_Toc443562739" w:displacedByCustomXml="next"/>
    <w:bookmarkEnd w:id="868" w:displacedByCustomXml="next"/>
    <w:bookmarkStart w:id="869" w:name="_Toc443575791" w:displacedByCustomXml="next"/>
    <w:bookmarkEnd w:id="869" w:displacedByCustomXml="next"/>
    <w:bookmarkStart w:id="870" w:name="_Toc443469236" w:displacedByCustomXml="next"/>
    <w:bookmarkEnd w:id="870" w:displacedByCustomXml="next"/>
    <w:bookmarkStart w:id="871" w:name="_Toc443552644" w:displacedByCustomXml="next"/>
    <w:bookmarkEnd w:id="871" w:displacedByCustomXml="next"/>
    <w:bookmarkStart w:id="872" w:name="_Toc443562740" w:displacedByCustomXml="next"/>
    <w:bookmarkEnd w:id="872" w:displacedByCustomXml="next"/>
    <w:bookmarkStart w:id="873" w:name="_Toc443575792" w:displacedByCustomXml="next"/>
    <w:bookmarkEnd w:id="873" w:displacedByCustomXml="next"/>
    <w:bookmarkStart w:id="874" w:name="_Toc443469238" w:displacedByCustomXml="next"/>
    <w:bookmarkEnd w:id="874" w:displacedByCustomXml="next"/>
    <w:bookmarkStart w:id="875" w:name="_Toc443552646" w:displacedByCustomXml="next"/>
    <w:bookmarkEnd w:id="875" w:displacedByCustomXml="next"/>
    <w:bookmarkStart w:id="876" w:name="_Toc443562742" w:displacedByCustomXml="next"/>
    <w:bookmarkEnd w:id="876" w:displacedByCustomXml="next"/>
    <w:bookmarkStart w:id="877" w:name="_Toc443575794" w:displacedByCustomXml="next"/>
    <w:bookmarkEnd w:id="877" w:displacedByCustomXml="next"/>
    <w:bookmarkStart w:id="878" w:name="_Toc443469239" w:displacedByCustomXml="next"/>
    <w:bookmarkEnd w:id="878" w:displacedByCustomXml="next"/>
    <w:bookmarkStart w:id="879" w:name="_Toc443552647" w:displacedByCustomXml="next"/>
    <w:bookmarkEnd w:id="879" w:displacedByCustomXml="next"/>
    <w:bookmarkStart w:id="880" w:name="_Toc443562743" w:displacedByCustomXml="next"/>
    <w:bookmarkEnd w:id="880" w:displacedByCustomXml="next"/>
    <w:bookmarkStart w:id="881" w:name="_Toc443575795" w:displacedByCustomXml="next"/>
    <w:bookmarkEnd w:id="881" w:displacedByCustomXml="next"/>
    <w:bookmarkStart w:id="882" w:name="_Toc443469240" w:displacedByCustomXml="next"/>
    <w:bookmarkEnd w:id="882" w:displacedByCustomXml="next"/>
    <w:bookmarkStart w:id="883" w:name="_Toc443552648" w:displacedByCustomXml="next"/>
    <w:bookmarkEnd w:id="883" w:displacedByCustomXml="next"/>
    <w:bookmarkStart w:id="884" w:name="_Toc443562744" w:displacedByCustomXml="next"/>
    <w:bookmarkEnd w:id="884" w:displacedByCustomXml="next"/>
    <w:bookmarkStart w:id="885" w:name="_Toc443575796" w:displacedByCustomXml="next"/>
    <w:bookmarkEnd w:id="885" w:displacedByCustomXml="next"/>
    <w:bookmarkStart w:id="886" w:name="_Toc443469241" w:displacedByCustomXml="next"/>
    <w:bookmarkEnd w:id="886" w:displacedByCustomXml="next"/>
    <w:bookmarkStart w:id="887" w:name="_Toc443552649" w:displacedByCustomXml="next"/>
    <w:bookmarkEnd w:id="887" w:displacedByCustomXml="next"/>
    <w:bookmarkStart w:id="888" w:name="_Toc443562745" w:displacedByCustomXml="next"/>
    <w:bookmarkEnd w:id="888" w:displacedByCustomXml="next"/>
    <w:bookmarkStart w:id="889" w:name="_Toc443575797" w:displacedByCustomXml="next"/>
    <w:bookmarkEnd w:id="889" w:displacedByCustomXml="next"/>
    <w:bookmarkStart w:id="890" w:name="_Toc443469242" w:displacedByCustomXml="next"/>
    <w:bookmarkEnd w:id="890" w:displacedByCustomXml="next"/>
    <w:bookmarkStart w:id="891" w:name="_Toc443552650" w:displacedByCustomXml="next"/>
    <w:bookmarkEnd w:id="891" w:displacedByCustomXml="next"/>
    <w:bookmarkStart w:id="892" w:name="_Toc443562746" w:displacedByCustomXml="next"/>
    <w:bookmarkEnd w:id="892" w:displacedByCustomXml="next"/>
    <w:bookmarkStart w:id="893" w:name="_Toc443575798" w:displacedByCustomXml="next"/>
    <w:bookmarkEnd w:id="893" w:displacedByCustomXml="next"/>
    <w:bookmarkStart w:id="894" w:name="_Toc443469244" w:displacedByCustomXml="next"/>
    <w:bookmarkEnd w:id="894" w:displacedByCustomXml="next"/>
    <w:bookmarkStart w:id="895" w:name="_Toc443552652" w:displacedByCustomXml="next"/>
    <w:bookmarkEnd w:id="895" w:displacedByCustomXml="next"/>
    <w:bookmarkStart w:id="896" w:name="_Toc443562748" w:displacedByCustomXml="next"/>
    <w:bookmarkEnd w:id="896" w:displacedByCustomXml="next"/>
    <w:bookmarkStart w:id="897" w:name="_Toc443575800" w:displacedByCustomXml="next"/>
    <w:bookmarkEnd w:id="897" w:displacedByCustomXml="next"/>
    <w:bookmarkStart w:id="898" w:name="_Toc443469245" w:displacedByCustomXml="next"/>
    <w:bookmarkEnd w:id="898" w:displacedByCustomXml="next"/>
    <w:bookmarkStart w:id="899" w:name="_Toc443552653" w:displacedByCustomXml="next"/>
    <w:bookmarkEnd w:id="899" w:displacedByCustomXml="next"/>
    <w:bookmarkStart w:id="900" w:name="_Toc443562749" w:displacedByCustomXml="next"/>
    <w:bookmarkEnd w:id="900" w:displacedByCustomXml="next"/>
    <w:bookmarkStart w:id="901" w:name="_Toc443575801" w:displacedByCustomXml="next"/>
    <w:bookmarkEnd w:id="901" w:displacedByCustomXml="next"/>
    <w:bookmarkStart w:id="902" w:name="_Toc443469246" w:displacedByCustomXml="next"/>
    <w:bookmarkEnd w:id="902" w:displacedByCustomXml="next"/>
    <w:bookmarkStart w:id="903" w:name="_Toc443552654" w:displacedByCustomXml="next"/>
    <w:bookmarkEnd w:id="903" w:displacedByCustomXml="next"/>
    <w:bookmarkStart w:id="904" w:name="_Toc443562750" w:displacedByCustomXml="next"/>
    <w:bookmarkEnd w:id="904" w:displacedByCustomXml="next"/>
    <w:bookmarkStart w:id="905" w:name="_Toc443575802" w:displacedByCustomXml="next"/>
    <w:bookmarkEnd w:id="905" w:displacedByCustomXml="next"/>
    <w:bookmarkStart w:id="906" w:name="_Toc443469247" w:displacedByCustomXml="next"/>
    <w:bookmarkEnd w:id="906" w:displacedByCustomXml="next"/>
    <w:bookmarkStart w:id="907" w:name="_Toc443552655" w:displacedByCustomXml="next"/>
    <w:bookmarkEnd w:id="907" w:displacedByCustomXml="next"/>
    <w:bookmarkStart w:id="908" w:name="_Toc443562751" w:displacedByCustomXml="next"/>
    <w:bookmarkEnd w:id="908" w:displacedByCustomXml="next"/>
    <w:bookmarkStart w:id="909" w:name="_Toc443575803" w:displacedByCustomXml="next"/>
    <w:bookmarkEnd w:id="909" w:displacedByCustomXml="next"/>
    <w:bookmarkStart w:id="910" w:name="_Toc443469248" w:displacedByCustomXml="next"/>
    <w:bookmarkEnd w:id="910" w:displacedByCustomXml="next"/>
    <w:bookmarkStart w:id="911" w:name="_Toc443552656" w:displacedByCustomXml="next"/>
    <w:bookmarkEnd w:id="911" w:displacedByCustomXml="next"/>
    <w:bookmarkStart w:id="912" w:name="_Toc443562752" w:displacedByCustomXml="next"/>
    <w:bookmarkEnd w:id="912" w:displacedByCustomXml="next"/>
    <w:bookmarkStart w:id="913" w:name="_Toc443575804" w:displacedByCustomXml="next"/>
    <w:bookmarkEnd w:id="913" w:displacedByCustomXml="next"/>
    <w:bookmarkStart w:id="914" w:name="_Toc443469249" w:displacedByCustomXml="next"/>
    <w:bookmarkEnd w:id="914" w:displacedByCustomXml="next"/>
    <w:bookmarkStart w:id="915" w:name="_Toc443552657" w:displacedByCustomXml="next"/>
    <w:bookmarkEnd w:id="915" w:displacedByCustomXml="next"/>
    <w:bookmarkStart w:id="916" w:name="_Toc443562753" w:displacedByCustomXml="next"/>
    <w:bookmarkEnd w:id="916" w:displacedByCustomXml="next"/>
    <w:bookmarkStart w:id="917" w:name="_Toc443575805" w:displacedByCustomXml="next"/>
    <w:bookmarkEnd w:id="917" w:displacedByCustomXml="next"/>
    <w:bookmarkStart w:id="918" w:name="_Toc443469250" w:displacedByCustomXml="next"/>
    <w:bookmarkEnd w:id="918" w:displacedByCustomXml="next"/>
    <w:bookmarkStart w:id="919" w:name="_Toc443552658" w:displacedByCustomXml="next"/>
    <w:bookmarkEnd w:id="919" w:displacedByCustomXml="next"/>
    <w:bookmarkStart w:id="920" w:name="_Toc443562754" w:displacedByCustomXml="next"/>
    <w:bookmarkEnd w:id="920" w:displacedByCustomXml="next"/>
    <w:bookmarkStart w:id="921" w:name="_Toc443575806" w:displacedByCustomXml="next"/>
    <w:bookmarkEnd w:id="921" w:displacedByCustomXml="next"/>
    <w:bookmarkStart w:id="922" w:name="_Toc443469251" w:displacedByCustomXml="next"/>
    <w:bookmarkEnd w:id="922" w:displacedByCustomXml="next"/>
    <w:bookmarkStart w:id="923" w:name="_Toc443552659" w:displacedByCustomXml="next"/>
    <w:bookmarkEnd w:id="923" w:displacedByCustomXml="next"/>
    <w:bookmarkStart w:id="924" w:name="_Toc443562755" w:displacedByCustomXml="next"/>
    <w:bookmarkEnd w:id="924" w:displacedByCustomXml="next"/>
    <w:bookmarkStart w:id="925" w:name="_Toc443575807" w:displacedByCustomXml="next"/>
    <w:bookmarkEnd w:id="925" w:displacedByCustomXml="next"/>
    <w:bookmarkStart w:id="926" w:name="_Toc443469274" w:displacedByCustomXml="next"/>
    <w:bookmarkEnd w:id="926" w:displacedByCustomXml="next"/>
    <w:bookmarkStart w:id="927" w:name="_Toc443552682" w:displacedByCustomXml="next"/>
    <w:bookmarkEnd w:id="927" w:displacedByCustomXml="next"/>
    <w:bookmarkStart w:id="928" w:name="_Toc443562778" w:displacedByCustomXml="next"/>
    <w:bookmarkEnd w:id="928" w:displacedByCustomXml="next"/>
    <w:bookmarkStart w:id="929" w:name="_Toc443575830" w:displacedByCustomXml="next"/>
    <w:bookmarkEnd w:id="929" w:displacedByCustomXml="next"/>
    <w:bookmarkStart w:id="930" w:name="_Toc443469283" w:displacedByCustomXml="next"/>
    <w:bookmarkEnd w:id="930" w:displacedByCustomXml="next"/>
    <w:bookmarkStart w:id="931" w:name="_Toc443552691" w:displacedByCustomXml="next"/>
    <w:bookmarkEnd w:id="931" w:displacedByCustomXml="next"/>
    <w:bookmarkStart w:id="932" w:name="_Toc443562787" w:displacedByCustomXml="next"/>
    <w:bookmarkEnd w:id="932" w:displacedByCustomXml="next"/>
    <w:bookmarkStart w:id="933" w:name="_Toc443575839" w:displacedByCustomXml="next"/>
    <w:bookmarkEnd w:id="933" w:displacedByCustomXml="next"/>
    <w:bookmarkStart w:id="934" w:name="_Toc443469292" w:displacedByCustomXml="next"/>
    <w:bookmarkEnd w:id="934" w:displacedByCustomXml="next"/>
    <w:bookmarkStart w:id="935" w:name="_Toc443552700" w:displacedByCustomXml="next"/>
    <w:bookmarkEnd w:id="935" w:displacedByCustomXml="next"/>
    <w:bookmarkStart w:id="936" w:name="_Toc443562796" w:displacedByCustomXml="next"/>
    <w:bookmarkEnd w:id="936" w:displacedByCustomXml="next"/>
    <w:bookmarkStart w:id="937" w:name="_Toc443575848" w:displacedByCustomXml="next"/>
    <w:bookmarkEnd w:id="937" w:displacedByCustomXml="next"/>
    <w:bookmarkStart w:id="938" w:name="_Toc443469301" w:displacedByCustomXml="next"/>
    <w:bookmarkEnd w:id="938" w:displacedByCustomXml="next"/>
    <w:bookmarkStart w:id="939" w:name="_Toc443552709" w:displacedByCustomXml="next"/>
    <w:bookmarkEnd w:id="939" w:displacedByCustomXml="next"/>
    <w:bookmarkStart w:id="940" w:name="_Toc443562805" w:displacedByCustomXml="next"/>
    <w:bookmarkEnd w:id="940" w:displacedByCustomXml="next"/>
    <w:bookmarkStart w:id="941" w:name="_Toc443575857" w:displacedByCustomXml="next"/>
    <w:bookmarkEnd w:id="941" w:displacedByCustomXml="next"/>
    <w:bookmarkStart w:id="942" w:name="_Toc443469310" w:displacedByCustomXml="next"/>
    <w:bookmarkEnd w:id="942" w:displacedByCustomXml="next"/>
    <w:bookmarkStart w:id="943" w:name="_Toc443552718" w:displacedByCustomXml="next"/>
    <w:bookmarkEnd w:id="943" w:displacedByCustomXml="next"/>
    <w:bookmarkStart w:id="944" w:name="_Toc443562814" w:displacedByCustomXml="next"/>
    <w:bookmarkEnd w:id="944" w:displacedByCustomXml="next"/>
    <w:bookmarkStart w:id="945" w:name="_Toc443575866" w:displacedByCustomXml="next"/>
    <w:bookmarkEnd w:id="945" w:displacedByCustomXml="next"/>
    <w:bookmarkStart w:id="946" w:name="_Toc443469319" w:displacedByCustomXml="next"/>
    <w:bookmarkEnd w:id="946" w:displacedByCustomXml="next"/>
    <w:bookmarkStart w:id="947" w:name="_Toc443552727" w:displacedByCustomXml="next"/>
    <w:bookmarkEnd w:id="947" w:displacedByCustomXml="next"/>
    <w:bookmarkStart w:id="948" w:name="_Toc443562823" w:displacedByCustomXml="next"/>
    <w:bookmarkEnd w:id="948" w:displacedByCustomXml="next"/>
    <w:bookmarkStart w:id="949" w:name="_Toc443575875" w:displacedByCustomXml="next"/>
    <w:bookmarkEnd w:id="949" w:displacedByCustomXml="next"/>
    <w:bookmarkStart w:id="950" w:name="_Toc443469337" w:displacedByCustomXml="next"/>
    <w:bookmarkEnd w:id="950" w:displacedByCustomXml="next"/>
    <w:bookmarkStart w:id="951" w:name="_Toc443552745" w:displacedByCustomXml="next"/>
    <w:bookmarkEnd w:id="951" w:displacedByCustomXml="next"/>
    <w:bookmarkStart w:id="952" w:name="_Toc443562841" w:displacedByCustomXml="next"/>
    <w:bookmarkEnd w:id="952" w:displacedByCustomXml="next"/>
    <w:bookmarkStart w:id="953" w:name="_Toc443575893" w:displacedByCustomXml="next"/>
    <w:bookmarkEnd w:id="953" w:displacedByCustomXml="next"/>
    <w:bookmarkStart w:id="954" w:name="_Toc443469346" w:displacedByCustomXml="next"/>
    <w:bookmarkEnd w:id="954" w:displacedByCustomXml="next"/>
    <w:bookmarkStart w:id="955" w:name="_Toc443552754" w:displacedByCustomXml="next"/>
    <w:bookmarkEnd w:id="955" w:displacedByCustomXml="next"/>
    <w:bookmarkStart w:id="956" w:name="_Toc443562850" w:displacedByCustomXml="next"/>
    <w:bookmarkEnd w:id="956" w:displacedByCustomXml="next"/>
    <w:bookmarkStart w:id="957" w:name="_Toc443575902" w:displacedByCustomXml="next"/>
    <w:bookmarkEnd w:id="957" w:displacedByCustomXml="next"/>
    <w:bookmarkStart w:id="958" w:name="_Toc443469355" w:displacedByCustomXml="next"/>
    <w:bookmarkEnd w:id="958" w:displacedByCustomXml="next"/>
    <w:bookmarkStart w:id="959" w:name="_Toc443552763" w:displacedByCustomXml="next"/>
    <w:bookmarkEnd w:id="959" w:displacedByCustomXml="next"/>
    <w:bookmarkStart w:id="960" w:name="_Toc443562859" w:displacedByCustomXml="next"/>
    <w:bookmarkEnd w:id="960" w:displacedByCustomXml="next"/>
    <w:bookmarkStart w:id="961" w:name="_Toc443575911" w:displacedByCustomXml="next"/>
    <w:bookmarkEnd w:id="961" w:displacedByCustomXml="next"/>
    <w:bookmarkStart w:id="962" w:name="_Toc443469364" w:displacedByCustomXml="next"/>
    <w:bookmarkEnd w:id="962" w:displacedByCustomXml="next"/>
    <w:bookmarkStart w:id="963" w:name="_Toc443552772" w:displacedByCustomXml="next"/>
    <w:bookmarkEnd w:id="963" w:displacedByCustomXml="next"/>
    <w:bookmarkStart w:id="964" w:name="_Toc443562868" w:displacedByCustomXml="next"/>
    <w:bookmarkEnd w:id="964" w:displacedByCustomXml="next"/>
    <w:bookmarkStart w:id="965" w:name="_Toc443575920" w:displacedByCustomXml="next"/>
    <w:bookmarkEnd w:id="965" w:displacedByCustomXml="next"/>
    <w:bookmarkStart w:id="966" w:name="_Toc443469373" w:displacedByCustomXml="next"/>
    <w:bookmarkEnd w:id="966" w:displacedByCustomXml="next"/>
    <w:bookmarkStart w:id="967" w:name="_Toc443552781" w:displacedByCustomXml="next"/>
    <w:bookmarkEnd w:id="967" w:displacedByCustomXml="next"/>
    <w:bookmarkStart w:id="968" w:name="_Toc443562877" w:displacedByCustomXml="next"/>
    <w:bookmarkEnd w:id="968" w:displacedByCustomXml="next"/>
    <w:bookmarkStart w:id="969" w:name="_Toc443575929" w:displacedByCustomXml="next"/>
    <w:bookmarkEnd w:id="969" w:displacedByCustomXml="next"/>
    <w:bookmarkStart w:id="970" w:name="_Toc443469382" w:displacedByCustomXml="next"/>
    <w:bookmarkEnd w:id="970" w:displacedByCustomXml="next"/>
    <w:bookmarkStart w:id="971" w:name="_Toc443552790" w:displacedByCustomXml="next"/>
    <w:bookmarkEnd w:id="971" w:displacedByCustomXml="next"/>
    <w:bookmarkStart w:id="972" w:name="_Toc443562886" w:displacedByCustomXml="next"/>
    <w:bookmarkEnd w:id="972" w:displacedByCustomXml="next"/>
    <w:bookmarkStart w:id="973" w:name="_Toc443575938" w:displacedByCustomXml="next"/>
    <w:bookmarkEnd w:id="973" w:displacedByCustomXml="next"/>
    <w:bookmarkStart w:id="974" w:name="_Toc443469391" w:displacedByCustomXml="next"/>
    <w:bookmarkEnd w:id="974" w:displacedByCustomXml="next"/>
    <w:bookmarkStart w:id="975" w:name="_Toc443552799" w:displacedByCustomXml="next"/>
    <w:bookmarkEnd w:id="975" w:displacedByCustomXml="next"/>
    <w:bookmarkStart w:id="976" w:name="_Toc443562895" w:displacedByCustomXml="next"/>
    <w:bookmarkEnd w:id="976" w:displacedByCustomXml="next"/>
    <w:bookmarkStart w:id="977" w:name="_Toc443575947" w:displacedByCustomXml="next"/>
    <w:bookmarkEnd w:id="977" w:displacedByCustomXml="next"/>
    <w:bookmarkStart w:id="978" w:name="_Toc443469400" w:displacedByCustomXml="next"/>
    <w:bookmarkEnd w:id="978" w:displacedByCustomXml="next"/>
    <w:bookmarkStart w:id="979" w:name="_Toc443552808" w:displacedByCustomXml="next"/>
    <w:bookmarkEnd w:id="979" w:displacedByCustomXml="next"/>
    <w:bookmarkStart w:id="980" w:name="_Toc443562904" w:displacedByCustomXml="next"/>
    <w:bookmarkEnd w:id="980" w:displacedByCustomXml="next"/>
    <w:bookmarkStart w:id="981" w:name="_Toc443575956" w:displacedByCustomXml="next"/>
    <w:bookmarkEnd w:id="981" w:displacedByCustomXml="next"/>
    <w:bookmarkStart w:id="982" w:name="_Toc443469409" w:displacedByCustomXml="next"/>
    <w:bookmarkEnd w:id="982" w:displacedByCustomXml="next"/>
    <w:bookmarkStart w:id="983" w:name="_Toc443552817" w:displacedByCustomXml="next"/>
    <w:bookmarkEnd w:id="983" w:displacedByCustomXml="next"/>
    <w:bookmarkStart w:id="984" w:name="_Toc443562913" w:displacedByCustomXml="next"/>
    <w:bookmarkEnd w:id="984" w:displacedByCustomXml="next"/>
    <w:bookmarkStart w:id="985" w:name="_Toc443575965" w:displacedByCustomXml="next"/>
    <w:bookmarkEnd w:id="985" w:displacedByCustomXml="next"/>
    <w:bookmarkStart w:id="986" w:name="_Toc443469418" w:displacedByCustomXml="next"/>
    <w:bookmarkEnd w:id="986" w:displacedByCustomXml="next"/>
    <w:bookmarkStart w:id="987" w:name="_Toc443552826" w:displacedByCustomXml="next"/>
    <w:bookmarkEnd w:id="987" w:displacedByCustomXml="next"/>
    <w:bookmarkStart w:id="988" w:name="_Toc443562922" w:displacedByCustomXml="next"/>
    <w:bookmarkEnd w:id="988" w:displacedByCustomXml="next"/>
    <w:bookmarkStart w:id="989" w:name="_Toc443575974" w:displacedByCustomXml="next"/>
    <w:bookmarkEnd w:id="989" w:displacedByCustomXml="next"/>
    <w:bookmarkStart w:id="990" w:name="_Toc443469427" w:displacedByCustomXml="next"/>
    <w:bookmarkEnd w:id="990" w:displacedByCustomXml="next"/>
    <w:bookmarkStart w:id="991" w:name="_Toc443552835" w:displacedByCustomXml="next"/>
    <w:bookmarkEnd w:id="991" w:displacedByCustomXml="next"/>
    <w:bookmarkStart w:id="992" w:name="_Toc443562931" w:displacedByCustomXml="next"/>
    <w:bookmarkEnd w:id="992" w:displacedByCustomXml="next"/>
    <w:bookmarkStart w:id="993" w:name="_Toc443575983" w:displacedByCustomXml="next"/>
    <w:bookmarkEnd w:id="993" w:displacedByCustomXml="next"/>
    <w:bookmarkStart w:id="994" w:name="_Toc443469436" w:displacedByCustomXml="next"/>
    <w:bookmarkEnd w:id="994" w:displacedByCustomXml="next"/>
    <w:bookmarkStart w:id="995" w:name="_Toc443552844" w:displacedByCustomXml="next"/>
    <w:bookmarkEnd w:id="995" w:displacedByCustomXml="next"/>
    <w:bookmarkStart w:id="996" w:name="_Toc443562940" w:displacedByCustomXml="next"/>
    <w:bookmarkEnd w:id="996" w:displacedByCustomXml="next"/>
    <w:bookmarkStart w:id="997" w:name="_Toc443575992" w:displacedByCustomXml="next"/>
    <w:bookmarkEnd w:id="997" w:displacedByCustomXml="next"/>
    <w:bookmarkStart w:id="998" w:name="_Toc443469445" w:displacedByCustomXml="next"/>
    <w:bookmarkEnd w:id="998" w:displacedByCustomXml="next"/>
    <w:bookmarkStart w:id="999" w:name="_Toc443552853" w:displacedByCustomXml="next"/>
    <w:bookmarkEnd w:id="999" w:displacedByCustomXml="next"/>
    <w:bookmarkStart w:id="1000" w:name="_Toc443562949" w:displacedByCustomXml="next"/>
    <w:bookmarkEnd w:id="1000" w:displacedByCustomXml="next"/>
    <w:bookmarkStart w:id="1001" w:name="_Toc443576001" w:displacedByCustomXml="next"/>
    <w:bookmarkEnd w:id="1001" w:displacedByCustomXml="next"/>
    <w:bookmarkStart w:id="1002" w:name="_Toc443469463" w:displacedByCustomXml="next"/>
    <w:bookmarkEnd w:id="1002" w:displacedByCustomXml="next"/>
    <w:bookmarkStart w:id="1003" w:name="_Toc443552871" w:displacedByCustomXml="next"/>
    <w:bookmarkEnd w:id="1003" w:displacedByCustomXml="next"/>
    <w:bookmarkStart w:id="1004" w:name="_Toc443562967" w:displacedByCustomXml="next"/>
    <w:bookmarkEnd w:id="1004" w:displacedByCustomXml="next"/>
    <w:bookmarkStart w:id="1005" w:name="_Toc443576019" w:displacedByCustomXml="next"/>
    <w:bookmarkEnd w:id="1005" w:displacedByCustomXml="next"/>
    <w:bookmarkStart w:id="1006" w:name="_Toc443469472" w:displacedByCustomXml="next"/>
    <w:bookmarkEnd w:id="1006" w:displacedByCustomXml="next"/>
    <w:bookmarkStart w:id="1007" w:name="_Toc443552880" w:displacedByCustomXml="next"/>
    <w:bookmarkEnd w:id="1007" w:displacedByCustomXml="next"/>
    <w:bookmarkStart w:id="1008" w:name="_Toc443562976" w:displacedByCustomXml="next"/>
    <w:bookmarkEnd w:id="1008" w:displacedByCustomXml="next"/>
    <w:bookmarkStart w:id="1009" w:name="_Toc443576028" w:displacedByCustomXml="next"/>
    <w:bookmarkEnd w:id="1009" w:displacedByCustomXml="next"/>
    <w:bookmarkStart w:id="1010" w:name="_Toc443469481" w:displacedByCustomXml="next"/>
    <w:bookmarkEnd w:id="1010" w:displacedByCustomXml="next"/>
    <w:bookmarkStart w:id="1011" w:name="_Toc443552889" w:displacedByCustomXml="next"/>
    <w:bookmarkEnd w:id="1011" w:displacedByCustomXml="next"/>
    <w:bookmarkStart w:id="1012" w:name="_Toc443562985" w:displacedByCustomXml="next"/>
    <w:bookmarkEnd w:id="1012" w:displacedByCustomXml="next"/>
    <w:bookmarkStart w:id="1013" w:name="_Toc443576037" w:displacedByCustomXml="next"/>
    <w:bookmarkEnd w:id="1013" w:displacedByCustomXml="next"/>
    <w:bookmarkStart w:id="1014" w:name="_Toc443469490" w:displacedByCustomXml="next"/>
    <w:bookmarkEnd w:id="1014" w:displacedByCustomXml="next"/>
    <w:bookmarkStart w:id="1015" w:name="_Toc443552898" w:displacedByCustomXml="next"/>
    <w:bookmarkEnd w:id="1015" w:displacedByCustomXml="next"/>
    <w:bookmarkStart w:id="1016" w:name="_Toc443562994" w:displacedByCustomXml="next"/>
    <w:bookmarkEnd w:id="1016" w:displacedByCustomXml="next"/>
    <w:bookmarkStart w:id="1017" w:name="_Toc443576046" w:displacedByCustomXml="next"/>
    <w:bookmarkEnd w:id="1017" w:displacedByCustomXml="next"/>
    <w:bookmarkStart w:id="1018" w:name="_Toc443469499" w:displacedByCustomXml="next"/>
    <w:bookmarkEnd w:id="1018" w:displacedByCustomXml="next"/>
    <w:bookmarkStart w:id="1019" w:name="_Toc443552907" w:displacedByCustomXml="next"/>
    <w:bookmarkEnd w:id="1019" w:displacedByCustomXml="next"/>
    <w:bookmarkStart w:id="1020" w:name="_Toc443563003" w:displacedByCustomXml="next"/>
    <w:bookmarkEnd w:id="1020" w:displacedByCustomXml="next"/>
    <w:bookmarkStart w:id="1021" w:name="_Toc443576055" w:displacedByCustomXml="next"/>
    <w:bookmarkEnd w:id="1021" w:displacedByCustomXml="next"/>
    <w:bookmarkStart w:id="1022" w:name="_Toc443469508" w:displacedByCustomXml="next"/>
    <w:bookmarkEnd w:id="1022" w:displacedByCustomXml="next"/>
    <w:bookmarkStart w:id="1023" w:name="_Toc443552916" w:displacedByCustomXml="next"/>
    <w:bookmarkEnd w:id="1023" w:displacedByCustomXml="next"/>
    <w:bookmarkStart w:id="1024" w:name="_Toc443563012" w:displacedByCustomXml="next"/>
    <w:bookmarkEnd w:id="1024" w:displacedByCustomXml="next"/>
    <w:bookmarkStart w:id="1025" w:name="_Toc443576064" w:displacedByCustomXml="next"/>
    <w:bookmarkEnd w:id="1025" w:displacedByCustomXml="next"/>
    <w:bookmarkStart w:id="1026" w:name="_Toc443469517" w:displacedByCustomXml="next"/>
    <w:bookmarkEnd w:id="1026" w:displacedByCustomXml="next"/>
    <w:bookmarkStart w:id="1027" w:name="_Toc443552925" w:displacedByCustomXml="next"/>
    <w:bookmarkEnd w:id="1027" w:displacedByCustomXml="next"/>
    <w:bookmarkStart w:id="1028" w:name="_Toc443563021" w:displacedByCustomXml="next"/>
    <w:bookmarkEnd w:id="1028" w:displacedByCustomXml="next"/>
    <w:bookmarkStart w:id="1029" w:name="_Toc443576073" w:displacedByCustomXml="next"/>
    <w:bookmarkEnd w:id="1029" w:displacedByCustomXml="next"/>
    <w:bookmarkStart w:id="1030" w:name="_Toc443469526" w:displacedByCustomXml="next"/>
    <w:bookmarkEnd w:id="1030" w:displacedByCustomXml="next"/>
    <w:bookmarkStart w:id="1031" w:name="_Toc443552934" w:displacedByCustomXml="next"/>
    <w:bookmarkEnd w:id="1031" w:displacedByCustomXml="next"/>
    <w:bookmarkStart w:id="1032" w:name="_Toc443563030" w:displacedByCustomXml="next"/>
    <w:bookmarkEnd w:id="1032" w:displacedByCustomXml="next"/>
    <w:bookmarkStart w:id="1033" w:name="_Toc443576082" w:displacedByCustomXml="next"/>
    <w:bookmarkEnd w:id="1033" w:displacedByCustomXml="next"/>
    <w:bookmarkStart w:id="1034" w:name="_Toc443469535" w:displacedByCustomXml="next"/>
    <w:bookmarkEnd w:id="1034" w:displacedByCustomXml="next"/>
    <w:bookmarkStart w:id="1035" w:name="_Toc443552943" w:displacedByCustomXml="next"/>
    <w:bookmarkEnd w:id="1035" w:displacedByCustomXml="next"/>
    <w:bookmarkStart w:id="1036" w:name="_Toc443563039" w:displacedByCustomXml="next"/>
    <w:bookmarkEnd w:id="1036" w:displacedByCustomXml="next"/>
    <w:bookmarkStart w:id="1037" w:name="_Toc443576091" w:displacedByCustomXml="next"/>
    <w:bookmarkEnd w:id="1037" w:displacedByCustomXml="next"/>
    <w:bookmarkStart w:id="1038" w:name="_Toc443469544" w:displacedByCustomXml="next"/>
    <w:bookmarkEnd w:id="1038" w:displacedByCustomXml="next"/>
    <w:bookmarkStart w:id="1039" w:name="_Toc443552952" w:displacedByCustomXml="next"/>
    <w:bookmarkEnd w:id="1039" w:displacedByCustomXml="next"/>
    <w:bookmarkStart w:id="1040" w:name="_Toc443563048" w:displacedByCustomXml="next"/>
    <w:bookmarkEnd w:id="1040" w:displacedByCustomXml="next"/>
    <w:bookmarkStart w:id="1041" w:name="_Toc443576100" w:displacedByCustomXml="next"/>
    <w:bookmarkEnd w:id="1041" w:displacedByCustomXml="next"/>
    <w:bookmarkStart w:id="1042" w:name="_Toc443469553" w:displacedByCustomXml="next"/>
    <w:bookmarkEnd w:id="1042" w:displacedByCustomXml="next"/>
    <w:bookmarkStart w:id="1043" w:name="_Toc443552961" w:displacedByCustomXml="next"/>
    <w:bookmarkEnd w:id="1043" w:displacedByCustomXml="next"/>
    <w:bookmarkStart w:id="1044" w:name="_Toc443563057" w:displacedByCustomXml="next"/>
    <w:bookmarkEnd w:id="1044" w:displacedByCustomXml="next"/>
    <w:bookmarkStart w:id="1045" w:name="_Toc443469562" w:displacedByCustomXml="next"/>
    <w:bookmarkEnd w:id="1045" w:displacedByCustomXml="next"/>
    <w:bookmarkStart w:id="1046" w:name="_Toc443552970" w:displacedByCustomXml="next"/>
    <w:bookmarkEnd w:id="1046" w:displacedByCustomXml="next"/>
    <w:bookmarkStart w:id="1047" w:name="_Toc443563066" w:displacedByCustomXml="next"/>
    <w:bookmarkEnd w:id="1047" w:displacedByCustomXml="next"/>
    <w:bookmarkStart w:id="1048" w:name="_Toc443469571" w:displacedByCustomXml="next"/>
    <w:bookmarkEnd w:id="1048" w:displacedByCustomXml="next"/>
    <w:bookmarkStart w:id="1049" w:name="_Toc443552979" w:displacedByCustomXml="next"/>
    <w:bookmarkEnd w:id="1049" w:displacedByCustomXml="next"/>
    <w:bookmarkStart w:id="1050" w:name="_Toc443563075" w:displacedByCustomXml="next"/>
    <w:bookmarkEnd w:id="1050" w:displacedByCustomXml="next"/>
    <w:bookmarkStart w:id="1051" w:name="_Toc443469580" w:displacedByCustomXml="next"/>
    <w:bookmarkEnd w:id="1051" w:displacedByCustomXml="next"/>
    <w:bookmarkStart w:id="1052" w:name="_Toc443552988" w:displacedByCustomXml="next"/>
    <w:bookmarkEnd w:id="1052" w:displacedByCustomXml="next"/>
    <w:bookmarkStart w:id="1053" w:name="_Toc443563084" w:displacedByCustomXml="next"/>
    <w:bookmarkEnd w:id="1053" w:displacedByCustomXml="next"/>
    <w:bookmarkStart w:id="1054" w:name="_Toc443469589" w:displacedByCustomXml="next"/>
    <w:bookmarkEnd w:id="1054" w:displacedByCustomXml="next"/>
    <w:bookmarkStart w:id="1055" w:name="_Toc443552997" w:displacedByCustomXml="next"/>
    <w:bookmarkEnd w:id="1055" w:displacedByCustomXml="next"/>
    <w:bookmarkStart w:id="1056" w:name="_Toc443563093" w:displacedByCustomXml="next"/>
    <w:bookmarkEnd w:id="1056" w:displacedByCustomXml="next"/>
    <w:bookmarkStart w:id="1057" w:name="_Toc443469607" w:displacedByCustomXml="next"/>
    <w:bookmarkEnd w:id="1057" w:displacedByCustomXml="next"/>
    <w:bookmarkStart w:id="1058" w:name="_Toc443553015" w:displacedByCustomXml="next"/>
    <w:bookmarkEnd w:id="1058" w:displacedByCustomXml="next"/>
    <w:bookmarkStart w:id="1059" w:name="_Toc443563111" w:displacedByCustomXml="next"/>
    <w:bookmarkEnd w:id="1059" w:displacedByCustomXml="next"/>
    <w:bookmarkStart w:id="1060" w:name="_Toc443469616" w:displacedByCustomXml="next"/>
    <w:bookmarkEnd w:id="1060" w:displacedByCustomXml="next"/>
    <w:bookmarkStart w:id="1061" w:name="_Toc443553024" w:displacedByCustomXml="next"/>
    <w:bookmarkEnd w:id="1061" w:displacedByCustomXml="next"/>
    <w:bookmarkStart w:id="1062" w:name="_Toc443563120" w:displacedByCustomXml="next"/>
    <w:bookmarkEnd w:id="1062" w:displacedByCustomXml="next"/>
    <w:bookmarkStart w:id="1063" w:name="_Toc443469625" w:displacedByCustomXml="next"/>
    <w:bookmarkEnd w:id="1063" w:displacedByCustomXml="next"/>
    <w:bookmarkStart w:id="1064" w:name="_Toc443553033" w:displacedByCustomXml="next"/>
    <w:bookmarkEnd w:id="1064" w:displacedByCustomXml="next"/>
    <w:bookmarkStart w:id="1065" w:name="_Toc443563129" w:displacedByCustomXml="next"/>
    <w:bookmarkEnd w:id="1065" w:displacedByCustomXml="next"/>
    <w:bookmarkStart w:id="1066" w:name="_Toc443469634" w:displacedByCustomXml="next"/>
    <w:bookmarkEnd w:id="1066" w:displacedByCustomXml="next"/>
    <w:bookmarkStart w:id="1067" w:name="_Toc443553042" w:displacedByCustomXml="next"/>
    <w:bookmarkEnd w:id="1067" w:displacedByCustomXml="next"/>
    <w:bookmarkStart w:id="1068" w:name="_Toc443563138" w:displacedByCustomXml="next"/>
    <w:bookmarkEnd w:id="1068" w:displacedByCustomXml="next"/>
    <w:bookmarkStart w:id="1069" w:name="_Toc443469643" w:displacedByCustomXml="next"/>
    <w:bookmarkEnd w:id="1069" w:displacedByCustomXml="next"/>
    <w:bookmarkStart w:id="1070" w:name="_Toc443553051" w:displacedByCustomXml="next"/>
    <w:bookmarkEnd w:id="1070" w:displacedByCustomXml="next"/>
    <w:bookmarkStart w:id="1071" w:name="_Toc443563147" w:displacedByCustomXml="next"/>
    <w:bookmarkEnd w:id="1071" w:displacedByCustomXml="next"/>
    <w:bookmarkStart w:id="1072" w:name="_Toc443469652" w:displacedByCustomXml="next"/>
    <w:bookmarkEnd w:id="1072" w:displacedByCustomXml="next"/>
    <w:bookmarkStart w:id="1073" w:name="_Toc443553060" w:displacedByCustomXml="next"/>
    <w:bookmarkEnd w:id="1073" w:displacedByCustomXml="next"/>
    <w:bookmarkStart w:id="1074" w:name="_Toc443563156" w:displacedByCustomXml="next"/>
    <w:bookmarkEnd w:id="1074" w:displacedByCustomXml="next"/>
    <w:bookmarkStart w:id="1075" w:name="_Toc443469661" w:displacedByCustomXml="next"/>
    <w:bookmarkEnd w:id="1075" w:displacedByCustomXml="next"/>
    <w:bookmarkStart w:id="1076" w:name="_Toc443553069" w:displacedByCustomXml="next"/>
    <w:bookmarkEnd w:id="1076" w:displacedByCustomXml="next"/>
    <w:bookmarkStart w:id="1077" w:name="_Toc443563165" w:displacedByCustomXml="next"/>
    <w:bookmarkEnd w:id="1077" w:displacedByCustomXml="next"/>
    <w:bookmarkStart w:id="1078" w:name="_Toc443469670" w:displacedByCustomXml="next"/>
    <w:bookmarkEnd w:id="1078" w:displacedByCustomXml="next"/>
    <w:bookmarkStart w:id="1079" w:name="_Toc443553078" w:displacedByCustomXml="next"/>
    <w:bookmarkEnd w:id="1079" w:displacedByCustomXml="next"/>
    <w:bookmarkStart w:id="1080" w:name="_Toc443563174" w:displacedByCustomXml="next"/>
    <w:bookmarkEnd w:id="1080" w:displacedByCustomXml="next"/>
    <w:bookmarkStart w:id="1081" w:name="_Toc443469679" w:displacedByCustomXml="next"/>
    <w:bookmarkEnd w:id="1081" w:displacedByCustomXml="next"/>
    <w:bookmarkStart w:id="1082" w:name="_Toc443553087" w:displacedByCustomXml="next"/>
    <w:bookmarkEnd w:id="1082" w:displacedByCustomXml="next"/>
    <w:bookmarkStart w:id="1083" w:name="_Toc443563183" w:displacedByCustomXml="next"/>
    <w:bookmarkEnd w:id="1083" w:displacedByCustomXml="next"/>
    <w:bookmarkStart w:id="1084" w:name="_Toc443469688" w:displacedByCustomXml="next"/>
    <w:bookmarkEnd w:id="1084" w:displacedByCustomXml="next"/>
    <w:bookmarkStart w:id="1085" w:name="_Toc443553096" w:displacedByCustomXml="next"/>
    <w:bookmarkEnd w:id="1085" w:displacedByCustomXml="next"/>
    <w:bookmarkStart w:id="1086" w:name="_Toc443563192" w:displacedByCustomXml="next"/>
    <w:bookmarkEnd w:id="1086" w:displacedByCustomXml="next"/>
    <w:bookmarkStart w:id="1087" w:name="_Toc443469697" w:displacedByCustomXml="next"/>
    <w:bookmarkEnd w:id="1087" w:displacedByCustomXml="next"/>
    <w:bookmarkStart w:id="1088" w:name="_Toc443553105" w:displacedByCustomXml="next"/>
    <w:bookmarkEnd w:id="1088" w:displacedByCustomXml="next"/>
    <w:bookmarkStart w:id="1089" w:name="_Toc443563201" w:displacedByCustomXml="next"/>
    <w:bookmarkEnd w:id="1089" w:displacedByCustomXml="next"/>
    <w:bookmarkStart w:id="1090" w:name="_Toc443469706" w:displacedByCustomXml="next"/>
    <w:bookmarkEnd w:id="1090" w:displacedByCustomXml="next"/>
    <w:bookmarkStart w:id="1091" w:name="_Toc443553114" w:displacedByCustomXml="next"/>
    <w:bookmarkEnd w:id="1091" w:displacedByCustomXml="next"/>
    <w:bookmarkStart w:id="1092" w:name="_Toc443563210" w:displacedByCustomXml="next"/>
    <w:bookmarkEnd w:id="1092" w:displacedByCustomXml="next"/>
    <w:bookmarkStart w:id="1093" w:name="_Toc443469715" w:displacedByCustomXml="next"/>
    <w:bookmarkEnd w:id="1093" w:displacedByCustomXml="next"/>
    <w:bookmarkStart w:id="1094" w:name="_Toc443553123" w:displacedByCustomXml="next"/>
    <w:bookmarkEnd w:id="1094" w:displacedByCustomXml="next"/>
    <w:bookmarkStart w:id="1095" w:name="_Toc443563219" w:displacedByCustomXml="next"/>
    <w:bookmarkEnd w:id="1095" w:displacedByCustomXml="next"/>
    <w:bookmarkStart w:id="1096" w:name="_Toc443469724" w:displacedByCustomXml="next"/>
    <w:bookmarkEnd w:id="1096" w:displacedByCustomXml="next"/>
    <w:bookmarkStart w:id="1097" w:name="_Toc443553132" w:displacedByCustomXml="next"/>
    <w:bookmarkEnd w:id="1097" w:displacedByCustomXml="next"/>
    <w:bookmarkStart w:id="1098" w:name="_Toc443563228" w:displacedByCustomXml="next"/>
    <w:bookmarkEnd w:id="1098" w:displacedByCustomXml="next"/>
    <w:bookmarkStart w:id="1099" w:name="_Toc443469733" w:displacedByCustomXml="next"/>
    <w:bookmarkEnd w:id="1099" w:displacedByCustomXml="next"/>
    <w:bookmarkStart w:id="1100" w:name="_Toc443553141" w:displacedByCustomXml="next"/>
    <w:bookmarkEnd w:id="1100" w:displacedByCustomXml="next"/>
    <w:bookmarkStart w:id="1101" w:name="_Toc443563237" w:displacedByCustomXml="next"/>
    <w:bookmarkEnd w:id="1101" w:displacedByCustomXml="next"/>
    <w:bookmarkStart w:id="1102" w:name="_Toc443469742" w:displacedByCustomXml="next"/>
    <w:bookmarkEnd w:id="1102" w:displacedByCustomXml="next"/>
    <w:bookmarkStart w:id="1103" w:name="_Toc443553150" w:displacedByCustomXml="next"/>
    <w:bookmarkEnd w:id="1103" w:displacedByCustomXml="next"/>
    <w:bookmarkStart w:id="1104" w:name="_Toc443563246" w:displacedByCustomXml="next"/>
    <w:bookmarkEnd w:id="1104" w:displacedByCustomXml="next"/>
    <w:bookmarkStart w:id="1105" w:name="_Toc443469760" w:displacedByCustomXml="next"/>
    <w:bookmarkEnd w:id="1105" w:displacedByCustomXml="next"/>
    <w:bookmarkStart w:id="1106" w:name="_Toc443553168" w:displacedByCustomXml="next"/>
    <w:bookmarkEnd w:id="1106" w:displacedByCustomXml="next"/>
    <w:bookmarkStart w:id="1107" w:name="_Toc443563264" w:displacedByCustomXml="next"/>
    <w:bookmarkEnd w:id="1107" w:displacedByCustomXml="next"/>
    <w:bookmarkStart w:id="1108" w:name="_Toc443469769" w:displacedByCustomXml="next"/>
    <w:bookmarkEnd w:id="1108" w:displacedByCustomXml="next"/>
    <w:bookmarkStart w:id="1109" w:name="_Toc443553177" w:displacedByCustomXml="next"/>
    <w:bookmarkEnd w:id="1109" w:displacedByCustomXml="next"/>
    <w:bookmarkStart w:id="1110" w:name="_Toc443563273" w:displacedByCustomXml="next"/>
    <w:bookmarkEnd w:id="1110" w:displacedByCustomXml="next"/>
    <w:bookmarkStart w:id="1111" w:name="_Toc443469778" w:displacedByCustomXml="next"/>
    <w:bookmarkEnd w:id="1111" w:displacedByCustomXml="next"/>
    <w:bookmarkStart w:id="1112" w:name="_Toc443553186" w:displacedByCustomXml="next"/>
    <w:bookmarkEnd w:id="1112" w:displacedByCustomXml="next"/>
    <w:bookmarkStart w:id="1113" w:name="_Toc443563282" w:displacedByCustomXml="next"/>
    <w:bookmarkEnd w:id="1113" w:displacedByCustomXml="next"/>
    <w:bookmarkStart w:id="1114" w:name="_Toc443469787" w:displacedByCustomXml="next"/>
    <w:bookmarkEnd w:id="1114" w:displacedByCustomXml="next"/>
    <w:bookmarkStart w:id="1115" w:name="_Toc443553195" w:displacedByCustomXml="next"/>
    <w:bookmarkEnd w:id="1115" w:displacedByCustomXml="next"/>
    <w:bookmarkStart w:id="1116" w:name="_Toc443563291" w:displacedByCustomXml="next"/>
    <w:bookmarkEnd w:id="1116" w:displacedByCustomXml="next"/>
    <w:bookmarkStart w:id="1117" w:name="_Toc443469796" w:displacedByCustomXml="next"/>
    <w:bookmarkEnd w:id="1117" w:displacedByCustomXml="next"/>
    <w:bookmarkStart w:id="1118" w:name="_Toc443553204" w:displacedByCustomXml="next"/>
    <w:bookmarkEnd w:id="1118" w:displacedByCustomXml="next"/>
    <w:bookmarkStart w:id="1119" w:name="_Toc443563300" w:displacedByCustomXml="next"/>
    <w:bookmarkEnd w:id="1119" w:displacedByCustomXml="next"/>
    <w:bookmarkStart w:id="1120" w:name="_Toc443469805" w:displacedByCustomXml="next"/>
    <w:bookmarkEnd w:id="1120" w:displacedByCustomXml="next"/>
    <w:bookmarkStart w:id="1121" w:name="_Toc443553213" w:displacedByCustomXml="next"/>
    <w:bookmarkEnd w:id="1121" w:displacedByCustomXml="next"/>
    <w:bookmarkStart w:id="1122" w:name="_Toc443563309" w:displacedByCustomXml="next"/>
    <w:bookmarkEnd w:id="1122" w:displacedByCustomXml="next"/>
    <w:bookmarkStart w:id="1123" w:name="_Toc443469814" w:displacedByCustomXml="next"/>
    <w:bookmarkEnd w:id="1123" w:displacedByCustomXml="next"/>
    <w:bookmarkStart w:id="1124" w:name="_Toc443553222" w:displacedByCustomXml="next"/>
    <w:bookmarkEnd w:id="1124" w:displacedByCustomXml="next"/>
    <w:bookmarkStart w:id="1125" w:name="_Toc443563318" w:displacedByCustomXml="next"/>
    <w:bookmarkEnd w:id="1125" w:displacedByCustomXml="next"/>
    <w:bookmarkStart w:id="1126" w:name="_Toc443469823" w:displacedByCustomXml="next"/>
    <w:bookmarkEnd w:id="1126" w:displacedByCustomXml="next"/>
    <w:bookmarkStart w:id="1127" w:name="_Toc443553231" w:displacedByCustomXml="next"/>
    <w:bookmarkEnd w:id="1127" w:displacedByCustomXml="next"/>
    <w:bookmarkStart w:id="1128" w:name="_Toc443563327" w:displacedByCustomXml="next"/>
    <w:bookmarkEnd w:id="1128" w:displacedByCustomXml="next"/>
    <w:bookmarkStart w:id="1129" w:name="_Toc443469832" w:displacedByCustomXml="next"/>
    <w:bookmarkEnd w:id="1129" w:displacedByCustomXml="next"/>
    <w:bookmarkStart w:id="1130" w:name="_Toc443553240" w:displacedByCustomXml="next"/>
    <w:bookmarkEnd w:id="1130" w:displacedByCustomXml="next"/>
    <w:bookmarkStart w:id="1131" w:name="_Toc443563336" w:displacedByCustomXml="next"/>
    <w:bookmarkEnd w:id="1131" w:displacedByCustomXml="next"/>
    <w:bookmarkStart w:id="1132" w:name="_Toc443469841" w:displacedByCustomXml="next"/>
    <w:bookmarkEnd w:id="1132" w:displacedByCustomXml="next"/>
    <w:bookmarkStart w:id="1133" w:name="_Toc443553249" w:displacedByCustomXml="next"/>
    <w:bookmarkEnd w:id="1133" w:displacedByCustomXml="next"/>
    <w:bookmarkStart w:id="1134" w:name="_Toc443563345" w:displacedByCustomXml="next"/>
    <w:bookmarkEnd w:id="1134" w:displacedByCustomXml="next"/>
    <w:bookmarkStart w:id="1135" w:name="_Toc443469850" w:displacedByCustomXml="next"/>
    <w:bookmarkEnd w:id="1135" w:displacedByCustomXml="next"/>
    <w:bookmarkStart w:id="1136" w:name="_Toc443553258" w:displacedByCustomXml="next"/>
    <w:bookmarkEnd w:id="1136" w:displacedByCustomXml="next"/>
    <w:bookmarkStart w:id="1137" w:name="_Toc443563354" w:displacedByCustomXml="next"/>
    <w:bookmarkEnd w:id="1137" w:displacedByCustomXml="next"/>
    <w:bookmarkStart w:id="1138" w:name="_Toc443469859" w:displacedByCustomXml="next"/>
    <w:bookmarkEnd w:id="1138" w:displacedByCustomXml="next"/>
    <w:bookmarkStart w:id="1139" w:name="_Toc443553267" w:displacedByCustomXml="next"/>
    <w:bookmarkEnd w:id="1139" w:displacedByCustomXml="next"/>
    <w:bookmarkStart w:id="1140" w:name="_Toc443563363" w:displacedByCustomXml="next"/>
    <w:bookmarkEnd w:id="1140" w:displacedByCustomXml="next"/>
    <w:bookmarkStart w:id="1141" w:name="_Toc443469868" w:displacedByCustomXml="next"/>
    <w:bookmarkEnd w:id="1141" w:displacedByCustomXml="next"/>
    <w:bookmarkStart w:id="1142" w:name="_Toc443553276" w:displacedByCustomXml="next"/>
    <w:bookmarkEnd w:id="1142" w:displacedByCustomXml="next"/>
    <w:bookmarkStart w:id="1143" w:name="_Toc443563372" w:displacedByCustomXml="next"/>
    <w:bookmarkEnd w:id="1143" w:displacedByCustomXml="next"/>
    <w:bookmarkStart w:id="1144" w:name="_Toc443469877" w:displacedByCustomXml="next"/>
    <w:bookmarkEnd w:id="1144" w:displacedByCustomXml="next"/>
    <w:bookmarkStart w:id="1145" w:name="_Toc443553285" w:displacedByCustomXml="next"/>
    <w:bookmarkEnd w:id="1145" w:displacedByCustomXml="next"/>
    <w:bookmarkStart w:id="1146" w:name="_Toc443563381" w:displacedByCustomXml="next"/>
    <w:bookmarkEnd w:id="1146" w:displacedByCustomXml="next"/>
    <w:bookmarkStart w:id="1147" w:name="_Toc443469886" w:displacedByCustomXml="next"/>
    <w:bookmarkEnd w:id="1147" w:displacedByCustomXml="next"/>
    <w:bookmarkStart w:id="1148" w:name="_Toc443553294" w:displacedByCustomXml="next"/>
    <w:bookmarkEnd w:id="1148" w:displacedByCustomXml="next"/>
    <w:bookmarkStart w:id="1149" w:name="_Toc443563390" w:displacedByCustomXml="next"/>
    <w:bookmarkEnd w:id="1149" w:displacedByCustomXml="next"/>
    <w:bookmarkStart w:id="1150" w:name="_Toc443469895" w:displacedByCustomXml="next"/>
    <w:bookmarkEnd w:id="1150" w:displacedByCustomXml="next"/>
    <w:bookmarkStart w:id="1151" w:name="_Toc443553303" w:displacedByCustomXml="next"/>
    <w:bookmarkEnd w:id="1151" w:displacedByCustomXml="next"/>
    <w:bookmarkStart w:id="1152" w:name="_Toc443563399" w:displacedByCustomXml="next"/>
    <w:bookmarkEnd w:id="1152" w:displacedByCustomXml="next"/>
    <w:bookmarkStart w:id="1153" w:name="_Toc443469904" w:displacedByCustomXml="next"/>
    <w:bookmarkEnd w:id="1153" w:displacedByCustomXml="next"/>
    <w:bookmarkStart w:id="1154" w:name="_Toc443553312" w:displacedByCustomXml="next"/>
    <w:bookmarkEnd w:id="1154" w:displacedByCustomXml="next"/>
    <w:bookmarkStart w:id="1155" w:name="_Toc443563408" w:displacedByCustomXml="next"/>
    <w:bookmarkEnd w:id="1155" w:displacedByCustomXml="next"/>
    <w:bookmarkStart w:id="1156" w:name="_Toc443469913" w:displacedByCustomXml="next"/>
    <w:bookmarkEnd w:id="1156" w:displacedByCustomXml="next"/>
    <w:bookmarkStart w:id="1157" w:name="_Toc443553321" w:displacedByCustomXml="next"/>
    <w:bookmarkEnd w:id="1157" w:displacedByCustomXml="next"/>
    <w:bookmarkStart w:id="1158" w:name="_Toc443563417" w:displacedByCustomXml="next"/>
    <w:bookmarkEnd w:id="1158" w:displacedByCustomXml="next"/>
    <w:bookmarkStart w:id="1159" w:name="_Toc443469922" w:displacedByCustomXml="next"/>
    <w:bookmarkEnd w:id="1159" w:displacedByCustomXml="next"/>
    <w:bookmarkStart w:id="1160" w:name="_Toc443553330" w:displacedByCustomXml="next"/>
    <w:bookmarkEnd w:id="1160" w:displacedByCustomXml="next"/>
    <w:bookmarkStart w:id="1161" w:name="_Toc443563426" w:displacedByCustomXml="next"/>
    <w:bookmarkEnd w:id="1161" w:displacedByCustomXml="next"/>
    <w:bookmarkStart w:id="1162" w:name="_Toc443469931" w:displacedByCustomXml="next"/>
    <w:bookmarkEnd w:id="1162" w:displacedByCustomXml="next"/>
    <w:bookmarkStart w:id="1163" w:name="_Toc443553339" w:displacedByCustomXml="next"/>
    <w:bookmarkEnd w:id="1163" w:displacedByCustomXml="next"/>
    <w:bookmarkStart w:id="1164" w:name="_Toc443563435" w:displacedByCustomXml="next"/>
    <w:bookmarkEnd w:id="1164" w:displacedByCustomXml="next"/>
    <w:bookmarkStart w:id="1165" w:name="_Toc443469940" w:displacedByCustomXml="next"/>
    <w:bookmarkEnd w:id="1165" w:displacedByCustomXml="next"/>
    <w:bookmarkStart w:id="1166" w:name="_Toc443553348" w:displacedByCustomXml="next"/>
    <w:bookmarkEnd w:id="1166" w:displacedByCustomXml="next"/>
    <w:bookmarkStart w:id="1167" w:name="_Toc443563444" w:displacedByCustomXml="next"/>
    <w:bookmarkEnd w:id="1167" w:displacedByCustomXml="next"/>
    <w:bookmarkStart w:id="1168" w:name="_Toc443469949" w:displacedByCustomXml="next"/>
    <w:bookmarkEnd w:id="1168" w:displacedByCustomXml="next"/>
    <w:bookmarkStart w:id="1169" w:name="_Toc443553357" w:displacedByCustomXml="next"/>
    <w:bookmarkEnd w:id="1169" w:displacedByCustomXml="next"/>
    <w:bookmarkStart w:id="1170" w:name="_Toc443563453" w:displacedByCustomXml="next"/>
    <w:bookmarkEnd w:id="1170" w:displacedByCustomXml="next"/>
    <w:bookmarkStart w:id="1171" w:name="_Toc443469958" w:displacedByCustomXml="next"/>
    <w:bookmarkEnd w:id="1171" w:displacedByCustomXml="next"/>
    <w:bookmarkStart w:id="1172" w:name="_Toc443553366" w:displacedByCustomXml="next"/>
    <w:bookmarkEnd w:id="1172" w:displacedByCustomXml="next"/>
    <w:bookmarkStart w:id="1173" w:name="_Toc443563462" w:displacedByCustomXml="next"/>
    <w:bookmarkEnd w:id="1173" w:displacedByCustomXml="next"/>
    <w:bookmarkStart w:id="1174" w:name="_Toc443469976" w:displacedByCustomXml="next"/>
    <w:bookmarkEnd w:id="1174" w:displacedByCustomXml="next"/>
    <w:bookmarkStart w:id="1175" w:name="_Toc443553384" w:displacedByCustomXml="next"/>
    <w:bookmarkEnd w:id="1175" w:displacedByCustomXml="next"/>
    <w:bookmarkStart w:id="1176" w:name="_Toc443563480" w:displacedByCustomXml="next"/>
    <w:bookmarkEnd w:id="1176" w:displacedByCustomXml="next"/>
    <w:bookmarkStart w:id="1177" w:name="_Toc443469985" w:displacedByCustomXml="next"/>
    <w:bookmarkEnd w:id="1177" w:displacedByCustomXml="next"/>
    <w:bookmarkStart w:id="1178" w:name="_Toc443553393" w:displacedByCustomXml="next"/>
    <w:bookmarkEnd w:id="1178" w:displacedByCustomXml="next"/>
    <w:bookmarkStart w:id="1179" w:name="_Toc443563489" w:displacedByCustomXml="next"/>
    <w:bookmarkEnd w:id="1179" w:displacedByCustomXml="next"/>
    <w:bookmarkStart w:id="1180" w:name="_Toc443469994" w:displacedByCustomXml="next"/>
    <w:bookmarkEnd w:id="1180" w:displacedByCustomXml="next"/>
    <w:bookmarkStart w:id="1181" w:name="_Toc443553402" w:displacedByCustomXml="next"/>
    <w:bookmarkEnd w:id="1181" w:displacedByCustomXml="next"/>
    <w:bookmarkStart w:id="1182" w:name="_Toc443563498" w:displacedByCustomXml="next"/>
    <w:bookmarkEnd w:id="1182" w:displacedByCustomXml="next"/>
    <w:bookmarkStart w:id="1183" w:name="_Toc443470003" w:displacedByCustomXml="next"/>
    <w:bookmarkEnd w:id="1183" w:displacedByCustomXml="next"/>
    <w:bookmarkStart w:id="1184" w:name="_Toc443553411" w:displacedByCustomXml="next"/>
    <w:bookmarkEnd w:id="1184" w:displacedByCustomXml="next"/>
    <w:bookmarkStart w:id="1185" w:name="_Toc443563507" w:displacedByCustomXml="next"/>
    <w:bookmarkEnd w:id="1185" w:displacedByCustomXml="next"/>
    <w:bookmarkStart w:id="1186" w:name="_Toc443470012" w:displacedByCustomXml="next"/>
    <w:bookmarkEnd w:id="1186" w:displacedByCustomXml="next"/>
    <w:bookmarkStart w:id="1187" w:name="_Toc443553420" w:displacedByCustomXml="next"/>
    <w:bookmarkEnd w:id="1187" w:displacedByCustomXml="next"/>
    <w:bookmarkStart w:id="1188" w:name="_Toc443563516" w:displacedByCustomXml="next"/>
    <w:bookmarkEnd w:id="1188" w:displacedByCustomXml="next"/>
    <w:bookmarkStart w:id="1189" w:name="_Toc443470021" w:displacedByCustomXml="next"/>
    <w:bookmarkEnd w:id="1189" w:displacedByCustomXml="next"/>
    <w:bookmarkStart w:id="1190" w:name="_Toc443553429" w:displacedByCustomXml="next"/>
    <w:bookmarkEnd w:id="1190" w:displacedByCustomXml="next"/>
    <w:bookmarkStart w:id="1191" w:name="_Toc443563525" w:displacedByCustomXml="next"/>
    <w:bookmarkEnd w:id="1191" w:displacedByCustomXml="next"/>
    <w:bookmarkStart w:id="1192" w:name="_Toc443470030" w:displacedByCustomXml="next"/>
    <w:bookmarkEnd w:id="1192" w:displacedByCustomXml="next"/>
    <w:bookmarkStart w:id="1193" w:name="_Toc443553438" w:displacedByCustomXml="next"/>
    <w:bookmarkEnd w:id="1193" w:displacedByCustomXml="next"/>
    <w:bookmarkStart w:id="1194" w:name="_Toc443563534" w:displacedByCustomXml="next"/>
    <w:bookmarkEnd w:id="1194" w:displacedByCustomXml="next"/>
    <w:bookmarkStart w:id="1195" w:name="_Toc443470039" w:displacedByCustomXml="next"/>
    <w:bookmarkEnd w:id="1195" w:displacedByCustomXml="next"/>
    <w:bookmarkStart w:id="1196" w:name="_Toc443553447" w:displacedByCustomXml="next"/>
    <w:bookmarkEnd w:id="1196" w:displacedByCustomXml="next"/>
    <w:bookmarkStart w:id="1197" w:name="_Toc443563543" w:displacedByCustomXml="next"/>
    <w:bookmarkEnd w:id="1197" w:displacedByCustomXml="next"/>
    <w:bookmarkStart w:id="1198" w:name="_Toc443470048" w:displacedByCustomXml="next"/>
    <w:bookmarkEnd w:id="1198" w:displacedByCustomXml="next"/>
    <w:bookmarkStart w:id="1199" w:name="_Toc443553456" w:displacedByCustomXml="next"/>
    <w:bookmarkEnd w:id="1199" w:displacedByCustomXml="next"/>
    <w:bookmarkStart w:id="1200" w:name="_Toc443563552" w:displacedByCustomXml="next"/>
    <w:bookmarkEnd w:id="1200" w:displacedByCustomXml="next"/>
    <w:bookmarkStart w:id="1201" w:name="_Toc443470057" w:displacedByCustomXml="next"/>
    <w:bookmarkEnd w:id="1201" w:displacedByCustomXml="next"/>
    <w:bookmarkStart w:id="1202" w:name="_Toc443553465" w:displacedByCustomXml="next"/>
    <w:bookmarkEnd w:id="1202" w:displacedByCustomXml="next"/>
    <w:bookmarkStart w:id="1203" w:name="_Toc443563561" w:displacedByCustomXml="next"/>
    <w:bookmarkEnd w:id="1203" w:displacedByCustomXml="next"/>
    <w:bookmarkStart w:id="1204" w:name="_Toc443470066" w:displacedByCustomXml="next"/>
    <w:bookmarkEnd w:id="1204" w:displacedByCustomXml="next"/>
    <w:bookmarkStart w:id="1205" w:name="_Toc443553474" w:displacedByCustomXml="next"/>
    <w:bookmarkEnd w:id="1205" w:displacedByCustomXml="next"/>
    <w:bookmarkStart w:id="1206" w:name="_Toc443563570" w:displacedByCustomXml="next"/>
    <w:bookmarkEnd w:id="1206" w:displacedByCustomXml="next"/>
    <w:bookmarkStart w:id="1207" w:name="_Toc443470075" w:displacedByCustomXml="next"/>
    <w:bookmarkEnd w:id="1207" w:displacedByCustomXml="next"/>
    <w:bookmarkStart w:id="1208" w:name="_Toc443553483" w:displacedByCustomXml="next"/>
    <w:bookmarkEnd w:id="1208" w:displacedByCustomXml="next"/>
    <w:bookmarkStart w:id="1209" w:name="_Toc443563579" w:displacedByCustomXml="next"/>
    <w:bookmarkEnd w:id="1209" w:displacedByCustomXml="next"/>
    <w:bookmarkStart w:id="1210" w:name="_Toc443470084" w:displacedByCustomXml="next"/>
    <w:bookmarkEnd w:id="1210" w:displacedByCustomXml="next"/>
    <w:bookmarkStart w:id="1211" w:name="_Toc443553492" w:displacedByCustomXml="next"/>
    <w:bookmarkEnd w:id="1211" w:displacedByCustomXml="next"/>
    <w:bookmarkStart w:id="1212" w:name="_Toc443563588" w:displacedByCustomXml="next"/>
    <w:bookmarkEnd w:id="1212" w:displacedByCustomXml="next"/>
    <w:bookmarkStart w:id="1213" w:name="_Toc443470093" w:displacedByCustomXml="next"/>
    <w:bookmarkEnd w:id="1213" w:displacedByCustomXml="next"/>
    <w:bookmarkStart w:id="1214" w:name="_Toc443553501" w:displacedByCustomXml="next"/>
    <w:bookmarkEnd w:id="1214" w:displacedByCustomXml="next"/>
    <w:bookmarkStart w:id="1215" w:name="_Toc443563597" w:displacedByCustomXml="next"/>
    <w:bookmarkEnd w:id="1215" w:displacedByCustomXml="next"/>
    <w:bookmarkStart w:id="1216" w:name="_Toc443470102" w:displacedByCustomXml="next"/>
    <w:bookmarkEnd w:id="1216" w:displacedByCustomXml="next"/>
    <w:bookmarkStart w:id="1217" w:name="_Toc443553510" w:displacedByCustomXml="next"/>
    <w:bookmarkEnd w:id="1217" w:displacedByCustomXml="next"/>
    <w:bookmarkStart w:id="1218" w:name="_Toc443563606" w:displacedByCustomXml="next"/>
    <w:bookmarkEnd w:id="1218" w:displacedByCustomXml="next"/>
    <w:bookmarkStart w:id="1219" w:name="_Toc443470111" w:displacedByCustomXml="next"/>
    <w:bookmarkEnd w:id="1219" w:displacedByCustomXml="next"/>
    <w:bookmarkStart w:id="1220" w:name="_Toc443553519" w:displacedByCustomXml="next"/>
    <w:bookmarkEnd w:id="1220" w:displacedByCustomXml="next"/>
    <w:bookmarkStart w:id="1221" w:name="_Toc443563615" w:displacedByCustomXml="next"/>
    <w:bookmarkEnd w:id="1221" w:displacedByCustomXml="next"/>
    <w:bookmarkStart w:id="1222" w:name="_Toc443470120" w:displacedByCustomXml="next"/>
    <w:bookmarkEnd w:id="1222" w:displacedByCustomXml="next"/>
    <w:bookmarkStart w:id="1223" w:name="_Toc443553528" w:displacedByCustomXml="next"/>
    <w:bookmarkEnd w:id="1223" w:displacedByCustomXml="next"/>
    <w:bookmarkStart w:id="1224" w:name="_Toc443563624" w:displacedByCustomXml="next"/>
    <w:bookmarkEnd w:id="1224" w:displacedByCustomXml="next"/>
    <w:bookmarkStart w:id="1225" w:name="_Toc443470129" w:displacedByCustomXml="next"/>
    <w:bookmarkEnd w:id="1225" w:displacedByCustomXml="next"/>
    <w:bookmarkStart w:id="1226" w:name="_Toc443553537" w:displacedByCustomXml="next"/>
    <w:bookmarkEnd w:id="1226" w:displacedByCustomXml="next"/>
    <w:bookmarkStart w:id="1227" w:name="_Toc443563633" w:displacedByCustomXml="next"/>
    <w:bookmarkEnd w:id="1227" w:displacedByCustomXml="next"/>
    <w:bookmarkStart w:id="1228" w:name="_Toc443470138" w:displacedByCustomXml="next"/>
    <w:bookmarkEnd w:id="1228" w:displacedByCustomXml="next"/>
    <w:bookmarkStart w:id="1229" w:name="_Toc443553546" w:displacedByCustomXml="next"/>
    <w:bookmarkEnd w:id="1229" w:displacedByCustomXml="next"/>
    <w:bookmarkStart w:id="1230" w:name="_Toc443563642" w:displacedByCustomXml="next"/>
    <w:bookmarkEnd w:id="1230" w:displacedByCustomXml="next"/>
    <w:bookmarkStart w:id="1231" w:name="_Toc443470147" w:displacedByCustomXml="next"/>
    <w:bookmarkEnd w:id="1231" w:displacedByCustomXml="next"/>
    <w:bookmarkStart w:id="1232" w:name="_Toc443553555" w:displacedByCustomXml="next"/>
    <w:bookmarkEnd w:id="1232" w:displacedByCustomXml="next"/>
    <w:bookmarkStart w:id="1233" w:name="_Toc443563651" w:displacedByCustomXml="next"/>
    <w:bookmarkEnd w:id="1233" w:displacedByCustomXml="next"/>
    <w:bookmarkStart w:id="1234" w:name="_Toc443470156" w:displacedByCustomXml="next"/>
    <w:bookmarkEnd w:id="1234" w:displacedByCustomXml="next"/>
    <w:bookmarkStart w:id="1235" w:name="_Toc443553564" w:displacedByCustomXml="next"/>
    <w:bookmarkEnd w:id="1235" w:displacedByCustomXml="next"/>
    <w:bookmarkStart w:id="1236" w:name="_Toc443563660" w:displacedByCustomXml="next"/>
    <w:bookmarkEnd w:id="1236" w:displacedByCustomXml="next"/>
    <w:bookmarkStart w:id="1237" w:name="_Toc443470165" w:displacedByCustomXml="next"/>
    <w:bookmarkEnd w:id="1237" w:displacedByCustomXml="next"/>
    <w:bookmarkStart w:id="1238" w:name="_Toc443553573" w:displacedByCustomXml="next"/>
    <w:bookmarkEnd w:id="1238" w:displacedByCustomXml="next"/>
    <w:bookmarkStart w:id="1239" w:name="_Toc443563669" w:displacedByCustomXml="next"/>
    <w:bookmarkEnd w:id="1239" w:displacedByCustomXml="next"/>
    <w:bookmarkStart w:id="1240" w:name="_Toc443470174" w:displacedByCustomXml="next"/>
    <w:bookmarkEnd w:id="1240" w:displacedByCustomXml="next"/>
    <w:bookmarkStart w:id="1241" w:name="_Toc443553582" w:displacedByCustomXml="next"/>
    <w:bookmarkEnd w:id="1241" w:displacedByCustomXml="next"/>
    <w:bookmarkStart w:id="1242" w:name="_Toc443563678" w:displacedByCustomXml="next"/>
    <w:bookmarkEnd w:id="1242" w:displacedByCustomXml="next"/>
    <w:bookmarkStart w:id="1243" w:name="_Toc443470183" w:displacedByCustomXml="next"/>
    <w:bookmarkEnd w:id="1243" w:displacedByCustomXml="next"/>
    <w:bookmarkStart w:id="1244" w:name="_Toc443553591" w:displacedByCustomXml="next"/>
    <w:bookmarkEnd w:id="1244" w:displacedByCustomXml="next"/>
    <w:bookmarkStart w:id="1245" w:name="_Toc443563687" w:displacedByCustomXml="next"/>
    <w:bookmarkEnd w:id="1245" w:displacedByCustomXml="next"/>
    <w:bookmarkStart w:id="1246" w:name="_Toc443470201" w:displacedByCustomXml="next"/>
    <w:bookmarkEnd w:id="1246" w:displacedByCustomXml="next"/>
    <w:bookmarkStart w:id="1247" w:name="_Toc443553609" w:displacedByCustomXml="next"/>
    <w:bookmarkEnd w:id="1247" w:displacedByCustomXml="next"/>
    <w:bookmarkStart w:id="1248" w:name="_Toc443563705" w:displacedByCustomXml="next"/>
    <w:bookmarkEnd w:id="1248" w:displacedByCustomXml="next"/>
    <w:bookmarkStart w:id="1249" w:name="_Toc443470210" w:displacedByCustomXml="next"/>
    <w:bookmarkEnd w:id="1249" w:displacedByCustomXml="next"/>
    <w:bookmarkStart w:id="1250" w:name="_Toc443553618" w:displacedByCustomXml="next"/>
    <w:bookmarkEnd w:id="1250" w:displacedByCustomXml="next"/>
    <w:bookmarkStart w:id="1251" w:name="_Toc443563714" w:displacedByCustomXml="next"/>
    <w:bookmarkEnd w:id="1251" w:displacedByCustomXml="next"/>
    <w:bookmarkStart w:id="1252" w:name="_Toc443470219" w:displacedByCustomXml="next"/>
    <w:bookmarkEnd w:id="1252" w:displacedByCustomXml="next"/>
    <w:bookmarkStart w:id="1253" w:name="_Toc443553627" w:displacedByCustomXml="next"/>
    <w:bookmarkEnd w:id="1253" w:displacedByCustomXml="next"/>
    <w:bookmarkStart w:id="1254" w:name="_Toc443563723" w:displacedByCustomXml="next"/>
    <w:bookmarkEnd w:id="1254" w:displacedByCustomXml="next"/>
    <w:bookmarkStart w:id="1255" w:name="_Toc443470228" w:displacedByCustomXml="next"/>
    <w:bookmarkEnd w:id="1255" w:displacedByCustomXml="next"/>
    <w:bookmarkStart w:id="1256" w:name="_Toc443553636" w:displacedByCustomXml="next"/>
    <w:bookmarkEnd w:id="1256" w:displacedByCustomXml="next"/>
    <w:bookmarkStart w:id="1257" w:name="_Toc443563732" w:displacedByCustomXml="next"/>
    <w:bookmarkEnd w:id="1257" w:displacedByCustomXml="next"/>
    <w:bookmarkStart w:id="1258" w:name="_Toc443470237" w:displacedByCustomXml="next"/>
    <w:bookmarkEnd w:id="1258" w:displacedByCustomXml="next"/>
    <w:bookmarkStart w:id="1259" w:name="_Toc443553645" w:displacedByCustomXml="next"/>
    <w:bookmarkEnd w:id="1259" w:displacedByCustomXml="next"/>
    <w:bookmarkStart w:id="1260" w:name="_Toc443563741" w:displacedByCustomXml="next"/>
    <w:bookmarkEnd w:id="1260" w:displacedByCustomXml="next"/>
    <w:bookmarkStart w:id="1261" w:name="_Toc443470246" w:displacedByCustomXml="next"/>
    <w:bookmarkEnd w:id="1261" w:displacedByCustomXml="next"/>
    <w:bookmarkStart w:id="1262" w:name="_Toc443553654" w:displacedByCustomXml="next"/>
    <w:bookmarkEnd w:id="1262" w:displacedByCustomXml="next"/>
    <w:bookmarkStart w:id="1263" w:name="_Toc443563750" w:displacedByCustomXml="next"/>
    <w:bookmarkEnd w:id="1263" w:displacedByCustomXml="next"/>
    <w:bookmarkStart w:id="1264" w:name="_Toc443470255" w:displacedByCustomXml="next"/>
    <w:bookmarkEnd w:id="1264" w:displacedByCustomXml="next"/>
    <w:bookmarkStart w:id="1265" w:name="_Toc443553663" w:displacedByCustomXml="next"/>
    <w:bookmarkEnd w:id="1265" w:displacedByCustomXml="next"/>
    <w:bookmarkStart w:id="1266" w:name="_Toc443563759" w:displacedByCustomXml="next"/>
    <w:bookmarkEnd w:id="1266" w:displacedByCustomXml="next"/>
    <w:bookmarkStart w:id="1267" w:name="_Toc443470264" w:displacedByCustomXml="next"/>
    <w:bookmarkEnd w:id="1267" w:displacedByCustomXml="next"/>
    <w:bookmarkStart w:id="1268" w:name="_Toc443553672" w:displacedByCustomXml="next"/>
    <w:bookmarkEnd w:id="1268" w:displacedByCustomXml="next"/>
    <w:bookmarkStart w:id="1269" w:name="_Toc443563768" w:displacedByCustomXml="next"/>
    <w:bookmarkEnd w:id="1269" w:displacedByCustomXml="next"/>
    <w:bookmarkStart w:id="1270" w:name="_Toc443470273" w:displacedByCustomXml="next"/>
    <w:bookmarkEnd w:id="1270" w:displacedByCustomXml="next"/>
    <w:bookmarkStart w:id="1271" w:name="_Toc443553681" w:displacedByCustomXml="next"/>
    <w:bookmarkEnd w:id="1271" w:displacedByCustomXml="next"/>
    <w:bookmarkStart w:id="1272" w:name="_Toc443563777" w:displacedByCustomXml="next"/>
    <w:bookmarkEnd w:id="1272" w:displacedByCustomXml="next"/>
    <w:bookmarkStart w:id="1273" w:name="_Toc443470282" w:displacedByCustomXml="next"/>
    <w:bookmarkEnd w:id="1273" w:displacedByCustomXml="next"/>
    <w:bookmarkStart w:id="1274" w:name="_Toc443553690" w:displacedByCustomXml="next"/>
    <w:bookmarkEnd w:id="1274" w:displacedByCustomXml="next"/>
    <w:bookmarkStart w:id="1275" w:name="_Toc443563786" w:displacedByCustomXml="next"/>
    <w:bookmarkEnd w:id="1275" w:displacedByCustomXml="next"/>
    <w:bookmarkStart w:id="1276" w:name="_Toc443470291" w:displacedByCustomXml="next"/>
    <w:bookmarkEnd w:id="1276" w:displacedByCustomXml="next"/>
    <w:bookmarkStart w:id="1277" w:name="_Toc443553699" w:displacedByCustomXml="next"/>
    <w:bookmarkEnd w:id="1277" w:displacedByCustomXml="next"/>
    <w:bookmarkStart w:id="1278" w:name="_Toc443563795" w:displacedByCustomXml="next"/>
    <w:bookmarkEnd w:id="1278" w:displacedByCustomXml="next"/>
    <w:bookmarkStart w:id="1279" w:name="_Toc443470300" w:displacedByCustomXml="next"/>
    <w:bookmarkEnd w:id="1279" w:displacedByCustomXml="next"/>
    <w:bookmarkStart w:id="1280" w:name="_Toc443553708" w:displacedByCustomXml="next"/>
    <w:bookmarkEnd w:id="1280" w:displacedByCustomXml="next"/>
    <w:bookmarkStart w:id="1281" w:name="_Toc443563804" w:displacedByCustomXml="next"/>
    <w:bookmarkEnd w:id="1281" w:displacedByCustomXml="next"/>
    <w:bookmarkStart w:id="1282" w:name="_Toc443470309" w:displacedByCustomXml="next"/>
    <w:bookmarkEnd w:id="1282" w:displacedByCustomXml="next"/>
    <w:bookmarkStart w:id="1283" w:name="_Toc443553717" w:displacedByCustomXml="next"/>
    <w:bookmarkEnd w:id="1283" w:displacedByCustomXml="next"/>
    <w:bookmarkStart w:id="1284" w:name="_Toc443563813" w:displacedByCustomXml="next"/>
    <w:bookmarkEnd w:id="1284" w:displacedByCustomXml="next"/>
    <w:bookmarkStart w:id="1285" w:name="_Toc443470318" w:displacedByCustomXml="next"/>
    <w:bookmarkEnd w:id="1285" w:displacedByCustomXml="next"/>
    <w:bookmarkStart w:id="1286" w:name="_Toc443553726" w:displacedByCustomXml="next"/>
    <w:bookmarkEnd w:id="1286" w:displacedByCustomXml="next"/>
    <w:bookmarkStart w:id="1287" w:name="_Toc443563822" w:displacedByCustomXml="next"/>
    <w:bookmarkEnd w:id="1287" w:displacedByCustomXml="next"/>
    <w:bookmarkStart w:id="1288" w:name="_Toc443470327" w:displacedByCustomXml="next"/>
    <w:bookmarkEnd w:id="1288" w:displacedByCustomXml="next"/>
    <w:bookmarkStart w:id="1289" w:name="_Toc443553735" w:displacedByCustomXml="next"/>
    <w:bookmarkEnd w:id="1289" w:displacedByCustomXml="next"/>
    <w:bookmarkStart w:id="1290" w:name="_Toc443563831" w:displacedByCustomXml="next"/>
    <w:bookmarkEnd w:id="1290" w:displacedByCustomXml="next"/>
    <w:bookmarkStart w:id="1291" w:name="_Toc443470345" w:displacedByCustomXml="next"/>
    <w:bookmarkEnd w:id="1291" w:displacedByCustomXml="next"/>
    <w:bookmarkStart w:id="1292" w:name="_Toc443553753" w:displacedByCustomXml="next"/>
    <w:bookmarkEnd w:id="1292" w:displacedByCustomXml="next"/>
    <w:bookmarkStart w:id="1293" w:name="_Toc443563849" w:displacedByCustomXml="next"/>
    <w:bookmarkEnd w:id="1293" w:displacedByCustomXml="next"/>
    <w:bookmarkStart w:id="1294" w:name="_Toc443470354" w:displacedByCustomXml="next"/>
    <w:bookmarkEnd w:id="1294" w:displacedByCustomXml="next"/>
    <w:bookmarkStart w:id="1295" w:name="_Toc443553762" w:displacedByCustomXml="next"/>
    <w:bookmarkEnd w:id="1295" w:displacedByCustomXml="next"/>
    <w:bookmarkStart w:id="1296" w:name="_Toc443563858" w:displacedByCustomXml="next"/>
    <w:bookmarkEnd w:id="1296" w:displacedByCustomXml="next"/>
    <w:bookmarkStart w:id="1297" w:name="_Toc443470363" w:displacedByCustomXml="next"/>
    <w:bookmarkEnd w:id="1297" w:displacedByCustomXml="next"/>
    <w:bookmarkStart w:id="1298" w:name="_Toc443553771" w:displacedByCustomXml="next"/>
    <w:bookmarkEnd w:id="1298" w:displacedByCustomXml="next"/>
    <w:bookmarkStart w:id="1299" w:name="_Toc443563867" w:displacedByCustomXml="next"/>
    <w:bookmarkEnd w:id="1299" w:displacedByCustomXml="next"/>
    <w:bookmarkStart w:id="1300" w:name="_Toc443470372" w:displacedByCustomXml="next"/>
    <w:bookmarkEnd w:id="1300" w:displacedByCustomXml="next"/>
    <w:bookmarkStart w:id="1301" w:name="_Toc443553780" w:displacedByCustomXml="next"/>
    <w:bookmarkEnd w:id="1301" w:displacedByCustomXml="next"/>
    <w:bookmarkStart w:id="1302" w:name="_Toc443563876" w:displacedByCustomXml="next"/>
    <w:bookmarkEnd w:id="1302" w:displacedByCustomXml="next"/>
    <w:bookmarkStart w:id="1303" w:name="_Toc443470381" w:displacedByCustomXml="next"/>
    <w:bookmarkEnd w:id="1303" w:displacedByCustomXml="next"/>
    <w:bookmarkStart w:id="1304" w:name="_Toc443553789" w:displacedByCustomXml="next"/>
    <w:bookmarkEnd w:id="1304" w:displacedByCustomXml="next"/>
    <w:bookmarkStart w:id="1305" w:name="_Toc443563885" w:displacedByCustomXml="next"/>
    <w:bookmarkEnd w:id="1305" w:displacedByCustomXml="next"/>
    <w:bookmarkStart w:id="1306" w:name="_Toc443470390" w:displacedByCustomXml="next"/>
    <w:bookmarkEnd w:id="1306" w:displacedByCustomXml="next"/>
    <w:bookmarkStart w:id="1307" w:name="_Toc443553798" w:displacedByCustomXml="next"/>
    <w:bookmarkEnd w:id="1307" w:displacedByCustomXml="next"/>
    <w:bookmarkStart w:id="1308" w:name="_Toc443563894" w:displacedByCustomXml="next"/>
    <w:bookmarkEnd w:id="1308" w:displacedByCustomXml="next"/>
    <w:bookmarkStart w:id="1309" w:name="_Toc443470399" w:displacedByCustomXml="next"/>
    <w:bookmarkEnd w:id="1309" w:displacedByCustomXml="next"/>
    <w:bookmarkStart w:id="1310" w:name="_Toc443553807" w:displacedByCustomXml="next"/>
    <w:bookmarkEnd w:id="1310" w:displacedByCustomXml="next"/>
    <w:bookmarkStart w:id="1311" w:name="_Toc443563903" w:displacedByCustomXml="next"/>
    <w:bookmarkEnd w:id="1311" w:displacedByCustomXml="next"/>
    <w:bookmarkStart w:id="1312" w:name="_Toc443470408" w:displacedByCustomXml="next"/>
    <w:bookmarkEnd w:id="1312" w:displacedByCustomXml="next"/>
    <w:bookmarkStart w:id="1313" w:name="_Toc443553816" w:displacedByCustomXml="next"/>
    <w:bookmarkEnd w:id="1313" w:displacedByCustomXml="next"/>
    <w:bookmarkStart w:id="1314" w:name="_Toc443563912" w:displacedByCustomXml="next"/>
    <w:bookmarkEnd w:id="1314" w:displacedByCustomXml="next"/>
    <w:bookmarkStart w:id="1315" w:name="_Toc443470417" w:displacedByCustomXml="next"/>
    <w:bookmarkEnd w:id="1315" w:displacedByCustomXml="next"/>
    <w:bookmarkStart w:id="1316" w:name="_Toc443553825" w:displacedByCustomXml="next"/>
    <w:bookmarkEnd w:id="1316" w:displacedByCustomXml="next"/>
    <w:bookmarkStart w:id="1317" w:name="_Toc443563921" w:displacedByCustomXml="next"/>
    <w:bookmarkEnd w:id="1317" w:displacedByCustomXml="next"/>
    <w:bookmarkStart w:id="1318" w:name="_Toc443470426" w:displacedByCustomXml="next"/>
    <w:bookmarkEnd w:id="1318" w:displacedByCustomXml="next"/>
    <w:bookmarkStart w:id="1319" w:name="_Toc443553834" w:displacedByCustomXml="next"/>
    <w:bookmarkEnd w:id="1319" w:displacedByCustomXml="next"/>
    <w:bookmarkStart w:id="1320" w:name="_Toc443563930" w:displacedByCustomXml="next"/>
    <w:bookmarkEnd w:id="1320" w:displacedByCustomXml="next"/>
    <w:bookmarkStart w:id="1321" w:name="_Toc443470435" w:displacedByCustomXml="next"/>
    <w:bookmarkEnd w:id="1321" w:displacedByCustomXml="next"/>
    <w:bookmarkStart w:id="1322" w:name="_Toc443553843" w:displacedByCustomXml="next"/>
    <w:bookmarkEnd w:id="1322" w:displacedByCustomXml="next"/>
    <w:bookmarkStart w:id="1323" w:name="_Toc443563939" w:displacedByCustomXml="next"/>
    <w:bookmarkEnd w:id="1323" w:displacedByCustomXml="next"/>
    <w:bookmarkStart w:id="1324" w:name="_Toc443470444" w:displacedByCustomXml="next"/>
    <w:bookmarkEnd w:id="1324" w:displacedByCustomXml="next"/>
    <w:bookmarkStart w:id="1325" w:name="_Toc443553852" w:displacedByCustomXml="next"/>
    <w:bookmarkEnd w:id="1325" w:displacedByCustomXml="next"/>
    <w:bookmarkStart w:id="1326" w:name="_Toc443563948" w:displacedByCustomXml="next"/>
    <w:bookmarkEnd w:id="1326" w:displacedByCustomXml="next"/>
    <w:bookmarkStart w:id="1327" w:name="_Toc443470453" w:displacedByCustomXml="next"/>
    <w:bookmarkEnd w:id="1327" w:displacedByCustomXml="next"/>
    <w:bookmarkStart w:id="1328" w:name="_Toc443553861" w:displacedByCustomXml="next"/>
    <w:bookmarkEnd w:id="1328" w:displacedByCustomXml="next"/>
    <w:bookmarkStart w:id="1329" w:name="_Toc443563957" w:displacedByCustomXml="next"/>
    <w:bookmarkEnd w:id="1329" w:displacedByCustomXml="next"/>
    <w:bookmarkStart w:id="1330" w:name="_Toc443470462" w:displacedByCustomXml="next"/>
    <w:bookmarkEnd w:id="1330" w:displacedByCustomXml="next"/>
    <w:bookmarkStart w:id="1331" w:name="_Toc443553870" w:displacedByCustomXml="next"/>
    <w:bookmarkEnd w:id="1331" w:displacedByCustomXml="next"/>
    <w:bookmarkStart w:id="1332" w:name="_Toc443563966" w:displacedByCustomXml="next"/>
    <w:bookmarkEnd w:id="1332" w:displacedByCustomXml="next"/>
    <w:bookmarkStart w:id="1333" w:name="_Toc443470480" w:displacedByCustomXml="next"/>
    <w:bookmarkEnd w:id="1333" w:displacedByCustomXml="next"/>
    <w:bookmarkStart w:id="1334" w:name="_Toc443553888" w:displacedByCustomXml="next"/>
    <w:bookmarkEnd w:id="1334" w:displacedByCustomXml="next"/>
    <w:bookmarkStart w:id="1335" w:name="_Toc443563984" w:displacedByCustomXml="next"/>
    <w:bookmarkEnd w:id="1335" w:displacedByCustomXml="next"/>
    <w:bookmarkStart w:id="1336" w:name="_Toc443470489" w:displacedByCustomXml="next"/>
    <w:bookmarkEnd w:id="1336" w:displacedByCustomXml="next"/>
    <w:bookmarkStart w:id="1337" w:name="_Toc443553897" w:displacedByCustomXml="next"/>
    <w:bookmarkEnd w:id="1337" w:displacedByCustomXml="next"/>
    <w:bookmarkStart w:id="1338" w:name="_Toc443563993" w:displacedByCustomXml="next"/>
    <w:bookmarkEnd w:id="1338" w:displacedByCustomXml="next"/>
    <w:bookmarkStart w:id="1339" w:name="_Toc443470498" w:displacedByCustomXml="next"/>
    <w:bookmarkEnd w:id="1339" w:displacedByCustomXml="next"/>
    <w:bookmarkStart w:id="1340" w:name="_Toc443553906" w:displacedByCustomXml="next"/>
    <w:bookmarkEnd w:id="1340" w:displacedByCustomXml="next"/>
    <w:bookmarkStart w:id="1341" w:name="_Toc443564002" w:displacedByCustomXml="next"/>
    <w:bookmarkEnd w:id="1341" w:displacedByCustomXml="next"/>
    <w:bookmarkStart w:id="1342" w:name="_Toc443470507" w:displacedByCustomXml="next"/>
    <w:bookmarkEnd w:id="1342" w:displacedByCustomXml="next"/>
    <w:bookmarkStart w:id="1343" w:name="_Toc443553915" w:displacedByCustomXml="next"/>
    <w:bookmarkEnd w:id="1343" w:displacedByCustomXml="next"/>
    <w:bookmarkStart w:id="1344" w:name="_Toc443564011" w:displacedByCustomXml="next"/>
    <w:bookmarkEnd w:id="1344" w:displacedByCustomXml="next"/>
    <w:bookmarkStart w:id="1345" w:name="_Toc443470516" w:displacedByCustomXml="next"/>
    <w:bookmarkEnd w:id="1345" w:displacedByCustomXml="next"/>
    <w:bookmarkStart w:id="1346" w:name="_Toc443553924" w:displacedByCustomXml="next"/>
    <w:bookmarkEnd w:id="1346" w:displacedByCustomXml="next"/>
    <w:bookmarkStart w:id="1347" w:name="_Toc443564020" w:displacedByCustomXml="next"/>
    <w:bookmarkEnd w:id="1347" w:displacedByCustomXml="next"/>
    <w:bookmarkStart w:id="1348" w:name="_Toc443470525" w:displacedByCustomXml="next"/>
    <w:bookmarkEnd w:id="1348" w:displacedByCustomXml="next"/>
    <w:bookmarkStart w:id="1349" w:name="_Toc443553933" w:displacedByCustomXml="next"/>
    <w:bookmarkEnd w:id="1349" w:displacedByCustomXml="next"/>
    <w:bookmarkStart w:id="1350" w:name="_Toc443564029" w:displacedByCustomXml="next"/>
    <w:bookmarkEnd w:id="1350" w:displacedByCustomXml="next"/>
    <w:bookmarkStart w:id="1351" w:name="_Toc443470534" w:displacedByCustomXml="next"/>
    <w:bookmarkEnd w:id="1351" w:displacedByCustomXml="next"/>
    <w:bookmarkStart w:id="1352" w:name="_Toc443553942" w:displacedByCustomXml="next"/>
    <w:bookmarkEnd w:id="1352" w:displacedByCustomXml="next"/>
    <w:bookmarkStart w:id="1353" w:name="_Toc443564038" w:displacedByCustomXml="next"/>
    <w:bookmarkEnd w:id="1353" w:displacedByCustomXml="next"/>
    <w:bookmarkStart w:id="1354" w:name="_Toc443470543" w:displacedByCustomXml="next"/>
    <w:bookmarkEnd w:id="1354" w:displacedByCustomXml="next"/>
    <w:bookmarkStart w:id="1355" w:name="_Toc443553951" w:displacedByCustomXml="next"/>
    <w:bookmarkEnd w:id="1355" w:displacedByCustomXml="next"/>
    <w:bookmarkStart w:id="1356" w:name="_Toc443564047" w:displacedByCustomXml="next"/>
    <w:bookmarkEnd w:id="1356" w:displacedByCustomXml="next"/>
    <w:bookmarkStart w:id="1357" w:name="_Toc443470552" w:displacedByCustomXml="next"/>
    <w:bookmarkEnd w:id="1357" w:displacedByCustomXml="next"/>
    <w:bookmarkStart w:id="1358" w:name="_Toc443553960" w:displacedByCustomXml="next"/>
    <w:bookmarkEnd w:id="1358" w:displacedByCustomXml="next"/>
    <w:bookmarkStart w:id="1359" w:name="_Toc443564056" w:displacedByCustomXml="next"/>
    <w:bookmarkEnd w:id="1359" w:displacedByCustomXml="next"/>
    <w:bookmarkStart w:id="1360" w:name="_Toc443470561" w:displacedByCustomXml="next"/>
    <w:bookmarkEnd w:id="1360" w:displacedByCustomXml="next"/>
    <w:bookmarkStart w:id="1361" w:name="_Toc443553969" w:displacedByCustomXml="next"/>
    <w:bookmarkEnd w:id="1361" w:displacedByCustomXml="next"/>
    <w:bookmarkStart w:id="1362" w:name="_Toc443564065" w:displacedByCustomXml="next"/>
    <w:bookmarkEnd w:id="1362" w:displacedByCustomXml="next"/>
    <w:bookmarkStart w:id="1363" w:name="_Toc443470570" w:displacedByCustomXml="next"/>
    <w:bookmarkEnd w:id="1363" w:displacedByCustomXml="next"/>
    <w:bookmarkStart w:id="1364" w:name="_Toc443553978" w:displacedByCustomXml="next"/>
    <w:bookmarkEnd w:id="1364" w:displacedByCustomXml="next"/>
    <w:bookmarkStart w:id="1365" w:name="_Toc443564074" w:displacedByCustomXml="next"/>
    <w:bookmarkEnd w:id="1365" w:displacedByCustomXml="next"/>
    <w:bookmarkStart w:id="1366" w:name="_Toc443470579" w:displacedByCustomXml="next"/>
    <w:bookmarkEnd w:id="1366" w:displacedByCustomXml="next"/>
    <w:bookmarkStart w:id="1367" w:name="_Toc443553987" w:displacedByCustomXml="next"/>
    <w:bookmarkEnd w:id="1367" w:displacedByCustomXml="next"/>
    <w:bookmarkStart w:id="1368" w:name="_Toc443564083" w:displacedByCustomXml="next"/>
    <w:bookmarkEnd w:id="1368" w:displacedByCustomXml="next"/>
    <w:bookmarkStart w:id="1369" w:name="_Toc443470588" w:displacedByCustomXml="next"/>
    <w:bookmarkEnd w:id="1369" w:displacedByCustomXml="next"/>
    <w:bookmarkStart w:id="1370" w:name="_Toc443553996" w:displacedByCustomXml="next"/>
    <w:bookmarkEnd w:id="1370" w:displacedByCustomXml="next"/>
    <w:bookmarkStart w:id="1371" w:name="_Toc443564092" w:displacedByCustomXml="next"/>
    <w:bookmarkEnd w:id="1371" w:displacedByCustomXml="next"/>
    <w:bookmarkStart w:id="1372" w:name="_Toc443470597" w:displacedByCustomXml="next"/>
    <w:bookmarkEnd w:id="1372" w:displacedByCustomXml="next"/>
    <w:bookmarkStart w:id="1373" w:name="_Toc443554005" w:displacedByCustomXml="next"/>
    <w:bookmarkEnd w:id="1373" w:displacedByCustomXml="next"/>
    <w:bookmarkStart w:id="1374" w:name="_Toc443564101" w:displacedByCustomXml="next"/>
    <w:bookmarkEnd w:id="1374" w:displacedByCustomXml="next"/>
    <w:bookmarkStart w:id="1375" w:name="_Toc443470607" w:displacedByCustomXml="next"/>
    <w:bookmarkEnd w:id="1375" w:displacedByCustomXml="next"/>
    <w:bookmarkStart w:id="1376" w:name="_Toc443554015" w:displacedByCustomXml="next"/>
    <w:bookmarkEnd w:id="1376" w:displacedByCustomXml="next"/>
    <w:bookmarkStart w:id="1377" w:name="_Toc443564111" w:displacedByCustomXml="next"/>
    <w:bookmarkEnd w:id="1377" w:displacedByCustomXml="next"/>
    <w:bookmarkStart w:id="1378" w:name="_Toc443470617" w:displacedByCustomXml="next"/>
    <w:bookmarkEnd w:id="1378" w:displacedByCustomXml="next"/>
    <w:bookmarkStart w:id="1379" w:name="_Toc443554025" w:displacedByCustomXml="next"/>
    <w:bookmarkEnd w:id="1379" w:displacedByCustomXml="next"/>
    <w:bookmarkStart w:id="1380" w:name="_Toc443564121" w:displacedByCustomXml="next"/>
    <w:bookmarkEnd w:id="1380" w:displacedByCustomXml="next"/>
    <w:bookmarkStart w:id="1381" w:name="_Toc443470635" w:displacedByCustomXml="next"/>
    <w:bookmarkEnd w:id="1381" w:displacedByCustomXml="next"/>
    <w:bookmarkStart w:id="1382" w:name="_Toc443554043" w:displacedByCustomXml="next"/>
    <w:bookmarkEnd w:id="1382" w:displacedByCustomXml="next"/>
    <w:bookmarkStart w:id="1383" w:name="_Toc443564139" w:displacedByCustomXml="next"/>
    <w:bookmarkEnd w:id="1383" w:displacedByCustomXml="next"/>
    <w:bookmarkStart w:id="1384" w:name="_Toc443470644" w:displacedByCustomXml="next"/>
    <w:bookmarkEnd w:id="1384" w:displacedByCustomXml="next"/>
    <w:bookmarkStart w:id="1385" w:name="_Toc443554052" w:displacedByCustomXml="next"/>
    <w:bookmarkEnd w:id="1385" w:displacedByCustomXml="next"/>
    <w:bookmarkStart w:id="1386" w:name="_Toc443564148" w:displacedByCustomXml="next"/>
    <w:bookmarkEnd w:id="1386" w:displacedByCustomXml="next"/>
    <w:bookmarkStart w:id="1387" w:name="_Toc443470653" w:displacedByCustomXml="next"/>
    <w:bookmarkEnd w:id="1387" w:displacedByCustomXml="next"/>
    <w:bookmarkStart w:id="1388" w:name="_Toc443554061" w:displacedByCustomXml="next"/>
    <w:bookmarkEnd w:id="1388" w:displacedByCustomXml="next"/>
    <w:bookmarkStart w:id="1389" w:name="_Toc443564157" w:displacedByCustomXml="next"/>
    <w:bookmarkEnd w:id="1389" w:displacedByCustomXml="next"/>
    <w:bookmarkStart w:id="1390" w:name="_Toc443470662" w:displacedByCustomXml="next"/>
    <w:bookmarkEnd w:id="1390" w:displacedByCustomXml="next"/>
    <w:bookmarkStart w:id="1391" w:name="_Toc443554070" w:displacedByCustomXml="next"/>
    <w:bookmarkEnd w:id="1391" w:displacedByCustomXml="next"/>
    <w:bookmarkStart w:id="1392" w:name="_Toc443564166" w:displacedByCustomXml="next"/>
    <w:bookmarkEnd w:id="1392" w:displacedByCustomXml="next"/>
    <w:bookmarkStart w:id="1393" w:name="_Toc443470671" w:displacedByCustomXml="next"/>
    <w:bookmarkEnd w:id="1393" w:displacedByCustomXml="next"/>
    <w:bookmarkStart w:id="1394" w:name="_Toc443554079" w:displacedByCustomXml="next"/>
    <w:bookmarkEnd w:id="1394" w:displacedByCustomXml="next"/>
    <w:bookmarkStart w:id="1395" w:name="_Toc443564175" w:displacedByCustomXml="next"/>
    <w:bookmarkEnd w:id="1395" w:displacedByCustomXml="next"/>
    <w:bookmarkStart w:id="1396" w:name="_Toc443470680" w:displacedByCustomXml="next"/>
    <w:bookmarkEnd w:id="1396" w:displacedByCustomXml="next"/>
    <w:bookmarkStart w:id="1397" w:name="_Toc443554088" w:displacedByCustomXml="next"/>
    <w:bookmarkEnd w:id="1397" w:displacedByCustomXml="next"/>
    <w:bookmarkStart w:id="1398" w:name="_Toc443564184" w:displacedByCustomXml="next"/>
    <w:bookmarkEnd w:id="1398" w:displacedByCustomXml="next"/>
    <w:bookmarkStart w:id="1399" w:name="_Toc443470689" w:displacedByCustomXml="next"/>
    <w:bookmarkEnd w:id="1399" w:displacedByCustomXml="next"/>
    <w:bookmarkStart w:id="1400" w:name="_Toc443554097" w:displacedByCustomXml="next"/>
    <w:bookmarkEnd w:id="1400" w:displacedByCustomXml="next"/>
    <w:bookmarkStart w:id="1401" w:name="_Toc443564193" w:displacedByCustomXml="next"/>
    <w:bookmarkEnd w:id="1401" w:displacedByCustomXml="next"/>
    <w:bookmarkStart w:id="1402" w:name="_Toc443470698" w:displacedByCustomXml="next"/>
    <w:bookmarkEnd w:id="1402" w:displacedByCustomXml="next"/>
    <w:bookmarkStart w:id="1403" w:name="_Toc443554106" w:displacedByCustomXml="next"/>
    <w:bookmarkEnd w:id="1403" w:displacedByCustomXml="next"/>
    <w:bookmarkStart w:id="1404" w:name="_Toc443564202" w:displacedByCustomXml="next"/>
    <w:bookmarkEnd w:id="1404" w:displacedByCustomXml="next"/>
    <w:bookmarkStart w:id="1405" w:name="_Toc443470707" w:displacedByCustomXml="next"/>
    <w:bookmarkEnd w:id="1405" w:displacedByCustomXml="next"/>
    <w:bookmarkStart w:id="1406" w:name="_Toc443554115" w:displacedByCustomXml="next"/>
    <w:bookmarkEnd w:id="1406" w:displacedByCustomXml="next"/>
    <w:bookmarkStart w:id="1407" w:name="_Toc443564211" w:displacedByCustomXml="next"/>
    <w:bookmarkEnd w:id="1407" w:displacedByCustomXml="next"/>
    <w:bookmarkStart w:id="1408" w:name="_Toc443470716" w:displacedByCustomXml="next"/>
    <w:bookmarkEnd w:id="1408" w:displacedByCustomXml="next"/>
    <w:bookmarkStart w:id="1409" w:name="_Toc443554124" w:displacedByCustomXml="next"/>
    <w:bookmarkEnd w:id="1409" w:displacedByCustomXml="next"/>
    <w:bookmarkStart w:id="1410" w:name="_Toc443564220" w:displacedByCustomXml="next"/>
    <w:bookmarkEnd w:id="1410" w:displacedByCustomXml="next"/>
    <w:bookmarkStart w:id="1411" w:name="_Toc443470725" w:displacedByCustomXml="next"/>
    <w:bookmarkEnd w:id="1411" w:displacedByCustomXml="next"/>
    <w:bookmarkStart w:id="1412" w:name="_Toc443554133" w:displacedByCustomXml="next"/>
    <w:bookmarkEnd w:id="1412" w:displacedByCustomXml="next"/>
    <w:bookmarkStart w:id="1413" w:name="_Toc443564229" w:displacedByCustomXml="next"/>
    <w:bookmarkEnd w:id="1413" w:displacedByCustomXml="next"/>
    <w:bookmarkStart w:id="1414" w:name="_Toc443470734" w:displacedByCustomXml="next"/>
    <w:bookmarkEnd w:id="1414" w:displacedByCustomXml="next"/>
    <w:bookmarkStart w:id="1415" w:name="_Toc443554142" w:displacedByCustomXml="next"/>
    <w:bookmarkEnd w:id="1415" w:displacedByCustomXml="next"/>
    <w:bookmarkStart w:id="1416" w:name="_Toc443564238" w:displacedByCustomXml="next"/>
    <w:bookmarkEnd w:id="1416" w:displacedByCustomXml="next"/>
    <w:bookmarkStart w:id="1417" w:name="_Toc443470743" w:displacedByCustomXml="next"/>
    <w:bookmarkEnd w:id="1417" w:displacedByCustomXml="next"/>
    <w:bookmarkStart w:id="1418" w:name="_Toc443554151" w:displacedByCustomXml="next"/>
    <w:bookmarkEnd w:id="1418" w:displacedByCustomXml="next"/>
    <w:bookmarkStart w:id="1419" w:name="_Toc443564247" w:displacedByCustomXml="next"/>
    <w:bookmarkEnd w:id="1419" w:displacedByCustomXml="next"/>
    <w:bookmarkStart w:id="1420" w:name="_Toc443470752" w:displacedByCustomXml="next"/>
    <w:bookmarkEnd w:id="1420" w:displacedByCustomXml="next"/>
    <w:bookmarkStart w:id="1421" w:name="_Toc443554160" w:displacedByCustomXml="next"/>
    <w:bookmarkEnd w:id="1421" w:displacedByCustomXml="next"/>
    <w:bookmarkStart w:id="1422" w:name="_Toc443564256" w:displacedByCustomXml="next"/>
    <w:bookmarkEnd w:id="1422" w:displacedByCustomXml="next"/>
    <w:bookmarkStart w:id="1423" w:name="_Toc443470761" w:displacedByCustomXml="next"/>
    <w:bookmarkEnd w:id="1423" w:displacedByCustomXml="next"/>
    <w:bookmarkStart w:id="1424" w:name="_Toc443554169" w:displacedByCustomXml="next"/>
    <w:bookmarkEnd w:id="1424" w:displacedByCustomXml="next"/>
    <w:bookmarkStart w:id="1425" w:name="_Toc443564265" w:displacedByCustomXml="next"/>
    <w:bookmarkEnd w:id="1425" w:displacedByCustomXml="next"/>
    <w:bookmarkStart w:id="1426" w:name="_Toc443470770" w:displacedByCustomXml="next"/>
    <w:bookmarkEnd w:id="1426" w:displacedByCustomXml="next"/>
    <w:bookmarkStart w:id="1427" w:name="_Toc443554178" w:displacedByCustomXml="next"/>
    <w:bookmarkEnd w:id="1427" w:displacedByCustomXml="next"/>
    <w:bookmarkStart w:id="1428" w:name="_Toc443564274" w:displacedByCustomXml="next"/>
    <w:bookmarkEnd w:id="1428" w:displacedByCustomXml="next"/>
    <w:bookmarkStart w:id="1429" w:name="_Toc443470779" w:displacedByCustomXml="next"/>
    <w:bookmarkEnd w:id="1429" w:displacedByCustomXml="next"/>
    <w:bookmarkStart w:id="1430" w:name="_Toc443554187" w:displacedByCustomXml="next"/>
    <w:bookmarkEnd w:id="1430" w:displacedByCustomXml="next"/>
    <w:bookmarkStart w:id="1431" w:name="_Toc443564283" w:displacedByCustomXml="next"/>
    <w:bookmarkEnd w:id="1431" w:displacedByCustomXml="next"/>
    <w:bookmarkStart w:id="1432" w:name="_Toc443470788" w:displacedByCustomXml="next"/>
    <w:bookmarkEnd w:id="1432" w:displacedByCustomXml="next"/>
    <w:bookmarkStart w:id="1433" w:name="_Toc443554196" w:displacedByCustomXml="next"/>
    <w:bookmarkEnd w:id="1433" w:displacedByCustomXml="next"/>
    <w:bookmarkStart w:id="1434" w:name="_Toc443564292" w:displacedByCustomXml="next"/>
    <w:bookmarkEnd w:id="1434" w:displacedByCustomXml="next"/>
    <w:bookmarkStart w:id="1435" w:name="_Toc443470797" w:displacedByCustomXml="next"/>
    <w:bookmarkEnd w:id="1435" w:displacedByCustomXml="next"/>
    <w:bookmarkStart w:id="1436" w:name="_Toc443554205" w:displacedByCustomXml="next"/>
    <w:bookmarkEnd w:id="1436" w:displacedByCustomXml="next"/>
    <w:bookmarkStart w:id="1437" w:name="_Toc443564301" w:displacedByCustomXml="next"/>
    <w:bookmarkEnd w:id="1437" w:displacedByCustomXml="next"/>
    <w:bookmarkStart w:id="1438" w:name="_Toc443470806" w:displacedByCustomXml="next"/>
    <w:bookmarkEnd w:id="1438" w:displacedByCustomXml="next"/>
    <w:bookmarkStart w:id="1439" w:name="_Toc443554214" w:displacedByCustomXml="next"/>
    <w:bookmarkEnd w:id="1439" w:displacedByCustomXml="next"/>
    <w:bookmarkStart w:id="1440" w:name="_Toc443564310" w:displacedByCustomXml="next"/>
    <w:bookmarkEnd w:id="1440" w:displacedByCustomXml="next"/>
    <w:bookmarkStart w:id="1441" w:name="_Toc443470815" w:displacedByCustomXml="next"/>
    <w:bookmarkEnd w:id="1441" w:displacedByCustomXml="next"/>
    <w:bookmarkStart w:id="1442" w:name="_Toc443554223" w:displacedByCustomXml="next"/>
    <w:bookmarkEnd w:id="1442" w:displacedByCustomXml="next"/>
    <w:bookmarkStart w:id="1443" w:name="_Toc443564319" w:displacedByCustomXml="next"/>
    <w:bookmarkEnd w:id="1443" w:displacedByCustomXml="next"/>
    <w:bookmarkStart w:id="1444" w:name="_Toc443470824" w:displacedByCustomXml="next"/>
    <w:bookmarkEnd w:id="1444" w:displacedByCustomXml="next"/>
    <w:bookmarkStart w:id="1445" w:name="_Toc443554232" w:displacedByCustomXml="next"/>
    <w:bookmarkEnd w:id="1445" w:displacedByCustomXml="next"/>
    <w:bookmarkStart w:id="1446" w:name="_Toc443564328" w:displacedByCustomXml="next"/>
    <w:bookmarkEnd w:id="1446" w:displacedByCustomXml="next"/>
    <w:bookmarkStart w:id="1447" w:name="_Toc443470833" w:displacedByCustomXml="next"/>
    <w:bookmarkEnd w:id="1447" w:displacedByCustomXml="next"/>
    <w:bookmarkStart w:id="1448" w:name="_Toc443554241" w:displacedByCustomXml="next"/>
    <w:bookmarkEnd w:id="1448" w:displacedByCustomXml="next"/>
    <w:bookmarkStart w:id="1449" w:name="_Toc443564337" w:displacedByCustomXml="next"/>
    <w:bookmarkEnd w:id="1449" w:displacedByCustomXml="next"/>
    <w:bookmarkStart w:id="1450" w:name="_Toc443470842" w:displacedByCustomXml="next"/>
    <w:bookmarkEnd w:id="1450" w:displacedByCustomXml="next"/>
    <w:bookmarkStart w:id="1451" w:name="_Toc443554250" w:displacedByCustomXml="next"/>
    <w:bookmarkEnd w:id="1451" w:displacedByCustomXml="next"/>
    <w:bookmarkStart w:id="1452" w:name="_Toc443564346" w:displacedByCustomXml="next"/>
    <w:bookmarkEnd w:id="1452" w:displacedByCustomXml="next"/>
    <w:bookmarkStart w:id="1453" w:name="_Toc443470851" w:displacedByCustomXml="next"/>
    <w:bookmarkEnd w:id="1453" w:displacedByCustomXml="next"/>
    <w:bookmarkStart w:id="1454" w:name="_Toc443554259" w:displacedByCustomXml="next"/>
    <w:bookmarkEnd w:id="1454" w:displacedByCustomXml="next"/>
    <w:bookmarkStart w:id="1455" w:name="_Toc443564355" w:displacedByCustomXml="next"/>
    <w:bookmarkEnd w:id="1455" w:displacedByCustomXml="next"/>
    <w:bookmarkStart w:id="1456" w:name="_Toc443470860" w:displacedByCustomXml="next"/>
    <w:bookmarkEnd w:id="1456" w:displacedByCustomXml="next"/>
    <w:bookmarkStart w:id="1457" w:name="_Toc443554268" w:displacedByCustomXml="next"/>
    <w:bookmarkEnd w:id="1457" w:displacedByCustomXml="next"/>
    <w:bookmarkStart w:id="1458" w:name="_Toc443564364" w:displacedByCustomXml="next"/>
    <w:bookmarkEnd w:id="1458" w:displacedByCustomXml="next"/>
    <w:bookmarkStart w:id="1459" w:name="_Toc443470870" w:displacedByCustomXml="next"/>
    <w:bookmarkEnd w:id="1459" w:displacedByCustomXml="next"/>
    <w:bookmarkStart w:id="1460" w:name="_Toc443554278" w:displacedByCustomXml="next"/>
    <w:bookmarkEnd w:id="1460" w:displacedByCustomXml="next"/>
    <w:bookmarkStart w:id="1461" w:name="_Toc443564374" w:displacedByCustomXml="next"/>
    <w:bookmarkEnd w:id="1461" w:displacedByCustomXml="next"/>
    <w:bookmarkStart w:id="1462" w:name="_Toc443470880" w:displacedByCustomXml="next"/>
    <w:bookmarkEnd w:id="1462" w:displacedByCustomXml="next"/>
    <w:bookmarkStart w:id="1463" w:name="_Toc443554288" w:displacedByCustomXml="next"/>
    <w:bookmarkEnd w:id="1463" w:displacedByCustomXml="next"/>
    <w:bookmarkStart w:id="1464" w:name="_Toc443564384" w:displacedByCustomXml="next"/>
    <w:bookmarkEnd w:id="1464" w:displacedByCustomXml="next"/>
    <w:bookmarkStart w:id="1465" w:name="_Toc443470898" w:displacedByCustomXml="next"/>
    <w:bookmarkEnd w:id="1465" w:displacedByCustomXml="next"/>
    <w:bookmarkStart w:id="1466" w:name="_Toc443554306" w:displacedByCustomXml="next"/>
    <w:bookmarkEnd w:id="1466" w:displacedByCustomXml="next"/>
    <w:bookmarkStart w:id="1467" w:name="_Toc443564402" w:displacedByCustomXml="next"/>
    <w:bookmarkEnd w:id="1467" w:displacedByCustomXml="next"/>
    <w:bookmarkStart w:id="1468" w:name="_Toc443470907" w:displacedByCustomXml="next"/>
    <w:bookmarkEnd w:id="1468" w:displacedByCustomXml="next"/>
    <w:bookmarkStart w:id="1469" w:name="_Toc443554315" w:displacedByCustomXml="next"/>
    <w:bookmarkEnd w:id="1469" w:displacedByCustomXml="next"/>
    <w:bookmarkStart w:id="1470" w:name="_Toc443564411" w:displacedByCustomXml="next"/>
    <w:bookmarkEnd w:id="1470" w:displacedByCustomXml="next"/>
    <w:bookmarkStart w:id="1471" w:name="_Toc443470916" w:displacedByCustomXml="next"/>
    <w:bookmarkEnd w:id="1471" w:displacedByCustomXml="next"/>
    <w:bookmarkStart w:id="1472" w:name="_Toc443554324" w:displacedByCustomXml="next"/>
    <w:bookmarkEnd w:id="1472" w:displacedByCustomXml="next"/>
    <w:bookmarkStart w:id="1473" w:name="_Toc443564420" w:displacedByCustomXml="next"/>
    <w:bookmarkEnd w:id="1473" w:displacedByCustomXml="next"/>
    <w:bookmarkStart w:id="1474" w:name="_Toc443470925" w:displacedByCustomXml="next"/>
    <w:bookmarkEnd w:id="1474" w:displacedByCustomXml="next"/>
    <w:bookmarkStart w:id="1475" w:name="_Toc443554333" w:displacedByCustomXml="next"/>
    <w:bookmarkEnd w:id="1475" w:displacedByCustomXml="next"/>
    <w:bookmarkStart w:id="1476" w:name="_Toc443564429" w:displacedByCustomXml="next"/>
    <w:bookmarkEnd w:id="1476" w:displacedByCustomXml="next"/>
    <w:bookmarkStart w:id="1477" w:name="_Toc443470934" w:displacedByCustomXml="next"/>
    <w:bookmarkEnd w:id="1477" w:displacedByCustomXml="next"/>
    <w:bookmarkStart w:id="1478" w:name="_Toc443554342" w:displacedByCustomXml="next"/>
    <w:bookmarkEnd w:id="1478" w:displacedByCustomXml="next"/>
    <w:bookmarkStart w:id="1479" w:name="_Toc443564438" w:displacedByCustomXml="next"/>
    <w:bookmarkEnd w:id="1479" w:displacedByCustomXml="next"/>
    <w:bookmarkStart w:id="1480" w:name="_Toc443470943" w:displacedByCustomXml="next"/>
    <w:bookmarkEnd w:id="1480" w:displacedByCustomXml="next"/>
    <w:bookmarkStart w:id="1481" w:name="_Toc443554351" w:displacedByCustomXml="next"/>
    <w:bookmarkEnd w:id="1481" w:displacedByCustomXml="next"/>
    <w:bookmarkStart w:id="1482" w:name="_Toc443564447" w:displacedByCustomXml="next"/>
    <w:bookmarkEnd w:id="1482" w:displacedByCustomXml="next"/>
    <w:bookmarkStart w:id="1483" w:name="_Toc443470952" w:displacedByCustomXml="next"/>
    <w:bookmarkEnd w:id="1483" w:displacedByCustomXml="next"/>
    <w:bookmarkStart w:id="1484" w:name="_Toc443554360" w:displacedByCustomXml="next"/>
    <w:bookmarkEnd w:id="1484" w:displacedByCustomXml="next"/>
    <w:bookmarkStart w:id="1485" w:name="_Toc443564456" w:displacedByCustomXml="next"/>
    <w:bookmarkEnd w:id="1485" w:displacedByCustomXml="next"/>
    <w:bookmarkStart w:id="1486" w:name="_Toc443470961" w:displacedByCustomXml="next"/>
    <w:bookmarkEnd w:id="1486" w:displacedByCustomXml="next"/>
    <w:bookmarkStart w:id="1487" w:name="_Toc443554369" w:displacedByCustomXml="next"/>
    <w:bookmarkEnd w:id="1487" w:displacedByCustomXml="next"/>
    <w:bookmarkStart w:id="1488" w:name="_Toc443564465" w:displacedByCustomXml="next"/>
    <w:bookmarkEnd w:id="1488" w:displacedByCustomXml="next"/>
    <w:bookmarkStart w:id="1489" w:name="_Toc443470970" w:displacedByCustomXml="next"/>
    <w:bookmarkEnd w:id="1489" w:displacedByCustomXml="next"/>
    <w:bookmarkStart w:id="1490" w:name="_Toc443554378" w:displacedByCustomXml="next"/>
    <w:bookmarkEnd w:id="1490" w:displacedByCustomXml="next"/>
    <w:bookmarkStart w:id="1491" w:name="_Toc443564474" w:displacedByCustomXml="next"/>
    <w:bookmarkEnd w:id="1491" w:displacedByCustomXml="next"/>
    <w:bookmarkStart w:id="1492" w:name="_Toc443470979" w:displacedByCustomXml="next"/>
    <w:bookmarkEnd w:id="1492" w:displacedByCustomXml="next"/>
    <w:bookmarkStart w:id="1493" w:name="_Toc443554387" w:displacedByCustomXml="next"/>
    <w:bookmarkEnd w:id="1493" w:displacedByCustomXml="next"/>
    <w:bookmarkStart w:id="1494" w:name="_Toc443564483" w:displacedByCustomXml="next"/>
    <w:bookmarkEnd w:id="1494" w:displacedByCustomXml="next"/>
    <w:bookmarkStart w:id="1495" w:name="_Toc443470988" w:displacedByCustomXml="next"/>
    <w:bookmarkEnd w:id="1495" w:displacedByCustomXml="next"/>
    <w:bookmarkStart w:id="1496" w:name="_Toc443554396" w:displacedByCustomXml="next"/>
    <w:bookmarkEnd w:id="1496" w:displacedByCustomXml="next"/>
    <w:bookmarkStart w:id="1497" w:name="_Toc443564492" w:displacedByCustomXml="next"/>
    <w:bookmarkEnd w:id="1497" w:displacedByCustomXml="next"/>
    <w:bookmarkStart w:id="1498" w:name="_Toc443470997" w:displacedByCustomXml="next"/>
    <w:bookmarkEnd w:id="1498" w:displacedByCustomXml="next"/>
    <w:bookmarkStart w:id="1499" w:name="_Toc443554405" w:displacedByCustomXml="next"/>
    <w:bookmarkEnd w:id="1499" w:displacedByCustomXml="next"/>
    <w:bookmarkStart w:id="1500" w:name="_Toc443564501" w:displacedByCustomXml="next"/>
    <w:bookmarkEnd w:id="1500" w:displacedByCustomXml="next"/>
    <w:bookmarkStart w:id="1501" w:name="_Toc443471006" w:displacedByCustomXml="next"/>
    <w:bookmarkEnd w:id="1501" w:displacedByCustomXml="next"/>
    <w:bookmarkStart w:id="1502" w:name="_Toc443554414" w:displacedByCustomXml="next"/>
    <w:bookmarkEnd w:id="1502" w:displacedByCustomXml="next"/>
    <w:bookmarkStart w:id="1503" w:name="_Toc443564510" w:displacedByCustomXml="next"/>
    <w:bookmarkEnd w:id="1503" w:displacedByCustomXml="next"/>
    <w:bookmarkStart w:id="1504" w:name="_Toc443471015" w:displacedByCustomXml="next"/>
    <w:bookmarkEnd w:id="1504" w:displacedByCustomXml="next"/>
    <w:bookmarkStart w:id="1505" w:name="_Toc443554423" w:displacedByCustomXml="next"/>
    <w:bookmarkEnd w:id="1505" w:displacedByCustomXml="next"/>
    <w:bookmarkStart w:id="1506" w:name="_Toc443564519" w:displacedByCustomXml="next"/>
    <w:bookmarkEnd w:id="1506" w:displacedByCustomXml="next"/>
    <w:bookmarkStart w:id="1507" w:name="_Toc443471024" w:displacedByCustomXml="next"/>
    <w:bookmarkEnd w:id="1507" w:displacedByCustomXml="next"/>
    <w:bookmarkStart w:id="1508" w:name="_Toc443554432" w:displacedByCustomXml="next"/>
    <w:bookmarkEnd w:id="1508" w:displacedByCustomXml="next"/>
    <w:bookmarkStart w:id="1509" w:name="_Toc443564528" w:displacedByCustomXml="next"/>
    <w:bookmarkEnd w:id="1509" w:displacedByCustomXml="next"/>
    <w:bookmarkStart w:id="1510" w:name="_Toc443471042" w:displacedByCustomXml="next"/>
    <w:bookmarkEnd w:id="1510" w:displacedByCustomXml="next"/>
    <w:bookmarkStart w:id="1511" w:name="_Toc443554450" w:displacedByCustomXml="next"/>
    <w:bookmarkEnd w:id="1511" w:displacedByCustomXml="next"/>
    <w:bookmarkStart w:id="1512" w:name="_Toc443564546" w:displacedByCustomXml="next"/>
    <w:bookmarkEnd w:id="1512" w:displacedByCustomXml="next"/>
    <w:bookmarkStart w:id="1513" w:name="_Toc443471051" w:displacedByCustomXml="next"/>
    <w:bookmarkEnd w:id="1513" w:displacedByCustomXml="next"/>
    <w:bookmarkStart w:id="1514" w:name="_Toc443554459" w:displacedByCustomXml="next"/>
    <w:bookmarkEnd w:id="1514" w:displacedByCustomXml="next"/>
    <w:bookmarkStart w:id="1515" w:name="_Toc443564555" w:displacedByCustomXml="next"/>
    <w:bookmarkEnd w:id="1515" w:displacedByCustomXml="next"/>
    <w:bookmarkStart w:id="1516" w:name="_Toc443471060" w:displacedByCustomXml="next"/>
    <w:bookmarkEnd w:id="1516" w:displacedByCustomXml="next"/>
    <w:bookmarkStart w:id="1517" w:name="_Toc443554468" w:displacedByCustomXml="next"/>
    <w:bookmarkEnd w:id="1517" w:displacedByCustomXml="next"/>
    <w:bookmarkStart w:id="1518" w:name="_Toc443564564" w:displacedByCustomXml="next"/>
    <w:bookmarkEnd w:id="1518" w:displacedByCustomXml="next"/>
    <w:bookmarkStart w:id="1519" w:name="_Toc443471069" w:displacedByCustomXml="next"/>
    <w:bookmarkEnd w:id="1519" w:displacedByCustomXml="next"/>
    <w:bookmarkStart w:id="1520" w:name="_Toc443554477" w:displacedByCustomXml="next"/>
    <w:bookmarkEnd w:id="1520" w:displacedByCustomXml="next"/>
    <w:bookmarkStart w:id="1521" w:name="_Toc443564573" w:displacedByCustomXml="next"/>
    <w:bookmarkEnd w:id="1521" w:displacedByCustomXml="next"/>
    <w:bookmarkStart w:id="1522" w:name="_Toc443471078" w:displacedByCustomXml="next"/>
    <w:bookmarkEnd w:id="1522" w:displacedByCustomXml="next"/>
    <w:bookmarkStart w:id="1523" w:name="_Toc443554486" w:displacedByCustomXml="next"/>
    <w:bookmarkEnd w:id="1523" w:displacedByCustomXml="next"/>
    <w:bookmarkStart w:id="1524" w:name="_Toc443564582" w:displacedByCustomXml="next"/>
    <w:bookmarkEnd w:id="1524" w:displacedByCustomXml="next"/>
    <w:bookmarkStart w:id="1525" w:name="_Toc443471087" w:displacedByCustomXml="next"/>
    <w:bookmarkEnd w:id="1525" w:displacedByCustomXml="next"/>
    <w:bookmarkStart w:id="1526" w:name="_Toc443554495" w:displacedByCustomXml="next"/>
    <w:bookmarkEnd w:id="1526" w:displacedByCustomXml="next"/>
    <w:bookmarkStart w:id="1527" w:name="_Toc443564591" w:displacedByCustomXml="next"/>
    <w:bookmarkEnd w:id="1527" w:displacedByCustomXml="next"/>
    <w:bookmarkStart w:id="1528" w:name="_Toc443471096" w:displacedByCustomXml="next"/>
    <w:bookmarkEnd w:id="1528" w:displacedByCustomXml="next"/>
    <w:bookmarkStart w:id="1529" w:name="_Toc443554504" w:displacedByCustomXml="next"/>
    <w:bookmarkEnd w:id="1529" w:displacedByCustomXml="next"/>
    <w:bookmarkStart w:id="1530" w:name="_Toc443564600" w:displacedByCustomXml="next"/>
    <w:bookmarkEnd w:id="1530" w:displacedByCustomXml="next"/>
    <w:bookmarkStart w:id="1531" w:name="_Toc443471105" w:displacedByCustomXml="next"/>
    <w:bookmarkEnd w:id="1531" w:displacedByCustomXml="next"/>
    <w:bookmarkStart w:id="1532" w:name="_Toc443554513" w:displacedByCustomXml="next"/>
    <w:bookmarkEnd w:id="1532" w:displacedByCustomXml="next"/>
    <w:bookmarkStart w:id="1533" w:name="_Toc443564609" w:displacedByCustomXml="next"/>
    <w:bookmarkEnd w:id="1533" w:displacedByCustomXml="next"/>
    <w:bookmarkStart w:id="1534" w:name="_Toc443471114" w:displacedByCustomXml="next"/>
    <w:bookmarkEnd w:id="1534" w:displacedByCustomXml="next"/>
    <w:bookmarkStart w:id="1535" w:name="_Toc443554522" w:displacedByCustomXml="next"/>
    <w:bookmarkEnd w:id="1535" w:displacedByCustomXml="next"/>
    <w:bookmarkStart w:id="1536" w:name="_Toc443564618" w:displacedByCustomXml="next"/>
    <w:bookmarkEnd w:id="1536" w:displacedByCustomXml="next"/>
    <w:bookmarkStart w:id="1537" w:name="_Toc443471123" w:displacedByCustomXml="next"/>
    <w:bookmarkEnd w:id="1537" w:displacedByCustomXml="next"/>
    <w:bookmarkStart w:id="1538" w:name="_Toc443554531" w:displacedByCustomXml="next"/>
    <w:bookmarkEnd w:id="1538" w:displacedByCustomXml="next"/>
    <w:bookmarkStart w:id="1539" w:name="_Toc443564627" w:displacedByCustomXml="next"/>
    <w:bookmarkEnd w:id="1539" w:displacedByCustomXml="next"/>
    <w:bookmarkStart w:id="1540" w:name="_Toc443471132" w:displacedByCustomXml="next"/>
    <w:bookmarkEnd w:id="1540" w:displacedByCustomXml="next"/>
    <w:bookmarkStart w:id="1541" w:name="_Toc443554540" w:displacedByCustomXml="next"/>
    <w:bookmarkEnd w:id="1541" w:displacedByCustomXml="next"/>
    <w:bookmarkStart w:id="1542" w:name="_Toc443564636" w:displacedByCustomXml="next"/>
    <w:bookmarkEnd w:id="1542" w:displacedByCustomXml="next"/>
    <w:bookmarkStart w:id="1543" w:name="_Toc443471141" w:displacedByCustomXml="next"/>
    <w:bookmarkEnd w:id="1543" w:displacedByCustomXml="next"/>
    <w:bookmarkStart w:id="1544" w:name="_Toc443554549" w:displacedByCustomXml="next"/>
    <w:bookmarkEnd w:id="1544" w:displacedByCustomXml="next"/>
    <w:bookmarkStart w:id="1545" w:name="_Toc443564645" w:displacedByCustomXml="next"/>
    <w:bookmarkEnd w:id="1545" w:displacedByCustomXml="next"/>
    <w:bookmarkStart w:id="1546" w:name="_Toc443471150" w:displacedByCustomXml="next"/>
    <w:bookmarkEnd w:id="1546" w:displacedByCustomXml="next"/>
    <w:bookmarkStart w:id="1547" w:name="_Toc443554558" w:displacedByCustomXml="next"/>
    <w:bookmarkEnd w:id="1547" w:displacedByCustomXml="next"/>
    <w:bookmarkStart w:id="1548" w:name="_Toc443564654" w:displacedByCustomXml="next"/>
    <w:bookmarkEnd w:id="1548" w:displacedByCustomXml="next"/>
    <w:bookmarkStart w:id="1549" w:name="_Toc443471168" w:displacedByCustomXml="next"/>
    <w:bookmarkEnd w:id="1549" w:displacedByCustomXml="next"/>
    <w:bookmarkStart w:id="1550" w:name="_Toc443554576" w:displacedByCustomXml="next"/>
    <w:bookmarkEnd w:id="1550" w:displacedByCustomXml="next"/>
    <w:bookmarkStart w:id="1551" w:name="_Toc443564672" w:displacedByCustomXml="next"/>
    <w:bookmarkEnd w:id="1551" w:displacedByCustomXml="next"/>
    <w:bookmarkStart w:id="1552" w:name="_Toc443471177" w:displacedByCustomXml="next"/>
    <w:bookmarkEnd w:id="1552" w:displacedByCustomXml="next"/>
    <w:bookmarkStart w:id="1553" w:name="_Toc443554585" w:displacedByCustomXml="next"/>
    <w:bookmarkEnd w:id="1553" w:displacedByCustomXml="next"/>
    <w:bookmarkStart w:id="1554" w:name="_Toc443564681" w:displacedByCustomXml="next"/>
    <w:bookmarkEnd w:id="1554" w:displacedByCustomXml="next"/>
    <w:bookmarkStart w:id="1555" w:name="_Toc443471186" w:displacedByCustomXml="next"/>
    <w:bookmarkEnd w:id="1555" w:displacedByCustomXml="next"/>
    <w:bookmarkStart w:id="1556" w:name="_Toc443554594" w:displacedByCustomXml="next"/>
    <w:bookmarkEnd w:id="1556" w:displacedByCustomXml="next"/>
    <w:bookmarkStart w:id="1557" w:name="_Toc443564690" w:displacedByCustomXml="next"/>
    <w:bookmarkEnd w:id="1557" w:displacedByCustomXml="next"/>
    <w:bookmarkStart w:id="1558" w:name="_Toc443471195" w:displacedByCustomXml="next"/>
    <w:bookmarkEnd w:id="1558" w:displacedByCustomXml="next"/>
    <w:bookmarkStart w:id="1559" w:name="_Toc443554603" w:displacedByCustomXml="next"/>
    <w:bookmarkEnd w:id="1559" w:displacedByCustomXml="next"/>
    <w:bookmarkStart w:id="1560" w:name="_Toc443564699" w:displacedByCustomXml="next"/>
    <w:bookmarkEnd w:id="1560" w:displacedByCustomXml="next"/>
    <w:bookmarkStart w:id="1561" w:name="_Toc443471204" w:displacedByCustomXml="next"/>
    <w:bookmarkEnd w:id="1561" w:displacedByCustomXml="next"/>
    <w:bookmarkStart w:id="1562" w:name="_Toc443554612" w:displacedByCustomXml="next"/>
    <w:bookmarkEnd w:id="1562" w:displacedByCustomXml="next"/>
    <w:bookmarkStart w:id="1563" w:name="_Toc443564708" w:displacedByCustomXml="next"/>
    <w:bookmarkEnd w:id="1563" w:displacedByCustomXml="next"/>
    <w:bookmarkStart w:id="1564" w:name="_Toc443471213" w:displacedByCustomXml="next"/>
    <w:bookmarkEnd w:id="1564" w:displacedByCustomXml="next"/>
    <w:bookmarkStart w:id="1565" w:name="_Toc443554621" w:displacedByCustomXml="next"/>
    <w:bookmarkEnd w:id="1565" w:displacedByCustomXml="next"/>
    <w:bookmarkStart w:id="1566" w:name="_Toc443564717" w:displacedByCustomXml="next"/>
    <w:bookmarkEnd w:id="1566" w:displacedByCustomXml="next"/>
    <w:bookmarkStart w:id="1567" w:name="_Toc443471222" w:displacedByCustomXml="next"/>
    <w:bookmarkEnd w:id="1567" w:displacedByCustomXml="next"/>
    <w:bookmarkStart w:id="1568" w:name="_Toc443554630" w:displacedByCustomXml="next"/>
    <w:bookmarkEnd w:id="1568" w:displacedByCustomXml="next"/>
    <w:bookmarkStart w:id="1569" w:name="_Toc443564726" w:displacedByCustomXml="next"/>
    <w:bookmarkEnd w:id="1569" w:displacedByCustomXml="next"/>
    <w:bookmarkStart w:id="1570" w:name="_Toc443471231" w:displacedByCustomXml="next"/>
    <w:bookmarkEnd w:id="1570" w:displacedByCustomXml="next"/>
    <w:bookmarkStart w:id="1571" w:name="_Toc443554639" w:displacedByCustomXml="next"/>
    <w:bookmarkEnd w:id="1571" w:displacedByCustomXml="next"/>
    <w:bookmarkStart w:id="1572" w:name="_Toc443564735" w:displacedByCustomXml="next"/>
    <w:bookmarkEnd w:id="1572" w:displacedByCustomXml="next"/>
    <w:bookmarkStart w:id="1573" w:name="_Toc443471240" w:displacedByCustomXml="next"/>
    <w:bookmarkEnd w:id="1573" w:displacedByCustomXml="next"/>
    <w:bookmarkStart w:id="1574" w:name="_Toc443554648" w:displacedByCustomXml="next"/>
    <w:bookmarkEnd w:id="1574" w:displacedByCustomXml="next"/>
    <w:bookmarkStart w:id="1575" w:name="_Toc443564744" w:displacedByCustomXml="next"/>
    <w:bookmarkEnd w:id="1575" w:displacedByCustomXml="next"/>
    <w:bookmarkStart w:id="1576" w:name="_Toc443471249" w:displacedByCustomXml="next"/>
    <w:bookmarkEnd w:id="1576" w:displacedByCustomXml="next"/>
    <w:bookmarkStart w:id="1577" w:name="_Toc443554657" w:displacedByCustomXml="next"/>
    <w:bookmarkEnd w:id="1577" w:displacedByCustomXml="next"/>
    <w:bookmarkStart w:id="1578" w:name="_Toc443564753" w:displacedByCustomXml="next"/>
    <w:bookmarkEnd w:id="1578" w:displacedByCustomXml="next"/>
    <w:bookmarkStart w:id="1579" w:name="_Toc443471258" w:displacedByCustomXml="next"/>
    <w:bookmarkEnd w:id="1579" w:displacedByCustomXml="next"/>
    <w:bookmarkStart w:id="1580" w:name="_Toc443554666" w:displacedByCustomXml="next"/>
    <w:bookmarkEnd w:id="1580" w:displacedByCustomXml="next"/>
    <w:bookmarkStart w:id="1581" w:name="_Toc443564762" w:displacedByCustomXml="next"/>
    <w:bookmarkEnd w:id="1581" w:displacedByCustomXml="next"/>
    <w:bookmarkStart w:id="1582" w:name="_Toc443471267" w:displacedByCustomXml="next"/>
    <w:bookmarkEnd w:id="1582" w:displacedByCustomXml="next"/>
    <w:bookmarkStart w:id="1583" w:name="_Toc443554675" w:displacedByCustomXml="next"/>
    <w:bookmarkEnd w:id="1583" w:displacedByCustomXml="next"/>
    <w:bookmarkStart w:id="1584" w:name="_Toc443564771" w:displacedByCustomXml="next"/>
    <w:bookmarkEnd w:id="1584" w:displacedByCustomXml="next"/>
    <w:bookmarkStart w:id="1585" w:name="_Toc443471276" w:displacedByCustomXml="next"/>
    <w:bookmarkEnd w:id="1585" w:displacedByCustomXml="next"/>
    <w:bookmarkStart w:id="1586" w:name="_Toc443554684" w:displacedByCustomXml="next"/>
    <w:bookmarkEnd w:id="1586" w:displacedByCustomXml="next"/>
    <w:bookmarkStart w:id="1587" w:name="_Toc443564780" w:displacedByCustomXml="next"/>
    <w:bookmarkEnd w:id="1587" w:displacedByCustomXml="next"/>
    <w:bookmarkStart w:id="1588" w:name="_Toc443471285" w:displacedByCustomXml="next"/>
    <w:bookmarkEnd w:id="1588" w:displacedByCustomXml="next"/>
    <w:bookmarkStart w:id="1589" w:name="_Toc443554693" w:displacedByCustomXml="next"/>
    <w:bookmarkEnd w:id="1589" w:displacedByCustomXml="next"/>
    <w:bookmarkStart w:id="1590" w:name="_Toc443564789" w:displacedByCustomXml="next"/>
    <w:bookmarkEnd w:id="1590" w:displacedByCustomXml="next"/>
    <w:bookmarkStart w:id="1591" w:name="_Toc443471294" w:displacedByCustomXml="next"/>
    <w:bookmarkEnd w:id="1591" w:displacedByCustomXml="next"/>
    <w:bookmarkStart w:id="1592" w:name="_Toc443554702" w:displacedByCustomXml="next"/>
    <w:bookmarkEnd w:id="1592" w:displacedByCustomXml="next"/>
    <w:bookmarkStart w:id="1593" w:name="_Toc443564798" w:displacedByCustomXml="next"/>
    <w:bookmarkEnd w:id="1593" w:displacedByCustomXml="next"/>
    <w:bookmarkStart w:id="1594" w:name="_Toc443471303" w:displacedByCustomXml="next"/>
    <w:bookmarkEnd w:id="1594" w:displacedByCustomXml="next"/>
    <w:bookmarkStart w:id="1595" w:name="_Toc443554711" w:displacedByCustomXml="next"/>
    <w:bookmarkEnd w:id="1595" w:displacedByCustomXml="next"/>
    <w:bookmarkStart w:id="1596" w:name="_Toc443564807" w:displacedByCustomXml="next"/>
    <w:bookmarkEnd w:id="1596" w:displacedByCustomXml="next"/>
    <w:bookmarkStart w:id="1597" w:name="_Toc443471312" w:displacedByCustomXml="next"/>
    <w:bookmarkEnd w:id="1597" w:displacedByCustomXml="next"/>
    <w:bookmarkStart w:id="1598" w:name="_Toc443554720" w:displacedByCustomXml="next"/>
    <w:bookmarkEnd w:id="1598" w:displacedByCustomXml="next"/>
    <w:bookmarkStart w:id="1599" w:name="_Toc443564816" w:displacedByCustomXml="next"/>
    <w:bookmarkEnd w:id="1599" w:displacedByCustomXml="next"/>
    <w:bookmarkStart w:id="1600" w:name="_Toc443471321" w:displacedByCustomXml="next"/>
    <w:bookmarkEnd w:id="1600" w:displacedByCustomXml="next"/>
    <w:bookmarkStart w:id="1601" w:name="_Toc443554729" w:displacedByCustomXml="next"/>
    <w:bookmarkEnd w:id="1601" w:displacedByCustomXml="next"/>
    <w:bookmarkStart w:id="1602" w:name="_Toc443564825" w:displacedByCustomXml="next"/>
    <w:bookmarkEnd w:id="1602" w:displacedByCustomXml="next"/>
    <w:bookmarkStart w:id="1603" w:name="_Toc443471330" w:displacedByCustomXml="next"/>
    <w:bookmarkEnd w:id="1603" w:displacedByCustomXml="next"/>
    <w:bookmarkStart w:id="1604" w:name="_Toc443554738" w:displacedByCustomXml="next"/>
    <w:bookmarkEnd w:id="1604" w:displacedByCustomXml="next"/>
    <w:bookmarkStart w:id="1605" w:name="_Toc443564834" w:displacedByCustomXml="next"/>
    <w:bookmarkEnd w:id="1605" w:displacedByCustomXml="next"/>
    <w:bookmarkStart w:id="1606" w:name="_Toc443471339" w:displacedByCustomXml="next"/>
    <w:bookmarkEnd w:id="1606" w:displacedByCustomXml="next"/>
    <w:bookmarkStart w:id="1607" w:name="_Toc443554747" w:displacedByCustomXml="next"/>
    <w:bookmarkEnd w:id="1607" w:displacedByCustomXml="next"/>
    <w:bookmarkStart w:id="1608" w:name="_Toc443564843" w:displacedByCustomXml="next"/>
    <w:bookmarkEnd w:id="1608" w:displacedByCustomXml="next"/>
    <w:bookmarkStart w:id="1609" w:name="_Toc443471357" w:displacedByCustomXml="next"/>
    <w:bookmarkEnd w:id="1609" w:displacedByCustomXml="next"/>
    <w:bookmarkStart w:id="1610" w:name="_Toc443554765" w:displacedByCustomXml="next"/>
    <w:bookmarkEnd w:id="1610" w:displacedByCustomXml="next"/>
    <w:bookmarkStart w:id="1611" w:name="_Toc443564861" w:displacedByCustomXml="next"/>
    <w:bookmarkEnd w:id="1611" w:displacedByCustomXml="next"/>
    <w:bookmarkStart w:id="1612" w:name="_Toc443471366" w:displacedByCustomXml="next"/>
    <w:bookmarkEnd w:id="1612" w:displacedByCustomXml="next"/>
    <w:bookmarkStart w:id="1613" w:name="_Toc443554774" w:displacedByCustomXml="next"/>
    <w:bookmarkEnd w:id="1613" w:displacedByCustomXml="next"/>
    <w:bookmarkStart w:id="1614" w:name="_Toc443564870" w:displacedByCustomXml="next"/>
    <w:bookmarkEnd w:id="1614" w:displacedByCustomXml="next"/>
    <w:bookmarkStart w:id="1615" w:name="_Toc443471375" w:displacedByCustomXml="next"/>
    <w:bookmarkEnd w:id="1615" w:displacedByCustomXml="next"/>
    <w:bookmarkStart w:id="1616" w:name="_Toc443554783" w:displacedByCustomXml="next"/>
    <w:bookmarkEnd w:id="1616" w:displacedByCustomXml="next"/>
    <w:bookmarkStart w:id="1617" w:name="_Toc443564879" w:displacedByCustomXml="next"/>
    <w:bookmarkEnd w:id="1617" w:displacedByCustomXml="next"/>
    <w:bookmarkStart w:id="1618" w:name="_Toc443471384" w:displacedByCustomXml="next"/>
    <w:bookmarkEnd w:id="1618" w:displacedByCustomXml="next"/>
    <w:bookmarkStart w:id="1619" w:name="_Toc443554792" w:displacedByCustomXml="next"/>
    <w:bookmarkEnd w:id="1619" w:displacedByCustomXml="next"/>
    <w:bookmarkStart w:id="1620" w:name="_Toc443564888" w:displacedByCustomXml="next"/>
    <w:bookmarkEnd w:id="1620" w:displacedByCustomXml="next"/>
    <w:bookmarkStart w:id="1621" w:name="_Toc443471393" w:displacedByCustomXml="next"/>
    <w:bookmarkEnd w:id="1621" w:displacedByCustomXml="next"/>
    <w:bookmarkStart w:id="1622" w:name="_Toc443554801" w:displacedByCustomXml="next"/>
    <w:bookmarkEnd w:id="1622" w:displacedByCustomXml="next"/>
    <w:bookmarkStart w:id="1623" w:name="_Toc443564897" w:displacedByCustomXml="next"/>
    <w:bookmarkEnd w:id="1623" w:displacedByCustomXml="next"/>
    <w:bookmarkStart w:id="1624" w:name="_Toc443471402" w:displacedByCustomXml="next"/>
    <w:bookmarkEnd w:id="1624" w:displacedByCustomXml="next"/>
    <w:bookmarkStart w:id="1625" w:name="_Toc443554810" w:displacedByCustomXml="next"/>
    <w:bookmarkEnd w:id="1625" w:displacedByCustomXml="next"/>
    <w:bookmarkStart w:id="1626" w:name="_Toc443564906" w:displacedByCustomXml="next"/>
    <w:bookmarkEnd w:id="1626" w:displacedByCustomXml="next"/>
    <w:bookmarkStart w:id="1627" w:name="_Toc443471411" w:displacedByCustomXml="next"/>
    <w:bookmarkEnd w:id="1627" w:displacedByCustomXml="next"/>
    <w:bookmarkStart w:id="1628" w:name="_Toc443554819" w:displacedByCustomXml="next"/>
    <w:bookmarkEnd w:id="1628" w:displacedByCustomXml="next"/>
    <w:bookmarkStart w:id="1629" w:name="_Toc443564915" w:displacedByCustomXml="next"/>
    <w:bookmarkEnd w:id="1629" w:displacedByCustomXml="next"/>
    <w:bookmarkStart w:id="1630" w:name="_Toc443471420" w:displacedByCustomXml="next"/>
    <w:bookmarkEnd w:id="1630" w:displacedByCustomXml="next"/>
    <w:bookmarkStart w:id="1631" w:name="_Toc443554828" w:displacedByCustomXml="next"/>
    <w:bookmarkEnd w:id="1631" w:displacedByCustomXml="next"/>
    <w:bookmarkStart w:id="1632" w:name="_Toc443564924" w:displacedByCustomXml="next"/>
    <w:bookmarkEnd w:id="1632" w:displacedByCustomXml="next"/>
    <w:bookmarkStart w:id="1633" w:name="_Toc443471429" w:displacedByCustomXml="next"/>
    <w:bookmarkEnd w:id="1633" w:displacedByCustomXml="next"/>
    <w:bookmarkStart w:id="1634" w:name="_Toc443554837" w:displacedByCustomXml="next"/>
    <w:bookmarkEnd w:id="1634" w:displacedByCustomXml="next"/>
    <w:bookmarkStart w:id="1635" w:name="_Toc443564933" w:displacedByCustomXml="next"/>
    <w:bookmarkEnd w:id="1635" w:displacedByCustomXml="next"/>
    <w:bookmarkStart w:id="1636" w:name="_Toc443471447" w:displacedByCustomXml="next"/>
    <w:bookmarkEnd w:id="1636" w:displacedByCustomXml="next"/>
    <w:bookmarkStart w:id="1637" w:name="_Toc443554855" w:displacedByCustomXml="next"/>
    <w:bookmarkEnd w:id="1637" w:displacedByCustomXml="next"/>
    <w:bookmarkStart w:id="1638" w:name="_Toc443564951" w:displacedByCustomXml="next"/>
    <w:bookmarkEnd w:id="1638" w:displacedByCustomXml="next"/>
    <w:bookmarkStart w:id="1639" w:name="_Toc443471456" w:displacedByCustomXml="next"/>
    <w:bookmarkEnd w:id="1639" w:displacedByCustomXml="next"/>
    <w:bookmarkStart w:id="1640" w:name="_Toc443554864" w:displacedByCustomXml="next"/>
    <w:bookmarkEnd w:id="1640" w:displacedByCustomXml="next"/>
    <w:bookmarkStart w:id="1641" w:name="_Toc443564960" w:displacedByCustomXml="next"/>
    <w:bookmarkEnd w:id="1641" w:displacedByCustomXml="next"/>
    <w:bookmarkStart w:id="1642" w:name="_Toc443471465" w:displacedByCustomXml="next"/>
    <w:bookmarkEnd w:id="1642" w:displacedByCustomXml="next"/>
    <w:bookmarkStart w:id="1643" w:name="_Toc443554873" w:displacedByCustomXml="next"/>
    <w:bookmarkEnd w:id="1643" w:displacedByCustomXml="next"/>
    <w:bookmarkStart w:id="1644" w:name="_Toc443564969" w:displacedByCustomXml="next"/>
    <w:bookmarkEnd w:id="1644" w:displacedByCustomXml="next"/>
    <w:bookmarkStart w:id="1645" w:name="_Toc443471474" w:displacedByCustomXml="next"/>
    <w:bookmarkEnd w:id="1645" w:displacedByCustomXml="next"/>
    <w:bookmarkStart w:id="1646" w:name="_Toc443554882" w:displacedByCustomXml="next"/>
    <w:bookmarkEnd w:id="1646" w:displacedByCustomXml="next"/>
    <w:bookmarkStart w:id="1647" w:name="_Toc443564978" w:displacedByCustomXml="next"/>
    <w:bookmarkEnd w:id="1647" w:displacedByCustomXml="next"/>
    <w:bookmarkStart w:id="1648" w:name="_Toc443471483" w:displacedByCustomXml="next"/>
    <w:bookmarkEnd w:id="1648" w:displacedByCustomXml="next"/>
    <w:bookmarkStart w:id="1649" w:name="_Toc443554891" w:displacedByCustomXml="next"/>
    <w:bookmarkEnd w:id="1649" w:displacedByCustomXml="next"/>
    <w:bookmarkStart w:id="1650" w:name="_Toc443564987" w:displacedByCustomXml="next"/>
    <w:bookmarkEnd w:id="1650" w:displacedByCustomXml="next"/>
    <w:bookmarkStart w:id="1651" w:name="_Toc443471492" w:displacedByCustomXml="next"/>
    <w:bookmarkEnd w:id="1651" w:displacedByCustomXml="next"/>
    <w:bookmarkStart w:id="1652" w:name="_Toc443554900" w:displacedByCustomXml="next"/>
    <w:bookmarkEnd w:id="1652" w:displacedByCustomXml="next"/>
    <w:bookmarkStart w:id="1653" w:name="_Toc443564996" w:displacedByCustomXml="next"/>
    <w:bookmarkEnd w:id="1653" w:displacedByCustomXml="next"/>
    <w:bookmarkStart w:id="1654" w:name="_Toc443471501" w:displacedByCustomXml="next"/>
    <w:bookmarkEnd w:id="1654" w:displacedByCustomXml="next"/>
    <w:bookmarkStart w:id="1655" w:name="_Toc443554909" w:displacedByCustomXml="next"/>
    <w:bookmarkEnd w:id="1655" w:displacedByCustomXml="next"/>
    <w:bookmarkStart w:id="1656" w:name="_Toc443565005" w:displacedByCustomXml="next"/>
    <w:bookmarkEnd w:id="1656" w:displacedByCustomXml="next"/>
    <w:bookmarkStart w:id="1657" w:name="_Toc443471510" w:displacedByCustomXml="next"/>
    <w:bookmarkEnd w:id="1657" w:displacedByCustomXml="next"/>
    <w:bookmarkStart w:id="1658" w:name="_Toc443554918" w:displacedByCustomXml="next"/>
    <w:bookmarkEnd w:id="1658" w:displacedByCustomXml="next"/>
    <w:bookmarkStart w:id="1659" w:name="_Toc443565014" w:displacedByCustomXml="next"/>
    <w:bookmarkEnd w:id="1659" w:displacedByCustomXml="next"/>
    <w:bookmarkStart w:id="1660" w:name="_Toc443471519" w:displacedByCustomXml="next"/>
    <w:bookmarkEnd w:id="1660" w:displacedByCustomXml="next"/>
    <w:bookmarkStart w:id="1661" w:name="_Toc443554927" w:displacedByCustomXml="next"/>
    <w:bookmarkEnd w:id="1661" w:displacedByCustomXml="next"/>
    <w:bookmarkStart w:id="1662" w:name="_Toc443565023" w:displacedByCustomXml="next"/>
    <w:bookmarkEnd w:id="1662" w:displacedByCustomXml="next"/>
    <w:bookmarkStart w:id="1663" w:name="_Toc443471528" w:displacedByCustomXml="next"/>
    <w:bookmarkEnd w:id="1663" w:displacedByCustomXml="next"/>
    <w:bookmarkStart w:id="1664" w:name="_Toc443554936" w:displacedByCustomXml="next"/>
    <w:bookmarkEnd w:id="1664" w:displacedByCustomXml="next"/>
    <w:bookmarkStart w:id="1665" w:name="_Toc443565032" w:displacedByCustomXml="next"/>
    <w:bookmarkEnd w:id="1665" w:displacedByCustomXml="next"/>
    <w:bookmarkStart w:id="1666" w:name="_Toc443471537" w:displacedByCustomXml="next"/>
    <w:bookmarkEnd w:id="1666" w:displacedByCustomXml="next"/>
    <w:bookmarkStart w:id="1667" w:name="_Toc443554945" w:displacedByCustomXml="next"/>
    <w:bookmarkEnd w:id="1667" w:displacedByCustomXml="next"/>
    <w:bookmarkStart w:id="1668" w:name="_Toc443565041" w:displacedByCustomXml="next"/>
    <w:bookmarkEnd w:id="1668" w:displacedByCustomXml="next"/>
    <w:bookmarkStart w:id="1669" w:name="_Toc443471546" w:displacedByCustomXml="next"/>
    <w:bookmarkEnd w:id="1669" w:displacedByCustomXml="next"/>
    <w:bookmarkStart w:id="1670" w:name="_Toc443554954" w:displacedByCustomXml="next"/>
    <w:bookmarkEnd w:id="1670" w:displacedByCustomXml="next"/>
    <w:bookmarkStart w:id="1671" w:name="_Toc443565050" w:displacedByCustomXml="next"/>
    <w:bookmarkEnd w:id="1671" w:displacedByCustomXml="next"/>
    <w:bookmarkStart w:id="1672" w:name="_Toc443471555" w:displacedByCustomXml="next"/>
    <w:bookmarkEnd w:id="1672" w:displacedByCustomXml="next"/>
    <w:bookmarkStart w:id="1673" w:name="_Toc443554963" w:displacedByCustomXml="next"/>
    <w:bookmarkEnd w:id="1673" w:displacedByCustomXml="next"/>
    <w:bookmarkStart w:id="1674" w:name="_Toc443565059" w:displacedByCustomXml="next"/>
    <w:bookmarkEnd w:id="1674" w:displacedByCustomXml="next"/>
    <w:bookmarkStart w:id="1675" w:name="_Toc443471564" w:displacedByCustomXml="next"/>
    <w:bookmarkEnd w:id="1675" w:displacedByCustomXml="next"/>
    <w:bookmarkStart w:id="1676" w:name="_Toc443554972" w:displacedByCustomXml="next"/>
    <w:bookmarkEnd w:id="1676" w:displacedByCustomXml="next"/>
    <w:bookmarkStart w:id="1677" w:name="_Toc443565068" w:displacedByCustomXml="next"/>
    <w:bookmarkEnd w:id="1677" w:displacedByCustomXml="next"/>
    <w:bookmarkStart w:id="1678" w:name="_Toc443471573" w:displacedByCustomXml="next"/>
    <w:bookmarkEnd w:id="1678" w:displacedByCustomXml="next"/>
    <w:bookmarkStart w:id="1679" w:name="_Toc443554981" w:displacedByCustomXml="next"/>
    <w:bookmarkEnd w:id="1679" w:displacedByCustomXml="next"/>
    <w:bookmarkStart w:id="1680" w:name="_Toc443565077" w:displacedByCustomXml="next"/>
    <w:bookmarkEnd w:id="1680" w:displacedByCustomXml="next"/>
    <w:bookmarkStart w:id="1681" w:name="_Toc443471582" w:displacedByCustomXml="next"/>
    <w:bookmarkEnd w:id="1681" w:displacedByCustomXml="next"/>
    <w:bookmarkStart w:id="1682" w:name="_Toc443554990" w:displacedByCustomXml="next"/>
    <w:bookmarkEnd w:id="1682" w:displacedByCustomXml="next"/>
    <w:bookmarkStart w:id="1683" w:name="_Toc443565086" w:displacedByCustomXml="next"/>
    <w:bookmarkEnd w:id="1683" w:displacedByCustomXml="next"/>
    <w:bookmarkStart w:id="1684" w:name="_Toc443471591" w:displacedByCustomXml="next"/>
    <w:bookmarkEnd w:id="1684" w:displacedByCustomXml="next"/>
    <w:bookmarkStart w:id="1685" w:name="_Toc443554999" w:displacedByCustomXml="next"/>
    <w:bookmarkEnd w:id="1685" w:displacedByCustomXml="next"/>
    <w:bookmarkStart w:id="1686" w:name="_Toc443565095" w:displacedByCustomXml="next"/>
    <w:bookmarkEnd w:id="1686" w:displacedByCustomXml="next"/>
    <w:bookmarkStart w:id="1687" w:name="_Toc443471600" w:displacedByCustomXml="next"/>
    <w:bookmarkEnd w:id="1687" w:displacedByCustomXml="next"/>
    <w:bookmarkStart w:id="1688" w:name="_Toc443555008" w:displacedByCustomXml="next"/>
    <w:bookmarkEnd w:id="1688" w:displacedByCustomXml="next"/>
    <w:bookmarkStart w:id="1689" w:name="_Toc443565104" w:displacedByCustomXml="next"/>
    <w:bookmarkEnd w:id="1689" w:displacedByCustomXml="next"/>
    <w:bookmarkStart w:id="1690" w:name="_Toc443471609" w:displacedByCustomXml="next"/>
    <w:bookmarkEnd w:id="1690" w:displacedByCustomXml="next"/>
    <w:bookmarkStart w:id="1691" w:name="_Toc443555017" w:displacedByCustomXml="next"/>
    <w:bookmarkEnd w:id="1691" w:displacedByCustomXml="next"/>
    <w:bookmarkStart w:id="1692" w:name="_Toc443565113" w:displacedByCustomXml="next"/>
    <w:bookmarkEnd w:id="1692" w:displacedByCustomXml="next"/>
    <w:bookmarkStart w:id="1693" w:name="_Toc443471619" w:displacedByCustomXml="next"/>
    <w:bookmarkEnd w:id="1693" w:displacedByCustomXml="next"/>
    <w:bookmarkStart w:id="1694" w:name="_Toc443555027" w:displacedByCustomXml="next"/>
    <w:bookmarkEnd w:id="1694" w:displacedByCustomXml="next"/>
    <w:bookmarkStart w:id="1695" w:name="_Toc443565123" w:displacedByCustomXml="next"/>
    <w:bookmarkEnd w:id="1695" w:displacedByCustomXml="next"/>
    <w:bookmarkStart w:id="1696" w:name="_Toc443471629" w:displacedByCustomXml="next"/>
    <w:bookmarkEnd w:id="1696" w:displacedByCustomXml="next"/>
    <w:bookmarkStart w:id="1697" w:name="_Toc443555037" w:displacedByCustomXml="next"/>
    <w:bookmarkEnd w:id="1697" w:displacedByCustomXml="next"/>
    <w:bookmarkStart w:id="1698" w:name="_Toc443565133" w:displacedByCustomXml="next"/>
    <w:bookmarkEnd w:id="1698" w:displacedByCustomXml="next"/>
    <w:bookmarkStart w:id="1699" w:name="_Toc443471639" w:displacedByCustomXml="next"/>
    <w:bookmarkEnd w:id="1699" w:displacedByCustomXml="next"/>
    <w:bookmarkStart w:id="1700" w:name="_Toc443555047" w:displacedByCustomXml="next"/>
    <w:bookmarkEnd w:id="1700" w:displacedByCustomXml="next"/>
    <w:bookmarkStart w:id="1701" w:name="_Toc443565143" w:displacedByCustomXml="next"/>
    <w:bookmarkEnd w:id="1701" w:displacedByCustomXml="next"/>
    <w:bookmarkStart w:id="1702" w:name="_Toc443471659" w:displacedByCustomXml="next"/>
    <w:bookmarkEnd w:id="1702" w:displacedByCustomXml="next"/>
    <w:bookmarkStart w:id="1703" w:name="_Toc443555067" w:displacedByCustomXml="next"/>
    <w:bookmarkEnd w:id="1703" w:displacedByCustomXml="next"/>
    <w:bookmarkStart w:id="1704" w:name="_Toc443565163" w:displacedByCustomXml="next"/>
    <w:bookmarkEnd w:id="1704" w:displacedByCustomXml="next"/>
    <w:bookmarkStart w:id="1705" w:name="_Toc443471669" w:displacedByCustomXml="next"/>
    <w:bookmarkEnd w:id="1705" w:displacedByCustomXml="next"/>
    <w:bookmarkStart w:id="1706" w:name="_Toc443555077" w:displacedByCustomXml="next"/>
    <w:bookmarkEnd w:id="1706" w:displacedByCustomXml="next"/>
    <w:bookmarkStart w:id="1707" w:name="_Toc443565173" w:displacedByCustomXml="next"/>
    <w:bookmarkEnd w:id="1707" w:displacedByCustomXml="next"/>
    <w:bookmarkStart w:id="1708" w:name="_Toc443471679" w:displacedByCustomXml="next"/>
    <w:bookmarkEnd w:id="1708" w:displacedByCustomXml="next"/>
    <w:bookmarkStart w:id="1709" w:name="_Toc443555087" w:displacedByCustomXml="next"/>
    <w:bookmarkEnd w:id="1709" w:displacedByCustomXml="next"/>
    <w:bookmarkStart w:id="1710" w:name="_Toc443565183" w:displacedByCustomXml="next"/>
    <w:bookmarkEnd w:id="1710" w:displacedByCustomXml="next"/>
    <w:bookmarkStart w:id="1711" w:name="_Toc443471689" w:displacedByCustomXml="next"/>
    <w:bookmarkEnd w:id="1711" w:displacedByCustomXml="next"/>
    <w:bookmarkStart w:id="1712" w:name="_Toc443555097" w:displacedByCustomXml="next"/>
    <w:bookmarkEnd w:id="1712" w:displacedByCustomXml="next"/>
    <w:bookmarkStart w:id="1713" w:name="_Toc443565193" w:displacedByCustomXml="next"/>
    <w:bookmarkEnd w:id="1713" w:displacedByCustomXml="next"/>
    <w:bookmarkStart w:id="1714" w:name="_Toc443471699" w:displacedByCustomXml="next"/>
    <w:bookmarkEnd w:id="1714" w:displacedByCustomXml="next"/>
    <w:bookmarkStart w:id="1715" w:name="_Toc443555107" w:displacedByCustomXml="next"/>
    <w:bookmarkEnd w:id="1715" w:displacedByCustomXml="next"/>
    <w:bookmarkStart w:id="1716" w:name="_Toc443565203" w:displacedByCustomXml="next"/>
    <w:bookmarkEnd w:id="1716" w:displacedByCustomXml="next"/>
    <w:bookmarkStart w:id="1717" w:name="_Toc443471709" w:displacedByCustomXml="next"/>
    <w:bookmarkEnd w:id="1717" w:displacedByCustomXml="next"/>
    <w:bookmarkStart w:id="1718" w:name="_Toc443555117" w:displacedByCustomXml="next"/>
    <w:bookmarkEnd w:id="1718" w:displacedByCustomXml="next"/>
    <w:bookmarkStart w:id="1719" w:name="_Toc443565213" w:displacedByCustomXml="next"/>
    <w:bookmarkEnd w:id="1719" w:displacedByCustomXml="next"/>
    <w:bookmarkStart w:id="1720" w:name="_Toc443471719" w:displacedByCustomXml="next"/>
    <w:bookmarkEnd w:id="1720" w:displacedByCustomXml="next"/>
    <w:bookmarkStart w:id="1721" w:name="_Toc443555127" w:displacedByCustomXml="next"/>
    <w:bookmarkEnd w:id="1721" w:displacedByCustomXml="next"/>
    <w:bookmarkStart w:id="1722" w:name="_Toc443565223" w:displacedByCustomXml="next"/>
    <w:bookmarkEnd w:id="1722" w:displacedByCustomXml="next"/>
    <w:bookmarkStart w:id="1723" w:name="_Toc443471729" w:displacedByCustomXml="next"/>
    <w:bookmarkEnd w:id="1723" w:displacedByCustomXml="next"/>
    <w:bookmarkStart w:id="1724" w:name="_Toc443555137" w:displacedByCustomXml="next"/>
    <w:bookmarkEnd w:id="1724" w:displacedByCustomXml="next"/>
    <w:bookmarkStart w:id="1725" w:name="_Toc443565233" w:displacedByCustomXml="next"/>
    <w:bookmarkEnd w:id="1725" w:displacedByCustomXml="next"/>
    <w:bookmarkStart w:id="1726" w:name="_Toc443471748" w:displacedByCustomXml="next"/>
    <w:bookmarkEnd w:id="1726" w:displacedByCustomXml="next"/>
    <w:bookmarkStart w:id="1727" w:name="_Toc443555156" w:displacedByCustomXml="next"/>
    <w:bookmarkEnd w:id="1727" w:displacedByCustomXml="next"/>
    <w:bookmarkStart w:id="1728" w:name="_Toc443565252" w:displacedByCustomXml="next"/>
    <w:bookmarkEnd w:id="1728" w:displacedByCustomXml="next"/>
    <w:bookmarkStart w:id="1729" w:name="_Toc443471757" w:displacedByCustomXml="next"/>
    <w:bookmarkEnd w:id="1729" w:displacedByCustomXml="next"/>
    <w:bookmarkStart w:id="1730" w:name="_Toc443555165" w:displacedByCustomXml="next"/>
    <w:bookmarkEnd w:id="1730" w:displacedByCustomXml="next"/>
    <w:bookmarkStart w:id="1731" w:name="_Toc443565261" w:displacedByCustomXml="next"/>
    <w:bookmarkEnd w:id="1731" w:displacedByCustomXml="next"/>
    <w:bookmarkStart w:id="1732" w:name="_Toc443471766" w:displacedByCustomXml="next"/>
    <w:bookmarkEnd w:id="1732" w:displacedByCustomXml="next"/>
    <w:bookmarkStart w:id="1733" w:name="_Toc443555174" w:displacedByCustomXml="next"/>
    <w:bookmarkEnd w:id="1733" w:displacedByCustomXml="next"/>
    <w:bookmarkStart w:id="1734" w:name="_Toc443565270" w:displacedByCustomXml="next"/>
    <w:bookmarkEnd w:id="1734" w:displacedByCustomXml="next"/>
    <w:bookmarkStart w:id="1735" w:name="_Toc443471775" w:displacedByCustomXml="next"/>
    <w:bookmarkEnd w:id="1735" w:displacedByCustomXml="next"/>
    <w:bookmarkStart w:id="1736" w:name="_Toc443555183" w:displacedByCustomXml="next"/>
    <w:bookmarkEnd w:id="1736" w:displacedByCustomXml="next"/>
    <w:bookmarkStart w:id="1737" w:name="_Toc443565279" w:displacedByCustomXml="next"/>
    <w:bookmarkEnd w:id="1737" w:displacedByCustomXml="next"/>
    <w:bookmarkStart w:id="1738" w:name="_Toc443471784" w:displacedByCustomXml="next"/>
    <w:bookmarkEnd w:id="1738" w:displacedByCustomXml="next"/>
    <w:bookmarkStart w:id="1739" w:name="_Toc443555192" w:displacedByCustomXml="next"/>
    <w:bookmarkEnd w:id="1739" w:displacedByCustomXml="next"/>
    <w:bookmarkStart w:id="1740" w:name="_Toc443565288" w:displacedByCustomXml="next"/>
    <w:bookmarkEnd w:id="1740" w:displacedByCustomXml="next"/>
    <w:bookmarkStart w:id="1741" w:name="_Toc443471793" w:displacedByCustomXml="next"/>
    <w:bookmarkEnd w:id="1741" w:displacedByCustomXml="next"/>
    <w:bookmarkStart w:id="1742" w:name="_Toc443555201" w:displacedByCustomXml="next"/>
    <w:bookmarkEnd w:id="1742" w:displacedByCustomXml="next"/>
    <w:bookmarkStart w:id="1743" w:name="_Toc443565297" w:displacedByCustomXml="next"/>
    <w:bookmarkEnd w:id="1743" w:displacedByCustomXml="next"/>
    <w:bookmarkStart w:id="1744" w:name="_Toc443471802" w:displacedByCustomXml="next"/>
    <w:bookmarkEnd w:id="1744" w:displacedByCustomXml="next"/>
    <w:bookmarkStart w:id="1745" w:name="_Toc443555210" w:displacedByCustomXml="next"/>
    <w:bookmarkEnd w:id="1745" w:displacedByCustomXml="next"/>
    <w:bookmarkStart w:id="1746" w:name="_Toc443565306" w:displacedByCustomXml="next"/>
    <w:bookmarkEnd w:id="1746" w:displacedByCustomXml="next"/>
    <w:bookmarkStart w:id="1747" w:name="_Toc443471811" w:displacedByCustomXml="next"/>
    <w:bookmarkEnd w:id="1747" w:displacedByCustomXml="next"/>
    <w:bookmarkStart w:id="1748" w:name="_Toc443555219" w:displacedByCustomXml="next"/>
    <w:bookmarkEnd w:id="1748" w:displacedByCustomXml="next"/>
    <w:bookmarkStart w:id="1749" w:name="_Toc443565315" w:displacedByCustomXml="next"/>
    <w:bookmarkEnd w:id="1749" w:displacedByCustomXml="next"/>
    <w:bookmarkStart w:id="1750" w:name="_Toc443471820" w:displacedByCustomXml="next"/>
    <w:bookmarkEnd w:id="1750" w:displacedByCustomXml="next"/>
    <w:bookmarkStart w:id="1751" w:name="_Toc443555228" w:displacedByCustomXml="next"/>
    <w:bookmarkEnd w:id="1751" w:displacedByCustomXml="next"/>
    <w:bookmarkStart w:id="1752" w:name="_Toc443565324" w:displacedByCustomXml="next"/>
    <w:bookmarkEnd w:id="1752" w:displacedByCustomXml="next"/>
    <w:bookmarkStart w:id="1753" w:name="_Toc443471829" w:displacedByCustomXml="next"/>
    <w:bookmarkEnd w:id="1753" w:displacedByCustomXml="next"/>
    <w:bookmarkStart w:id="1754" w:name="_Toc443555237" w:displacedByCustomXml="next"/>
    <w:bookmarkEnd w:id="1754" w:displacedByCustomXml="next"/>
    <w:bookmarkStart w:id="1755" w:name="_Toc443565333" w:displacedByCustomXml="next"/>
    <w:bookmarkEnd w:id="1755" w:displacedByCustomXml="next"/>
    <w:bookmarkStart w:id="1756" w:name="_Toc443471838" w:displacedByCustomXml="next"/>
    <w:bookmarkEnd w:id="1756" w:displacedByCustomXml="next"/>
    <w:bookmarkStart w:id="1757" w:name="_Toc443555246" w:displacedByCustomXml="next"/>
    <w:bookmarkEnd w:id="1757" w:displacedByCustomXml="next"/>
    <w:bookmarkStart w:id="1758" w:name="_Toc443565342" w:displacedByCustomXml="next"/>
    <w:bookmarkEnd w:id="1758" w:displacedByCustomXml="next"/>
    <w:bookmarkStart w:id="1759" w:name="_Toc443471847" w:displacedByCustomXml="next"/>
    <w:bookmarkEnd w:id="1759" w:displacedByCustomXml="next"/>
    <w:bookmarkStart w:id="1760" w:name="_Toc443555255" w:displacedByCustomXml="next"/>
    <w:bookmarkEnd w:id="1760" w:displacedByCustomXml="next"/>
    <w:bookmarkStart w:id="1761" w:name="_Toc443565351" w:displacedByCustomXml="next"/>
    <w:bookmarkEnd w:id="1761" w:displacedByCustomXml="next"/>
    <w:bookmarkStart w:id="1762" w:name="_Toc443471856" w:displacedByCustomXml="next"/>
    <w:bookmarkEnd w:id="1762" w:displacedByCustomXml="next"/>
    <w:bookmarkStart w:id="1763" w:name="_Toc443555264" w:displacedByCustomXml="next"/>
    <w:bookmarkEnd w:id="1763" w:displacedByCustomXml="next"/>
    <w:bookmarkStart w:id="1764" w:name="_Toc443565360" w:displacedByCustomXml="next"/>
    <w:bookmarkEnd w:id="1764" w:displacedByCustomXml="next"/>
    <w:bookmarkStart w:id="1765" w:name="_Toc443471865" w:displacedByCustomXml="next"/>
    <w:bookmarkEnd w:id="1765" w:displacedByCustomXml="next"/>
    <w:bookmarkStart w:id="1766" w:name="_Toc443555273" w:displacedByCustomXml="next"/>
    <w:bookmarkEnd w:id="1766" w:displacedByCustomXml="next"/>
    <w:bookmarkStart w:id="1767" w:name="_Toc443565369" w:displacedByCustomXml="next"/>
    <w:bookmarkEnd w:id="1767" w:displacedByCustomXml="next"/>
    <w:bookmarkStart w:id="1768" w:name="_Toc443471874" w:displacedByCustomXml="next"/>
    <w:bookmarkEnd w:id="1768" w:displacedByCustomXml="next"/>
    <w:bookmarkStart w:id="1769" w:name="_Toc443555282" w:displacedByCustomXml="next"/>
    <w:bookmarkEnd w:id="1769" w:displacedByCustomXml="next"/>
    <w:bookmarkStart w:id="1770" w:name="_Toc443565378" w:displacedByCustomXml="next"/>
    <w:bookmarkEnd w:id="1770" w:displacedByCustomXml="next"/>
    <w:bookmarkStart w:id="1771" w:name="_Toc443471883" w:displacedByCustomXml="next"/>
    <w:bookmarkEnd w:id="1771" w:displacedByCustomXml="next"/>
    <w:bookmarkStart w:id="1772" w:name="_Toc443555291" w:displacedByCustomXml="next"/>
    <w:bookmarkEnd w:id="1772" w:displacedByCustomXml="next"/>
    <w:bookmarkStart w:id="1773" w:name="_Toc443565387" w:displacedByCustomXml="next"/>
    <w:bookmarkEnd w:id="1773" w:displacedByCustomXml="next"/>
    <w:bookmarkStart w:id="1774" w:name="_Toc443471892" w:displacedByCustomXml="next"/>
    <w:bookmarkEnd w:id="1774" w:displacedByCustomXml="next"/>
    <w:bookmarkStart w:id="1775" w:name="_Toc443555300" w:displacedByCustomXml="next"/>
    <w:bookmarkEnd w:id="1775" w:displacedByCustomXml="next"/>
    <w:bookmarkStart w:id="1776" w:name="_Toc443565396" w:displacedByCustomXml="next"/>
    <w:bookmarkEnd w:id="1776" w:displacedByCustomXml="next"/>
    <w:bookmarkStart w:id="1777" w:name="_Toc443471901" w:displacedByCustomXml="next"/>
    <w:bookmarkEnd w:id="1777" w:displacedByCustomXml="next"/>
    <w:bookmarkStart w:id="1778" w:name="_Toc443555309" w:displacedByCustomXml="next"/>
    <w:bookmarkEnd w:id="1778" w:displacedByCustomXml="next"/>
    <w:bookmarkStart w:id="1779" w:name="_Toc443565405" w:displacedByCustomXml="next"/>
    <w:bookmarkEnd w:id="1779" w:displacedByCustomXml="next"/>
    <w:bookmarkStart w:id="1780" w:name="_Toc443471910" w:displacedByCustomXml="next"/>
    <w:bookmarkEnd w:id="1780" w:displacedByCustomXml="next"/>
    <w:bookmarkStart w:id="1781" w:name="_Toc443555318" w:displacedByCustomXml="next"/>
    <w:bookmarkEnd w:id="1781" w:displacedByCustomXml="next"/>
    <w:bookmarkStart w:id="1782" w:name="_Toc443565414" w:displacedByCustomXml="next"/>
    <w:bookmarkEnd w:id="1782" w:displacedByCustomXml="next"/>
    <w:bookmarkStart w:id="1783" w:name="_Toc443471919" w:displacedByCustomXml="next"/>
    <w:bookmarkEnd w:id="1783" w:displacedByCustomXml="next"/>
    <w:bookmarkStart w:id="1784" w:name="_Toc443555327" w:displacedByCustomXml="next"/>
    <w:bookmarkEnd w:id="1784" w:displacedByCustomXml="next"/>
    <w:bookmarkStart w:id="1785" w:name="_Toc443565423" w:displacedByCustomXml="next"/>
    <w:bookmarkEnd w:id="1785" w:displacedByCustomXml="next"/>
    <w:bookmarkStart w:id="1786" w:name="_Toc443471928" w:displacedByCustomXml="next"/>
    <w:bookmarkEnd w:id="1786" w:displacedByCustomXml="next"/>
    <w:bookmarkStart w:id="1787" w:name="_Toc443555336" w:displacedByCustomXml="next"/>
    <w:bookmarkEnd w:id="1787" w:displacedByCustomXml="next"/>
    <w:bookmarkStart w:id="1788" w:name="_Toc443565432" w:displacedByCustomXml="next"/>
    <w:bookmarkEnd w:id="1788" w:displacedByCustomXml="next"/>
    <w:bookmarkStart w:id="1789" w:name="_Toc443471937" w:displacedByCustomXml="next"/>
    <w:bookmarkEnd w:id="1789" w:displacedByCustomXml="next"/>
    <w:bookmarkStart w:id="1790" w:name="_Toc443555345" w:displacedByCustomXml="next"/>
    <w:bookmarkEnd w:id="1790" w:displacedByCustomXml="next"/>
    <w:bookmarkStart w:id="1791" w:name="_Toc443565441" w:displacedByCustomXml="next"/>
    <w:bookmarkEnd w:id="1791" w:displacedByCustomXml="next"/>
    <w:bookmarkStart w:id="1792" w:name="_Toc443471946" w:displacedByCustomXml="next"/>
    <w:bookmarkEnd w:id="1792" w:displacedByCustomXml="next"/>
    <w:bookmarkStart w:id="1793" w:name="_Toc443555354" w:displacedByCustomXml="next"/>
    <w:bookmarkEnd w:id="1793" w:displacedByCustomXml="next"/>
    <w:bookmarkStart w:id="1794" w:name="_Toc443565450" w:displacedByCustomXml="next"/>
    <w:bookmarkEnd w:id="1794" w:displacedByCustomXml="next"/>
    <w:bookmarkStart w:id="1795" w:name="_Toc443471955" w:displacedByCustomXml="next"/>
    <w:bookmarkEnd w:id="1795" w:displacedByCustomXml="next"/>
    <w:bookmarkStart w:id="1796" w:name="_Toc443555363" w:displacedByCustomXml="next"/>
    <w:bookmarkEnd w:id="1796" w:displacedByCustomXml="next"/>
    <w:bookmarkStart w:id="1797" w:name="_Toc443565459" w:displacedByCustomXml="next"/>
    <w:bookmarkEnd w:id="1797" w:displacedByCustomXml="next"/>
    <w:bookmarkStart w:id="1798" w:name="_Toc443471964" w:displacedByCustomXml="next"/>
    <w:bookmarkEnd w:id="1798" w:displacedByCustomXml="next"/>
    <w:bookmarkStart w:id="1799" w:name="_Toc443555372" w:displacedByCustomXml="next"/>
    <w:bookmarkEnd w:id="1799" w:displacedByCustomXml="next"/>
    <w:bookmarkStart w:id="1800" w:name="_Toc443565468" w:displacedByCustomXml="next"/>
    <w:bookmarkEnd w:id="1800" w:displacedByCustomXml="next"/>
    <w:bookmarkStart w:id="1801" w:name="_Toc443471973" w:displacedByCustomXml="next"/>
    <w:bookmarkEnd w:id="1801" w:displacedByCustomXml="next"/>
    <w:bookmarkStart w:id="1802" w:name="_Toc443555381" w:displacedByCustomXml="next"/>
    <w:bookmarkEnd w:id="1802" w:displacedByCustomXml="next"/>
    <w:bookmarkStart w:id="1803" w:name="_Toc443565477" w:displacedByCustomXml="next"/>
    <w:bookmarkEnd w:id="1803" w:displacedByCustomXml="next"/>
    <w:bookmarkStart w:id="1804" w:name="_Toc443471982" w:displacedByCustomXml="next"/>
    <w:bookmarkEnd w:id="1804" w:displacedByCustomXml="next"/>
    <w:bookmarkStart w:id="1805" w:name="_Toc443555390" w:displacedByCustomXml="next"/>
    <w:bookmarkEnd w:id="1805" w:displacedByCustomXml="next"/>
    <w:bookmarkStart w:id="1806" w:name="_Toc443565486" w:displacedByCustomXml="next"/>
    <w:bookmarkEnd w:id="1806" w:displacedByCustomXml="next"/>
    <w:bookmarkStart w:id="1807" w:name="_Toc443471991" w:displacedByCustomXml="next"/>
    <w:bookmarkEnd w:id="1807" w:displacedByCustomXml="next"/>
    <w:bookmarkStart w:id="1808" w:name="_Toc443555399" w:displacedByCustomXml="next"/>
    <w:bookmarkEnd w:id="1808" w:displacedByCustomXml="next"/>
    <w:bookmarkStart w:id="1809" w:name="_Toc443565495" w:displacedByCustomXml="next"/>
    <w:bookmarkEnd w:id="1809" w:displacedByCustomXml="next"/>
    <w:bookmarkStart w:id="1810" w:name="_Toc443472000" w:displacedByCustomXml="next"/>
    <w:bookmarkEnd w:id="1810" w:displacedByCustomXml="next"/>
    <w:bookmarkStart w:id="1811" w:name="_Toc443555408" w:displacedByCustomXml="next"/>
    <w:bookmarkEnd w:id="1811" w:displacedByCustomXml="next"/>
    <w:bookmarkStart w:id="1812" w:name="_Toc443565504" w:displacedByCustomXml="next"/>
    <w:bookmarkEnd w:id="1812" w:displacedByCustomXml="next"/>
    <w:bookmarkStart w:id="1813" w:name="_Toc443472009" w:displacedByCustomXml="next"/>
    <w:bookmarkEnd w:id="1813" w:displacedByCustomXml="next"/>
    <w:bookmarkStart w:id="1814" w:name="_Toc443555417" w:displacedByCustomXml="next"/>
    <w:bookmarkEnd w:id="1814" w:displacedByCustomXml="next"/>
    <w:bookmarkStart w:id="1815" w:name="_Toc443565513" w:displacedByCustomXml="next"/>
    <w:bookmarkEnd w:id="1815" w:displacedByCustomXml="next"/>
    <w:bookmarkStart w:id="1816" w:name="_Toc443472018" w:displacedByCustomXml="next"/>
    <w:bookmarkEnd w:id="1816" w:displacedByCustomXml="next"/>
    <w:bookmarkStart w:id="1817" w:name="_Toc443555426" w:displacedByCustomXml="next"/>
    <w:bookmarkEnd w:id="1817" w:displacedByCustomXml="next"/>
    <w:bookmarkStart w:id="1818" w:name="_Toc443565522" w:displacedByCustomXml="next"/>
    <w:bookmarkEnd w:id="1818" w:displacedByCustomXml="next"/>
    <w:bookmarkStart w:id="1819" w:name="_Toc443472027" w:displacedByCustomXml="next"/>
    <w:bookmarkEnd w:id="1819" w:displacedByCustomXml="next"/>
    <w:bookmarkStart w:id="1820" w:name="_Toc443555435" w:displacedByCustomXml="next"/>
    <w:bookmarkEnd w:id="1820" w:displacedByCustomXml="next"/>
    <w:bookmarkStart w:id="1821" w:name="_Toc443565531" w:displacedByCustomXml="next"/>
    <w:bookmarkEnd w:id="1821" w:displacedByCustomXml="next"/>
    <w:bookmarkStart w:id="1822" w:name="_Toc443472036" w:displacedByCustomXml="next"/>
    <w:bookmarkEnd w:id="1822" w:displacedByCustomXml="next"/>
    <w:bookmarkStart w:id="1823" w:name="_Toc443555444" w:displacedByCustomXml="next"/>
    <w:bookmarkEnd w:id="1823" w:displacedByCustomXml="next"/>
    <w:bookmarkStart w:id="1824" w:name="_Toc443565540" w:displacedByCustomXml="next"/>
    <w:bookmarkEnd w:id="1824" w:displacedByCustomXml="next"/>
    <w:bookmarkStart w:id="1825" w:name="_Toc443472045" w:displacedByCustomXml="next"/>
    <w:bookmarkEnd w:id="1825" w:displacedByCustomXml="next"/>
    <w:bookmarkStart w:id="1826" w:name="_Toc443555453" w:displacedByCustomXml="next"/>
    <w:bookmarkEnd w:id="1826" w:displacedByCustomXml="next"/>
    <w:bookmarkStart w:id="1827" w:name="_Toc443565549" w:displacedByCustomXml="next"/>
    <w:bookmarkEnd w:id="1827" w:displacedByCustomXml="next"/>
    <w:bookmarkStart w:id="1828" w:name="_Toc443472054" w:displacedByCustomXml="next"/>
    <w:bookmarkEnd w:id="1828" w:displacedByCustomXml="next"/>
    <w:bookmarkStart w:id="1829" w:name="_Toc443555462" w:displacedByCustomXml="next"/>
    <w:bookmarkEnd w:id="1829" w:displacedByCustomXml="next"/>
    <w:bookmarkStart w:id="1830" w:name="_Toc443565558" w:displacedByCustomXml="next"/>
    <w:bookmarkEnd w:id="1830" w:displacedByCustomXml="next"/>
    <w:bookmarkStart w:id="1831" w:name="_Toc443472063" w:displacedByCustomXml="next"/>
    <w:bookmarkEnd w:id="1831" w:displacedByCustomXml="next"/>
    <w:bookmarkStart w:id="1832" w:name="_Toc443555471" w:displacedByCustomXml="next"/>
    <w:bookmarkEnd w:id="1832" w:displacedByCustomXml="next"/>
    <w:bookmarkStart w:id="1833" w:name="_Toc443565567" w:displacedByCustomXml="next"/>
    <w:bookmarkEnd w:id="1833" w:displacedByCustomXml="next"/>
    <w:bookmarkStart w:id="1834" w:name="_Toc443472072" w:displacedByCustomXml="next"/>
    <w:bookmarkEnd w:id="1834" w:displacedByCustomXml="next"/>
    <w:bookmarkStart w:id="1835" w:name="_Toc443555480" w:displacedByCustomXml="next"/>
    <w:bookmarkEnd w:id="1835" w:displacedByCustomXml="next"/>
    <w:bookmarkStart w:id="1836" w:name="_Toc443565576" w:displacedByCustomXml="next"/>
    <w:bookmarkEnd w:id="1836" w:displacedByCustomXml="next"/>
    <w:bookmarkStart w:id="1837" w:name="_Toc443472081" w:displacedByCustomXml="next"/>
    <w:bookmarkEnd w:id="1837" w:displacedByCustomXml="next"/>
    <w:bookmarkStart w:id="1838" w:name="_Toc443555489" w:displacedByCustomXml="next"/>
    <w:bookmarkEnd w:id="1838" w:displacedByCustomXml="next"/>
    <w:bookmarkStart w:id="1839" w:name="_Toc443565585" w:displacedByCustomXml="next"/>
    <w:bookmarkEnd w:id="1839" w:displacedByCustomXml="next"/>
    <w:bookmarkStart w:id="1840" w:name="_Toc443472090" w:displacedByCustomXml="next"/>
    <w:bookmarkEnd w:id="1840" w:displacedByCustomXml="next"/>
    <w:bookmarkStart w:id="1841" w:name="_Toc443555498" w:displacedByCustomXml="next"/>
    <w:bookmarkEnd w:id="1841" w:displacedByCustomXml="next"/>
    <w:bookmarkStart w:id="1842" w:name="_Toc443565594" w:displacedByCustomXml="next"/>
    <w:bookmarkEnd w:id="1842" w:displacedByCustomXml="next"/>
    <w:bookmarkStart w:id="1843" w:name="_Toc443472099" w:displacedByCustomXml="next"/>
    <w:bookmarkEnd w:id="1843" w:displacedByCustomXml="next"/>
    <w:bookmarkStart w:id="1844" w:name="_Toc443555507" w:displacedByCustomXml="next"/>
    <w:bookmarkEnd w:id="1844" w:displacedByCustomXml="next"/>
    <w:bookmarkStart w:id="1845" w:name="_Toc443565603" w:displacedByCustomXml="next"/>
    <w:bookmarkEnd w:id="1845" w:displacedByCustomXml="next"/>
    <w:bookmarkStart w:id="1846" w:name="_Toc443472108" w:displacedByCustomXml="next"/>
    <w:bookmarkEnd w:id="1846" w:displacedByCustomXml="next"/>
    <w:bookmarkStart w:id="1847" w:name="_Toc443555516" w:displacedByCustomXml="next"/>
    <w:bookmarkEnd w:id="1847" w:displacedByCustomXml="next"/>
    <w:bookmarkStart w:id="1848" w:name="_Toc443565612" w:displacedByCustomXml="next"/>
    <w:bookmarkEnd w:id="1848" w:displacedByCustomXml="next"/>
    <w:bookmarkStart w:id="1849" w:name="_Toc443472117" w:displacedByCustomXml="next"/>
    <w:bookmarkEnd w:id="1849" w:displacedByCustomXml="next"/>
    <w:bookmarkStart w:id="1850" w:name="_Toc443555525" w:displacedByCustomXml="next"/>
    <w:bookmarkEnd w:id="1850" w:displacedByCustomXml="next"/>
    <w:bookmarkStart w:id="1851" w:name="_Toc443565621" w:displacedByCustomXml="next"/>
    <w:bookmarkEnd w:id="1851" w:displacedByCustomXml="next"/>
    <w:bookmarkStart w:id="1852" w:name="_Toc443472126" w:displacedByCustomXml="next"/>
    <w:bookmarkEnd w:id="1852" w:displacedByCustomXml="next"/>
    <w:bookmarkStart w:id="1853" w:name="_Toc443555534" w:displacedByCustomXml="next"/>
    <w:bookmarkEnd w:id="1853" w:displacedByCustomXml="next"/>
    <w:bookmarkStart w:id="1854" w:name="_Toc443565630" w:displacedByCustomXml="next"/>
    <w:bookmarkEnd w:id="1854" w:displacedByCustomXml="next"/>
    <w:bookmarkStart w:id="1855" w:name="_Toc443472135" w:displacedByCustomXml="next"/>
    <w:bookmarkEnd w:id="1855" w:displacedByCustomXml="next"/>
    <w:bookmarkStart w:id="1856" w:name="_Toc443555543" w:displacedByCustomXml="next"/>
    <w:bookmarkEnd w:id="1856" w:displacedByCustomXml="next"/>
    <w:bookmarkStart w:id="1857" w:name="_Toc443565639" w:displacedByCustomXml="next"/>
    <w:bookmarkEnd w:id="1857" w:displacedByCustomXml="next"/>
    <w:bookmarkStart w:id="1858" w:name="_Toc443472144" w:displacedByCustomXml="next"/>
    <w:bookmarkEnd w:id="1858" w:displacedByCustomXml="next"/>
    <w:bookmarkStart w:id="1859" w:name="_Toc443555552" w:displacedByCustomXml="next"/>
    <w:bookmarkEnd w:id="1859" w:displacedByCustomXml="next"/>
    <w:bookmarkStart w:id="1860" w:name="_Toc443565648" w:displacedByCustomXml="next"/>
    <w:bookmarkEnd w:id="1860" w:displacedByCustomXml="next"/>
    <w:bookmarkStart w:id="1861" w:name="_Toc443472153" w:displacedByCustomXml="next"/>
    <w:bookmarkEnd w:id="1861" w:displacedByCustomXml="next"/>
    <w:bookmarkStart w:id="1862" w:name="_Toc443555561" w:displacedByCustomXml="next"/>
    <w:bookmarkEnd w:id="1862" w:displacedByCustomXml="next"/>
    <w:bookmarkStart w:id="1863" w:name="_Toc443565657" w:displacedByCustomXml="next"/>
    <w:bookmarkEnd w:id="1863" w:displacedByCustomXml="next"/>
    <w:bookmarkStart w:id="1864" w:name="_Toc443472162" w:displacedByCustomXml="next"/>
    <w:bookmarkEnd w:id="1864" w:displacedByCustomXml="next"/>
    <w:bookmarkStart w:id="1865" w:name="_Toc443555570" w:displacedByCustomXml="next"/>
    <w:bookmarkEnd w:id="1865" w:displacedByCustomXml="next"/>
    <w:bookmarkStart w:id="1866" w:name="_Toc443565666" w:displacedByCustomXml="next"/>
    <w:bookmarkEnd w:id="1866" w:displacedByCustomXml="next"/>
    <w:bookmarkStart w:id="1867" w:name="_Toc443472171" w:displacedByCustomXml="next"/>
    <w:bookmarkEnd w:id="1867" w:displacedByCustomXml="next"/>
    <w:bookmarkStart w:id="1868" w:name="_Toc443555579" w:displacedByCustomXml="next"/>
    <w:bookmarkEnd w:id="1868" w:displacedByCustomXml="next"/>
    <w:bookmarkStart w:id="1869" w:name="_Toc443565675" w:displacedByCustomXml="next"/>
    <w:bookmarkEnd w:id="1869" w:displacedByCustomXml="next"/>
    <w:bookmarkStart w:id="1870" w:name="_Toc443472180" w:displacedByCustomXml="next"/>
    <w:bookmarkEnd w:id="1870" w:displacedByCustomXml="next"/>
    <w:bookmarkStart w:id="1871" w:name="_Toc443555588" w:displacedByCustomXml="next"/>
    <w:bookmarkEnd w:id="1871" w:displacedByCustomXml="next"/>
    <w:bookmarkStart w:id="1872" w:name="_Toc443565684" w:displacedByCustomXml="next"/>
    <w:bookmarkEnd w:id="1872" w:displacedByCustomXml="next"/>
    <w:bookmarkStart w:id="1873" w:name="_Toc443472189" w:displacedByCustomXml="next"/>
    <w:bookmarkEnd w:id="1873" w:displacedByCustomXml="next"/>
    <w:bookmarkStart w:id="1874" w:name="_Toc443555597" w:displacedByCustomXml="next"/>
    <w:bookmarkEnd w:id="1874" w:displacedByCustomXml="next"/>
    <w:bookmarkStart w:id="1875" w:name="_Toc443565693" w:displacedByCustomXml="next"/>
    <w:bookmarkEnd w:id="1875" w:displacedByCustomXml="next"/>
    <w:bookmarkStart w:id="1876" w:name="_Toc443472198" w:displacedByCustomXml="next"/>
    <w:bookmarkEnd w:id="1876" w:displacedByCustomXml="next"/>
    <w:bookmarkStart w:id="1877" w:name="_Toc443555606" w:displacedByCustomXml="next"/>
    <w:bookmarkEnd w:id="1877" w:displacedByCustomXml="next"/>
    <w:bookmarkStart w:id="1878" w:name="_Toc443565702" w:displacedByCustomXml="next"/>
    <w:bookmarkEnd w:id="1878" w:displacedByCustomXml="next"/>
    <w:bookmarkStart w:id="1879" w:name="_Toc443472207" w:displacedByCustomXml="next"/>
    <w:bookmarkEnd w:id="1879" w:displacedByCustomXml="next"/>
    <w:bookmarkStart w:id="1880" w:name="_Toc443555615" w:displacedByCustomXml="next"/>
    <w:bookmarkEnd w:id="1880" w:displacedByCustomXml="next"/>
    <w:bookmarkStart w:id="1881" w:name="_Toc443565711" w:displacedByCustomXml="next"/>
    <w:bookmarkEnd w:id="1881" w:displacedByCustomXml="next"/>
    <w:bookmarkStart w:id="1882" w:name="_Toc443472216" w:displacedByCustomXml="next"/>
    <w:bookmarkEnd w:id="1882" w:displacedByCustomXml="next"/>
    <w:bookmarkStart w:id="1883" w:name="_Toc443555624" w:displacedByCustomXml="next"/>
    <w:bookmarkEnd w:id="1883" w:displacedByCustomXml="next"/>
    <w:bookmarkStart w:id="1884" w:name="_Toc443565720" w:displacedByCustomXml="next"/>
    <w:bookmarkEnd w:id="1884" w:displacedByCustomXml="next"/>
    <w:bookmarkStart w:id="1885" w:name="_Toc443472225" w:displacedByCustomXml="next"/>
    <w:bookmarkEnd w:id="1885" w:displacedByCustomXml="next"/>
    <w:bookmarkStart w:id="1886" w:name="_Toc443555633" w:displacedByCustomXml="next"/>
    <w:bookmarkEnd w:id="1886" w:displacedByCustomXml="next"/>
    <w:bookmarkStart w:id="1887" w:name="_Toc443565729" w:displacedByCustomXml="next"/>
    <w:bookmarkEnd w:id="1887" w:displacedByCustomXml="next"/>
    <w:bookmarkStart w:id="1888" w:name="_Toc443472234" w:displacedByCustomXml="next"/>
    <w:bookmarkEnd w:id="1888" w:displacedByCustomXml="next"/>
    <w:bookmarkStart w:id="1889" w:name="_Toc443555642" w:displacedByCustomXml="next"/>
    <w:bookmarkEnd w:id="1889" w:displacedByCustomXml="next"/>
    <w:bookmarkStart w:id="1890" w:name="_Toc443565738" w:displacedByCustomXml="next"/>
    <w:bookmarkEnd w:id="1890" w:displacedByCustomXml="next"/>
    <w:bookmarkStart w:id="1891" w:name="_Toc443472243" w:displacedByCustomXml="next"/>
    <w:bookmarkEnd w:id="1891" w:displacedByCustomXml="next"/>
    <w:bookmarkStart w:id="1892" w:name="_Toc443555651" w:displacedByCustomXml="next"/>
    <w:bookmarkEnd w:id="1892" w:displacedByCustomXml="next"/>
    <w:bookmarkStart w:id="1893" w:name="_Toc443565747" w:displacedByCustomXml="next"/>
    <w:bookmarkEnd w:id="1893" w:displacedByCustomXml="next"/>
    <w:bookmarkStart w:id="1894" w:name="_Toc443472252" w:displacedByCustomXml="next"/>
    <w:bookmarkEnd w:id="1894" w:displacedByCustomXml="next"/>
    <w:bookmarkStart w:id="1895" w:name="_Toc443555660" w:displacedByCustomXml="next"/>
    <w:bookmarkEnd w:id="1895" w:displacedByCustomXml="next"/>
    <w:bookmarkStart w:id="1896" w:name="_Toc443565756" w:displacedByCustomXml="next"/>
    <w:bookmarkEnd w:id="1896" w:displacedByCustomXml="next"/>
    <w:bookmarkStart w:id="1897" w:name="_Toc443472261" w:displacedByCustomXml="next"/>
    <w:bookmarkEnd w:id="1897" w:displacedByCustomXml="next"/>
    <w:bookmarkStart w:id="1898" w:name="_Toc443555669" w:displacedByCustomXml="next"/>
    <w:bookmarkEnd w:id="1898" w:displacedByCustomXml="next"/>
    <w:bookmarkStart w:id="1899" w:name="_Toc443565765" w:displacedByCustomXml="next"/>
    <w:bookmarkEnd w:id="1899" w:displacedByCustomXml="next"/>
    <w:bookmarkStart w:id="1900" w:name="_Toc443472270" w:displacedByCustomXml="next"/>
    <w:bookmarkEnd w:id="1900" w:displacedByCustomXml="next"/>
    <w:bookmarkStart w:id="1901" w:name="_Toc443555678" w:displacedByCustomXml="next"/>
    <w:bookmarkEnd w:id="1901" w:displacedByCustomXml="next"/>
    <w:bookmarkStart w:id="1902" w:name="_Toc443565774" w:displacedByCustomXml="next"/>
    <w:bookmarkEnd w:id="1902" w:displacedByCustomXml="next"/>
    <w:bookmarkStart w:id="1903" w:name="_Toc443472279" w:displacedByCustomXml="next"/>
    <w:bookmarkEnd w:id="1903" w:displacedByCustomXml="next"/>
    <w:bookmarkStart w:id="1904" w:name="_Toc443555687" w:displacedByCustomXml="next"/>
    <w:bookmarkEnd w:id="1904" w:displacedByCustomXml="next"/>
    <w:bookmarkStart w:id="1905" w:name="_Toc443565783" w:displacedByCustomXml="next"/>
    <w:bookmarkEnd w:id="1905" w:displacedByCustomXml="next"/>
    <w:bookmarkStart w:id="1906" w:name="_Toc443472288" w:displacedByCustomXml="next"/>
    <w:bookmarkEnd w:id="1906" w:displacedByCustomXml="next"/>
    <w:bookmarkStart w:id="1907" w:name="_Toc443555696" w:displacedByCustomXml="next"/>
    <w:bookmarkEnd w:id="1907" w:displacedByCustomXml="next"/>
    <w:bookmarkStart w:id="1908" w:name="_Toc443565792" w:displacedByCustomXml="next"/>
    <w:bookmarkEnd w:id="1908" w:displacedByCustomXml="next"/>
    <w:bookmarkStart w:id="1909" w:name="_Toc443472297" w:displacedByCustomXml="next"/>
    <w:bookmarkEnd w:id="1909" w:displacedByCustomXml="next"/>
    <w:bookmarkStart w:id="1910" w:name="_Toc443555705" w:displacedByCustomXml="next"/>
    <w:bookmarkEnd w:id="1910" w:displacedByCustomXml="next"/>
    <w:bookmarkStart w:id="1911" w:name="_Toc443565801" w:displacedByCustomXml="next"/>
    <w:bookmarkEnd w:id="1911" w:displacedByCustomXml="next"/>
    <w:bookmarkStart w:id="1912" w:name="_Toc443472306" w:displacedByCustomXml="next"/>
    <w:bookmarkEnd w:id="1912" w:displacedByCustomXml="next"/>
    <w:bookmarkStart w:id="1913" w:name="_Toc443555714" w:displacedByCustomXml="next"/>
    <w:bookmarkEnd w:id="1913" w:displacedByCustomXml="next"/>
    <w:bookmarkStart w:id="1914" w:name="_Toc443565810" w:displacedByCustomXml="next"/>
    <w:bookmarkEnd w:id="1914" w:displacedByCustomXml="next"/>
    <w:bookmarkStart w:id="1915" w:name="_Toc443472315" w:displacedByCustomXml="next"/>
    <w:bookmarkEnd w:id="1915" w:displacedByCustomXml="next"/>
    <w:bookmarkStart w:id="1916" w:name="_Toc443555723" w:displacedByCustomXml="next"/>
    <w:bookmarkEnd w:id="1916" w:displacedByCustomXml="next"/>
    <w:bookmarkStart w:id="1917" w:name="_Toc443565819" w:displacedByCustomXml="next"/>
    <w:bookmarkEnd w:id="1917" w:displacedByCustomXml="next"/>
    <w:bookmarkStart w:id="1918" w:name="_Toc443472324" w:displacedByCustomXml="next"/>
    <w:bookmarkEnd w:id="1918" w:displacedByCustomXml="next"/>
    <w:bookmarkStart w:id="1919" w:name="_Toc443555732" w:displacedByCustomXml="next"/>
    <w:bookmarkEnd w:id="1919" w:displacedByCustomXml="next"/>
    <w:bookmarkStart w:id="1920" w:name="_Toc443565828" w:displacedByCustomXml="next"/>
    <w:bookmarkEnd w:id="1920" w:displacedByCustomXml="next"/>
    <w:bookmarkStart w:id="1921" w:name="_Toc443472333" w:displacedByCustomXml="next"/>
    <w:bookmarkEnd w:id="1921" w:displacedByCustomXml="next"/>
    <w:bookmarkStart w:id="1922" w:name="_Toc443555741" w:displacedByCustomXml="next"/>
    <w:bookmarkEnd w:id="1922" w:displacedByCustomXml="next"/>
    <w:bookmarkStart w:id="1923" w:name="_Toc443565837" w:displacedByCustomXml="next"/>
    <w:bookmarkEnd w:id="1923" w:displacedByCustomXml="next"/>
    <w:bookmarkStart w:id="1924" w:name="_Toc443472342" w:displacedByCustomXml="next"/>
    <w:bookmarkEnd w:id="1924" w:displacedByCustomXml="next"/>
    <w:bookmarkStart w:id="1925" w:name="_Toc443555750" w:displacedByCustomXml="next"/>
    <w:bookmarkEnd w:id="1925" w:displacedByCustomXml="next"/>
    <w:bookmarkStart w:id="1926" w:name="_Toc443565846" w:displacedByCustomXml="next"/>
    <w:bookmarkEnd w:id="1926" w:displacedByCustomXml="next"/>
    <w:bookmarkStart w:id="1927" w:name="_Toc443472343" w:displacedByCustomXml="next"/>
    <w:bookmarkEnd w:id="1927" w:displacedByCustomXml="next"/>
    <w:bookmarkStart w:id="1928" w:name="_Toc443555751" w:displacedByCustomXml="next"/>
    <w:bookmarkEnd w:id="1928" w:displacedByCustomXml="next"/>
    <w:bookmarkStart w:id="1929" w:name="_Toc443565847" w:displacedByCustomXml="next"/>
    <w:bookmarkEnd w:id="1929" w:displacedByCustomXml="next"/>
    <w:bookmarkStart w:id="1930" w:name="_Toc443472345" w:displacedByCustomXml="next"/>
    <w:bookmarkEnd w:id="1930" w:displacedByCustomXml="next"/>
    <w:bookmarkStart w:id="1931" w:name="_Toc443555753" w:displacedByCustomXml="next"/>
    <w:bookmarkEnd w:id="1931" w:displacedByCustomXml="next"/>
    <w:bookmarkStart w:id="1932" w:name="_Toc443565849" w:displacedByCustomXml="next"/>
    <w:bookmarkEnd w:id="1932" w:displacedByCustomXml="next"/>
    <w:bookmarkStart w:id="1933" w:name="_Toc443472360" w:displacedByCustomXml="next"/>
    <w:bookmarkEnd w:id="1933" w:displacedByCustomXml="next"/>
    <w:bookmarkStart w:id="1934" w:name="_Toc443555768" w:displacedByCustomXml="next"/>
    <w:bookmarkEnd w:id="1934" w:displacedByCustomXml="next"/>
    <w:bookmarkStart w:id="1935" w:name="_Toc443565864" w:displacedByCustomXml="next"/>
    <w:bookmarkEnd w:id="1935" w:displacedByCustomXml="next"/>
    <w:bookmarkStart w:id="1936" w:name="_Toc443472361" w:displacedByCustomXml="next"/>
    <w:bookmarkEnd w:id="1936" w:displacedByCustomXml="next"/>
    <w:bookmarkStart w:id="1937" w:name="_Toc443555769" w:displacedByCustomXml="next"/>
    <w:bookmarkEnd w:id="1937" w:displacedByCustomXml="next"/>
    <w:bookmarkStart w:id="1938" w:name="_Toc443565865" w:displacedByCustomXml="next"/>
    <w:bookmarkEnd w:id="1938" w:displacedByCustomXml="next"/>
    <w:bookmarkStart w:id="1939" w:name="_Toc443472362" w:displacedByCustomXml="next"/>
    <w:bookmarkEnd w:id="1939" w:displacedByCustomXml="next"/>
    <w:bookmarkStart w:id="1940" w:name="_Toc443555770" w:displacedByCustomXml="next"/>
    <w:bookmarkEnd w:id="1940" w:displacedByCustomXml="next"/>
    <w:bookmarkStart w:id="1941" w:name="_Toc443565866" w:displacedByCustomXml="next"/>
    <w:bookmarkEnd w:id="1941" w:displacedByCustomXml="next"/>
    <w:bookmarkStart w:id="1942" w:name="_Toc443472363" w:displacedByCustomXml="next"/>
    <w:bookmarkEnd w:id="1942" w:displacedByCustomXml="next"/>
    <w:bookmarkStart w:id="1943" w:name="_Toc443555771" w:displacedByCustomXml="next"/>
    <w:bookmarkEnd w:id="1943" w:displacedByCustomXml="next"/>
    <w:bookmarkStart w:id="1944" w:name="_Toc443565867" w:displacedByCustomXml="next"/>
    <w:bookmarkEnd w:id="1944" w:displacedByCustomXml="next"/>
    <w:bookmarkStart w:id="1945" w:name="_Toc443472364" w:displacedByCustomXml="next"/>
    <w:bookmarkEnd w:id="1945" w:displacedByCustomXml="next"/>
    <w:bookmarkStart w:id="1946" w:name="_Toc443555772" w:displacedByCustomXml="next"/>
    <w:bookmarkEnd w:id="1946" w:displacedByCustomXml="next"/>
    <w:bookmarkStart w:id="1947" w:name="_Toc443565868" w:displacedByCustomXml="next"/>
    <w:bookmarkEnd w:id="1947" w:displacedByCustomXml="next"/>
    <w:bookmarkStart w:id="1948" w:name="_Toc443472366" w:displacedByCustomXml="next"/>
    <w:bookmarkEnd w:id="1948" w:displacedByCustomXml="next"/>
    <w:bookmarkStart w:id="1949" w:name="_Toc443555774" w:displacedByCustomXml="next"/>
    <w:bookmarkEnd w:id="1949" w:displacedByCustomXml="next"/>
    <w:bookmarkStart w:id="1950" w:name="_Toc443565870" w:displacedByCustomXml="next"/>
    <w:bookmarkEnd w:id="1950" w:displacedByCustomXml="next"/>
    <w:bookmarkStart w:id="1951" w:name="_Toc443472367" w:displacedByCustomXml="next"/>
    <w:bookmarkEnd w:id="1951" w:displacedByCustomXml="next"/>
    <w:bookmarkStart w:id="1952" w:name="_Toc443555775" w:displacedByCustomXml="next"/>
    <w:bookmarkEnd w:id="1952" w:displacedByCustomXml="next"/>
    <w:bookmarkStart w:id="1953" w:name="_Toc443565871" w:displacedByCustomXml="next"/>
    <w:bookmarkEnd w:id="1953" w:displacedByCustomXml="next"/>
    <w:bookmarkStart w:id="1954" w:name="_Toc443472379" w:displacedByCustomXml="next"/>
    <w:bookmarkEnd w:id="1954" w:displacedByCustomXml="next"/>
    <w:bookmarkStart w:id="1955" w:name="_Toc443555787" w:displacedByCustomXml="next"/>
    <w:bookmarkEnd w:id="1955" w:displacedByCustomXml="next"/>
    <w:bookmarkStart w:id="1956" w:name="_Toc443565883" w:displacedByCustomXml="next"/>
    <w:bookmarkEnd w:id="1956" w:displacedByCustomXml="next"/>
    <w:bookmarkStart w:id="1957" w:name="_Toc443472390" w:displacedByCustomXml="next"/>
    <w:bookmarkEnd w:id="1957" w:displacedByCustomXml="next"/>
    <w:bookmarkStart w:id="1958" w:name="_Toc443555798" w:displacedByCustomXml="next"/>
    <w:bookmarkEnd w:id="1958" w:displacedByCustomXml="next"/>
    <w:bookmarkStart w:id="1959" w:name="_Toc443565894" w:displacedByCustomXml="next"/>
    <w:bookmarkEnd w:id="1959" w:displacedByCustomXml="next"/>
    <w:bookmarkStart w:id="1960" w:name="_Toc443472401" w:displacedByCustomXml="next"/>
    <w:bookmarkEnd w:id="1960" w:displacedByCustomXml="next"/>
    <w:bookmarkStart w:id="1961" w:name="_Toc443555809" w:displacedByCustomXml="next"/>
    <w:bookmarkEnd w:id="1961" w:displacedByCustomXml="next"/>
    <w:bookmarkStart w:id="1962" w:name="_Toc443565905" w:displacedByCustomXml="next"/>
    <w:bookmarkEnd w:id="1962" w:displacedByCustomXml="next"/>
    <w:bookmarkStart w:id="1963" w:name="_Toc443472412" w:displacedByCustomXml="next"/>
    <w:bookmarkEnd w:id="1963" w:displacedByCustomXml="next"/>
    <w:bookmarkStart w:id="1964" w:name="_Toc443555820" w:displacedByCustomXml="next"/>
    <w:bookmarkEnd w:id="1964" w:displacedByCustomXml="next"/>
    <w:bookmarkStart w:id="1965" w:name="_Toc443565916" w:displacedByCustomXml="next"/>
    <w:bookmarkEnd w:id="1965" w:displacedByCustomXml="next"/>
    <w:bookmarkStart w:id="1966" w:name="_Toc443472423" w:displacedByCustomXml="next"/>
    <w:bookmarkEnd w:id="1966" w:displacedByCustomXml="next"/>
    <w:bookmarkStart w:id="1967" w:name="_Toc443555831" w:displacedByCustomXml="next"/>
    <w:bookmarkEnd w:id="1967" w:displacedByCustomXml="next"/>
    <w:bookmarkStart w:id="1968" w:name="_Toc443565927" w:displacedByCustomXml="next"/>
    <w:bookmarkEnd w:id="1968" w:displacedByCustomXml="next"/>
    <w:bookmarkStart w:id="1969" w:name="_Toc443472434" w:displacedByCustomXml="next"/>
    <w:bookmarkEnd w:id="1969" w:displacedByCustomXml="next"/>
    <w:bookmarkStart w:id="1970" w:name="_Toc443555842" w:displacedByCustomXml="next"/>
    <w:bookmarkEnd w:id="1970" w:displacedByCustomXml="next"/>
    <w:bookmarkStart w:id="1971" w:name="_Toc443565938" w:displacedByCustomXml="next"/>
    <w:bookmarkEnd w:id="1971" w:displacedByCustomXml="next"/>
    <w:bookmarkStart w:id="1972" w:name="_Toc443472445" w:displacedByCustomXml="next"/>
    <w:bookmarkEnd w:id="1972" w:displacedByCustomXml="next"/>
    <w:bookmarkStart w:id="1973" w:name="_Toc443555853" w:displacedByCustomXml="next"/>
    <w:bookmarkEnd w:id="1973" w:displacedByCustomXml="next"/>
    <w:bookmarkStart w:id="1974" w:name="_Toc443565949" w:displacedByCustomXml="next"/>
    <w:bookmarkEnd w:id="1974" w:displacedByCustomXml="next"/>
    <w:bookmarkStart w:id="1975" w:name="_Toc443472456" w:displacedByCustomXml="next"/>
    <w:bookmarkEnd w:id="1975" w:displacedByCustomXml="next"/>
    <w:bookmarkStart w:id="1976" w:name="_Toc443555864" w:displacedByCustomXml="next"/>
    <w:bookmarkEnd w:id="1976" w:displacedByCustomXml="next"/>
    <w:bookmarkStart w:id="1977" w:name="_Toc443565960" w:displacedByCustomXml="next"/>
    <w:bookmarkEnd w:id="1977" w:displacedByCustomXml="next"/>
    <w:bookmarkStart w:id="1978" w:name="_Toc443472467" w:displacedByCustomXml="next"/>
    <w:bookmarkEnd w:id="1978" w:displacedByCustomXml="next"/>
    <w:bookmarkStart w:id="1979" w:name="_Toc443555875" w:displacedByCustomXml="next"/>
    <w:bookmarkEnd w:id="1979" w:displacedByCustomXml="next"/>
    <w:bookmarkStart w:id="1980" w:name="_Toc443565971" w:displacedByCustomXml="next"/>
    <w:bookmarkEnd w:id="1980" w:displacedByCustomXml="next"/>
    <w:bookmarkStart w:id="1981" w:name="_Toc443472478" w:displacedByCustomXml="next"/>
    <w:bookmarkEnd w:id="1981" w:displacedByCustomXml="next"/>
    <w:bookmarkStart w:id="1982" w:name="_Toc443555886" w:displacedByCustomXml="next"/>
    <w:bookmarkEnd w:id="1982" w:displacedByCustomXml="next"/>
    <w:bookmarkStart w:id="1983" w:name="_Toc443565982" w:displacedByCustomXml="next"/>
    <w:bookmarkEnd w:id="1983" w:displacedByCustomXml="next"/>
    <w:bookmarkStart w:id="1984" w:name="_Toc443472489" w:displacedByCustomXml="next"/>
    <w:bookmarkEnd w:id="1984" w:displacedByCustomXml="next"/>
    <w:bookmarkStart w:id="1985" w:name="_Toc443555897" w:displacedByCustomXml="next"/>
    <w:bookmarkEnd w:id="1985" w:displacedByCustomXml="next"/>
    <w:bookmarkStart w:id="1986" w:name="_Toc443565993" w:displacedByCustomXml="next"/>
    <w:bookmarkEnd w:id="1986" w:displacedByCustomXml="next"/>
    <w:bookmarkStart w:id="1987" w:name="_Toc443472500" w:displacedByCustomXml="next"/>
    <w:bookmarkEnd w:id="1987" w:displacedByCustomXml="next"/>
    <w:bookmarkStart w:id="1988" w:name="_Toc443555908" w:displacedByCustomXml="next"/>
    <w:bookmarkEnd w:id="1988" w:displacedByCustomXml="next"/>
    <w:bookmarkStart w:id="1989" w:name="_Toc443566004" w:displacedByCustomXml="next"/>
    <w:bookmarkEnd w:id="1989" w:displacedByCustomXml="next"/>
    <w:bookmarkStart w:id="1990" w:name="_Toc443472511" w:displacedByCustomXml="next"/>
    <w:bookmarkEnd w:id="1990" w:displacedByCustomXml="next"/>
    <w:bookmarkStart w:id="1991" w:name="_Toc443555919" w:displacedByCustomXml="next"/>
    <w:bookmarkEnd w:id="1991" w:displacedByCustomXml="next"/>
    <w:bookmarkStart w:id="1992" w:name="_Toc443566015" w:displacedByCustomXml="next"/>
    <w:bookmarkEnd w:id="1992" w:displacedByCustomXml="next"/>
    <w:bookmarkStart w:id="1993" w:name="_Toc443472522" w:displacedByCustomXml="next"/>
    <w:bookmarkEnd w:id="1993" w:displacedByCustomXml="next"/>
    <w:bookmarkStart w:id="1994" w:name="_Toc443555930" w:displacedByCustomXml="next"/>
    <w:bookmarkEnd w:id="1994" w:displacedByCustomXml="next"/>
    <w:bookmarkStart w:id="1995" w:name="_Toc443566026" w:displacedByCustomXml="next"/>
    <w:bookmarkEnd w:id="1995" w:displacedByCustomXml="next"/>
    <w:bookmarkStart w:id="1996" w:name="_Toc443472533" w:displacedByCustomXml="next"/>
    <w:bookmarkEnd w:id="1996" w:displacedByCustomXml="next"/>
    <w:bookmarkStart w:id="1997" w:name="_Toc443555941" w:displacedByCustomXml="next"/>
    <w:bookmarkEnd w:id="1997" w:displacedByCustomXml="next"/>
    <w:bookmarkStart w:id="1998" w:name="_Toc443566037" w:displacedByCustomXml="next"/>
    <w:bookmarkEnd w:id="1998" w:displacedByCustomXml="next"/>
    <w:bookmarkStart w:id="1999" w:name="_Toc443472544" w:displacedByCustomXml="next"/>
    <w:bookmarkEnd w:id="1999" w:displacedByCustomXml="next"/>
    <w:bookmarkStart w:id="2000" w:name="_Toc443555952" w:displacedByCustomXml="next"/>
    <w:bookmarkEnd w:id="2000" w:displacedByCustomXml="next"/>
    <w:bookmarkStart w:id="2001" w:name="_Toc443566048" w:displacedByCustomXml="next"/>
    <w:bookmarkEnd w:id="2001" w:displacedByCustomXml="next"/>
    <w:bookmarkStart w:id="2002" w:name="_Toc443472555" w:displacedByCustomXml="next"/>
    <w:bookmarkEnd w:id="2002" w:displacedByCustomXml="next"/>
    <w:bookmarkStart w:id="2003" w:name="_Toc443555963" w:displacedByCustomXml="next"/>
    <w:bookmarkEnd w:id="2003" w:displacedByCustomXml="next"/>
    <w:bookmarkStart w:id="2004" w:name="_Toc443566059" w:displacedByCustomXml="next"/>
    <w:bookmarkEnd w:id="2004" w:displacedByCustomXml="next"/>
    <w:bookmarkStart w:id="2005" w:name="_Toc443472566" w:displacedByCustomXml="next"/>
    <w:bookmarkEnd w:id="2005" w:displacedByCustomXml="next"/>
    <w:bookmarkStart w:id="2006" w:name="_Toc443555974" w:displacedByCustomXml="next"/>
    <w:bookmarkEnd w:id="2006" w:displacedByCustomXml="next"/>
    <w:bookmarkStart w:id="2007" w:name="_Toc443566070" w:displacedByCustomXml="next"/>
    <w:bookmarkEnd w:id="2007" w:displacedByCustomXml="next"/>
    <w:bookmarkStart w:id="2008" w:name="_Toc443472577" w:displacedByCustomXml="next"/>
    <w:bookmarkEnd w:id="2008" w:displacedByCustomXml="next"/>
    <w:bookmarkStart w:id="2009" w:name="_Toc443555985" w:displacedByCustomXml="next"/>
    <w:bookmarkEnd w:id="2009" w:displacedByCustomXml="next"/>
    <w:bookmarkStart w:id="2010" w:name="_Toc443566081" w:displacedByCustomXml="next"/>
    <w:bookmarkEnd w:id="2010" w:displacedByCustomXml="next"/>
    <w:bookmarkStart w:id="2011" w:name="_Toc443472588" w:displacedByCustomXml="next"/>
    <w:bookmarkEnd w:id="2011" w:displacedByCustomXml="next"/>
    <w:bookmarkStart w:id="2012" w:name="_Toc443555996" w:displacedByCustomXml="next"/>
    <w:bookmarkEnd w:id="2012" w:displacedByCustomXml="next"/>
    <w:bookmarkStart w:id="2013" w:name="_Toc443566092" w:displacedByCustomXml="next"/>
    <w:bookmarkEnd w:id="2013" w:displacedByCustomXml="next"/>
    <w:bookmarkStart w:id="2014" w:name="_Toc443472599" w:displacedByCustomXml="next"/>
    <w:bookmarkEnd w:id="2014" w:displacedByCustomXml="next"/>
    <w:bookmarkStart w:id="2015" w:name="_Toc443556007" w:displacedByCustomXml="next"/>
    <w:bookmarkEnd w:id="2015" w:displacedByCustomXml="next"/>
    <w:bookmarkStart w:id="2016" w:name="_Toc443566103" w:displacedByCustomXml="next"/>
    <w:bookmarkEnd w:id="2016" w:displacedByCustomXml="next"/>
    <w:bookmarkStart w:id="2017" w:name="_Toc443472610" w:displacedByCustomXml="next"/>
    <w:bookmarkEnd w:id="2017" w:displacedByCustomXml="next"/>
    <w:bookmarkStart w:id="2018" w:name="_Toc443556018" w:displacedByCustomXml="next"/>
    <w:bookmarkEnd w:id="2018" w:displacedByCustomXml="next"/>
    <w:bookmarkStart w:id="2019" w:name="_Toc443566114" w:displacedByCustomXml="next"/>
    <w:bookmarkEnd w:id="2019" w:displacedByCustomXml="next"/>
    <w:bookmarkStart w:id="2020" w:name="_Toc443472615" w:displacedByCustomXml="next"/>
    <w:bookmarkEnd w:id="2020" w:displacedByCustomXml="next"/>
    <w:bookmarkStart w:id="2021" w:name="_Toc443556023" w:displacedByCustomXml="next"/>
    <w:bookmarkEnd w:id="2021" w:displacedByCustomXml="next"/>
    <w:bookmarkStart w:id="2022" w:name="_Toc443566119" w:displacedByCustomXml="next"/>
    <w:bookmarkEnd w:id="2022" w:displacedByCustomXml="next"/>
    <w:bookmarkStart w:id="2023" w:name="_Toc443472620" w:displacedByCustomXml="next"/>
    <w:bookmarkEnd w:id="2023" w:displacedByCustomXml="next"/>
    <w:bookmarkStart w:id="2024" w:name="_Toc443556028" w:displacedByCustomXml="next"/>
    <w:bookmarkEnd w:id="2024" w:displacedByCustomXml="next"/>
    <w:bookmarkStart w:id="2025" w:name="_Toc443566124" w:displacedByCustomXml="next"/>
    <w:bookmarkEnd w:id="2025" w:displacedByCustomXml="next"/>
    <w:bookmarkStart w:id="2026" w:name="_Toc443472625" w:displacedByCustomXml="next"/>
    <w:bookmarkEnd w:id="2026" w:displacedByCustomXml="next"/>
    <w:bookmarkStart w:id="2027" w:name="_Toc443556033" w:displacedByCustomXml="next"/>
    <w:bookmarkEnd w:id="2027" w:displacedByCustomXml="next"/>
    <w:bookmarkStart w:id="2028" w:name="_Toc443566129" w:displacedByCustomXml="next"/>
    <w:bookmarkEnd w:id="2028" w:displacedByCustomXml="next"/>
    <w:bookmarkStart w:id="2029" w:name="_Toc443472630" w:displacedByCustomXml="next"/>
    <w:bookmarkEnd w:id="2029" w:displacedByCustomXml="next"/>
    <w:bookmarkStart w:id="2030" w:name="_Toc443556038" w:displacedByCustomXml="next"/>
    <w:bookmarkEnd w:id="2030" w:displacedByCustomXml="next"/>
    <w:bookmarkStart w:id="2031" w:name="_Toc443566134" w:displacedByCustomXml="next"/>
    <w:bookmarkEnd w:id="2031" w:displacedByCustomXml="next"/>
    <w:bookmarkStart w:id="2032" w:name="_Toc443472635" w:displacedByCustomXml="next"/>
    <w:bookmarkEnd w:id="2032" w:displacedByCustomXml="next"/>
    <w:bookmarkStart w:id="2033" w:name="_Toc443556043" w:displacedByCustomXml="next"/>
    <w:bookmarkEnd w:id="2033" w:displacedByCustomXml="next"/>
    <w:bookmarkStart w:id="2034" w:name="_Toc443566139" w:displacedByCustomXml="next"/>
    <w:bookmarkEnd w:id="2034" w:displacedByCustomXml="next"/>
    <w:bookmarkStart w:id="2035" w:name="_Toc443472640" w:displacedByCustomXml="next"/>
    <w:bookmarkEnd w:id="2035" w:displacedByCustomXml="next"/>
    <w:bookmarkStart w:id="2036" w:name="_Toc443556048" w:displacedByCustomXml="next"/>
    <w:bookmarkEnd w:id="2036" w:displacedByCustomXml="next"/>
    <w:bookmarkStart w:id="2037" w:name="_Toc443566144" w:displacedByCustomXml="next"/>
    <w:bookmarkEnd w:id="2037" w:displacedByCustomXml="next"/>
    <w:bookmarkStart w:id="2038" w:name="_Toc443472645" w:displacedByCustomXml="next"/>
    <w:bookmarkEnd w:id="2038" w:displacedByCustomXml="next"/>
    <w:bookmarkStart w:id="2039" w:name="_Toc443556053" w:displacedByCustomXml="next"/>
    <w:bookmarkEnd w:id="2039" w:displacedByCustomXml="next"/>
    <w:bookmarkStart w:id="2040" w:name="_Toc443566149" w:displacedByCustomXml="next"/>
    <w:bookmarkEnd w:id="2040" w:displacedByCustomXml="next"/>
    <w:bookmarkStart w:id="2041" w:name="_Toc443472650" w:displacedByCustomXml="next"/>
    <w:bookmarkEnd w:id="2041" w:displacedByCustomXml="next"/>
    <w:bookmarkStart w:id="2042" w:name="_Toc443556058" w:displacedByCustomXml="next"/>
    <w:bookmarkEnd w:id="2042" w:displacedByCustomXml="next"/>
    <w:bookmarkStart w:id="2043" w:name="_Toc443566154" w:displacedByCustomXml="next"/>
    <w:bookmarkEnd w:id="2043" w:displacedByCustomXml="next"/>
    <w:bookmarkStart w:id="2044" w:name="_Toc443472655" w:displacedByCustomXml="next"/>
    <w:bookmarkEnd w:id="2044" w:displacedByCustomXml="next"/>
    <w:bookmarkStart w:id="2045" w:name="_Toc443556063" w:displacedByCustomXml="next"/>
    <w:bookmarkEnd w:id="2045" w:displacedByCustomXml="next"/>
    <w:bookmarkStart w:id="2046" w:name="_Toc443566159" w:displacedByCustomXml="next"/>
    <w:bookmarkEnd w:id="2046" w:displacedByCustomXml="next"/>
    <w:bookmarkStart w:id="2047" w:name="_Toc443472660" w:displacedByCustomXml="next"/>
    <w:bookmarkEnd w:id="2047" w:displacedByCustomXml="next"/>
    <w:bookmarkStart w:id="2048" w:name="_Toc443556068" w:displacedByCustomXml="next"/>
    <w:bookmarkEnd w:id="2048" w:displacedByCustomXml="next"/>
    <w:bookmarkStart w:id="2049" w:name="_Toc443566164" w:displacedByCustomXml="next"/>
    <w:bookmarkEnd w:id="2049" w:displacedByCustomXml="next"/>
    <w:bookmarkStart w:id="2050" w:name="_Toc443472665" w:displacedByCustomXml="next"/>
    <w:bookmarkEnd w:id="2050" w:displacedByCustomXml="next"/>
    <w:bookmarkStart w:id="2051" w:name="_Toc443556073" w:displacedByCustomXml="next"/>
    <w:bookmarkEnd w:id="2051" w:displacedByCustomXml="next"/>
    <w:bookmarkStart w:id="2052" w:name="_Toc443566169" w:displacedByCustomXml="next"/>
    <w:bookmarkEnd w:id="2052" w:displacedByCustomXml="next"/>
    <w:bookmarkStart w:id="2053" w:name="_Toc443472670" w:displacedByCustomXml="next"/>
    <w:bookmarkEnd w:id="2053" w:displacedByCustomXml="next"/>
    <w:bookmarkStart w:id="2054" w:name="_Toc443556078" w:displacedByCustomXml="next"/>
    <w:bookmarkEnd w:id="2054" w:displacedByCustomXml="next"/>
    <w:bookmarkStart w:id="2055" w:name="_Toc443566174" w:displacedByCustomXml="next"/>
    <w:bookmarkEnd w:id="2055" w:displacedByCustomXml="next"/>
    <w:bookmarkStart w:id="2056" w:name="_Toc443472675" w:displacedByCustomXml="next"/>
    <w:bookmarkEnd w:id="2056" w:displacedByCustomXml="next"/>
    <w:bookmarkStart w:id="2057" w:name="_Toc443556083" w:displacedByCustomXml="next"/>
    <w:bookmarkEnd w:id="2057" w:displacedByCustomXml="next"/>
    <w:bookmarkStart w:id="2058" w:name="_Toc443566179" w:displacedByCustomXml="next"/>
    <w:bookmarkEnd w:id="2058" w:displacedByCustomXml="next"/>
    <w:bookmarkStart w:id="2059" w:name="_Toc443472680" w:displacedByCustomXml="next"/>
    <w:bookmarkEnd w:id="2059" w:displacedByCustomXml="next"/>
    <w:bookmarkStart w:id="2060" w:name="_Toc443556088" w:displacedByCustomXml="next"/>
    <w:bookmarkEnd w:id="2060" w:displacedByCustomXml="next"/>
    <w:bookmarkStart w:id="2061" w:name="_Toc443566184" w:displacedByCustomXml="next"/>
    <w:bookmarkEnd w:id="2061" w:displacedByCustomXml="next"/>
    <w:bookmarkStart w:id="2062" w:name="_Toc443472685" w:displacedByCustomXml="next"/>
    <w:bookmarkEnd w:id="2062" w:displacedByCustomXml="next"/>
    <w:bookmarkStart w:id="2063" w:name="_Toc443556093" w:displacedByCustomXml="next"/>
    <w:bookmarkEnd w:id="2063" w:displacedByCustomXml="next"/>
    <w:bookmarkStart w:id="2064" w:name="_Toc443566189" w:displacedByCustomXml="next"/>
    <w:bookmarkEnd w:id="2064" w:displacedByCustomXml="next"/>
    <w:bookmarkStart w:id="2065" w:name="_Toc443472690" w:displacedByCustomXml="next"/>
    <w:bookmarkEnd w:id="2065" w:displacedByCustomXml="next"/>
    <w:bookmarkStart w:id="2066" w:name="_Toc443556098" w:displacedByCustomXml="next"/>
    <w:bookmarkEnd w:id="2066" w:displacedByCustomXml="next"/>
    <w:bookmarkStart w:id="2067" w:name="_Toc443566194" w:displacedByCustomXml="next"/>
    <w:bookmarkEnd w:id="2067" w:displacedByCustomXml="next"/>
    <w:bookmarkStart w:id="2068" w:name="_Toc443472695" w:displacedByCustomXml="next"/>
    <w:bookmarkEnd w:id="2068" w:displacedByCustomXml="next"/>
    <w:bookmarkStart w:id="2069" w:name="_Toc443556103" w:displacedByCustomXml="next"/>
    <w:bookmarkEnd w:id="2069" w:displacedByCustomXml="next"/>
    <w:bookmarkStart w:id="2070" w:name="_Toc443566199" w:displacedByCustomXml="next"/>
    <w:bookmarkEnd w:id="2070" w:displacedByCustomXml="next"/>
    <w:bookmarkStart w:id="2071" w:name="_Toc443472700" w:displacedByCustomXml="next"/>
    <w:bookmarkEnd w:id="2071" w:displacedByCustomXml="next"/>
    <w:bookmarkStart w:id="2072" w:name="_Toc443556108" w:displacedByCustomXml="next"/>
    <w:bookmarkEnd w:id="2072" w:displacedByCustomXml="next"/>
    <w:bookmarkStart w:id="2073" w:name="_Toc443566204" w:displacedByCustomXml="next"/>
    <w:bookmarkEnd w:id="2073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2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p w14:paraId="5DF5DEC1" w14:textId="26BF5B93" w:rsidR="00B52824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996651" w:history="1">
            <w:r w:rsidR="00B52824" w:rsidRPr="0033186A">
              <w:rPr>
                <w:rStyle w:val="aff8"/>
                <w:noProof/>
              </w:rPr>
              <w:t>1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ВВедение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_Toc139996651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3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3C6F68E1" w14:textId="7D305E17" w:rsidR="00B52824" w:rsidRDefault="0098015D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2" w:history="1">
            <w:r w:rsidR="00B52824" w:rsidRPr="0033186A">
              <w:rPr>
                <w:rStyle w:val="aff8"/>
                <w:noProof/>
              </w:rPr>
              <w:t>2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Анализ работы базового регулирования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_Toc139996652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4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1917669E" w14:textId="2E5EB223" w:rsidR="00B52824" w:rsidRDefault="0098015D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3" w:history="1">
            <w:r w:rsidR="00B52824" w:rsidRPr="0033186A">
              <w:rPr>
                <w:rStyle w:val="aff8"/>
                <w:noProof/>
              </w:rPr>
              <w:t>3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Результаты настройки базового регулирования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_Toc139996653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103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31C87DF0" w14:textId="7E6784D7" w:rsidR="00B52824" w:rsidRDefault="0098015D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4" w:history="1">
            <w:r w:rsidR="00B52824" w:rsidRPr="0033186A">
              <w:rPr>
                <w:rStyle w:val="aff8"/>
                <w:noProof/>
              </w:rPr>
              <w:t>4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Перечень принятых сокращений и определений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_Toc139996654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104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5D12A16F" w14:textId="73941F0D" w:rsidR="000D6760" w:rsidRDefault="00ED371A">
          <w:r>
            <w:rPr>
              <w:b/>
              <w:bCs/>
              <w:caps/>
            </w:rPr>
            <w:fldChar w:fldCharType="end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1"/>
      </w:pPr>
    </w:p>
    <w:p w14:paraId="65B1D604" w14:textId="77777777" w:rsidR="002E42BE" w:rsidRDefault="002E42BE" w:rsidP="00AA7A84">
      <w:pPr>
        <w:pStyle w:val="af1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2"/>
          <w:footerReference w:type="default" r:id="rId13"/>
          <w:headerReference w:type="first" r:id="rId14"/>
          <w:footerReference w:type="first" r:id="rId15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  <w:bookmarkStart w:id="2074" w:name="_GoBack"/>
      <w:bookmarkEnd w:id="2074"/>
    </w:p>
    <w:p w14:paraId="1C87085A" w14:textId="310AB9D2" w:rsidR="00942F82" w:rsidRPr="00AE1D79" w:rsidRDefault="005A3B92" w:rsidP="00AE1D79">
      <w:pPr>
        <w:pStyle w:val="1"/>
      </w:pPr>
      <w:bookmarkStart w:id="2075" w:name="_Toc112142355"/>
      <w:bookmarkStart w:id="2076" w:name="_Toc139996651"/>
      <w:commentRangeStart w:id="2077"/>
      <w:r w:rsidRPr="00AE1D79">
        <w:lastRenderedPageBreak/>
        <w:t>ВВедение</w:t>
      </w:r>
      <w:bookmarkEnd w:id="2075"/>
      <w:bookmarkEnd w:id="2076"/>
      <w:commentRangeEnd w:id="2077"/>
      <w:r w:rsidR="00603B0C">
        <w:rPr>
          <w:rStyle w:val="affb"/>
          <w:rFonts w:ascii="Arial" w:hAnsi="Arial"/>
          <w:b w:val="0"/>
          <w:caps w:val="0"/>
          <w:spacing w:val="0"/>
        </w:rPr>
        <w:commentReference w:id="2077"/>
      </w:r>
    </w:p>
    <w:p w14:paraId="56AEA44F" w14:textId="67531729" w:rsidR="00B9526D" w:rsidRPr="005A3B92" w:rsidRDefault="005A3B92" w:rsidP="00B9526D">
      <w:pPr>
        <w:pStyle w:val="af1"/>
      </w:pPr>
      <w:r w:rsidRPr="005A3B92">
        <w:t xml:space="preserve">Настоящий документ содержит отчет по </w:t>
      </w:r>
      <w:r w:rsidR="00B9526D">
        <w:t>настройке базового управления</w:t>
      </w:r>
      <w:r w:rsidRPr="005A3B92">
        <w:t xml:space="preserve"> </w:t>
      </w:r>
      <w:r w:rsidR="00B9526D">
        <w:t xml:space="preserve">в </w:t>
      </w:r>
      <w:proofErr w:type="gramStart"/>
      <w:r w:rsidR="00B9526D">
        <w:t xml:space="preserve">рамках  </w:t>
      </w:r>
      <w:r w:rsidR="00B9526D" w:rsidRPr="005A3B92">
        <w:t>проекта</w:t>
      </w:r>
      <w:proofErr w:type="gramEnd"/>
      <w:r w:rsidR="00B9526D" w:rsidRPr="005A3B92">
        <w:t xml:space="preserve"> создания СУУТП</w:t>
      </w:r>
      <w:r w:rsidR="00B9526D" w:rsidRPr="00F81E2E">
        <w:t>.</w:t>
      </w:r>
    </w:p>
    <w:p w14:paraId="0B04A575" w14:textId="77777777" w:rsidR="005A3B92" w:rsidRPr="00AE1D79" w:rsidRDefault="005A3B92" w:rsidP="00EB3FB8">
      <w:pPr>
        <w:pStyle w:val="20"/>
      </w:pPr>
      <w:bookmarkStart w:id="2078" w:name="_Toc112142356"/>
      <w:r w:rsidRPr="00AE1D79">
        <w:t>Структура документа</w:t>
      </w:r>
      <w:bookmarkEnd w:id="2078"/>
    </w:p>
    <w:p w14:paraId="3DB93194" w14:textId="2B552770" w:rsidR="005A3B92" w:rsidRPr="005A3B92" w:rsidRDefault="005A3B92" w:rsidP="00B9526D">
      <w:pPr>
        <w:pStyle w:val="af1"/>
      </w:pPr>
      <w:r w:rsidRPr="005A3B92">
        <w:t>Отчет включает в себя</w:t>
      </w:r>
      <w:r w:rsidR="00B9526D">
        <w:t xml:space="preserve"> </w:t>
      </w:r>
      <w:r w:rsidRPr="005A3B92">
        <w:t>анализ работы базового регулирования и выводы о степени его готовности к внедрению СУУТП</w:t>
      </w:r>
      <w:r>
        <w:t>;</w:t>
      </w:r>
    </w:p>
    <w:p w14:paraId="66A46CD2" w14:textId="77777777" w:rsidR="005A3B92" w:rsidRDefault="005A3B92" w:rsidP="00EB3FB8">
      <w:pPr>
        <w:pStyle w:val="20"/>
      </w:pPr>
      <w:bookmarkStart w:id="2079" w:name="_Toc112142357"/>
      <w:r>
        <w:t>Исходные данные для разработки</w:t>
      </w:r>
      <w:bookmarkEnd w:id="2079"/>
    </w:p>
    <w:p w14:paraId="4CEF92FF" w14:textId="77777777" w:rsidR="005A3B92" w:rsidRPr="00EE0D5A" w:rsidRDefault="005A3B92" w:rsidP="00AA7A84">
      <w:pPr>
        <w:pStyle w:val="af1"/>
      </w:pPr>
      <w:r w:rsidRPr="00EE0D5A">
        <w:t>Исходными данными для разработки данного документа являются:</w:t>
      </w:r>
    </w:p>
    <w:p w14:paraId="55ABFBD4" w14:textId="23E3CFF2" w:rsidR="00B9526D" w:rsidRPr="00AA7A84" w:rsidRDefault="003A5437" w:rsidP="003A5437">
      <w:pPr>
        <w:pStyle w:val="a8"/>
        <w:ind w:left="709" w:hanging="283"/>
      </w:pPr>
      <w:r>
        <w:t>Т</w:t>
      </w:r>
      <w:del w:id="2080" w:author="Булуев Илья Иванович" w:date="2023-07-13T09:36:00Z">
        <w:r w:rsidDel="0098015D">
          <w:delText>+</w:delText>
        </w:r>
      </w:del>
      <w:r w:rsidR="00B9526D" w:rsidRPr="00AA7A84">
        <w:t>ехнические требования на создание СУУТП</w:t>
      </w:r>
      <w:r>
        <w:t xml:space="preserve"> </w:t>
      </w:r>
      <w:r w:rsidR="00B9526D" w:rsidRPr="00AA7A84">
        <w:t>ПАО «</w:t>
      </w:r>
      <w:r w:rsidR="00B9526D" w:rsidRPr="001C57B8">
        <w:t>Казаньоргсинтез</w:t>
      </w:r>
      <w:r w:rsidR="00B9526D" w:rsidRPr="00AA7A84">
        <w:t>»;</w:t>
      </w:r>
    </w:p>
    <w:p w14:paraId="495964AD" w14:textId="7A4226D1" w:rsidR="005A3B92" w:rsidRPr="00AA7A84" w:rsidRDefault="005A3B92" w:rsidP="00EB3FB8">
      <w:pPr>
        <w:pStyle w:val="a8"/>
      </w:pPr>
      <w:r w:rsidRPr="00AA7A84">
        <w:t>комплект исходных данных, полученный от ПАО «</w:t>
      </w:r>
      <w:r w:rsidR="00B9526D" w:rsidRPr="001C57B8">
        <w:t>Казаньоргсинтез</w:t>
      </w:r>
      <w:r w:rsidRPr="00AA7A84">
        <w:t>»;</w:t>
      </w:r>
    </w:p>
    <w:p w14:paraId="0578276E" w14:textId="6CE0C14C" w:rsidR="005A3B92" w:rsidRPr="00AA7A84" w:rsidRDefault="005A3B92" w:rsidP="00EB3FB8">
      <w:pPr>
        <w:pStyle w:val="a8"/>
      </w:pPr>
      <w:r w:rsidRPr="00AA7A84">
        <w:t>результаты первичного обследования, предварительного тестирования установки и настройки базового регулирования, проведенных в период c</w:t>
      </w:r>
      <w:r w:rsidR="00B9526D" w:rsidRPr="00AA7A84">
        <w:t xml:space="preserve">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0D3CF9">
        <w:t>.</w:t>
      </w:r>
    </w:p>
    <w:p w14:paraId="6D8D4D9F" w14:textId="77777777" w:rsidR="000A2B41" w:rsidRPr="00EF63D9" w:rsidRDefault="000A2B41" w:rsidP="00AA7A84">
      <w:pPr>
        <w:pStyle w:val="af1"/>
      </w:pPr>
    </w:p>
    <w:p w14:paraId="60E7C279" w14:textId="77777777" w:rsidR="00B42668" w:rsidRPr="00EF63D9" w:rsidRDefault="00B42668" w:rsidP="00AA7A84">
      <w:pPr>
        <w:pStyle w:val="af1"/>
      </w:pPr>
    </w:p>
    <w:p w14:paraId="6FEC29C4" w14:textId="4F6B80F3" w:rsidR="008A58A7" w:rsidRPr="008A58A7" w:rsidRDefault="008A58A7" w:rsidP="00AE1D79">
      <w:pPr>
        <w:pStyle w:val="1"/>
      </w:pPr>
      <w:bookmarkStart w:id="2081" w:name="_Toc112142359"/>
      <w:bookmarkStart w:id="2082" w:name="_Toc139996652"/>
      <w:r>
        <w:lastRenderedPageBreak/>
        <w:t>Анализ работы базового регулирования</w:t>
      </w:r>
      <w:bookmarkEnd w:id="2081"/>
      <w:bookmarkEnd w:id="2082"/>
    </w:p>
    <w:p w14:paraId="520B3053" w14:textId="77777777" w:rsidR="004A7C62" w:rsidRPr="004A7C62" w:rsidRDefault="004A7C62" w:rsidP="00AA7A84">
      <w:pPr>
        <w:pStyle w:val="af1"/>
      </w:pPr>
      <w:r w:rsidRPr="004A7C62">
        <w:t>Настоящий раздел содержит:</w:t>
      </w:r>
    </w:p>
    <w:p w14:paraId="1249BE31" w14:textId="0564694A" w:rsidR="004A7C62" w:rsidRPr="004A7C62" w:rsidRDefault="004A7C62" w:rsidP="00EB3FB8">
      <w:pPr>
        <w:pStyle w:val="a8"/>
      </w:pPr>
      <w:r w:rsidRPr="004A7C62">
        <w:t>анализ базового регулирования;</w:t>
      </w:r>
    </w:p>
    <w:p w14:paraId="32120FB4" w14:textId="77777777" w:rsidR="00A34F9A" w:rsidRDefault="004A7C62" w:rsidP="00EB3FB8">
      <w:pPr>
        <w:pStyle w:val="a8"/>
      </w:pPr>
      <w:r w:rsidRPr="004A7C62">
        <w:t>рекомендации по дооснащению измерительными средствами</w:t>
      </w:r>
      <w:r w:rsidR="00A34F9A">
        <w:t>;</w:t>
      </w:r>
      <w:r w:rsidRPr="004A7C62">
        <w:t xml:space="preserve"> </w:t>
      </w:r>
    </w:p>
    <w:p w14:paraId="79F1452D" w14:textId="08EDA68F" w:rsidR="004A7C62" w:rsidRPr="004A7C62" w:rsidRDefault="00A34F9A" w:rsidP="00EB3FB8">
      <w:pPr>
        <w:pStyle w:val="a8"/>
      </w:pPr>
      <w:r>
        <w:t>рекомендации</w:t>
      </w:r>
      <w:r w:rsidR="004A7C62" w:rsidRPr="004A7C62">
        <w:t xml:space="preserve"> по настройке и реконфигурированию базового регулирования.</w:t>
      </w:r>
    </w:p>
    <w:p w14:paraId="37F7D8EB" w14:textId="5527B430" w:rsidR="004A7C62" w:rsidRPr="004A7C62" w:rsidRDefault="004A7C62" w:rsidP="00AA7A84">
      <w:pPr>
        <w:pStyle w:val="af1"/>
      </w:pPr>
      <w:r w:rsidRPr="004A7C62">
        <w:t>Для анализа использовались исторические данные работы Установ</w:t>
      </w:r>
      <w:r w:rsidR="00B9526D">
        <w:t>о</w:t>
      </w:r>
      <w:r w:rsidRPr="004A7C62">
        <w:t xml:space="preserve">к за период </w:t>
      </w:r>
      <w:r w:rsidR="00DA1D90" w:rsidRPr="00AA7A84">
        <w:t xml:space="preserve">c </w:t>
      </w:r>
      <w:r w:rsidR="00DA1D90">
        <w:t>22</w:t>
      </w:r>
      <w:r w:rsidR="00DA1D90" w:rsidRPr="00AA7A84">
        <w:t>.</w:t>
      </w:r>
      <w:r w:rsidR="00DA1D90">
        <w:t>05</w:t>
      </w:r>
      <w:r w:rsidR="00DA1D90" w:rsidRPr="00AA7A84">
        <w:t>.202</w:t>
      </w:r>
      <w:r w:rsidR="00DA1D90">
        <w:t>3</w:t>
      </w:r>
      <w:r w:rsidR="00DA1D90" w:rsidRPr="00AA7A84">
        <w:t xml:space="preserve"> по </w:t>
      </w:r>
      <w:r w:rsidR="00DA1D90">
        <w:t>02</w:t>
      </w:r>
      <w:r w:rsidR="00DA1D90" w:rsidRPr="00AA7A84">
        <w:t>.0</w:t>
      </w:r>
      <w:r w:rsidR="00DA1D90">
        <w:t>6</w:t>
      </w:r>
      <w:r w:rsidR="00DA1D90" w:rsidRPr="00AA7A84">
        <w:t>.2022</w:t>
      </w:r>
      <w:r w:rsidRPr="004A7C62">
        <w:t xml:space="preserve">. </w:t>
      </w:r>
    </w:p>
    <w:p w14:paraId="3A4975BB" w14:textId="14D1B0E4" w:rsidR="004A7C62" w:rsidRPr="004A7C62" w:rsidRDefault="004A7C62" w:rsidP="00AA7A84">
      <w:pPr>
        <w:pStyle w:val="af1"/>
      </w:pPr>
      <w:r w:rsidRPr="004A7C62">
        <w:t>Необходимыми условиями для оценки работы контуров</w:t>
      </w:r>
      <w:r w:rsidR="00B9526D">
        <w:t xml:space="preserve"> управления</w:t>
      </w:r>
      <w:r w:rsidRPr="004A7C62">
        <w:t xml:space="preserve"> – «удовлетворительно для целей СУУТП-проекта» были автоматический режим управления и наличие в данных изменений по заданию регулятора.</w:t>
      </w:r>
    </w:p>
    <w:p w14:paraId="586478D4" w14:textId="167E497C" w:rsidR="00D2774F" w:rsidRPr="00D2774F" w:rsidRDefault="00D2774F" w:rsidP="0098015D">
      <w:pPr>
        <w:pStyle w:val="af1"/>
      </w:pPr>
      <w:r w:rsidRPr="00D2774F">
        <w:t xml:space="preserve">Перечень основных контуров регулирования и режимы их работы после настройки представлены в таблице 1. </w:t>
      </w:r>
    </w:p>
    <w:p w14:paraId="217C3BF4" w14:textId="42501D3B" w:rsidR="00D2774F" w:rsidRPr="00D2774F" w:rsidRDefault="00D2774F" w:rsidP="0098015D">
      <w:pPr>
        <w:pStyle w:val="af1"/>
        <w:spacing w:line="240" w:lineRule="auto"/>
      </w:pPr>
      <w:r w:rsidRPr="00D2774F">
        <w:t xml:space="preserve">Таблица </w:t>
      </w:r>
      <w:r w:rsidR="001A4850">
        <w:rPr>
          <w:noProof/>
        </w:rPr>
        <w:fldChar w:fldCharType="begin"/>
      </w:r>
      <w:r w:rsidR="001A4850">
        <w:rPr>
          <w:noProof/>
        </w:rPr>
        <w:instrText xml:space="preserve"> SEQ Таблица \* ARABIC </w:instrText>
      </w:r>
      <w:r w:rsidR="001A4850">
        <w:rPr>
          <w:noProof/>
        </w:rPr>
        <w:fldChar w:fldCharType="separate"/>
      </w:r>
      <w:r w:rsidR="003F0B11">
        <w:rPr>
          <w:noProof/>
        </w:rPr>
        <w:t>1</w:t>
      </w:r>
      <w:r w:rsidR="001A4850">
        <w:rPr>
          <w:noProof/>
        </w:rPr>
        <w:fldChar w:fldCharType="end"/>
      </w:r>
      <w:r w:rsidRPr="00D2774F">
        <w:t xml:space="preserve"> – Основные контуры регулирования </w:t>
      </w:r>
    </w:p>
    <w:p w14:paraId="26CE401D" w14:textId="77777777" w:rsidR="00EC177B" w:rsidRDefault="00EC177B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tbl>
      <w:tblPr>
        <w:tblW w:w="10490" w:type="dxa"/>
        <w:tblInd w:w="-294" w:type="dxa"/>
        <w:tblLook w:val="04A0" w:firstRow="1" w:lastRow="0" w:firstColumn="1" w:lastColumn="0" w:noHBand="0" w:noVBand="1"/>
      </w:tblPr>
      <w:tblGrid>
        <w:gridCol w:w="546"/>
        <w:gridCol w:w="1573"/>
        <w:gridCol w:w="3540"/>
        <w:gridCol w:w="1560"/>
        <w:gridCol w:w="1339"/>
        <w:gridCol w:w="1932"/>
      </w:tblGrid>
      <w:tr w:rsidR="009F0CB6" w:rsidRPr="009F0CB6" w14:paraId="23D4AF2C" w14:textId="77777777" w:rsidTr="009F0CB6">
        <w:trPr>
          <w:trHeight w:val="870"/>
          <w:tblHeader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6F6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15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0552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3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2EA9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21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Проектный режим работы регулятора</w:t>
            </w:r>
          </w:p>
        </w:tc>
        <w:tc>
          <w:tcPr>
            <w:tcW w:w="13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66DC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Режим работы регулятора до настройки</w:t>
            </w:r>
          </w:p>
        </w:tc>
        <w:tc>
          <w:tcPr>
            <w:tcW w:w="19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24E7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Режим работы регулятора после настройки</w:t>
            </w:r>
          </w:p>
        </w:tc>
      </w:tr>
      <w:tr w:rsidR="009F0CB6" w:rsidRPr="009F0CB6" w14:paraId="39C19A5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0EA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3F1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TIRCA46390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9C84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S-111A/B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81E4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202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B661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76B06A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B54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FC2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TIRCA46001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43A7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S-158A/B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866F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1EF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270E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A18DCC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AD5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0165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TIRCA41401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AC7C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S-157A/B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3469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DF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5EB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54EB1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ABD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0B3E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FIRC41100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C592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90AA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2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37D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159B79E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401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E3DC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8034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174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A0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44E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5B0242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A03C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4693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TIRCA41190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8407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1819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E3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8D95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1CE7CA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8FB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8976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81A2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2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4A2F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0BF5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3A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4933EAB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911F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7F10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TIRCA41250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A190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2005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DFA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368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CCC394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C166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821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8721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3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28DB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746A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3A5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1EB773E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E65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490A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TIRCA41310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328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F136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518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B01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58C5B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65D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9175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AFC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4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A137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E329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A62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1B261C1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610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D40D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PIRC43000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06F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РМА из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6DD7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E613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5AA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341F74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1173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9475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6ED2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на вход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A0AD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2B96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D93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43E7F4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8F7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FAC7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BBE5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на 2 слой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59AE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B1A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8B4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B19214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5C4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62BB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FIRC41080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B55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BA6E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C65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C84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42AFA0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E8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10F6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FIRCA47070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C8D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EC0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001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8F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DA977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604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AB22F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CC2F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орошения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566F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FFB5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828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66C0F1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5D6A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D5C0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TIRCA42010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4FDC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D7F7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34A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35F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576B25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B48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5840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FIRC42040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ADE6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Е-104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82E5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EDF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02E0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4E42A1C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3E7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EB7E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FIRCA42020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7153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бензола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AC2D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AAE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EF1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6628EF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5BE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A5CD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PIRC42045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C5E8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 из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856C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03C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53F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FD3949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41F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15F0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FIRCA48000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B407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82CF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384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405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63CC7F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8A4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lastRenderedPageBreak/>
              <w:t>23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CF54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FIRCA48030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E7BB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насыщ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21AF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3BA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E924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459979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F2D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196B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4557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на 27 тарелке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3D2F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78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5B9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FC652C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D76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5075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FIRCA45020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B183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ПИПБ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4BF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2AC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C61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10243E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29B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E9A8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E4E7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8602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77E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D57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8D0201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419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7BD9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586E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942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727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F4B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5DBD36A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B6A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D00C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7B6E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рецикла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39B8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2F1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D3E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BCA484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E746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76DA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A95D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РМА из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7F9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83C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C767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1FFA8F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48A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7AFE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8E9D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3832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FA67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5362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2A5729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261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54EE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FIRC47050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4CAC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свежего бензола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7765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F8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3281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73028F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A9D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E213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19B9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E976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163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FFF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FB34B7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FC6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8BF6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FIRC43100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7886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из отд. ректификации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D5D8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EA15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3A17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2020F9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61D7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9D3A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FQIRCA49000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E01B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из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82F0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2FE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C32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B321EB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CD2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C14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B707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Е-152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A4E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22C0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A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D322C7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0CE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8BFD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8E78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BD7D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784D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ADC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3E3AC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10F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2135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1441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ПИПБ из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1913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D37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A49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2C5B70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542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EC2F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PIRC49170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E472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V-154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0B01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EF4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B29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55ECBA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B8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5268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79D9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V-154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8F57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11C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4E4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7C407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6C4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8E8A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FIRCA49130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66A4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B1A3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919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DEF7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26C005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1F8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1B3F7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FIRC49120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300F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легкой фр. в 401 цех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BFCE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878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0B9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D5EAEF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59D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38F36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2A33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легкой фр.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FA10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C5F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0ABF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50371C4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6BD3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8DCF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50F5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16 т.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D573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55A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1C500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B174F5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55D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2DA6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5922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Е-122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8173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30AE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9AD6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32CE79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4CAC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09104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66E8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бензола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E26D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8B16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78E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55171D2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E80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4AE7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A5A1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V-122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2AB4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36F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B962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F2E85B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C68F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8B5A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2A01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свежего бензола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8DC8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7E0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A3A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47CBF5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D97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39DC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C51E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2D65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A31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FD50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57E088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5D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962D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66C5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A5E9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D4F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BC1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0985BD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A52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EB27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FIRC43110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4FCE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BD64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D35C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77C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F9D055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07F5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5041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TIRC43120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8B0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D959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B94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B05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48B1B8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E3BA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6FA7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PIRC43160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A0C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64C6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1FC8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83F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A1139A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AF3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49E5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00F8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Вода в Е-121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3DE4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D99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9736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7E4AFAA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DDFE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8138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FIC43123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5AA8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Вода в Е-123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FC93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D5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DC7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A4831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F59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8617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44A7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ХЗВ из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E8D4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FFE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5440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2C6B781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17B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3441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TIRCA44010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C71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6 т.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B367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3E8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728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05428B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EAFF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4BF5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FIRCA44010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0D8A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Е-132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9189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5796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3005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46C3FC2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B7F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539F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0AFC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7B83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72BE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E54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00CFE5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AD9E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B83D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0AF4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6468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75B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8A05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D52B5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84F4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9402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2068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верх насадки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5566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3782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169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2A1F7C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C9E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1ADD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A8F5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E19B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D70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F50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61203C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AC77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62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7F7E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1C42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3331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876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EABA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DAFE1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82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A65008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D22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неочищ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6046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7BE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A0FA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0BC478B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6D6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2F96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B939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Орошение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CF58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E70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37B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529354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8FC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CEF4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PIRCA44030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76AA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шлеме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9D8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D4E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EE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83DF3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D67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B674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TIRC44110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97D6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13B9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D1E9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FDC3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810E0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303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CF2E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3C82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Вывод ИПБ из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6BE7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CB1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331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10B71D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575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36A2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TIRCA45050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FA85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 на выходе из Е-142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D4F8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113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7023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8BF983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B71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AE18C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FIRCA45030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8C0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2575F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BE0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798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3D60FC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073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998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AB01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рец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ПИПБ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5599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88F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519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B4B5AD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2940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9C79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F08E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рец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. ПИПБ из отд.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алк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9056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D72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34D7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43A2FB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98E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144E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1C3B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324D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E379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B24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590D1E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688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7E8E5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B7F6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смолы из 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68FE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C60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CC7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AEDB9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074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0537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2BB4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AFC8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441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A5F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448A4D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E3A7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9E3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C4A9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AD6E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377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CE0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5FA8B55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E87E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482AB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PIRCA45010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9C85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шлеме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A6E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CCB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672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7F35CB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2CD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E519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TIRC45100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1160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A497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22C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0C0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1EB516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392E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B5EF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ACF41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сдувки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аромат. из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C00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A73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1D5F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422FD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DA3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8A8E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85EC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BE42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0B4D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5BA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355EF2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ACE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71D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495D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9B5C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31D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F3F6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C55470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425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E434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B2A6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A566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81E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05E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DC89E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300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8745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FIRCA33709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9F9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3018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DF3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E21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E4CEE3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6506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C9C1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0B37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6EE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A91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977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FACD9E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AC0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8CE5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59EC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DD64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5E18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351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C408B7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3118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8B00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958B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1CC3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762A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AA1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AA5F44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3353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073A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FIRCA33729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5558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43F6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5C1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3EF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6E2646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9A32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9F5D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116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220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D1C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C237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F8C86D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68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7953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97EA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0FD9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EC9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230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6B50F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E82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8848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FIRCA33747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0F5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F22A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494B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D5F2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67ED79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2770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0C68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FIRCA33746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0B52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633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9A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09C0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112926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293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8C08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3A2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5897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BEEF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E82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7F3FF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F1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E205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059C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59A2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26E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26A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33BE8D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A998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4165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CD78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8F51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284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0C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70A053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F49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8E01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FIRCA33759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CC1E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0C3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2A7F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252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F8049F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812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6250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B885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ED9C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0C7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149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E51911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BD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EA0A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8F6A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F21D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F87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024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BC3A0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38A5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24BC0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FIRCA33777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4E6A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4D2A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49E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C2E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B5ED3C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826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98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F930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FIRCA33776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D119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C6BA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96F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BC0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6A6498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04C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C4A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81FC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AEEF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B3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E03D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F6B8A4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F8A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605E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B7F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EB24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E2AA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EA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6E921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52C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A048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14E1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28F6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7FE7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E345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B2993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604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FD3C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FIRCA33789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0F1B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A315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9C3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580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DEF0EB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88B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D585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6BBE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BC8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801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4CC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2A89DA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137B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856A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5EBC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из T-4/7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7AC9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105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CE4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7BDB67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508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235B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22E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30A0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ABF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F1C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F76B5C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E2D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F476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7D33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2581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F5B4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263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51199C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28E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0932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E51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C8F4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4D1C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DAC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4C2F15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456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BB5B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TIRCA318061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BE1C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376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CCD0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629A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6F9020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B099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F40A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FIRCA33812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46EA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9901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D188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F52D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AAF964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09C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170D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TIRCA318161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7A89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00C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0E5F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3DA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FD8704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2619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BAD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FIRCA33822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6CF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BF7C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1A1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6E4E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FD3516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5790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60DF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TIRCA318261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7C11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C277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7507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4FE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1679DA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70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3386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FIRCA33101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AEE5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9718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C06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913C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0D71C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878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DB26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58FF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Т-15/4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EC1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D31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59B6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F096D8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4E2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A31BD1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TIRCA318531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2F06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154D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7B99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79F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9B7A36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BBD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606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TIRCA318631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63F6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F75B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22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043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AC8D18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3F8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6C1F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TIRCA318731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0020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E6DE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ED67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3ED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58F7F5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AF3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F945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FACC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7731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908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3E9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F079A2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435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119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B7E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FICA53608_1</w:t>
            </w:r>
          </w:p>
        </w:tc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3E7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катализаторной шихты в Р-14/2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B5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991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0F1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09846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0F1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BC6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FIC53604_2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E1A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ГПИПБ в Р-14/2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E6C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33A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854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875A3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74D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4A9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FIC53623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832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трубу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5C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C97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B10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312E0A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E1F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541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14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Т-15/2,1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A2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F75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11B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BB8073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221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408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9F4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Т-15/3,4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158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672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10C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2505A6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9C7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8A4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F1C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Т-15/5,6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8FD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F4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1F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B1675C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A52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D3E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LICA54150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592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РМ в Е-16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87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C36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F6B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A45921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12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A01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TICA51240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139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203/1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6CF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B3F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52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A97CD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320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2B0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TIC51628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FF4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Tемпература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РМ после Т-203/2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DE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D23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EA1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EEB62D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260D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E14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PIRCA52001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655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РМР из Т-201 в Е-16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C6F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C5E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7DB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D747C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3C6A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6AB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755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питание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84B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7F6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143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F9C0C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ABC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D81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C4C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перед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E6C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0C76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E0E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EA7D64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648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BD6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TICA51704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846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7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4D8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49E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FDC67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3C0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ADC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LIRCA54704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BF4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куба K-21/1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BE8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024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044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9049F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461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A5B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FICA53705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2D2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питание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9F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1B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12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0ECFF1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594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7E4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F787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перед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349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AD0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790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0FD603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02BE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135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B56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TIC51708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2A5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244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664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505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CF2C27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6031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E9B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LIRCA54700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708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куба K-21/2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DE9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EB7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B04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F8487D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A49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0B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LICA54730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F62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E-26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DEB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7D8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6EE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BA1F73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C1A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905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FIC53230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388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10%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NaOH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B7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411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4A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02ABD1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6F7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43A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6C30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351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53A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9C5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2C842F1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4E0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D54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FIC53270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F9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альдегид/ацетон от Н-37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AD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CE2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CC16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249C77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022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521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TIC51341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635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529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2BC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833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2DF548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6F8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EDE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LICA54380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4B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FBE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D65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783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C91CFC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99D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639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LICA54390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8DD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альдегидной фракции в Е-36а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10F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5DB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219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83E82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DDF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433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FIC53010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ED3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10%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NaOH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45B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6FB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C47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AF5296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156A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426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FIC53040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9F0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3C2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94C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3F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DD31CD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30A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B4F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TICA51120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E19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12 тарелке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717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2D8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6C3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00CABF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63D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05E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LICA54040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70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10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ED1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313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7C7C1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DF0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7D3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LICA54210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CAF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Е-36/3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E43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097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3FA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1EE4E66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B0EC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42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D3F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40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C4B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674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60D518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67CC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BE3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AB9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К-37/1 в 0406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8E2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54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25C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05789C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FE16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38C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08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CE7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262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1B1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2DE9C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CBA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712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FIC53814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9F3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8E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434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40C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E169A9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1D22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0C3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127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53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69E2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198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894CDE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364BC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519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9B3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A16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642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2D2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2D39356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1C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AE2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B27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сырца в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A50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0DF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6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4061A3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C1AE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73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EFB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5B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0E1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4D3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49FB17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BDF8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B6D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876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питания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63A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015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33A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83B842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951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AC3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E7F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К-37/3 в 0406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1BC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62F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01A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C8833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971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957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06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587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851C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568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7A33B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1C69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14D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FIC53845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F91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на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90D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9BC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296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51B41E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E05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FC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21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76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A27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330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29C399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9D5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E6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TICA51844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C17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89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EC3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041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13CB79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ADD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CE4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LICA54844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1B3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51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02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437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FF225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BD6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9158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FIRC53400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B8F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деминерализованной воды в емкость 108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AD3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203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9A0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5218F4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53C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45C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LICA54849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D51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углеводородной фракции в Е-70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859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594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10E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22C39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819F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6D1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TIC51856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4F5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кубовой жидкости К-42 из Т-97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839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918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48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B0001F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E7E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AC0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TIC510054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AD9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на выхода Т-97.3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495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AD6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34A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7AECC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87E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DCF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TICA51863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5E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К-90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AE8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C0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EB5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B36722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D95F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3DA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8DD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в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B98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E6C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67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2EE9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716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170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F59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FIC53180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00A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в К-100/42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39E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4EA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7D7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DE8079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740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999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FIC53160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D8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8D8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89D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CD3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9489BC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76E1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C28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FIC53170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B04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К-48 в Е-56/5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3A0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809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DE2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7C5E41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8D2C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C4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TIC51410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B2C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после Т-72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438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2C5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47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11A030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C3A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442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TICA51281_1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4B0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3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379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96E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C02CE3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310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C69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052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AA2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E20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D25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4694293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D73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1B5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LICA54160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FCA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D50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5A8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2B4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07A76A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D8F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893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TIC7012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787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после Е-701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92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F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69C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E4ED9E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5D1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AAC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TIC7016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2891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T-701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2A2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4A29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59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47FAD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B59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650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FIC7011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1C1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в Т-701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629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AD3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211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FBD93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721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E74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7B2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A9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7B9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B1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75F6D6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74C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C54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E6E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AB4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38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3DA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5A0CF4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5C2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9EC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BC3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D86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13AB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6A4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75CE56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3D2B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B34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732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из Т-701 в Z-100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30B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566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B11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72392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D872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0AE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TIC1202B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CAF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после Е-110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3B5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31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E8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F1A31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78E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F85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TIC1302B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F59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после Е-120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7E3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E73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26A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872337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0B4E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FA7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E2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Е-200 на подогрев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92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866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11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4DECB5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2D43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CEB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C81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середине колонны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C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399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7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70B505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2BBA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B97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79F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078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9D5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12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0D8690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574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88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5FC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FF5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78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FD7D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A471EF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4269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43D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PIC8904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C6F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коллекторе пара 1,2 Мпа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BF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4D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C57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E92C52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7B65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D4C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FIC1353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9B3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22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5D8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E64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C00DBD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2B2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0F5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LIC1352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F2C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сборнике V-135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811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147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AC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2C2105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FFCE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02D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4EC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Е-220, на подогрев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8A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CB7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133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8D465D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8F1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7FC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TIC2205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BB0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середины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65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776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82B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C8BA4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38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144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583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F99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54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FFF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C925C5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9B4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9A8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FIC2261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DD0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колонны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83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32D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00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16BF13E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C7A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FC9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331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5B9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577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881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A2DB5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6B45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4B5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3D9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Е-230, на подогрев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BA2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6A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661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C5F64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88E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FE7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E05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Tемпература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кубе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30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82D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387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E398A8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B80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C72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FIC2302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185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61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B8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CC7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49547CC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3C6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84F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LIC2351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ED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сборнике V-235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B8E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CC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3A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6FC852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4F7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9B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PIC2301B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FA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5C3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2B2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120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9DA515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8C76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2E8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PIC2301С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594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97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DA2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A63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07C782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07C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790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FIC2431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9F7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на подогрев куба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57B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14A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B3C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6D44AA7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1B3E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69A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369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Температуры в кубе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33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CAD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E3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32F864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4D20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206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563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ABE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CA4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DB4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F1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552913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FC8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2A8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564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C0E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45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07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41A247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91E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8DC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E8E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число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28B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73D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ADC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0E05A9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4EC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82D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TIC2505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91B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гор.струи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FE5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97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C4B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092FE2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FD0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E9A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FIC2503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Флегма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BC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9DF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F4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483A0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2DDD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069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AF5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E31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6F7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856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B9200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629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17D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FF1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Питание колонны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336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EF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95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74E699A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0D95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40F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435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A8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81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624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ADE28A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27F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10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LIC2505A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596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4CF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1F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91D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51B94A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CA45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1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FIC2101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D00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A37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636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7DD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50CAD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2BE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214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4BD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в сепаратор V-210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CD7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BCB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D8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2EE0A87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000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86D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LIC2004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F86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главном дегидраторе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690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6F43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47E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C8A80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B56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926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F29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фенольной воды в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4D8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C5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707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8F0077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238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2B7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93A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841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181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B5E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6CBEF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BE3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161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304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смеси из К-300 в F300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6B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386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4D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A55C2AF" w14:textId="77777777" w:rsidTr="009F0CB6">
        <w:trPr>
          <w:trHeight w:val="6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8B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EC5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FIC3712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B4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промывочной жидкости от V-315 в кристаллизатор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38E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10B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8E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5441A0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1A60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1FB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FIC3711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C2D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маточной жидкости в Е-371(в С-370)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4F3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996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456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2C3C8D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62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12A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FIC3312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C49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в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917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5ED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D57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D59F03" w14:textId="77777777" w:rsidTr="009F0CB6">
        <w:trPr>
          <w:trHeight w:val="6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D9A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EC7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FIC3081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CE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маточной жидкости на вторую секцию фильтра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14C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D9B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CA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108846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226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288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FIC3021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F08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F300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8D7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C5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55E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26B5B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BA2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569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C48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69C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B3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D29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C8B860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5EB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16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TIC3303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0CA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D85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B0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040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01DAD5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271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327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TIC3702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E37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С-370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F9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2D3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706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E550F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E95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0E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TIC3311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E6E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питания колонны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27C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68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4F8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36BF28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7C3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4B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TIC6002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D43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питания R-600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FD9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372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8A6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BE17D1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31E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959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FIC6201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008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Е-620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35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94F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F17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5BB048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90F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6B4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TIC6205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593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V-620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AA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DF1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5D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56B793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CC03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FE1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970D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9FA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58B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91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717A2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6B4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965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B4D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Tемпературы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кристаллизаторе поз.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D2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9A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679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40D5C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110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8FC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FIC3421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959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Бфа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из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25B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450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29C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MAB</w:t>
            </w:r>
          </w:p>
        </w:tc>
      </w:tr>
      <w:tr w:rsidR="009F0CB6" w:rsidRPr="009F0CB6" w14:paraId="08769A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5548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D97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FIC3431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78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Бфа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из К-341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068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9F8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9FC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4C9B29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14C8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236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FIC7007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66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чистого фенола на промывку S-340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5BE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0B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0A2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5C8E1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557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5FA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FIC3611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9E0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БФА в Е-400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5AD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B83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52D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90AA50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EF3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239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534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LIC3601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7118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Уровень в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расплавителе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М-360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29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DC3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51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CD067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9B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BD9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TI3603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CC6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рецирк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. </w:t>
            </w:r>
            <w:proofErr w:type="spellStart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Бфа</w:t>
            </w:r>
            <w:proofErr w:type="spellEnd"/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М-360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520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7D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F6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FC1F4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F42B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038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3AF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8D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D2C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B31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61F9A0A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839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2E2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TIC4004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721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ACF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8DE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79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922C21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9506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2C2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FIC4101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AAB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Е-410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1F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B1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6D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C560E4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BD3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800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TIC4104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A7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V-410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C9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9A0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1D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DB718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E75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4B3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07C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пара в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BC6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CD0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9E6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6E8E0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27D6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AA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7B6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острого пара в колонну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342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9C2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BC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89DC9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55E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1DB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FIC4105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304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BB0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C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81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C51BCE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40A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B62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FIC4203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16A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куба С-402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28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39B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45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FD5139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984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ECE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TIC5022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0C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циркулирующего азота Е-500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0B8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3CE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61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2ED35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5E1D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250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D37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PIC5023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D3DA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грануляционной башне С-500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250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F1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512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</w:tbl>
    <w:p w14:paraId="2FDDEC17" w14:textId="77777777" w:rsidR="009F0CB6" w:rsidRDefault="009F0CB6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p w14:paraId="5C9CAE01" w14:textId="77777777" w:rsid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p w14:paraId="580AC220" w14:textId="77777777" w:rsidR="006625FE" w:rsidRPr="002B7926" w:rsidRDefault="006625FE" w:rsidP="006625FE">
      <w:pPr>
        <w:pStyle w:val="af1"/>
      </w:pPr>
      <w:r w:rsidRPr="002B7926">
        <w:t xml:space="preserve">Анализ проводился после настройки базового регулирования, выполненной в период с </w:t>
      </w:r>
      <w:r>
        <w:t>22</w:t>
      </w:r>
      <w:r w:rsidRPr="00AA7A84">
        <w:t>.</w:t>
      </w:r>
      <w:r>
        <w:t>05</w:t>
      </w:r>
      <w:r w:rsidRPr="00AA7A84">
        <w:t>.202</w:t>
      </w:r>
      <w:r>
        <w:t>3</w:t>
      </w:r>
      <w:r w:rsidRPr="00AA7A84">
        <w:t xml:space="preserve"> по </w:t>
      </w:r>
      <w:r>
        <w:t>02</w:t>
      </w:r>
      <w:r w:rsidRPr="00AA7A84">
        <w:t>.0</w:t>
      </w:r>
      <w:r>
        <w:t>6</w:t>
      </w:r>
      <w:r w:rsidRPr="00AA7A84">
        <w:t>.2022</w:t>
      </w:r>
      <w:r>
        <w:t xml:space="preserve"> </w:t>
      </w:r>
      <w:r w:rsidRPr="00712EFF">
        <w:t>в соответствии</w:t>
      </w:r>
      <w:r w:rsidRPr="002B7926">
        <w:t xml:space="preserve"> с согласованной «Программой настройки базового регулирования». Результаты настройки регуляторов сведены в таблицу </w:t>
      </w:r>
      <w:r>
        <w:t>2</w:t>
      </w:r>
      <w:r w:rsidRPr="002B7926">
        <w:t>.</w:t>
      </w:r>
    </w:p>
    <w:p w14:paraId="2FC61D5E" w14:textId="026B3409" w:rsidR="006625FE" w:rsidRDefault="006625FE" w:rsidP="006625FE">
      <w:pPr>
        <w:pStyle w:val="af1"/>
      </w:pPr>
      <w:r w:rsidRPr="002B7926">
        <w:t>Ниже приведены настроечные параметры и тренды работы регуляторов (</w:t>
      </w:r>
      <w:r>
        <w:t xml:space="preserve">до и </w:t>
      </w:r>
      <w:r w:rsidRPr="002B7926">
        <w:t>после настройки), необходимость настройки которых была выявлена по результатам предварительного обследования.</w:t>
      </w:r>
      <w:r>
        <w:t xml:space="preserve"> Голубой областью выделен период до настройки.</w:t>
      </w:r>
    </w:p>
    <w:p w14:paraId="5E616D86" w14:textId="77777777" w:rsidR="006625FE" w:rsidRDefault="006625FE" w:rsidP="006625FE">
      <w:pPr>
        <w:pStyle w:val="af1"/>
      </w:pPr>
      <w:r w:rsidRPr="002B7926">
        <w:t>Работа остальных регуляторов установки удовлетворительна для целей внедрения СУУТП</w:t>
      </w:r>
      <w:r>
        <w:t>.</w:t>
      </w:r>
    </w:p>
    <w:p w14:paraId="5AB3875E" w14:textId="77777777" w:rsidR="006625FE" w:rsidRPr="00F142ED" w:rsidRDefault="006625FE" w:rsidP="006625FE">
      <w:pPr>
        <w:pStyle w:val="af1"/>
      </w:pPr>
      <w:r>
        <w:t>Ниже</w:t>
      </w:r>
      <w:r w:rsidRPr="004A7C62">
        <w:t xml:space="preserve"> приведен анализ работы ключевых контуров регулирования, а также исторические тренды их работы. На графиках </w:t>
      </w:r>
      <w:r w:rsidRPr="006F484D">
        <w:rPr>
          <w:b/>
          <w:bCs/>
          <w:color w:val="00B050"/>
        </w:rPr>
        <w:t>зелёной</w:t>
      </w:r>
      <w:r w:rsidRPr="007C615A">
        <w:rPr>
          <w:color w:val="00B050"/>
        </w:rPr>
        <w:t xml:space="preserve"> </w:t>
      </w:r>
      <w:r w:rsidRPr="007C615A">
        <w:t xml:space="preserve">кривой отображается </w:t>
      </w:r>
      <w:r>
        <w:t xml:space="preserve">значение </w:t>
      </w:r>
      <w:r w:rsidRPr="004A7C62">
        <w:t>полевого сигнала (PV-параметр</w:t>
      </w:r>
      <w:r>
        <w:t xml:space="preserve">), </w:t>
      </w:r>
      <w:r w:rsidRPr="004A7C62">
        <w:rPr>
          <w:b/>
          <w:bCs/>
          <w:color w:val="FF0000"/>
        </w:rPr>
        <w:t>красной</w:t>
      </w:r>
      <w:r w:rsidRPr="004A7C62">
        <w:rPr>
          <w:color w:val="FF0000"/>
        </w:rPr>
        <w:t xml:space="preserve"> </w:t>
      </w:r>
      <w:r w:rsidRPr="004A7C62">
        <w:t>кривой отображается уставка ПИД-регулятора (S</w:t>
      </w:r>
      <w:r>
        <w:rPr>
          <w:lang w:val="en-US"/>
        </w:rPr>
        <w:t>V</w:t>
      </w:r>
      <w:r w:rsidRPr="004A7C62">
        <w:t>-параметр)</w:t>
      </w:r>
      <w:r>
        <w:t xml:space="preserve"> и </w:t>
      </w:r>
      <w:r w:rsidRPr="004A7C62">
        <w:rPr>
          <w:b/>
          <w:bCs/>
          <w:color w:val="0070C0"/>
        </w:rPr>
        <w:t>синей</w:t>
      </w:r>
      <w:r w:rsidRPr="004A7C62">
        <w:rPr>
          <w:color w:val="0070C0"/>
        </w:rPr>
        <w:t xml:space="preserve"> </w:t>
      </w:r>
      <w:r w:rsidRPr="004A7C62">
        <w:t xml:space="preserve">кривой приводится также тренд выхода регулятора </w:t>
      </w:r>
      <w:r>
        <w:br/>
      </w:r>
      <w:r w:rsidRPr="004A7C62">
        <w:t>(</w:t>
      </w:r>
      <w:r>
        <w:rPr>
          <w:lang w:val="en-US"/>
        </w:rPr>
        <w:t>MV</w:t>
      </w:r>
      <w:r w:rsidRPr="004A7C62">
        <w:t xml:space="preserve">-параметр). </w:t>
      </w:r>
    </w:p>
    <w:p w14:paraId="32602010" w14:textId="77777777" w:rsidR="006625FE" w:rsidRP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</w:rPr>
      </w:pPr>
    </w:p>
    <w:p w14:paraId="66D545EC" w14:textId="0032A7E8" w:rsidR="006625FE" w:rsidRP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</w:rPr>
        <w:sectPr w:rsidR="006625FE" w:rsidRPr="006625FE" w:rsidSect="00B53C29">
          <w:headerReference w:type="default" r:id="rId18"/>
          <w:footerReference w:type="default" r:id="rId19"/>
          <w:footnotePr>
            <w:pos w:val="beneathText"/>
          </w:footnotePr>
          <w:pgSz w:w="11906" w:h="16838" w:code="9"/>
          <w:pgMar w:top="851" w:right="567" w:bottom="1418" w:left="1418" w:header="74" w:footer="953" w:gutter="0"/>
          <w:cols w:space="720"/>
          <w:docGrid w:linePitch="326"/>
        </w:sectPr>
      </w:pPr>
    </w:p>
    <w:p w14:paraId="1EE86413" w14:textId="5B7BA2DE" w:rsidR="00EC177B" w:rsidRPr="00065463" w:rsidRDefault="00EC177B" w:rsidP="006625FE">
      <w:pPr>
        <w:pStyle w:val="21"/>
        <w:spacing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  <w:lang w:val="en-US"/>
        </w:rPr>
        <w:lastRenderedPageBreak/>
        <w:t>TIRCA</w:t>
      </w:r>
      <w:r w:rsidRPr="00065463">
        <w:rPr>
          <w:b w:val="0"/>
          <w:bCs/>
          <w:spacing w:val="0"/>
          <w:sz w:val="22"/>
          <w:szCs w:val="22"/>
        </w:rPr>
        <w:t xml:space="preserve">41401 - </w:t>
      </w:r>
      <w:r w:rsidRPr="00065463">
        <w:rPr>
          <w:rFonts w:eastAsia="Calibri"/>
          <w:b w:val="0"/>
          <w:bCs/>
          <w:spacing w:val="0"/>
          <w:sz w:val="22"/>
          <w:szCs w:val="22"/>
        </w:rPr>
        <w:t>Температура на входе в S-157A/B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F59AA" w14:paraId="3368DD2B" w14:textId="77777777" w:rsidTr="00EC177B">
        <w:trPr>
          <w:trHeight w:val="132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453F19C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41401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Температура на входе в S-157A/B</w:t>
            </w:r>
          </w:p>
        </w:tc>
      </w:tr>
      <w:tr w:rsidR="00EC177B" w:rsidRPr="00C370CF" w14:paraId="015F45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8F978E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9F7421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13703C3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698075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1D08B43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EEB560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5504B58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675D7D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C7A5B2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46482E4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1F6D79B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EE2781F" wp14:editId="5346094D">
                      <wp:simplePos x="0" y="0"/>
                      <wp:positionH relativeFrom="column">
                        <wp:posOffset>511810</wp:posOffset>
                      </wp:positionH>
                      <wp:positionV relativeFrom="paragraph">
                        <wp:posOffset>-20320</wp:posOffset>
                      </wp:positionV>
                      <wp:extent cx="4648200" cy="3784600"/>
                      <wp:effectExtent l="0" t="0" r="0" b="6350"/>
                      <wp:wrapNone/>
                      <wp:docPr id="4" name="Прямоуголь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8200" cy="3784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F60DD93" id="Прямоугольник 4" o:spid="_x0000_s1026" style="position:absolute;margin-left:40.3pt;margin-top:-1.6pt;width:366pt;height:29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BBEEF1" wp14:editId="5D15B091">
                  <wp:extent cx="8348351" cy="4524704"/>
                  <wp:effectExtent l="0" t="0" r="0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7894"/>
                          <a:stretch/>
                        </pic:blipFill>
                        <pic:spPr bwMode="auto">
                          <a:xfrm>
                            <a:off x="0" y="0"/>
                            <a:ext cx="8363375" cy="453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A8A" w14:textId="77777777" w:rsidR="00EC177B" w:rsidRPr="009D31FF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</w:tc>
      </w:tr>
      <w:tr w:rsidR="00EC177B" w:rsidRPr="003B7563" w14:paraId="0F8DE035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EFE5EF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1712E81E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0DF06C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0,3 до 0,2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11251F55" w14:textId="3D0C20E8" w:rsidR="00EC177B" w:rsidRPr="00CC706E" w:rsidRDefault="00EC177B" w:rsidP="00065463">
      <w:pPr>
        <w:pStyle w:val="20"/>
        <w:numPr>
          <w:ilvl w:val="0"/>
          <w:numId w:val="0"/>
        </w:numPr>
        <w:spacing w:before="0" w:after="0"/>
        <w:ind w:left="851" w:hanging="851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 xml:space="preserve"> FIRC41100 - Расход пара в Е-103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2"/>
        <w:gridCol w:w="3172"/>
        <w:gridCol w:w="3172"/>
        <w:gridCol w:w="3169"/>
      </w:tblGrid>
      <w:tr w:rsidR="00EC177B" w:rsidRPr="00BF59AA" w14:paraId="39C9B2AE" w14:textId="77777777" w:rsidTr="00EC177B">
        <w:trPr>
          <w:trHeight w:val="271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2FB899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41100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Расход пара в Е-103</w:t>
            </w:r>
          </w:p>
        </w:tc>
      </w:tr>
      <w:tr w:rsidR="00EC177B" w:rsidRPr="00C370CF" w14:paraId="642906F1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9D882A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219C29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4A3CD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80C1FB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9558CB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4FC417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692E81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29D96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859298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414895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204047F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9803643" wp14:editId="66AE754A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143510</wp:posOffset>
                      </wp:positionV>
                      <wp:extent cx="4245610" cy="3808095"/>
                      <wp:effectExtent l="0" t="0" r="2540" b="1905"/>
                      <wp:wrapNone/>
                      <wp:docPr id="36" name="Прямоугольник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45610" cy="3808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6C519DD" id="Прямоугольник 36" o:spid="_x0000_s1026" style="position:absolute;margin-left:36.85pt;margin-top:11.3pt;width:334.3pt;height:29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</w:p>
          <w:p w14:paraId="7F2D68EE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DD686A0" wp14:editId="5A10C9B2">
                  <wp:extent cx="8686297" cy="4524910"/>
                  <wp:effectExtent l="0" t="0" r="63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6631" b="5590"/>
                          <a:stretch/>
                        </pic:blipFill>
                        <pic:spPr bwMode="auto">
                          <a:xfrm>
                            <a:off x="0" y="0"/>
                            <a:ext cx="8717374" cy="4541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1F68C7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FC094FB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A204C1A" w14:textId="77777777" w:rsidR="00EC177B" w:rsidRPr="00BD7531" w:rsidRDefault="00EC177B" w:rsidP="00EC177B">
            <w:pPr>
              <w:spacing w:line="240" w:lineRule="auto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EDD39F" wp14:editId="63DC64C9">
                  <wp:extent cx="8672975" cy="4715124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26631" b="5456"/>
                          <a:stretch/>
                        </pic:blipFill>
                        <pic:spPr bwMode="auto">
                          <a:xfrm>
                            <a:off x="0" y="0"/>
                            <a:ext cx="8691848" cy="472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44DA40B0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2E6A1CE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C07BB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EC177B" w:rsidRPr="00C370CF" w14:paraId="3E4B38A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3F08C83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. СКО без изменений. </w:t>
            </w:r>
          </w:p>
        </w:tc>
      </w:tr>
    </w:tbl>
    <w:p w14:paraId="66C87DC9" w14:textId="77777777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348E672E" w14:textId="24238F88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03461A9E" w14:textId="77777777" w:rsidR="006625FE" w:rsidRDefault="006625FE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56191D69" w14:textId="77777777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720D7281" w14:textId="4588F57C" w:rsidR="00EC177B" w:rsidRPr="00065463" w:rsidRDefault="00EC177B" w:rsidP="006625FE">
      <w:pPr>
        <w:pStyle w:val="21"/>
        <w:spacing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TIRCA41000 - Температура на входе в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0"/>
        <w:gridCol w:w="3140"/>
        <w:gridCol w:w="3139"/>
        <w:gridCol w:w="3136"/>
      </w:tblGrid>
      <w:tr w:rsidR="00EC177B" w:rsidRPr="00BF59AA" w14:paraId="47506183" w14:textId="77777777" w:rsidTr="00EC177B">
        <w:trPr>
          <w:trHeight w:val="276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8EEAC30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41000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Температура на входе в R-101</w:t>
            </w:r>
          </w:p>
        </w:tc>
      </w:tr>
      <w:tr w:rsidR="00EC177B" w:rsidRPr="00C370CF" w14:paraId="6478E6B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B9C1A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46B5B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9B671D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73B2EA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1AEA0D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D383A4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214F73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F1C07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670D52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2B4F679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35D7096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9134DAF" wp14:editId="1498042D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-21590</wp:posOffset>
                      </wp:positionV>
                      <wp:extent cx="4189730" cy="4118610"/>
                      <wp:effectExtent l="0" t="0" r="1270" b="0"/>
                      <wp:wrapNone/>
                      <wp:docPr id="45" name="Прямоугольник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89730" cy="41186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06FB8D2" id="Прямоугольник 45" o:spid="_x0000_s1026" style="position:absolute;margin-left:35.9pt;margin-top:-1.7pt;width:329.9pt;height:32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E4DE68" wp14:editId="35350E21">
                  <wp:extent cx="8584785" cy="4746929"/>
                  <wp:effectExtent l="0" t="0" r="698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2868"/>
                          <a:stretch/>
                        </pic:blipFill>
                        <pic:spPr bwMode="auto">
                          <a:xfrm>
                            <a:off x="0" y="0"/>
                            <a:ext cx="8607478" cy="47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122A723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360517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243961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72C02F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0,2 до 0,1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05E1504A" w14:textId="0BE02F3C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TIRCA41190 - Температура 2 слоя R-101</w:t>
      </w:r>
    </w:p>
    <w:tbl>
      <w:tblPr>
        <w:tblpPr w:leftFromText="181" w:rightFromText="181" w:vertAnchor="text" w:horzAnchor="page" w:tblpX="1716" w:tblpY="173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1"/>
        <w:gridCol w:w="3122"/>
        <w:gridCol w:w="3122"/>
        <w:gridCol w:w="3119"/>
      </w:tblGrid>
      <w:tr w:rsidR="00EC177B" w:rsidRPr="00BF59AA" w14:paraId="222E3C06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FD1E440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19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2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113B2F9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2C184A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0BBA2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F1A48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412BD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3C95648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69EA4C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253599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86025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D15136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6987ACD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A3E6549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F6BD35E" wp14:editId="1626B871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-8255</wp:posOffset>
                      </wp:positionV>
                      <wp:extent cx="6659880" cy="4019550"/>
                      <wp:effectExtent l="0" t="0" r="7620" b="0"/>
                      <wp:wrapNone/>
                      <wp:docPr id="49" name="Прямоугольник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9880" cy="4019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C367DBB" id="Прямоугольник 49" o:spid="_x0000_s1026" style="position:absolute;margin-left:41.25pt;margin-top:-.65pt;width:524.4pt;height:31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588B6E" wp14:editId="79CFE162">
                  <wp:extent cx="8515406" cy="465388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21772" b="5244"/>
                          <a:stretch/>
                        </pic:blipFill>
                        <pic:spPr bwMode="auto">
                          <a:xfrm>
                            <a:off x="0" y="0"/>
                            <a:ext cx="8543388" cy="46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03FFFD" w14:textId="77777777" w:rsidR="006625FE" w:rsidRDefault="006625FE" w:rsidP="00065463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774CCE47" w14:textId="3377DA71" w:rsidR="00EC177B" w:rsidRPr="00FF1309" w:rsidRDefault="00EC177B" w:rsidP="00065463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8927B7E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4819A8F" wp14:editId="5B134553">
                  <wp:extent cx="8540151" cy="49806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1635" b="5512"/>
                          <a:stretch/>
                        </pic:blipFill>
                        <pic:spPr bwMode="auto">
                          <a:xfrm>
                            <a:off x="0" y="0"/>
                            <a:ext cx="8552096" cy="4987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1C2838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ABBEC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77E3B9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E3CA47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0,1 до 0,08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50C06825" w14:textId="77777777" w:rsidR="00EC177B" w:rsidRPr="006851D2" w:rsidRDefault="00EC177B" w:rsidP="00EC177B">
      <w:pPr>
        <w:ind w:firstLine="0"/>
      </w:pPr>
    </w:p>
    <w:p w14:paraId="006822F2" w14:textId="77777777" w:rsidR="00EC177B" w:rsidRDefault="00EC177B" w:rsidP="00EC177B"/>
    <w:p w14:paraId="361146AD" w14:textId="1B9EA379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FIRCA41020 - Расход РМ на 2 слой R-101 (подчиненный контур)</w:t>
      </w:r>
    </w:p>
    <w:tbl>
      <w:tblPr>
        <w:tblpPr w:leftFromText="181" w:rightFromText="181" w:vertAnchor="text" w:horzAnchor="page" w:tblpX="1702" w:tblpY="88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9"/>
        <w:gridCol w:w="3127"/>
        <w:gridCol w:w="3127"/>
        <w:gridCol w:w="3123"/>
      </w:tblGrid>
      <w:tr w:rsidR="00EC177B" w:rsidRPr="00BF59AA" w14:paraId="26CB306A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FD12D7F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41020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РМ на 2 слой R-101</w:t>
            </w:r>
          </w:p>
        </w:tc>
      </w:tr>
      <w:tr w:rsidR="00EC177B" w:rsidRPr="00C370CF" w14:paraId="366D2C83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C0D0CB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BAE1A9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13E85E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6A36BD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D39638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5517EC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793BF5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FE118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0F334B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772707B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DAC5490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D577824" wp14:editId="6FA8C1A3">
                      <wp:simplePos x="0" y="0"/>
                      <wp:positionH relativeFrom="column">
                        <wp:posOffset>527685</wp:posOffset>
                      </wp:positionH>
                      <wp:positionV relativeFrom="paragraph">
                        <wp:posOffset>19685</wp:posOffset>
                      </wp:positionV>
                      <wp:extent cx="6504305" cy="4018915"/>
                      <wp:effectExtent l="0" t="0" r="0" b="635"/>
                      <wp:wrapNone/>
                      <wp:docPr id="55" name="Прямоугольник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04305" cy="401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F007BFE" id="Прямоугольник 55" o:spid="_x0000_s1026" style="position:absolute;margin-left:41.55pt;margin-top:1.55pt;width:512.15pt;height:31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196BC6" wp14:editId="42485196">
                  <wp:extent cx="8548778" cy="4975982"/>
                  <wp:effectExtent l="0" t="0" r="508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1772" b="5517"/>
                          <a:stretch/>
                        </pic:blipFill>
                        <pic:spPr bwMode="auto">
                          <a:xfrm>
                            <a:off x="0" y="0"/>
                            <a:ext cx="8559310" cy="498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34F154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51AF543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63FEBB4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D41FC21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B6ECC58" wp14:editId="14A2388B">
                  <wp:extent cx="8554242" cy="4951562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22045" b="5648"/>
                          <a:stretch/>
                        </pic:blipFill>
                        <pic:spPr bwMode="auto">
                          <a:xfrm>
                            <a:off x="0" y="0"/>
                            <a:ext cx="8574686" cy="4963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D1D1C5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C51E72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F39172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0D5A57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0C3AF07E" w14:textId="77777777" w:rsidR="00EC177B" w:rsidRPr="006851D2" w:rsidRDefault="00EC177B" w:rsidP="00EC177B">
      <w:pPr>
        <w:ind w:firstLine="0"/>
      </w:pPr>
    </w:p>
    <w:p w14:paraId="5491097F" w14:textId="3537A957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TIRCA41250 - Температура 3 слоя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8"/>
        <w:gridCol w:w="3114"/>
        <w:gridCol w:w="3113"/>
        <w:gridCol w:w="3110"/>
      </w:tblGrid>
      <w:tr w:rsidR="00EC177B" w:rsidRPr="00BF59AA" w14:paraId="63AEDF9A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B26343D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25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2372D20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6C4EFCF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30C26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9D9F1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AEDE4E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978DCA5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6EF154F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1119DE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41A2CE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B391F76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CFBAD7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CB55345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E5FE79E" wp14:editId="304557F0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-11430</wp:posOffset>
                      </wp:positionV>
                      <wp:extent cx="6875145" cy="4053840"/>
                      <wp:effectExtent l="0" t="0" r="1905" b="3810"/>
                      <wp:wrapNone/>
                      <wp:docPr id="61" name="Прямоугольник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75145" cy="405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3D1AE11" id="Прямоугольник 61" o:spid="_x0000_s1026" style="position:absolute;margin-left:37.45pt;margin-top:-.9pt;width:541.35pt;height:319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F4B6D39" wp14:editId="3BAA1825">
                  <wp:extent cx="8479766" cy="4928732"/>
                  <wp:effectExtent l="0" t="0" r="0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21468" b="5926"/>
                          <a:stretch/>
                        </pic:blipFill>
                        <pic:spPr bwMode="auto">
                          <a:xfrm>
                            <a:off x="0" y="0"/>
                            <a:ext cx="8503578" cy="4942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 xml:space="preserve"> </w:t>
            </w:r>
          </w:p>
          <w:p w14:paraId="53487A26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E82D5DB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C52E211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2B75FC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FE2E2B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E212707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76D27C6" wp14:editId="019B92BA">
                  <wp:extent cx="8513488" cy="4850295"/>
                  <wp:effectExtent l="0" t="0" r="1905" b="762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6979" b="5650"/>
                          <a:stretch/>
                        </pic:blipFill>
                        <pic:spPr bwMode="auto">
                          <a:xfrm>
                            <a:off x="0" y="0"/>
                            <a:ext cx="8526454" cy="48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3247D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</w:p>
        </w:tc>
      </w:tr>
      <w:tr w:rsidR="00EC177B" w:rsidRPr="003B7563" w14:paraId="0987DA01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E39C6A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Pr="00442E33">
              <w:rPr>
                <w:rFonts w:ascii="Times New Roman" w:hAnsi="Times New Roman"/>
                <w:sz w:val="22"/>
                <w:szCs w:val="22"/>
              </w:rPr>
              <w:t>4</w:t>
            </w:r>
            <w:r w:rsidRPr="00E815BF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614387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BC3154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СКО без изменений.</w:t>
            </w:r>
          </w:p>
        </w:tc>
      </w:tr>
    </w:tbl>
    <w:p w14:paraId="10C7B1E9" w14:textId="525FB698" w:rsidR="00EC177B" w:rsidRPr="00065463" w:rsidRDefault="00EC177B" w:rsidP="00065463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 xml:space="preserve"> FIRCA41030 - Расход РМ на 3 слой R-101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5"/>
        <w:gridCol w:w="3143"/>
        <w:gridCol w:w="3143"/>
        <w:gridCol w:w="3139"/>
      </w:tblGrid>
      <w:tr w:rsidR="00EC177B" w:rsidRPr="00BF59AA" w14:paraId="35DE7AB8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00E859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030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Расход РМ на </w:t>
            </w:r>
            <w:r w:rsidRPr="00C24D86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3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слой R-101</w:t>
            </w:r>
          </w:p>
        </w:tc>
      </w:tr>
      <w:tr w:rsidR="00EC177B" w:rsidRPr="00C370CF" w14:paraId="140E68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316BD4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A6773B5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DCE9B5B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A2AB92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3E62B1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7CE09C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5A9468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BFBFD39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D2E4A5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76EF51A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0100292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8589B19" wp14:editId="0A42EA66">
                      <wp:simplePos x="0" y="0"/>
                      <wp:positionH relativeFrom="column">
                        <wp:posOffset>501650</wp:posOffset>
                      </wp:positionH>
                      <wp:positionV relativeFrom="paragraph">
                        <wp:posOffset>31750</wp:posOffset>
                      </wp:positionV>
                      <wp:extent cx="5753735" cy="3795395"/>
                      <wp:effectExtent l="0" t="0" r="0" b="0"/>
                      <wp:wrapNone/>
                      <wp:docPr id="65" name="Прямоугольник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53735" cy="37953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784DCFC" id="Прямоугольник 65" o:spid="_x0000_s1026" style="position:absolute;margin-left:39.5pt;margin-top:2.5pt;width:453.05pt;height:29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427019A" wp14:editId="277553C7">
                  <wp:extent cx="8488393" cy="4717970"/>
                  <wp:effectExtent l="0" t="0" r="8255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24647" b="5922"/>
                          <a:stretch/>
                        </pic:blipFill>
                        <pic:spPr bwMode="auto">
                          <a:xfrm>
                            <a:off x="0" y="0"/>
                            <a:ext cx="8497453" cy="4723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F867D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D172F0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D73A2D8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83AEBA6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B1BC32C" wp14:editId="531B4C92">
                  <wp:extent cx="8601231" cy="4658264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26701" b="5646"/>
                          <a:stretch/>
                        </pic:blipFill>
                        <pic:spPr bwMode="auto">
                          <a:xfrm>
                            <a:off x="0" y="0"/>
                            <a:ext cx="8612041" cy="4664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AEDA69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6BDD05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C24D86"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E5A5A4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A1CCFB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6B454C39" w14:textId="77777777" w:rsidR="00EC177B" w:rsidRPr="006851D2" w:rsidRDefault="00EC177B" w:rsidP="00EC177B"/>
    <w:p w14:paraId="5C8A1407" w14:textId="51026B7E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TIRCA41310 - Температура 4 слоя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9"/>
        <w:gridCol w:w="3127"/>
        <w:gridCol w:w="3126"/>
        <w:gridCol w:w="3123"/>
      </w:tblGrid>
      <w:tr w:rsidR="00EC177B" w:rsidRPr="00BF59AA" w14:paraId="0490C23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82F2AFB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31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4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706DCD0D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0787CF2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95E212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B2A11A8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7F440F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0C8CBA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F604CE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C732A6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92DE418" w14:textId="77777777" w:rsidR="00EC177B" w:rsidRPr="00230D9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094352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51EF860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2388F84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95551DB" wp14:editId="39323013">
                      <wp:simplePos x="0" y="0"/>
                      <wp:positionH relativeFrom="column">
                        <wp:posOffset>501650</wp:posOffset>
                      </wp:positionH>
                      <wp:positionV relativeFrom="paragraph">
                        <wp:posOffset>-11430</wp:posOffset>
                      </wp:positionV>
                      <wp:extent cx="5943600" cy="4277995"/>
                      <wp:effectExtent l="0" t="0" r="0" b="8255"/>
                      <wp:wrapNone/>
                      <wp:docPr id="67" name="Прямоугольник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42779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1A83E40" id="Прямоугольник 67" o:spid="_x0000_s1026" style="position:absolute;margin-left:39.5pt;margin-top:-.9pt;width:468pt;height:336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6B29DC" wp14:editId="0B31B86A">
                  <wp:extent cx="8471140" cy="5159828"/>
                  <wp:effectExtent l="0" t="0" r="6350" b="317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6979" b="6060"/>
                          <a:stretch/>
                        </pic:blipFill>
                        <pic:spPr bwMode="auto">
                          <a:xfrm>
                            <a:off x="0" y="0"/>
                            <a:ext cx="8478822" cy="5164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EE6A55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16244D6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1F7A919" w14:textId="77777777" w:rsidR="00EC177B" w:rsidRPr="009E3E15" w:rsidRDefault="00EC177B" w:rsidP="00EC177B">
            <w:pPr>
              <w:spacing w:after="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C65AC" wp14:editId="78551C92">
                  <wp:extent cx="8548778" cy="4623209"/>
                  <wp:effectExtent l="0" t="0" r="5080" b="635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26427" b="5242"/>
                          <a:stretch/>
                        </pic:blipFill>
                        <pic:spPr bwMode="auto">
                          <a:xfrm>
                            <a:off x="0" y="0"/>
                            <a:ext cx="8561869" cy="4630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B5A8B43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02B61F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543485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FCD4F0F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B9D623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0,1 до 0,08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025F016B" w14:textId="77777777" w:rsidR="00EC177B" w:rsidRDefault="00EC177B" w:rsidP="00EC177B">
      <w:pPr>
        <w:spacing w:line="240" w:lineRule="auto"/>
      </w:pPr>
    </w:p>
    <w:p w14:paraId="11C608DE" w14:textId="77777777" w:rsidR="00EC177B" w:rsidRDefault="00EC177B" w:rsidP="00EC177B">
      <w:pPr>
        <w:spacing w:line="240" w:lineRule="auto"/>
      </w:pPr>
    </w:p>
    <w:p w14:paraId="754ED974" w14:textId="77777777" w:rsidR="00EC177B" w:rsidRDefault="00EC177B" w:rsidP="00EC177B">
      <w:pPr>
        <w:spacing w:line="240" w:lineRule="auto"/>
      </w:pPr>
    </w:p>
    <w:p w14:paraId="6CF93FCF" w14:textId="155B73F4" w:rsidR="00EC177B" w:rsidRPr="001969B0" w:rsidRDefault="00EC177B" w:rsidP="00065463">
      <w:pPr>
        <w:pStyle w:val="20"/>
        <w:numPr>
          <w:ilvl w:val="0"/>
          <w:numId w:val="0"/>
        </w:numPr>
        <w:spacing w:before="0" w:after="0"/>
        <w:ind w:left="851" w:hanging="851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 xml:space="preserve"> </w:t>
      </w:r>
      <w:r w:rsidRPr="001969B0">
        <w:rPr>
          <w:b w:val="0"/>
          <w:bCs/>
          <w:spacing w:val="0"/>
          <w:sz w:val="22"/>
          <w:szCs w:val="22"/>
        </w:rPr>
        <w:t>FIRCA41040 - Расход РМ на 4 слой R-101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0"/>
        <w:gridCol w:w="3115"/>
        <w:gridCol w:w="3115"/>
        <w:gridCol w:w="3111"/>
      </w:tblGrid>
      <w:tr w:rsidR="00EC177B" w:rsidRPr="00BF59AA" w14:paraId="1319B6B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111CE07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040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Расход РМ на 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4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слой R-101</w:t>
            </w:r>
          </w:p>
        </w:tc>
      </w:tr>
      <w:tr w:rsidR="00EC177B" w:rsidRPr="00C370CF" w14:paraId="60C776D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C82571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F546022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=1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F8AA1B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A298A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64F7086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F27021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6878949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AAB56C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FECC78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6EEA566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40B794A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3609DE" wp14:editId="72AC957A">
                      <wp:simplePos x="0" y="0"/>
                      <wp:positionH relativeFrom="column">
                        <wp:posOffset>511810</wp:posOffset>
                      </wp:positionH>
                      <wp:positionV relativeFrom="paragraph">
                        <wp:posOffset>-20320</wp:posOffset>
                      </wp:positionV>
                      <wp:extent cx="6089650" cy="4038600"/>
                      <wp:effectExtent l="0" t="0" r="6350" b="0"/>
                      <wp:wrapNone/>
                      <wp:docPr id="69" name="Прямоугольник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9650" cy="403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AC7635E" id="Прямоугольник 69" o:spid="_x0000_s1026" style="position:absolute;margin-left:40.3pt;margin-top:-1.6pt;width:479.5pt;height:3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2DB4B" wp14:editId="6FD38856">
                  <wp:extent cx="8534800" cy="4606505"/>
                  <wp:effectExtent l="0" t="0" r="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6155" b="5652"/>
                          <a:stretch/>
                        </pic:blipFill>
                        <pic:spPr bwMode="auto">
                          <a:xfrm>
                            <a:off x="0" y="0"/>
                            <a:ext cx="8542321" cy="461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90C7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29FD904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95559AD" w14:textId="77777777" w:rsidR="00EC177B" w:rsidRPr="005E7E41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A5E18E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1223F02" wp14:editId="39D7FBA1">
                  <wp:extent cx="8519164" cy="4589252"/>
                  <wp:effectExtent l="0" t="0" r="0" b="190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26701" b="5235"/>
                          <a:stretch/>
                        </pic:blipFill>
                        <pic:spPr bwMode="auto">
                          <a:xfrm>
                            <a:off x="0" y="0"/>
                            <a:ext cx="8541734" cy="460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7ADAE8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C4BEC1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445541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минут. </w:t>
            </w:r>
          </w:p>
        </w:tc>
      </w:tr>
      <w:tr w:rsidR="00EC177B" w:rsidRPr="00C370CF" w14:paraId="5DA92B6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D0D98B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3DF2F6B8" w14:textId="77777777" w:rsidR="00EC177B" w:rsidRDefault="00EC177B" w:rsidP="00EC177B"/>
    <w:p w14:paraId="2CEFC4B1" w14:textId="77777777" w:rsidR="00EC177B" w:rsidRDefault="00EC177B" w:rsidP="00EC177B"/>
    <w:p w14:paraId="5E93555F" w14:textId="4E698DE4" w:rsidR="00EC177B" w:rsidRDefault="00EC177B" w:rsidP="00484A66">
      <w:pPr>
        <w:pStyle w:val="21"/>
        <w:spacing w:before="0" w:after="0"/>
      </w:pPr>
      <w:r w:rsidRPr="00065463">
        <w:rPr>
          <w:b w:val="0"/>
          <w:bCs/>
          <w:spacing w:val="0"/>
          <w:sz w:val="22"/>
          <w:szCs w:val="22"/>
        </w:rPr>
        <w:lastRenderedPageBreak/>
        <w:t xml:space="preserve">FIRCA41000 </w:t>
      </w:r>
    </w:p>
    <w:p w14:paraId="553F08CF" w14:textId="242A1B1B" w:rsidR="00EC177B" w:rsidRPr="00441AFC" w:rsidRDefault="00441AFC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>
        <w:rPr>
          <w:b w:val="0"/>
          <w:bCs/>
          <w:spacing w:val="0"/>
          <w:sz w:val="22"/>
          <w:szCs w:val="22"/>
        </w:rPr>
        <w:t xml:space="preserve"> </w:t>
      </w:r>
      <w:r w:rsidR="00EC177B" w:rsidRPr="00441AFC">
        <w:rPr>
          <w:b w:val="0"/>
          <w:bCs/>
          <w:spacing w:val="0"/>
          <w:sz w:val="22"/>
          <w:szCs w:val="22"/>
        </w:rPr>
        <w:t xml:space="preserve"> TIRCA41040 -  Температура орошения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7"/>
        <w:gridCol w:w="3101"/>
        <w:gridCol w:w="3100"/>
        <w:gridCol w:w="3097"/>
      </w:tblGrid>
      <w:tr w:rsidR="00EC177B" w:rsidRPr="00BF59AA" w14:paraId="6D1E950F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E41CB3B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7913A5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TIRCA41040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- </w:t>
            </w:r>
            <w:r w:rsidRPr="00C07BB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</w:t>
            </w:r>
            <w:r w:rsidRPr="007913A5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орошения R-101</w:t>
            </w:r>
          </w:p>
        </w:tc>
      </w:tr>
      <w:tr w:rsidR="00EC177B" w:rsidRPr="00C370CF" w14:paraId="3F419FD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9495FC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EB39F8" w14:textId="77777777" w:rsidR="00EC177B" w:rsidRPr="007913A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1BA42E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763E51" w14:textId="77777777" w:rsidR="00EC177B" w:rsidRPr="0058427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C370CF" w14:paraId="45D1FE5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39CC81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B5699B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AA14930" w14:textId="77777777" w:rsidR="00EC177B" w:rsidRPr="007913A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8815CCC" w14:textId="77777777" w:rsidR="00EC177B" w:rsidRPr="0058427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4E7FC4" w14:paraId="7B85DE0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41614BD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E3FF3B3" wp14:editId="5675088C">
                      <wp:simplePos x="0" y="0"/>
                      <wp:positionH relativeFrom="column">
                        <wp:posOffset>484505</wp:posOffset>
                      </wp:positionH>
                      <wp:positionV relativeFrom="paragraph">
                        <wp:posOffset>-11430</wp:posOffset>
                      </wp:positionV>
                      <wp:extent cx="5097780" cy="3992880"/>
                      <wp:effectExtent l="0" t="0" r="7620" b="7620"/>
                      <wp:wrapNone/>
                      <wp:docPr id="97" name="Прямоугольник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7780" cy="399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716DCDE" id="Прямоугольник 97" o:spid="_x0000_s1026" style="position:absolute;margin-left:38.15pt;margin-top:-.9pt;width:401.4pt;height:3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D5B9A0" wp14:editId="3C3F1601">
                  <wp:extent cx="8477250" cy="4850597"/>
                  <wp:effectExtent l="0" t="0" r="0" b="762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23005"/>
                          <a:stretch/>
                        </pic:blipFill>
                        <pic:spPr bwMode="auto">
                          <a:xfrm>
                            <a:off x="0" y="0"/>
                            <a:ext cx="8477250" cy="4850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2649AF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DE5B32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0171E03" w14:textId="77777777" w:rsidR="00EC177B" w:rsidRPr="00AF2464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1E72511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B3BE6E6" wp14:editId="2415EAC9">
                  <wp:extent cx="8477250" cy="4841970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3141"/>
                          <a:stretch/>
                        </pic:blipFill>
                        <pic:spPr bwMode="auto">
                          <a:xfrm>
                            <a:off x="0" y="0"/>
                            <a:ext cx="8477250" cy="484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F7F34BD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9A4B9F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возмущение </w:t>
            </w:r>
            <w:commentRangeStart w:id="2083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C17A63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  <w:commentRangeEnd w:id="2083"/>
            <w:r w:rsidR="00603B0C">
              <w:rPr>
                <w:rStyle w:val="affb"/>
              </w:rPr>
              <w:commentReference w:id="2083"/>
            </w:r>
          </w:p>
        </w:tc>
      </w:tr>
      <w:tr w:rsidR="00EC177B" w:rsidRPr="00C370CF" w14:paraId="03AA89A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E1701B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0,3 до 0,25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114DB607" w14:textId="0E7D9DA4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TIRCA42010 - Температура на входе в R-102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8"/>
        <w:gridCol w:w="3114"/>
        <w:gridCol w:w="3113"/>
        <w:gridCol w:w="3110"/>
      </w:tblGrid>
      <w:tr w:rsidR="00EC177B" w:rsidRPr="00BF59AA" w14:paraId="3C6F0F24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D4CF565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AF2464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42010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- </w:t>
            </w:r>
            <w:r w:rsidRPr="00AF2464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на входе в R-102</w:t>
            </w:r>
          </w:p>
        </w:tc>
      </w:tr>
      <w:tr w:rsidR="00EC177B" w:rsidRPr="00C370CF" w14:paraId="2FDDA5A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BA49DD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47F8B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1CE2AF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3156D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C0F6441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52934B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D80EAB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B7AD2F" w14:textId="77777777" w:rsidR="00EC177B" w:rsidRPr="00AF2464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7BAFA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36216C0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585D460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7DCE3B4" wp14:editId="7018638E">
                      <wp:simplePos x="0" y="0"/>
                      <wp:positionH relativeFrom="column">
                        <wp:posOffset>483870</wp:posOffset>
                      </wp:positionH>
                      <wp:positionV relativeFrom="paragraph">
                        <wp:posOffset>-15240</wp:posOffset>
                      </wp:positionV>
                      <wp:extent cx="4683760" cy="4086860"/>
                      <wp:effectExtent l="0" t="0" r="2540" b="8890"/>
                      <wp:wrapNone/>
                      <wp:docPr id="83" name="Прямоугольник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83760" cy="4086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DF10437" id="Прямоугольник 83" o:spid="_x0000_s1026" style="position:absolute;margin-left:38.1pt;margin-top:-1.2pt;width:368.8pt;height:321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B01F77" wp14:editId="69B41330">
                  <wp:extent cx="8497019" cy="4964962"/>
                  <wp:effectExtent l="0" t="0" r="0" b="762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21361" b="5647"/>
                          <a:stretch/>
                        </pic:blipFill>
                        <pic:spPr bwMode="auto">
                          <a:xfrm>
                            <a:off x="0" y="0"/>
                            <a:ext cx="8509127" cy="4972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313AA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DA3A8A2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A88F66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C50F520" wp14:editId="08D89A8E">
                  <wp:extent cx="8507896" cy="4980163"/>
                  <wp:effectExtent l="0" t="0" r="762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1772" b="5106"/>
                          <a:stretch/>
                        </pic:blipFill>
                        <pic:spPr bwMode="auto">
                          <a:xfrm>
                            <a:off x="0" y="0"/>
                            <a:ext cx="8518716" cy="4986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73821700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50FA03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D801E9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0B93DAE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0,4 до 0,25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772273A6" w14:textId="77777777" w:rsidR="00EC177B" w:rsidRDefault="00EC177B" w:rsidP="00EC177B">
      <w:pPr>
        <w:pStyle w:val="af1"/>
        <w:spacing w:line="240" w:lineRule="auto"/>
        <w:ind w:left="851" w:right="-23"/>
      </w:pPr>
    </w:p>
    <w:p w14:paraId="7FBB9D9D" w14:textId="26BEA942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FIRC42040 - Расход пара в Е-104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2"/>
        <w:gridCol w:w="3141"/>
        <w:gridCol w:w="3141"/>
        <w:gridCol w:w="3138"/>
      </w:tblGrid>
      <w:tr w:rsidR="00EC177B" w:rsidRPr="00BF59AA" w14:paraId="5288525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B9A890B" w14:textId="77777777" w:rsidR="00EC177B" w:rsidRPr="00AF2464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AF2464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42040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AF2464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пара в Е-104</w:t>
            </w:r>
          </w:p>
        </w:tc>
      </w:tr>
      <w:tr w:rsidR="00EC177B" w:rsidRPr="00C370CF" w14:paraId="5F6BE25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2CB0022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D10B37" w14:textId="77777777" w:rsidR="00EC177B" w:rsidRPr="00AF2464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A82846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41E09D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16F809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8D79CD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A7DD0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CD682D2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659E1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CB4F8BB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DA6358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8ADE976" wp14:editId="42E256B1">
                      <wp:simplePos x="0" y="0"/>
                      <wp:positionH relativeFrom="column">
                        <wp:posOffset>477520</wp:posOffset>
                      </wp:positionH>
                      <wp:positionV relativeFrom="paragraph">
                        <wp:posOffset>-21590</wp:posOffset>
                      </wp:positionV>
                      <wp:extent cx="5044440" cy="3769360"/>
                      <wp:effectExtent l="0" t="0" r="3810" b="2540"/>
                      <wp:wrapNone/>
                      <wp:docPr id="102" name="Прямоугольник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4440" cy="3769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8B08650" id="Прямоугольник 102" o:spid="_x0000_s1026" style="position:absolute;margin-left:37.6pt;margin-top:-1.7pt;width:397.2pt;height:296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24A3D7" wp14:editId="18AE12ED">
                  <wp:extent cx="8581470" cy="4675517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26564" b="5377"/>
                          <a:stretch/>
                        </pic:blipFill>
                        <pic:spPr bwMode="auto">
                          <a:xfrm>
                            <a:off x="0" y="0"/>
                            <a:ext cx="8601637" cy="4686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 xml:space="preserve"> </w:t>
            </w:r>
          </w:p>
          <w:p w14:paraId="1C60F0E9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E06E533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7993A519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031AC8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918BAD4" wp14:editId="74C45014">
                  <wp:extent cx="8596469" cy="4382219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31220" b="5100"/>
                          <a:stretch/>
                        </pic:blipFill>
                        <pic:spPr bwMode="auto">
                          <a:xfrm>
                            <a:off x="0" y="0"/>
                            <a:ext cx="8616895" cy="4392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A6874C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5B70C87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6178AA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54D90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402E4A8F" w14:textId="77777777" w:rsidR="00EC177B" w:rsidRDefault="00EC177B" w:rsidP="00EC177B">
      <w:pPr>
        <w:pStyle w:val="af1"/>
        <w:ind w:left="851" w:right="-23"/>
      </w:pPr>
    </w:p>
    <w:p w14:paraId="4AEF2465" w14:textId="77777777" w:rsidR="00EC177B" w:rsidRDefault="00EC177B" w:rsidP="00EC177B">
      <w:pPr>
        <w:pStyle w:val="af1"/>
        <w:ind w:left="851" w:right="-23"/>
      </w:pPr>
    </w:p>
    <w:p w14:paraId="5354055E" w14:textId="77777777" w:rsidR="00EC177B" w:rsidRDefault="00EC177B" w:rsidP="00EC177B">
      <w:pPr>
        <w:pStyle w:val="af1"/>
        <w:ind w:left="851" w:right="-23"/>
      </w:pPr>
    </w:p>
    <w:p w14:paraId="595EB659" w14:textId="02AB9388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LIRCA45020 - Уровень на 27 тарелке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9"/>
        <w:gridCol w:w="3133"/>
        <w:gridCol w:w="3133"/>
        <w:gridCol w:w="3130"/>
      </w:tblGrid>
      <w:tr w:rsidR="00EC177B" w:rsidRPr="00BF59AA" w14:paraId="3869200C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1864DF3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45020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на 27 тарелке С-141</w:t>
            </w:r>
          </w:p>
        </w:tc>
      </w:tr>
      <w:tr w:rsidR="00EC177B" w:rsidRPr="00C370CF" w14:paraId="4D122A2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3FF2BC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F3E31DA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0B4E8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CCFDB0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5D7E9E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CE8043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BF5A676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9FFF4D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B603B8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E93EE01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735308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A41055B" wp14:editId="1B7731BA">
                      <wp:simplePos x="0" y="0"/>
                      <wp:positionH relativeFrom="column">
                        <wp:posOffset>500380</wp:posOffset>
                      </wp:positionH>
                      <wp:positionV relativeFrom="paragraph">
                        <wp:posOffset>-25400</wp:posOffset>
                      </wp:positionV>
                      <wp:extent cx="5624195" cy="3816350"/>
                      <wp:effectExtent l="0" t="0" r="0" b="0"/>
                      <wp:wrapNone/>
                      <wp:docPr id="19" name="Прямоугольник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4195" cy="3816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3C2D9C2" id="Прямоугольник 19" o:spid="_x0000_s1026" style="position:absolute;margin-left:39.4pt;margin-top:-2pt;width:442.85pt;height:30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B72DA" wp14:editId="2031FD93">
                  <wp:extent cx="8566785" cy="4675367"/>
                  <wp:effectExtent l="0" t="0" r="571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21498" b="4968"/>
                          <a:stretch/>
                        </pic:blipFill>
                        <pic:spPr bwMode="auto">
                          <a:xfrm>
                            <a:off x="0" y="0"/>
                            <a:ext cx="8579902" cy="468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B4710E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C1E8E5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1F70BF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060F07F" w14:textId="77777777" w:rsidR="00EC177B" w:rsidRPr="001969B0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.  В истории отсутствовал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SV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7 до 3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%</w:t>
            </w:r>
          </w:p>
        </w:tc>
      </w:tr>
    </w:tbl>
    <w:p w14:paraId="3D937FD7" w14:textId="2FD5D672" w:rsidR="00EC177B" w:rsidRPr="001969B0" w:rsidRDefault="00EC177B" w:rsidP="00441AFC">
      <w:pPr>
        <w:pStyle w:val="20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>
        <w:rPr>
          <w:b w:val="0"/>
          <w:bCs/>
          <w:spacing w:val="0"/>
          <w:sz w:val="22"/>
          <w:szCs w:val="22"/>
        </w:rPr>
        <w:lastRenderedPageBreak/>
        <w:t xml:space="preserve"> </w:t>
      </w:r>
      <w:r w:rsidRPr="0000139E">
        <w:rPr>
          <w:b w:val="0"/>
          <w:bCs/>
          <w:spacing w:val="0"/>
          <w:sz w:val="22"/>
          <w:szCs w:val="22"/>
        </w:rPr>
        <w:t>FIRCA45020 - Расход ПИПБ в R-102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0"/>
        <w:gridCol w:w="3140"/>
        <w:gridCol w:w="3139"/>
        <w:gridCol w:w="3136"/>
      </w:tblGrid>
      <w:tr w:rsidR="00EC177B" w:rsidRPr="00BF59AA" w14:paraId="2740D543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E9C24E9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>45020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ПИПБ в R-102</w:t>
            </w:r>
          </w:p>
        </w:tc>
      </w:tr>
      <w:tr w:rsidR="00EC177B" w:rsidRPr="00C370CF" w14:paraId="2709E68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D42444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4248EF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F4DD7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E082E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554335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1DE8FE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4290B8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B69E7D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EAEB5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4652D5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3A42614E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8D9A4DA" wp14:editId="10961EBB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-31750</wp:posOffset>
                      </wp:positionV>
                      <wp:extent cx="5891530" cy="3717925"/>
                      <wp:effectExtent l="0" t="0" r="0" b="0"/>
                      <wp:wrapNone/>
                      <wp:docPr id="85" name="Прямоугольник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91530" cy="3717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05C5E46" id="Прямоугольник 85" o:spid="_x0000_s1026" style="position:absolute;margin-left:40.85pt;margin-top:-2.5pt;width:463.9pt;height:29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25B61C" wp14:editId="43C849A1">
                  <wp:extent cx="8583218" cy="4623758"/>
                  <wp:effectExtent l="0" t="0" r="8890" b="571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26701" b="5235"/>
                          <a:stretch/>
                        </pic:blipFill>
                        <pic:spPr bwMode="auto">
                          <a:xfrm>
                            <a:off x="0" y="0"/>
                            <a:ext cx="8597502" cy="463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9BB8F1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412B398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C8090FB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B46C0F3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BD902F" wp14:editId="04514E18">
                  <wp:extent cx="8535401" cy="4856671"/>
                  <wp:effectExtent l="0" t="0" r="0" b="127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21910" b="6199"/>
                          <a:stretch/>
                        </pic:blipFill>
                        <pic:spPr bwMode="auto">
                          <a:xfrm>
                            <a:off x="0" y="0"/>
                            <a:ext cx="8551528" cy="4865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0DB4E2A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888BD8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F0FC25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852799A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0,3 до 0,1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т/ч</w:t>
            </w:r>
          </w:p>
        </w:tc>
      </w:tr>
    </w:tbl>
    <w:p w14:paraId="7A9F62B0" w14:textId="77777777" w:rsidR="00EC177B" w:rsidRDefault="00EC177B" w:rsidP="00EC177B">
      <w:pPr>
        <w:pStyle w:val="af1"/>
        <w:ind w:left="851" w:right="-23"/>
      </w:pPr>
    </w:p>
    <w:p w14:paraId="4F99E708" w14:textId="037F5459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FIRC49040 - Расход рецикла в R-103</w:t>
      </w:r>
    </w:p>
    <w:tbl>
      <w:tblPr>
        <w:tblpPr w:leftFromText="181" w:rightFromText="181" w:vertAnchor="text" w:horzAnchor="page" w:tblpX="1702" w:tblpY="1"/>
        <w:tblOverlap w:val="never"/>
        <w:tblW w:w="532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3"/>
        <w:gridCol w:w="3006"/>
        <w:gridCol w:w="3006"/>
        <w:gridCol w:w="3619"/>
      </w:tblGrid>
      <w:tr w:rsidR="00EC177B" w:rsidRPr="00BF59AA" w14:paraId="001F0D06" w14:textId="77777777" w:rsidTr="00484A66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E4109BA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F446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4F4469">
              <w:rPr>
                <w:rFonts w:ascii="Times New Roman" w:hAnsi="Times New Roman"/>
                <w:b/>
                <w:sz w:val="22"/>
                <w:szCs w:val="22"/>
              </w:rPr>
              <w:t>49040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4F446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рецикла в R-103</w:t>
            </w:r>
          </w:p>
        </w:tc>
      </w:tr>
      <w:tr w:rsidR="00EC177B" w:rsidRPr="00C370CF" w14:paraId="2BF4F9FA" w14:textId="77777777" w:rsidTr="00484A66">
        <w:trPr>
          <w:trHeight w:val="356"/>
        </w:trPr>
        <w:tc>
          <w:tcPr>
            <w:tcW w:w="1668" w:type="pct"/>
            <w:shd w:val="clear" w:color="auto" w:fill="auto"/>
            <w:vAlign w:val="center"/>
          </w:tcPr>
          <w:p w14:paraId="42435A99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CF77AFF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D36619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253" w:type="pct"/>
            <w:shd w:val="clear" w:color="auto" w:fill="auto"/>
            <w:vAlign w:val="center"/>
          </w:tcPr>
          <w:p w14:paraId="1A4A358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854363B" w14:textId="77777777" w:rsidTr="00484A66">
        <w:trPr>
          <w:trHeight w:val="356"/>
        </w:trPr>
        <w:tc>
          <w:tcPr>
            <w:tcW w:w="1668" w:type="pct"/>
            <w:shd w:val="clear" w:color="auto" w:fill="auto"/>
            <w:vAlign w:val="center"/>
          </w:tcPr>
          <w:p w14:paraId="7026B58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180FB1E0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D279526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253" w:type="pct"/>
            <w:shd w:val="clear" w:color="auto" w:fill="auto"/>
            <w:vAlign w:val="center"/>
          </w:tcPr>
          <w:p w14:paraId="6291A42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25361BEA" w14:textId="77777777" w:rsidTr="00484A66">
        <w:trPr>
          <w:trHeight w:val="5369"/>
        </w:trPr>
        <w:tc>
          <w:tcPr>
            <w:tcW w:w="5000" w:type="pct"/>
            <w:gridSpan w:val="4"/>
            <w:vAlign w:val="center"/>
          </w:tcPr>
          <w:p w14:paraId="024E4ABF" w14:textId="77777777" w:rsidR="00484A66" w:rsidRDefault="00484A66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</w:p>
          <w:p w14:paraId="21B12DC8" w14:textId="7E50F184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2D9B4D" wp14:editId="596507C5">
                  <wp:extent cx="8198069" cy="4439751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24910" b="9344"/>
                          <a:stretch/>
                        </pic:blipFill>
                        <pic:spPr bwMode="auto">
                          <a:xfrm>
                            <a:off x="0" y="0"/>
                            <a:ext cx="8215049" cy="444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1046D54" w14:textId="77777777" w:rsidTr="00484A66">
        <w:trPr>
          <w:trHeight w:val="141"/>
        </w:trPr>
        <w:tc>
          <w:tcPr>
            <w:tcW w:w="5000" w:type="pct"/>
            <w:gridSpan w:val="4"/>
            <w:vAlign w:val="center"/>
          </w:tcPr>
          <w:p w14:paraId="27D993B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01BEEDA2" w14:textId="77777777" w:rsidTr="00484A66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1E322E9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1D936E86" w14:textId="505FEC4F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>PIRC49080 - Давление РМА из R-103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88"/>
        <w:gridCol w:w="3107"/>
        <w:gridCol w:w="3107"/>
        <w:gridCol w:w="3104"/>
      </w:tblGrid>
      <w:tr w:rsidR="00EC177B" w:rsidRPr="00BF59AA" w14:paraId="7608552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C03BA21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023A8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 xml:space="preserve">49080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2023A8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РМА из R-103</w:t>
            </w:r>
          </w:p>
        </w:tc>
      </w:tr>
      <w:tr w:rsidR="00EC177B" w:rsidRPr="00C370CF" w14:paraId="1A5CD19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8B6EEB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EFC129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D218F5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B1471C1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1D27066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5E1EEA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78CE06B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60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8A56CA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306F3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F13D6C" w14:paraId="253F97FC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D2DF941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467C231" wp14:editId="0B91A400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-15875</wp:posOffset>
                      </wp:positionV>
                      <wp:extent cx="7073265" cy="3682365"/>
                      <wp:effectExtent l="0" t="0" r="0" b="0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3265" cy="36823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8528385" id="Прямоугольник 28" o:spid="_x0000_s1026" style="position:absolute;margin-left:36.1pt;margin-top:-1.25pt;width:556.95pt;height:289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4D5170" wp14:editId="4A3A33CB">
                  <wp:extent cx="8497019" cy="4655661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24001" b="13868"/>
                          <a:stretch/>
                        </pic:blipFill>
                        <pic:spPr bwMode="auto">
                          <a:xfrm>
                            <a:off x="0" y="0"/>
                            <a:ext cx="8538433" cy="4678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C03044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3089212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AD88F90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10844AE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5E1C132" wp14:editId="30BD7BD3">
                  <wp:extent cx="8479766" cy="495624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19581" b="14142"/>
                          <a:stretch/>
                        </pic:blipFill>
                        <pic:spPr bwMode="auto">
                          <a:xfrm>
                            <a:off x="0" y="0"/>
                            <a:ext cx="8489025" cy="4961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91B8C4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3B6710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612D39A9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0E2A053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0,05 до 0,01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МПа</w:t>
            </w:r>
          </w:p>
        </w:tc>
      </w:tr>
    </w:tbl>
    <w:p w14:paraId="1F09FA5D" w14:textId="77777777" w:rsidR="00EC177B" w:rsidRDefault="00EC177B" w:rsidP="00EC177B">
      <w:pPr>
        <w:pStyle w:val="af1"/>
        <w:ind w:left="851" w:right="-23"/>
      </w:pPr>
    </w:p>
    <w:p w14:paraId="5CD67FD3" w14:textId="16E1E558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LIRCA49030 - Уровень в С-151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33"/>
        <w:gridCol w:w="3135"/>
        <w:gridCol w:w="3135"/>
        <w:gridCol w:w="3132"/>
      </w:tblGrid>
      <w:tr w:rsidR="00EC177B" w:rsidRPr="00BF59AA" w14:paraId="178E681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BF2AAC7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996E3B">
              <w:rPr>
                <w:rFonts w:ascii="Times New Roman" w:hAnsi="Times New Roman"/>
                <w:b/>
                <w:sz w:val="22"/>
                <w:szCs w:val="22"/>
              </w:rPr>
              <w:t>49030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Уровень 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в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С-1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5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EC177B" w:rsidRPr="00C370CF" w14:paraId="59DC96E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D3B0A8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D0E9E6C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4E091D7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647C1A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E9E6A7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E9706F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F24DA1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98D98E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6DEDBA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5E957D9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E664EC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0440D44" wp14:editId="7DBDCBB5">
                      <wp:simplePos x="0" y="0"/>
                      <wp:positionH relativeFrom="column">
                        <wp:posOffset>492125</wp:posOffset>
                      </wp:positionH>
                      <wp:positionV relativeFrom="paragraph">
                        <wp:posOffset>-22860</wp:posOffset>
                      </wp:positionV>
                      <wp:extent cx="5708650" cy="3768090"/>
                      <wp:effectExtent l="0" t="0" r="6350" b="3810"/>
                      <wp:wrapNone/>
                      <wp:docPr id="59" name="Прямоугольник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8650" cy="3768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0842739" id="Прямоугольник 59" o:spid="_x0000_s1026" style="position:absolute;margin-left:38.75pt;margin-top:-1.8pt;width:449.5pt;height:296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CCF12" wp14:editId="38E0CA2B">
                  <wp:extent cx="8579458" cy="463551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24867" b="11524"/>
                          <a:stretch/>
                        </pic:blipFill>
                        <pic:spPr bwMode="auto">
                          <a:xfrm>
                            <a:off x="0" y="0"/>
                            <a:ext cx="8589776" cy="4641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C61867D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3DC1012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27700876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4713E4E" w14:textId="77777777" w:rsidR="00EC177B" w:rsidRPr="00EE59D6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СКО без изменений.</w:t>
            </w:r>
          </w:p>
        </w:tc>
      </w:tr>
    </w:tbl>
    <w:p w14:paraId="10014D58" w14:textId="77777777" w:rsidR="00EC177B" w:rsidRDefault="00EC177B" w:rsidP="00EC177B">
      <w:pPr>
        <w:pStyle w:val="af1"/>
        <w:ind w:left="851" w:right="-23"/>
      </w:pPr>
    </w:p>
    <w:p w14:paraId="1D00DE78" w14:textId="47187109" w:rsidR="00EC177B" w:rsidRPr="00441AFC" w:rsidRDefault="00EC177B" w:rsidP="00441AFC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FIRCA49090 - Расход ПИПБ из С-151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F59AA" w14:paraId="12BCF76F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5636F98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</w:t>
            </w:r>
            <w:r w:rsidRPr="002023A8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A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>490</w:t>
            </w:r>
            <w:r w:rsidRPr="00E97500">
              <w:rPr>
                <w:rFonts w:ascii="Times New Roman" w:hAnsi="Times New Roman"/>
                <w:b/>
                <w:sz w:val="22"/>
                <w:szCs w:val="22"/>
              </w:rPr>
              <w:t>9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 xml:space="preserve">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Расход ПИПБ из С-151</w:t>
            </w:r>
          </w:p>
        </w:tc>
      </w:tr>
      <w:tr w:rsidR="00EC177B" w:rsidRPr="00C370CF" w14:paraId="413D817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66D0F4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F0DCBB" w14:textId="77777777" w:rsidR="00EC177B" w:rsidRPr="00E9750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350D12B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E75334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2220B0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F9C751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043E7EA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824D4A6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FEB99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F13D6C" w14:paraId="4E03BDF4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F0CED99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2B8AB5D" wp14:editId="1CBC3CFD">
                      <wp:simplePos x="0" y="0"/>
                      <wp:positionH relativeFrom="column">
                        <wp:posOffset>494030</wp:posOffset>
                      </wp:positionH>
                      <wp:positionV relativeFrom="paragraph">
                        <wp:posOffset>-10160</wp:posOffset>
                      </wp:positionV>
                      <wp:extent cx="5295265" cy="4004310"/>
                      <wp:effectExtent l="0" t="0" r="635" b="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265" cy="4004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49D6FB4" id="Прямоугольник 72" o:spid="_x0000_s1026" style="position:absolute;margin-left:38.9pt;margin-top:-.8pt;width:416.95pt;height:31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3B4796" wp14:editId="6F36093A">
                  <wp:extent cx="8486019" cy="4603805"/>
                  <wp:effectExtent l="0" t="0" r="0" b="635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24990" b="11139"/>
                          <a:stretch/>
                        </pic:blipFill>
                        <pic:spPr bwMode="auto">
                          <a:xfrm>
                            <a:off x="0" y="0"/>
                            <a:ext cx="8495426" cy="460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99D37F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09B1C6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Pr="00E97500"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B47089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78E06F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СКО без изменений.</w:t>
            </w:r>
          </w:p>
        </w:tc>
      </w:tr>
    </w:tbl>
    <w:p w14:paraId="5773B503" w14:textId="709F1D61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>FIRC47050 - Расход свежего бензола в V-153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4"/>
        <w:gridCol w:w="3180"/>
        <w:gridCol w:w="3180"/>
        <w:gridCol w:w="3177"/>
      </w:tblGrid>
      <w:tr w:rsidR="00EC177B" w:rsidRPr="00BF59AA" w14:paraId="0C95D4C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CF420AA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772B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E772B9">
              <w:rPr>
                <w:rFonts w:ascii="Times New Roman" w:hAnsi="Times New Roman"/>
                <w:b/>
                <w:sz w:val="22"/>
                <w:szCs w:val="22"/>
              </w:rPr>
              <w:t>47050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772B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свежего бензола в V-153</w:t>
            </w:r>
          </w:p>
        </w:tc>
      </w:tr>
      <w:tr w:rsidR="00EC177B" w:rsidRPr="00C370CF" w14:paraId="2E703EE2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B119B6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83C3F1" w14:textId="77777777" w:rsidR="00EC177B" w:rsidRPr="00E772B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00C266" w14:textId="77777777" w:rsidR="00EC177B" w:rsidRPr="00E772B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F2EB8B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4E5EF6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329431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1006F4E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BAA68E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B94574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23349D98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041E8DD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70CD7B5" wp14:editId="12BBE1F2">
                  <wp:extent cx="8709660" cy="4564049"/>
                  <wp:effectExtent l="0" t="0" r="0" b="825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7938" b="22494"/>
                          <a:stretch/>
                        </pic:blipFill>
                        <pic:spPr bwMode="auto">
                          <a:xfrm>
                            <a:off x="0" y="0"/>
                            <a:ext cx="8715059" cy="4566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B284C4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48E88F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E6CCC4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0351FB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2EE554D9" w14:textId="1C41CDC3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TIRCA43080 - Температура на 16 т. С-121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7"/>
        <w:gridCol w:w="3047"/>
        <w:gridCol w:w="3044"/>
      </w:tblGrid>
      <w:tr w:rsidR="00EC177B" w:rsidRPr="00E256F7" w14:paraId="03E7EF5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EF4E452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60239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1D51D8">
              <w:rPr>
                <w:rFonts w:ascii="Times New Roman" w:hAnsi="Times New Roman"/>
                <w:b/>
                <w:sz w:val="22"/>
                <w:szCs w:val="22"/>
              </w:rPr>
              <w:t>43080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1D51D8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на 16 т. С-121</w:t>
            </w:r>
          </w:p>
        </w:tc>
      </w:tr>
      <w:tr w:rsidR="00EC177B" w:rsidRPr="00BD7531" w14:paraId="7D9A423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3D49B8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E5EED6C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C7136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23F9DE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C49710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1EB563B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57E0E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5B3AEF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0F0ADD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095DB2C7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08824A01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CD7B450" wp14:editId="0A2D5222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189230</wp:posOffset>
                      </wp:positionV>
                      <wp:extent cx="3514090" cy="3554095"/>
                      <wp:effectExtent l="0" t="0" r="0" b="8255"/>
                      <wp:wrapNone/>
                      <wp:docPr id="162" name="Прямоугольник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14090" cy="3554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D33D5CC" id="Прямоугольник 162" o:spid="_x0000_s1026" style="position:absolute;margin-left:6.2pt;margin-top:14.9pt;width:276.7pt;height:279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B49981" wp14:editId="3671915A">
                  <wp:extent cx="8771664" cy="4548146"/>
                  <wp:effectExtent l="0" t="0" r="0" b="508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2277" cy="456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1D3BB6EA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AA0286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 отрабатывает</w:t>
            </w:r>
            <w:r>
              <w:t xml:space="preserve"> </w:t>
            </w:r>
            <w:r w:rsidRPr="00392DE9">
              <w:rPr>
                <w:rFonts w:ascii="Times New Roman" w:hAnsi="Times New Roman"/>
                <w:sz w:val="22"/>
                <w:szCs w:val="22"/>
              </w:rPr>
              <w:t xml:space="preserve">изменение уставки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в течение </w:t>
            </w:r>
            <w:r w:rsidRPr="00C75D09">
              <w:rPr>
                <w:rFonts w:ascii="Times New Roman" w:hAnsi="Times New Roman"/>
                <w:sz w:val="22"/>
                <w:szCs w:val="22"/>
              </w:rPr>
              <w:t>30 минут.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  <w:tr w:rsidR="00EC177B" w:rsidRPr="00F753A3" w14:paraId="68C85E9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6E4F644" w14:textId="77777777" w:rsidR="00EC177B" w:rsidRPr="00C75D09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в истории отсутствует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C75D09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после 26.05.  Снижение СКО с 1 до 0,75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0139E">
              <w:rPr>
                <w:rFonts w:ascii="Times New Roman" w:hAnsi="Times New Roman"/>
                <w:sz w:val="22"/>
                <w:szCs w:val="22"/>
              </w:rPr>
              <w:t xml:space="preserve"> °C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69E11F5E" w14:textId="77777777" w:rsidR="00EC177B" w:rsidRDefault="00EC177B" w:rsidP="00EC177B">
      <w:pPr>
        <w:pStyle w:val="af1"/>
        <w:ind w:right="-23"/>
        <w:rPr>
          <w:rStyle w:val="affb"/>
        </w:rPr>
      </w:pPr>
    </w:p>
    <w:p w14:paraId="7C7D3D8D" w14:textId="33D65182" w:rsidR="00EC177B" w:rsidRPr="00153543" w:rsidRDefault="00EC177B" w:rsidP="00153543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FIRCA43050 - Расход пара в Е-122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2"/>
        <w:gridCol w:w="3129"/>
        <w:gridCol w:w="3129"/>
        <w:gridCol w:w="3126"/>
      </w:tblGrid>
      <w:tr w:rsidR="00EC177B" w:rsidRPr="00E256F7" w14:paraId="3B51B12D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BAF3358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60239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602399">
              <w:rPr>
                <w:rFonts w:ascii="Times New Roman" w:hAnsi="Times New Roman"/>
                <w:b/>
                <w:sz w:val="22"/>
                <w:szCs w:val="22"/>
              </w:rPr>
              <w:t>43050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60239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пара в Е-122</w:t>
            </w:r>
          </w:p>
        </w:tc>
      </w:tr>
      <w:tr w:rsidR="00EC177B" w:rsidRPr="00BD7531" w14:paraId="5D1AC79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806EF1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0EA30A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918921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B46904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297033C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767E22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5C5E3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965E15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CA43521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5DD3152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664033D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DE1F8F8" wp14:editId="211922AE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151130</wp:posOffset>
                      </wp:positionV>
                      <wp:extent cx="3275330" cy="3760470"/>
                      <wp:effectExtent l="0" t="0" r="1270" b="0"/>
                      <wp:wrapNone/>
                      <wp:docPr id="164" name="Прямоугольник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5330" cy="37604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6057719" id="Прямоугольник 164" o:spid="_x0000_s1026" style="position:absolute;margin-left:1.2pt;margin-top:11.9pt;width:257.9pt;height:296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5425DB" wp14:editId="233D28B0">
                  <wp:extent cx="9007772" cy="4691269"/>
                  <wp:effectExtent l="0" t="0" r="3175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8784" cy="472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77E3648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1BA01CA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</w:t>
            </w:r>
            <w:proofErr w:type="gramEnd"/>
            <w:r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16C37555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995113E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50 до 20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0139E">
              <w:rPr>
                <w:rFonts w:ascii="Times New Roman" w:hAnsi="Times New Roman"/>
                <w:bCs/>
                <w:sz w:val="22"/>
                <w:szCs w:val="22"/>
              </w:rPr>
              <w:t>кг/ч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.</w:t>
            </w:r>
          </w:p>
        </w:tc>
      </w:tr>
    </w:tbl>
    <w:p w14:paraId="1B846751" w14:textId="1E4E5210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>LIRCA43040 - Уровень в V-121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92"/>
        <w:gridCol w:w="2986"/>
        <w:gridCol w:w="2986"/>
        <w:gridCol w:w="2982"/>
      </w:tblGrid>
      <w:tr w:rsidR="00EC177B" w:rsidRPr="00E256F7" w14:paraId="59A80DA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17C53CF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LIRCA4304</w:t>
            </w:r>
            <w:r w:rsidRPr="0065521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65521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в V-121</w:t>
            </w:r>
          </w:p>
        </w:tc>
      </w:tr>
      <w:tr w:rsidR="00EC177B" w:rsidRPr="00BD7531" w14:paraId="3FE38CB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F21B21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ABADD92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D31E7B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745128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7AAEB9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79A4EFB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5D4A86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A4C9018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640B00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EAC5E75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C11B729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2F68B19" wp14:editId="2E503DD3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163195</wp:posOffset>
                      </wp:positionV>
                      <wp:extent cx="5769610" cy="3846195"/>
                      <wp:effectExtent l="0" t="0" r="2540" b="1905"/>
                      <wp:wrapNone/>
                      <wp:docPr id="176" name="Прямоугольник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9610" cy="3846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58518AE" id="Прямоугольник 176" o:spid="_x0000_s1026" style="position:absolute;margin-left:7.85pt;margin-top:12.85pt;width:454.3pt;height:302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9777C9" wp14:editId="02339945">
                  <wp:extent cx="8590614" cy="4587765"/>
                  <wp:effectExtent l="0" t="0" r="1270" b="381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462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44455D6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5B0A20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0578EEA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1E3235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1,5 до 0,5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%</w:t>
            </w:r>
          </w:p>
        </w:tc>
      </w:tr>
    </w:tbl>
    <w:p w14:paraId="0B683684" w14:textId="7EF1D056" w:rsidR="00EC177B" w:rsidRPr="0000139E" w:rsidRDefault="00EC177B" w:rsidP="00EC177B">
      <w:pPr>
        <w:pStyle w:val="20"/>
        <w:spacing w:before="0" w:after="0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>2.2.</w:t>
      </w:r>
      <w:r>
        <w:rPr>
          <w:b w:val="0"/>
          <w:bCs/>
          <w:spacing w:val="0"/>
          <w:sz w:val="22"/>
          <w:szCs w:val="22"/>
        </w:rPr>
        <w:t xml:space="preserve">31 </w:t>
      </w:r>
      <w:r w:rsidRPr="0000139E">
        <w:rPr>
          <w:b w:val="0"/>
          <w:bCs/>
          <w:spacing w:val="0"/>
          <w:sz w:val="22"/>
          <w:szCs w:val="22"/>
        </w:rPr>
        <w:t>PIRC43160 - Давление в V-121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E256F7" w14:paraId="7829D3A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800221F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91288E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PIRC43160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91288E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в V-121</w:t>
            </w:r>
          </w:p>
        </w:tc>
      </w:tr>
      <w:tr w:rsidR="00EC177B" w:rsidRPr="00BD7531" w14:paraId="4D9EAFF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7A8B58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4A0259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48CA41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B83E2C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121935C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BD2B81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DECCD6E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91B998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189E4BF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25E489A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C30C438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79E3069" wp14:editId="56C00ADA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163195</wp:posOffset>
                      </wp:positionV>
                      <wp:extent cx="3672840" cy="3625850"/>
                      <wp:effectExtent l="0" t="0" r="3810" b="0"/>
                      <wp:wrapNone/>
                      <wp:docPr id="166" name="Прямоугольник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72840" cy="3625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7525A84" id="Прямоугольник 166" o:spid="_x0000_s1026" style="position:absolute;margin-left:4.1pt;margin-top:12.85pt;width:289.2pt;height:285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F80D04" wp14:editId="5DDC48C9">
                  <wp:extent cx="8463753" cy="4398579"/>
                  <wp:effectExtent l="0" t="0" r="0" b="254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296" cy="441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2EA75E8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B80FE4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</w:t>
            </w:r>
            <w:proofErr w:type="gramEnd"/>
            <w:r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59CDC29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5E33DFB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45ADFC3B" w14:textId="77777777" w:rsidR="00EC177B" w:rsidRDefault="00EC177B" w:rsidP="00EC177B">
      <w:pPr>
        <w:pStyle w:val="af1"/>
        <w:ind w:right="-23" w:firstLine="0"/>
      </w:pPr>
    </w:p>
    <w:p w14:paraId="3F71C54C" w14:textId="0DDF93C5" w:rsidR="00EC177B" w:rsidRPr="00782661" w:rsidRDefault="00EC177B" w:rsidP="00484A66">
      <w:pPr>
        <w:pStyle w:val="20"/>
        <w:spacing w:before="0" w:after="0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>2.2.</w:t>
      </w:r>
      <w:r>
        <w:rPr>
          <w:b w:val="0"/>
          <w:bCs/>
          <w:spacing w:val="0"/>
          <w:sz w:val="22"/>
          <w:szCs w:val="22"/>
        </w:rPr>
        <w:t xml:space="preserve">32 </w:t>
      </w:r>
      <w:r w:rsidRPr="00782661">
        <w:rPr>
          <w:b w:val="0"/>
          <w:bCs/>
          <w:spacing w:val="0"/>
          <w:sz w:val="22"/>
          <w:szCs w:val="22"/>
        </w:rPr>
        <w:t>FIRC44040 - Расход ИПБ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E256F7" w14:paraId="57571115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AAAD917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095DC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095DCB">
              <w:rPr>
                <w:rFonts w:ascii="Times New Roman" w:hAnsi="Times New Roman"/>
                <w:b/>
                <w:sz w:val="22"/>
                <w:szCs w:val="22"/>
              </w:rPr>
              <w:t>44040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95DC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ИПБ</w:t>
            </w:r>
          </w:p>
        </w:tc>
      </w:tr>
      <w:tr w:rsidR="00EC177B" w:rsidRPr="00BD7531" w14:paraId="2980376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23748A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EA98A3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EE95FC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415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FCA62F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B729E0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6DA84E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2A1A09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35D657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66C7FE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B499048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725415F" w14:textId="7D9577CC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EF49479" wp14:editId="17F0C74B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157480</wp:posOffset>
                      </wp:positionV>
                      <wp:extent cx="3381375" cy="3569970"/>
                      <wp:effectExtent l="0" t="0" r="9525" b="0"/>
                      <wp:wrapNone/>
                      <wp:docPr id="77" name="Прямоугольник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1375" cy="35699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E42BDC1" id="Прямоугольник 77" o:spid="_x0000_s1026" style="position:absolute;margin-left:3.05pt;margin-top:12.4pt;width:266.25pt;height:281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1A39DA" wp14:editId="082A1D1E">
                  <wp:extent cx="8581246" cy="4436828"/>
                  <wp:effectExtent l="0" t="0" r="0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0979" cy="444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65883BB5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03111E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</w:t>
            </w:r>
            <w:proofErr w:type="gramEnd"/>
            <w:r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38DF387C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6676D77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1 до 0,5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т/ч.</w:t>
            </w:r>
          </w:p>
        </w:tc>
      </w:tr>
    </w:tbl>
    <w:p w14:paraId="6686C71C" w14:textId="77777777" w:rsidR="00EC177B" w:rsidRDefault="00EC177B" w:rsidP="00EC177B">
      <w:pPr>
        <w:pStyle w:val="af1"/>
        <w:ind w:right="-23"/>
      </w:pPr>
    </w:p>
    <w:p w14:paraId="5B9163BF" w14:textId="77777777" w:rsidR="00EC177B" w:rsidRDefault="00EC177B" w:rsidP="00EC177B">
      <w:pPr>
        <w:pStyle w:val="af1"/>
        <w:ind w:right="-23" w:firstLine="0"/>
      </w:pPr>
    </w:p>
    <w:p w14:paraId="1BECCE23" w14:textId="46B08B45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FIRC45010 - Расход </w:t>
      </w:r>
      <w:proofErr w:type="spellStart"/>
      <w:r w:rsidRPr="00153543">
        <w:rPr>
          <w:b w:val="0"/>
          <w:bCs/>
          <w:spacing w:val="0"/>
          <w:sz w:val="22"/>
          <w:szCs w:val="22"/>
        </w:rPr>
        <w:t>рец</w:t>
      </w:r>
      <w:proofErr w:type="spellEnd"/>
      <w:r w:rsidRPr="00153543">
        <w:rPr>
          <w:b w:val="0"/>
          <w:bCs/>
          <w:spacing w:val="0"/>
          <w:sz w:val="22"/>
          <w:szCs w:val="22"/>
        </w:rPr>
        <w:t>. ПИПБ в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0"/>
        <w:gridCol w:w="3097"/>
        <w:gridCol w:w="3096"/>
        <w:gridCol w:w="3093"/>
      </w:tblGrid>
      <w:tr w:rsidR="00EC177B" w:rsidRPr="00BC68C5" w14:paraId="0CD0D9C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6ACC365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C65BF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C65BF1">
              <w:rPr>
                <w:rFonts w:ascii="Times New Roman" w:hAnsi="Times New Roman"/>
                <w:b/>
                <w:sz w:val="22"/>
                <w:szCs w:val="22"/>
              </w:rPr>
              <w:t xml:space="preserve">45010 - </w:t>
            </w:r>
            <w:r w:rsidRPr="00C65BF1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</w:t>
            </w:r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рец</w:t>
            </w:r>
            <w:proofErr w:type="spellEnd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. ПИПБ в С-141</w:t>
            </w:r>
          </w:p>
        </w:tc>
      </w:tr>
      <w:tr w:rsidR="00EC177B" w:rsidRPr="00BC68C5" w14:paraId="5D9F5B25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33E6F58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425F94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599E17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7128C5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5D7A012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5787D59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A6D902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410E2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2C9A98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4947B5F7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C8A1B57" w14:textId="7DDBA8C9" w:rsidR="00EC177B" w:rsidRPr="00BC68C5" w:rsidRDefault="00484A66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1CEBE043" wp14:editId="1327BFA9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5715</wp:posOffset>
                      </wp:positionV>
                      <wp:extent cx="5297170" cy="3893820"/>
                      <wp:effectExtent l="0" t="0" r="0" b="0"/>
                      <wp:wrapNone/>
                      <wp:docPr id="3" name="Прямоугольник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7170" cy="3893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9882691" id="Прямоугольник 3" o:spid="_x0000_s1026" style="position:absolute;margin-left:1.65pt;margin-top:.45pt;width:417.1pt;height:306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="00EC177B">
              <w:rPr>
                <w:noProof/>
              </w:rPr>
              <w:drawing>
                <wp:inline distT="0" distB="0" distL="0" distR="0" wp14:anchorId="1D110C8F" wp14:editId="321B7F26">
                  <wp:extent cx="8915400" cy="45529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19353" b="16691"/>
                          <a:stretch/>
                        </pic:blipFill>
                        <pic:spPr bwMode="auto">
                          <a:xfrm>
                            <a:off x="0" y="0"/>
                            <a:ext cx="8924034" cy="4557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C177B">
              <w:rPr>
                <w:rStyle w:val="affb"/>
              </w:rPr>
              <w:t xml:space="preserve"> </w:t>
            </w:r>
            <w:r w:rsidR="00EC177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3E9AD4B" wp14:editId="16AA03F2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66" name="Прямоугольник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70A7FBF" id="Прямоугольник 66" o:spid="_x0000_s1026" style="position:absolute;margin-left:-1030.45pt;margin-top:8.35pt;width:667.5pt;height:27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nQEK9rbm8rZGz+oDwJbp48oy&#10;PB6DvVebo7RQX+C+mYaoqGKaY+yccm83woFPywU3FhfTaTTDSTfMH+szwwN4YDV07/nyglnTtrjH&#10;6TiBzcCz8Z1OT7bBU8N05kFWcQxueG35xi0Rm7jdaGEN3Zaj1c3enfwG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CC&#10;9GzB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="00EC177B"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69D9433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F1CAB02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 отрабатывает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3B70661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EF5815B" w14:textId="77777777" w:rsidR="00EC177B" w:rsidRPr="002F6169" w:rsidRDefault="00EC177B" w:rsidP="00EC177B">
            <w:pPr>
              <w:spacing w:line="240" w:lineRule="auto"/>
              <w:ind w:left="142"/>
              <w:rPr>
                <w:highlight w:val="yellow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</w:t>
            </w:r>
            <w: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изменение настроек регулятора не потребовалось.  В истории отсутствовал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SV</w:t>
            </w:r>
            <w:r w:rsidRPr="009F4CC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СКО без изменений.</w:t>
            </w:r>
          </w:p>
        </w:tc>
      </w:tr>
    </w:tbl>
    <w:p w14:paraId="620A2925" w14:textId="7CD73961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FIRC45090 - Расход </w:t>
      </w:r>
      <w:proofErr w:type="spellStart"/>
      <w:r w:rsidRPr="00153543">
        <w:rPr>
          <w:b w:val="0"/>
          <w:bCs/>
          <w:spacing w:val="0"/>
          <w:sz w:val="22"/>
          <w:szCs w:val="22"/>
        </w:rPr>
        <w:t>рец</w:t>
      </w:r>
      <w:proofErr w:type="spellEnd"/>
      <w:r w:rsidRPr="00153543">
        <w:rPr>
          <w:b w:val="0"/>
          <w:bCs/>
          <w:spacing w:val="0"/>
          <w:sz w:val="22"/>
          <w:szCs w:val="22"/>
        </w:rPr>
        <w:t xml:space="preserve">. ПИПБ из отд. </w:t>
      </w:r>
      <w:proofErr w:type="spellStart"/>
      <w:r w:rsidRPr="00153543">
        <w:rPr>
          <w:b w:val="0"/>
          <w:bCs/>
          <w:spacing w:val="0"/>
          <w:sz w:val="22"/>
          <w:szCs w:val="22"/>
        </w:rPr>
        <w:t>алк</w:t>
      </w:r>
      <w:proofErr w:type="spellEnd"/>
      <w:r w:rsidRPr="00153543">
        <w:rPr>
          <w:b w:val="0"/>
          <w:bCs/>
          <w:spacing w:val="0"/>
          <w:sz w:val="22"/>
          <w:szCs w:val="22"/>
        </w:rPr>
        <w:t>. в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8"/>
        <w:gridCol w:w="3047"/>
        <w:gridCol w:w="3044"/>
      </w:tblGrid>
      <w:tr w:rsidR="00EC177B" w:rsidRPr="00BC68C5" w14:paraId="3FC3BE25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AD95CA3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B10DF0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B10DF0">
              <w:rPr>
                <w:rFonts w:ascii="Times New Roman" w:hAnsi="Times New Roman"/>
                <w:b/>
                <w:sz w:val="22"/>
                <w:szCs w:val="22"/>
              </w:rPr>
              <w:t xml:space="preserve">45090 - </w:t>
            </w:r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Расход </w:t>
            </w:r>
            <w:proofErr w:type="spellStart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рец</w:t>
            </w:r>
            <w:proofErr w:type="spellEnd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. ПИПБ из отд. </w:t>
            </w:r>
            <w:proofErr w:type="spellStart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алк</w:t>
            </w:r>
            <w:proofErr w:type="spellEnd"/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. в С-141</w:t>
            </w:r>
          </w:p>
        </w:tc>
      </w:tr>
      <w:tr w:rsidR="00EC177B" w:rsidRPr="00BC68C5" w14:paraId="39A9AF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3625E9E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FD4B0A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8B08E3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9E0A1BC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501F293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DAFFB9F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354E7E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=140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51DE18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EC1E947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23EABE7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67D6724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3660B65" wp14:editId="4CCFE92C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167640</wp:posOffset>
                      </wp:positionV>
                      <wp:extent cx="3355340" cy="3633470"/>
                      <wp:effectExtent l="0" t="0" r="0" b="5080"/>
                      <wp:wrapNone/>
                      <wp:docPr id="110" name="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55340" cy="36334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4E470F2" id="Прямоугольник 110" o:spid="_x0000_s1026" style="position:absolute;margin-left:3.05pt;margin-top:13.2pt;width:264.2pt;height:286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3121C3" wp14:editId="7AE91B70">
                  <wp:extent cx="8772172" cy="4587903"/>
                  <wp:effectExtent l="0" t="0" r="0" b="317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1578" cy="459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BCEA394" wp14:editId="21664367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71" name="Прямоугольник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6C627B6" id="Прямоугольник 71" o:spid="_x0000_s1026" style="position:absolute;margin-left:-1030.45pt;margin-top:8.35pt;width:667.5pt;height:27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EIUvAIAAL8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kdNSnRLMa36j5sv6w/tz8bK7XH5uvzXXzY/2p+dV8a74TNELGFsaN0fHMnNpW&#10;cngM5S+lrcMfCyPLyPKqY1ksPeF4uTscjQbb+Bgcdc+Huzt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0QAFe1tzeVujZ/UBYMvgIGB2&#10;8RjsvdocpYX6AvfNNERFFdMcY+eUe7sRDnxaLrixuJhOoxlOumH+WJ8ZHsADq6F7z5cXzJq2xT1O&#10;xwlsBp6N73R6sg2eGqYzD7KKY3DDa8s3bonYxO1GC2vothytbvbu5DcA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B7&#10;7EIU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2D38CB6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F990A9B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</w:t>
            </w:r>
            <w:proofErr w:type="gramEnd"/>
            <w:r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  <w:tr w:rsidR="00EC177B" w:rsidRPr="00BC68C5" w14:paraId="304FF78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6E0FCD2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803AAC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803AAC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0,2 до 0,15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м3/ч.</w:t>
            </w:r>
          </w:p>
        </w:tc>
      </w:tr>
    </w:tbl>
    <w:p w14:paraId="06D7DDF9" w14:textId="77777777" w:rsidR="00EC177B" w:rsidRDefault="00EC177B" w:rsidP="00EC177B">
      <w:pPr>
        <w:pStyle w:val="af1"/>
        <w:ind w:right="-23" w:firstLine="0"/>
      </w:pPr>
    </w:p>
    <w:p w14:paraId="226B4A76" w14:textId="44A65A48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>LIRCA45060 - Уровень в V-141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C68C5" w14:paraId="6E1DC12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91462C4" w14:textId="77777777" w:rsidR="00EC177B" w:rsidRPr="00997F6C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997F6C">
              <w:rPr>
                <w:rFonts w:ascii="Times New Roman" w:hAnsi="Times New Roman"/>
                <w:b/>
                <w:sz w:val="22"/>
                <w:szCs w:val="22"/>
              </w:rPr>
              <w:t xml:space="preserve">45060 - </w:t>
            </w:r>
            <w:r w:rsidRPr="00997F6C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в V-141</w:t>
            </w:r>
          </w:p>
        </w:tc>
      </w:tr>
      <w:tr w:rsidR="00EC177B" w:rsidRPr="00BC68C5" w14:paraId="5E4243C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6871D95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8683B8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B77F23A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3946061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012718A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F2E06C6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C6B49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=130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90AFCD1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=400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591B05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699FEE5A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3EA9697" w14:textId="77777777" w:rsidR="00EC177B" w:rsidRPr="00997F6C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B3489B4" wp14:editId="59939C93">
                      <wp:simplePos x="0" y="0"/>
                      <wp:positionH relativeFrom="column">
                        <wp:posOffset>111125</wp:posOffset>
                      </wp:positionH>
                      <wp:positionV relativeFrom="paragraph">
                        <wp:posOffset>149225</wp:posOffset>
                      </wp:positionV>
                      <wp:extent cx="5362575" cy="3857625"/>
                      <wp:effectExtent l="0" t="0" r="9525" b="9525"/>
                      <wp:wrapNone/>
                      <wp:docPr id="115" name="Прямоугольник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62575" cy="3857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E1884E6" id="Прямоугольник 115" o:spid="_x0000_s1026" style="position:absolute;margin-left:8.75pt;margin-top:11.75pt;width:422.25pt;height:303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997F6C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EEA99AF" wp14:editId="59167FBA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78" name="Прямоугольник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3AD5FB2" id="Прямоугольник 78" o:spid="_x0000_s1026" style="position:absolute;margin-left:-1030.45pt;margin-top:8.35pt;width:667.5pt;height:27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LOvAIAAL8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a&#10;QlLO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997F6C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 w:rsidRPr="00997F6C">
              <w:rPr>
                <w:noProof/>
              </w:rPr>
              <w:drawing>
                <wp:inline distT="0" distB="0" distL="0" distR="0" wp14:anchorId="4F2EE267" wp14:editId="2300EA73">
                  <wp:extent cx="8425919" cy="471389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2" cy="474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759AF1E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787F3A6" w14:textId="77777777" w:rsidR="00EC177B" w:rsidRPr="00997F6C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3E25CC3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440345E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1 до 0,6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%.</w:t>
            </w:r>
          </w:p>
        </w:tc>
      </w:tr>
    </w:tbl>
    <w:p w14:paraId="4B177008" w14:textId="6CD21DA8" w:rsidR="00EC177B" w:rsidRPr="00153543" w:rsidRDefault="00EC177B" w:rsidP="00153543">
      <w:pPr>
        <w:pStyle w:val="21"/>
        <w:numPr>
          <w:ilvl w:val="0"/>
          <w:numId w:val="0"/>
        </w:numPr>
        <w:spacing w:before="0" w:after="0"/>
        <w:ind w:left="357" w:hanging="357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FIRC45060 - Расход флегмы в С-141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2"/>
        <w:gridCol w:w="3048"/>
        <w:gridCol w:w="3048"/>
        <w:gridCol w:w="3044"/>
      </w:tblGrid>
      <w:tr w:rsidR="00EC177B" w:rsidRPr="00BC68C5" w14:paraId="590E7274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D31C2E3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997F6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997F6C">
              <w:rPr>
                <w:rFonts w:ascii="Times New Roman" w:hAnsi="Times New Roman"/>
                <w:b/>
                <w:sz w:val="22"/>
                <w:szCs w:val="22"/>
              </w:rPr>
              <w:t xml:space="preserve">45060 - </w:t>
            </w:r>
            <w:r w:rsidRPr="00997F6C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флегмы в С-141</w:t>
            </w:r>
          </w:p>
        </w:tc>
      </w:tr>
      <w:tr w:rsidR="00EC177B" w:rsidRPr="00BC68C5" w14:paraId="5EEA33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A49ACE0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79D3F6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7C53BE4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=17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497642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22A7E3F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9C8FDC4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EBC3BF8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=75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65564EB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0D84AD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733DBA8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DE19C81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FB13792" wp14:editId="1CADA1E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177800</wp:posOffset>
                      </wp:positionV>
                      <wp:extent cx="5267325" cy="3800475"/>
                      <wp:effectExtent l="0" t="0" r="9525" b="9525"/>
                      <wp:wrapNone/>
                      <wp:docPr id="117" name="Прямоугольник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67325" cy="3800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518D883" id="Прямоугольник 117" o:spid="_x0000_s1026" style="position:absolute;margin-left:2.05pt;margin-top:14pt;width:414.75pt;height:29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27CCF1" wp14:editId="2DEE06BA">
                  <wp:extent cx="8773160" cy="4874149"/>
                  <wp:effectExtent l="0" t="0" r="0" b="317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9907" cy="4877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F84EADC" wp14:editId="4932B2D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81" name="Прямоугольник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3B55CCF" id="Прямоугольник 81" o:spid="_x0000_s1026" style="position:absolute;margin-left:-1030.45pt;margin-top:8.35pt;width:667.5pt;height:27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B9&#10;bG5J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6028B52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2AD48C" w14:textId="77777777" w:rsidR="00EC177B" w:rsidRPr="0054137D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54137D">
              <w:rPr>
                <w:rFonts w:ascii="Times New Roman" w:hAnsi="Times New Roman"/>
                <w:sz w:val="22"/>
                <w:szCs w:val="22"/>
              </w:rPr>
              <w:t>отрабатывает  изменение</w:t>
            </w:r>
            <w:proofErr w:type="gramEnd"/>
            <w:r w:rsidRPr="0054137D">
              <w:rPr>
                <w:rFonts w:ascii="Times New Roman" w:hAnsi="Times New Roman"/>
                <w:sz w:val="22"/>
                <w:szCs w:val="22"/>
              </w:rPr>
              <w:t xml:space="preserve"> уставки в течение 2 минут. </w:t>
            </w:r>
          </w:p>
        </w:tc>
      </w:tr>
      <w:tr w:rsidR="00EC177B" w:rsidRPr="00BC68C5" w14:paraId="7C0FC83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4BB9A01" w14:textId="77777777" w:rsidR="00EC177B" w:rsidRPr="0054137D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0,5 до 0,</w:t>
            </w:r>
            <w:r w:rsidRPr="00782661">
              <w:rPr>
                <w:rFonts w:ascii="Times New Roman" w:hAnsi="Times New Roman"/>
                <w:sz w:val="22"/>
                <w:szCs w:val="22"/>
              </w:rPr>
              <w:t>2 т/ч.</w:t>
            </w:r>
          </w:p>
        </w:tc>
      </w:tr>
    </w:tbl>
    <w:p w14:paraId="0481CEFD" w14:textId="15D7CCF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PIRCA45010 - Давление в шлеме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8"/>
        <w:gridCol w:w="3047"/>
        <w:gridCol w:w="3044"/>
      </w:tblGrid>
      <w:tr w:rsidR="00EC177B" w:rsidRPr="00BC68C5" w14:paraId="11A7E4D0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2EE7916" w14:textId="77777777" w:rsidR="00EC177B" w:rsidRPr="002A67BB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PIRCA</w:t>
            </w:r>
            <w:r w:rsidRPr="002A67BB">
              <w:rPr>
                <w:rFonts w:ascii="Times New Roman" w:hAnsi="Times New Roman"/>
                <w:b/>
                <w:sz w:val="22"/>
                <w:szCs w:val="22"/>
              </w:rPr>
              <w:t xml:space="preserve">45010 - </w:t>
            </w:r>
            <w:r w:rsidRPr="002A67B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в шлеме С-141</w:t>
            </w:r>
          </w:p>
        </w:tc>
      </w:tr>
      <w:tr w:rsidR="00EC177B" w:rsidRPr="00BC68C5" w14:paraId="763F60C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01AC4B" w14:textId="77777777" w:rsidR="00EC177B" w:rsidRPr="002A67BB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83BBAF2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110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67FBFF0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DF334D9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7093A01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8711E3D" w14:textId="77777777" w:rsidR="00EC177B" w:rsidRPr="002A67BB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6A209EA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=35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163244F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=150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74BD6C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1D6D1F2F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A71739C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904CA49" wp14:editId="07D131FB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189230</wp:posOffset>
                      </wp:positionV>
                      <wp:extent cx="5859780" cy="3561715"/>
                      <wp:effectExtent l="0" t="0" r="7620" b="635"/>
                      <wp:wrapNone/>
                      <wp:docPr id="119" name="Прямоугольник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59780" cy="35617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BA023C6" id="Прямоугольник 119" o:spid="_x0000_s1026" style="position:absolute;margin-left:3.7pt;margin-top:14.9pt;width:461.4pt;height:280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772D64" wp14:editId="1A1552E9">
                  <wp:extent cx="8771890" cy="45720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607" cy="457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1A789B" wp14:editId="7591A27B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86" name="Прямоугольник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4B075E2" id="Прямоугольник 86" o:spid="_x0000_s1026" style="position:absolute;margin-left:-1030.45pt;margin-top:8.35pt;width:667.5pt;height:27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3QEK9rbm8rZGz+oDwJbp48oy&#10;PB6DvVebo7RQX+C+mYaoqGKaY+yccm83woFPywU3FhfTaTTDSTfMH+szwwN4YDV07/nyglnTtrjH&#10;6TiBzcCz8Z1OT7bBU8N05kFWcQxueG35xi0Rm7jdaGEN3Zaj1c3enfwG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i&#10;CZ4A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2F31406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E521D0C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</w:t>
            </w:r>
            <w:proofErr w:type="gramStart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</w:t>
            </w:r>
            <w:proofErr w:type="gramEnd"/>
            <w:r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7C9E45A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F81AB88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6E768B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6E768B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2 до 0,5</w:t>
            </w:r>
            <w:r w:rsidRPr="00782661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кПа.</w:t>
            </w:r>
          </w:p>
        </w:tc>
      </w:tr>
    </w:tbl>
    <w:p w14:paraId="1424ABF6" w14:textId="77777777" w:rsidR="00B53C29" w:rsidRDefault="00B53C29" w:rsidP="00153543">
      <w:pPr>
        <w:pStyle w:val="a8"/>
        <w:numPr>
          <w:ilvl w:val="0"/>
          <w:numId w:val="0"/>
        </w:numPr>
        <w:ind w:left="720" w:hanging="360"/>
        <w:sectPr w:rsidR="00B53C29" w:rsidSect="00741578">
          <w:headerReference w:type="default" r:id="rId61"/>
          <w:footerReference w:type="default" r:id="rId62"/>
          <w:footnotePr>
            <w:pos w:val="beneathText"/>
          </w:footnotePr>
          <w:pgSz w:w="16838" w:h="11906" w:orient="landscape" w:code="9"/>
          <w:pgMar w:top="567" w:right="1418" w:bottom="1418" w:left="1843" w:header="74" w:footer="953" w:gutter="0"/>
          <w:cols w:space="720"/>
          <w:docGrid w:linePitch="326"/>
        </w:sectPr>
      </w:pPr>
    </w:p>
    <w:p w14:paraId="3A1092F9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4" w:name="_Toc139619767"/>
      <w:bookmarkStart w:id="2085" w:name="_Toc112142361"/>
      <w:r w:rsidRPr="00153543">
        <w:rPr>
          <w:b w:val="0"/>
          <w:bCs/>
          <w:spacing w:val="0"/>
          <w:sz w:val="22"/>
          <w:szCs w:val="22"/>
        </w:rPr>
        <w:lastRenderedPageBreak/>
        <w:t>Расход РМ после Р-2/5</w:t>
      </w:r>
      <w:bookmarkEnd w:id="2084"/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7"/>
        <w:gridCol w:w="3257"/>
        <w:gridCol w:w="3254"/>
      </w:tblGrid>
      <w:tr w:rsidR="00EC177B" w:rsidRPr="00BF59AA" w14:paraId="31260497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8E34049" w14:textId="77777777" w:rsidR="00EC177B" w:rsidRPr="00AD2DA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EC177B" w:rsidRPr="00C370CF" w14:paraId="6CF4FC61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A8AE70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CEC187" w14:textId="77777777" w:rsidR="00EC177B" w:rsidRPr="00AD2DA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FE32FC8" w14:textId="77777777" w:rsidR="00EC177B" w:rsidRPr="00AD2DA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AD006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146D8D7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D82FF5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8A67DF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BFC9DA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DAF832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956C4EA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5F98500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03B1EEE" wp14:editId="771E2EF4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153670</wp:posOffset>
                      </wp:positionV>
                      <wp:extent cx="4432300" cy="4168140"/>
                      <wp:effectExtent l="0" t="0" r="6350" b="3810"/>
                      <wp:wrapNone/>
                      <wp:docPr id="11" name="Прямоуголь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32852" cy="416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FD409DD" id="Прямоугольник 11" o:spid="_x0000_s1026" style="position:absolute;margin-left:36.2pt;margin-top:12.1pt;width:349pt;height:32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FC4412" wp14:editId="77CC514F">
                  <wp:extent cx="8862413" cy="50139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3069" cy="502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0231F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49003919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89B4FF2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83DAE" wp14:editId="78433152">
                  <wp:extent cx="8801857" cy="5707283"/>
                  <wp:effectExtent l="0" t="0" r="0" b="825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2927" cy="572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8A696B0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40CD2238" w14:textId="77777777" w:rsidR="00EC177B" w:rsidRPr="008F5AF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>
              <w:rPr>
                <w:rFonts w:ascii="Times New Roman" w:hAnsi="Times New Roman"/>
                <w:sz w:val="22"/>
                <w:szCs w:val="22"/>
              </w:rPr>
              <w:t>. Существенных изменений нет.</w:t>
            </w:r>
          </w:p>
        </w:tc>
      </w:tr>
      <w:tr w:rsidR="00EC177B" w:rsidRPr="00C370CF" w14:paraId="078D76F7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EF975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B3E1826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6" w:name="_Toc139619770"/>
      <w:r w:rsidRPr="00153543">
        <w:rPr>
          <w:b w:val="0"/>
          <w:bCs/>
          <w:spacing w:val="0"/>
          <w:sz w:val="22"/>
          <w:szCs w:val="22"/>
        </w:rPr>
        <w:lastRenderedPageBreak/>
        <w:t>Расход РМ на К-14/3</w:t>
      </w:r>
      <w:bookmarkEnd w:id="2086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71D526F3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312E96" w14:textId="77777777" w:rsidR="00EC177B" w:rsidRPr="008D7259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822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Pr="008D7259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EC177B" w:rsidRPr="00C370CF" w14:paraId="568AC808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9443F2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A376CD8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B5784B7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78B500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25049F3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528B56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C4B3E6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3632DC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849CD2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ECB7E6C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D31E7FE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C92D88E" wp14:editId="388A9D66">
                      <wp:simplePos x="0" y="0"/>
                      <wp:positionH relativeFrom="column">
                        <wp:posOffset>492760</wp:posOffset>
                      </wp:positionH>
                      <wp:positionV relativeFrom="paragraph">
                        <wp:posOffset>149860</wp:posOffset>
                      </wp:positionV>
                      <wp:extent cx="5601335" cy="4259580"/>
                      <wp:effectExtent l="0" t="0" r="0" b="7620"/>
                      <wp:wrapNone/>
                      <wp:docPr id="14" name="Прямоугольник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1694" cy="4259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F0310A3" id="Прямоугольник 14" o:spid="_x0000_s1026" style="position:absolute;margin-left:38.8pt;margin-top:11.8pt;width:441.05pt;height:335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C5156A" wp14:editId="7BD368A8">
                  <wp:extent cx="8664167" cy="5101379"/>
                  <wp:effectExtent l="0" t="0" r="3810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0887" cy="51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DA05D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101DE641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617169D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62FD79" wp14:editId="08A30252">
                  <wp:extent cx="8710654" cy="5553710"/>
                  <wp:effectExtent l="0" t="0" r="0" b="889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643" cy="556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B798EB8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FBDB299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время отработки изменения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егулятор</w:t>
            </w:r>
            <w:r>
              <w:rPr>
                <w:rFonts w:ascii="Times New Roman" w:hAnsi="Times New Roman"/>
                <w:sz w:val="22"/>
                <w:szCs w:val="22"/>
              </w:rPr>
              <w:t>ом уменьшилось</w:t>
            </w:r>
            <w:commentRangeStart w:id="2087"/>
            <w:r w:rsidRPr="000450ED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было 8 минут и стало 4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минут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  <w:commentRangeEnd w:id="2087"/>
            <w:r w:rsidR="00D47417">
              <w:rPr>
                <w:rStyle w:val="affb"/>
              </w:rPr>
              <w:commentReference w:id="2087"/>
            </w:r>
          </w:p>
        </w:tc>
      </w:tr>
      <w:tr w:rsidR="00EC177B" w:rsidRPr="00C370CF" w14:paraId="4A10D1A9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164FB7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024825ED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8" w:name="_Toc139619771"/>
      <w:r w:rsidRPr="00153543">
        <w:rPr>
          <w:b w:val="0"/>
          <w:bCs/>
          <w:spacing w:val="0"/>
          <w:sz w:val="22"/>
          <w:szCs w:val="22"/>
        </w:rPr>
        <w:lastRenderedPageBreak/>
        <w:t>Расход РМ на К-14/4</w:t>
      </w:r>
      <w:bookmarkEnd w:id="2088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4D7BF8EE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4E3AD4C" w14:textId="77777777" w:rsidR="00EC177B" w:rsidRPr="00D84023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10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EC177B" w:rsidRPr="00C370CF" w14:paraId="34627E9D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8099569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B5938C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EA1063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0839E7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2AEE28A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1A028E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84DCD8E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BD39DCD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059737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F33654A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2A3580DB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09CC4E6" wp14:editId="493AA5D6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157480</wp:posOffset>
                      </wp:positionV>
                      <wp:extent cx="4265295" cy="4225925"/>
                      <wp:effectExtent l="0" t="0" r="1905" b="3175"/>
                      <wp:wrapNone/>
                      <wp:docPr id="26" name="Прямоуголь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5875" cy="4225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2D66A65" id="Прямоугольник 26" o:spid="_x0000_s1026" style="position:absolute;margin-left:36pt;margin-top:12.4pt;width:335.85pt;height:33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9F8ED5D" wp14:editId="0DB6F4D6">
                  <wp:extent cx="8726556" cy="507238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8210" cy="507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D184A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62B9BAB4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До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A3C73D8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DB665F" wp14:editId="01F31FEF">
                  <wp:extent cx="8790167" cy="6034636"/>
                  <wp:effectExtent l="0" t="0" r="0" b="444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0385" cy="604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E0E3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3A43FE1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CC9FF" wp14:editId="567E21FD">
                  <wp:extent cx="8730532" cy="5410778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918" cy="542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09BF789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21C1BDD2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время отработки изменения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егулятор</w:t>
            </w:r>
            <w:r>
              <w:rPr>
                <w:rFonts w:ascii="Times New Roman" w:hAnsi="Times New Roman"/>
                <w:sz w:val="22"/>
                <w:szCs w:val="22"/>
              </w:rPr>
              <w:t>ом уменьшилось</w:t>
            </w:r>
            <w:r w:rsidRPr="000450ED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commentRangeStart w:id="2089"/>
            <w:r>
              <w:rPr>
                <w:rFonts w:ascii="Times New Roman" w:hAnsi="Times New Roman"/>
                <w:sz w:val="22"/>
                <w:szCs w:val="22"/>
              </w:rPr>
              <w:t xml:space="preserve">было 8 минут и стало 4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минут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  <w:commentRangeEnd w:id="2089"/>
            <w:r w:rsidR="00D47417">
              <w:rPr>
                <w:rStyle w:val="affb"/>
              </w:rPr>
              <w:commentReference w:id="2089"/>
            </w:r>
          </w:p>
        </w:tc>
      </w:tr>
      <w:tr w:rsidR="00EC177B" w:rsidRPr="00C370CF" w14:paraId="6E1F3C08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A73F8DF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F4EE183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0" w:name="_Toc139619772"/>
      <w:r w:rsidRPr="00153543">
        <w:rPr>
          <w:b w:val="0"/>
          <w:bCs/>
          <w:spacing w:val="0"/>
          <w:sz w:val="22"/>
          <w:szCs w:val="22"/>
        </w:rPr>
        <w:lastRenderedPageBreak/>
        <w:t>Температура УРМ после Т-25/4</w:t>
      </w:r>
      <w:bookmarkEnd w:id="2090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1871230D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02E39ED" w14:textId="77777777" w:rsidR="00EC177B" w:rsidRPr="00D84023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CE0A10">
              <w:rPr>
                <w:rFonts w:ascii="Times New Roman" w:hAnsi="Times New Roman"/>
                <w:b/>
                <w:sz w:val="22"/>
                <w:szCs w:val="22"/>
              </w:rPr>
              <w:t>650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EC177B" w:rsidRPr="00C370CF" w14:paraId="24F7CDF3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75A570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FCA89CD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1575E2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A58350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AF40E7C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1A4ACE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8B1581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3C4D70C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17AB16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9DB2335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DC9DFC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FEADC66" wp14:editId="7A6B45DC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163830</wp:posOffset>
                      </wp:positionV>
                      <wp:extent cx="5249545" cy="4285615"/>
                      <wp:effectExtent l="0" t="0" r="8255" b="635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9545" cy="42856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AD9B01B" id="Прямоугольник 27" o:spid="_x0000_s1026" style="position:absolute;margin-left:5.15pt;margin-top:12.9pt;width:413.35pt;height:337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8324547" wp14:editId="1B989A2C">
                  <wp:extent cx="9203634" cy="5024755"/>
                  <wp:effectExtent l="0" t="0" r="0" b="444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9855" cy="503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5BEF6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03447B33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A9BCB4A" w14:textId="156CA00B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До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5D2D39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85F5A9B" wp14:editId="7E1FB207">
                  <wp:extent cx="8229598" cy="5691352"/>
                  <wp:effectExtent l="0" t="0" r="635" b="508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5682" cy="570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0A7F7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A5E484A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935F109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40CFFEF" w14:textId="4E082310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1C33BD4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4D3FE" wp14:editId="7DB8496D">
                  <wp:extent cx="8804856" cy="5391807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5434" cy="54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0DD5FFAA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6E29760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до настройки регулятор не держал уставку, после настройки уставку держит и колебания значительно снизились (в 2.5 раза).</w:t>
            </w:r>
            <w:del w:id="2091" w:author="Булуев Илья Иванович" w:date="2023-07-13T10:37:00Z">
              <w:r w:rsidDel="00D47417">
                <w:rPr>
                  <w:rFonts w:ascii="Times New Roman" w:hAnsi="Times New Roman"/>
                  <w:sz w:val="22"/>
                  <w:szCs w:val="22"/>
                </w:rPr>
                <w:delText>.</w:delText>
              </w:r>
            </w:del>
          </w:p>
        </w:tc>
      </w:tr>
      <w:tr w:rsidR="00EC177B" w:rsidRPr="00C370CF" w14:paraId="40AD7FA8" w14:textId="77777777" w:rsidTr="00EC177B">
        <w:trPr>
          <w:trHeight w:val="180"/>
          <w:jc w:val="center"/>
        </w:trPr>
        <w:tc>
          <w:tcPr>
            <w:tcW w:w="5000" w:type="pct"/>
            <w:gridSpan w:val="4"/>
            <w:vAlign w:val="center"/>
          </w:tcPr>
          <w:p w14:paraId="65BDE2AA" w14:textId="77777777" w:rsidR="00EC177B" w:rsidRPr="00C00AA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СКО до</w:t>
            </w:r>
            <w:r w:rsidRPr="00C00AA1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0.25 º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Pr="00C00AA1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0.1 º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54D0E699" w14:textId="7E4495CE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2" w:name="_Toc139574099"/>
      <w:r w:rsidRPr="002961E8">
        <w:rPr>
          <w:b w:val="0"/>
          <w:bCs/>
          <w:spacing w:val="0"/>
          <w:sz w:val="22"/>
          <w:szCs w:val="22"/>
        </w:rPr>
        <w:lastRenderedPageBreak/>
        <w:t>TIRC51708 - Температура в кубе К-22/1</w:t>
      </w:r>
      <w:bookmarkEnd w:id="2092"/>
    </w:p>
    <w:tbl>
      <w:tblPr>
        <w:tblpPr w:leftFromText="181" w:rightFromText="181" w:vertAnchor="text" w:horzAnchor="page" w:tblpX="1702" w:tblpY="1"/>
        <w:tblOverlap w:val="never"/>
        <w:tblW w:w="501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6"/>
        <w:gridCol w:w="3174"/>
        <w:gridCol w:w="3174"/>
        <w:gridCol w:w="3171"/>
      </w:tblGrid>
      <w:tr w:rsidR="00EC177B" w:rsidRPr="00352F19" w14:paraId="144B64A5" w14:textId="77777777" w:rsidTr="00EC177B">
        <w:trPr>
          <w:trHeight w:val="324"/>
        </w:trPr>
        <w:tc>
          <w:tcPr>
            <w:tcW w:w="1743" w:type="pct"/>
            <w:shd w:val="clear" w:color="auto" w:fill="auto"/>
            <w:vAlign w:val="center"/>
          </w:tcPr>
          <w:p w14:paraId="6D2B6813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44A1B4" w14:textId="77777777" w:rsidR="00EC177B" w:rsidRPr="00E57A7A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FC5986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003291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4BFDF735" w14:textId="77777777" w:rsidTr="00EC177B">
        <w:trPr>
          <w:trHeight w:val="324"/>
        </w:trPr>
        <w:tc>
          <w:tcPr>
            <w:tcW w:w="1743" w:type="pct"/>
            <w:shd w:val="clear" w:color="auto" w:fill="auto"/>
            <w:vAlign w:val="center"/>
          </w:tcPr>
          <w:p w14:paraId="2B60BDE6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961EB72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C92502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41A320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791AC88E" w14:textId="77777777" w:rsidTr="00EC177B">
        <w:trPr>
          <w:trHeight w:val="6444"/>
        </w:trPr>
        <w:tc>
          <w:tcPr>
            <w:tcW w:w="5000" w:type="pct"/>
            <w:gridSpan w:val="4"/>
            <w:vAlign w:val="center"/>
          </w:tcPr>
          <w:p w14:paraId="69017CBA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DC0E253" wp14:editId="7BB76C4E">
                      <wp:simplePos x="0" y="0"/>
                      <wp:positionH relativeFrom="column">
                        <wp:posOffset>256540</wp:posOffset>
                      </wp:positionH>
                      <wp:positionV relativeFrom="paragraph">
                        <wp:posOffset>173355</wp:posOffset>
                      </wp:positionV>
                      <wp:extent cx="4404360" cy="3558540"/>
                      <wp:effectExtent l="0" t="0" r="0" b="3810"/>
                      <wp:wrapNone/>
                      <wp:docPr id="142" name="Прямоугольник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04360" cy="3558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8F0DCEC" id="Прямоугольник 142" o:spid="_x0000_s1026" style="position:absolute;margin-left:20.2pt;margin-top:13.65pt;width:346.8pt;height:280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</w: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6C2EA97" wp14:editId="3EAE7F3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3" name="Прямоугольник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EB36D3E" id="Прямоугольник 143" o:spid="_x0000_s1026" style="position:absolute;margin-left:-1030.45pt;margin-top:8.35pt;width:667.5pt;height:274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XqTrk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75445F0" wp14:editId="070BEEEB">
                  <wp:extent cx="8773160" cy="4556760"/>
                  <wp:effectExtent l="0" t="0" r="889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55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1D7C70BA" w14:textId="77777777" w:rsidTr="00EC177B">
        <w:trPr>
          <w:trHeight w:val="57"/>
        </w:trPr>
        <w:tc>
          <w:tcPr>
            <w:tcW w:w="5000" w:type="pct"/>
            <w:gridSpan w:val="4"/>
            <w:vAlign w:val="center"/>
          </w:tcPr>
          <w:p w14:paraId="138CD963" w14:textId="77777777" w:rsidR="00EC177B" w:rsidRPr="00D52482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52482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D52482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регулятор отрабатывает изменение уставки в течение 20 минут. </w:t>
            </w:r>
          </w:p>
        </w:tc>
      </w:tr>
      <w:tr w:rsidR="00EC177B" w:rsidRPr="00352F19" w14:paraId="14A00DEC" w14:textId="77777777" w:rsidTr="00EC177B">
        <w:trPr>
          <w:trHeight w:val="157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FD472B" w14:textId="77777777" w:rsidR="00EC177B" w:rsidRPr="00D52482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D52482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D52482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СКО уменьшилось в 1,25</w:t>
            </w:r>
          </w:p>
        </w:tc>
      </w:tr>
    </w:tbl>
    <w:p w14:paraId="5B42CD48" w14:textId="77777777" w:rsidR="00EC177B" w:rsidRPr="00861A13" w:rsidRDefault="00EC177B" w:rsidP="00EC177B">
      <w:pPr>
        <w:pStyle w:val="af1"/>
      </w:pPr>
    </w:p>
    <w:p w14:paraId="2CCA25FD" w14:textId="11EF4BB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3" w:name="_Toc139574100"/>
      <w:r w:rsidRPr="002961E8">
        <w:rPr>
          <w:b w:val="0"/>
          <w:bCs/>
          <w:spacing w:val="0"/>
          <w:sz w:val="22"/>
          <w:szCs w:val="22"/>
        </w:rPr>
        <w:lastRenderedPageBreak/>
        <w:t>LIRCA54390 - Уровень в 36а (К-30а)</w:t>
      </w:r>
      <w:bookmarkEnd w:id="2093"/>
    </w:p>
    <w:tbl>
      <w:tblPr>
        <w:tblpPr w:leftFromText="181" w:rightFromText="181" w:vertAnchor="text" w:horzAnchor="page" w:tblpX="1702" w:tblpY="1"/>
        <w:tblOverlap w:val="never"/>
        <w:tblW w:w="496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1"/>
        <w:gridCol w:w="3062"/>
        <w:gridCol w:w="3059"/>
        <w:gridCol w:w="3423"/>
      </w:tblGrid>
      <w:tr w:rsidR="00EC177B" w:rsidRPr="00352F19" w14:paraId="26056DDB" w14:textId="77777777" w:rsidTr="00EC177B">
        <w:trPr>
          <w:trHeight w:val="324"/>
        </w:trPr>
        <w:tc>
          <w:tcPr>
            <w:tcW w:w="1699" w:type="pct"/>
            <w:shd w:val="clear" w:color="auto" w:fill="auto"/>
            <w:vAlign w:val="center"/>
          </w:tcPr>
          <w:p w14:paraId="622024CA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59" w:type="pct"/>
            <w:shd w:val="clear" w:color="auto" w:fill="auto"/>
            <w:vAlign w:val="center"/>
          </w:tcPr>
          <w:p w14:paraId="063036F9" w14:textId="77777777" w:rsidR="00EC177B" w:rsidRPr="006463B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350</w:t>
            </w:r>
          </w:p>
        </w:tc>
        <w:tc>
          <w:tcPr>
            <w:tcW w:w="1058" w:type="pct"/>
            <w:shd w:val="clear" w:color="auto" w:fill="auto"/>
            <w:vAlign w:val="center"/>
          </w:tcPr>
          <w:p w14:paraId="02B99CEB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400</w:t>
            </w:r>
          </w:p>
        </w:tc>
        <w:tc>
          <w:tcPr>
            <w:tcW w:w="1184" w:type="pct"/>
            <w:shd w:val="clear" w:color="auto" w:fill="auto"/>
            <w:vAlign w:val="center"/>
          </w:tcPr>
          <w:p w14:paraId="25C5882A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6870FB2F" w14:textId="77777777" w:rsidTr="00EC177B">
        <w:trPr>
          <w:trHeight w:val="324"/>
        </w:trPr>
        <w:tc>
          <w:tcPr>
            <w:tcW w:w="1699" w:type="pct"/>
            <w:shd w:val="clear" w:color="auto" w:fill="auto"/>
            <w:vAlign w:val="center"/>
          </w:tcPr>
          <w:p w14:paraId="395436B0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59" w:type="pct"/>
            <w:shd w:val="clear" w:color="auto" w:fill="auto"/>
            <w:vAlign w:val="center"/>
          </w:tcPr>
          <w:p w14:paraId="6EC2C66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</w:t>
            </w:r>
          </w:p>
        </w:tc>
        <w:tc>
          <w:tcPr>
            <w:tcW w:w="1058" w:type="pct"/>
            <w:shd w:val="clear" w:color="auto" w:fill="auto"/>
            <w:vAlign w:val="center"/>
          </w:tcPr>
          <w:p w14:paraId="4141DCF8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4000</w:t>
            </w:r>
          </w:p>
        </w:tc>
        <w:tc>
          <w:tcPr>
            <w:tcW w:w="1184" w:type="pct"/>
            <w:shd w:val="clear" w:color="auto" w:fill="auto"/>
            <w:vAlign w:val="center"/>
          </w:tcPr>
          <w:p w14:paraId="16C6ECA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D9A1962" w14:textId="77777777" w:rsidTr="00EC177B">
        <w:trPr>
          <w:trHeight w:val="6403"/>
        </w:trPr>
        <w:tc>
          <w:tcPr>
            <w:tcW w:w="5000" w:type="pct"/>
            <w:gridSpan w:val="4"/>
            <w:vAlign w:val="center"/>
          </w:tcPr>
          <w:p w14:paraId="487BCD58" w14:textId="77777777" w:rsidR="002961E8" w:rsidRDefault="002961E8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  <w:p w14:paraId="51612F56" w14:textId="6DC20D0E" w:rsidR="00EC177B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6FD961F8" wp14:editId="01905491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200025</wp:posOffset>
                      </wp:positionV>
                      <wp:extent cx="8679180" cy="3848100"/>
                      <wp:effectExtent l="0" t="0" r="7620" b="0"/>
                      <wp:wrapNone/>
                      <wp:docPr id="144" name="Прямоугольник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79180" cy="3848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3DD072A" id="Прямоугольник 144" o:spid="_x0000_s1026" style="position:absolute;margin-left:5.8pt;margin-top:15.75pt;width:683.4pt;height:30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90900B1" wp14:editId="096C3AC1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5" name="Прямоугольник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45853F5" id="Прямоугольник 145" o:spid="_x0000_s1026" style="position:absolute;margin-left:-1030.45pt;margin-top:8.35pt;width:667.5pt;height:274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untvQ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w1H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WPLp7b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16C2CA" wp14:editId="3C3B71D9">
                  <wp:extent cx="8773160" cy="4907280"/>
                  <wp:effectExtent l="0" t="0" r="8890" b="762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90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EF43E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0B9FA96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8E4D4BD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861DA59" w14:textId="49CF1852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D025594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F8B6557" wp14:editId="31BB921F">
                  <wp:extent cx="8773160" cy="5318760"/>
                  <wp:effectExtent l="0" t="0" r="889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531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7420A422" w14:textId="77777777" w:rsidTr="00EC177B">
        <w:trPr>
          <w:trHeight w:val="128"/>
        </w:trPr>
        <w:tc>
          <w:tcPr>
            <w:tcW w:w="5000" w:type="pct"/>
            <w:gridSpan w:val="4"/>
            <w:vAlign w:val="center"/>
          </w:tcPr>
          <w:p w14:paraId="7BCC9FF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отрабатывает изменение уставки в течен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ие 5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</w:p>
        </w:tc>
      </w:tr>
      <w:tr w:rsidR="00EC177B" w:rsidRPr="00352F19" w14:paraId="42139FAE" w14:textId="77777777" w:rsidTr="00EC177B">
        <w:trPr>
          <w:trHeight w:val="157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345A69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0E6C5350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4" w:name="_Toc139574101"/>
      <w:r w:rsidRPr="002961E8">
        <w:rPr>
          <w:b w:val="0"/>
          <w:bCs/>
          <w:spacing w:val="0"/>
          <w:sz w:val="22"/>
          <w:szCs w:val="22"/>
        </w:rPr>
        <w:lastRenderedPageBreak/>
        <w:t>TIRCA51120-  Температура на КТ К-130</w:t>
      </w:r>
      <w:bookmarkEnd w:id="2094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786BB98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CC4EB51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8478A9" w14:textId="77777777" w:rsidR="00EC177B" w:rsidRPr="00C664B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A15DD8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DFB69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F6DBA6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7BA7778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860C3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904B3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6A33D2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6C9E0D01" w14:textId="77777777" w:rsidTr="00EC177B">
        <w:trPr>
          <w:trHeight w:val="6488"/>
        </w:trPr>
        <w:tc>
          <w:tcPr>
            <w:tcW w:w="5000" w:type="pct"/>
            <w:gridSpan w:val="4"/>
            <w:vAlign w:val="center"/>
          </w:tcPr>
          <w:p w14:paraId="0F9545A9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03E18F19" wp14:editId="44D28F82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210820</wp:posOffset>
                      </wp:positionV>
                      <wp:extent cx="3397885" cy="3787140"/>
                      <wp:effectExtent l="0" t="0" r="0" b="3810"/>
                      <wp:wrapNone/>
                      <wp:docPr id="146" name="Прямоугольник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7885" cy="3787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B9C6439" id="Прямоугольник 146" o:spid="_x0000_s1026" style="position:absolute;margin-left:20.45pt;margin-top:16.6pt;width:267.55pt;height:298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 </w:t>
            </w:r>
            <w:r w:rsidRPr="00352F19">
              <w:rPr>
                <w:noProof/>
                <w:color w:val="000000" w:themeColor="text1"/>
              </w:rPr>
              <w:drawing>
                <wp:inline distT="0" distB="0" distL="0" distR="0" wp14:anchorId="26887B8B" wp14:editId="5CF84967">
                  <wp:extent cx="8772487" cy="4580466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4568" cy="459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24E051" wp14:editId="6DBE4C7A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7" name="Прямоугольник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A32EB2B" id="Прямоугольник 147" o:spid="_x0000_s1026" style="position:absolute;margin-left:-1030.45pt;margin-top:8.35pt;width:667.5pt;height:274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jhwvQIAAME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ZcI4c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0A13F3E5" w14:textId="77777777" w:rsidTr="00EC177B">
        <w:trPr>
          <w:trHeight w:val="186"/>
        </w:trPr>
        <w:tc>
          <w:tcPr>
            <w:tcW w:w="5000" w:type="pct"/>
            <w:gridSpan w:val="4"/>
            <w:vAlign w:val="center"/>
          </w:tcPr>
          <w:p w14:paraId="0665CA71" w14:textId="77777777" w:rsidR="00EC177B" w:rsidRPr="00063B64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6707CD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063B64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уменьшился диапазон </w:t>
            </w:r>
            <w:commentRangeStart w:id="2095"/>
            <w:r w:rsidRPr="00063B64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колебаний</w:t>
            </w:r>
            <w:commentRangeEnd w:id="2095"/>
            <w:r w:rsidR="00D47417">
              <w:rPr>
                <w:rStyle w:val="affb"/>
              </w:rPr>
              <w:commentReference w:id="2095"/>
            </w:r>
          </w:p>
        </w:tc>
      </w:tr>
      <w:tr w:rsidR="00EC177B" w:rsidRPr="00352F19" w14:paraId="698CF22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A805D6D" w14:textId="77777777" w:rsidR="00EC177B" w:rsidRPr="00063B64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6707CD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6707CD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Информации по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 xml:space="preserve">MV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и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SV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нет</w:t>
            </w:r>
          </w:p>
        </w:tc>
      </w:tr>
    </w:tbl>
    <w:p w14:paraId="5F323D39" w14:textId="77777777" w:rsidR="00EC177B" w:rsidRDefault="00EC177B" w:rsidP="00EC177B">
      <w:pPr>
        <w:rPr>
          <w:color w:val="000000" w:themeColor="text1"/>
        </w:rPr>
      </w:pPr>
    </w:p>
    <w:p w14:paraId="25638DFF" w14:textId="77777777" w:rsidR="00EC177B" w:rsidRPr="00352F19" w:rsidRDefault="00EC177B" w:rsidP="00EC177B">
      <w:pPr>
        <w:rPr>
          <w:color w:val="000000" w:themeColor="text1"/>
        </w:rPr>
      </w:pPr>
    </w:p>
    <w:p w14:paraId="774B44C1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6" w:name="_Toc139574102"/>
      <w:r w:rsidRPr="002961E8">
        <w:rPr>
          <w:b w:val="0"/>
          <w:bCs/>
          <w:spacing w:val="0"/>
          <w:sz w:val="22"/>
          <w:szCs w:val="22"/>
        </w:rPr>
        <w:lastRenderedPageBreak/>
        <w:t>TIRC51823 -Температура в кубе К-37/3</w:t>
      </w:r>
      <w:bookmarkEnd w:id="2096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35126C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D998724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E240A1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28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D61E14" w14:textId="77777777" w:rsidR="00EC177B" w:rsidRPr="003820E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84CCAF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97454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ECAC2BF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9DD8E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997D723" w14:textId="77777777" w:rsidR="00EC177B" w:rsidRPr="003820E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=220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12527CB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C6AFD8A" w14:textId="77777777" w:rsidTr="00EC177B">
        <w:trPr>
          <w:trHeight w:val="4526"/>
        </w:trPr>
        <w:tc>
          <w:tcPr>
            <w:tcW w:w="5000" w:type="pct"/>
            <w:gridSpan w:val="4"/>
            <w:vAlign w:val="center"/>
          </w:tcPr>
          <w:p w14:paraId="5EDCEC88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888E858" wp14:editId="774653E7">
                      <wp:simplePos x="0" y="0"/>
                      <wp:positionH relativeFrom="column">
                        <wp:posOffset>248920</wp:posOffset>
                      </wp:positionH>
                      <wp:positionV relativeFrom="paragraph">
                        <wp:posOffset>169545</wp:posOffset>
                      </wp:positionV>
                      <wp:extent cx="2720340" cy="3520440"/>
                      <wp:effectExtent l="0" t="0" r="3810" b="3810"/>
                      <wp:wrapNone/>
                      <wp:docPr id="148" name="Прямоугольник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0340" cy="3520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DEF5B7E" id="Прямоугольник 148" o:spid="_x0000_s1026" style="position:absolute;margin-left:19.6pt;margin-top:13.35pt;width:214.2pt;height:277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0DC040" wp14:editId="0A95307E">
                  <wp:extent cx="8181975" cy="4442460"/>
                  <wp:effectExtent l="0" t="0" r="9525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975" cy="444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8721211" wp14:editId="6B2BC3C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9" name="Прямоугольник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1139623" id="Прямоугольник 149" o:spid="_x0000_s1026" style="position:absolute;margin-left:-1030.45pt;margin-top:8.35pt;width:667.5pt;height:274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VF7tF7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4075EF2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F8D72B3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8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</w:p>
        </w:tc>
      </w:tr>
      <w:tr w:rsidR="00EC177B" w:rsidRPr="00352F19" w14:paraId="39492D21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76498DE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При переводе в Автомат ход клапана увеличился.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 </w:t>
            </w:r>
          </w:p>
        </w:tc>
      </w:tr>
    </w:tbl>
    <w:p w14:paraId="50DDCA0F" w14:textId="77777777" w:rsidR="002961E8" w:rsidRDefault="002961E8" w:rsidP="002961E8">
      <w:pPr>
        <w:pStyle w:val="21"/>
        <w:numPr>
          <w:ilvl w:val="0"/>
          <w:numId w:val="0"/>
        </w:numPr>
        <w:spacing w:before="0" w:after="0"/>
        <w:ind w:left="357"/>
        <w:rPr>
          <w:b w:val="0"/>
          <w:bCs/>
          <w:spacing w:val="0"/>
          <w:sz w:val="22"/>
          <w:szCs w:val="22"/>
        </w:rPr>
      </w:pPr>
      <w:bookmarkStart w:id="2097" w:name="_Toc139574103"/>
    </w:p>
    <w:p w14:paraId="47551278" w14:textId="62DCEF86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t>TICA51844 - Температура в кубе К-100</w:t>
      </w:r>
      <w:bookmarkEnd w:id="2097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0074B532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5B26A60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A7A41D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24FD210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B3A8E60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7579087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857FB1C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4920A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A75ECC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09BBDE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15AAB66C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3F46AEBF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903A76E" wp14:editId="6C3AE885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180975</wp:posOffset>
                      </wp:positionV>
                      <wp:extent cx="4953000" cy="3543300"/>
                      <wp:effectExtent l="0" t="0" r="0" b="0"/>
                      <wp:wrapNone/>
                      <wp:docPr id="227" name="Прямоугольник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3000" cy="3543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9B586B1" id="Прямоугольник 227" o:spid="_x0000_s1026" style="position:absolute;margin-left:19pt;margin-top:14.25pt;width:390pt;height:27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F7340C" wp14:editId="68948267">
                  <wp:extent cx="8773160" cy="4518660"/>
                  <wp:effectExtent l="0" t="0" r="889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51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45BA5A7" wp14:editId="6AEEB149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0" name="Прямоугольник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D35077D" id="Прямоугольник 150" o:spid="_x0000_s1026" style="position:absolute;margin-left:-1030.45pt;margin-top:8.35pt;width:667.5pt;height:274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t&#10;wqhv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14E3A8E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1250953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регулятор отрабатывает изменение уставки в течение 2 минут. </w:t>
            </w:r>
          </w:p>
        </w:tc>
      </w:tr>
      <w:tr w:rsidR="00EC177B" w:rsidRPr="00352F19" w14:paraId="6DBE767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CD40B32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для целей СУУТП-проекта контур регулирования отрабатывает удовлетворительно.  СКО уменьшился в 1,5 раза</w:t>
            </w:r>
          </w:p>
        </w:tc>
      </w:tr>
    </w:tbl>
    <w:p w14:paraId="3ED3DCCB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8" w:name="_Toc139574104"/>
      <w:r w:rsidRPr="002961E8">
        <w:rPr>
          <w:b w:val="0"/>
          <w:bCs/>
          <w:spacing w:val="0"/>
          <w:sz w:val="22"/>
          <w:szCs w:val="22"/>
        </w:rPr>
        <w:lastRenderedPageBreak/>
        <w:t>TIRCA51863 - Температура в кубе К-90</w:t>
      </w:r>
      <w:bookmarkEnd w:id="2098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46B1B27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0CA33AE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2D958B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CECE9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</w:tcPr>
          <w:p w14:paraId="73D8293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28E6CF9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A195654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911A41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D0DC7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</w:tcPr>
          <w:p w14:paraId="7BA5F64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3CE844F1" w14:textId="77777777" w:rsidTr="00EC177B">
        <w:trPr>
          <w:trHeight w:val="6636"/>
        </w:trPr>
        <w:tc>
          <w:tcPr>
            <w:tcW w:w="5000" w:type="pct"/>
            <w:gridSpan w:val="4"/>
            <w:vAlign w:val="center"/>
          </w:tcPr>
          <w:p w14:paraId="39B70284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143182" wp14:editId="3BBC28F6">
                      <wp:simplePos x="0" y="0"/>
                      <wp:positionH relativeFrom="column">
                        <wp:posOffset>233680</wp:posOffset>
                      </wp:positionH>
                      <wp:positionV relativeFrom="paragraph">
                        <wp:posOffset>194945</wp:posOffset>
                      </wp:positionV>
                      <wp:extent cx="2278380" cy="3489960"/>
                      <wp:effectExtent l="0" t="0" r="7620" b="0"/>
                      <wp:wrapNone/>
                      <wp:docPr id="229" name="Прямоугольник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78380" cy="3489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6C9DAA9" id="Прямоугольник 229" o:spid="_x0000_s1026" style="position:absolute;margin-left:18.4pt;margin-top:15.35pt;width:179.4pt;height:274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7C2BF3" wp14:editId="02AEE72B">
                  <wp:extent cx="8773160" cy="4488180"/>
                  <wp:effectExtent l="0" t="0" r="8890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AE70097" wp14:editId="5B0E5B86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230" name="Прямоугольник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A327B05" id="Прямоугольник 230" o:spid="_x0000_s1026" style="position:absolute;margin-left:-1030.45pt;margin-top:8.35pt;width:667.5pt;height:274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CM&#10;8ScB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459A559C" w14:textId="77777777" w:rsidTr="00EC177B">
        <w:trPr>
          <w:trHeight w:val="63"/>
        </w:trPr>
        <w:tc>
          <w:tcPr>
            <w:tcW w:w="5000" w:type="pct"/>
            <w:gridSpan w:val="4"/>
            <w:vAlign w:val="center"/>
          </w:tcPr>
          <w:p w14:paraId="35A993DD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8 минут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EC177B" w:rsidRPr="00352F19" w14:paraId="583554E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CD310B9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231412E8" w14:textId="77777777" w:rsidR="002961E8" w:rsidRPr="002961E8" w:rsidRDefault="002961E8" w:rsidP="002961E8">
      <w:pPr>
        <w:pStyle w:val="20"/>
        <w:numPr>
          <w:ilvl w:val="0"/>
          <w:numId w:val="0"/>
        </w:numPr>
        <w:spacing w:before="0" w:after="0"/>
        <w:ind w:left="851" w:hanging="851"/>
      </w:pPr>
      <w:bookmarkStart w:id="2099" w:name="_Toc139574105"/>
    </w:p>
    <w:p w14:paraId="11064D7A" w14:textId="7A18C395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t>TIRCA51281_1 - Температура в кубе К-48</w:t>
      </w:r>
      <w:bookmarkEnd w:id="2099"/>
      <w:r w:rsidRPr="002961E8">
        <w:rPr>
          <w:b w:val="0"/>
          <w:bCs/>
          <w:spacing w:val="0"/>
          <w:sz w:val="22"/>
          <w:szCs w:val="22"/>
        </w:rPr>
        <w:t xml:space="preserve">    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506D973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9D6FFF6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265484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29,56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84FEC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618,75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62E11CC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=0</w:t>
            </w:r>
          </w:p>
        </w:tc>
      </w:tr>
      <w:tr w:rsidR="00EC177B" w:rsidRPr="00352F19" w14:paraId="761EFF1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74F56ED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C6872E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03CDBAF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C4989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=0</w:t>
            </w:r>
          </w:p>
        </w:tc>
      </w:tr>
      <w:tr w:rsidR="00EC177B" w:rsidRPr="00352F19" w14:paraId="6B382D41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E2E246D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0DA1D21" wp14:editId="5A9C5666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188595</wp:posOffset>
                      </wp:positionV>
                      <wp:extent cx="4800600" cy="3566160"/>
                      <wp:effectExtent l="0" t="0" r="0" b="0"/>
                      <wp:wrapNone/>
                      <wp:docPr id="241" name="Прямоугольник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0" cy="35661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D92E9C6" id="Прямоугольник 241" o:spid="_x0000_s1026" style="position:absolute;margin-left:24.4pt;margin-top:14.85pt;width:378pt;height:280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</w: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3AAB77F9" wp14:editId="5F265B08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1" name="Прямоугольник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9D4D5B3" id="Прямоугольник 151" o:spid="_x0000_s1026" style="position:absolute;margin-left:-1030.45pt;margin-top:8.35pt;width:667.5pt;height:274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fjMvA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436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OAmY&#10;XTwGe682R2mhvsCNMw1RUcU0x9g55d5uhAOf1gvuLC6m02iGs26YP9ZnhgfwwGro3vPlBbOmbXGP&#10;03ECm5Fn4zudnmyDp4bpzIOs4hjc8NryjXsiNnG708Iiui1Hq5vNO/kN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T&#10;2fjM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 </w:t>
            </w:r>
            <w:r w:rsidRPr="00352F19">
              <w:rPr>
                <w:noProof/>
                <w:color w:val="000000" w:themeColor="text1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7F17FF" wp14:editId="6FC88686">
                  <wp:extent cx="8747760" cy="4488180"/>
                  <wp:effectExtent l="0" t="0" r="0" b="762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0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0DF0C05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52D17A3" w14:textId="77777777" w:rsidR="00EC177B" w:rsidRPr="0001083B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100"/>
            <w:r w:rsidRPr="0001083B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5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  <w:commentRangeEnd w:id="2100"/>
            <w:r w:rsidR="00C94170">
              <w:rPr>
                <w:rStyle w:val="affb"/>
              </w:rPr>
              <w:commentReference w:id="2100"/>
            </w:r>
          </w:p>
        </w:tc>
      </w:tr>
      <w:tr w:rsidR="00EC177B" w:rsidRPr="00352F19" w14:paraId="24F93BB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80F1082" w14:textId="77777777" w:rsidR="00EC177B" w:rsidRPr="0001083B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01083B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0873E7CC" w14:textId="77777777" w:rsidR="00EC177B" w:rsidRDefault="00EC177B" w:rsidP="00EC177B">
      <w:pPr>
        <w:pStyle w:val="af1"/>
        <w:ind w:right="-23"/>
        <w:rPr>
          <w:color w:val="000000" w:themeColor="text1"/>
        </w:rPr>
      </w:pPr>
    </w:p>
    <w:p w14:paraId="61901F33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101" w:name="_Toc139574106"/>
      <w:r w:rsidRPr="002961E8">
        <w:rPr>
          <w:b w:val="0"/>
          <w:bCs/>
          <w:spacing w:val="0"/>
          <w:sz w:val="22"/>
          <w:szCs w:val="22"/>
        </w:rPr>
        <w:t>LICA54160 - Расход щелочи в К-30а</w:t>
      </w:r>
      <w:bookmarkEnd w:id="2101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4C1C22" w14:paraId="0114DF7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09DA2A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2037A04" w14:textId="77777777" w:rsidR="00EC177B" w:rsidRPr="004610F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6CAF8F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698056C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2A67BB" w14:paraId="35B51C13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8CDD344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B2E94EC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13F013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8EDCBED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BC68C5" w14:paraId="0A4A43A3" w14:textId="77777777" w:rsidTr="00EC177B">
        <w:trPr>
          <w:trHeight w:val="6369"/>
        </w:trPr>
        <w:tc>
          <w:tcPr>
            <w:tcW w:w="5000" w:type="pct"/>
            <w:gridSpan w:val="4"/>
            <w:vAlign w:val="center"/>
          </w:tcPr>
          <w:p w14:paraId="0002E650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ADDAA4D" wp14:editId="24DB5445">
                      <wp:simplePos x="0" y="0"/>
                      <wp:positionH relativeFrom="column">
                        <wp:posOffset>340360</wp:posOffset>
                      </wp:positionH>
                      <wp:positionV relativeFrom="paragraph">
                        <wp:posOffset>165735</wp:posOffset>
                      </wp:positionV>
                      <wp:extent cx="5494020" cy="3699510"/>
                      <wp:effectExtent l="0" t="0" r="0" b="0"/>
                      <wp:wrapNone/>
                      <wp:docPr id="152" name="Прямоугольник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4020" cy="3699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C7B9010" id="Прямоугольник 152" o:spid="_x0000_s1026" style="position:absolute;margin-left:26.8pt;margin-top:13.05pt;width:432.6pt;height:291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    </w:t>
            </w:r>
            <w:r w:rsidRPr="005118D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D3C9E21" wp14:editId="698B2144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3" name="Прямоугольник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017C8E9" id="Прямоугольник 153" o:spid="_x0000_s1026" style="position:absolute;margin-left:-1030.45pt;margin-top:8.35pt;width:667.5pt;height:27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5118DB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882045" wp14:editId="164AC67E">
                  <wp:extent cx="8617585" cy="4656666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887" cy="466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5FF5B79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E117D03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возмущение в течение 4 минут.</w:t>
            </w:r>
          </w:p>
        </w:tc>
      </w:tr>
      <w:tr w:rsidR="00EC177B" w:rsidRPr="00BC68C5" w14:paraId="369BDA89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0924632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141B82AE" w14:textId="25D2EA4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102" w:name="_Toc139574107"/>
      <w:r w:rsidRPr="002961E8">
        <w:rPr>
          <w:b w:val="0"/>
          <w:bCs/>
          <w:spacing w:val="0"/>
          <w:sz w:val="22"/>
          <w:szCs w:val="22"/>
        </w:rPr>
        <w:lastRenderedPageBreak/>
        <w:t>LICA54844 - Расход щелочи в К-30а</w:t>
      </w:r>
      <w:bookmarkEnd w:id="2102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4C1C22" w14:paraId="2F51857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E70F691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EB02311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63E2FE5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AC05389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2A67BB" w14:paraId="216B035C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579DFC6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F8A9BF4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38D9E21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AF8448E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BC68C5" w14:paraId="5E36276E" w14:textId="77777777" w:rsidTr="00EC177B">
        <w:trPr>
          <w:trHeight w:val="6369"/>
        </w:trPr>
        <w:tc>
          <w:tcPr>
            <w:tcW w:w="5000" w:type="pct"/>
            <w:gridSpan w:val="4"/>
            <w:vAlign w:val="center"/>
          </w:tcPr>
          <w:p w14:paraId="216C98FF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DAD97EE" wp14:editId="1ADD348E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142875</wp:posOffset>
                      </wp:positionV>
                      <wp:extent cx="4221480" cy="3416300"/>
                      <wp:effectExtent l="0" t="0" r="7620" b="0"/>
                      <wp:wrapNone/>
                      <wp:docPr id="154" name="Прямоугольник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1480" cy="3416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A572981" id="Прямоугольник 154" o:spid="_x0000_s1026" style="position:absolute;margin-left:29.8pt;margin-top:11.25pt;width:332.4pt;height:26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    </w:t>
            </w:r>
            <w:r w:rsidRPr="005118D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7DA103F2" wp14:editId="252143D1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5" name="Прямоугольник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679EAC7" id="Прямоугольник 155" o:spid="_x0000_s1026" style="position:absolute;margin-left:-1030.45pt;margin-top:8.35pt;width:667.5pt;height:27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ssvQ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41G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6L8rL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5118DB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3367CB" wp14:editId="3721996F">
                  <wp:extent cx="8601710" cy="4292600"/>
                  <wp:effectExtent l="0" t="0" r="889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1815" cy="429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5FAF1CE1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E939B06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возмущение в течение 5 минут.</w:t>
            </w:r>
          </w:p>
        </w:tc>
      </w:tr>
      <w:tr w:rsidR="00EC177B" w:rsidRPr="00BC68C5" w14:paraId="32FB8E9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BF3CC9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  СК</w:t>
            </w:r>
            <w:commentRangeStart w:id="2103"/>
            <w:r w:rsidRPr="005A62BE">
              <w:rPr>
                <w:rFonts w:ascii="Times New Roman" w:hAnsi="Times New Roman"/>
                <w:sz w:val="22"/>
                <w:szCs w:val="22"/>
              </w:rPr>
              <w:t>О 1,75</w:t>
            </w:r>
            <w:commentRangeEnd w:id="2103"/>
            <w:r w:rsidR="001C7C97">
              <w:rPr>
                <w:rStyle w:val="affb"/>
              </w:rPr>
              <w:commentReference w:id="2103"/>
            </w:r>
          </w:p>
        </w:tc>
      </w:tr>
    </w:tbl>
    <w:p w14:paraId="77996435" w14:textId="77777777" w:rsidR="00EC177B" w:rsidRDefault="00EC177B" w:rsidP="00EC177B">
      <w:pPr>
        <w:pStyle w:val="af1"/>
        <w:ind w:left="851" w:right="-23"/>
        <w:rPr>
          <w:color w:val="000000" w:themeColor="text1"/>
        </w:rPr>
      </w:pPr>
    </w:p>
    <w:p w14:paraId="52A6380B" w14:textId="77777777" w:rsidR="00EC177B" w:rsidRDefault="00EC177B" w:rsidP="00EC177B">
      <w:pPr>
        <w:pStyle w:val="af1"/>
        <w:ind w:left="851" w:right="-23"/>
      </w:pPr>
    </w:p>
    <w:p w14:paraId="39F2296C" w14:textId="762800B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чистого фенола на промывку S-340</w:t>
      </w:r>
    </w:p>
    <w:tbl>
      <w:tblPr>
        <w:tblpPr w:leftFromText="181" w:rightFromText="181" w:vertAnchor="text" w:horzAnchor="page" w:tblpX="1702" w:tblpY="1"/>
        <w:tblOverlap w:val="never"/>
        <w:tblW w:w="496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1FD53D8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A2BDD4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334B5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>FIC7007</w:t>
            </w:r>
            <w:r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 </w:t>
            </w:r>
            <w:r w:rsidRPr="00A11C52">
              <w:rPr>
                <w:rFonts w:ascii="Times New Roman" w:hAnsi="Times New Roman"/>
                <w:color w:val="000000"/>
                <w:sz w:val="22"/>
                <w:szCs w:val="22"/>
              </w:rPr>
              <w:t>– Расход чистого фенола на промывку S-340</w:t>
            </w:r>
          </w:p>
        </w:tc>
      </w:tr>
      <w:tr w:rsidR="00EC177B" w:rsidRPr="00BF59AA" w14:paraId="0D4395A8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A6D94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EA8C8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1EDE8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4CC58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24083DBC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D102E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16A477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54391F1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C42A6DC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1EEC612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6B3519D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75CA288" wp14:editId="0F094E6B">
                      <wp:simplePos x="0" y="0"/>
                      <wp:positionH relativeFrom="margin">
                        <wp:posOffset>601345</wp:posOffset>
                      </wp:positionH>
                      <wp:positionV relativeFrom="paragraph">
                        <wp:posOffset>218440</wp:posOffset>
                      </wp:positionV>
                      <wp:extent cx="6477000" cy="3209925"/>
                      <wp:effectExtent l="0" t="0" r="3810" b="1905"/>
                      <wp:wrapNone/>
                      <wp:docPr id="171" name="Прямоугольник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7000" cy="3209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32A0439" id="Прямоугольник 171" o:spid="_x0000_s1026" style="position:absolute;margin-left:47.35pt;margin-top:17.2pt;width:510pt;height:252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</w:p>
          <w:p w14:paraId="6F2DC81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06AAA99" wp14:editId="38FA7915">
                  <wp:extent cx="9102090" cy="4176395"/>
                  <wp:effectExtent l="0" t="0" r="381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62ED8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0404584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CB7A62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C6D1D46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4108E5B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0D625F4D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16054F6" wp14:editId="17A85E5A">
                  <wp:extent cx="9102090" cy="4176395"/>
                  <wp:effectExtent l="0" t="0" r="381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1CC93F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03163C1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 минут</w:t>
            </w:r>
          </w:p>
        </w:tc>
      </w:tr>
      <w:tr w:rsidR="00EC177B" w:rsidRPr="00C370CF" w14:paraId="54ACCA4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055550E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2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1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</w:tc>
      </w:tr>
    </w:tbl>
    <w:p w14:paraId="03D82D75" w14:textId="77777777" w:rsidR="00EC177B" w:rsidRDefault="00EC177B" w:rsidP="00EC177B">
      <w:pPr>
        <w:pStyle w:val="a8"/>
        <w:numPr>
          <w:ilvl w:val="0"/>
          <w:numId w:val="0"/>
        </w:numPr>
        <w:ind w:left="360"/>
      </w:pPr>
    </w:p>
    <w:p w14:paraId="17548F10" w14:textId="77777777" w:rsidR="00EC177B" w:rsidRPr="004D47BA" w:rsidRDefault="00EC177B" w:rsidP="00EC177B">
      <w:pPr>
        <w:pStyle w:val="af1"/>
        <w:tabs>
          <w:tab w:val="clear" w:pos="4153"/>
          <w:tab w:val="clear" w:pos="8306"/>
        </w:tabs>
        <w:ind w:left="567"/>
      </w:pPr>
      <w:r>
        <w:br w:type="page"/>
      </w:r>
    </w:p>
    <w:p w14:paraId="22011D13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маточной жидкости в Е-371 (в С-370)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698C7C7B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FC5279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334B5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FIC</w:t>
            </w:r>
            <w:r w:rsidRPr="008334B5">
              <w:rPr>
                <w:rFonts w:ascii="Times New Roman" w:hAnsi="Times New Roman"/>
                <w:b/>
                <w:sz w:val="22"/>
                <w:szCs w:val="22"/>
              </w:rPr>
              <w:t>3711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– </w:t>
            </w:r>
            <w:r w:rsidRPr="000B1B43">
              <w:rPr>
                <w:rFonts w:ascii="Times New Roman" w:hAnsi="Times New Roman"/>
                <w:sz w:val="22"/>
                <w:szCs w:val="22"/>
              </w:rPr>
              <w:t>Расход маточной жидкости в Е-371 (в С-370)</w:t>
            </w:r>
          </w:p>
        </w:tc>
      </w:tr>
      <w:tr w:rsidR="00EC177B" w:rsidRPr="00BF59AA" w14:paraId="23885441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90767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1D8FC5" w14:textId="77777777" w:rsidR="00EC177B" w:rsidRPr="000B1B4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21388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837E1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FFA08EF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1501A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EE2F4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997490" w14:textId="77777777" w:rsidR="00EC177B" w:rsidRPr="000B1B4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199F1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66CCDD0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063573C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BA80AB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31385546" wp14:editId="5C040D4A">
                      <wp:simplePos x="0" y="0"/>
                      <wp:positionH relativeFrom="margin">
                        <wp:posOffset>612140</wp:posOffset>
                      </wp:positionH>
                      <wp:positionV relativeFrom="paragraph">
                        <wp:posOffset>123190</wp:posOffset>
                      </wp:positionV>
                      <wp:extent cx="4650740" cy="3028950"/>
                      <wp:effectExtent l="0" t="0" r="0" b="0"/>
                      <wp:wrapNone/>
                      <wp:docPr id="173" name="Прямоугольник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50740" cy="3028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C5BA380" id="Прямоугольник 173" o:spid="_x0000_s1026" style="position:absolute;margin-left:48.2pt;margin-top:9.7pt;width:366.2pt;height:238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0E35BABC" wp14:editId="3E498807">
                  <wp:extent cx="9102090" cy="4176395"/>
                  <wp:effectExtent l="0" t="0" r="381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8AFCB6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B1AD56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2F78D57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9A1E6E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3253B35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265D5F0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7139CA2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25F44432" wp14:editId="26E8E8DD">
                  <wp:extent cx="9102090" cy="4176395"/>
                  <wp:effectExtent l="0" t="0" r="381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478F254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789657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 минут</w:t>
            </w:r>
          </w:p>
          <w:p w14:paraId="47209208" w14:textId="41A379EE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</w:tc>
      </w:tr>
      <w:tr w:rsidR="00EC177B" w:rsidRPr="00C370CF" w14:paraId="6DD5AAA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820FC5A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73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  <w:p w14:paraId="599615F8" w14:textId="06D1C28B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38FFACAB" w14:textId="1AD7820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питания в колонну С-330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03DEBB6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38FEF5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B2BA4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>FIC3312</w:t>
            </w:r>
            <w:r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 – </w:t>
            </w:r>
            <w:r w:rsidRPr="002C21B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Расход питания в </w:t>
            </w:r>
            <w:commentRangeStart w:id="2104"/>
            <w:r w:rsidRPr="002C21B9">
              <w:rPr>
                <w:rFonts w:ascii="Times New Roman" w:hAnsi="Times New Roman"/>
                <w:color w:val="000000"/>
                <w:sz w:val="22"/>
                <w:szCs w:val="22"/>
              </w:rPr>
              <w:t>колонну С-330</w:t>
            </w:r>
            <w:commentRangeEnd w:id="2104"/>
            <w:r w:rsidR="00870490">
              <w:rPr>
                <w:rStyle w:val="affb"/>
              </w:rPr>
              <w:commentReference w:id="2104"/>
            </w:r>
          </w:p>
        </w:tc>
      </w:tr>
      <w:tr w:rsidR="00EC177B" w:rsidRPr="00BF59AA" w14:paraId="3E65DFAD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C8E2A6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ABA79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480E1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25051F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100D4DFD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42D35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B305E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F733F6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391163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678F100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6975A3D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11C8E5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03A30B0" wp14:editId="636AB7F0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4380230" cy="3039745"/>
                      <wp:effectExtent l="0" t="0" r="1270" b="8255"/>
                      <wp:wrapNone/>
                      <wp:docPr id="175" name="Прямоугольник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023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36617C7" id="Прямоугольник 175" o:spid="_x0000_s1026" style="position:absolute;margin-left:47.55pt;margin-top:10.1pt;width:344.9pt;height:239.3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101F5087" wp14:editId="1C60F275">
                  <wp:extent cx="9108440" cy="4170045"/>
                  <wp:effectExtent l="0" t="0" r="0" b="190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F8E2BE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2C37E80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7CD58F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BD9EDD2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28543DE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1D89666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B2B4814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E423ACF" wp14:editId="5DD6FBE7">
                  <wp:extent cx="9108440" cy="4176395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7DA96B9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8C23649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 минут</w:t>
            </w:r>
          </w:p>
        </w:tc>
      </w:tr>
      <w:tr w:rsidR="00EC177B" w:rsidRPr="00C370CF" w14:paraId="405B327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E087149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>
              <w:rPr>
                <w:rFonts w:ascii="Times New Roman" w:hAnsi="Times New Roman"/>
                <w:sz w:val="22"/>
                <w:szCs w:val="22"/>
              </w:rPr>
              <w:t>140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  <w:p w14:paraId="5AEDE8E7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28534515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6790FD88" w14:textId="740CC0F4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05AC7DFE" w14:textId="04B2C555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БФА в Е-400/V-400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12D6AF5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56A1C91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C7EE1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FIC3611 – </w:t>
            </w:r>
            <w:r w:rsidRPr="004C7EE1">
              <w:rPr>
                <w:rFonts w:ascii="Times New Roman" w:hAnsi="Times New Roman"/>
                <w:color w:val="000000"/>
                <w:sz w:val="22"/>
                <w:szCs w:val="22"/>
              </w:rPr>
              <w:t>Расход БФА в Е-400/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V</w:t>
            </w:r>
            <w:r w:rsidRPr="004C7EE1">
              <w:rPr>
                <w:rFonts w:ascii="Times New Roman" w:hAnsi="Times New Roman"/>
                <w:color w:val="000000"/>
                <w:sz w:val="22"/>
                <w:szCs w:val="22"/>
              </w:rPr>
              <w:t>-400</w:t>
            </w:r>
          </w:p>
        </w:tc>
      </w:tr>
      <w:tr w:rsidR="00EC177B" w:rsidRPr="00BF59AA" w14:paraId="1DCB45A3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12173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E126F8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4E5FB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</w:rPr>
              <w:t>0000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BBEEF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8ECAE51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A3B31C5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104D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53A7BD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C56CC69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37675F9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7AE8088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29D1318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B8AAB8E" wp14:editId="31E429DF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6655435" cy="3039745"/>
                      <wp:effectExtent l="0" t="0" r="0" b="8255"/>
                      <wp:wrapNone/>
                      <wp:docPr id="177" name="Прямоугольник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5435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CED2D8F" id="Прямоугольник 177" o:spid="_x0000_s1026" style="position:absolute;margin-left:47.55pt;margin-top:10.1pt;width:524.05pt;height:239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19272E33" wp14:editId="0F241A5F">
                  <wp:extent cx="9108440" cy="4170045"/>
                  <wp:effectExtent l="0" t="0" r="0" b="190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F23B9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DE4C85A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0CE6FCE4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480624A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C4771D9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CAS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7BE757D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520B96D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71458B1" wp14:editId="629B889E">
                  <wp:extent cx="9108440" cy="4176395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1DFC31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298902B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</w:t>
            </w:r>
            <w:r>
              <w:rPr>
                <w:rFonts w:ascii="Times New Roman" w:hAnsi="Times New Roman"/>
                <w:sz w:val="22"/>
                <w:szCs w:val="22"/>
              </w:rPr>
              <w:t>от внешнего контура</w:t>
            </w:r>
          </w:p>
        </w:tc>
      </w:tr>
      <w:tr w:rsidR="00EC177B" w:rsidRPr="00C370CF" w14:paraId="6EB68AAE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2A0F797" w14:textId="77777777" w:rsidR="002961E8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</w:t>
            </w:r>
          </w:p>
          <w:p w14:paraId="16E46D61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  <w:p w14:paraId="711ACFE4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  <w:p w14:paraId="604C6B20" w14:textId="5444DE8E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</w:tbl>
    <w:p w14:paraId="6BF3302A" w14:textId="6296ECC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 xml:space="preserve"> Уровень в </w:t>
      </w:r>
      <w:proofErr w:type="spellStart"/>
      <w:r w:rsidRPr="002961E8">
        <w:rPr>
          <w:b w:val="0"/>
          <w:bCs/>
          <w:spacing w:val="0"/>
          <w:sz w:val="22"/>
          <w:szCs w:val="22"/>
        </w:rPr>
        <w:t>расплавителе</w:t>
      </w:r>
      <w:proofErr w:type="spellEnd"/>
      <w:r w:rsidRPr="002961E8">
        <w:rPr>
          <w:b w:val="0"/>
          <w:bCs/>
          <w:spacing w:val="0"/>
          <w:sz w:val="22"/>
          <w:szCs w:val="22"/>
        </w:rPr>
        <w:t xml:space="preserve"> М-360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6B10AAB3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B8BBE4E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C2F2A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LIC3601 – </w:t>
            </w:r>
            <w:r w:rsidRPr="008C2F2A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Уровень в </w:t>
            </w:r>
            <w:proofErr w:type="spellStart"/>
            <w:r w:rsidRPr="008C2F2A">
              <w:rPr>
                <w:rFonts w:ascii="Times New Roman" w:hAnsi="Times New Roman"/>
                <w:color w:val="000000"/>
                <w:sz w:val="22"/>
                <w:szCs w:val="22"/>
              </w:rPr>
              <w:t>расплавителе</w:t>
            </w:r>
            <w:proofErr w:type="spellEnd"/>
            <w:r w:rsidRPr="008C2F2A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М-360</w:t>
            </w:r>
          </w:p>
        </w:tc>
      </w:tr>
      <w:tr w:rsidR="00EC177B" w:rsidRPr="00BF59AA" w14:paraId="26C49102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71724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03B4673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A661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FB890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14A97AB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FBCDCB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12DD4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C0DD25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F085D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170E435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25A92E73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667B583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03D4FB3B" wp14:editId="1CB6B424">
                  <wp:extent cx="9108440" cy="4176395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8299B47" wp14:editId="5F36B03C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6655435" cy="3039745"/>
                      <wp:effectExtent l="0" t="0" r="0" b="8255"/>
                      <wp:wrapNone/>
                      <wp:docPr id="178" name="Прямоугольник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5435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5A63BD7" id="Прямоугольник 178" o:spid="_x0000_s1026" style="position:absolute;margin-left:47.55pt;margin-top:10.1pt;width:524.05pt;height:239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</w:p>
          <w:p w14:paraId="33AB4FB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E1E485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ACB2805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ECB3AE8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59FB01F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4A3466E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75DB836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5013C58A" wp14:editId="218E0D83">
                  <wp:extent cx="9108440" cy="4176395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B9AC5B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EF9102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возмущения.</w:t>
            </w:r>
          </w:p>
        </w:tc>
      </w:tr>
      <w:tr w:rsidR="00EC177B" w:rsidRPr="00C370CF" w14:paraId="0DE330F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83A55C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</w:t>
            </w:r>
          </w:p>
          <w:p w14:paraId="539331FA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4E422019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5B9F6B46" w14:textId="50F125C0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5FD9AFEB" w14:textId="54DC5D8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 xml:space="preserve"> Уровень в колонне С-250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2AB7F48E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D3EBBD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A733C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LIC2505A – </w:t>
            </w:r>
            <w:r w:rsidRPr="004A733C">
              <w:rPr>
                <w:rFonts w:ascii="Times New Roman" w:hAnsi="Times New Roman"/>
                <w:color w:val="000000"/>
                <w:sz w:val="22"/>
                <w:szCs w:val="22"/>
              </w:rPr>
              <w:t>Уровень в колонне С-250</w:t>
            </w:r>
          </w:p>
        </w:tc>
      </w:tr>
      <w:tr w:rsidR="00EC177B" w:rsidRPr="00BF59AA" w14:paraId="4539CC10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2DA4D4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195086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331A1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7CD665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5D566442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5666E4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B613F0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27D998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D37C5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8EFCF87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5651107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EF192E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49E64F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1A90DEA" wp14:editId="2D87B41C">
                      <wp:simplePos x="0" y="0"/>
                      <wp:positionH relativeFrom="margin">
                        <wp:posOffset>620395</wp:posOffset>
                      </wp:positionH>
                      <wp:positionV relativeFrom="paragraph">
                        <wp:posOffset>128270</wp:posOffset>
                      </wp:positionV>
                      <wp:extent cx="2990850" cy="3039745"/>
                      <wp:effectExtent l="0" t="0" r="0" b="8255"/>
                      <wp:wrapNone/>
                      <wp:docPr id="179" name="Прямоугольник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9085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9152E87" id="Прямоугольник 179" o:spid="_x0000_s1026" style="position:absolute;margin-left:48.85pt;margin-top:10.1pt;width:235.5pt;height:239.3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A155171" wp14:editId="2EE22987">
                  <wp:extent cx="9102090" cy="4170045"/>
                  <wp:effectExtent l="0" t="0" r="3810" b="190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93391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A02AC8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3A2A511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1A36328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141FB12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EDCD54E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355FF2D7" wp14:editId="3CF3F0EE">
                  <wp:extent cx="9102090" cy="4176395"/>
                  <wp:effectExtent l="0" t="0" r="381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EE8CA8C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2F93EBE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4A733C">
              <w:rPr>
                <w:rFonts w:ascii="Times New Roman" w:hAnsi="Times New Roman"/>
                <w:sz w:val="22"/>
                <w:szCs w:val="22"/>
              </w:rPr>
              <w:t>15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EC177B" w:rsidRPr="00C370CF" w14:paraId="2A1BFA5A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72D8CA3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СКО до: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078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%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, после: 0.</w:t>
            </w:r>
            <w:r>
              <w:rPr>
                <w:rFonts w:ascii="Times New Roman" w:hAnsi="Times New Roman"/>
                <w:sz w:val="22"/>
                <w:szCs w:val="22"/>
              </w:rPr>
              <w:t>110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%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.</w:t>
            </w:r>
          </w:p>
          <w:p w14:paraId="57092458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438196D1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73AF60A8" w14:textId="14C4230E" w:rsidR="006F24C9" w:rsidRPr="00BD7531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0E602923" w14:textId="4BD2B407" w:rsidR="00EC177B" w:rsidRPr="006F24C9" w:rsidRDefault="00EC177B" w:rsidP="006F24C9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6F24C9">
        <w:rPr>
          <w:b w:val="0"/>
          <w:bCs/>
          <w:spacing w:val="0"/>
          <w:sz w:val="22"/>
          <w:szCs w:val="22"/>
        </w:rPr>
        <w:lastRenderedPageBreak/>
        <w:t>Расход питания колонны С-230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7AABD490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A16E069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E6A60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FIC2261 – </w:t>
            </w:r>
            <w:r w:rsidRPr="002E6A60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Расход питания </w:t>
            </w:r>
            <w:commentRangeStart w:id="2105"/>
            <w:r w:rsidRPr="002E6A60">
              <w:rPr>
                <w:rFonts w:ascii="Times New Roman" w:hAnsi="Times New Roman"/>
                <w:color w:val="000000"/>
                <w:sz w:val="22"/>
                <w:szCs w:val="22"/>
              </w:rPr>
              <w:t>колонны С-230</w:t>
            </w:r>
            <w:commentRangeEnd w:id="2105"/>
            <w:r w:rsidR="00A9600A">
              <w:rPr>
                <w:rStyle w:val="affb"/>
              </w:rPr>
              <w:commentReference w:id="2105"/>
            </w:r>
          </w:p>
        </w:tc>
      </w:tr>
      <w:tr w:rsidR="00EC177B" w:rsidRPr="00BF59AA" w14:paraId="4258EEC5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068FE6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CB407F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762F16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F94F03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43FDD2C4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CCDCB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3D7BC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C26CD0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D55A8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B7C71FF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7B8B833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234CE6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56EB798" wp14:editId="338639F5">
                      <wp:simplePos x="0" y="0"/>
                      <wp:positionH relativeFrom="margin">
                        <wp:posOffset>610870</wp:posOffset>
                      </wp:positionH>
                      <wp:positionV relativeFrom="paragraph">
                        <wp:posOffset>121920</wp:posOffset>
                      </wp:positionV>
                      <wp:extent cx="5791200" cy="3039745"/>
                      <wp:effectExtent l="0" t="0" r="0" b="9525"/>
                      <wp:wrapNone/>
                      <wp:docPr id="180" name="Прямоугольник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893139D" id="Прямоугольник 180" o:spid="_x0000_s1026" style="position:absolute;margin-left:48.1pt;margin-top:9.6pt;width:456pt;height:239.3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3F6A29AC" wp14:editId="66CD71C4">
                  <wp:extent cx="9102090" cy="4176395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DF634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AF10338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B15666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F06E001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5CC44A0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CAS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6871AC2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BE641F0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2925493" wp14:editId="72C38C93">
                  <wp:extent cx="9102090" cy="4176395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68F07A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02E2D5C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от вне</w:t>
            </w:r>
            <w:commentRangeStart w:id="2106"/>
            <w:r>
              <w:rPr>
                <w:rFonts w:ascii="Times New Roman" w:hAnsi="Times New Roman"/>
                <w:sz w:val="22"/>
                <w:szCs w:val="22"/>
              </w:rPr>
              <w:t>шнего контура</w:t>
            </w:r>
            <w:commentRangeEnd w:id="2106"/>
            <w:r w:rsidR="00A9600A">
              <w:rPr>
                <w:rStyle w:val="affb"/>
              </w:rPr>
              <w:commentReference w:id="2106"/>
            </w:r>
          </w:p>
        </w:tc>
      </w:tr>
      <w:tr w:rsidR="00EC177B" w:rsidRPr="00C370CF" w14:paraId="3B24D3B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A8BD0F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</w:t>
            </w:r>
          </w:p>
          <w:p w14:paraId="69041BA5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30BC56F0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2825546E" w14:textId="5DA57D14" w:rsidR="006F24C9" w:rsidRPr="00BD7531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5AA71850" w14:textId="0712D982" w:rsidR="00EC177B" w:rsidRDefault="00EC177B" w:rsidP="00B70B3E">
      <w:pPr>
        <w:pStyle w:val="21"/>
        <w:numPr>
          <w:ilvl w:val="0"/>
          <w:numId w:val="0"/>
        </w:numPr>
        <w:spacing w:before="0" w:after="0"/>
      </w:pPr>
    </w:p>
    <w:p w14:paraId="19519CB5" w14:textId="7EF41DA5" w:rsidR="00EC177B" w:rsidRDefault="00EC177B" w:rsidP="00B92FC2">
      <w:pPr>
        <w:pStyle w:val="af1"/>
        <w:spacing w:line="240" w:lineRule="auto"/>
        <w:ind w:right="-23" w:firstLine="0"/>
      </w:pPr>
      <w:r w:rsidRPr="004D47BA">
        <w:t xml:space="preserve">Таблица </w:t>
      </w:r>
      <w:fldSimple w:instr=" SEQ Таблица \* ARABIC ">
        <w:r>
          <w:rPr>
            <w:noProof/>
          </w:rPr>
          <w:t>2</w:t>
        </w:r>
      </w:fldSimple>
      <w:r w:rsidRPr="004D47BA">
        <w:t xml:space="preserve"> – Результаты анализа и настройки контуров регулирования</w:t>
      </w:r>
    </w:p>
    <w:tbl>
      <w:tblPr>
        <w:tblW w:w="15124" w:type="dxa"/>
        <w:tblInd w:w="-294" w:type="dxa"/>
        <w:tblLook w:val="04A0" w:firstRow="1" w:lastRow="0" w:firstColumn="1" w:lastColumn="0" w:noHBand="0" w:noVBand="1"/>
      </w:tblPr>
      <w:tblGrid>
        <w:gridCol w:w="636"/>
        <w:gridCol w:w="1573"/>
        <w:gridCol w:w="2328"/>
        <w:gridCol w:w="872"/>
        <w:gridCol w:w="992"/>
        <w:gridCol w:w="947"/>
        <w:gridCol w:w="1136"/>
        <w:gridCol w:w="1134"/>
        <w:gridCol w:w="1097"/>
        <w:gridCol w:w="4170"/>
        <w:gridCol w:w="226"/>
        <w:gridCol w:w="13"/>
        <w:tblGridChange w:id="2107">
          <w:tblGrid>
            <w:gridCol w:w="636"/>
            <w:gridCol w:w="1573"/>
            <w:gridCol w:w="2328"/>
            <w:gridCol w:w="872"/>
            <w:gridCol w:w="992"/>
            <w:gridCol w:w="947"/>
            <w:gridCol w:w="1136"/>
            <w:gridCol w:w="1134"/>
            <w:gridCol w:w="1097"/>
            <w:gridCol w:w="4170"/>
            <w:gridCol w:w="226"/>
            <w:gridCol w:w="13"/>
          </w:tblGrid>
        </w:tblGridChange>
      </w:tblGrid>
      <w:tr w:rsidR="00B70B3E" w:rsidRPr="00B70B3E" w14:paraId="3A705AF4" w14:textId="77777777" w:rsidTr="00B70B3E">
        <w:trPr>
          <w:gridAfter w:val="2"/>
          <w:wAfter w:w="239" w:type="dxa"/>
          <w:trHeight w:val="315"/>
          <w:tblHeader/>
        </w:trPr>
        <w:tc>
          <w:tcPr>
            <w:tcW w:w="6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172D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№</w:t>
            </w:r>
          </w:p>
        </w:tc>
        <w:tc>
          <w:tcPr>
            <w:tcW w:w="157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3932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Позиция</w:t>
            </w:r>
            <w:proofErr w:type="spellEnd"/>
          </w:p>
        </w:tc>
        <w:tc>
          <w:tcPr>
            <w:tcW w:w="232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529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Описание</w:t>
            </w:r>
            <w:proofErr w:type="spellEnd"/>
          </w:p>
        </w:tc>
        <w:tc>
          <w:tcPr>
            <w:tcW w:w="2811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F9E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Параметры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регулятора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до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настройки</w:t>
            </w:r>
            <w:proofErr w:type="spellEnd"/>
          </w:p>
        </w:tc>
        <w:tc>
          <w:tcPr>
            <w:tcW w:w="3367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FBA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Параметры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регулятора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настройки</w:t>
            </w:r>
            <w:proofErr w:type="spellEnd"/>
          </w:p>
        </w:tc>
        <w:tc>
          <w:tcPr>
            <w:tcW w:w="4170" w:type="dxa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4C5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Примечание</w:t>
            </w:r>
            <w:proofErr w:type="spellEnd"/>
          </w:p>
        </w:tc>
      </w:tr>
      <w:tr w:rsidR="00B70B3E" w:rsidRPr="00B70B3E" w14:paraId="589B9C63" w14:textId="77777777" w:rsidTr="00B70B3E">
        <w:trPr>
          <w:gridAfter w:val="2"/>
          <w:wAfter w:w="239" w:type="dxa"/>
          <w:trHeight w:val="315"/>
          <w:tblHeader/>
        </w:trPr>
        <w:tc>
          <w:tcPr>
            <w:tcW w:w="6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5E24A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B0BE4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7FCE8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308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ABF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I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B23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D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491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9F19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I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9364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D</w:t>
            </w:r>
          </w:p>
        </w:tc>
        <w:tc>
          <w:tcPr>
            <w:tcW w:w="4170" w:type="dxa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CCCD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B70B3E" w:rsidRPr="00B70B3E" w14:paraId="6B95DC9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CB70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Блок очистки и осушки пропилена</w:t>
            </w:r>
          </w:p>
        </w:tc>
      </w:tr>
      <w:tr w:rsidR="00B70B3E" w:rsidRPr="00B70B3E" w14:paraId="4A271D25" w14:textId="77777777" w:rsidTr="00B70B3E">
        <w:trPr>
          <w:gridAfter w:val="2"/>
          <w:wAfter w:w="239" w:type="dxa"/>
          <w:trHeight w:val="9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3C66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58D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B029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S-111A/B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315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4A3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330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AF3A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12F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673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330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408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E346FD" w14:textId="47692C05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Клапан </w:t>
            </w:r>
            <w:ins w:id="2108" w:author="Булуев Илья Иванович" w:date="2023-07-13T11:11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100 %, пар в т/о не подается, т.к. Т пропилена 31 С, при норме 25 С. </w:t>
            </w:r>
            <w:proofErr w:type="gram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В  AUTO</w:t>
            </w:r>
            <w:proofErr w:type="gram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 только в морозы. </w:t>
            </w:r>
          </w:p>
        </w:tc>
      </w:tr>
      <w:tr w:rsidR="00B70B3E" w:rsidRPr="00B70B3E" w14:paraId="023740D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95E7F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F19CB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150C9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90D1F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D4247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88798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AAC04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A033C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EEF8B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755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возможности регулирования</w:t>
            </w:r>
          </w:p>
        </w:tc>
      </w:tr>
      <w:tr w:rsidR="00B70B3E" w:rsidRPr="00B70B3E" w14:paraId="67FED701" w14:textId="77777777" w:rsidTr="00B70B3E">
        <w:trPr>
          <w:gridAfter w:val="2"/>
          <w:wAfter w:w="239" w:type="dxa"/>
          <w:trHeight w:val="9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FE5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D084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TIRCA46001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67AD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S-158A/B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FEC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735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B10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381F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F29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C7F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A2EB6" w14:textId="4A02C23D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Клапан </w:t>
            </w:r>
            <w:ins w:id="2109" w:author="Булуев Илья Иванович" w:date="2023-07-13T11:12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100 %, пар в т/о не подается, т.к. Т пропилена 31 С, при норме 25 С. </w:t>
            </w:r>
            <w:proofErr w:type="gram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В  AUTO</w:t>
            </w:r>
            <w:proofErr w:type="gram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 только в морозы. </w:t>
            </w:r>
          </w:p>
        </w:tc>
      </w:tr>
      <w:tr w:rsidR="00B70B3E" w:rsidRPr="00B70B3E" w14:paraId="5D739AB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8B27D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8535B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6A343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6255E3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859D9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FB5F3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0345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63ECE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8356C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588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возможности регулирования</w:t>
            </w:r>
          </w:p>
        </w:tc>
      </w:tr>
      <w:tr w:rsidR="00B70B3E" w:rsidRPr="00B70B3E" w14:paraId="00CB14C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2C8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очистки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возвратного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бензола</w:t>
            </w:r>
            <w:proofErr w:type="spellEnd"/>
          </w:p>
        </w:tc>
      </w:tr>
      <w:tr w:rsidR="00B70B3E" w:rsidRPr="00B70B3E" w14:paraId="2E7B3CB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E9EC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2B06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TIRCA41401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49A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S-157A/B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F7D3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8BEF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F8E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36F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BEC7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FB6B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58A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40077D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584F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5A9F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A955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3FD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2E6C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A01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2DE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178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37E0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B306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Расходчик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замерзает зимой, держат в PRD</w:t>
            </w:r>
          </w:p>
        </w:tc>
      </w:tr>
      <w:tr w:rsidR="00B70B3E" w:rsidRPr="00B70B3E" w14:paraId="06DCEEE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138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алкилирования</w:t>
            </w:r>
            <w:proofErr w:type="spellEnd"/>
          </w:p>
        </w:tc>
      </w:tr>
      <w:tr w:rsidR="00B70B3E" w:rsidRPr="00B70B3E" w14:paraId="217CA8F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6E6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836F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694F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441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CB1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FD7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6C8A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2C8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9B1D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D2DD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2D51B15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A27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1738C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TIRCA41190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15E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2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слоя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454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532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BD5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555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A303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CF71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64F0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534753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CC6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334D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E86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2 слой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C7F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483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504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909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1E7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319D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2DF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51A6C0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817F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0D8D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TIRCA41250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202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3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слоя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253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7B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804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A339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E9E6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3F0E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3D6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2353CB3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F71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9F72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548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3 слой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CDD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5A6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B36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380E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AF9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E961B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665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4FFDC0F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A881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B7D21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TIRCA41310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7584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4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слоя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02B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5A0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36A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182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7C597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80E5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26C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DDBD0E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E06E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F9AD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70E1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4 слой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F4F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2985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EA9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A6EA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947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DC26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28D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0784D13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B22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A166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D2B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РМА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320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684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A57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2003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723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7A6E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C6E6B" w14:textId="42A4FC32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 высоких нагрузках клапан</w:t>
            </w:r>
            <w:ins w:id="2110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>открыт на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100 %</w:t>
            </w:r>
          </w:p>
        </w:tc>
      </w:tr>
      <w:tr w:rsidR="00B70B3E" w:rsidRPr="00B70B3E" w14:paraId="103783E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5B1C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69B4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4652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пропилена на вход в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E654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01A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302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692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CDB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1E56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62A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87EF16F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CD0F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E855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D6E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пропилена на 2 слой в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B49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E7E1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CB53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A67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3F0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7AD5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F8CF1" w14:textId="15A48799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Недостаточно проходимости при высоком давлении. При </w:t>
            </w:r>
            <w:ins w:id="2111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давлении больше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2,35 Мпа </w:t>
            </w:r>
            <w:ins w:id="2112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клапан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открывается на 100 %</w:t>
            </w:r>
          </w:p>
        </w:tc>
      </w:tr>
      <w:tr w:rsidR="00B70B3E" w:rsidRPr="00B70B3E" w14:paraId="5923BD3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121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6138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FIRC41080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5FD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в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3E4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7BF6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996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022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C87A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79C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AB900C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1FBE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E5B3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FIRCA47070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ACB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бензола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2CE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755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E69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4C48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B01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E359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E712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E7E09C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FE8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56FE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0B6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орошения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6CA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28B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45D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8F3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E42C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95B4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27D75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444584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A5F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трансалкилирования</w:t>
            </w:r>
            <w:proofErr w:type="spellEnd"/>
          </w:p>
        </w:tc>
      </w:tr>
      <w:tr w:rsidR="00B70B3E" w:rsidRPr="00B70B3E" w14:paraId="7D18958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B17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B99C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TIRCA42010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AFBE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4A8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0586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BBC8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222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C663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240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E44B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E5A3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8B1ACF0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2E0F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0EB9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FIRC42040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0F3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Е-104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96F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0F3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019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52E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9A29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3F9E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46B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Расходчик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замерзает зимой, держат в PRD,  настройка не требовалась</w:t>
            </w:r>
          </w:p>
        </w:tc>
      </w:tr>
      <w:tr w:rsidR="00B70B3E" w:rsidRPr="00B70B3E" w14:paraId="1DAB0F5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467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4289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FIRCA42020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435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рецикл. бензола в R-102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FE3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353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6F0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B1C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C87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2E53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337F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AA359E9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892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865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B6D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30D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792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D7B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AD4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2A74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C90A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0B0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Колебания после насоса P-143. Требуется проверить позиционер</w:t>
            </w:r>
          </w:p>
        </w:tc>
      </w:tr>
      <w:tr w:rsidR="00B70B3E" w:rsidRPr="00B70B3E" w14:paraId="259B13F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D1D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1A15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FIRCA48000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933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рецикл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 ПИПБ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275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852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1741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E64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D63E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2AF3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2CF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линия перекрыта</w:t>
            </w:r>
          </w:p>
        </w:tc>
      </w:tr>
      <w:tr w:rsidR="00B70B3E" w:rsidRPr="00B70B3E" w14:paraId="6CCFAF0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975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040E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FIRCA48030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C1E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насыщ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 ПИПБ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F03C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5EA8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CF3B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D77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C13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FF5B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5ACF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линия перекрыта</w:t>
            </w:r>
          </w:p>
        </w:tc>
      </w:tr>
      <w:tr w:rsidR="00B70B3E" w:rsidRPr="00B70B3E" w14:paraId="4CA71B5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9F1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3120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9BF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27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тарелке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24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78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D5C0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004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D911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C6DE2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575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6C003C1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CFB4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4167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FIRCA45020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3B5B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ПИПБ в R-102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CC7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FB60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BC1A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6449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D16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3B76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2E0D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Колебания после насоса P-143. Требуется проверить позиционер</w:t>
            </w:r>
          </w:p>
        </w:tc>
      </w:tr>
      <w:tr w:rsidR="00B70B3E" w:rsidRPr="00B70B3E" w14:paraId="4B30304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5CEE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алкилирования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неароматических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УВ</w:t>
            </w:r>
          </w:p>
        </w:tc>
      </w:tr>
      <w:tr w:rsidR="00B70B3E" w:rsidRPr="00B70B3E" w14:paraId="412C476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A23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E0DB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E0B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пропилена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R-103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C55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CFF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F24F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3DA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5466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DE30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F70F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3463996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BD29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ED9B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TIRCA49000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5A2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A5F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027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362F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9E9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E68A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5B7B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C0B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69D1E06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FFCE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9051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30B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рецикла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R-103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3FD2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C56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F01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EE42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A04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CBD4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6EC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013901B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A43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2529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PIRC49080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4B1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РМА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797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E1A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71DC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E88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F77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FD6E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B24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5A1156D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493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AB53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FIRC47050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38C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свежего бензола в V-153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89C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776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03E4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3E8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01C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5F00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608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Недостаточно текущей шкалы, периодически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, настройка не требовалась</w:t>
            </w:r>
          </w:p>
        </w:tc>
      </w:tr>
      <w:tr w:rsidR="00B70B3E" w:rsidRPr="00B70B3E" w14:paraId="61DED3E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FEB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B13C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9F9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V-153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BF6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7B8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23BD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0FA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3112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B106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5A64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0D161F0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733B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B5D2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6421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бензола из отд. ректификации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83D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4754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D6E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AD4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DDA4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7BC6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74A4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Недостаточно текущей шкалы, периодически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,  настройка не требовалась</w:t>
            </w:r>
          </w:p>
        </w:tc>
      </w:tr>
      <w:tr w:rsidR="00B70B3E" w:rsidRPr="00B70B3E" w14:paraId="42E14F3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727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97C8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FQIRCA49000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096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бензола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V-153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A7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28F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EBBD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E8D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033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5CC7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6A9B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6AAE408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A02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D40D1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60A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Е-152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E46E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D2D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72BD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E27A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7AC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191C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D91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DDBFB8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F69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ACF6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6C6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С-151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3D0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FB8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C09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FD6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D65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27C5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D3C2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97F6D4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4E70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38C0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FIRCA49090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3440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ПИПБ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С-151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7B5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8EF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1AF3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14E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3F2D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C723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A27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BCF7E9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11A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1BD55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610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V-154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1FC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BAE8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674C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0F6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4B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0052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4C4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148B82E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8DC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6911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FIRCA49130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D9E1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С-151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E44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7C17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B66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705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A2F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AD57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0B82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5BE386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2AA9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ABA05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FIRC49120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6BA6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легкой фр. в 401 цех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FA3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274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48C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4003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ADD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AA5E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F08F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2B089A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6C0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A23C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FIRC49110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EA51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легкой фр. в R-103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4291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ED9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7AD9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92B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767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82FB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4C6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Отсутствуют тэги в истории</w:t>
            </w:r>
          </w:p>
        </w:tc>
      </w:tr>
      <w:tr w:rsidR="00B70B3E" w:rsidRPr="00B70B3E" w14:paraId="5505325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E9D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выделения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возвратного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бензола</w:t>
            </w:r>
            <w:proofErr w:type="spellEnd"/>
          </w:p>
        </w:tc>
      </w:tr>
      <w:tr w:rsidR="00B70B3E" w:rsidRPr="00B70B3E" w14:paraId="07D94D0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6A1E2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14C9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TIRCA43080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7CE7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16 т. С-121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C5F0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76D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0072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82A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735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FCB9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841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B227FF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D7D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6B13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E2D2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Е-122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043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23B2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7766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7FE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1FB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0A749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B85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564857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44A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43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E7B3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026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рецикл. бензола в С-121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C55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BF9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7FD4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074E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48FF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88D5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2A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B62FA7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16F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F364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050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V-122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AE8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8C47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110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20DD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85C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4F30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1645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72324C6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2F16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9118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FIRCA43001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F78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свежего бензола в С-121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B0F1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307D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F7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6EA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5AFC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A83E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1E8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FFDFE5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ADA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8D1F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91B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DAD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E78E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DF3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D2F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5583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9F5A7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E62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659BA10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427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4015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824E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08A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87A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42E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CC6F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C82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C057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FE7C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59FFF26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D33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43EEA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FIRC43110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A91A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86C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3A57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D7E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C3B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1FE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1EBF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372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Проходимость не более 22,5 м3/ч,  отсутствуют тэги в истории</w:t>
            </w:r>
          </w:p>
        </w:tc>
      </w:tr>
      <w:tr w:rsidR="00B70B3E" w:rsidRPr="00B70B3E" w14:paraId="018B2C9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0C04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1C8A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TIRC43120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85A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EA9B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687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9E5E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A0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5E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E530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24342" w14:textId="7CCB5A49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</w:t>
            </w:r>
            <w:ins w:id="2113" w:author="Булуев Илья Иванович" w:date="2023-07-13T11:15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100 %, нет запаса по T на насосе</w:t>
            </w:r>
          </w:p>
        </w:tc>
      </w:tr>
      <w:tr w:rsidR="00B70B3E" w:rsidRPr="00B70B3E" w14:paraId="3BEB1C2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9AA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40FD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PIRC43160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5FA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B1F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ED67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900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AD1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0C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93DD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B5C8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0D82A0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A399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4B3A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FIC43070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A1A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Вода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A68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01B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79A2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2C9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BF7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2A6C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807A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«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закусывания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клапана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»</w:t>
            </w:r>
          </w:p>
        </w:tc>
      </w:tr>
      <w:tr w:rsidR="00B70B3E" w:rsidRPr="00B70B3E" w14:paraId="1DE26CE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D23E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AC89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FIC43123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7C8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Вода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Е-123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3B95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E608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D9AB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D96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AB17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CA73A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70BB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Пропуск на закрытие</w:t>
            </w:r>
          </w:p>
        </w:tc>
      </w:tr>
      <w:tr w:rsidR="00B70B3E" w:rsidRPr="00B70B3E" w14:paraId="0A72FBD7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815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CF9C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FIC43080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43F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ХЗВ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V-121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CB11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5D1D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46E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2479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466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0CC0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50CA6F" w14:textId="552B8175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Пропуск на закрытый</w:t>
            </w:r>
            <w:ins w:id="2114" w:author="Булуев Илья Иванович" w:date="2023-07-13T11:16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 клапан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, эффект «закусывания клапана»</w:t>
            </w:r>
          </w:p>
        </w:tc>
      </w:tr>
      <w:tr w:rsidR="00B70B3E" w:rsidRPr="00B70B3E" w14:paraId="004BCA8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340F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выделения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изопропилбензола</w:t>
            </w:r>
            <w:proofErr w:type="spellEnd"/>
          </w:p>
        </w:tc>
      </w:tr>
      <w:tr w:rsidR="00B70B3E" w:rsidRPr="00B70B3E" w14:paraId="46B653AC" w14:textId="77777777" w:rsidTr="00B70B3E">
        <w:trPr>
          <w:gridAfter w:val="2"/>
          <w:wAfter w:w="239" w:type="dxa"/>
          <w:trHeight w:val="9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672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8E9A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DC71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6 т. С-131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EC4EE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B1C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18E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F26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5A71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CEE9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71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Нестабильные показания из-за сырья из С-121.  Требуется перевязать на 4 тарелку (стабильная, быстрый отклик)</w:t>
            </w:r>
          </w:p>
        </w:tc>
      </w:tr>
      <w:tr w:rsidR="00B70B3E" w:rsidRPr="00B70B3E" w14:paraId="5584257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4C9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AE68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FIRCA44010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EDFA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Е-132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D4E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931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210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9B4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F4E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0530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F9C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096C03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D99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220B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LIRCA44060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31C8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680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0262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B485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E95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A50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D1DA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E30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3CF9065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813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F137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931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D19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224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E212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C69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AAD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85586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69E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3BBDDFA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7598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6CAA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E09C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верх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насадки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2D0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A18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A84E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E273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635B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A848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E72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4684194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AB7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9236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3AD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ИПБ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29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F65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415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7AF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B2B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673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2D324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0B3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2306C2BC" w14:textId="77777777" w:rsidTr="00B70B3E">
        <w:trPr>
          <w:gridAfter w:val="2"/>
          <w:wAfter w:w="239" w:type="dxa"/>
          <w:trHeight w:val="9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BA0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60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E870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F43B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4B4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FB6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960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4867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A8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640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657D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C3B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поддерживают откачкой в аварийную емкость или открытием байпаса, проблема в неподходящей диафрагме</w:t>
            </w:r>
          </w:p>
        </w:tc>
      </w:tr>
      <w:tr w:rsidR="00B70B3E" w:rsidRPr="00B70B3E" w14:paraId="131FDC1B" w14:textId="77777777" w:rsidTr="00B70B3E">
        <w:trPr>
          <w:gridAfter w:val="2"/>
          <w:wAfter w:w="239" w:type="dxa"/>
          <w:trHeight w:val="12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6966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943C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C5C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неочищ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ПИПБ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68F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5F6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A6D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CC7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D0D3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4BAF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8C1C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Проходимость не более 6 м3/ч, уровень поддерживают откачкой в аварийную емкость или открытием байпаса, проблема в неподходящей диафрагме</w:t>
            </w:r>
          </w:p>
        </w:tc>
      </w:tr>
      <w:tr w:rsidR="00B70B3E" w:rsidRPr="00B70B3E" w14:paraId="342D199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BC1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D4C9A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AC7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Орошение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2CA8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3F60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74C2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200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05F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4EAF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A788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, шкала 27 м3/ч, надо 40-50 м3/ч</w:t>
            </w:r>
          </w:p>
        </w:tc>
      </w:tr>
      <w:tr w:rsidR="00B70B3E" w:rsidRPr="00B70B3E" w14:paraId="1545A79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C07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6EA63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PIRCA44030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C1F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шлеме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B7D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23F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BF4D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606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C06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5B7D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333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B4EA88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3C21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EA9C2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TIRC44110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7571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9842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79F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F606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61E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7831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D063F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E28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Нет отклика по Т</w:t>
            </w:r>
          </w:p>
        </w:tc>
      </w:tr>
      <w:tr w:rsidR="00B70B3E" w:rsidRPr="00B70B3E" w14:paraId="454DEC5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37C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F330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8FBA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Вывод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ИПБ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V-131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E28A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E826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1E4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6EB0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61C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5D52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C38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77B6A9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71A2B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выделения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полиалкилбензолов</w:t>
            </w:r>
            <w:proofErr w:type="spellEnd"/>
          </w:p>
        </w:tc>
      </w:tr>
      <w:tr w:rsidR="00B70B3E" w:rsidRPr="00B70B3E" w14:paraId="548FF37D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615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5366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TIRCA45050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F11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 на выходе из Е-142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FB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5AA1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F71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15A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A3C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EC8C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133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Режим по снижению смолы, пар на 100 %. В истории отсутствуют данные</w:t>
            </w:r>
          </w:p>
        </w:tc>
      </w:tr>
      <w:tr w:rsidR="00B70B3E" w:rsidRPr="00B70B3E" w14:paraId="671420B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CD7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D625D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FIRCA45030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E42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Е-142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B7B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C075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222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880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AC3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6DD5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A8C1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, клапан 100 %</w:t>
            </w:r>
          </w:p>
        </w:tc>
      </w:tr>
      <w:tr w:rsidR="00B70B3E" w:rsidRPr="00B70B3E" w14:paraId="4911AFD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714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1273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781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Расход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рец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. ПИПБ в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8A2F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1F6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DAA7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69D5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AF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AE38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BD02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64BD620B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47C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7C75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FIRC45090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B02A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Расход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рец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. ПИПБ из отд.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алк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. в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502B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08E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D8D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7E0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6B5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25D8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FD76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EB6D9F6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732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08AD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2E9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4FF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A48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804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B61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671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C131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6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хватает проходимости для поддержания уровня, регулируют байпасом</w:t>
            </w:r>
          </w:p>
        </w:tc>
      </w:tr>
      <w:tr w:rsidR="00B70B3E" w:rsidRPr="00B70B3E" w14:paraId="44BA678E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4A7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418B0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CD8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смолы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489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147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03E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D80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0FDB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5A05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2F4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, не хватает проходимости для поддержания уровня, регулируют байпасом</w:t>
            </w:r>
          </w:p>
        </w:tc>
      </w:tr>
      <w:tr w:rsidR="00B70B3E" w:rsidRPr="00B70B3E" w14:paraId="1D81337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238E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0E40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LIRCA45060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CA610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A06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F30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B2B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FE2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36DC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C1AF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39F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FC6287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129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B11E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FIRC45060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7B6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1E66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1C7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616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B13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7878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A1E4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D0D6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0029256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0B38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74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831C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2EF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шлеме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B52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47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021F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8E4B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415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B6A4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115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Периодические просадки вакуума при </w:t>
            </w:r>
            <w:proofErr w:type="gram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PC45010.MV &gt;</w:t>
            </w:r>
            <w:proofErr w:type="gram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55 %. Ограничили MV до 50 %</w:t>
            </w:r>
          </w:p>
        </w:tc>
      </w:tr>
      <w:tr w:rsidR="00B70B3E" w:rsidRPr="00B70B3E" w14:paraId="4EB60CA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4C7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68C0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TIRC45100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754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V-141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2049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E62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FCD2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D99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7FF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2CE1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C8D5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Нет отклика по Т</w:t>
            </w:r>
          </w:p>
        </w:tc>
      </w:tr>
      <w:tr w:rsidR="00B70B3E" w:rsidRPr="00B70B3E" w14:paraId="73E8A26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0D2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6E95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72F5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Расход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сдувки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 аромат. из С-141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DD0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3F2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331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8FA6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D55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03C0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0A1C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Линия перекрыта</w:t>
            </w:r>
          </w:p>
        </w:tc>
      </w:tr>
      <w:tr w:rsidR="00B70B3E" w:rsidRPr="00B70B3E" w14:paraId="6643DE44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BF7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Узел приготовления катализаторной шихты и разложения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гидропероксида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изопропилбензола</w:t>
            </w:r>
          </w:p>
        </w:tc>
      </w:tr>
      <w:tr w:rsidR="00B70B3E" w:rsidRPr="00B70B3E" w14:paraId="60D507D1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2C9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FA0A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FICA53608_1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B01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катализаторной шихты в Р-14/2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367B0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B8F4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413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E69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25E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5101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B84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6C787192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9C7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7AD2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FIC53604_2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C56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ГПИПБ в Р-14/2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B89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39E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9554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E983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5B95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88AB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24DE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Шкала прибора до 20 т/ч (текущий расход 19-19,8 т/ч)</w:t>
            </w:r>
          </w:p>
        </w:tc>
      </w:tr>
      <w:tr w:rsidR="00B70B3E" w:rsidRPr="00B70B3E" w14:paraId="6B657B1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9DA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2334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FIC53623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266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трубу</w:t>
            </w:r>
            <w:proofErr w:type="spellEnd"/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BC6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59A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9D8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0C5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1193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4B04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F94F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43943A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3034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52DC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DCC1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Т-15/2,1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F57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DEDF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318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05D2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DF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C075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5977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.</w:t>
            </w:r>
          </w:p>
        </w:tc>
      </w:tr>
      <w:tr w:rsidR="00B70B3E" w:rsidRPr="00B70B3E" w14:paraId="4A919E6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5494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E3889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624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Т-15/3,4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121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F350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EA1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5842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4A9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2842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906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.</w:t>
            </w:r>
          </w:p>
        </w:tc>
      </w:tr>
      <w:tr w:rsidR="00B70B3E" w:rsidRPr="00B70B3E" w14:paraId="3644A79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7728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4DB7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TICA51622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57D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Т-15/5,6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F1DF2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0AC7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680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01E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C8F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7DCA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DF6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. </w:t>
            </w:r>
          </w:p>
        </w:tc>
      </w:tr>
      <w:tr w:rsidR="00B70B3E" w:rsidRPr="00B70B3E" w14:paraId="329D6ED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F2C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B40A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LICA54150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F25A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в Е-16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335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2DF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A9A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E62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C08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6FC06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4B4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потоке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отсутствует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6C991CC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2B0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30FD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TICA51240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F5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203/1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A3FB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5BC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399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EECA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E3B1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1700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0D74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4A4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18677C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28F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7FE5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TIC51628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8AA1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РМ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Т-203/2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64FE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4E6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660C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FD4A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CE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6432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FAC5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 в работе на момент обследования.</w:t>
            </w:r>
          </w:p>
        </w:tc>
      </w:tr>
      <w:tr w:rsidR="00B70B3E" w:rsidRPr="00B70B3E" w14:paraId="45461459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DA66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D544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PIRCA52001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BBBF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РМР из Т-201 в Е-16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25F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2A4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AAB8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D63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C89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E49F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E09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Клапан в насыщении (открыт - 100%). Забиваются фильтры Ф-1,2,3.</w:t>
            </w:r>
          </w:p>
        </w:tc>
      </w:tr>
      <w:tr w:rsidR="00B70B3E" w:rsidRPr="00B70B3E" w14:paraId="652CDA62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877F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Узел выделения ацетона из реакционной массы</w:t>
            </w:r>
          </w:p>
        </w:tc>
      </w:tr>
      <w:tr w:rsidR="00B70B3E" w:rsidRPr="00B70B3E" w14:paraId="406A515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2E1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438E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C534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питание К-21/1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FC2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0F7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05EE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DB3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E31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7A82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F8B5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07C253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FA4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08C6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8E8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перед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К-21/1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2D0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EE90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B15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2EF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77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35385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05B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4E74F4F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AC93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89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89C1F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TICA51704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81CC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К-21/1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83D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E98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DA45B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05D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786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DD59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08B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держит задание (необходима каскадная схема с паром)</w:t>
            </w:r>
          </w:p>
        </w:tc>
      </w:tr>
      <w:tr w:rsidR="00B70B3E" w:rsidRPr="00B70B3E" w14:paraId="31FABF6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59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A568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LIRCA54704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DBF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K-21/1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791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63CF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4E5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B4B3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4D7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D7A2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477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6015CA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DC4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BC67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FICA53705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DFF5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питание К-21/2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FDA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0453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026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144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477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7246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2E4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B70B3E" w:rsidRPr="00B70B3E" w14:paraId="50B7A23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4C11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3E2F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FIC53707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569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перед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К-21/2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A79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9E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466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2D0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B94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5D5F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2A16C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62670B9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7B3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0E68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TIC51708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1B4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К-21/2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7E0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79FD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FEE1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613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C156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2B36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E4679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42A5BD1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3539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2EC28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LIRCA54700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16B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K-21/2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B3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CBF7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867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16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311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224B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C091C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6266814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3D2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BF6C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LICA54730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A77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E-26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3E7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2780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BFA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4C9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0A5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799C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2724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6732E89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A74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CADE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FIC53230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EC6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10%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NaOH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30a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8B6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F33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EFF6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DBEA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C1A8B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7172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334D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62A9EEED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120F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AE0B4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C90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30a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F48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888B0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970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62D9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C22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F3EB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4C0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Необходима проверка, настройка. Клапан закусывает. </w:t>
            </w:r>
          </w:p>
        </w:tc>
      </w:tr>
      <w:tr w:rsidR="00B70B3E" w:rsidRPr="00B70B3E" w14:paraId="6426D6F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3FE0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9B19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C75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альдегид/ацетон от Н-37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7D21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4EA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FD8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954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FC75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2228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AD9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70447F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1CF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34F28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TIC51341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6B8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30a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E21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523A3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910E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3446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36D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3FF7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0B3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расхода пара.</w:t>
            </w:r>
          </w:p>
        </w:tc>
      </w:tr>
      <w:tr w:rsidR="00B70B3E" w:rsidRPr="00B70B3E" w14:paraId="1FD6EBA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9D5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D7D4E0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LICA54380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26FA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30a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E3E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5D77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7F1C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361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999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4F93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E21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8A5B56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B50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DE53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LICA54390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A37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альдегидной фракции в Е-36а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6962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B39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349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564A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2BF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209B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39B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4248E03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DAC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3E9F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FIC53010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FD9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10%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NaOH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К-130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A45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B79E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6C0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5B7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DCD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9B50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61C8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7D4913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E08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3393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9B8F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К-130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ECC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489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6A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7B4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D43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2E132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687E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21584AE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43E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68EC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TICA51120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3A0A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12 тарелке в К-130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E4C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D0C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B4D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F5B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DC1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E4B8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9AA5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1AF95BA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F74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45DF1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LICA54040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511E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К-130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8BF9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D20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3715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BF2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8A5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DBEF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6E5D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5430C6D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D89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2DA8F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LICA54210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C0DC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Е-36/3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D505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BAE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B3D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FBA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A3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7B13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0C9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5F2844D7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81A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Узел выделения фенола из реакционной массы</w:t>
            </w:r>
          </w:p>
        </w:tc>
      </w:tr>
      <w:tr w:rsidR="00B70B3E" w:rsidRPr="00B70B3E" w14:paraId="2A20EFC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E5CB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AB1D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C2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К-37/1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0A77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87C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7B3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7E75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5250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F235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D23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B70B3E" w:rsidRPr="00B70B3E" w14:paraId="5D33B761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9BE1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3899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FIC53806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386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К-37/1 в 0406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17F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E79D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45F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40E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568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3410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62AA7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71EB269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EFE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32FF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TICA51803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8DE4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К-37/1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0A87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FAEC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FFD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F0A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729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B5F7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EFA71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546600D2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3DF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065C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FIC53814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1784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К-37/2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103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F0E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2D4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BE2B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99E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8ADF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DB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B70B3E" w:rsidRPr="00B70B3E" w14:paraId="28ECFC1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A68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CEC6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LICA54813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AAE6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К-37/2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7EB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9DC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54E4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ACB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F6A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B78B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8EA2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6C76D8D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0EC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BDAB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TICA51813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F37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К-37/2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30F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98A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1620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85D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FE0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BB5F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525AE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4A778552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A7A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FA3A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FIC53827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CA6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сырца в К-37/3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6DF3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C2E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23BC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454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B45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0738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09FE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Необходима проверка, настройка.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зашкале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.</w:t>
            </w:r>
          </w:p>
        </w:tc>
      </w:tr>
      <w:tr w:rsidR="00B70B3E" w:rsidRPr="00B70B3E" w14:paraId="7E0BF6C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27E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0804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43D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К-37/3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4E6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94B7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9B5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BE50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354B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93EA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9C9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E96F745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7EC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02A5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FIC53805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D1F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питания К-100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3A6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BB9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603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B3D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A47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802D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A2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Необходима проверка, настройка. Периодически биение824</w:t>
            </w:r>
          </w:p>
        </w:tc>
      </w:tr>
      <w:tr w:rsidR="00B70B3E" w:rsidRPr="00B70B3E" w14:paraId="498222EF" w14:textId="77777777" w:rsidTr="00B70B3E">
        <w:trPr>
          <w:gridAfter w:val="2"/>
          <w:wAfter w:w="239" w:type="dxa"/>
          <w:trHeight w:val="3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91B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116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1E3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FIC53826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385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К-37/3 в 0406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2EC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ECD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EB7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FCD3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145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190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E7C1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E761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Нестабильная работа расходомера.</w:t>
            </w:r>
          </w:p>
        </w:tc>
      </w:tr>
      <w:tr w:rsidR="00B70B3E" w:rsidRPr="00B70B3E" w14:paraId="492657E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82F92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9C135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9F053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96E3B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A9F4A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1BDECB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3F051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B1FF4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9AC65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7F4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B70B3E" w:rsidRPr="00B70B3E" w14:paraId="5233C4D6" w14:textId="77777777" w:rsidTr="00B70B3E">
        <w:trPr>
          <w:gridAfter w:val="2"/>
          <w:wAfter w:w="239" w:type="dxa"/>
          <w:trHeight w:val="3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06CA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117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BCB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TICA51823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F84E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К-37/3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9B35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5927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410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9A7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25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B44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220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1A3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69DE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нестабилен.</w:t>
            </w:r>
          </w:p>
        </w:tc>
      </w:tr>
      <w:tr w:rsidR="00B70B3E" w:rsidRPr="00B70B3E" w14:paraId="018C55B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13288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05796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0F92D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8189A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8A274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10B7D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68802D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0A387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25475D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F60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B70B3E" w:rsidRPr="00B70B3E" w14:paraId="03759C6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064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EDD5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FIC53845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509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70E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ACCE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DF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AFD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8C2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5EC7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0D54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2E0AFD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E00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65E3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TIC51840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BE3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верха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DB94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D548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BAF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832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3FC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1258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E15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24DA15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631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E6510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TICA51844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54F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2BB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DEA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FA2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F15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678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136A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DCB6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9310BE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496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72F0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LICA54844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F68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454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CA9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DECF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162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D8C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E9BF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5AD1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339B6324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2A5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122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A8F1F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FIRC53400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779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деминерализованной воды в емкость 108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95B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BC9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6D2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5F12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16D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23FF1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378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D659FF8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719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BE93A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LICA54849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2A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углеводородной фракции в Е-70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4B5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E3CB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B74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956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52DD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0BBF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89C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C31A75E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B6F2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7AE5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TIC51856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D6F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кубовой жидкости К-42 из Т-97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D0F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569B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6A5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4C4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FDA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299F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D9A2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Клапан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насыщении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(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открыт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- 100%).</w:t>
            </w:r>
          </w:p>
        </w:tc>
      </w:tr>
      <w:tr w:rsidR="00B70B3E" w:rsidRPr="00B70B3E" w14:paraId="2CCE6D5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EEBD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ECB1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TIC510054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1FF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на выхода Т-97.3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212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D9E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6D3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57C5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35C9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8B30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BF9B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FB558D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5F8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64BC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TICA51863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A1A4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К-90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437A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476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378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6C0F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030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656A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BE1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B66D5E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1EBF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96E1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431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К-48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C07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4D05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D8D5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F96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87FC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EA98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E9F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9CCDCE2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2855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69FE7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FIC53180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41A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дистиллята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К-100/42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ADB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158B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AB6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273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E80D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615C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30D0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14C4091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2A5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ED1A3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FIC53160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7F77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К-48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8125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569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EED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E10C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AC7E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F467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2BC2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574D359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9D96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A9D3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FIC53170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1FA9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К-48 в Е-56/5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900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8060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12C7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3A1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3D3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84D9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B00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407E47E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CCB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DE2C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TIC51410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57FA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фенола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Т-72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19B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2379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8C2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084C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DE2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7172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489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B90C3E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4A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7E09F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TICA51281_1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0E2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К-48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1CBA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29,56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0E47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618,75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B8AC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B20E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47D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CE21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9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6E4A50F2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7DB5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6781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FIC53150</w:t>
            </w:r>
          </w:p>
        </w:tc>
        <w:tc>
          <w:tcPr>
            <w:tcW w:w="232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89D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кубовой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жидкости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К-48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1DD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2D14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84DA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66B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043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0039B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BED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проверка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настройка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.</w:t>
            </w:r>
          </w:p>
        </w:tc>
      </w:tr>
      <w:tr w:rsidR="00B70B3E" w:rsidRPr="00B70B3E" w14:paraId="62AC755D" w14:textId="77777777" w:rsidTr="00B70B3E">
        <w:trPr>
          <w:gridAfter w:val="2"/>
          <w:wAfter w:w="239" w:type="dxa"/>
          <w:trHeight w:val="3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104E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134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BBD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LICA54160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B60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К-48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611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AB11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422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36B4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1E2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865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17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48B0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Некорректные показания уровнемера.</w:t>
            </w:r>
          </w:p>
        </w:tc>
      </w:tr>
      <w:tr w:rsidR="00B70B3E" w:rsidRPr="00B70B3E" w14:paraId="6FE6A52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1F541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8DD8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8662B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862A4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109BD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6795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D9E55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3FC8E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0BAD7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9D2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B70B3E" w:rsidRPr="00B70B3E" w14:paraId="1E1FC95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5BAD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Установка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синтеза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бисфенола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А</w:t>
            </w:r>
          </w:p>
        </w:tc>
      </w:tr>
      <w:tr w:rsidR="00B70B3E" w:rsidRPr="00B70B3E" w14:paraId="54DDF5D8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7B9A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реакции (блок 100)</w:t>
            </w:r>
          </w:p>
        </w:tc>
      </w:tr>
      <w:tr w:rsidR="00B70B3E" w:rsidRPr="00B70B3E" w14:paraId="2FDC4C7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2D36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962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TIC7012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653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фенола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Е-701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58A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901A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DFC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E731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758C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0CE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04A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C4BAE5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F72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136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BC52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TIC7016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1728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T-701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462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C9DD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B73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43E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D66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81CD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8B6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E7DE7F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C6E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4A9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FIC7011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7A1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фенола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Т-701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55A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EB1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4C3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A6D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9373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C750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78C7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2FCD3E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971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0D6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FIC1002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C438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8F0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F42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541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AF2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310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EEDD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678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5B47C4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9127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5504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FIC1201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52B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Z-110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07B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702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945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8DC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B584F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BC02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5B2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5D5F3F2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04B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549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FIC1301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312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7D3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8E6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0E5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FD98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D275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92B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72D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14FE96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0755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632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FIC1001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7CB8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фенола из Т-701 в Z-100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C1E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201B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B882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393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38C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EF9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AF6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63B284E3" w14:textId="77777777" w:rsidTr="00B70B3E">
        <w:trPr>
          <w:gridAfter w:val="2"/>
          <w:wAfter w:w="239" w:type="dxa"/>
          <w:trHeight w:val="18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96716" w14:textId="21A28F0B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bookmarkStart w:id="2115" w:name="RANGE!A162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  <w:bookmarkEnd w:id="2115"/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494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TIC1202B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325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Е-110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345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CEB2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bookmarkStart w:id="2116" w:name="RANGE!J162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В летний период клапан открыт на 100 %. Недостаточно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хладоносителя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. Температура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хладоносителя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понижена до минимума в цехе гранулирования. Настройка не проведена, т.к. манипуляцию с температурой в данных условиях недопустимы.</w:t>
            </w:r>
            <w:bookmarkEnd w:id="2116"/>
          </w:p>
        </w:tc>
      </w:tr>
      <w:tr w:rsidR="00B70B3E" w:rsidRPr="00B70B3E" w14:paraId="47F36A6E" w14:textId="77777777" w:rsidTr="00B70B3E">
        <w:trPr>
          <w:gridAfter w:val="2"/>
          <w:wAfter w:w="239" w:type="dxa"/>
          <w:trHeight w:val="18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0D60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085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TIC1302B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FF0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после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Е-120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CFF1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6A52B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В летний период клапан открыт на 100 %. Недостаточно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хладоносителя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. Температура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хладоносителя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понижена до минимума в цехе гранулирования. Настройка не проведена, т.к. манипуляцию с температурой в данных условиях недопустимы</w:t>
            </w:r>
          </w:p>
        </w:tc>
      </w:tr>
      <w:tr w:rsidR="00B70B3E" w:rsidRPr="00B70B3E" w14:paraId="16B81D55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46C9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B70B3E" w:rsidRPr="00B70B3E" w14:paraId="216004B0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49FC4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Дегидратор (С-200)</w:t>
            </w:r>
          </w:p>
        </w:tc>
      </w:tr>
      <w:tr w:rsidR="00B70B3E" w:rsidRPr="00B70B3E" w14:paraId="585D6C91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0A6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0F6A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FIC2006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6D4E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Е-200 на подогрев С-200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67B3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D02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245F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038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687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B41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EBE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340CC18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AE4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C646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TIC2005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9366F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середине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колонны</w:t>
            </w:r>
            <w:proofErr w:type="spellEnd"/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304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7E506B8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27F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534E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465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5A4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822D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7FC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3C6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1628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973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768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5A03E1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A16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147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F3A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TIC2002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BD58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верха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E977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0CA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982D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3DB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710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E73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F73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D8823AE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BB5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451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PIC8904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29D0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Давление в коллекторе пара 1,2 Мпа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DACF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11F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52B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2E83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698E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8D05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68F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5985D61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DAC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4EEA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FIC1353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936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81D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27C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A58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FEE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7ECC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695E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68EE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1632F29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7219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B50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LIC1352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A5A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сборнике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V-135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514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3766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1A1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BF88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6B1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60C4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003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14FA777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0E9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B70B3E" w:rsidRPr="00B70B3E" w14:paraId="3220F4EB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85A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Регенерация и очистка ацетона (С-220, С-230)</w:t>
            </w:r>
          </w:p>
        </w:tc>
      </w:tr>
      <w:tr w:rsidR="00B70B3E" w:rsidRPr="00B70B3E" w14:paraId="028F73AA" w14:textId="77777777" w:rsidTr="00B70B3E">
        <w:trPr>
          <w:gridAfter w:val="2"/>
          <w:wAfter w:w="239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60B1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62F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B7F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Е-220, на подогрев С-220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72C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4BF5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17E0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FD93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8FC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0CC4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9BB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4582D9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4F5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6C90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TIC2205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036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середины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С-220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668D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EC8882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A51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B2B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17F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212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BCF4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4FE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518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0F4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A09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C0D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E385AF4" w14:textId="77777777" w:rsidTr="00B70B3E">
        <w:trPr>
          <w:gridAfter w:val="2"/>
          <w:wAfter w:w="239" w:type="dxa"/>
          <w:trHeight w:val="12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CB8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DB3F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FIC2261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CDF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DF9A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ED2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FC0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A4CC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F85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E1F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B942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Переведен в CAS. Настройки подобраны таким образом, чтобы минимизировать колебания расхода питания C-230 с некоторым допустимым отклонением уровня в С-230</w:t>
            </w:r>
          </w:p>
        </w:tc>
      </w:tr>
      <w:tr w:rsidR="00B70B3E" w:rsidRPr="00B70B3E" w14:paraId="0960462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5F6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28E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LIC2301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F5A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BAA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F90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569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AC08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68F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663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253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24B951E" w14:textId="77777777" w:rsidTr="00B70B3E">
        <w:trPr>
          <w:gridAfter w:val="2"/>
          <w:wAfter w:w="239" w:type="dxa"/>
          <w:trHeight w:val="18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F4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108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FIC2301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EE7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Е-230, на подогрев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0F6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AA9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084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17D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63F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0CF5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253A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в режим CAS не целесообразен, т.к. уровень в V-235 регулируется подачей флегмы. Если FIC2301 в CAS возможна ситуация, когда температура в кубе и уровень находятся на заданных значениях при пониженных расходах флегмы и греющего пара в кипятильник</w:t>
            </w:r>
          </w:p>
        </w:tc>
      </w:tr>
      <w:tr w:rsidR="00B70B3E" w:rsidRPr="00B70B3E" w14:paraId="67B0F15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470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348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TIC2301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939E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345B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43979B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27D5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2EA90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FIC2302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16C1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FF2E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B158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A8E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DF3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4AC7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AE8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304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327D733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FE0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159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E6C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LIC2351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84F8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сборнике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V-235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B33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1349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F329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C8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61CF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F24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6FF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A43DDDB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BA90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36FD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PIC2301B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A33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45E57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031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EBE9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8D0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36F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0B1A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0E4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5550669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2D9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8498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PIC2301С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750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2BC7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BD5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31D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518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19B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5AC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3B4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D08A417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E3A3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B70B3E" w:rsidRPr="00B70B3E" w14:paraId="60A997ED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BC8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Регенерация и очистка фенола (С-240, С-250)</w:t>
            </w:r>
          </w:p>
        </w:tc>
      </w:tr>
      <w:tr w:rsidR="00B70B3E" w:rsidRPr="00B70B3E" w14:paraId="7D80BD1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644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C8D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FIC2431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5A9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на подогрев куба С-240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A636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B29E89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E403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5CFE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TIC2405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A898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009A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6FE34544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CC6E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B709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FBE7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EDF5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BAD3966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528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0FE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96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A825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061E8153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FB9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6B1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FFIC2403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1D8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Флегмовое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число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069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82AA061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3EF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C6F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TIC2505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EF03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гор.струи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С-250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56E8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3346EB5F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5772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C884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FIC2503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F94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С-250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003D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C69E95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073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AF2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FIC2207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9CB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801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64A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E628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B2DA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8B0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commentRangeStart w:id="2117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  <w:commentRangeEnd w:id="2117"/>
            <w:r w:rsidR="00D1645A">
              <w:rPr>
                <w:rStyle w:val="affb"/>
              </w:rPr>
              <w:commentReference w:id="2117"/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5011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AC19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A02B9AA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97A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227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FIC2407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8412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С-250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86F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462818D7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56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15E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LIC2405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135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С-240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F936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DE20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468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707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C39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D3DC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B33C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C7F04A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4DBB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1E53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LIC2505A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7F0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С-250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4C6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42D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131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583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D20E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3B6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558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34ADFF2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E305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B70B3E" w:rsidRPr="00B70B3E" w14:paraId="57AF3043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E3B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Концентратор фенола (V-210, V-211, V-212)</w:t>
            </w:r>
          </w:p>
        </w:tc>
      </w:tr>
      <w:tr w:rsidR="00B70B3E" w:rsidRPr="00B70B3E" w14:paraId="68DD1721" w14:textId="77777777" w:rsidTr="00B70B3E">
        <w:trPr>
          <w:gridAfter w:val="2"/>
          <w:wAfter w:w="239" w:type="dxa"/>
          <w:trHeight w:val="12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B5B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173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1AE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FIC2101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A9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Е-210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662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CC4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Переведен в режим AUT. Перевод в CAS по температуре концентрата БФА из V-212 (TIC2121) не целесообразен в связи с высоким запаздыванием (более 20 мин.)</w:t>
            </w:r>
          </w:p>
        </w:tc>
      </w:tr>
      <w:tr w:rsidR="00B70B3E" w:rsidRPr="00B70B3E" w14:paraId="316AD550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D31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EF92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FIC2007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CD49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питания в сепаратор V-210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951A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27C4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DB4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188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81D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AD7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06D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E1E857C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61A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5DC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LIC2004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952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Уровень в главном дегидраторе С-200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DC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126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7C8E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5EA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14C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F84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DBF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03F26B3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F3EF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</w:tr>
      <w:tr w:rsidR="00B70B3E" w:rsidRPr="00B70B3E" w14:paraId="7A6B7E3B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C93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Кристаллизатор (К-300)</w:t>
            </w:r>
          </w:p>
        </w:tc>
      </w:tr>
      <w:tr w:rsidR="00B70B3E" w:rsidRPr="00B70B3E" w14:paraId="267298BD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D6A3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479D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282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фенольной воды в К-300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D2C7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85D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BB8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C9A9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6A4B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4,4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AD8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24F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5842FAD5" w14:textId="77777777" w:rsidTr="00B70B3E">
        <w:trPr>
          <w:gridAfter w:val="2"/>
          <w:wAfter w:w="239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A5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6CEF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TIC3005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044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кристаллизаторе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C2C7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5D80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997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297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922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DFC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0BC9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12B15E65" w14:textId="77777777" w:rsidTr="00B70B3E">
        <w:trPr>
          <w:gridAfter w:val="2"/>
          <w:wAfter w:w="239" w:type="dxa"/>
          <w:trHeight w:val="12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D92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B38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FIC3006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F0C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смеси из К-300 в F300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8F14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0457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45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FFA0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2E7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4,5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6BD5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ECCE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регулятора в режим CAS по уровню в К-300 нецелесообразен по причине необходимости обеспечения постоянства расхода FT3006 (питание фильтра F300)</w:t>
            </w:r>
          </w:p>
        </w:tc>
      </w:tr>
      <w:tr w:rsidR="00B70B3E" w:rsidRPr="00B70B3E" w14:paraId="338B60A5" w14:textId="77777777" w:rsidTr="00B70B3E">
        <w:trPr>
          <w:gridAfter w:val="2"/>
          <w:wAfter w:w="239" w:type="dxa"/>
          <w:trHeight w:val="300"/>
        </w:trPr>
        <w:tc>
          <w:tcPr>
            <w:tcW w:w="6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7F06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34FC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FIC3712</w:t>
            </w:r>
          </w:p>
        </w:tc>
        <w:tc>
          <w:tcPr>
            <w:tcW w:w="232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806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промывочной жидкости от V-315 в кристаллизатор К-300</w:t>
            </w:r>
          </w:p>
        </w:tc>
        <w:tc>
          <w:tcPr>
            <w:tcW w:w="8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6F3D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8CF1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4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0E19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62E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800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E0D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10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61A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DD80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3128F467" w14:textId="77777777" w:rsidTr="00B70B3E">
        <w:trPr>
          <w:trHeight w:val="300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075E0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AFF6D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9D289D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2BE3B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CB53F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613A4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0629F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5812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B9E3B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61658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FDC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70B3E" w:rsidRPr="00B70B3E" w14:paraId="165607C4" w14:textId="77777777" w:rsidTr="00B70B3E">
        <w:trPr>
          <w:trHeight w:val="300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34D09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31E02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722393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CB703B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9D594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75F9F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02588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0B4C4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79DE7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5753B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28CF3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00C235D" w14:textId="77777777" w:rsidTr="00B70B3E">
        <w:trPr>
          <w:trHeight w:val="300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D74BA9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77BF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CB7A4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F2E4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3EDF3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05114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74864B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50B93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DF831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B52E6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2C4F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B6BBC91" w14:textId="77777777" w:rsidTr="00B70B3E">
        <w:trPr>
          <w:trHeight w:val="315"/>
        </w:trPr>
        <w:tc>
          <w:tcPr>
            <w:tcW w:w="6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B5472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778EF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2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B5761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7F7B8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B32AC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4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7C353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21F3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43C56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93DE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1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C8FBA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AC74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31B1A0D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2DF5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212FD56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FDF8D6C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336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Фильтр (F-300)</w:t>
            </w:r>
          </w:p>
        </w:tc>
        <w:tc>
          <w:tcPr>
            <w:tcW w:w="226" w:type="dxa"/>
            <w:vAlign w:val="center"/>
            <w:hideMark/>
          </w:tcPr>
          <w:p w14:paraId="3916199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739DB189" w14:textId="77777777" w:rsidTr="00D1645A">
        <w:tblPrEx>
          <w:tblW w:w="15124" w:type="dxa"/>
          <w:tblInd w:w="-294" w:type="dxa"/>
          <w:tblPrExChange w:id="2118" w:author="Булуев Илья Иванович" w:date="2023-07-13T11:26:00Z">
            <w:tblPrEx>
              <w:tblW w:w="15124" w:type="dxa"/>
              <w:tblInd w:w="-294" w:type="dxa"/>
            </w:tblPrEx>
          </w:tblPrExChange>
        </w:tblPrEx>
        <w:trPr>
          <w:trHeight w:val="253"/>
          <w:trPrChange w:id="2119" w:author="Булуев Илья Иванович" w:date="2023-07-13T11:26:00Z">
            <w:trPr>
              <w:trHeight w:val="1215"/>
            </w:trPr>
          </w:trPrChange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0" w:author="Булуев Илья Иванович" w:date="2023-07-13T11:26:00Z">
              <w:tcPr>
                <w:tcW w:w="636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4126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1" w:author="Булуев Илья Иванович" w:date="2023-07-13T11:26:00Z">
              <w:tcPr>
                <w:tcW w:w="157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6074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FIC3711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2" w:author="Булуев Илья Иванович" w:date="2023-07-13T11:26:00Z">
              <w:tcPr>
                <w:tcW w:w="232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6E2B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маточной жидкости в Е-371(в С-370)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3" w:author="Булуев Илья Иванович" w:date="2023-07-13T11:26:00Z">
              <w:tcPr>
                <w:tcW w:w="872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8A82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4" w:author="Булуев Илья Иванович" w:date="2023-07-13T11:26:00Z">
              <w:tcPr>
                <w:tcW w:w="992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B718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5" w:author="Булуев Илья Иванович" w:date="2023-07-13T11:26:00Z">
              <w:tcPr>
                <w:tcW w:w="947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3698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6" w:author="Булуев Илья Иванович" w:date="2023-07-13T11:26:00Z">
              <w:tcPr>
                <w:tcW w:w="113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84F2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7" w:author="Булуев Илья Иванович" w:date="2023-07-13T11:26:00Z">
              <w:tcPr>
                <w:tcW w:w="1134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F5781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8" w:author="Булуев Илья Иванович" w:date="2023-07-13T11:26:00Z">
              <w:tcPr>
                <w:tcW w:w="1097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1587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9" w:author="Булуев Илья Иванович" w:date="2023-07-13T11:26:00Z">
              <w:tcPr>
                <w:tcW w:w="417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406F2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Перевод регулятора в режим CAS по уровню в сборнике поз. V-315 нецелесообразен по причине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необходимости обеспечения постоянства расхода FT3711 (питание С-370)</w:t>
            </w:r>
          </w:p>
        </w:tc>
        <w:tc>
          <w:tcPr>
            <w:tcW w:w="239" w:type="dxa"/>
            <w:gridSpan w:val="2"/>
            <w:vAlign w:val="center"/>
            <w:hideMark/>
            <w:tcPrChange w:id="2130" w:author="Булуев Илья Иванович" w:date="2023-07-13T11:26:00Z">
              <w:tcPr>
                <w:tcW w:w="239" w:type="dxa"/>
                <w:gridSpan w:val="2"/>
                <w:vAlign w:val="center"/>
                <w:hideMark/>
              </w:tcPr>
            </w:tcPrChange>
          </w:tcPr>
          <w:p w14:paraId="299C7E1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27ABB04D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0C0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DC29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FIC3312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24810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С-330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605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BE5F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7527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7BA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26E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3249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F69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2AED19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AC3FEB0" w14:textId="77777777" w:rsidTr="00B70B3E">
        <w:trPr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74C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4C31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FIC3081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AE6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маточной жидкости на вторую секцию фильтра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BD5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999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F8B9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B67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F116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9B4E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9E9C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D467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08BB5A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5668CF3" w14:textId="77777777" w:rsidTr="00B70B3E">
        <w:trPr>
          <w:gridAfter w:val="1"/>
          <w:wAfter w:w="13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E82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181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FIC3021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32A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фенола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F300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35B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706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«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затирания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»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клапана</w:t>
            </w:r>
            <w:proofErr w:type="spellEnd"/>
          </w:p>
        </w:tc>
        <w:tc>
          <w:tcPr>
            <w:tcW w:w="226" w:type="dxa"/>
            <w:vAlign w:val="center"/>
            <w:hideMark/>
          </w:tcPr>
          <w:p w14:paraId="0DAD1E0D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68BA4C8" w14:textId="77777777" w:rsidTr="00B70B3E">
        <w:trPr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A10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76A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FIC3008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9F2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фенола на промывку ленты F-300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DB3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F91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B7E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2CC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481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8FE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867F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5CF8E1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73FA554F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D79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2F7D462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3457066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7A8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Дегидраторы (C-330, C-370)</w:t>
            </w:r>
          </w:p>
        </w:tc>
        <w:tc>
          <w:tcPr>
            <w:tcW w:w="226" w:type="dxa"/>
            <w:vAlign w:val="center"/>
            <w:hideMark/>
          </w:tcPr>
          <w:p w14:paraId="6BF9A54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27B23474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5E5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14CC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TIC3303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BC8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С-330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FB4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D15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FD0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385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B30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5D9C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920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2627F1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FCC7487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308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F7A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TIC3702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8D8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С-370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D83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E01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8C5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F4E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FE3B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31E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614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7B7C6F7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09AFAC8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9F5E0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7C7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TIC3311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519F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колонны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С-330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21B6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6244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80F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BC5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160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0E2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9F30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C16C54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3A2A1A7F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370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регенерации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БФА (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600)</w:t>
            </w:r>
          </w:p>
        </w:tc>
        <w:tc>
          <w:tcPr>
            <w:tcW w:w="226" w:type="dxa"/>
            <w:vAlign w:val="center"/>
            <w:hideMark/>
          </w:tcPr>
          <w:p w14:paraId="375B070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79261C4E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74A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Реактор изомеризации (R-600)</w:t>
            </w:r>
          </w:p>
        </w:tc>
        <w:tc>
          <w:tcPr>
            <w:tcW w:w="226" w:type="dxa"/>
            <w:vAlign w:val="center"/>
            <w:hideMark/>
          </w:tcPr>
          <w:p w14:paraId="55FD800B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3112688E" w14:textId="77777777" w:rsidTr="00B70B3E">
        <w:trPr>
          <w:gridAfter w:val="1"/>
          <w:wAfter w:w="13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18D5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A98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TIC6002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937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R-600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5CA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2E6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режиме промывки фильтра наблюдается неуправляемый рост температуры.</w:t>
            </w:r>
          </w:p>
        </w:tc>
        <w:tc>
          <w:tcPr>
            <w:tcW w:w="226" w:type="dxa"/>
            <w:vAlign w:val="center"/>
            <w:hideMark/>
          </w:tcPr>
          <w:p w14:paraId="12A3CD94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7FCBACF" w14:textId="77777777" w:rsidTr="00B70B3E">
        <w:trPr>
          <w:gridAfter w:val="1"/>
          <w:wAfter w:w="13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1D5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A82E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FIC6201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1345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Е-620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F9C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EF3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«Обнуление» показаний расхода ниже значений 40 кг/ч</w:t>
            </w:r>
          </w:p>
        </w:tc>
        <w:tc>
          <w:tcPr>
            <w:tcW w:w="226" w:type="dxa"/>
            <w:vAlign w:val="center"/>
            <w:hideMark/>
          </w:tcPr>
          <w:p w14:paraId="7EA195C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9BD05BD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748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3A3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TIC6205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8FA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сепараторе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V-620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854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FB0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2DD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4DF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C7A7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28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857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687ACAA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93903D9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20FC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4574499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6BE0A14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5605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Рекристаллизатор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(К-330) и центрифуги (S-340)</w:t>
            </w:r>
          </w:p>
        </w:tc>
        <w:tc>
          <w:tcPr>
            <w:tcW w:w="226" w:type="dxa"/>
            <w:vAlign w:val="center"/>
            <w:hideMark/>
          </w:tcPr>
          <w:p w14:paraId="555CDE03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468462C" w14:textId="77777777" w:rsidTr="00B70B3E">
        <w:trPr>
          <w:gridAfter w:val="1"/>
          <w:wAfter w:w="13" w:type="dxa"/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59E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1CF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FIC3402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3B8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фенольной воды в К-340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095A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CF65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«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затирания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»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клапана</w:t>
            </w:r>
            <w:proofErr w:type="spellEnd"/>
          </w:p>
        </w:tc>
        <w:tc>
          <w:tcPr>
            <w:tcW w:w="226" w:type="dxa"/>
            <w:vAlign w:val="center"/>
            <w:hideMark/>
          </w:tcPr>
          <w:p w14:paraId="7773113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AE7E641" w14:textId="77777777" w:rsidTr="00B70B3E">
        <w:trPr>
          <w:gridAfter w:val="1"/>
          <w:wAfter w:w="13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8BB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192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25F1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TIC3405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4B13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емпературы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в кристаллизаторе поз. К-340</w:t>
            </w:r>
          </w:p>
        </w:tc>
        <w:tc>
          <w:tcPr>
            <w:tcW w:w="10348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0070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  <w:tc>
          <w:tcPr>
            <w:tcW w:w="226" w:type="dxa"/>
            <w:vAlign w:val="center"/>
            <w:hideMark/>
          </w:tcPr>
          <w:p w14:paraId="0AFB6F4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23AEE70B" w14:textId="77777777" w:rsidTr="00B70B3E">
        <w:trPr>
          <w:gridAfter w:val="1"/>
          <w:wAfter w:w="13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793D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81C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FIC3421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FA4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Бфа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К-340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D1A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F30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226" w:type="dxa"/>
            <w:vAlign w:val="center"/>
            <w:hideMark/>
          </w:tcPr>
          <w:p w14:paraId="69F2D3A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D24A608" w14:textId="77777777" w:rsidTr="00B70B3E">
        <w:trPr>
          <w:gridAfter w:val="1"/>
          <w:wAfter w:w="13" w:type="dxa"/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253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74E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FIC3431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CE3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Бфа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из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К-340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6E14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1E1A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226" w:type="dxa"/>
            <w:vAlign w:val="center"/>
            <w:hideMark/>
          </w:tcPr>
          <w:p w14:paraId="74DAE8D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BCF989B" w14:textId="77777777" w:rsidTr="00B70B3E">
        <w:trPr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022D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97F1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FIC7007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BF9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чистого фенола на промывку S-340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7DFE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71A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A60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EB7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6A9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248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599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D83FEB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2271C31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E62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AC19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FIC3611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5A2A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БФА в Е-400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11A7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491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124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B4B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25EB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0A0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152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0C64629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20CEAAA2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135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197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1A93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LIC3601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A11E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расплавителе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М-360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66B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1BF4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8DEB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89A0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2F8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16E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AE1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2173EB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45E5DB2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4D7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198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C4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TI3603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DDD2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Температура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рецирк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.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Бфа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 в М-360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ED33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DBC45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7A6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F44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130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ACEF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B57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77FD882F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606237B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3D61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разложения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аддукта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(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400)</w:t>
            </w:r>
          </w:p>
        </w:tc>
        <w:tc>
          <w:tcPr>
            <w:tcW w:w="226" w:type="dxa"/>
            <w:vAlign w:val="center"/>
            <w:hideMark/>
          </w:tcPr>
          <w:p w14:paraId="24DD39FB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FA71099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C02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Испарители фенола (V-400, V-410)</w:t>
            </w:r>
          </w:p>
        </w:tc>
        <w:tc>
          <w:tcPr>
            <w:tcW w:w="226" w:type="dxa"/>
            <w:vAlign w:val="center"/>
            <w:hideMark/>
          </w:tcPr>
          <w:p w14:paraId="4A4C640D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26B23BF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34C1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199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153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FIC4001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583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Е-400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5EC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5BE9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37C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E82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F8F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206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BDA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40301D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761EC4F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733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06D0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TIC4004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B46F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сепараторе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V-400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3005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4BDC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C12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767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5A6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A8A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CF5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105678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64F96FA9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B337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201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6A57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FIC4101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9CA0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Е-410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C2FB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97E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444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3B4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230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0A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413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B4303E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6A2E1C1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D8FD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202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334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TIC4104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C491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сепараторе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V-410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4C6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120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19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D6E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AB6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1C0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73B4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07EE28E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5F3EF46E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B94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B70B3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26" w:type="dxa"/>
            <w:vAlign w:val="center"/>
            <w:hideMark/>
          </w:tcPr>
          <w:p w14:paraId="5447BD88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310994A1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33FA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разложения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аддукта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(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блок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 400)</w:t>
            </w:r>
          </w:p>
        </w:tc>
        <w:tc>
          <w:tcPr>
            <w:tcW w:w="226" w:type="dxa"/>
            <w:vAlign w:val="center"/>
            <w:hideMark/>
          </w:tcPr>
          <w:p w14:paraId="1E229DB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34A7A3C3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7B6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отгонки фенола (С-420)</w:t>
            </w:r>
          </w:p>
        </w:tc>
        <w:tc>
          <w:tcPr>
            <w:tcW w:w="226" w:type="dxa"/>
            <w:vAlign w:val="center"/>
            <w:hideMark/>
          </w:tcPr>
          <w:p w14:paraId="724DFB1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A5ECE3F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23F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203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93C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9200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пара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в С-420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E1F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2E1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A740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954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BD6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2B67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EF3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FA7FB4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49A6317" w14:textId="77777777" w:rsidTr="00B70B3E">
        <w:trPr>
          <w:trHeight w:val="3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B14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204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906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FIC4201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E50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острого пара в колонну С-420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47D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3A0C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4B9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280E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8CE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12C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A1D4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3872510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0EF503F0" w14:textId="77777777" w:rsidTr="00B70B3E">
        <w:trPr>
          <w:gridAfter w:val="1"/>
          <w:wAfter w:w="13" w:type="dxa"/>
          <w:trHeight w:val="9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832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205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15A3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FIC4105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4FB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питания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С-420</w:t>
            </w:r>
          </w:p>
        </w:tc>
        <w:tc>
          <w:tcPr>
            <w:tcW w:w="6178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A1D5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8325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Показания расхода некорректны (при переменных значениях уровней в V-410 и С-420 показания FТ-4105 неизменны)</w:t>
            </w:r>
          </w:p>
        </w:tc>
        <w:tc>
          <w:tcPr>
            <w:tcW w:w="226" w:type="dxa"/>
            <w:vAlign w:val="center"/>
            <w:hideMark/>
          </w:tcPr>
          <w:p w14:paraId="6F43969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77B916FC" w14:textId="77777777" w:rsidTr="00B70B3E">
        <w:trPr>
          <w:trHeight w:val="15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4C3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206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DA26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FIC4203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48F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куба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С-402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2D77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5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8CB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0E74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818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E78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3EC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регулятора в режим CAS по уровню в кубе колонны LIC4202 нецелесообразен по причине необходимости обеспечения постоянства расхода FT4203 (питание грануляционной башни С-500)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744067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1CC6A990" w14:textId="77777777" w:rsidTr="00B70B3E">
        <w:trPr>
          <w:gridAfter w:val="1"/>
          <w:wAfter w:w="13" w:type="dxa"/>
          <w:trHeight w:val="33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3C9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B70B3E">
              <w:rPr>
                <w:rFonts w:ascii="Times New Roman" w:eastAsia="Times New Roman" w:hAnsi="Times New Roman"/>
                <w:color w:val="000000"/>
                <w:lang w:eastAsia="en-US"/>
              </w:rPr>
              <w:t>Секция грануляции (блок 500)</w:t>
            </w:r>
          </w:p>
        </w:tc>
        <w:tc>
          <w:tcPr>
            <w:tcW w:w="226" w:type="dxa"/>
            <w:vAlign w:val="center"/>
            <w:hideMark/>
          </w:tcPr>
          <w:p w14:paraId="163C279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4CC197CB" w14:textId="77777777" w:rsidTr="00B70B3E">
        <w:trPr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3C2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207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A2D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TIC5022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24D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циркулирующего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азота</w:t>
            </w:r>
            <w:proofErr w:type="spellEnd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 xml:space="preserve"> Е-500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E46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D9E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0CE9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388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CA34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CDF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59CB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6AD01BA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70B3E" w:rsidRPr="00B70B3E" w14:paraId="73D8CE8F" w14:textId="77777777" w:rsidTr="00B70B3E">
        <w:trPr>
          <w:trHeight w:val="615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918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208</w:t>
            </w:r>
            <w:r w:rsidRPr="00B70B3E">
              <w:rPr>
                <w:rFonts w:ascii="Times New Roman" w:eastAsia="Times New Roman" w:hAnsi="Times New Roman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6EB9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PIC5023</w:t>
            </w:r>
          </w:p>
        </w:tc>
        <w:tc>
          <w:tcPr>
            <w:tcW w:w="2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C9AF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Давление в грануляционной башне С-500</w:t>
            </w:r>
          </w:p>
        </w:tc>
        <w:tc>
          <w:tcPr>
            <w:tcW w:w="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6A19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E73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29F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A87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F3D8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4943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4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AD5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BCD739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76223B6C" w14:textId="1A4EA170" w:rsidR="00B70B3E" w:rsidRDefault="00B70B3E" w:rsidP="00B92FC2">
      <w:pPr>
        <w:pStyle w:val="af1"/>
        <w:spacing w:line="240" w:lineRule="auto"/>
        <w:ind w:right="-23" w:firstLine="0"/>
      </w:pPr>
    </w:p>
    <w:p w14:paraId="5B071916" w14:textId="675E0901" w:rsidR="00EC177B" w:rsidRDefault="00EC177B" w:rsidP="00EC177B">
      <w:pPr>
        <w:pStyle w:val="af1"/>
        <w:ind w:firstLine="0"/>
        <w:sectPr w:rsidR="00EC177B" w:rsidSect="00EC177B">
          <w:headerReference w:type="default" r:id="rId97"/>
          <w:footerReference w:type="default" r:id="rId98"/>
          <w:footnotePr>
            <w:pos w:val="beneathText"/>
          </w:footnotePr>
          <w:pgSz w:w="16838" w:h="11906" w:orient="landscape" w:code="9"/>
          <w:pgMar w:top="567" w:right="567" w:bottom="1418" w:left="1701" w:header="0" w:footer="0" w:gutter="0"/>
          <w:cols w:space="720"/>
          <w:docGrid w:linePitch="326"/>
        </w:sectPr>
      </w:pPr>
    </w:p>
    <w:p w14:paraId="1093DD37" w14:textId="34CA0F02" w:rsidR="00BC40AD" w:rsidRDefault="00BC40AD" w:rsidP="006625FE">
      <w:pPr>
        <w:pStyle w:val="1"/>
      </w:pPr>
      <w:bookmarkStart w:id="2131" w:name="_Toc139996653"/>
      <w:bookmarkEnd w:id="2085"/>
      <w:r>
        <w:lastRenderedPageBreak/>
        <w:t>Результаты настройки базового регулирования</w:t>
      </w:r>
      <w:bookmarkStart w:id="2132" w:name="_Toc112142365"/>
      <w:bookmarkEnd w:id="2131"/>
    </w:p>
    <w:bookmarkEnd w:id="2132"/>
    <w:p w14:paraId="6927954A" w14:textId="77777777" w:rsidR="006625FE" w:rsidRDefault="001E4D7F" w:rsidP="006625FE">
      <w:pPr>
        <w:pStyle w:val="af1"/>
      </w:pPr>
      <w:r w:rsidRPr="00B120AC">
        <w:t xml:space="preserve">Значительных проблем, препятствующих реализации функций управления </w:t>
      </w:r>
      <w:r w:rsidR="00AF617A">
        <w:t xml:space="preserve">СУУТП </w:t>
      </w:r>
      <w:r w:rsidRPr="00B120AC">
        <w:t xml:space="preserve">не выявлено. </w:t>
      </w:r>
      <w:bookmarkStart w:id="2133" w:name="_Toc109770380"/>
      <w:bookmarkStart w:id="2134" w:name="_Toc112142388"/>
    </w:p>
    <w:p w14:paraId="4CA9264B" w14:textId="6CBEA75D" w:rsidR="006625FE" w:rsidRDefault="006625FE" w:rsidP="006625FE">
      <w:pPr>
        <w:pStyle w:val="af1"/>
      </w:pPr>
      <w:r>
        <w:t>Основные изменения в настройки ПИД-регуляторов внесены с целью уменьшения времени отработки регулятором изменений уставки для эффективного управления технологическим режимом.</w:t>
      </w:r>
    </w:p>
    <w:p w14:paraId="61AA2C36" w14:textId="7D677CDC" w:rsidR="004809F9" w:rsidRDefault="004809F9" w:rsidP="006625FE">
      <w:pPr>
        <w:pStyle w:val="af1"/>
      </w:pPr>
      <w:r>
        <w:t>В ходе работ по настройке базового управления на производств</w:t>
      </w:r>
      <w:r w:rsidR="00EB26B7">
        <w:t>е</w:t>
      </w:r>
      <w:r>
        <w:t xml:space="preserve"> фенола и ацетона переведено из ручного режима работы в автоматический 15 контуров управления, из ручного в каскадный </w:t>
      </w:r>
      <w:r w:rsidR="00EB26B7">
        <w:t xml:space="preserve">4 контура управления, из режим </w:t>
      </w:r>
      <w:r w:rsidR="00EB26B7">
        <w:rPr>
          <w:lang w:val="en-US"/>
        </w:rPr>
        <w:t>PRD</w:t>
      </w:r>
      <w:r w:rsidR="00EB26B7">
        <w:t xml:space="preserve"> в каскадный 1 контур управления.</w:t>
      </w:r>
    </w:p>
    <w:p w14:paraId="154201D1" w14:textId="3E72EE32" w:rsidR="00EB26B7" w:rsidRDefault="00EB26B7" w:rsidP="00EB26B7">
      <w:pPr>
        <w:pStyle w:val="af1"/>
      </w:pPr>
      <w:r>
        <w:t xml:space="preserve">В ходе работ по настройке базового управления на производстве </w:t>
      </w:r>
      <w:proofErr w:type="spellStart"/>
      <w:r>
        <w:t>бисфенола</w:t>
      </w:r>
      <w:proofErr w:type="spellEnd"/>
      <w:r>
        <w:t xml:space="preserve"> А переведено из ручного режима работы в автоматический 4 контура управления, из режим </w:t>
      </w:r>
      <w:r>
        <w:rPr>
          <w:lang w:val="en-US"/>
        </w:rPr>
        <w:t>PRD</w:t>
      </w:r>
      <w:r w:rsidRPr="00EB26B7">
        <w:t xml:space="preserve"> </w:t>
      </w:r>
      <w:r>
        <w:t xml:space="preserve">в каскадный </w:t>
      </w:r>
      <w:r w:rsidRPr="00EB26B7">
        <w:t>9</w:t>
      </w:r>
      <w:r>
        <w:t xml:space="preserve"> контуров управления.</w:t>
      </w:r>
    </w:p>
    <w:p w14:paraId="1F5149DF" w14:textId="77777777" w:rsidR="004809F9" w:rsidRPr="004809F9" w:rsidRDefault="004809F9" w:rsidP="004809F9">
      <w:pPr>
        <w:pStyle w:val="af1"/>
      </w:pPr>
    </w:p>
    <w:p w14:paraId="5293E4D2" w14:textId="77777777" w:rsidR="006625FE" w:rsidRDefault="006625FE" w:rsidP="006625FE">
      <w:pPr>
        <w:pStyle w:val="af1"/>
      </w:pPr>
    </w:p>
    <w:p w14:paraId="3E475406" w14:textId="77777777" w:rsidR="006625FE" w:rsidRDefault="006625FE" w:rsidP="006625FE">
      <w:pPr>
        <w:pStyle w:val="af1"/>
      </w:pPr>
    </w:p>
    <w:p w14:paraId="35493D36" w14:textId="77777777" w:rsidR="006625FE" w:rsidRDefault="006625FE" w:rsidP="006625FE">
      <w:pPr>
        <w:pStyle w:val="af1"/>
      </w:pPr>
    </w:p>
    <w:p w14:paraId="79B084AC" w14:textId="77777777" w:rsidR="006625FE" w:rsidRDefault="006625FE" w:rsidP="006625FE">
      <w:pPr>
        <w:pStyle w:val="af1"/>
      </w:pPr>
    </w:p>
    <w:p w14:paraId="114853B9" w14:textId="77777777" w:rsidR="006625FE" w:rsidRDefault="006625FE" w:rsidP="006625FE">
      <w:pPr>
        <w:pStyle w:val="af1"/>
      </w:pPr>
    </w:p>
    <w:p w14:paraId="5FBFF1C9" w14:textId="77777777" w:rsidR="006625FE" w:rsidRDefault="006625FE" w:rsidP="006625FE">
      <w:pPr>
        <w:pStyle w:val="af1"/>
      </w:pPr>
    </w:p>
    <w:p w14:paraId="0C6078EA" w14:textId="77777777" w:rsidR="006625FE" w:rsidRDefault="006625FE" w:rsidP="006625FE">
      <w:pPr>
        <w:pStyle w:val="af1"/>
      </w:pPr>
    </w:p>
    <w:p w14:paraId="0E4ECB89" w14:textId="77777777" w:rsidR="006625FE" w:rsidRDefault="006625FE" w:rsidP="006625FE">
      <w:pPr>
        <w:pStyle w:val="af1"/>
      </w:pPr>
    </w:p>
    <w:p w14:paraId="4430B755" w14:textId="77777777" w:rsidR="006625FE" w:rsidRDefault="006625FE" w:rsidP="006625FE">
      <w:pPr>
        <w:pStyle w:val="af1"/>
      </w:pPr>
    </w:p>
    <w:p w14:paraId="3F9D429F" w14:textId="7FE30B2D" w:rsidR="000F3F79" w:rsidRPr="00EF63D9" w:rsidRDefault="000F3F79" w:rsidP="006625FE">
      <w:pPr>
        <w:pStyle w:val="1"/>
      </w:pPr>
      <w:bookmarkStart w:id="2135" w:name="_Toc139996654"/>
      <w:r w:rsidRPr="00EF63D9">
        <w:lastRenderedPageBreak/>
        <w:t>Перечень принятых сокращений</w:t>
      </w:r>
      <w:bookmarkEnd w:id="2133"/>
      <w:r>
        <w:t xml:space="preserve"> и определений</w:t>
      </w:r>
      <w:bookmarkEnd w:id="2134"/>
      <w:bookmarkEnd w:id="2135"/>
    </w:p>
    <w:p w14:paraId="0F119A7E" w14:textId="77777777" w:rsidR="000F3F79" w:rsidRPr="00EF63D9" w:rsidRDefault="000F3F79" w:rsidP="00AA7A84">
      <w:pPr>
        <w:pStyle w:val="af1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proofErr w:type="spellStart"/>
            <w:r w:rsidRPr="00E86174">
              <w:rPr>
                <w:rFonts w:ascii="Times New Roman" w:hAnsi="Times New Roman"/>
                <w:szCs w:val="20"/>
              </w:rPr>
              <w:t>КИПиА</w:t>
            </w:r>
            <w:proofErr w:type="spellEnd"/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</w:t>
            </w:r>
            <w:proofErr w:type="spellStart"/>
            <w:r w:rsidRPr="00E86174">
              <w:rPr>
                <w:rFonts w:ascii="Times New Roman" w:eastAsia="Calibri" w:hAnsi="Times New Roman"/>
                <w:lang w:val="en-US"/>
              </w:rPr>
              <w:t>регулятор</w:t>
            </w:r>
            <w:proofErr w:type="spellEnd"/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</w:t>
            </w:r>
            <w:proofErr w:type="spellStart"/>
            <w:r w:rsidRPr="00E86174">
              <w:rPr>
                <w:rFonts w:ascii="Times New Roman" w:eastAsia="Calibri" w:hAnsi="Times New Roman"/>
              </w:rPr>
              <w:t>Setpoint</w:t>
            </w:r>
            <w:proofErr w:type="spellEnd"/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5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DABED78" w14:textId="77777777" w:rsidR="00EB26B7" w:rsidRPr="00EF63D9" w:rsidRDefault="00EB26B7" w:rsidP="00EB26B7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79A2679C" w14:textId="77777777" w:rsidTr="0098015D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7C201C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CA88B4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CEB4CC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29ECB9D8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46A667D5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666DCB3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D19435D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6D3A067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61738E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EFEEB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03BC958C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8EA1F6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8C4C2F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F79197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D37F0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50CE7FB1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4C1CE3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A10C9DB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11CA11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425DA51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1D93F94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318BC110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0588E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 С. Н.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86223CA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6803F1B8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7A5D0B10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5E7E623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</w:tbl>
    <w:p w14:paraId="597A42CD" w14:textId="77777777" w:rsidR="00EB26B7" w:rsidRPr="00EF63D9" w:rsidRDefault="00EB26B7" w:rsidP="00EB26B7">
      <w:pPr>
        <w:rPr>
          <w:rFonts w:ascii="Times New Roman" w:hAnsi="Times New Roman"/>
        </w:rPr>
      </w:pPr>
    </w:p>
    <w:p w14:paraId="426190F5" w14:textId="77777777" w:rsidR="00EB26B7" w:rsidRPr="00EF63D9" w:rsidRDefault="00EB26B7" w:rsidP="00EB26B7">
      <w:pPr>
        <w:rPr>
          <w:rFonts w:ascii="Times New Roman" w:hAnsi="Times New Roman"/>
        </w:rPr>
      </w:pPr>
    </w:p>
    <w:p w14:paraId="3402E2B8" w14:textId="77777777" w:rsidR="00EB26B7" w:rsidRPr="00EF63D9" w:rsidRDefault="00EB26B7" w:rsidP="00EB26B7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СОГЛАСОВАНО</w:t>
      </w:r>
    </w:p>
    <w:p w14:paraId="6DC06CE8" w14:textId="77777777" w:rsidR="00EB26B7" w:rsidRDefault="00EB26B7" w:rsidP="00EB26B7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12A1E19C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EE5BD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03509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F8F02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E196B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3514D719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8D8F0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7630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ED65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A1966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2F5E7F91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CAB7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9A650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24F9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4982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3BD4BA1D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09E4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4603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BB25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65CD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72D223EA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F4B6B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3401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E542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F0C9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4FB88BD5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8C7EA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A11E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ECD596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CA94BB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75D94DEB" w14:textId="77777777" w:rsidR="00EB26B7" w:rsidRPr="00EF63D9" w:rsidRDefault="00EB26B7" w:rsidP="00EB26B7">
      <w:pPr>
        <w:ind w:firstLine="567"/>
        <w:rPr>
          <w:rFonts w:ascii="Times New Roman" w:hAnsi="Times New Roman"/>
        </w:rPr>
      </w:pPr>
    </w:p>
    <w:p w14:paraId="2C8F294F" w14:textId="77777777" w:rsidR="00EB26B7" w:rsidRPr="00EF63D9" w:rsidRDefault="00EB26B7" w:rsidP="00EB26B7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proofErr w:type="spellStart"/>
      <w:r w:rsidRPr="00EF63D9">
        <w:rPr>
          <w:rFonts w:ascii="Times New Roman" w:eastAsia="Arial" w:hAnsi="Times New Roman"/>
        </w:rPr>
        <w:t>Сибур</w:t>
      </w:r>
      <w:proofErr w:type="spellEnd"/>
      <w:r w:rsidRPr="00EF63D9">
        <w:rPr>
          <w:rFonts w:ascii="Times New Roman" w:eastAsia="Arial" w:hAnsi="Times New Roman"/>
        </w:rPr>
        <w:t xml:space="preserve">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3B0435E9" w14:textId="77777777" w:rsidTr="0098015D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3075C6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D22D7A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CB77696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454D215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68049F7C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B94ED6F" w14:textId="77777777" w:rsidR="00EB26B7" w:rsidRPr="00EF63D9" w:rsidRDefault="00EB26B7" w:rsidP="0098015D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0B65813C" w14:textId="77777777" w:rsidR="00EB26B7" w:rsidRPr="00EF63D9" w:rsidRDefault="00EB26B7" w:rsidP="0098015D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1BA054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EE2A5EF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EB26B7" w:rsidRPr="00EF63D9" w14:paraId="6FDC3D9D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46733D6" w14:textId="77777777" w:rsidR="00EB26B7" w:rsidRPr="00EF63D9" w:rsidRDefault="00EB26B7" w:rsidP="0098015D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63C5FC6" w14:textId="77777777" w:rsidR="00EB26B7" w:rsidRPr="00EF63D9" w:rsidRDefault="00EB26B7" w:rsidP="0098015D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5331042" w14:textId="77777777" w:rsidR="00EB26B7" w:rsidRPr="00EF63D9" w:rsidRDefault="00EB26B7" w:rsidP="0098015D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303B24E" w14:textId="77777777" w:rsidR="00EB26B7" w:rsidRPr="00EF63D9" w:rsidRDefault="00EB26B7" w:rsidP="0098015D">
            <w:pPr>
              <w:pStyle w:val="affff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99"/>
      <w:footerReference w:type="default" r:id="rId100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077" w:author="Булуев Илья Иванович" w:date="2023-07-13T10:00:00Z" w:initials="БИИ">
    <w:p w14:paraId="7F54ED27" w14:textId="5A3BD10E" w:rsidR="00603B0C" w:rsidRDefault="00603B0C">
      <w:pPr>
        <w:pStyle w:val="affc"/>
      </w:pPr>
      <w:r>
        <w:rPr>
          <w:rStyle w:val="affb"/>
        </w:rPr>
        <w:annotationRef/>
      </w:r>
      <w:r>
        <w:t>Коллеги,</w:t>
      </w:r>
      <w:r w:rsidR="00D1645A">
        <w:t xml:space="preserve"> общи</w:t>
      </w:r>
      <w:r>
        <w:t>е замечани</w:t>
      </w:r>
      <w:r w:rsidR="00D1645A">
        <w:t>я</w:t>
      </w:r>
      <w:r>
        <w:t>:</w:t>
      </w:r>
    </w:p>
    <w:p w14:paraId="7370A7DA" w14:textId="01A78480" w:rsidR="00603B0C" w:rsidRDefault="00603B0C" w:rsidP="00603B0C">
      <w:pPr>
        <w:pStyle w:val="affc"/>
        <w:numPr>
          <w:ilvl w:val="0"/>
          <w:numId w:val="37"/>
        </w:numPr>
      </w:pPr>
      <w:r>
        <w:t>В отчете указаны контура, к-</w:t>
      </w:r>
      <w:proofErr w:type="spellStart"/>
      <w:r>
        <w:t>ые</w:t>
      </w:r>
      <w:proofErr w:type="spellEnd"/>
      <w:r>
        <w:t xml:space="preserve"> видимо, пытались настроить, но их настройка не дала нужного результата. В результате настройки были возвращены. Мы ранее проговаривали, что такие регуляторы нет не</w:t>
      </w:r>
      <w:r w:rsidR="00D1645A">
        <w:t>обходимости отображать в отчете;</w:t>
      </w:r>
    </w:p>
    <w:p w14:paraId="1292CE09" w14:textId="5DFEC9AC" w:rsidR="00D1645A" w:rsidRDefault="00D1645A" w:rsidP="00603B0C">
      <w:pPr>
        <w:pStyle w:val="affc"/>
        <w:numPr>
          <w:ilvl w:val="0"/>
          <w:numId w:val="37"/>
        </w:numPr>
      </w:pPr>
      <w:r>
        <w:t>Отсутствуют значения в ячейках настройки ПИД-регуляторов по Д-составляющей (даже если Д=0, прошу указать);</w:t>
      </w:r>
    </w:p>
    <w:p w14:paraId="128BA135" w14:textId="3D3353CF" w:rsidR="00D1645A" w:rsidRDefault="00D1645A" w:rsidP="00603B0C">
      <w:pPr>
        <w:pStyle w:val="affc"/>
        <w:numPr>
          <w:ilvl w:val="0"/>
          <w:numId w:val="37"/>
        </w:numPr>
      </w:pPr>
      <w:r>
        <w:t>Необходимо учесть замечания, к-</w:t>
      </w:r>
      <w:proofErr w:type="spellStart"/>
      <w:r>
        <w:t>ые</w:t>
      </w:r>
      <w:proofErr w:type="spellEnd"/>
      <w:r>
        <w:t xml:space="preserve"> ранее выдавали при отображении трендов (наглядность изменения параметра «до»-«после», особенно касается расходов).</w:t>
      </w:r>
    </w:p>
    <w:p w14:paraId="752313E6" w14:textId="0C5563A8" w:rsidR="00D1645A" w:rsidRDefault="00D1645A" w:rsidP="00603B0C">
      <w:pPr>
        <w:pStyle w:val="affc"/>
        <w:numPr>
          <w:ilvl w:val="0"/>
          <w:numId w:val="37"/>
        </w:numPr>
      </w:pPr>
      <w:r>
        <w:t>Необходимо обновить все поля, нумерации листов (поля, видимо, остались с предыдущего отчета/без обновления)</w:t>
      </w:r>
    </w:p>
  </w:comment>
  <w:comment w:id="2083" w:author="Булуев Илья Иванович" w:date="2023-07-13T09:56:00Z" w:initials="БИИ">
    <w:p w14:paraId="623634D6" w14:textId="6286FAFF" w:rsidR="00603B0C" w:rsidRPr="00603B0C" w:rsidRDefault="00603B0C" w:rsidP="00603B0C">
      <w:pPr>
        <w:pStyle w:val="affc"/>
        <w:ind w:firstLine="0"/>
      </w:pPr>
      <w:r>
        <w:rPr>
          <w:rStyle w:val="affb"/>
        </w:rPr>
        <w:annotationRef/>
      </w:r>
      <w:r>
        <w:t>Коллеги, а здесь применимо использование ПИД-регулятора? Длительная отработка контура. Возможно стоит рассмотреть размыкание контура и реализовывать управление в СУУТП?</w:t>
      </w:r>
    </w:p>
  </w:comment>
  <w:comment w:id="2087" w:author="Булуев Илья Иванович" w:date="2023-07-13T10:31:00Z" w:initials="БИИ">
    <w:p w14:paraId="30D2D904" w14:textId="1D134D1D" w:rsidR="00D47417" w:rsidRDefault="00D47417">
      <w:pPr>
        <w:pStyle w:val="affc"/>
      </w:pPr>
      <w:r>
        <w:rPr>
          <w:rStyle w:val="affb"/>
        </w:rPr>
        <w:annotationRef/>
      </w:r>
      <w:r>
        <w:t>СКО не поменялось?</w:t>
      </w:r>
    </w:p>
  </w:comment>
  <w:comment w:id="2089" w:author="Булуев Илья Иванович" w:date="2023-07-13T10:33:00Z" w:initials="БИИ">
    <w:p w14:paraId="6DF86E80" w14:textId="21186098" w:rsidR="00D47417" w:rsidRDefault="00D47417">
      <w:pPr>
        <w:pStyle w:val="affc"/>
      </w:pPr>
      <w:r>
        <w:rPr>
          <w:rStyle w:val="affb"/>
        </w:rPr>
        <w:annotationRef/>
      </w:r>
      <w:r>
        <w:t>СКО не поменялось?</w:t>
      </w:r>
    </w:p>
  </w:comment>
  <w:comment w:id="2095" w:author="Булуев Илья Иванович" w:date="2023-07-13T10:40:00Z" w:initials="БИИ">
    <w:p w14:paraId="6DCDD01C" w14:textId="3340AAC0" w:rsidR="00D47417" w:rsidRDefault="00D47417">
      <w:pPr>
        <w:pStyle w:val="affc"/>
      </w:pPr>
      <w:r>
        <w:rPr>
          <w:rStyle w:val="affb"/>
        </w:rPr>
        <w:annotationRef/>
      </w:r>
      <w:r>
        <w:t>Нет численных значений по снижению СКО</w:t>
      </w:r>
    </w:p>
  </w:comment>
  <w:comment w:id="2100" w:author="Булуев Илья Иванович" w:date="2023-07-13T10:49:00Z" w:initials="БИИ">
    <w:p w14:paraId="3EFE0A8E" w14:textId="2C7C0B9B" w:rsidR="00C94170" w:rsidRDefault="00C94170">
      <w:pPr>
        <w:pStyle w:val="affc"/>
      </w:pPr>
      <w:r>
        <w:rPr>
          <w:rStyle w:val="affb"/>
        </w:rPr>
        <w:annotationRef/>
      </w:r>
      <w:r>
        <w:t>По трендам заметно, что произошло снижение СКО. Не приведено численное описание.</w:t>
      </w:r>
    </w:p>
  </w:comment>
  <w:comment w:id="2103" w:author="Булуев Илья Иванович" w:date="2023-07-13T10:52:00Z" w:initials="БИИ">
    <w:p w14:paraId="0292DB4F" w14:textId="368D1950" w:rsidR="001C7C97" w:rsidRDefault="001C7C97">
      <w:pPr>
        <w:pStyle w:val="affc"/>
      </w:pPr>
      <w:r>
        <w:rPr>
          <w:rStyle w:val="affb"/>
        </w:rPr>
        <w:annotationRef/>
      </w:r>
      <w:r>
        <w:t>Показать величину СКО «до-после»</w:t>
      </w:r>
    </w:p>
  </w:comment>
  <w:comment w:id="2104" w:author="Булуев Илья Иванович" w:date="2023-07-13T10:56:00Z" w:initials="БИИ">
    <w:p w14:paraId="163CCB86" w14:textId="6EF2C1F3" w:rsidR="00870490" w:rsidRDefault="00870490">
      <w:pPr>
        <w:pStyle w:val="affc"/>
      </w:pPr>
      <w:r>
        <w:rPr>
          <w:rStyle w:val="affb"/>
        </w:rPr>
        <w:annotationRef/>
      </w:r>
      <w:r>
        <w:t>Непоказательные тренды для расхода. Ранее в замечаниях это было прописано, особенно в отношении расходов.</w:t>
      </w:r>
    </w:p>
  </w:comment>
  <w:comment w:id="2105" w:author="Булуев Илья Иванович" w:date="2023-07-13T11:09:00Z" w:initials="БИИ">
    <w:p w14:paraId="23B84D6D" w14:textId="1F2A1F41" w:rsidR="00A9600A" w:rsidRDefault="00A9600A">
      <w:pPr>
        <w:pStyle w:val="affc"/>
      </w:pPr>
      <w:r>
        <w:rPr>
          <w:rStyle w:val="affb"/>
        </w:rPr>
        <w:annotationRef/>
      </w:r>
      <w:r>
        <w:t>Прошу применить рекомендации по составлению трендов для расходов.</w:t>
      </w:r>
    </w:p>
  </w:comment>
  <w:comment w:id="2106" w:author="Булуев Илья Иванович" w:date="2023-07-13T11:10:00Z" w:initials="БИИ">
    <w:p w14:paraId="51930617" w14:textId="490ACC1B" w:rsidR="00A9600A" w:rsidRDefault="00A9600A">
      <w:pPr>
        <w:pStyle w:val="affc"/>
      </w:pPr>
      <w:r>
        <w:rPr>
          <w:rStyle w:val="affb"/>
        </w:rPr>
        <w:annotationRef/>
      </w:r>
      <w:r>
        <w:t xml:space="preserve">Коллеги, заметно снижение СКО по параметру. Величины СКО не увидел, прошу добавить. </w:t>
      </w:r>
    </w:p>
  </w:comment>
  <w:comment w:id="2117" w:author="Булуев Илья Иванович" w:date="2023-07-13T11:25:00Z" w:initials="БИИ">
    <w:p w14:paraId="418C8EBD" w14:textId="25B18E00" w:rsidR="00D1645A" w:rsidRPr="00D1645A" w:rsidRDefault="00D1645A">
      <w:pPr>
        <w:pStyle w:val="affc"/>
      </w:pPr>
      <w:r>
        <w:rPr>
          <w:rStyle w:val="affb"/>
        </w:rPr>
        <w:annotationRef/>
      </w:r>
      <w:r>
        <w:t xml:space="preserve">Коллеги, если составляющая </w:t>
      </w:r>
      <w:r>
        <w:rPr>
          <w:lang w:val="en-US"/>
        </w:rPr>
        <w:t>D</w:t>
      </w:r>
      <w:r w:rsidRPr="00D1645A">
        <w:t xml:space="preserve"> = 0, </w:t>
      </w:r>
      <w:r>
        <w:t xml:space="preserve">ее все-равно необходимо указать.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52313E6" w15:done="0"/>
  <w15:commentEx w15:paraId="623634D6" w15:done="0"/>
  <w15:commentEx w15:paraId="30D2D904" w15:done="0"/>
  <w15:commentEx w15:paraId="6DF86E80" w15:done="0"/>
  <w15:commentEx w15:paraId="6DCDD01C" w15:done="0"/>
  <w15:commentEx w15:paraId="3EFE0A8E" w15:done="0"/>
  <w15:commentEx w15:paraId="0292DB4F" w15:done="0"/>
  <w15:commentEx w15:paraId="163CCB86" w15:done="0"/>
  <w15:commentEx w15:paraId="23B84D6D" w15:done="0"/>
  <w15:commentEx w15:paraId="51930617" w15:done="0"/>
  <w15:commentEx w15:paraId="418C8EB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49A177" w14:textId="77777777" w:rsidR="0098015D" w:rsidRDefault="0098015D">
      <w:pPr>
        <w:spacing w:line="240" w:lineRule="auto"/>
      </w:pPr>
      <w:r>
        <w:separator/>
      </w:r>
    </w:p>
  </w:endnote>
  <w:endnote w:type="continuationSeparator" w:id="0">
    <w:p w14:paraId="20772741" w14:textId="77777777" w:rsidR="0098015D" w:rsidRDefault="0098015D">
      <w:pPr>
        <w:spacing w:line="240" w:lineRule="auto"/>
      </w:pPr>
      <w:r>
        <w:continuationSeparator/>
      </w:r>
    </w:p>
  </w:endnote>
  <w:endnote w:type="continuationNotice" w:id="1">
    <w:p w14:paraId="55C04B3E" w14:textId="77777777" w:rsidR="0098015D" w:rsidRDefault="0098015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98015D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98015D" w:rsidRPr="00221356" w:rsidRDefault="0098015D" w:rsidP="00221356">
          <w:pPr>
            <w:pStyle w:val="af7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</w:tr>
    <w:tr w:rsidR="0098015D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</w:tr>
    <w:tr w:rsidR="0098015D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</w:tr>
    <w:tr w:rsidR="0098015D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98015D" w:rsidRPr="00221356" w:rsidRDefault="0098015D" w:rsidP="00221356">
          <w:pPr>
            <w:pStyle w:val="af5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98015D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98015D" w:rsidRPr="00221356" w:rsidRDefault="0098015D" w:rsidP="00221356">
          <w:pPr>
            <w:pStyle w:val="af7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98015D" w:rsidRPr="00221356" w:rsidRDefault="0098015D" w:rsidP="00221356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98015D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98015D" w:rsidRPr="00221356" w:rsidRDefault="0098015D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98015D" w:rsidRPr="00BB19DD" w:rsidRDefault="0098015D" w:rsidP="00221356">
          <w:pPr>
            <w:pStyle w:val="af7"/>
            <w:ind w:left="113" w:right="113"/>
            <w:rPr>
              <w:rFonts w:cs="Arial"/>
              <w:i/>
              <w:szCs w:val="16"/>
            </w:rPr>
          </w:pPr>
        </w:p>
      </w:tc>
    </w:tr>
    <w:tr w:rsidR="0098015D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98015D" w:rsidRPr="00221356" w:rsidRDefault="0098015D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98015D" w:rsidRPr="00B2239C" w:rsidRDefault="0098015D" w:rsidP="00221356">
          <w:pPr>
            <w:pStyle w:val="af7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98015D" w:rsidRDefault="0098015D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98015D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98015D" w:rsidRPr="00B2239C" w:rsidRDefault="0098015D" w:rsidP="00FA2E9C">
          <w:pPr>
            <w:pStyle w:val="af7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98015D" w:rsidRPr="00B2239C" w:rsidRDefault="0098015D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98015D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98015D" w:rsidRPr="00B2239C" w:rsidRDefault="0098015D" w:rsidP="00FA2E9C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98015D" w:rsidRPr="00B2239C" w:rsidRDefault="0098015D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98015D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98015D" w:rsidRPr="00B2239C" w:rsidRDefault="0098015D" w:rsidP="00FA2E9C">
          <w:pPr>
            <w:pStyle w:val="af7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98015D" w:rsidRPr="00B2239C" w:rsidRDefault="0098015D" w:rsidP="00FA2E9C">
          <w:pPr>
            <w:pStyle w:val="af7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98015D" w:rsidRPr="00FD6BCE" w:rsidRDefault="0098015D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98015D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98015D" w:rsidRPr="0034708F" w:rsidRDefault="0098015D" w:rsidP="006905E7">
          <w:pPr>
            <w:rPr>
              <w:sz w:val="20"/>
              <w:szCs w:val="20"/>
            </w:rPr>
          </w:pPr>
          <w:r w:rsidRPr="0034708F">
            <w:rPr>
              <w:rStyle w:val="afb"/>
              <w:sz w:val="20"/>
              <w:szCs w:val="20"/>
            </w:rPr>
            <w:fldChar w:fldCharType="begin"/>
          </w:r>
          <w:r w:rsidRPr="0034708F">
            <w:rPr>
              <w:rStyle w:val="afb"/>
              <w:sz w:val="20"/>
              <w:szCs w:val="20"/>
            </w:rPr>
            <w:instrText xml:space="preserve"> NUMPAGES </w:instrText>
          </w:r>
          <w:r w:rsidRPr="0034708F">
            <w:rPr>
              <w:rStyle w:val="afb"/>
              <w:sz w:val="20"/>
              <w:szCs w:val="20"/>
            </w:rPr>
            <w:fldChar w:fldCharType="separate"/>
          </w:r>
          <w:r>
            <w:rPr>
              <w:rStyle w:val="afb"/>
              <w:noProof/>
              <w:sz w:val="20"/>
              <w:szCs w:val="20"/>
            </w:rPr>
            <w:t>45</w:t>
          </w:r>
          <w:r w:rsidRPr="0034708F">
            <w:rPr>
              <w:rStyle w:val="afb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98015D" w:rsidRPr="0034708F" w:rsidRDefault="0098015D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98015D" w:rsidRPr="0034708F" w:rsidRDefault="0098015D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98015D" w:rsidRPr="0034708F" w:rsidRDefault="0098015D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98015D" w:rsidRPr="0034708F" w:rsidRDefault="0098015D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98015D" w:rsidRPr="0034708F" w:rsidRDefault="0098015D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98015D" w:rsidRPr="002976B1" w:rsidRDefault="0098015D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98015D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98015D" w:rsidRPr="0034708F" w:rsidRDefault="0098015D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98015D" w:rsidRPr="0034708F" w:rsidRDefault="0098015D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98015D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98015D" w:rsidRPr="0034708F" w:rsidRDefault="0098015D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98015D" w:rsidRPr="0034708F" w:rsidRDefault="0098015D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98015D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98015D" w:rsidRPr="0034708F" w:rsidRDefault="0098015D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98015D" w:rsidRPr="002976B1" w:rsidRDefault="0098015D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98015D" w:rsidRPr="0034708F" w:rsidRDefault="0098015D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98015D" w:rsidRPr="002976B1" w:rsidRDefault="0098015D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98015D" w:rsidRPr="008763E0" w:rsidRDefault="0098015D" w:rsidP="0043725A">
          <w:pPr>
            <w:pStyle w:val="afc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98015D" w:rsidRPr="0043725A" w:rsidRDefault="0098015D" w:rsidP="0043725A">
          <w:pPr>
            <w:pStyle w:val="afc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98015D" w:rsidRPr="0043725A" w:rsidRDefault="0098015D" w:rsidP="0043725A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98015D" w:rsidRPr="0068049E" w:rsidRDefault="0098015D" w:rsidP="00F52C97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98015D" w:rsidRPr="0034708F" w:rsidRDefault="0098015D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98015D" w:rsidRPr="0034708F" w:rsidRDefault="0098015D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98015D" w:rsidRPr="0034708F" w:rsidRDefault="0098015D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98015D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98015D" w:rsidRPr="0034708F" w:rsidRDefault="0098015D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98015D" w:rsidRPr="002976B1" w:rsidRDefault="0098015D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98015D" w:rsidRPr="00FC178B" w:rsidRDefault="0098015D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98015D" w:rsidRPr="002976B1" w:rsidRDefault="0098015D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98015D" w:rsidRPr="0034708F" w:rsidRDefault="0098015D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98015D" w:rsidRPr="002976B1" w:rsidRDefault="0098015D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98015D" w:rsidRPr="00550B7B" w:rsidRDefault="0098015D" w:rsidP="0068049E">
          <w:pPr>
            <w:pStyle w:val="afa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98015D" w:rsidRPr="003F16EA" w:rsidRDefault="0098015D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98015D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98015D" w:rsidRPr="0034708F" w:rsidRDefault="0098015D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98015D" w:rsidRPr="0034708F" w:rsidRDefault="0098015D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98015D" w:rsidRPr="00FC178B" w:rsidRDefault="0098015D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98015D" w:rsidRPr="0034708F" w:rsidRDefault="0098015D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98015D" w:rsidRPr="0034708F" w:rsidRDefault="0098015D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98015D" w:rsidRDefault="0098015D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5pt;height:21pt">
                <v:imagedata r:id="rId1" o:title=""/>
              </v:shape>
              <o:OLEObject Type="Embed" ProgID="Visio.Drawing.11" ShapeID="_x0000_i1026" DrawAspect="Content" ObjectID="_1750752966" r:id="rId2"/>
            </w:object>
          </w:r>
        </w:p>
        <w:p w14:paraId="4798C2DE" w14:textId="77777777" w:rsidR="0098015D" w:rsidRPr="0034708F" w:rsidRDefault="0098015D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98015D" w:rsidRPr="0034708F" w:rsidRDefault="0098015D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98015D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98015D" w:rsidRPr="0034708F" w:rsidRDefault="0098015D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98015D" w:rsidRPr="0034708F" w:rsidRDefault="0098015D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98015D" w:rsidRPr="00FC178B" w:rsidRDefault="0098015D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98015D" w:rsidRPr="0034708F" w:rsidRDefault="0098015D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98015D" w:rsidRPr="0034708F" w:rsidRDefault="0098015D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98015D" w:rsidRPr="0034708F" w:rsidRDefault="0098015D" w:rsidP="006905E7">
          <w:pPr>
            <w:rPr>
              <w:sz w:val="20"/>
              <w:szCs w:val="20"/>
              <w:lang w:val="en-US"/>
            </w:rPr>
          </w:pPr>
        </w:p>
      </w:tc>
    </w:tr>
    <w:tr w:rsidR="0098015D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98015D" w:rsidRPr="0034708F" w:rsidRDefault="0098015D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98015D" w:rsidRPr="00B94B64" w:rsidRDefault="0098015D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98015D" w:rsidRPr="00B94B64" w:rsidRDefault="0098015D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98015D" w:rsidRPr="00B94B64" w:rsidRDefault="0098015D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98015D" w:rsidRPr="00B94B64" w:rsidRDefault="0098015D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98015D" w:rsidRPr="00B94B64" w:rsidRDefault="0098015D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98015D" w:rsidRPr="00B64421" w:rsidRDefault="0098015D">
    <w:pPr>
      <w:pStyle w:val="af7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AF6E98" w14:textId="77777777" w:rsidR="0098015D" w:rsidRDefault="0098015D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98015D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98015D" w:rsidRPr="003F0B11" w:rsidRDefault="0098015D" w:rsidP="0087223A">
          <w:pPr>
            <w:pStyle w:val="af9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98015D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98015D" w:rsidRPr="00177AA3" w:rsidRDefault="0098015D" w:rsidP="0087223A">
          <w:pPr>
            <w:pStyle w:val="afa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98015D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98015D" w:rsidRPr="00177AA3" w:rsidRDefault="0098015D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98015D" w:rsidRPr="00177AA3" w:rsidRDefault="0098015D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98015D" w:rsidRPr="00177AA3" w:rsidRDefault="0098015D" w:rsidP="0087223A">
    <w:pPr>
      <w:pStyle w:val="af7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98015D" w:rsidRPr="00DD7B97" w14:paraId="777B9818" w14:textId="77777777" w:rsidTr="009A6664">
      <w:trPr>
        <w:cantSplit/>
        <w:trHeight w:hRule="exact" w:val="284"/>
      </w:trPr>
      <w:tc>
        <w:tcPr>
          <w:tcW w:w="567" w:type="dxa"/>
        </w:tcPr>
        <w:p w14:paraId="7781E6E1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D833F59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F220BAE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826DD97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60FB95B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446A72F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658888B8" w14:textId="77777777" w:rsidR="0098015D" w:rsidRPr="00DD7B97" w:rsidRDefault="0098015D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ТСФТ.314.052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41F1E218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98015D" w:rsidRPr="00DD7B97" w14:paraId="3F84DFB7" w14:textId="77777777" w:rsidTr="009A6664">
      <w:trPr>
        <w:cantSplit/>
        <w:trHeight w:hRule="exact" w:val="284"/>
      </w:trPr>
      <w:tc>
        <w:tcPr>
          <w:tcW w:w="567" w:type="dxa"/>
        </w:tcPr>
        <w:p w14:paraId="5B86C7B4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CA82F50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2BF19F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E12746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1BAC58FC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DDE89FF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1D60DC4C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27F00F3A" w14:textId="6F887759" w:rsidR="0098015D" w:rsidRPr="00DD7B97" w:rsidRDefault="0098015D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1645A">
            <w:rPr>
              <w:rFonts w:ascii="Times New Roman" w:hAnsi="Times New Roman"/>
              <w:noProof/>
              <w:w w:val="100"/>
              <w:sz w:val="24"/>
              <w:szCs w:val="24"/>
            </w:rPr>
            <w:t>11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98015D" w:rsidRPr="00DD7B97" w14:paraId="6E90C3DA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6787396F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9B33BE1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7C0CF76F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87D4F38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A54CE6B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427FA5C1" w14:textId="77777777" w:rsidR="0098015D" w:rsidRPr="00DD7B97" w:rsidRDefault="0098015D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3606B082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39AE4B6F" w14:textId="77777777" w:rsidR="0098015D" w:rsidRPr="00DD7B97" w:rsidRDefault="0098015D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2B67CEE" w14:textId="77777777" w:rsidR="0098015D" w:rsidRDefault="0098015D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98015D" w:rsidRPr="00DD7B97" w14:paraId="3C95C338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A5C9A1E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D91572D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CA30DD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6C16E1E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5AA5AF3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3700542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7B865471" w14:textId="66AE58EB" w:rsidR="0098015D" w:rsidRPr="00DD7B97" w:rsidRDefault="0098015D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6B627E57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98015D" w:rsidRPr="00DD7B97" w14:paraId="26EB6AAE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6F1FAC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1EEBA4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F42CA78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5E39E8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9E04ABA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C9FAC6B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4A65F75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0DA8FC80" w14:textId="34361FD4" w:rsidR="0098015D" w:rsidRPr="00DD7B97" w:rsidRDefault="0098015D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1645A">
            <w:rPr>
              <w:rFonts w:ascii="Times New Roman" w:hAnsi="Times New Roman"/>
              <w:noProof/>
              <w:w w:val="100"/>
              <w:sz w:val="24"/>
              <w:szCs w:val="24"/>
            </w:rPr>
            <w:t>19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98015D" w:rsidRPr="00DD7B97" w14:paraId="2DD652D4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068672F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304B44FA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52A1E88F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2863A991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26CDD92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757CDEDC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527EA04C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5ED85F8B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1234681C" w14:textId="77777777" w:rsidR="0098015D" w:rsidRDefault="0098015D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0"/>
      <w:gridCol w:w="714"/>
    </w:tblGrid>
    <w:tr w:rsidR="0098015D" w:rsidRPr="00DD7B97" w14:paraId="64BD66ED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1BE5E4DB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D89652C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AFB2AFD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0AD1C3B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C20C1B3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FB3C7B1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 w:val="restart"/>
          <w:vAlign w:val="center"/>
        </w:tcPr>
        <w:p w14:paraId="5F00BF12" w14:textId="77777777" w:rsidR="0098015D" w:rsidRPr="00DD7B97" w:rsidRDefault="0098015D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14" w:type="dxa"/>
          <w:vAlign w:val="center"/>
        </w:tcPr>
        <w:p w14:paraId="3AAEF36D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98015D" w:rsidRPr="00DD7B97" w14:paraId="390952F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1227321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1A79B72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60331D2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9AEAC1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92CC110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4F73936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/>
        </w:tcPr>
        <w:p w14:paraId="0B5AA184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 w:val="restart"/>
          <w:vAlign w:val="center"/>
        </w:tcPr>
        <w:p w14:paraId="2EF2F0B6" w14:textId="245F7FE4" w:rsidR="0098015D" w:rsidRPr="00DD7B97" w:rsidRDefault="0098015D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1645A">
            <w:rPr>
              <w:rFonts w:ascii="Times New Roman" w:hAnsi="Times New Roman"/>
              <w:noProof/>
              <w:w w:val="100"/>
              <w:sz w:val="24"/>
              <w:szCs w:val="24"/>
            </w:rPr>
            <w:t>89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98015D" w:rsidRPr="00DD7B97" w14:paraId="1DC2CA53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5C03681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29F7C0DE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0AEBB80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6A5BCF7A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5F335B14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5039ED59" w14:textId="77777777" w:rsidR="0098015D" w:rsidRPr="00DD7B97" w:rsidRDefault="0098015D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0" w:type="dxa"/>
          <w:vMerge/>
        </w:tcPr>
        <w:p w14:paraId="59535C6D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/>
        </w:tcPr>
        <w:p w14:paraId="6E0DAD6B" w14:textId="77777777" w:rsidR="0098015D" w:rsidRPr="00DD7B97" w:rsidRDefault="0098015D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54D88DB8" w14:textId="77777777" w:rsidR="0098015D" w:rsidRDefault="0098015D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98015D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7F48335B" w:rsidR="0098015D" w:rsidRPr="00DD7B97" w:rsidRDefault="0098015D" w:rsidP="008D1515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09" w:type="dxa"/>
          <w:vAlign w:val="center"/>
        </w:tcPr>
        <w:p w14:paraId="6B5369BE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98015D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41C69BFC" w:rsidR="0098015D" w:rsidRPr="00DD7B97" w:rsidRDefault="0098015D" w:rsidP="008D1515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1645A">
            <w:rPr>
              <w:rFonts w:ascii="Times New Roman" w:hAnsi="Times New Roman"/>
              <w:noProof/>
              <w:w w:val="100"/>
              <w:sz w:val="24"/>
              <w:szCs w:val="24"/>
            </w:rPr>
            <w:t>103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98015D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98015D" w:rsidRPr="00DD7B97" w:rsidRDefault="0098015D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98015D" w:rsidRPr="00DD7B97" w:rsidRDefault="0098015D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98015D" w:rsidRDefault="0098015D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A5B3FF" w14:textId="77777777" w:rsidR="0098015D" w:rsidRDefault="0098015D">
      <w:pPr>
        <w:spacing w:line="240" w:lineRule="auto"/>
      </w:pPr>
      <w:r>
        <w:separator/>
      </w:r>
    </w:p>
  </w:footnote>
  <w:footnote w:type="continuationSeparator" w:id="0">
    <w:p w14:paraId="0E0FC0B1" w14:textId="77777777" w:rsidR="0098015D" w:rsidRDefault="0098015D">
      <w:pPr>
        <w:spacing w:line="240" w:lineRule="auto"/>
      </w:pPr>
      <w:r>
        <w:continuationSeparator/>
      </w:r>
    </w:p>
  </w:footnote>
  <w:footnote w:type="continuationNotice" w:id="1">
    <w:p w14:paraId="36B610B0" w14:textId="77777777" w:rsidR="0098015D" w:rsidRDefault="0098015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96022F" w14:textId="77777777" w:rsidR="0098015D" w:rsidRPr="00EF63D9" w:rsidRDefault="0098015D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98015D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98015D" w:rsidRPr="00EF63D9" w:rsidRDefault="0098015D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98015D" w:rsidRPr="00EF63D9" w:rsidRDefault="0098015D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98015D" w:rsidRPr="00EF63D9" w:rsidRDefault="0098015D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.75pt;height:58.5pt">
                <v:imagedata r:id="rId1" o:title=""/>
              </v:shape>
              <o:OLEObject Type="Embed" ProgID="PBrush" ShapeID="_x0000_i1025" DrawAspect="Content" ObjectID="_1750752965" r:id="rId2"/>
            </w:object>
          </w:r>
        </w:p>
      </w:tc>
    </w:tr>
    <w:tr w:rsidR="0098015D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4B90FA25" w:rsidR="0098015D" w:rsidRPr="002E42BE" w:rsidRDefault="0098015D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ТСФТ.314.055.003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E523C1" w:rsidR="0098015D" w:rsidRPr="002E42BE" w:rsidRDefault="0098015D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D1645A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137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98015D" w:rsidRPr="002E42BE" w:rsidRDefault="0098015D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98015D" w:rsidRPr="00EF63D9" w:rsidRDefault="0098015D" w:rsidP="009217D3">
    <w:pPr>
      <w:rPr>
        <w:rFonts w:ascii="Times New Roman" w:hAnsi="Times New Roman"/>
        <w:vanish/>
      </w:rPr>
    </w:pPr>
  </w:p>
  <w:p w14:paraId="53953051" w14:textId="77777777" w:rsidR="0098015D" w:rsidRPr="00EF63D9" w:rsidRDefault="0098015D" w:rsidP="00AE791A">
    <w:pPr>
      <w:pStyle w:val="af5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CDD90" w14:textId="77777777" w:rsidR="0098015D" w:rsidRPr="00974ED4" w:rsidRDefault="0098015D" w:rsidP="00973B1E">
    <w:pPr>
      <w:pStyle w:val="af5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98015D" w:rsidRPr="00974ED4" w:rsidRDefault="0098015D" w:rsidP="00973B1E">
    <w:pPr>
      <w:pStyle w:val="af5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883716" w14:textId="77777777" w:rsidR="0098015D" w:rsidRPr="00EF63D9" w:rsidRDefault="0098015D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98015D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22315092" w:rsidR="0098015D" w:rsidRPr="00563A6B" w:rsidRDefault="0098015D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ТСФТ.314.055.003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</w:p>
      </w:tc>
    </w:tr>
    <w:tr w:rsidR="0098015D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98015D" w:rsidRPr="00563A6B" w:rsidRDefault="0098015D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98015D" w:rsidRPr="00563A6B" w:rsidRDefault="0098015D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98015D" w:rsidRPr="00563A6B" w:rsidRDefault="0098015D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98015D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98015D" w:rsidRPr="00563A6B" w:rsidRDefault="0098015D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98015D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7AA9B01E" w:rsidR="0098015D" w:rsidRPr="00563A6B" w:rsidRDefault="0098015D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98015D" w:rsidRPr="00563A6B" w:rsidRDefault="0098015D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467BE5E1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7E24DE95" w:rsidR="0098015D" w:rsidRPr="00563A6B" w:rsidRDefault="0098015D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«КАЗАНЬОРГЗИНТЕЗ»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083F25FC" w14:textId="77777777" w:rsidR="0098015D" w:rsidRPr="00563A6B" w:rsidRDefault="0098015D" w:rsidP="003A5437">
          <w:pPr>
            <w:spacing w:line="240" w:lineRule="auto"/>
            <w:ind w:firstLine="0"/>
            <w:rPr>
              <w:rFonts w:ascii="Times New Roman" w:hAnsi="Times New Roman"/>
              <w:sz w:val="18"/>
              <w:szCs w:val="18"/>
            </w:rPr>
          </w:pPr>
        </w:p>
        <w:p w14:paraId="79A0FA14" w14:textId="59CE0F63" w:rsidR="0098015D" w:rsidRPr="00563A6B" w:rsidRDefault="0098015D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>Отчет по настройке базового управления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98015D" w:rsidRPr="00563A6B" w:rsidRDefault="0098015D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98015D" w:rsidRPr="00563A6B" w:rsidRDefault="0098015D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98015D" w:rsidRPr="00563A6B" w:rsidRDefault="0098015D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98015D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66D17C9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98015D" w:rsidRPr="00563A6B" w:rsidRDefault="0098015D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133C9E01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</w:t>
          </w:r>
          <w:r>
            <w:rPr>
              <w:rFonts w:ascii="Times New Roman" w:hAnsi="Times New Roman"/>
              <w:i w:val="0"/>
              <w:sz w:val="14"/>
              <w:szCs w:val="14"/>
            </w:rPr>
            <w:t>23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707E2483" w:rsidR="0098015D" w:rsidRPr="00563A6B" w:rsidRDefault="0098015D" w:rsidP="00486D5A">
          <w:pPr>
            <w:pStyle w:val="afa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D1645A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2A25C652" w:rsidR="0098015D" w:rsidRPr="00563A6B" w:rsidRDefault="0098015D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137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98015D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98015D" w:rsidRPr="00563A6B" w:rsidRDefault="0098015D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98015D" w:rsidRPr="00563A6B" w:rsidRDefault="0098015D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4.75pt;height:42pt">
                <v:imagedata r:id="rId1" o:title=""/>
              </v:shape>
              <o:OLEObject Type="Embed" ProgID="PBrush" ShapeID="_x0000_i1027" DrawAspect="Content" ObjectID="_1750752967" r:id="rId2"/>
            </w:object>
          </w:r>
        </w:p>
        <w:p w14:paraId="1CA0D361" w14:textId="77777777" w:rsidR="0098015D" w:rsidRPr="00563A6B" w:rsidRDefault="0098015D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98015D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98015D" w:rsidRPr="00563A6B" w:rsidRDefault="0098015D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98015D" w:rsidRPr="00563A6B" w:rsidRDefault="0098015D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98015D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4EB062A4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Сафин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98015D" w:rsidRPr="00563A6B" w:rsidRDefault="0098015D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180921B7" w:rsidR="0098015D" w:rsidRPr="00563A6B" w:rsidRDefault="0098015D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98015D" w:rsidRPr="00563A6B" w:rsidRDefault="0098015D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98015D" w:rsidRPr="00563A6B" w:rsidRDefault="0098015D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98015D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98015D" w:rsidRPr="00EF63D9" w:rsidRDefault="0098015D" w:rsidP="00004BC0">
          <w:pPr>
            <w:pStyle w:val="af7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98015D" w:rsidRPr="00EF63D9" w:rsidRDefault="0098015D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98015D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98015D" w:rsidRPr="00EF63D9" w:rsidRDefault="0098015D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98015D" w:rsidRPr="00EF63D9" w:rsidRDefault="0098015D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98015D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98015D" w:rsidRPr="00EF63D9" w:rsidRDefault="0098015D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98015D" w:rsidRPr="00EF63D9" w:rsidRDefault="0098015D" w:rsidP="00004BC0">
          <w:pPr>
            <w:pStyle w:val="af7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98015D" w:rsidRPr="00EF63D9" w:rsidRDefault="0098015D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98015D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98015D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98015D" w:rsidRPr="00C408C3" w:rsidRDefault="0098015D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98015D" w:rsidRPr="00076BFA" w:rsidRDefault="0098015D" w:rsidP="00242AE5">
    <w:pPr>
      <w:pStyle w:val="af5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133028" w14:textId="77777777" w:rsidR="0098015D" w:rsidRPr="00EF63D9" w:rsidRDefault="0098015D" w:rsidP="00EF28CB">
    <w:pPr>
      <w:rPr>
        <w:rFonts w:ascii="Times New Roman" w:hAnsi="Times New Roman"/>
        <w:vanish/>
      </w:rPr>
    </w:pPr>
  </w:p>
  <w:p w14:paraId="4E2B68E3" w14:textId="77777777" w:rsidR="0098015D" w:rsidRPr="00EF63D9" w:rsidRDefault="0098015D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6128" behindDoc="0" locked="0" layoutInCell="0" allowOverlap="1" wp14:anchorId="4B71CAAF" wp14:editId="67796CB8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8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5B6892D8" id="Rectangle 96" o:spid="_x0000_s1026" style="position:absolute;margin-left:55.95pt;margin-top:14.2pt;width:524.4pt;height:813.5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vgF9wEAAMk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" o:allowincell="f" filled="f" strokeweight="1.75pt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1938C6" w14:textId="77777777" w:rsidR="0098015D" w:rsidRPr="00EF63D9" w:rsidRDefault="0098015D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65E01BEB" wp14:editId="619BFC15">
              <wp:simplePos x="0" y="0"/>
              <wp:positionH relativeFrom="page">
                <wp:posOffset>819150</wp:posOffset>
              </wp:positionH>
              <wp:positionV relativeFrom="page">
                <wp:posOffset>155204</wp:posOffset>
              </wp:positionV>
              <wp:extent cx="9712841" cy="7237562"/>
              <wp:effectExtent l="0" t="0" r="22225" b="20955"/>
              <wp:wrapNone/>
              <wp:docPr id="10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488F1FE" id="Rectangle 96" o:spid="_x0000_s1026" style="position:absolute;margin-left:64.5pt;margin-top:12.2pt;width:764.8pt;height:569.9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K/7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2FA3CB90" w14:textId="77777777" w:rsidR="0098015D" w:rsidRPr="00EF63D9" w:rsidRDefault="0098015D" w:rsidP="008C4C92">
    <w:pPr>
      <w:pStyle w:val="af5"/>
      <w:tabs>
        <w:tab w:val="clear" w:pos="4153"/>
        <w:tab w:val="clear" w:pos="8306"/>
        <w:tab w:val="left" w:pos="5651"/>
      </w:tabs>
      <w:ind w:firstLine="0"/>
      <w:rPr>
        <w:rFonts w:ascii="Times New Roman" w:hAnsi="Times New Roman"/>
      </w:rPr>
    </w:pPr>
    <w:r>
      <w:rPr>
        <w:rFonts w:ascii="Times New Roman" w:hAnsi="Times New Roman"/>
      </w:rP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F73893" w14:textId="77777777" w:rsidR="0098015D" w:rsidRPr="00EF63D9" w:rsidRDefault="0098015D" w:rsidP="00EC177B">
    <w:pPr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8176" behindDoc="0" locked="0" layoutInCell="0" allowOverlap="1" wp14:anchorId="2C51017A" wp14:editId="3AB275A5">
              <wp:simplePos x="0" y="0"/>
              <wp:positionH relativeFrom="page">
                <wp:posOffset>810895</wp:posOffset>
              </wp:positionH>
              <wp:positionV relativeFrom="page">
                <wp:posOffset>130546</wp:posOffset>
              </wp:positionV>
              <wp:extent cx="9712841" cy="7237562"/>
              <wp:effectExtent l="0" t="0" r="22225" b="20955"/>
              <wp:wrapNone/>
              <wp:docPr id="3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6E5F6FDF" id="Rectangle 96" o:spid="_x0000_s1026" style="position:absolute;margin-left:63.85pt;margin-top:10.3pt;width:764.8pt;height:569.9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03E07" w14:textId="77777777" w:rsidR="0098015D" w:rsidRPr="00EF63D9" w:rsidRDefault="0098015D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98015D" w:rsidRPr="00EF63D9" w:rsidRDefault="0098015D" w:rsidP="00E21E89">
    <w:pPr>
      <w:pStyle w:val="af5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01442BB9"/>
    <w:multiLevelType w:val="hybridMultilevel"/>
    <w:tmpl w:val="D90A0874"/>
    <w:lvl w:ilvl="0" w:tplc="FFA0508C">
      <w:start w:val="1"/>
      <w:numFmt w:val="bullet"/>
      <w:pStyle w:val="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F133DD"/>
    <w:multiLevelType w:val="multilevel"/>
    <w:tmpl w:val="32787716"/>
    <w:styleLink w:val="a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1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4" w15:restartNumberingAfterBreak="0">
    <w:nsid w:val="10BC3C54"/>
    <w:multiLevelType w:val="multilevel"/>
    <w:tmpl w:val="020CBEFA"/>
    <w:lvl w:ilvl="0">
      <w:start w:val="1"/>
      <w:numFmt w:val="decimal"/>
      <w:pStyle w:val="a0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5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45256B"/>
    <w:multiLevelType w:val="singleLevel"/>
    <w:tmpl w:val="0B3EAD22"/>
    <w:lvl w:ilvl="0">
      <w:start w:val="1"/>
      <w:numFmt w:val="bullet"/>
      <w:pStyle w:val="a1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7" w15:restartNumberingAfterBreak="0">
    <w:nsid w:val="15BA236A"/>
    <w:multiLevelType w:val="hybridMultilevel"/>
    <w:tmpl w:val="C88636DC"/>
    <w:lvl w:ilvl="0" w:tplc="CF34A6AE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CE7FAB"/>
    <w:multiLevelType w:val="singleLevel"/>
    <w:tmpl w:val="27E4CDF4"/>
    <w:lvl w:ilvl="0">
      <w:start w:val="1"/>
      <w:numFmt w:val="russianLower"/>
      <w:pStyle w:val="a3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9" w15:restartNumberingAfterBreak="0">
    <w:nsid w:val="1C7C09AE"/>
    <w:multiLevelType w:val="multilevel"/>
    <w:tmpl w:val="46EC4BD0"/>
    <w:styleLink w:val="a4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0" w15:restartNumberingAfterBreak="0">
    <w:nsid w:val="25F031B3"/>
    <w:multiLevelType w:val="multilevel"/>
    <w:tmpl w:val="3F4CC73A"/>
    <w:lvl w:ilvl="0">
      <w:start w:val="1"/>
      <w:numFmt w:val="upperLetter"/>
      <w:pStyle w:val="a5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2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0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0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342A7897"/>
    <w:multiLevelType w:val="hybridMultilevel"/>
    <w:tmpl w:val="940E8984"/>
    <w:lvl w:ilvl="0" w:tplc="F2F072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3" w15:restartNumberingAfterBreak="0">
    <w:nsid w:val="41495192"/>
    <w:multiLevelType w:val="multilevel"/>
    <w:tmpl w:val="9FFAE460"/>
    <w:lvl w:ilvl="0">
      <w:start w:val="1"/>
      <w:numFmt w:val="lowerLetter"/>
      <w:pStyle w:val="a6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4" w15:restartNumberingAfterBreak="0">
    <w:nsid w:val="42806F3B"/>
    <w:multiLevelType w:val="hybridMultilevel"/>
    <w:tmpl w:val="D332AA8A"/>
    <w:lvl w:ilvl="0" w:tplc="FFFFFFFF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44867C36"/>
    <w:multiLevelType w:val="singleLevel"/>
    <w:tmpl w:val="CCE64C44"/>
    <w:lvl w:ilvl="0">
      <w:start w:val="1"/>
      <w:numFmt w:val="bullet"/>
      <w:pStyle w:val="a7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16" w15:restartNumberingAfterBreak="0">
    <w:nsid w:val="5656769F"/>
    <w:multiLevelType w:val="hybridMultilevel"/>
    <w:tmpl w:val="EE7A68F0"/>
    <w:lvl w:ilvl="0" w:tplc="5252ABCA">
      <w:start w:val="1"/>
      <w:numFmt w:val="bullet"/>
      <w:pStyle w:val="a8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453638"/>
    <w:multiLevelType w:val="hybridMultilevel"/>
    <w:tmpl w:val="AF46A668"/>
    <w:lvl w:ilvl="0" w:tplc="645448CA">
      <w:start w:val="1"/>
      <w:numFmt w:val="bullet"/>
      <w:pStyle w:val="2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9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0" w15:restartNumberingAfterBreak="0">
    <w:nsid w:val="5CF73426"/>
    <w:multiLevelType w:val="multilevel"/>
    <w:tmpl w:val="9552CE3C"/>
    <w:styleLink w:val="a9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1" w15:restartNumberingAfterBreak="0">
    <w:nsid w:val="640D0964"/>
    <w:multiLevelType w:val="hybridMultilevel"/>
    <w:tmpl w:val="A44475DE"/>
    <w:lvl w:ilvl="0" w:tplc="B2527FA2">
      <w:start w:val="1"/>
      <w:numFmt w:val="bullet"/>
      <w:pStyle w:val="aa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2" w15:restartNumberingAfterBreak="0">
    <w:nsid w:val="672C54A0"/>
    <w:multiLevelType w:val="singleLevel"/>
    <w:tmpl w:val="9B0C979C"/>
    <w:lvl w:ilvl="0">
      <w:start w:val="1"/>
      <w:numFmt w:val="bullet"/>
      <w:pStyle w:val="ab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2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1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2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25" w15:restartNumberingAfterBreak="0">
    <w:nsid w:val="76FA155B"/>
    <w:multiLevelType w:val="singleLevel"/>
    <w:tmpl w:val="27F2D218"/>
    <w:lvl w:ilvl="0">
      <w:start w:val="1"/>
      <w:numFmt w:val="decimal"/>
      <w:pStyle w:val="ac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2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7" w15:restartNumberingAfterBreak="0">
    <w:nsid w:val="779E2C67"/>
    <w:multiLevelType w:val="hybridMultilevel"/>
    <w:tmpl w:val="A9F48B22"/>
    <w:lvl w:ilvl="0" w:tplc="5A5AA7FE">
      <w:start w:val="1"/>
      <w:numFmt w:val="bullet"/>
      <w:pStyle w:val="ad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7BBA6A06"/>
    <w:multiLevelType w:val="singleLevel"/>
    <w:tmpl w:val="34F88ACA"/>
    <w:lvl w:ilvl="0">
      <w:start w:val="1"/>
      <w:numFmt w:val="decimal"/>
      <w:pStyle w:val="ae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29" w15:restartNumberingAfterBreak="0">
    <w:nsid w:val="7EC63607"/>
    <w:multiLevelType w:val="hybridMultilevel"/>
    <w:tmpl w:val="E3C6CB16"/>
    <w:lvl w:ilvl="0" w:tplc="B57012A8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F5A61C8"/>
    <w:multiLevelType w:val="hybridMultilevel"/>
    <w:tmpl w:val="53DA316A"/>
    <w:lvl w:ilvl="0" w:tplc="12129EB2">
      <w:start w:val="1"/>
      <w:numFmt w:val="bullet"/>
      <w:pStyle w:val="af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25"/>
  </w:num>
  <w:num w:numId="4">
    <w:abstractNumId w:val="13"/>
  </w:num>
  <w:num w:numId="5">
    <w:abstractNumId w:val="10"/>
  </w:num>
  <w:num w:numId="6">
    <w:abstractNumId w:val="22"/>
  </w:num>
  <w:num w:numId="7">
    <w:abstractNumId w:val="12"/>
  </w:num>
  <w:num w:numId="8">
    <w:abstractNumId w:val="0"/>
  </w:num>
  <w:num w:numId="9">
    <w:abstractNumId w:val="8"/>
  </w:num>
  <w:num w:numId="10">
    <w:abstractNumId w:val="28"/>
  </w:num>
  <w:num w:numId="11">
    <w:abstractNumId w:val="18"/>
  </w:num>
  <w:num w:numId="12">
    <w:abstractNumId w:val="26"/>
  </w:num>
  <w:num w:numId="13">
    <w:abstractNumId w:val="24"/>
  </w:num>
  <w:num w:numId="14">
    <w:abstractNumId w:val="27"/>
  </w:num>
  <w:num w:numId="15">
    <w:abstractNumId w:val="20"/>
  </w:num>
  <w:num w:numId="16">
    <w:abstractNumId w:val="1"/>
  </w:num>
  <w:num w:numId="17">
    <w:abstractNumId w:val="21"/>
  </w:num>
  <w:num w:numId="18">
    <w:abstractNumId w:val="23"/>
  </w:num>
  <w:num w:numId="19">
    <w:abstractNumId w:val="19"/>
  </w:num>
  <w:num w:numId="20">
    <w:abstractNumId w:val="7"/>
  </w:num>
  <w:num w:numId="21">
    <w:abstractNumId w:val="2"/>
  </w:num>
  <w:num w:numId="22">
    <w:abstractNumId w:val="5"/>
  </w:num>
  <w:num w:numId="23">
    <w:abstractNumId w:val="9"/>
  </w:num>
  <w:num w:numId="24">
    <w:abstractNumId w:val="17"/>
  </w:num>
  <w:num w:numId="25">
    <w:abstractNumId w:val="16"/>
  </w:num>
  <w:num w:numId="26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3"/>
  </w:num>
  <w:num w:numId="28">
    <w:abstractNumId w:val="4"/>
  </w:num>
  <w:num w:numId="29">
    <w:abstractNumId w:val="30"/>
  </w:num>
  <w:num w:numId="30">
    <w:abstractNumId w:val="29"/>
  </w:num>
  <w:num w:numId="31">
    <w:abstractNumId w:val="3"/>
    <w:lvlOverride w:ilvl="0">
      <w:startOverride w:val="1"/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startOverride w:val="1"/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startOverride w:val="1"/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2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3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4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5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6">
    <w:abstractNumId w:val="14"/>
  </w:num>
  <w:num w:numId="37">
    <w:abstractNumId w:val="11"/>
  </w:num>
  <w:numIdMacAtCleanup w:val="3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Булуев Илья Иванович">
    <w15:presenceInfo w15:providerId="None" w15:userId="Булуев Илья Иванович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410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346"/>
    <w:rsid w:val="0001235A"/>
    <w:rsid w:val="000125F1"/>
    <w:rsid w:val="000130CB"/>
    <w:rsid w:val="0001321F"/>
    <w:rsid w:val="0001439D"/>
    <w:rsid w:val="000144AC"/>
    <w:rsid w:val="00014DF4"/>
    <w:rsid w:val="00015466"/>
    <w:rsid w:val="0001575E"/>
    <w:rsid w:val="00015C05"/>
    <w:rsid w:val="00015C57"/>
    <w:rsid w:val="00015C5B"/>
    <w:rsid w:val="00016828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463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6A9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901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5975"/>
    <w:rsid w:val="000E5A07"/>
    <w:rsid w:val="000E6202"/>
    <w:rsid w:val="000E6A94"/>
    <w:rsid w:val="000E6BFA"/>
    <w:rsid w:val="000E6D3D"/>
    <w:rsid w:val="000E6D6E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3543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214F"/>
    <w:rsid w:val="001624E0"/>
    <w:rsid w:val="00163274"/>
    <w:rsid w:val="001634CB"/>
    <w:rsid w:val="00163C20"/>
    <w:rsid w:val="0016445A"/>
    <w:rsid w:val="00164AC2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A09"/>
    <w:rsid w:val="001C5ADC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C9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B9D"/>
    <w:rsid w:val="00201272"/>
    <w:rsid w:val="00201395"/>
    <w:rsid w:val="00201851"/>
    <w:rsid w:val="00201C94"/>
    <w:rsid w:val="0020271F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C38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E72"/>
    <w:rsid w:val="002261C0"/>
    <w:rsid w:val="002264FE"/>
    <w:rsid w:val="0022780A"/>
    <w:rsid w:val="00227E83"/>
    <w:rsid w:val="0023021A"/>
    <w:rsid w:val="00231637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F0E"/>
    <w:rsid w:val="002934F5"/>
    <w:rsid w:val="00293507"/>
    <w:rsid w:val="00293B2B"/>
    <w:rsid w:val="00293EBC"/>
    <w:rsid w:val="002952A5"/>
    <w:rsid w:val="00295A23"/>
    <w:rsid w:val="00295D29"/>
    <w:rsid w:val="00295F13"/>
    <w:rsid w:val="0029611A"/>
    <w:rsid w:val="002961E8"/>
    <w:rsid w:val="00296F57"/>
    <w:rsid w:val="002976B1"/>
    <w:rsid w:val="0029798C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210E"/>
    <w:rsid w:val="002F2907"/>
    <w:rsid w:val="002F2F6B"/>
    <w:rsid w:val="002F34B7"/>
    <w:rsid w:val="002F3E3A"/>
    <w:rsid w:val="002F3E7D"/>
    <w:rsid w:val="002F4AF3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437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AFC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5D47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F4A"/>
    <w:rsid w:val="00475F8F"/>
    <w:rsid w:val="00476B0E"/>
    <w:rsid w:val="0047725E"/>
    <w:rsid w:val="00477C04"/>
    <w:rsid w:val="004809F9"/>
    <w:rsid w:val="00481086"/>
    <w:rsid w:val="00481138"/>
    <w:rsid w:val="0048176C"/>
    <w:rsid w:val="00482839"/>
    <w:rsid w:val="00482DE6"/>
    <w:rsid w:val="00483154"/>
    <w:rsid w:val="004839BB"/>
    <w:rsid w:val="004844BB"/>
    <w:rsid w:val="00484687"/>
    <w:rsid w:val="00484A2A"/>
    <w:rsid w:val="00484A66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2E92"/>
    <w:rsid w:val="004B3C73"/>
    <w:rsid w:val="004B3F20"/>
    <w:rsid w:val="004B3F6C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AA"/>
    <w:rsid w:val="0054743B"/>
    <w:rsid w:val="00547547"/>
    <w:rsid w:val="0055047A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C7C"/>
    <w:rsid w:val="0059300C"/>
    <w:rsid w:val="0059343C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80A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B0C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C93"/>
    <w:rsid w:val="00614418"/>
    <w:rsid w:val="006154AC"/>
    <w:rsid w:val="00615B44"/>
    <w:rsid w:val="00615C23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43A"/>
    <w:rsid w:val="00634E7F"/>
    <w:rsid w:val="006355E5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5958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5FE"/>
    <w:rsid w:val="00662B6B"/>
    <w:rsid w:val="00662E90"/>
    <w:rsid w:val="006635F7"/>
    <w:rsid w:val="00663714"/>
    <w:rsid w:val="00663829"/>
    <w:rsid w:val="00663CB2"/>
    <w:rsid w:val="006648B9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4C9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AB9"/>
    <w:rsid w:val="00703BDB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578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61D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36A1"/>
    <w:rsid w:val="007D37B0"/>
    <w:rsid w:val="007D3B79"/>
    <w:rsid w:val="007D471F"/>
    <w:rsid w:val="007D4826"/>
    <w:rsid w:val="007D4DC7"/>
    <w:rsid w:val="007D520B"/>
    <w:rsid w:val="007D56A6"/>
    <w:rsid w:val="007D60C7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0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4A78"/>
    <w:rsid w:val="0087536B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B86"/>
    <w:rsid w:val="00910DDE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6CED"/>
    <w:rsid w:val="009172B1"/>
    <w:rsid w:val="00920279"/>
    <w:rsid w:val="00920DCD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EC9"/>
    <w:rsid w:val="00974ED4"/>
    <w:rsid w:val="0097564C"/>
    <w:rsid w:val="00975F42"/>
    <w:rsid w:val="00976969"/>
    <w:rsid w:val="00977AD8"/>
    <w:rsid w:val="009800B8"/>
    <w:rsid w:val="0098015D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339E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E9F"/>
    <w:rsid w:val="009E08D7"/>
    <w:rsid w:val="009E1581"/>
    <w:rsid w:val="009E2AF3"/>
    <w:rsid w:val="009E2C89"/>
    <w:rsid w:val="009E2D9D"/>
    <w:rsid w:val="009E4086"/>
    <w:rsid w:val="009E4B68"/>
    <w:rsid w:val="009E56C8"/>
    <w:rsid w:val="009E5BC5"/>
    <w:rsid w:val="009E5BE2"/>
    <w:rsid w:val="009E6F04"/>
    <w:rsid w:val="009E77AD"/>
    <w:rsid w:val="009E7D3B"/>
    <w:rsid w:val="009F0690"/>
    <w:rsid w:val="009F0CB6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30B7"/>
    <w:rsid w:val="00A93B59"/>
    <w:rsid w:val="00A94DD7"/>
    <w:rsid w:val="00A94F55"/>
    <w:rsid w:val="00A95144"/>
    <w:rsid w:val="00A953BD"/>
    <w:rsid w:val="00A953F3"/>
    <w:rsid w:val="00A9600A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D2D"/>
    <w:rsid w:val="00AB6E8D"/>
    <w:rsid w:val="00AB7712"/>
    <w:rsid w:val="00AC29FA"/>
    <w:rsid w:val="00AC2A37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4381"/>
    <w:rsid w:val="00B24554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824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B3E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3B8"/>
    <w:rsid w:val="00B76510"/>
    <w:rsid w:val="00B76525"/>
    <w:rsid w:val="00B7684F"/>
    <w:rsid w:val="00B769F8"/>
    <w:rsid w:val="00B76C04"/>
    <w:rsid w:val="00B774B2"/>
    <w:rsid w:val="00B775B5"/>
    <w:rsid w:val="00B776B0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2FC2"/>
    <w:rsid w:val="00B9351A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26D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40AD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CF2"/>
    <w:rsid w:val="00BD4197"/>
    <w:rsid w:val="00BD4617"/>
    <w:rsid w:val="00BD5062"/>
    <w:rsid w:val="00BD5643"/>
    <w:rsid w:val="00BD567A"/>
    <w:rsid w:val="00BD56C5"/>
    <w:rsid w:val="00BD6FDA"/>
    <w:rsid w:val="00BD7187"/>
    <w:rsid w:val="00BD7531"/>
    <w:rsid w:val="00BD7F82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4170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38"/>
    <w:rsid w:val="00CB3AD0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2BB"/>
    <w:rsid w:val="00CC546D"/>
    <w:rsid w:val="00CC558E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3089"/>
    <w:rsid w:val="00D0338B"/>
    <w:rsid w:val="00D03CC7"/>
    <w:rsid w:val="00D0459C"/>
    <w:rsid w:val="00D04675"/>
    <w:rsid w:val="00D04D9B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D24"/>
    <w:rsid w:val="00D1501E"/>
    <w:rsid w:val="00D151EA"/>
    <w:rsid w:val="00D15A9F"/>
    <w:rsid w:val="00D15B6F"/>
    <w:rsid w:val="00D1645A"/>
    <w:rsid w:val="00D16C29"/>
    <w:rsid w:val="00D17346"/>
    <w:rsid w:val="00D179F3"/>
    <w:rsid w:val="00D17CBF"/>
    <w:rsid w:val="00D17E22"/>
    <w:rsid w:val="00D20017"/>
    <w:rsid w:val="00D20179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469"/>
    <w:rsid w:val="00D455C2"/>
    <w:rsid w:val="00D459A6"/>
    <w:rsid w:val="00D462D2"/>
    <w:rsid w:val="00D467B5"/>
    <w:rsid w:val="00D4681B"/>
    <w:rsid w:val="00D47417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8C2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D90"/>
    <w:rsid w:val="00DA1EEB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203F0"/>
    <w:rsid w:val="00E213B0"/>
    <w:rsid w:val="00E21492"/>
    <w:rsid w:val="00E21520"/>
    <w:rsid w:val="00E21A4C"/>
    <w:rsid w:val="00E21E8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0A3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6B7"/>
    <w:rsid w:val="00EB2765"/>
    <w:rsid w:val="00EB30A9"/>
    <w:rsid w:val="00EB31CB"/>
    <w:rsid w:val="00EB3837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77B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3DE"/>
    <w:rsid w:val="00EE0D5A"/>
    <w:rsid w:val="00EE100D"/>
    <w:rsid w:val="00EE1394"/>
    <w:rsid w:val="00EE2665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B74"/>
    <w:rsid w:val="00FC7316"/>
    <w:rsid w:val="00FD053C"/>
    <w:rsid w:val="00FD0565"/>
    <w:rsid w:val="00FD0DC9"/>
    <w:rsid w:val="00FD1778"/>
    <w:rsid w:val="00FD29DA"/>
    <w:rsid w:val="00FD2C44"/>
    <w:rsid w:val="00FD3027"/>
    <w:rsid w:val="00FD3109"/>
    <w:rsid w:val="00FD320E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1757"/>
    <w:rsid w:val="00FE1F77"/>
    <w:rsid w:val="00FE2405"/>
    <w:rsid w:val="00FE253E"/>
    <w:rsid w:val="00FE29ED"/>
    <w:rsid w:val="00FE3506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00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0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0"/>
    <w:next w:val="af1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0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0"/>
    <w:next w:val="af1"/>
    <w:link w:val="24"/>
    <w:qFormat/>
    <w:rsid w:val="00EB3FB8"/>
    <w:pPr>
      <w:keepNext/>
      <w:keepLines/>
      <w:numPr>
        <w:ilvl w:val="1"/>
        <w:numId w:val="26"/>
      </w:numPr>
      <w:spacing w:before="120" w:after="120"/>
      <w:ind w:left="851" w:hanging="851"/>
      <w:jc w:val="left"/>
      <w:outlineLvl w:val="1"/>
    </w:pPr>
    <w:rPr>
      <w:rFonts w:ascii="Times New Roman" w:hAnsi="Times New Roman"/>
      <w:b/>
      <w:spacing w:val="20"/>
    </w:rPr>
  </w:style>
  <w:style w:type="paragraph" w:styleId="30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0"/>
    <w:next w:val="af1"/>
    <w:link w:val="31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1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0"/>
    <w:next w:val="af0"/>
    <w:link w:val="42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2">
    <w:name w:val="heading 5"/>
    <w:aliases w:val=". (1.),H5,Заголовок 5 Знак Знак,Заголовок 5 Знак1,H51,H52,H53,H54,H55,Block Label,Block textl,Block text,H56,LW Pico Section,PA Pico Section,Heading 5 Char Char"/>
    <w:basedOn w:val="af0"/>
    <w:next w:val="af0"/>
    <w:link w:val="53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0"/>
    <w:next w:val="af0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0"/>
    <w:next w:val="af0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0"/>
    <w:next w:val="af0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0"/>
    <w:next w:val="af0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af5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0"/>
    <w:link w:val="af6"/>
    <w:uiPriority w:val="99"/>
    <w:rsid w:val="00443A7E"/>
    <w:pPr>
      <w:tabs>
        <w:tab w:val="center" w:pos="4153"/>
        <w:tab w:val="right" w:pos="8306"/>
      </w:tabs>
    </w:pPr>
  </w:style>
  <w:style w:type="paragraph" w:styleId="af7">
    <w:name w:val="footer"/>
    <w:aliases w:val="Don't delete!,F1,Footer Line 1,Footer Line1,Lower running title,f,Не удалять!"/>
    <w:link w:val="af8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9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a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b">
    <w:name w:val="page number"/>
    <w:aliases w:val="PN,Page number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c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d">
    <w:name w:val="Обычный_таблицы"/>
    <w:basedOn w:val="af0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e">
    <w:name w:val="Название рисунка"/>
    <w:basedOn w:val="af0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0"/>
    <w:next w:val="af0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0"/>
    <w:next w:val="af0"/>
    <w:rsid w:val="00443A7E"/>
    <w:pPr>
      <w:spacing w:before="0" w:after="0"/>
    </w:pPr>
  </w:style>
  <w:style w:type="paragraph" w:customStyle="1" w:styleId="a3">
    <w:name w:val="Список алфавитный"/>
    <w:basedOn w:val="af0"/>
    <w:next w:val="af0"/>
    <w:rsid w:val="00443A7E"/>
    <w:pPr>
      <w:numPr>
        <w:numId w:val="9"/>
      </w:numPr>
    </w:pPr>
  </w:style>
  <w:style w:type="paragraph" w:customStyle="1" w:styleId="a1">
    <w:name w:val="Список маркированный"/>
    <w:basedOn w:val="af0"/>
    <w:next w:val="af0"/>
    <w:rsid w:val="00443A7E"/>
    <w:pPr>
      <w:numPr>
        <w:numId w:val="1"/>
      </w:numPr>
    </w:pPr>
  </w:style>
  <w:style w:type="paragraph" w:customStyle="1" w:styleId="a6">
    <w:name w:val="Список многоуровневый"/>
    <w:next w:val="af0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e">
    <w:name w:val="Список нумерованный"/>
    <w:basedOn w:val="af0"/>
    <w:next w:val="af0"/>
    <w:rsid w:val="00443A7E"/>
    <w:pPr>
      <w:numPr>
        <w:numId w:val="10"/>
      </w:numPr>
    </w:pPr>
  </w:style>
  <w:style w:type="paragraph" w:customStyle="1" w:styleId="a7">
    <w:name w:val="Список_м_таблицы"/>
    <w:basedOn w:val="afd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c">
    <w:name w:val="Список_н_таблицы"/>
    <w:basedOn w:val="afd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0"/>
    <w:next w:val="af0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5">
    <w:name w:val="toc 2"/>
    <w:basedOn w:val="af0"/>
    <w:next w:val="af0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0"/>
    <w:next w:val="af0"/>
    <w:rsid w:val="00443A7E"/>
    <w:pPr>
      <w:keepNext/>
      <w:ind w:firstLine="0"/>
      <w:jc w:val="center"/>
    </w:pPr>
    <w:rPr>
      <w:sz w:val="28"/>
    </w:rPr>
  </w:style>
  <w:style w:type="paragraph" w:customStyle="1" w:styleId="aff">
    <w:name w:val="Обложка"/>
    <w:basedOn w:val="af0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0">
    <w:name w:val="Титульный лист"/>
    <w:basedOn w:val="af0"/>
    <w:rsid w:val="00B64421"/>
    <w:pPr>
      <w:jc w:val="center"/>
    </w:pPr>
    <w:rPr>
      <w:sz w:val="28"/>
    </w:rPr>
  </w:style>
  <w:style w:type="paragraph" w:customStyle="1" w:styleId="aff1">
    <w:name w:val="Название таблицы"/>
    <w:basedOn w:val="af0"/>
    <w:rsid w:val="00443A7E"/>
    <w:pPr>
      <w:spacing w:before="120" w:after="120"/>
      <w:ind w:firstLine="0"/>
    </w:pPr>
  </w:style>
  <w:style w:type="paragraph" w:customStyle="1" w:styleId="aff2">
    <w:name w:val="Примечание"/>
    <w:basedOn w:val="af0"/>
    <w:rsid w:val="00443A7E"/>
    <w:rPr>
      <w:spacing w:val="20"/>
    </w:rPr>
  </w:style>
  <w:style w:type="paragraph" w:customStyle="1" w:styleId="4-">
    <w:name w:val="Пункт 4-го уровня"/>
    <w:basedOn w:val="41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0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5">
    <w:name w:val="Заголовок приложения"/>
    <w:basedOn w:val="af0"/>
    <w:next w:val="af0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0"/>
    <w:next w:val="af0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2">
    <w:name w:val="Заголовок приложения 2"/>
    <w:basedOn w:val="af0"/>
    <w:next w:val="af0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">
    <w:name w:val="Заголовок приложения 3"/>
    <w:basedOn w:val="af0"/>
    <w:next w:val="af0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0">
    <w:name w:val="Заголовок приложения 4"/>
    <w:basedOn w:val="af0"/>
    <w:next w:val="af0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0">
    <w:name w:val="Заголовок приложения 5"/>
    <w:basedOn w:val="af0"/>
    <w:next w:val="af0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0"/>
    <w:next w:val="af0"/>
    <w:rsid w:val="00443A7E"/>
    <w:pPr>
      <w:keepNext w:val="0"/>
      <w:spacing w:before="0" w:after="0" w:line="360" w:lineRule="auto"/>
    </w:pPr>
    <w:rPr>
      <w:spacing w:val="0"/>
    </w:rPr>
  </w:style>
  <w:style w:type="table" w:styleId="aff3">
    <w:name w:val="Table Grid"/>
    <w:aliases w:val="Table grid"/>
    <w:basedOn w:val="af3"/>
    <w:uiPriority w:val="3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Body Text Indent"/>
    <w:basedOn w:val="af0"/>
    <w:link w:val="aff5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rsid w:val="00AE1D79"/>
    <w:rPr>
      <w:b/>
      <w:caps/>
      <w:spacing w:val="20"/>
      <w:sz w:val="24"/>
      <w:szCs w:val="24"/>
    </w:rPr>
  </w:style>
  <w:style w:type="paragraph" w:styleId="26">
    <w:name w:val="Body Text Indent 2"/>
    <w:basedOn w:val="af0"/>
    <w:link w:val="27"/>
    <w:rsid w:val="00BC3B60"/>
    <w:pPr>
      <w:spacing w:after="120" w:line="480" w:lineRule="auto"/>
      <w:ind w:left="283"/>
    </w:pPr>
  </w:style>
  <w:style w:type="paragraph" w:styleId="ab">
    <w:name w:val="List"/>
    <w:basedOn w:val="af0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6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0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0"/>
    <w:rsid w:val="00411096"/>
    <w:pPr>
      <w:keepNext/>
      <w:numPr>
        <w:numId w:val="8"/>
      </w:numPr>
    </w:pPr>
    <w:rPr>
      <w:rFonts w:cs="Arial"/>
    </w:rPr>
  </w:style>
  <w:style w:type="paragraph" w:customStyle="1" w:styleId="aff7">
    <w:name w:val="Список марк."/>
    <w:basedOn w:val="af0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8">
    <w:name w:val="Hyperlink"/>
    <w:uiPriority w:val="99"/>
    <w:rsid w:val="002340E1"/>
    <w:rPr>
      <w:color w:val="0000FF"/>
      <w:u w:val="single"/>
    </w:rPr>
  </w:style>
  <w:style w:type="paragraph" w:customStyle="1" w:styleId="aff9">
    <w:name w:val="Текст таблицы"/>
    <w:basedOn w:val="af0"/>
    <w:next w:val="af0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a">
    <w:name w:val="Титульная таблица"/>
    <w:basedOn w:val="af0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6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5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0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0"/>
    <w:next w:val="af0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b">
    <w:name w:val="annotation reference"/>
    <w:uiPriority w:val="99"/>
    <w:rsid w:val="00670E20"/>
    <w:rPr>
      <w:sz w:val="16"/>
      <w:szCs w:val="16"/>
    </w:rPr>
  </w:style>
  <w:style w:type="paragraph" w:styleId="affc">
    <w:name w:val="annotation text"/>
    <w:basedOn w:val="af0"/>
    <w:link w:val="affd"/>
    <w:uiPriority w:val="99"/>
    <w:rsid w:val="00670E20"/>
    <w:rPr>
      <w:sz w:val="20"/>
      <w:szCs w:val="20"/>
    </w:rPr>
  </w:style>
  <w:style w:type="paragraph" w:styleId="affe">
    <w:name w:val="annotation subject"/>
    <w:basedOn w:val="affc"/>
    <w:next w:val="affc"/>
    <w:link w:val="afff"/>
    <w:semiHidden/>
    <w:rsid w:val="00670E20"/>
    <w:rPr>
      <w:b/>
      <w:bCs/>
    </w:rPr>
  </w:style>
  <w:style w:type="paragraph" w:styleId="afff0">
    <w:name w:val="Balloon Text"/>
    <w:basedOn w:val="af0"/>
    <w:link w:val="afff1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0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2">
    <w:name w:val="Normal (Web)"/>
    <w:basedOn w:val="af0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3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0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0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0"/>
    <w:next w:val="af0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0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0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4">
    <w:name w:val="Plain Text"/>
    <w:basedOn w:val="af0"/>
    <w:link w:val="afff5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0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0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6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8">
    <w:name w:val="Нижний колонтитул Знак"/>
    <w:aliases w:val="Don't delete! Знак,F1 Знак,Footer Line 1 Знак,Footer Line1 Знак,Lower running title Знак,f Знак,Не удалять! Знак"/>
    <w:link w:val="af7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0"/>
    <w:next w:val="af0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0"/>
    <w:next w:val="af0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0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0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4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0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2">
    <w:name w:val="toc 3"/>
    <w:basedOn w:val="af0"/>
    <w:next w:val="af0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7">
    <w:name w:val="Normal Indent"/>
    <w:basedOn w:val="af0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8">
    <w:name w:val="Body Text"/>
    <w:basedOn w:val="af0"/>
    <w:link w:val="afff9"/>
    <w:rsid w:val="006F087F"/>
    <w:pPr>
      <w:spacing w:after="120"/>
    </w:pPr>
  </w:style>
  <w:style w:type="character" w:customStyle="1" w:styleId="afff9">
    <w:name w:val="Основной текст Знак"/>
    <w:link w:val="afff8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4"/>
    <w:uiPriority w:val="99"/>
    <w:semiHidden/>
    <w:unhideWhenUsed/>
    <w:rsid w:val="001C773D"/>
  </w:style>
  <w:style w:type="table" w:customStyle="1" w:styleId="1a">
    <w:name w:val="Сетка таблицы1"/>
    <w:basedOn w:val="af3"/>
    <w:next w:val="aff3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a">
    <w:name w:val="Subtitle"/>
    <w:basedOn w:val="af0"/>
    <w:next w:val="af0"/>
    <w:link w:val="afffb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b">
    <w:name w:val="Подзаголовок Знак"/>
    <w:link w:val="afffa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c">
    <w:name w:val="Book Title"/>
    <w:uiPriority w:val="33"/>
    <w:rsid w:val="000E1739"/>
    <w:rPr>
      <w:b/>
      <w:bCs/>
      <w:i/>
      <w:iCs/>
      <w:spacing w:val="5"/>
    </w:rPr>
  </w:style>
  <w:style w:type="paragraph" w:styleId="afffd">
    <w:name w:val="TOC Heading"/>
    <w:basedOn w:val="1"/>
    <w:next w:val="af0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e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">
    <w:name w:val="Табл. Левый"/>
    <w:basedOn w:val="af0"/>
    <w:link w:val="affff0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0">
    <w:name w:val="Табл. Левый Знак"/>
    <w:link w:val="affff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0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1">
    <w:name w:val="Табл. Центр Ж"/>
    <w:basedOn w:val="af0"/>
    <w:link w:val="affff2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2">
    <w:name w:val="Табл. Центр Ж Знак"/>
    <w:link w:val="affff1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3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0"/>
    <w:link w:val="affff4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4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3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5">
    <w:name w:val="caption"/>
    <w:aliases w:val="название_таблиц,Нумерация_таблиц,図表番号 Char"/>
    <w:basedOn w:val="af0"/>
    <w:next w:val="af0"/>
    <w:link w:val="affff6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6">
    <w:name w:val="Название объекта Знак"/>
    <w:aliases w:val="название_таблиц Знак,Нумерация_таблиц Знак,図表番号 Char Знак"/>
    <w:link w:val="affff5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8">
    <w:name w:val="О2"/>
    <w:basedOn w:val="af0"/>
    <w:link w:val="29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9">
    <w:name w:val="О2 Знак"/>
    <w:link w:val="28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3"/>
    <w:next w:val="aff3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3">
    <w:name w:val="Титульный 4 Знак"/>
    <w:link w:val="44"/>
    <w:locked/>
    <w:rsid w:val="00BC32CF"/>
    <w:rPr>
      <w:rFonts w:ascii="Arial" w:hAnsi="Arial" w:cs="Arial"/>
      <w:sz w:val="32"/>
      <w:szCs w:val="32"/>
    </w:rPr>
  </w:style>
  <w:style w:type="paragraph" w:customStyle="1" w:styleId="44">
    <w:name w:val="Титульный 4"/>
    <w:basedOn w:val="af0"/>
    <w:link w:val="43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0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1">
    <w:name w:val="Основной ГЕП"/>
    <w:basedOn w:val="af5"/>
    <w:link w:val="affff7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d">
    <w:name w:val="Маркированный внутри абзаца"/>
    <w:basedOn w:val="af1"/>
    <w:next w:val="af1"/>
    <w:link w:val="affff8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7">
    <w:name w:val="Основной ГЕП Знак"/>
    <w:link w:val="af1"/>
    <w:rsid w:val="00AA7A84"/>
    <w:rPr>
      <w:sz w:val="24"/>
      <w:szCs w:val="24"/>
    </w:rPr>
  </w:style>
  <w:style w:type="paragraph" w:customStyle="1" w:styleId="affff9">
    <w:name w:val="Таблица название"/>
    <w:basedOn w:val="af0"/>
    <w:next w:val="af1"/>
    <w:link w:val="affffa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8">
    <w:name w:val="Маркированный внутри абзаца Знак"/>
    <w:link w:val="ad"/>
    <w:rsid w:val="00FF4B01"/>
    <w:rPr>
      <w:sz w:val="24"/>
      <w:szCs w:val="24"/>
    </w:rPr>
  </w:style>
  <w:style w:type="paragraph" w:customStyle="1" w:styleId="affffb">
    <w:name w:val="Таблица нуменация"/>
    <w:basedOn w:val="affff9"/>
    <w:next w:val="af1"/>
    <w:link w:val="affffc"/>
    <w:qFormat/>
    <w:rsid w:val="001634CB"/>
    <w:pPr>
      <w:jc w:val="left"/>
    </w:pPr>
  </w:style>
  <w:style w:type="character" w:customStyle="1" w:styleId="affffa">
    <w:name w:val="Таблица название Знак"/>
    <w:link w:val="affff9"/>
    <w:rsid w:val="00BA3335"/>
    <w:rPr>
      <w:rFonts w:ascii="Arial" w:hAnsi="Arial" w:cs="Arial"/>
      <w:bCs/>
      <w:sz w:val="24"/>
      <w:szCs w:val="24"/>
    </w:rPr>
  </w:style>
  <w:style w:type="paragraph" w:customStyle="1" w:styleId="affffd">
    <w:name w:val="Таблица тело"/>
    <w:basedOn w:val="af0"/>
    <w:next w:val="af1"/>
    <w:link w:val="affffe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c">
    <w:name w:val="Таблица нуменация Знак"/>
    <w:link w:val="affffb"/>
    <w:rsid w:val="001634CB"/>
    <w:rPr>
      <w:rFonts w:ascii="Arial" w:hAnsi="Arial" w:cs="Arial"/>
      <w:bCs/>
      <w:sz w:val="24"/>
      <w:szCs w:val="24"/>
    </w:rPr>
  </w:style>
  <w:style w:type="numbering" w:customStyle="1" w:styleId="a4">
    <w:name w:val="Галиуллина"/>
    <w:uiPriority w:val="99"/>
    <w:rsid w:val="0039288B"/>
    <w:pPr>
      <w:numPr>
        <w:numId w:val="23"/>
      </w:numPr>
    </w:pPr>
  </w:style>
  <w:style w:type="character" w:customStyle="1" w:styleId="affffe">
    <w:name w:val="Таблица тело Знак"/>
    <w:link w:val="affffd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1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0"/>
    <w:rsid w:val="00551305"/>
    <w:rPr>
      <w:rFonts w:ascii="Arial" w:hAnsi="Arial" w:cs="Arial"/>
      <w:sz w:val="24"/>
      <w:szCs w:val="24"/>
    </w:rPr>
  </w:style>
  <w:style w:type="paragraph" w:customStyle="1" w:styleId="afffff">
    <w:name w:val="Рисунок"/>
    <w:basedOn w:val="af0"/>
    <w:next w:val="af1"/>
    <w:link w:val="afffff0"/>
    <w:qFormat/>
    <w:rsid w:val="00B13829"/>
    <w:pPr>
      <w:ind w:left="-284" w:firstLine="0"/>
      <w:jc w:val="left"/>
    </w:pPr>
    <w:rPr>
      <w:noProof/>
    </w:rPr>
  </w:style>
  <w:style w:type="paragraph" w:styleId="afffff1">
    <w:name w:val="Title"/>
    <w:basedOn w:val="af0"/>
    <w:next w:val="af0"/>
    <w:link w:val="afffff2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0">
    <w:name w:val="Рисунок Знак"/>
    <w:link w:val="afffff"/>
    <w:rsid w:val="00B13829"/>
    <w:rPr>
      <w:rFonts w:ascii="Arial" w:hAnsi="Arial"/>
      <w:noProof/>
      <w:sz w:val="24"/>
      <w:szCs w:val="24"/>
    </w:rPr>
  </w:style>
  <w:style w:type="character" w:customStyle="1" w:styleId="afffff2">
    <w:name w:val="Заголовок Знак"/>
    <w:link w:val="afffff1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9">
    <w:name w:val="ГЕП"/>
    <w:uiPriority w:val="99"/>
    <w:rsid w:val="0039288B"/>
    <w:pPr>
      <w:numPr>
        <w:numId w:val="15"/>
      </w:numPr>
    </w:pPr>
  </w:style>
  <w:style w:type="paragraph" w:styleId="45">
    <w:name w:val="toc 4"/>
    <w:basedOn w:val="af0"/>
    <w:next w:val="af0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4">
    <w:name w:val="toc 5"/>
    <w:basedOn w:val="af0"/>
    <w:next w:val="af0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0"/>
    <w:next w:val="af0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0"/>
    <w:next w:val="af0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0"/>
    <w:next w:val="af0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d">
    <w:name w:val="Текст примечания Знак"/>
    <w:link w:val="affc"/>
    <w:uiPriority w:val="99"/>
    <w:rsid w:val="00155467"/>
    <w:rPr>
      <w:rFonts w:ascii="Arial" w:hAnsi="Arial"/>
    </w:rPr>
  </w:style>
  <w:style w:type="paragraph" w:customStyle="1" w:styleId="2a">
    <w:name w:val="З2"/>
    <w:basedOn w:val="20"/>
    <w:link w:val="2b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3">
    <w:name w:val="З3"/>
    <w:basedOn w:val="af0"/>
    <w:next w:val="28"/>
    <w:link w:val="34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6">
    <w:name w:val="З4"/>
    <w:basedOn w:val="af0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3">
    <w:name w:val="ТТ"/>
    <w:basedOn w:val="af0"/>
    <w:link w:val="afffff4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4">
    <w:name w:val="ТТ Знак"/>
    <w:link w:val="afffff3"/>
    <w:rsid w:val="00155467"/>
    <w:rPr>
      <w:rFonts w:ascii="Arial" w:eastAsia="Calibri" w:hAnsi="Arial"/>
      <w:lang w:val="x-none" w:eastAsia="x-none"/>
    </w:rPr>
  </w:style>
  <w:style w:type="paragraph" w:customStyle="1" w:styleId="afffff5">
    <w:name w:val="Название_рисунка"/>
    <w:basedOn w:val="affff5"/>
    <w:link w:val="afffff6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6">
    <w:name w:val="Название_рисунка Знак"/>
    <w:link w:val="afffff5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4">
    <w:name w:val="З3 Знак"/>
    <w:link w:val="33"/>
    <w:rsid w:val="00155467"/>
    <w:rPr>
      <w:rFonts w:ascii="Arial" w:eastAsia="Calibri" w:hAnsi="Arial"/>
      <w:lang w:val="x-none" w:eastAsia="x-none"/>
    </w:rPr>
  </w:style>
  <w:style w:type="paragraph" w:customStyle="1" w:styleId="35">
    <w:name w:val="Основной 3"/>
    <w:link w:val="36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6">
    <w:name w:val="Основной 3 Знак"/>
    <w:link w:val="35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7">
    <w:name w:val="footnote text"/>
    <w:basedOn w:val="af0"/>
    <w:link w:val="afffff8"/>
    <w:rsid w:val="007B18D2"/>
    <w:rPr>
      <w:sz w:val="20"/>
      <w:szCs w:val="20"/>
    </w:rPr>
  </w:style>
  <w:style w:type="character" w:customStyle="1" w:styleId="afffff8">
    <w:name w:val="Текст сноски Знак"/>
    <w:link w:val="afffff7"/>
    <w:rsid w:val="007B18D2"/>
    <w:rPr>
      <w:rFonts w:ascii="Arial" w:hAnsi="Arial"/>
    </w:rPr>
  </w:style>
  <w:style w:type="character" w:styleId="afffff9">
    <w:name w:val="footnote reference"/>
    <w:rsid w:val="007B18D2"/>
    <w:rPr>
      <w:vertAlign w:val="superscript"/>
    </w:rPr>
  </w:style>
  <w:style w:type="character" w:customStyle="1" w:styleId="2b">
    <w:name w:val="З2 Знак"/>
    <w:link w:val="2a"/>
    <w:rsid w:val="00944560"/>
    <w:rPr>
      <w:b/>
      <w:spacing w:val="38"/>
      <w:szCs w:val="24"/>
      <w:lang w:val="x-none"/>
    </w:rPr>
  </w:style>
  <w:style w:type="character" w:customStyle="1" w:styleId="42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1"/>
    <w:rsid w:val="00355801"/>
    <w:rPr>
      <w:rFonts w:ascii="Arial" w:hAnsi="Arial"/>
      <w:spacing w:val="38"/>
      <w:sz w:val="24"/>
      <w:szCs w:val="24"/>
    </w:rPr>
  </w:style>
  <w:style w:type="character" w:customStyle="1" w:styleId="53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2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c">
    <w:name w:val="Титульный 2 Знак"/>
    <w:link w:val="2d"/>
    <w:locked/>
    <w:rsid w:val="00355801"/>
    <w:rPr>
      <w:rFonts w:ascii="Arial" w:hAnsi="Arial" w:cs="Arial"/>
      <w:caps/>
      <w:szCs w:val="24"/>
    </w:rPr>
  </w:style>
  <w:style w:type="paragraph" w:customStyle="1" w:styleId="2d">
    <w:name w:val="Титульный 2"/>
    <w:basedOn w:val="af0"/>
    <w:link w:val="2c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7">
    <w:name w:val="Титульный 3 Знак"/>
    <w:link w:val="38"/>
    <w:locked/>
    <w:rsid w:val="00355801"/>
    <w:rPr>
      <w:rFonts w:ascii="Arial" w:hAnsi="Arial" w:cs="Arial"/>
    </w:rPr>
  </w:style>
  <w:style w:type="paragraph" w:customStyle="1" w:styleId="38">
    <w:name w:val="Титульный 3"/>
    <w:basedOn w:val="af0"/>
    <w:link w:val="37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a">
    <w:name w:val="Placeholder Text"/>
    <w:uiPriority w:val="99"/>
    <w:semiHidden/>
    <w:rsid w:val="00355801"/>
    <w:rPr>
      <w:color w:val="808080"/>
    </w:rPr>
  </w:style>
  <w:style w:type="character" w:customStyle="1" w:styleId="afffffb">
    <w:name w:val="Титульный лист Подзаголовок Знак"/>
    <w:link w:val="afffffc"/>
    <w:locked/>
    <w:rsid w:val="00355801"/>
    <w:rPr>
      <w:rFonts w:eastAsia="Times New Roman" w:cs="Arial"/>
      <w:b/>
      <w:sz w:val="32"/>
      <w:szCs w:val="32"/>
    </w:rPr>
  </w:style>
  <w:style w:type="paragraph" w:customStyle="1" w:styleId="afffffc">
    <w:name w:val="Титульный лист Подзаголовок"/>
    <w:link w:val="afffffb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7">
    <w:name w:val="Основной 4 ур"/>
    <w:basedOn w:val="af0"/>
    <w:link w:val="48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8">
    <w:name w:val="Основной 4 ур Знак"/>
    <w:link w:val="47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e">
    <w:name w:val="List Number 2"/>
    <w:basedOn w:val="af0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1">
    <w:name w:val="Текст выноски Знак"/>
    <w:link w:val="afff0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a">
    <w:name w:val="_спис"/>
    <w:basedOn w:val="af0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0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0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0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9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1">
    <w:name w:val="_5_обычн"/>
    <w:basedOn w:val="af0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0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0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0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0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0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0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2">
    <w:name w:val="Перечисление"/>
    <w:link w:val="afffffd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d">
    <w:name w:val="Перечисление Знак"/>
    <w:link w:val="a2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8">
    <w:name w:val="перечисл_основной"/>
    <w:basedOn w:val="af0"/>
    <w:link w:val="afffffe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e">
    <w:name w:val="перечисл_основной Знак"/>
    <w:link w:val="a8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0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">
    <w:name w:val="Стиль 2"/>
    <w:basedOn w:val="af0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a">
    <w:name w:val="Текст 3"/>
    <w:basedOn w:val="41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">
    <w:name w:val="Текст 2"/>
    <w:basedOn w:val="30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">
    <w:name w:val="Тема примечания Знак"/>
    <w:link w:val="affe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9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9">
    <w:name w:val="4_Заголовок"/>
    <w:basedOn w:val="af0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0">
    <w:name w:val="_2 жирн"/>
    <w:basedOn w:val="af0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5">
    <w:name w:val="_5 ур"/>
    <w:basedOn w:val="51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0">
    <w:name w:val="ПЕРЕЧИСЛЕНИЕ"/>
    <w:basedOn w:val="a2"/>
    <w:link w:val="affffff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">
    <w:name w:val="ПЕРЕЧИСЛЕНИЕ Знак"/>
    <w:link w:val="a0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6">
    <w:name w:val="Уровень 5"/>
    <w:basedOn w:val="55"/>
    <w:link w:val="57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7">
    <w:name w:val="Уровень 5 Знак"/>
    <w:link w:val="56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0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3"/>
    <w:next w:val="aff3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3"/>
    <w:next w:val="aff3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1">
    <w:name w:val="Нет списка2"/>
    <w:next w:val="af4"/>
    <w:uiPriority w:val="99"/>
    <w:semiHidden/>
    <w:unhideWhenUsed/>
    <w:rsid w:val="00B66AF8"/>
  </w:style>
  <w:style w:type="paragraph" w:customStyle="1" w:styleId="xl65">
    <w:name w:val="xl65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0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0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b">
    <w:name w:val="Нет списка3"/>
    <w:next w:val="af4"/>
    <w:uiPriority w:val="99"/>
    <w:semiHidden/>
    <w:unhideWhenUsed/>
    <w:rsid w:val="0099577E"/>
  </w:style>
  <w:style w:type="paragraph" w:customStyle="1" w:styleId="xl63">
    <w:name w:val="xl63"/>
    <w:basedOn w:val="af0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0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a">
    <w:name w:val="Нет списка4"/>
    <w:next w:val="af4"/>
    <w:uiPriority w:val="99"/>
    <w:semiHidden/>
    <w:unhideWhenUsed/>
    <w:rsid w:val="000B66F1"/>
  </w:style>
  <w:style w:type="paragraph" w:customStyle="1" w:styleId="xl69">
    <w:name w:val="xl69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0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0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0"/>
    <w:next w:val="af0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0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0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">
    <w:name w:val="Нумерация_заголовков"/>
    <w:basedOn w:val="af4"/>
    <w:uiPriority w:val="99"/>
    <w:rsid w:val="00B42668"/>
    <w:pPr>
      <w:numPr>
        <w:numId w:val="27"/>
      </w:numPr>
    </w:pPr>
  </w:style>
  <w:style w:type="paragraph" w:customStyle="1" w:styleId="23">
    <w:name w:val="перечисл_2"/>
    <w:basedOn w:val="af5"/>
    <w:link w:val="2f2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2">
    <w:name w:val="перечисл_2 Знак"/>
    <w:basedOn w:val="af6"/>
    <w:link w:val="23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">
    <w:name w:val="перечисл_мой"/>
    <w:basedOn w:val="af5"/>
    <w:link w:val="affffff1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1">
    <w:name w:val="перечисл_мой Знак"/>
    <w:basedOn w:val="af2"/>
    <w:link w:val="af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2">
    <w:name w:val="основной_мой"/>
    <w:basedOn w:val="af5"/>
    <w:link w:val="affffff3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3">
    <w:name w:val="основной_мой Знак"/>
    <w:basedOn w:val="af2"/>
    <w:link w:val="afffff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0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4">
    <w:name w:val="таблиц_мой"/>
    <w:basedOn w:val="affff5"/>
    <w:link w:val="affffff5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5">
    <w:name w:val="таблиц_мой Знак"/>
    <w:basedOn w:val="af2"/>
    <w:link w:val="affffff4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8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8">
    <w:name w:val="Основной 5 ур"/>
    <w:basedOn w:val="af0"/>
    <w:link w:val="59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9">
    <w:name w:val="Основной 5 ур Знак"/>
    <w:basedOn w:val="af2"/>
    <w:link w:val="58"/>
    <w:rsid w:val="004D47BA"/>
    <w:rPr>
      <w:rFonts w:eastAsiaTheme="minorHAnsi"/>
      <w:sz w:val="22"/>
      <w:lang w:eastAsia="en-US"/>
    </w:rPr>
  </w:style>
  <w:style w:type="paragraph" w:customStyle="1" w:styleId="affffff6">
    <w:name w:val="мой_обычный"/>
    <w:basedOn w:val="afff8"/>
    <w:link w:val="affffff7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7">
    <w:name w:val="мой_обычный Знак"/>
    <w:basedOn w:val="af2"/>
    <w:link w:val="affffff6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8">
    <w:name w:val="рисунки_мой"/>
    <w:basedOn w:val="affff5"/>
    <w:link w:val="affffff9"/>
    <w:qFormat/>
    <w:rsid w:val="00211652"/>
    <w:pPr>
      <w:jc w:val="center"/>
    </w:pPr>
    <w:rPr>
      <w:iCs w:val="0"/>
    </w:rPr>
  </w:style>
  <w:style w:type="character" w:customStyle="1" w:styleId="affffff9">
    <w:name w:val="рисунки_мой Знак"/>
    <w:basedOn w:val="affff6"/>
    <w:link w:val="affffff8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a">
    <w:name w:val="Табл.текст"/>
    <w:basedOn w:val="af0"/>
    <w:link w:val="affffffb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b">
    <w:name w:val="Табл.текст Знак"/>
    <w:basedOn w:val="af2"/>
    <w:link w:val="affffffa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c">
    <w:name w:val="рисунок_мой"/>
    <w:basedOn w:val="affff5"/>
    <w:link w:val="affffffd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d">
    <w:name w:val="рисунок_мой Знак"/>
    <w:basedOn w:val="af2"/>
    <w:link w:val="affffffc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3"/>
    <w:next w:val="aff3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2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2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2"/>
    <w:link w:val="9"/>
    <w:rsid w:val="00233C89"/>
    <w:rPr>
      <w:rFonts w:ascii="Arial" w:hAnsi="Arial" w:cs="Arial"/>
      <w:sz w:val="22"/>
      <w:szCs w:val="22"/>
    </w:rPr>
  </w:style>
  <w:style w:type="character" w:customStyle="1" w:styleId="aff5">
    <w:name w:val="Основной текст с отступом Знак"/>
    <w:basedOn w:val="af2"/>
    <w:link w:val="aff4"/>
    <w:rsid w:val="00233C89"/>
    <w:rPr>
      <w:sz w:val="28"/>
    </w:rPr>
  </w:style>
  <w:style w:type="character" w:customStyle="1" w:styleId="27">
    <w:name w:val="Основной текст с отступом 2 Знак"/>
    <w:basedOn w:val="af2"/>
    <w:link w:val="26"/>
    <w:rsid w:val="00233C89"/>
    <w:rPr>
      <w:rFonts w:ascii="Arial" w:hAnsi="Arial"/>
      <w:sz w:val="24"/>
      <w:szCs w:val="24"/>
    </w:rPr>
  </w:style>
  <w:style w:type="character" w:customStyle="1" w:styleId="afff5">
    <w:name w:val="Текст Знак"/>
    <w:basedOn w:val="af2"/>
    <w:link w:val="afff4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0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1">
    <w:name w:val="Стиль2"/>
    <w:basedOn w:val="141"/>
    <w:link w:val="2f3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3">
    <w:name w:val="Стиль2 Знак"/>
    <w:basedOn w:val="142"/>
    <w:link w:val="21"/>
    <w:rsid w:val="00D82B5F"/>
    <w:rPr>
      <w:b/>
      <w:snapToGrid w:val="0"/>
      <w:spacing w:val="20"/>
      <w:sz w:val="24"/>
      <w:szCs w:val="24"/>
    </w:rPr>
  </w:style>
  <w:style w:type="paragraph" w:customStyle="1" w:styleId="3c">
    <w:name w:val="Стиль3_гор"/>
    <w:basedOn w:val="20"/>
    <w:link w:val="3d"/>
    <w:qFormat/>
    <w:rsid w:val="00F142ED"/>
    <w:pPr>
      <w:ind w:left="1701"/>
    </w:pPr>
  </w:style>
  <w:style w:type="character" w:customStyle="1" w:styleId="3d">
    <w:name w:val="Стиль3_гор Знак"/>
    <w:basedOn w:val="24"/>
    <w:link w:val="3c"/>
    <w:rsid w:val="00F142ED"/>
    <w:rPr>
      <w:b/>
      <w:spacing w:val="20"/>
      <w:sz w:val="24"/>
      <w:szCs w:val="24"/>
    </w:rPr>
  </w:style>
  <w:style w:type="paragraph" w:customStyle="1" w:styleId="xl73">
    <w:name w:val="xl73"/>
    <w:basedOn w:val="af0"/>
    <w:rsid w:val="009F0CB6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4">
    <w:name w:val="xl74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5">
    <w:name w:val="xl75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6">
    <w:name w:val="xl76"/>
    <w:basedOn w:val="af0"/>
    <w:rsid w:val="009F0CB6"/>
    <w:pPr>
      <w:pBdr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7">
    <w:name w:val="xl77"/>
    <w:basedOn w:val="af0"/>
    <w:rsid w:val="009F0CB6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8">
    <w:name w:val="xl78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font5">
    <w:name w:val="font5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  <w:color w:val="000000"/>
      <w:sz w:val="22"/>
      <w:szCs w:val="22"/>
    </w:rPr>
  </w:style>
  <w:style w:type="paragraph" w:customStyle="1" w:styleId="font6">
    <w:name w:val="font6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  <w:color w:val="000000"/>
      <w:sz w:val="14"/>
      <w:szCs w:val="14"/>
    </w:rPr>
  </w:style>
  <w:style w:type="paragraph" w:customStyle="1" w:styleId="xl79">
    <w:name w:val="xl79"/>
    <w:basedOn w:val="af0"/>
    <w:rsid w:val="00B70B3E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80">
    <w:name w:val="xl80"/>
    <w:basedOn w:val="af0"/>
    <w:rsid w:val="00B70B3E"/>
    <w:pPr>
      <w:pBdr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1">
    <w:name w:val="xl81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2">
    <w:name w:val="xl82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3">
    <w:name w:val="xl83"/>
    <w:basedOn w:val="af0"/>
    <w:rsid w:val="00B70B3E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4">
    <w:name w:val="xl84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5">
    <w:name w:val="xl85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6">
    <w:name w:val="xl86"/>
    <w:basedOn w:val="af0"/>
    <w:rsid w:val="00B70B3E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7">
    <w:name w:val="xl87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8">
    <w:name w:val="xl88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9">
    <w:name w:val="xl89"/>
    <w:basedOn w:val="af0"/>
    <w:rsid w:val="00B70B3E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0">
    <w:name w:val="xl90"/>
    <w:basedOn w:val="af0"/>
    <w:rsid w:val="00B70B3E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1">
    <w:name w:val="xl91"/>
    <w:basedOn w:val="af0"/>
    <w:rsid w:val="00B70B3E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2">
    <w:name w:val="xl92"/>
    <w:basedOn w:val="af0"/>
    <w:rsid w:val="00B70B3E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3">
    <w:name w:val="xl93"/>
    <w:basedOn w:val="af0"/>
    <w:rsid w:val="00B70B3E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4">
    <w:name w:val="xl94"/>
    <w:basedOn w:val="af0"/>
    <w:rsid w:val="00B70B3E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5">
    <w:name w:val="xl95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9" Type="http://schemas.openxmlformats.org/officeDocument/2006/relationships/image" Target="media/image12.pn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header" Target="header6.xml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footer" Target="footer5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footer" Target="footer8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footer" Target="footer7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microsoft.com/office/2011/relationships/commentsExtended" Target="commentsExtended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103" Type="http://schemas.openxmlformats.org/officeDocument/2006/relationships/glossaryDocument" Target="glossary/document.xm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oter" Target="footer6.xm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eader" Target="header8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header" Target="header7.xml"/><Relationship Id="rId10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A140D"/>
    <w:rsid w:val="00127BEA"/>
    <w:rsid w:val="001871B9"/>
    <w:rsid w:val="00187732"/>
    <w:rsid w:val="001C37C7"/>
    <w:rsid w:val="001F0AC2"/>
    <w:rsid w:val="0030256F"/>
    <w:rsid w:val="003032B6"/>
    <w:rsid w:val="00371392"/>
    <w:rsid w:val="003C0B46"/>
    <w:rsid w:val="00443F8A"/>
    <w:rsid w:val="005271C8"/>
    <w:rsid w:val="00535D0D"/>
    <w:rsid w:val="005525BF"/>
    <w:rsid w:val="00563B36"/>
    <w:rsid w:val="005C2B0E"/>
    <w:rsid w:val="0060001F"/>
    <w:rsid w:val="006D27DD"/>
    <w:rsid w:val="007665FE"/>
    <w:rsid w:val="008C00A7"/>
    <w:rsid w:val="008E5348"/>
    <w:rsid w:val="008F44B8"/>
    <w:rsid w:val="00930BE0"/>
    <w:rsid w:val="00970BBD"/>
    <w:rsid w:val="0098719D"/>
    <w:rsid w:val="009E741F"/>
    <w:rsid w:val="00A26D7D"/>
    <w:rsid w:val="00A80343"/>
    <w:rsid w:val="00AF7B3E"/>
    <w:rsid w:val="00B133D2"/>
    <w:rsid w:val="00B51C84"/>
    <w:rsid w:val="00B92961"/>
    <w:rsid w:val="00C37179"/>
    <w:rsid w:val="00C675C5"/>
    <w:rsid w:val="00CE5D2A"/>
    <w:rsid w:val="00DD0661"/>
    <w:rsid w:val="00E17D2B"/>
    <w:rsid w:val="00E56B43"/>
    <w:rsid w:val="00EB6B67"/>
    <w:rsid w:val="00F21E01"/>
    <w:rsid w:val="00F60051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315AF444-9941-467B-A2A6-42BC42830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523</TotalTime>
  <Pages>105</Pages>
  <Words>8865</Words>
  <Characters>50371</Characters>
  <Application>Microsoft Office Word</Application>
  <DocSecurity>0</DocSecurity>
  <Lines>419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59118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Т-Софт</dc:creator>
  <cp:lastModifiedBy>Булуев Илья Иванович</cp:lastModifiedBy>
  <cp:revision>16</cp:revision>
  <cp:lastPrinted>2022-09-30T06:49:00Z</cp:lastPrinted>
  <dcterms:created xsi:type="dcterms:W3CDTF">2023-06-21T19:53:00Z</dcterms:created>
  <dcterms:modified xsi:type="dcterms:W3CDTF">2023-07-13T08:29:00Z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