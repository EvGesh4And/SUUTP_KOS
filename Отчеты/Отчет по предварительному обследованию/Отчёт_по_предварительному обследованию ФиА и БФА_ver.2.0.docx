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09DFCD" w14:textId="77777777" w:rsidR="00DB33E6" w:rsidRPr="009A6664" w:rsidRDefault="00DB33E6" w:rsidP="000023CD">
      <w:pPr>
        <w:ind w:firstLine="0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61DB8D98" w14:textId="77777777" w:rsidR="00F45E2F" w:rsidRPr="00EF63D9" w:rsidRDefault="00F45E2F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3ED3DD0E" w14:textId="77777777" w:rsidR="00F45E2F" w:rsidRPr="00EF63D9" w:rsidRDefault="00F45E2F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0D43DF2" w14:textId="77777777" w:rsidR="0080334E" w:rsidRPr="00EF63D9" w:rsidRDefault="0080334E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49596147" w14:textId="5250E658" w:rsidR="001D5D31" w:rsidRPr="00EF63D9" w:rsidRDefault="00925B09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begin"/>
      </w:r>
      <w:r w:rsidRPr="00EF63D9">
        <w:rPr>
          <w:rFonts w:ascii="Times New Roman" w:hAnsi="Times New Roman"/>
          <w:caps/>
          <w:color w:val="000000" w:themeColor="text1"/>
          <w:sz w:val="28"/>
        </w:rPr>
        <w:instrText xml:space="preserve"> DOCPROPERTY  Предприятие  \* MERGEFORMAT </w:instrText>
      </w: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separate"/>
      </w:r>
      <w:r w:rsidR="003F1161">
        <w:rPr>
          <w:rFonts w:ascii="Times New Roman" w:hAnsi="Times New Roman"/>
          <w:caps/>
          <w:color w:val="000000" w:themeColor="text1"/>
          <w:sz w:val="28"/>
        </w:rPr>
        <w:t>ПАО «</w:t>
      </w:r>
      <w:bookmarkStart w:id="0" w:name="_Hlk138277823"/>
      <w:r w:rsidR="00FD334A" w:rsidRPr="00FD334A">
        <w:rPr>
          <w:rFonts w:ascii="Times New Roman" w:hAnsi="Times New Roman"/>
          <w:caps/>
          <w:color w:val="000000" w:themeColor="text1"/>
          <w:sz w:val="28"/>
        </w:rPr>
        <w:t>Казаньоргсинтез</w:t>
      </w:r>
      <w:bookmarkEnd w:id="0"/>
      <w:r w:rsidR="003F1161">
        <w:rPr>
          <w:rFonts w:ascii="Times New Roman" w:hAnsi="Times New Roman"/>
          <w:caps/>
          <w:color w:val="000000" w:themeColor="text1"/>
          <w:sz w:val="28"/>
        </w:rPr>
        <w:t>»</w:t>
      </w: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end"/>
      </w:r>
    </w:p>
    <w:p w14:paraId="04F5BE02" w14:textId="77777777" w:rsidR="009C57F0" w:rsidRPr="00EF63D9" w:rsidRDefault="009C57F0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28704B4" w14:textId="3B255140" w:rsidR="00BC32CF" w:rsidRPr="00EF63D9" w:rsidRDefault="002B3769" w:rsidP="00D10EEB">
      <w:pPr>
        <w:pStyle w:val="45"/>
        <w:tabs>
          <w:tab w:val="left" w:pos="5070"/>
          <w:tab w:val="center" w:pos="5174"/>
        </w:tabs>
        <w:spacing w:before="0" w:line="360" w:lineRule="auto"/>
        <w:ind w:right="-143"/>
        <w:rPr>
          <w:rFonts w:ascii="Times New Roman" w:hAnsi="Times New Roman" w:cs="Times New Roman"/>
          <w:caps/>
          <w:sz w:val="28"/>
          <w:szCs w:val="28"/>
        </w:rPr>
      </w:pP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begin"/>
      </w:r>
      <w:r w:rsidRPr="00EF63D9">
        <w:rPr>
          <w:rFonts w:ascii="Times New Roman" w:hAnsi="Times New Roman" w:cs="Times New Roman"/>
          <w:caps/>
          <w:sz w:val="28"/>
          <w:szCs w:val="28"/>
        </w:rPr>
        <w:instrText xml:space="preserve"> DOCPROPERTY  Title  \* MERGEFORMAT </w:instrText>
      </w: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separate"/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СИСТЕМА УСОВЕРШЕНСТВОВАННОГО УПРАВЛЕНИЯ </w:t>
      </w:r>
      <w:r w:rsidR="003F1161" w:rsidRPr="003F1161">
        <w:rPr>
          <w:rFonts w:ascii="Times New Roman" w:hAnsi="Times New Roman" w:cs="Times New Roman"/>
          <w:sz w:val="28"/>
          <w:szCs w:val="28"/>
        </w:rPr>
        <w:t xml:space="preserve">ТЕХНОЛОГИЧЕСКИМ </w:t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ПРОЦЕССОМ </w:t>
      </w:r>
      <w:r w:rsidR="0001218D">
        <w:rPr>
          <w:rFonts w:ascii="Times New Roman" w:hAnsi="Times New Roman" w:cs="Times New Roman"/>
          <w:caps/>
          <w:sz w:val="28"/>
          <w:szCs w:val="28"/>
        </w:rPr>
        <w:t>производства</w:t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 </w:t>
      </w:r>
      <w:r w:rsidR="0001218D">
        <w:rPr>
          <w:rFonts w:ascii="Times New Roman" w:hAnsi="Times New Roman" w:cs="Times New Roman"/>
          <w:caps/>
          <w:sz w:val="28"/>
          <w:szCs w:val="28"/>
        </w:rPr>
        <w:t xml:space="preserve">Фенола и Ацетона, производства </w:t>
      </w:r>
      <w:r w:rsidR="00FD334A">
        <w:rPr>
          <w:rFonts w:ascii="Times New Roman" w:hAnsi="Times New Roman" w:cs="Times New Roman"/>
          <w:caps/>
          <w:sz w:val="28"/>
          <w:szCs w:val="28"/>
        </w:rPr>
        <w:t>бисфенол А</w:t>
      </w: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end"/>
      </w:r>
    </w:p>
    <w:p w14:paraId="70CC4D25" w14:textId="77777777" w:rsidR="00F25EAE" w:rsidRPr="00EF63D9" w:rsidRDefault="00F25EAE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8B889E3" w14:textId="77777777" w:rsidR="009C57F0" w:rsidRPr="00EF63D9" w:rsidRDefault="009C57F0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0A8EB6A4" w14:textId="4AF55842" w:rsidR="00AA4717" w:rsidRPr="00EF63D9" w:rsidRDefault="0033220B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  <w:r>
        <w:rPr>
          <w:rFonts w:ascii="Times New Roman" w:hAnsi="Times New Roman"/>
          <w:caps/>
          <w:color w:val="000000" w:themeColor="text1"/>
          <w:sz w:val="28"/>
        </w:rPr>
        <w:fldChar w:fldCharType="begin"/>
      </w:r>
      <w:r>
        <w:rPr>
          <w:rFonts w:ascii="Times New Roman" w:hAnsi="Times New Roman"/>
          <w:caps/>
          <w:color w:val="000000" w:themeColor="text1"/>
          <w:sz w:val="28"/>
        </w:rPr>
        <w:instrText xml:space="preserve"> DOCPROPERTY  Subject  \* MERGEFORMAT </w:instrText>
      </w:r>
      <w:r>
        <w:rPr>
          <w:rFonts w:ascii="Times New Roman" w:hAnsi="Times New Roman"/>
          <w:caps/>
          <w:color w:val="000000" w:themeColor="text1"/>
          <w:sz w:val="28"/>
        </w:rPr>
        <w:fldChar w:fldCharType="separate"/>
      </w:r>
      <w:r w:rsidR="003F1161">
        <w:rPr>
          <w:rFonts w:ascii="Times New Roman" w:hAnsi="Times New Roman"/>
          <w:caps/>
          <w:color w:val="000000" w:themeColor="text1"/>
          <w:sz w:val="28"/>
        </w:rPr>
        <w:t xml:space="preserve">Отчет по </w:t>
      </w:r>
      <w:r w:rsidR="00FD334A" w:rsidRPr="00FD334A">
        <w:rPr>
          <w:rFonts w:ascii="Times New Roman" w:hAnsi="Times New Roman"/>
          <w:caps/>
          <w:color w:val="000000" w:themeColor="text1"/>
          <w:sz w:val="28"/>
        </w:rPr>
        <w:t xml:space="preserve">обследованию </w:t>
      </w:r>
      <w:r>
        <w:rPr>
          <w:rFonts w:ascii="Times New Roman" w:hAnsi="Times New Roman"/>
          <w:caps/>
          <w:color w:val="000000" w:themeColor="text1"/>
          <w:sz w:val="28"/>
        </w:rPr>
        <w:fldChar w:fldCharType="end"/>
      </w:r>
      <w:r w:rsidR="002B3769" w:rsidRPr="00EF63D9">
        <w:rPr>
          <w:rFonts w:ascii="Times New Roman" w:hAnsi="Times New Roman"/>
          <w:caps/>
          <w:sz w:val="28"/>
          <w:szCs w:val="28"/>
        </w:rPr>
        <w:fldChar w:fldCharType="begin"/>
      </w:r>
      <w:r w:rsidR="002B3769" w:rsidRPr="00EF63D9">
        <w:rPr>
          <w:rFonts w:ascii="Times New Roman" w:hAnsi="Times New Roman"/>
          <w:caps/>
          <w:sz w:val="28"/>
          <w:szCs w:val="28"/>
        </w:rPr>
        <w:instrText xml:space="preserve"> COMMENTS  \* Upper \* MERGEFORMAT </w:instrText>
      </w:r>
      <w:r w:rsidR="002B3769" w:rsidRPr="00EF63D9">
        <w:rPr>
          <w:rFonts w:ascii="Times New Roman" w:hAnsi="Times New Roman"/>
          <w:caps/>
          <w:sz w:val="28"/>
          <w:szCs w:val="28"/>
        </w:rPr>
        <w:fldChar w:fldCharType="end"/>
      </w:r>
    </w:p>
    <w:p w14:paraId="200157A5" w14:textId="353EB345" w:rsidR="000C7CB7" w:rsidRPr="00EF63D9" w:rsidRDefault="002B376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  <w:r w:rsidRPr="00EF63D9">
        <w:rPr>
          <w:rFonts w:ascii="Times New Roman" w:hAnsi="Times New Roman"/>
          <w:bCs/>
          <w:sz w:val="28"/>
        </w:rPr>
        <w:t xml:space="preserve">на </w:t>
      </w:r>
      <w:r w:rsidRPr="00EF63D9">
        <w:rPr>
          <w:rFonts w:ascii="Times New Roman" w:hAnsi="Times New Roman"/>
          <w:bCs/>
          <w:sz w:val="28"/>
        </w:rPr>
        <w:fldChar w:fldCharType="begin"/>
      </w:r>
      <w:r w:rsidRPr="00EF63D9">
        <w:rPr>
          <w:rFonts w:ascii="Times New Roman" w:hAnsi="Times New Roman"/>
          <w:sz w:val="28"/>
        </w:rPr>
        <w:instrText>NUMPAGES  \* Arabic  \* MERGEFORMAT</w:instrText>
      </w:r>
      <w:r w:rsidRPr="00EF63D9">
        <w:rPr>
          <w:rFonts w:ascii="Times New Roman" w:hAnsi="Times New Roman"/>
          <w:bCs/>
          <w:sz w:val="28"/>
        </w:rPr>
        <w:fldChar w:fldCharType="separate"/>
      </w:r>
      <w:r w:rsidR="00EE003D">
        <w:rPr>
          <w:rFonts w:ascii="Times New Roman" w:hAnsi="Times New Roman"/>
          <w:noProof/>
          <w:sz w:val="28"/>
        </w:rPr>
        <w:t>79</w:t>
      </w:r>
      <w:r w:rsidRPr="00EF63D9">
        <w:rPr>
          <w:rFonts w:ascii="Times New Roman" w:hAnsi="Times New Roman"/>
          <w:bCs/>
          <w:sz w:val="28"/>
        </w:rPr>
        <w:fldChar w:fldCharType="end"/>
      </w:r>
      <w:r w:rsidRPr="00EF63D9">
        <w:rPr>
          <w:rFonts w:ascii="Times New Roman" w:hAnsi="Times New Roman"/>
          <w:bCs/>
          <w:sz w:val="28"/>
        </w:rPr>
        <w:t xml:space="preserve"> листах</w:t>
      </w:r>
    </w:p>
    <w:p w14:paraId="6E8C12E8" w14:textId="77777777" w:rsidR="000003DA" w:rsidRPr="00EF63D9" w:rsidRDefault="000003DA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0EBE3071" w14:textId="4B7BC53D" w:rsidR="00871EB2" w:rsidRPr="00EF63D9" w:rsidRDefault="00871EB2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315510BB" w14:textId="5818D05B" w:rsidR="00925B09" w:rsidRPr="00EF63D9" w:rsidRDefault="00925B09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276F99D2" w14:textId="79F25840" w:rsidR="000003DA" w:rsidRPr="00EF63D9" w:rsidRDefault="000003DA" w:rsidP="00871EB2">
      <w:pPr>
        <w:ind w:firstLine="0"/>
        <w:jc w:val="center"/>
        <w:rPr>
          <w:rFonts w:ascii="Times New Roman" w:eastAsia="Calibri" w:hAnsi="Times New Roman"/>
          <w:bCs/>
          <w:sz w:val="28"/>
          <w:szCs w:val="28"/>
          <w:lang w:eastAsia="en-US"/>
        </w:rPr>
      </w:pPr>
    </w:p>
    <w:tbl>
      <w:tblPr>
        <w:tblStyle w:val="aff6"/>
        <w:tblpPr w:leftFromText="180" w:rightFromText="180" w:vertAnchor="text" w:horzAnchor="margin" w:tblpX="534" w:tblpY="169"/>
        <w:tblW w:w="94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0"/>
        <w:gridCol w:w="4394"/>
      </w:tblGrid>
      <w:tr w:rsidR="00925B09" w:rsidRPr="00EF63D9" w14:paraId="3E888F0F" w14:textId="77777777" w:rsidTr="00925B09">
        <w:tc>
          <w:tcPr>
            <w:tcW w:w="5070" w:type="dxa"/>
          </w:tcPr>
          <w:p w14:paraId="7F6CD67E" w14:textId="5F4CB6AA" w:rsidR="00925B09" w:rsidRPr="00EF63D9" w:rsidRDefault="00925B09" w:rsidP="00925B09">
            <w:pPr>
              <w:pStyle w:val="39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" w:name="_Hlk109299927"/>
            <w:commentRangeStart w:id="2"/>
            <w:r w:rsidRPr="00EF63D9">
              <w:rPr>
                <w:rFonts w:ascii="Times New Roman" w:hAnsi="Times New Roman" w:cs="Times New Roman"/>
                <w:sz w:val="24"/>
                <w:szCs w:val="24"/>
              </w:rPr>
              <w:t xml:space="preserve">Руководитель </w:t>
            </w:r>
            <w:commentRangeEnd w:id="2"/>
            <w:r w:rsidR="00550592">
              <w:rPr>
                <w:rStyle w:val="affe"/>
                <w:rFonts w:cs="Times New Roman"/>
              </w:rPr>
              <w:commentReference w:id="2"/>
            </w:r>
            <w:r w:rsidRPr="00EF63D9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</w:p>
        </w:tc>
        <w:tc>
          <w:tcPr>
            <w:tcW w:w="4394" w:type="dxa"/>
          </w:tcPr>
          <w:p w14:paraId="0D6D8B60" w14:textId="0D7FB015" w:rsidR="00925B09" w:rsidRPr="00EF63D9" w:rsidRDefault="00925B09" w:rsidP="00925B09">
            <w:pPr>
              <w:pStyle w:val="39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25B09" w:rsidRPr="00EF63D9" w14:paraId="7FAA2552" w14:textId="77777777" w:rsidTr="00925B09">
        <w:tc>
          <w:tcPr>
            <w:tcW w:w="5070" w:type="dxa"/>
          </w:tcPr>
          <w:p w14:paraId="17E4FA3C" w14:textId="77777777" w:rsidR="00925B09" w:rsidRPr="00EF63D9" w:rsidRDefault="00925B09" w:rsidP="00925B09">
            <w:pPr>
              <w:pStyle w:val="39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63D9">
              <w:rPr>
                <w:rFonts w:ascii="Times New Roman" w:hAnsi="Times New Roman" w:cs="Times New Roman"/>
                <w:sz w:val="24"/>
                <w:szCs w:val="24"/>
              </w:rPr>
              <w:t>ООО «Т-Софт»</w:t>
            </w:r>
          </w:p>
        </w:tc>
        <w:sdt>
          <w:sdtPr>
            <w:rPr>
              <w:rFonts w:ascii="Times New Roman" w:hAnsi="Times New Roman" w:cs="Times New Roman"/>
              <w:sz w:val="24"/>
              <w:szCs w:val="24"/>
            </w:rPr>
            <w:alias w:val="Руководитель"/>
            <w:tag w:val=""/>
            <w:id w:val="2040307704"/>
            <w:placeholder>
              <w:docPart w:val="EF573C1617CE4A3EB8E22746121ED040"/>
            </w:placeholder>
            <w:dataBinding w:prefixMappings="xmlns:ns0='http://schemas.openxmlformats.org/officeDocument/2006/extended-properties' " w:xpath="/ns0:Properties[1]/ns0:Manager[1]" w:storeItemID="{6668398D-A668-4E3E-A5EB-62B293D839F1}"/>
            <w:text/>
          </w:sdtPr>
          <w:sdtEndPr/>
          <w:sdtContent>
            <w:tc>
              <w:tcPr>
                <w:tcW w:w="4394" w:type="dxa"/>
              </w:tcPr>
              <w:p w14:paraId="466083B9" w14:textId="498503FE" w:rsidR="00925B09" w:rsidRPr="00EF63D9" w:rsidRDefault="005D48BC" w:rsidP="00925B09">
                <w:pPr>
                  <w:pStyle w:val="39"/>
                  <w:jc w:val="right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ins w:id="3" w:author="Stepan" w:date="2023-07-17T12:53:00Z"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Сафин З.И.</w:t>
                  </w:r>
                </w:ins>
              </w:p>
            </w:tc>
          </w:sdtContent>
        </w:sdt>
      </w:tr>
      <w:tr w:rsidR="00925B09" w:rsidRPr="00EF63D9" w14:paraId="2D7890EF" w14:textId="77777777" w:rsidTr="00925B09">
        <w:tc>
          <w:tcPr>
            <w:tcW w:w="5070" w:type="dxa"/>
          </w:tcPr>
          <w:p w14:paraId="3D66C82E" w14:textId="77777777" w:rsidR="00925B09" w:rsidRPr="00EF63D9" w:rsidRDefault="00925B09" w:rsidP="00925B09">
            <w:pPr>
              <w:pStyle w:val="39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94" w:type="dxa"/>
            <w:hideMark/>
          </w:tcPr>
          <w:p w14:paraId="2B1A5D43" w14:textId="09C45976" w:rsidR="00925B09" w:rsidRPr="00EF63D9" w:rsidRDefault="00925B09" w:rsidP="00925B09">
            <w:pPr>
              <w:pStyle w:val="39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bookmarkEnd w:id="1"/>
    </w:tbl>
    <w:p w14:paraId="055CE024" w14:textId="76024271" w:rsidR="00C44083" w:rsidRPr="00EF63D9" w:rsidRDefault="00C44083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570F8B36" w14:textId="7981BDC6" w:rsidR="00C44083" w:rsidRPr="00EF63D9" w:rsidRDefault="00C44083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0A5C710F" w14:textId="77777777" w:rsidR="00E01BAF" w:rsidRPr="00EF63D9" w:rsidRDefault="00E01BAF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176A0925" w14:textId="77777777" w:rsidR="00925B09" w:rsidRPr="00EF63D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59ED88DC" w14:textId="77777777" w:rsidR="00925B09" w:rsidRPr="00EF63D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08A85783" w14:textId="77777777" w:rsidR="00925B0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3D31EC2B" w14:textId="77777777" w:rsidR="00F142ED" w:rsidRPr="00EF63D9" w:rsidRDefault="00F142ED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3F3E1493" w14:textId="71811628" w:rsidR="00A232DC" w:rsidRPr="00EF63D9" w:rsidRDefault="002B3769" w:rsidP="00871EB2">
      <w:pPr>
        <w:ind w:firstLine="0"/>
        <w:jc w:val="center"/>
        <w:rPr>
          <w:rFonts w:ascii="Times New Roman" w:hAnsi="Times New Roman"/>
          <w:b/>
        </w:rPr>
      </w:pPr>
      <w:r w:rsidRPr="00EF63D9">
        <w:rPr>
          <w:rFonts w:ascii="Times New Roman" w:hAnsi="Times New Roman"/>
          <w:caps/>
          <w:sz w:val="28"/>
          <w:szCs w:val="28"/>
        </w:rPr>
        <w:lastRenderedPageBreak/>
        <w:t>202</w:t>
      </w:r>
      <w:r w:rsidR="00FD334A">
        <w:rPr>
          <w:rFonts w:ascii="Times New Roman" w:hAnsi="Times New Roman"/>
          <w:caps/>
          <w:sz w:val="28"/>
          <w:szCs w:val="28"/>
        </w:rPr>
        <w:t>3</w:t>
      </w:r>
    </w:p>
    <w:p w14:paraId="4BA814E8" w14:textId="77777777" w:rsidR="00C525A1" w:rsidRPr="00EF63D9" w:rsidRDefault="00C525A1" w:rsidP="007C4610">
      <w:pPr>
        <w:pStyle w:val="SubjectFrom"/>
        <w:spacing w:before="120" w:after="240"/>
        <w:ind w:left="0"/>
        <w:rPr>
          <w:rFonts w:ascii="Times New Roman" w:hAnsi="Times New Roman" w:cs="Times New Roman"/>
          <w:b/>
          <w:sz w:val="28"/>
          <w:szCs w:val="22"/>
        </w:rPr>
        <w:sectPr w:rsidR="00C525A1" w:rsidRPr="00EF63D9" w:rsidSect="00F45E2F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 w:code="9"/>
          <w:pgMar w:top="284" w:right="425" w:bottom="851" w:left="1134" w:header="1" w:footer="130" w:gutter="0"/>
          <w:pgNumType w:start="1"/>
          <w:cols w:space="720"/>
          <w:docGrid w:linePitch="326"/>
        </w:sectPr>
      </w:pPr>
    </w:p>
    <w:bookmarkStart w:id="4" w:name="_Toc443467833" w:displacedByCustomXml="next"/>
    <w:bookmarkEnd w:id="4" w:displacedByCustomXml="next"/>
    <w:bookmarkStart w:id="5" w:name="_Toc443551241" w:displacedByCustomXml="next"/>
    <w:bookmarkEnd w:id="5" w:displacedByCustomXml="next"/>
    <w:bookmarkStart w:id="6" w:name="_Toc443561337" w:displacedByCustomXml="next"/>
    <w:bookmarkEnd w:id="6" w:displacedByCustomXml="next"/>
    <w:bookmarkStart w:id="7" w:name="_Toc443574389" w:displacedByCustomXml="next"/>
    <w:bookmarkEnd w:id="7" w:displacedByCustomXml="next"/>
    <w:bookmarkStart w:id="8" w:name="_Toc443579264" w:displacedByCustomXml="next"/>
    <w:bookmarkEnd w:id="8" w:displacedByCustomXml="next"/>
    <w:bookmarkStart w:id="9" w:name="_Toc443467851" w:displacedByCustomXml="next"/>
    <w:bookmarkEnd w:id="9" w:displacedByCustomXml="next"/>
    <w:bookmarkStart w:id="10" w:name="_Toc443551259" w:displacedByCustomXml="next"/>
    <w:bookmarkEnd w:id="10" w:displacedByCustomXml="next"/>
    <w:bookmarkStart w:id="11" w:name="_Toc443561355" w:displacedByCustomXml="next"/>
    <w:bookmarkEnd w:id="11" w:displacedByCustomXml="next"/>
    <w:bookmarkStart w:id="12" w:name="_Toc443574407" w:displacedByCustomXml="next"/>
    <w:bookmarkEnd w:id="12" w:displacedByCustomXml="next"/>
    <w:bookmarkStart w:id="13" w:name="_Toc443467852" w:displacedByCustomXml="next"/>
    <w:bookmarkEnd w:id="13" w:displacedByCustomXml="next"/>
    <w:bookmarkStart w:id="14" w:name="_Toc443551260" w:displacedByCustomXml="next"/>
    <w:bookmarkEnd w:id="14" w:displacedByCustomXml="next"/>
    <w:bookmarkStart w:id="15" w:name="_Toc443561356" w:displacedByCustomXml="next"/>
    <w:bookmarkEnd w:id="15" w:displacedByCustomXml="next"/>
    <w:bookmarkStart w:id="16" w:name="_Toc443574408" w:displacedByCustomXml="next"/>
    <w:bookmarkEnd w:id="16" w:displacedByCustomXml="next"/>
    <w:bookmarkStart w:id="17" w:name="_Toc443467853" w:displacedByCustomXml="next"/>
    <w:bookmarkEnd w:id="17" w:displacedByCustomXml="next"/>
    <w:bookmarkStart w:id="18" w:name="_Toc443551261" w:displacedByCustomXml="next"/>
    <w:bookmarkEnd w:id="18" w:displacedByCustomXml="next"/>
    <w:bookmarkStart w:id="19" w:name="_Toc443561357" w:displacedByCustomXml="next"/>
    <w:bookmarkEnd w:id="19" w:displacedByCustomXml="next"/>
    <w:bookmarkStart w:id="20" w:name="_Toc443574409" w:displacedByCustomXml="next"/>
    <w:bookmarkEnd w:id="20" w:displacedByCustomXml="next"/>
    <w:bookmarkStart w:id="21" w:name="_Toc443467888" w:displacedByCustomXml="next"/>
    <w:bookmarkEnd w:id="21" w:displacedByCustomXml="next"/>
    <w:bookmarkStart w:id="22" w:name="_Toc443551296" w:displacedByCustomXml="next"/>
    <w:bookmarkEnd w:id="22" w:displacedByCustomXml="next"/>
    <w:bookmarkStart w:id="23" w:name="_Toc443561392" w:displacedByCustomXml="next"/>
    <w:bookmarkEnd w:id="23" w:displacedByCustomXml="next"/>
    <w:bookmarkStart w:id="24" w:name="_Toc443574444" w:displacedByCustomXml="next"/>
    <w:bookmarkEnd w:id="24" w:displacedByCustomXml="next"/>
    <w:bookmarkStart w:id="25" w:name="_Toc443467889" w:displacedByCustomXml="next"/>
    <w:bookmarkEnd w:id="25" w:displacedByCustomXml="next"/>
    <w:bookmarkStart w:id="26" w:name="_Toc443551297" w:displacedByCustomXml="next"/>
    <w:bookmarkEnd w:id="26" w:displacedByCustomXml="next"/>
    <w:bookmarkStart w:id="27" w:name="_Toc443561393" w:displacedByCustomXml="next"/>
    <w:bookmarkEnd w:id="27" w:displacedByCustomXml="next"/>
    <w:bookmarkStart w:id="28" w:name="_Toc443574445" w:displacedByCustomXml="next"/>
    <w:bookmarkEnd w:id="28" w:displacedByCustomXml="next"/>
    <w:bookmarkStart w:id="29" w:name="_Toc443467890" w:displacedByCustomXml="next"/>
    <w:bookmarkEnd w:id="29" w:displacedByCustomXml="next"/>
    <w:bookmarkStart w:id="30" w:name="_Toc443551298" w:displacedByCustomXml="next"/>
    <w:bookmarkEnd w:id="30" w:displacedByCustomXml="next"/>
    <w:bookmarkStart w:id="31" w:name="_Toc443561394" w:displacedByCustomXml="next"/>
    <w:bookmarkEnd w:id="31" w:displacedByCustomXml="next"/>
    <w:bookmarkStart w:id="32" w:name="_Toc443574446" w:displacedByCustomXml="next"/>
    <w:bookmarkEnd w:id="32" w:displacedByCustomXml="next"/>
    <w:bookmarkStart w:id="33" w:name="_Toc443467891" w:displacedByCustomXml="next"/>
    <w:bookmarkEnd w:id="33" w:displacedByCustomXml="next"/>
    <w:bookmarkStart w:id="34" w:name="_Toc443551299" w:displacedByCustomXml="next"/>
    <w:bookmarkEnd w:id="34" w:displacedByCustomXml="next"/>
    <w:bookmarkStart w:id="35" w:name="_Toc443561395" w:displacedByCustomXml="next"/>
    <w:bookmarkEnd w:id="35" w:displacedByCustomXml="next"/>
    <w:bookmarkStart w:id="36" w:name="_Toc443574447" w:displacedByCustomXml="next"/>
    <w:bookmarkEnd w:id="36" w:displacedByCustomXml="next"/>
    <w:bookmarkStart w:id="37" w:name="_Toc443467892" w:displacedByCustomXml="next"/>
    <w:bookmarkEnd w:id="37" w:displacedByCustomXml="next"/>
    <w:bookmarkStart w:id="38" w:name="_Toc443551300" w:displacedByCustomXml="next"/>
    <w:bookmarkEnd w:id="38" w:displacedByCustomXml="next"/>
    <w:bookmarkStart w:id="39" w:name="_Toc443561396" w:displacedByCustomXml="next"/>
    <w:bookmarkEnd w:id="39" w:displacedByCustomXml="next"/>
    <w:bookmarkStart w:id="40" w:name="_Toc443574448" w:displacedByCustomXml="next"/>
    <w:bookmarkEnd w:id="40" w:displacedByCustomXml="next"/>
    <w:bookmarkStart w:id="41" w:name="_Toc443467893" w:displacedByCustomXml="next"/>
    <w:bookmarkEnd w:id="41" w:displacedByCustomXml="next"/>
    <w:bookmarkStart w:id="42" w:name="_Toc443551301" w:displacedByCustomXml="next"/>
    <w:bookmarkEnd w:id="42" w:displacedByCustomXml="next"/>
    <w:bookmarkStart w:id="43" w:name="_Toc443561397" w:displacedByCustomXml="next"/>
    <w:bookmarkEnd w:id="43" w:displacedByCustomXml="next"/>
    <w:bookmarkStart w:id="44" w:name="_Toc443574449" w:displacedByCustomXml="next"/>
    <w:bookmarkEnd w:id="44" w:displacedByCustomXml="next"/>
    <w:bookmarkStart w:id="45" w:name="_Toc443467894" w:displacedByCustomXml="next"/>
    <w:bookmarkEnd w:id="45" w:displacedByCustomXml="next"/>
    <w:bookmarkStart w:id="46" w:name="_Toc443551302" w:displacedByCustomXml="next"/>
    <w:bookmarkEnd w:id="46" w:displacedByCustomXml="next"/>
    <w:bookmarkStart w:id="47" w:name="_Toc443561398" w:displacedByCustomXml="next"/>
    <w:bookmarkEnd w:id="47" w:displacedByCustomXml="next"/>
    <w:bookmarkStart w:id="48" w:name="_Toc443574450" w:displacedByCustomXml="next"/>
    <w:bookmarkEnd w:id="48" w:displacedByCustomXml="next"/>
    <w:bookmarkStart w:id="49" w:name="_Toc443467895" w:displacedByCustomXml="next"/>
    <w:bookmarkEnd w:id="49" w:displacedByCustomXml="next"/>
    <w:bookmarkStart w:id="50" w:name="_Toc443551303" w:displacedByCustomXml="next"/>
    <w:bookmarkEnd w:id="50" w:displacedByCustomXml="next"/>
    <w:bookmarkStart w:id="51" w:name="_Toc443561399" w:displacedByCustomXml="next"/>
    <w:bookmarkEnd w:id="51" w:displacedByCustomXml="next"/>
    <w:bookmarkStart w:id="52" w:name="_Toc443574451" w:displacedByCustomXml="next"/>
    <w:bookmarkEnd w:id="52" w:displacedByCustomXml="next"/>
    <w:bookmarkStart w:id="53" w:name="_Toc443467896" w:displacedByCustomXml="next"/>
    <w:bookmarkEnd w:id="53" w:displacedByCustomXml="next"/>
    <w:bookmarkStart w:id="54" w:name="_Toc443551304" w:displacedByCustomXml="next"/>
    <w:bookmarkEnd w:id="54" w:displacedByCustomXml="next"/>
    <w:bookmarkStart w:id="55" w:name="_Toc443561400" w:displacedByCustomXml="next"/>
    <w:bookmarkEnd w:id="55" w:displacedByCustomXml="next"/>
    <w:bookmarkStart w:id="56" w:name="_Toc443574452" w:displacedByCustomXml="next"/>
    <w:bookmarkEnd w:id="56" w:displacedByCustomXml="next"/>
    <w:bookmarkStart w:id="57" w:name="_Toc443467897" w:displacedByCustomXml="next"/>
    <w:bookmarkEnd w:id="57" w:displacedByCustomXml="next"/>
    <w:bookmarkStart w:id="58" w:name="_Toc443551305" w:displacedByCustomXml="next"/>
    <w:bookmarkEnd w:id="58" w:displacedByCustomXml="next"/>
    <w:bookmarkStart w:id="59" w:name="_Toc443561401" w:displacedByCustomXml="next"/>
    <w:bookmarkEnd w:id="59" w:displacedByCustomXml="next"/>
    <w:bookmarkStart w:id="60" w:name="_Toc443574453" w:displacedByCustomXml="next"/>
    <w:bookmarkEnd w:id="60" w:displacedByCustomXml="next"/>
    <w:bookmarkStart w:id="61" w:name="_Toc443467898" w:displacedByCustomXml="next"/>
    <w:bookmarkEnd w:id="61" w:displacedByCustomXml="next"/>
    <w:bookmarkStart w:id="62" w:name="_Toc443551306" w:displacedByCustomXml="next"/>
    <w:bookmarkEnd w:id="62" w:displacedByCustomXml="next"/>
    <w:bookmarkStart w:id="63" w:name="_Toc443561402" w:displacedByCustomXml="next"/>
    <w:bookmarkEnd w:id="63" w:displacedByCustomXml="next"/>
    <w:bookmarkStart w:id="64" w:name="_Toc443574454" w:displacedByCustomXml="next"/>
    <w:bookmarkEnd w:id="64" w:displacedByCustomXml="next"/>
    <w:bookmarkStart w:id="65" w:name="_Toc443467899" w:displacedByCustomXml="next"/>
    <w:bookmarkEnd w:id="65" w:displacedByCustomXml="next"/>
    <w:bookmarkStart w:id="66" w:name="_Toc443551307" w:displacedByCustomXml="next"/>
    <w:bookmarkEnd w:id="66" w:displacedByCustomXml="next"/>
    <w:bookmarkStart w:id="67" w:name="_Toc443561403" w:displacedByCustomXml="next"/>
    <w:bookmarkEnd w:id="67" w:displacedByCustomXml="next"/>
    <w:bookmarkStart w:id="68" w:name="_Toc443574455" w:displacedByCustomXml="next"/>
    <w:bookmarkEnd w:id="68" w:displacedByCustomXml="next"/>
    <w:bookmarkStart w:id="69" w:name="_Toc443467900" w:displacedByCustomXml="next"/>
    <w:bookmarkEnd w:id="69" w:displacedByCustomXml="next"/>
    <w:bookmarkStart w:id="70" w:name="_Toc443551308" w:displacedByCustomXml="next"/>
    <w:bookmarkEnd w:id="70" w:displacedByCustomXml="next"/>
    <w:bookmarkStart w:id="71" w:name="_Toc443561404" w:displacedByCustomXml="next"/>
    <w:bookmarkEnd w:id="71" w:displacedByCustomXml="next"/>
    <w:bookmarkStart w:id="72" w:name="_Toc443574456" w:displacedByCustomXml="next"/>
    <w:bookmarkEnd w:id="72" w:displacedByCustomXml="next"/>
    <w:bookmarkStart w:id="73" w:name="_Toc443467901" w:displacedByCustomXml="next"/>
    <w:bookmarkEnd w:id="73" w:displacedByCustomXml="next"/>
    <w:bookmarkStart w:id="74" w:name="_Toc443551309" w:displacedByCustomXml="next"/>
    <w:bookmarkEnd w:id="74" w:displacedByCustomXml="next"/>
    <w:bookmarkStart w:id="75" w:name="_Toc443561405" w:displacedByCustomXml="next"/>
    <w:bookmarkEnd w:id="75" w:displacedByCustomXml="next"/>
    <w:bookmarkStart w:id="76" w:name="_Toc443574457" w:displacedByCustomXml="next"/>
    <w:bookmarkEnd w:id="76" w:displacedByCustomXml="next"/>
    <w:bookmarkStart w:id="77" w:name="_Toc443467902" w:displacedByCustomXml="next"/>
    <w:bookmarkEnd w:id="77" w:displacedByCustomXml="next"/>
    <w:bookmarkStart w:id="78" w:name="_Toc443551310" w:displacedByCustomXml="next"/>
    <w:bookmarkEnd w:id="78" w:displacedByCustomXml="next"/>
    <w:bookmarkStart w:id="79" w:name="_Toc443561406" w:displacedByCustomXml="next"/>
    <w:bookmarkEnd w:id="79" w:displacedByCustomXml="next"/>
    <w:bookmarkStart w:id="80" w:name="_Toc443574458" w:displacedByCustomXml="next"/>
    <w:bookmarkEnd w:id="80" w:displacedByCustomXml="next"/>
    <w:bookmarkStart w:id="81" w:name="_Toc443467903" w:displacedByCustomXml="next"/>
    <w:bookmarkEnd w:id="81" w:displacedByCustomXml="next"/>
    <w:bookmarkStart w:id="82" w:name="_Toc443551311" w:displacedByCustomXml="next"/>
    <w:bookmarkEnd w:id="82" w:displacedByCustomXml="next"/>
    <w:bookmarkStart w:id="83" w:name="_Toc443561407" w:displacedByCustomXml="next"/>
    <w:bookmarkEnd w:id="83" w:displacedByCustomXml="next"/>
    <w:bookmarkStart w:id="84" w:name="_Toc443574459" w:displacedByCustomXml="next"/>
    <w:bookmarkEnd w:id="84" w:displacedByCustomXml="next"/>
    <w:bookmarkStart w:id="85" w:name="_Toc443467905" w:displacedByCustomXml="next"/>
    <w:bookmarkEnd w:id="85" w:displacedByCustomXml="next"/>
    <w:bookmarkStart w:id="86" w:name="_Toc443551313" w:displacedByCustomXml="next"/>
    <w:bookmarkEnd w:id="86" w:displacedByCustomXml="next"/>
    <w:bookmarkStart w:id="87" w:name="_Toc443561409" w:displacedByCustomXml="next"/>
    <w:bookmarkEnd w:id="87" w:displacedByCustomXml="next"/>
    <w:bookmarkStart w:id="88" w:name="_Toc443574461" w:displacedByCustomXml="next"/>
    <w:bookmarkEnd w:id="88" w:displacedByCustomXml="next"/>
    <w:bookmarkStart w:id="89" w:name="_Toc443467906" w:displacedByCustomXml="next"/>
    <w:bookmarkEnd w:id="89" w:displacedByCustomXml="next"/>
    <w:bookmarkStart w:id="90" w:name="_Toc443551314" w:displacedByCustomXml="next"/>
    <w:bookmarkEnd w:id="90" w:displacedByCustomXml="next"/>
    <w:bookmarkStart w:id="91" w:name="_Toc443561410" w:displacedByCustomXml="next"/>
    <w:bookmarkEnd w:id="91" w:displacedByCustomXml="next"/>
    <w:bookmarkStart w:id="92" w:name="_Toc443574462" w:displacedByCustomXml="next"/>
    <w:bookmarkEnd w:id="92" w:displacedByCustomXml="next"/>
    <w:bookmarkStart w:id="93" w:name="_Toc443467907" w:displacedByCustomXml="next"/>
    <w:bookmarkEnd w:id="93" w:displacedByCustomXml="next"/>
    <w:bookmarkStart w:id="94" w:name="_Toc443551315" w:displacedByCustomXml="next"/>
    <w:bookmarkEnd w:id="94" w:displacedByCustomXml="next"/>
    <w:bookmarkStart w:id="95" w:name="_Toc443561411" w:displacedByCustomXml="next"/>
    <w:bookmarkEnd w:id="95" w:displacedByCustomXml="next"/>
    <w:bookmarkStart w:id="96" w:name="_Toc443574463" w:displacedByCustomXml="next"/>
    <w:bookmarkEnd w:id="96" w:displacedByCustomXml="next"/>
    <w:bookmarkStart w:id="97" w:name="_Toc443467908" w:displacedByCustomXml="next"/>
    <w:bookmarkEnd w:id="97" w:displacedByCustomXml="next"/>
    <w:bookmarkStart w:id="98" w:name="_Toc443551316" w:displacedByCustomXml="next"/>
    <w:bookmarkEnd w:id="98" w:displacedByCustomXml="next"/>
    <w:bookmarkStart w:id="99" w:name="_Toc443561412" w:displacedByCustomXml="next"/>
    <w:bookmarkEnd w:id="99" w:displacedByCustomXml="next"/>
    <w:bookmarkStart w:id="100" w:name="_Toc443574464" w:displacedByCustomXml="next"/>
    <w:bookmarkEnd w:id="100" w:displacedByCustomXml="next"/>
    <w:bookmarkStart w:id="101" w:name="_Toc443467915" w:displacedByCustomXml="next"/>
    <w:bookmarkEnd w:id="101" w:displacedByCustomXml="next"/>
    <w:bookmarkStart w:id="102" w:name="_Toc443551323" w:displacedByCustomXml="next"/>
    <w:bookmarkEnd w:id="102" w:displacedByCustomXml="next"/>
    <w:bookmarkStart w:id="103" w:name="_Toc443561419" w:displacedByCustomXml="next"/>
    <w:bookmarkEnd w:id="103" w:displacedByCustomXml="next"/>
    <w:bookmarkStart w:id="104" w:name="_Toc443574471" w:displacedByCustomXml="next"/>
    <w:bookmarkEnd w:id="104" w:displacedByCustomXml="next"/>
    <w:bookmarkStart w:id="105" w:name="_Toc443467916" w:displacedByCustomXml="next"/>
    <w:bookmarkEnd w:id="105" w:displacedByCustomXml="next"/>
    <w:bookmarkStart w:id="106" w:name="_Toc443551324" w:displacedByCustomXml="next"/>
    <w:bookmarkEnd w:id="106" w:displacedByCustomXml="next"/>
    <w:bookmarkStart w:id="107" w:name="_Toc443561420" w:displacedByCustomXml="next"/>
    <w:bookmarkEnd w:id="107" w:displacedByCustomXml="next"/>
    <w:bookmarkStart w:id="108" w:name="_Toc443574472" w:displacedByCustomXml="next"/>
    <w:bookmarkEnd w:id="108" w:displacedByCustomXml="next"/>
    <w:bookmarkStart w:id="109" w:name="_Toc443467917" w:displacedByCustomXml="next"/>
    <w:bookmarkEnd w:id="109" w:displacedByCustomXml="next"/>
    <w:bookmarkStart w:id="110" w:name="_Toc443551325" w:displacedByCustomXml="next"/>
    <w:bookmarkEnd w:id="110" w:displacedByCustomXml="next"/>
    <w:bookmarkStart w:id="111" w:name="_Toc443561421" w:displacedByCustomXml="next"/>
    <w:bookmarkEnd w:id="111" w:displacedByCustomXml="next"/>
    <w:bookmarkStart w:id="112" w:name="_Toc443574473" w:displacedByCustomXml="next"/>
    <w:bookmarkEnd w:id="112" w:displacedByCustomXml="next"/>
    <w:bookmarkStart w:id="113" w:name="_Toc443467918" w:displacedByCustomXml="next"/>
    <w:bookmarkEnd w:id="113" w:displacedByCustomXml="next"/>
    <w:bookmarkStart w:id="114" w:name="_Toc443551326" w:displacedByCustomXml="next"/>
    <w:bookmarkEnd w:id="114" w:displacedByCustomXml="next"/>
    <w:bookmarkStart w:id="115" w:name="_Toc443561422" w:displacedByCustomXml="next"/>
    <w:bookmarkEnd w:id="115" w:displacedByCustomXml="next"/>
    <w:bookmarkStart w:id="116" w:name="_Toc443574474" w:displacedByCustomXml="next"/>
    <w:bookmarkEnd w:id="116" w:displacedByCustomXml="next"/>
    <w:bookmarkStart w:id="117" w:name="_Toc443467919" w:displacedByCustomXml="next"/>
    <w:bookmarkEnd w:id="117" w:displacedByCustomXml="next"/>
    <w:bookmarkStart w:id="118" w:name="_Toc443551327" w:displacedByCustomXml="next"/>
    <w:bookmarkEnd w:id="118" w:displacedByCustomXml="next"/>
    <w:bookmarkStart w:id="119" w:name="_Toc443561423" w:displacedByCustomXml="next"/>
    <w:bookmarkEnd w:id="119" w:displacedByCustomXml="next"/>
    <w:bookmarkStart w:id="120" w:name="_Toc443574475" w:displacedByCustomXml="next"/>
    <w:bookmarkEnd w:id="120" w:displacedByCustomXml="next"/>
    <w:bookmarkStart w:id="121" w:name="_Toc443467923" w:displacedByCustomXml="next"/>
    <w:bookmarkEnd w:id="121" w:displacedByCustomXml="next"/>
    <w:bookmarkStart w:id="122" w:name="_Toc443551331" w:displacedByCustomXml="next"/>
    <w:bookmarkEnd w:id="122" w:displacedByCustomXml="next"/>
    <w:bookmarkStart w:id="123" w:name="_Toc443561427" w:displacedByCustomXml="next"/>
    <w:bookmarkEnd w:id="123" w:displacedByCustomXml="next"/>
    <w:bookmarkStart w:id="124" w:name="_Toc443574479" w:displacedByCustomXml="next"/>
    <w:bookmarkEnd w:id="124" w:displacedByCustomXml="next"/>
    <w:bookmarkStart w:id="125" w:name="_Toc443467924" w:displacedByCustomXml="next"/>
    <w:bookmarkEnd w:id="125" w:displacedByCustomXml="next"/>
    <w:bookmarkStart w:id="126" w:name="_Toc443551332" w:displacedByCustomXml="next"/>
    <w:bookmarkEnd w:id="126" w:displacedByCustomXml="next"/>
    <w:bookmarkStart w:id="127" w:name="_Toc443561428" w:displacedByCustomXml="next"/>
    <w:bookmarkEnd w:id="127" w:displacedByCustomXml="next"/>
    <w:bookmarkStart w:id="128" w:name="_Toc443574480" w:displacedByCustomXml="next"/>
    <w:bookmarkEnd w:id="128" w:displacedByCustomXml="next"/>
    <w:bookmarkStart w:id="129" w:name="_Toc443467925" w:displacedByCustomXml="next"/>
    <w:bookmarkEnd w:id="129" w:displacedByCustomXml="next"/>
    <w:bookmarkStart w:id="130" w:name="_Toc443551333" w:displacedByCustomXml="next"/>
    <w:bookmarkEnd w:id="130" w:displacedByCustomXml="next"/>
    <w:bookmarkStart w:id="131" w:name="_Toc443561429" w:displacedByCustomXml="next"/>
    <w:bookmarkEnd w:id="131" w:displacedByCustomXml="next"/>
    <w:bookmarkStart w:id="132" w:name="_Toc443574481" w:displacedByCustomXml="next"/>
    <w:bookmarkEnd w:id="132" w:displacedByCustomXml="next"/>
    <w:bookmarkStart w:id="133" w:name="_Toc443467927" w:displacedByCustomXml="next"/>
    <w:bookmarkEnd w:id="133" w:displacedByCustomXml="next"/>
    <w:bookmarkStart w:id="134" w:name="_Toc443551335" w:displacedByCustomXml="next"/>
    <w:bookmarkEnd w:id="134" w:displacedByCustomXml="next"/>
    <w:bookmarkStart w:id="135" w:name="_Toc443561431" w:displacedByCustomXml="next"/>
    <w:bookmarkEnd w:id="135" w:displacedByCustomXml="next"/>
    <w:bookmarkStart w:id="136" w:name="_Toc443574483" w:displacedByCustomXml="next"/>
    <w:bookmarkEnd w:id="136" w:displacedByCustomXml="next"/>
    <w:bookmarkStart w:id="137" w:name="_Toc443467933" w:displacedByCustomXml="next"/>
    <w:bookmarkEnd w:id="137" w:displacedByCustomXml="next"/>
    <w:bookmarkStart w:id="138" w:name="_Toc443551341" w:displacedByCustomXml="next"/>
    <w:bookmarkEnd w:id="138" w:displacedByCustomXml="next"/>
    <w:bookmarkStart w:id="139" w:name="_Toc443561437" w:displacedByCustomXml="next"/>
    <w:bookmarkEnd w:id="139" w:displacedByCustomXml="next"/>
    <w:bookmarkStart w:id="140" w:name="_Toc443574489" w:displacedByCustomXml="next"/>
    <w:bookmarkEnd w:id="140" w:displacedByCustomXml="next"/>
    <w:bookmarkStart w:id="141" w:name="_Toc443467934" w:displacedByCustomXml="next"/>
    <w:bookmarkEnd w:id="141" w:displacedByCustomXml="next"/>
    <w:bookmarkStart w:id="142" w:name="_Toc443551342" w:displacedByCustomXml="next"/>
    <w:bookmarkEnd w:id="142" w:displacedByCustomXml="next"/>
    <w:bookmarkStart w:id="143" w:name="_Toc443561438" w:displacedByCustomXml="next"/>
    <w:bookmarkEnd w:id="143" w:displacedByCustomXml="next"/>
    <w:bookmarkStart w:id="144" w:name="_Toc443574490" w:displacedByCustomXml="next"/>
    <w:bookmarkEnd w:id="144" w:displacedByCustomXml="next"/>
    <w:bookmarkStart w:id="145" w:name="_Toc443467940" w:displacedByCustomXml="next"/>
    <w:bookmarkEnd w:id="145" w:displacedByCustomXml="next"/>
    <w:bookmarkStart w:id="146" w:name="_Toc443551348" w:displacedByCustomXml="next"/>
    <w:bookmarkEnd w:id="146" w:displacedByCustomXml="next"/>
    <w:bookmarkStart w:id="147" w:name="_Toc443561444" w:displacedByCustomXml="next"/>
    <w:bookmarkEnd w:id="147" w:displacedByCustomXml="next"/>
    <w:bookmarkStart w:id="148" w:name="_Toc443574496" w:displacedByCustomXml="next"/>
    <w:bookmarkEnd w:id="148" w:displacedByCustomXml="next"/>
    <w:bookmarkStart w:id="149" w:name="_Toc443467941" w:displacedByCustomXml="next"/>
    <w:bookmarkEnd w:id="149" w:displacedByCustomXml="next"/>
    <w:bookmarkStart w:id="150" w:name="_Toc443551349" w:displacedByCustomXml="next"/>
    <w:bookmarkEnd w:id="150" w:displacedByCustomXml="next"/>
    <w:bookmarkStart w:id="151" w:name="_Toc443561445" w:displacedByCustomXml="next"/>
    <w:bookmarkEnd w:id="151" w:displacedByCustomXml="next"/>
    <w:bookmarkStart w:id="152" w:name="_Toc443574497" w:displacedByCustomXml="next"/>
    <w:bookmarkEnd w:id="152" w:displacedByCustomXml="next"/>
    <w:bookmarkStart w:id="153" w:name="_Toc443467942" w:displacedByCustomXml="next"/>
    <w:bookmarkEnd w:id="153" w:displacedByCustomXml="next"/>
    <w:bookmarkStart w:id="154" w:name="_Toc443551350" w:displacedByCustomXml="next"/>
    <w:bookmarkEnd w:id="154" w:displacedByCustomXml="next"/>
    <w:bookmarkStart w:id="155" w:name="_Toc443561446" w:displacedByCustomXml="next"/>
    <w:bookmarkEnd w:id="155" w:displacedByCustomXml="next"/>
    <w:bookmarkStart w:id="156" w:name="_Toc443574498" w:displacedByCustomXml="next"/>
    <w:bookmarkEnd w:id="156" w:displacedByCustomXml="next"/>
    <w:bookmarkStart w:id="157" w:name="_Toc443467946" w:displacedByCustomXml="next"/>
    <w:bookmarkEnd w:id="157" w:displacedByCustomXml="next"/>
    <w:bookmarkStart w:id="158" w:name="_Toc443551354" w:displacedByCustomXml="next"/>
    <w:bookmarkEnd w:id="158" w:displacedByCustomXml="next"/>
    <w:bookmarkStart w:id="159" w:name="_Toc443561450" w:displacedByCustomXml="next"/>
    <w:bookmarkEnd w:id="159" w:displacedByCustomXml="next"/>
    <w:bookmarkStart w:id="160" w:name="_Toc443574502" w:displacedByCustomXml="next"/>
    <w:bookmarkEnd w:id="160" w:displacedByCustomXml="next"/>
    <w:bookmarkStart w:id="161" w:name="_Toc443467948" w:displacedByCustomXml="next"/>
    <w:bookmarkEnd w:id="161" w:displacedByCustomXml="next"/>
    <w:bookmarkStart w:id="162" w:name="_Toc443551356" w:displacedByCustomXml="next"/>
    <w:bookmarkEnd w:id="162" w:displacedByCustomXml="next"/>
    <w:bookmarkStart w:id="163" w:name="_Toc443561452" w:displacedByCustomXml="next"/>
    <w:bookmarkEnd w:id="163" w:displacedByCustomXml="next"/>
    <w:bookmarkStart w:id="164" w:name="_Toc443574504" w:displacedByCustomXml="next"/>
    <w:bookmarkEnd w:id="164" w:displacedByCustomXml="next"/>
    <w:bookmarkStart w:id="165" w:name="_Toc443467949" w:displacedByCustomXml="next"/>
    <w:bookmarkEnd w:id="165" w:displacedByCustomXml="next"/>
    <w:bookmarkStart w:id="166" w:name="_Toc443551357" w:displacedByCustomXml="next"/>
    <w:bookmarkEnd w:id="166" w:displacedByCustomXml="next"/>
    <w:bookmarkStart w:id="167" w:name="_Toc443561453" w:displacedByCustomXml="next"/>
    <w:bookmarkEnd w:id="167" w:displacedByCustomXml="next"/>
    <w:bookmarkStart w:id="168" w:name="_Toc443574505" w:displacedByCustomXml="next"/>
    <w:bookmarkEnd w:id="168" w:displacedByCustomXml="next"/>
    <w:bookmarkStart w:id="169" w:name="_Toc443467950" w:displacedByCustomXml="next"/>
    <w:bookmarkEnd w:id="169" w:displacedByCustomXml="next"/>
    <w:bookmarkStart w:id="170" w:name="_Toc443551358" w:displacedByCustomXml="next"/>
    <w:bookmarkEnd w:id="170" w:displacedByCustomXml="next"/>
    <w:bookmarkStart w:id="171" w:name="_Toc443561454" w:displacedByCustomXml="next"/>
    <w:bookmarkEnd w:id="171" w:displacedByCustomXml="next"/>
    <w:bookmarkStart w:id="172" w:name="_Toc443574506" w:displacedByCustomXml="next"/>
    <w:bookmarkEnd w:id="172" w:displacedByCustomXml="next"/>
    <w:bookmarkStart w:id="173" w:name="_Toc443467956" w:displacedByCustomXml="next"/>
    <w:bookmarkEnd w:id="173" w:displacedByCustomXml="next"/>
    <w:bookmarkStart w:id="174" w:name="_Toc443551364" w:displacedByCustomXml="next"/>
    <w:bookmarkEnd w:id="174" w:displacedByCustomXml="next"/>
    <w:bookmarkStart w:id="175" w:name="_Toc443561460" w:displacedByCustomXml="next"/>
    <w:bookmarkEnd w:id="175" w:displacedByCustomXml="next"/>
    <w:bookmarkStart w:id="176" w:name="_Toc443574512" w:displacedByCustomXml="next"/>
    <w:bookmarkEnd w:id="176" w:displacedByCustomXml="next"/>
    <w:bookmarkStart w:id="177" w:name="_Toc443467958" w:displacedByCustomXml="next"/>
    <w:bookmarkEnd w:id="177" w:displacedByCustomXml="next"/>
    <w:bookmarkStart w:id="178" w:name="_Toc443551366" w:displacedByCustomXml="next"/>
    <w:bookmarkEnd w:id="178" w:displacedByCustomXml="next"/>
    <w:bookmarkStart w:id="179" w:name="_Toc443561462" w:displacedByCustomXml="next"/>
    <w:bookmarkEnd w:id="179" w:displacedByCustomXml="next"/>
    <w:bookmarkStart w:id="180" w:name="_Toc443574514" w:displacedByCustomXml="next"/>
    <w:bookmarkEnd w:id="180" w:displacedByCustomXml="next"/>
    <w:bookmarkStart w:id="181" w:name="_Toc443467963" w:displacedByCustomXml="next"/>
    <w:bookmarkEnd w:id="181" w:displacedByCustomXml="next"/>
    <w:bookmarkStart w:id="182" w:name="_Toc443551371" w:displacedByCustomXml="next"/>
    <w:bookmarkEnd w:id="182" w:displacedByCustomXml="next"/>
    <w:bookmarkStart w:id="183" w:name="_Toc443561467" w:displacedByCustomXml="next"/>
    <w:bookmarkEnd w:id="183" w:displacedByCustomXml="next"/>
    <w:bookmarkStart w:id="184" w:name="_Toc443574519" w:displacedByCustomXml="next"/>
    <w:bookmarkEnd w:id="184" w:displacedByCustomXml="next"/>
    <w:bookmarkStart w:id="185" w:name="_Toc443467966" w:displacedByCustomXml="next"/>
    <w:bookmarkEnd w:id="185" w:displacedByCustomXml="next"/>
    <w:bookmarkStart w:id="186" w:name="_Toc443551374" w:displacedByCustomXml="next"/>
    <w:bookmarkEnd w:id="186" w:displacedByCustomXml="next"/>
    <w:bookmarkStart w:id="187" w:name="_Toc443561470" w:displacedByCustomXml="next"/>
    <w:bookmarkEnd w:id="187" w:displacedByCustomXml="next"/>
    <w:bookmarkStart w:id="188" w:name="_Toc443574522" w:displacedByCustomXml="next"/>
    <w:bookmarkEnd w:id="188" w:displacedByCustomXml="next"/>
    <w:bookmarkStart w:id="189" w:name="_Toc443467967" w:displacedByCustomXml="next"/>
    <w:bookmarkEnd w:id="189" w:displacedByCustomXml="next"/>
    <w:bookmarkStart w:id="190" w:name="_Toc443551375" w:displacedByCustomXml="next"/>
    <w:bookmarkEnd w:id="190" w:displacedByCustomXml="next"/>
    <w:bookmarkStart w:id="191" w:name="_Toc443561471" w:displacedByCustomXml="next"/>
    <w:bookmarkEnd w:id="191" w:displacedByCustomXml="next"/>
    <w:bookmarkStart w:id="192" w:name="_Toc443574523" w:displacedByCustomXml="next"/>
    <w:bookmarkEnd w:id="192" w:displacedByCustomXml="next"/>
    <w:bookmarkStart w:id="193" w:name="_Toc443467969" w:displacedByCustomXml="next"/>
    <w:bookmarkEnd w:id="193" w:displacedByCustomXml="next"/>
    <w:bookmarkStart w:id="194" w:name="_Toc443551377" w:displacedByCustomXml="next"/>
    <w:bookmarkEnd w:id="194" w:displacedByCustomXml="next"/>
    <w:bookmarkStart w:id="195" w:name="_Toc443561473" w:displacedByCustomXml="next"/>
    <w:bookmarkEnd w:id="195" w:displacedByCustomXml="next"/>
    <w:bookmarkStart w:id="196" w:name="_Toc443574525" w:displacedByCustomXml="next"/>
    <w:bookmarkEnd w:id="196" w:displacedByCustomXml="next"/>
    <w:bookmarkStart w:id="197" w:name="_Toc443467971" w:displacedByCustomXml="next"/>
    <w:bookmarkEnd w:id="197" w:displacedByCustomXml="next"/>
    <w:bookmarkStart w:id="198" w:name="_Toc443551379" w:displacedByCustomXml="next"/>
    <w:bookmarkEnd w:id="198" w:displacedByCustomXml="next"/>
    <w:bookmarkStart w:id="199" w:name="_Toc443561475" w:displacedByCustomXml="next"/>
    <w:bookmarkEnd w:id="199" w:displacedByCustomXml="next"/>
    <w:bookmarkStart w:id="200" w:name="_Toc443574527" w:displacedByCustomXml="next"/>
    <w:bookmarkEnd w:id="200" w:displacedByCustomXml="next"/>
    <w:bookmarkStart w:id="201" w:name="_Toc443467972" w:displacedByCustomXml="next"/>
    <w:bookmarkEnd w:id="201" w:displacedByCustomXml="next"/>
    <w:bookmarkStart w:id="202" w:name="_Toc443551380" w:displacedByCustomXml="next"/>
    <w:bookmarkEnd w:id="202" w:displacedByCustomXml="next"/>
    <w:bookmarkStart w:id="203" w:name="_Toc443561476" w:displacedByCustomXml="next"/>
    <w:bookmarkEnd w:id="203" w:displacedByCustomXml="next"/>
    <w:bookmarkStart w:id="204" w:name="_Toc443574528" w:displacedByCustomXml="next"/>
    <w:bookmarkEnd w:id="204" w:displacedByCustomXml="next"/>
    <w:bookmarkStart w:id="205" w:name="_Toc443467973" w:displacedByCustomXml="next"/>
    <w:bookmarkEnd w:id="205" w:displacedByCustomXml="next"/>
    <w:bookmarkStart w:id="206" w:name="_Toc443551381" w:displacedByCustomXml="next"/>
    <w:bookmarkEnd w:id="206" w:displacedByCustomXml="next"/>
    <w:bookmarkStart w:id="207" w:name="_Toc443561477" w:displacedByCustomXml="next"/>
    <w:bookmarkEnd w:id="207" w:displacedByCustomXml="next"/>
    <w:bookmarkStart w:id="208" w:name="_Toc443574529" w:displacedByCustomXml="next"/>
    <w:bookmarkEnd w:id="208" w:displacedByCustomXml="next"/>
    <w:bookmarkStart w:id="209" w:name="_Toc443467975" w:displacedByCustomXml="next"/>
    <w:bookmarkEnd w:id="209" w:displacedByCustomXml="next"/>
    <w:bookmarkStart w:id="210" w:name="_Toc443551383" w:displacedByCustomXml="next"/>
    <w:bookmarkEnd w:id="210" w:displacedByCustomXml="next"/>
    <w:bookmarkStart w:id="211" w:name="_Toc443561479" w:displacedByCustomXml="next"/>
    <w:bookmarkEnd w:id="211" w:displacedByCustomXml="next"/>
    <w:bookmarkStart w:id="212" w:name="_Toc443574531" w:displacedByCustomXml="next"/>
    <w:bookmarkEnd w:id="212" w:displacedByCustomXml="next"/>
    <w:bookmarkStart w:id="213" w:name="_Toc443467976" w:displacedByCustomXml="next"/>
    <w:bookmarkEnd w:id="213" w:displacedByCustomXml="next"/>
    <w:bookmarkStart w:id="214" w:name="_Toc443551384" w:displacedByCustomXml="next"/>
    <w:bookmarkEnd w:id="214" w:displacedByCustomXml="next"/>
    <w:bookmarkStart w:id="215" w:name="_Toc443561480" w:displacedByCustomXml="next"/>
    <w:bookmarkEnd w:id="215" w:displacedByCustomXml="next"/>
    <w:bookmarkStart w:id="216" w:name="_Toc443574532" w:displacedByCustomXml="next"/>
    <w:bookmarkEnd w:id="216" w:displacedByCustomXml="next"/>
    <w:bookmarkStart w:id="217" w:name="_Toc443467977" w:displacedByCustomXml="next"/>
    <w:bookmarkEnd w:id="217" w:displacedByCustomXml="next"/>
    <w:bookmarkStart w:id="218" w:name="_Toc443551385" w:displacedByCustomXml="next"/>
    <w:bookmarkEnd w:id="218" w:displacedByCustomXml="next"/>
    <w:bookmarkStart w:id="219" w:name="_Toc443561481" w:displacedByCustomXml="next"/>
    <w:bookmarkEnd w:id="219" w:displacedByCustomXml="next"/>
    <w:bookmarkStart w:id="220" w:name="_Toc443574533" w:displacedByCustomXml="next"/>
    <w:bookmarkEnd w:id="220" w:displacedByCustomXml="next"/>
    <w:bookmarkStart w:id="221" w:name="_Toc443467979" w:displacedByCustomXml="next"/>
    <w:bookmarkEnd w:id="221" w:displacedByCustomXml="next"/>
    <w:bookmarkStart w:id="222" w:name="_Toc443551387" w:displacedByCustomXml="next"/>
    <w:bookmarkEnd w:id="222" w:displacedByCustomXml="next"/>
    <w:bookmarkStart w:id="223" w:name="_Toc443561483" w:displacedByCustomXml="next"/>
    <w:bookmarkEnd w:id="223" w:displacedByCustomXml="next"/>
    <w:bookmarkStart w:id="224" w:name="_Toc443574535" w:displacedByCustomXml="next"/>
    <w:bookmarkEnd w:id="224" w:displacedByCustomXml="next"/>
    <w:bookmarkStart w:id="225" w:name="_Toc443467980" w:displacedByCustomXml="next"/>
    <w:bookmarkEnd w:id="225" w:displacedByCustomXml="next"/>
    <w:bookmarkStart w:id="226" w:name="_Toc443551388" w:displacedByCustomXml="next"/>
    <w:bookmarkEnd w:id="226" w:displacedByCustomXml="next"/>
    <w:bookmarkStart w:id="227" w:name="_Toc443561484" w:displacedByCustomXml="next"/>
    <w:bookmarkEnd w:id="227" w:displacedByCustomXml="next"/>
    <w:bookmarkStart w:id="228" w:name="_Toc443574536" w:displacedByCustomXml="next"/>
    <w:bookmarkEnd w:id="228" w:displacedByCustomXml="next"/>
    <w:bookmarkStart w:id="229" w:name="_Toc443467981" w:displacedByCustomXml="next"/>
    <w:bookmarkEnd w:id="229" w:displacedByCustomXml="next"/>
    <w:bookmarkStart w:id="230" w:name="_Toc443551389" w:displacedByCustomXml="next"/>
    <w:bookmarkEnd w:id="230" w:displacedByCustomXml="next"/>
    <w:bookmarkStart w:id="231" w:name="_Toc443561485" w:displacedByCustomXml="next"/>
    <w:bookmarkEnd w:id="231" w:displacedByCustomXml="next"/>
    <w:bookmarkStart w:id="232" w:name="_Toc443574537" w:displacedByCustomXml="next"/>
    <w:bookmarkEnd w:id="232" w:displacedByCustomXml="next"/>
    <w:bookmarkStart w:id="233" w:name="_Toc443467982" w:displacedByCustomXml="next"/>
    <w:bookmarkEnd w:id="233" w:displacedByCustomXml="next"/>
    <w:bookmarkStart w:id="234" w:name="_Toc443551390" w:displacedByCustomXml="next"/>
    <w:bookmarkEnd w:id="234" w:displacedByCustomXml="next"/>
    <w:bookmarkStart w:id="235" w:name="_Toc443561486" w:displacedByCustomXml="next"/>
    <w:bookmarkEnd w:id="235" w:displacedByCustomXml="next"/>
    <w:bookmarkStart w:id="236" w:name="_Toc443574538" w:displacedByCustomXml="next"/>
    <w:bookmarkEnd w:id="236" w:displacedByCustomXml="next"/>
    <w:bookmarkStart w:id="237" w:name="_Toc443467983" w:displacedByCustomXml="next"/>
    <w:bookmarkEnd w:id="237" w:displacedByCustomXml="next"/>
    <w:bookmarkStart w:id="238" w:name="_Toc443551391" w:displacedByCustomXml="next"/>
    <w:bookmarkEnd w:id="238" w:displacedByCustomXml="next"/>
    <w:bookmarkStart w:id="239" w:name="_Toc443561487" w:displacedByCustomXml="next"/>
    <w:bookmarkEnd w:id="239" w:displacedByCustomXml="next"/>
    <w:bookmarkStart w:id="240" w:name="_Toc443574539" w:displacedByCustomXml="next"/>
    <w:bookmarkEnd w:id="240" w:displacedByCustomXml="next"/>
    <w:bookmarkStart w:id="241" w:name="_Toc443467984" w:displacedByCustomXml="next"/>
    <w:bookmarkEnd w:id="241" w:displacedByCustomXml="next"/>
    <w:bookmarkStart w:id="242" w:name="_Toc443551392" w:displacedByCustomXml="next"/>
    <w:bookmarkEnd w:id="242" w:displacedByCustomXml="next"/>
    <w:bookmarkStart w:id="243" w:name="_Toc443561488" w:displacedByCustomXml="next"/>
    <w:bookmarkEnd w:id="243" w:displacedByCustomXml="next"/>
    <w:bookmarkStart w:id="244" w:name="_Toc443574540" w:displacedByCustomXml="next"/>
    <w:bookmarkEnd w:id="244" w:displacedByCustomXml="next"/>
    <w:bookmarkStart w:id="245" w:name="_Toc443467985" w:displacedByCustomXml="next"/>
    <w:bookmarkEnd w:id="245" w:displacedByCustomXml="next"/>
    <w:bookmarkStart w:id="246" w:name="_Toc443551393" w:displacedByCustomXml="next"/>
    <w:bookmarkEnd w:id="246" w:displacedByCustomXml="next"/>
    <w:bookmarkStart w:id="247" w:name="_Toc443561489" w:displacedByCustomXml="next"/>
    <w:bookmarkEnd w:id="247" w:displacedByCustomXml="next"/>
    <w:bookmarkStart w:id="248" w:name="_Toc443574541" w:displacedByCustomXml="next"/>
    <w:bookmarkEnd w:id="248" w:displacedByCustomXml="next"/>
    <w:bookmarkStart w:id="249" w:name="_Toc443467987" w:displacedByCustomXml="next"/>
    <w:bookmarkEnd w:id="249" w:displacedByCustomXml="next"/>
    <w:bookmarkStart w:id="250" w:name="_Toc443551395" w:displacedByCustomXml="next"/>
    <w:bookmarkEnd w:id="250" w:displacedByCustomXml="next"/>
    <w:bookmarkStart w:id="251" w:name="_Toc443561491" w:displacedByCustomXml="next"/>
    <w:bookmarkEnd w:id="251" w:displacedByCustomXml="next"/>
    <w:bookmarkStart w:id="252" w:name="_Toc443574543" w:displacedByCustomXml="next"/>
    <w:bookmarkEnd w:id="252" w:displacedByCustomXml="next"/>
    <w:bookmarkStart w:id="253" w:name="_Toc443467988" w:displacedByCustomXml="next"/>
    <w:bookmarkEnd w:id="253" w:displacedByCustomXml="next"/>
    <w:bookmarkStart w:id="254" w:name="_Toc443551396" w:displacedByCustomXml="next"/>
    <w:bookmarkEnd w:id="254" w:displacedByCustomXml="next"/>
    <w:bookmarkStart w:id="255" w:name="_Toc443561492" w:displacedByCustomXml="next"/>
    <w:bookmarkEnd w:id="255" w:displacedByCustomXml="next"/>
    <w:bookmarkStart w:id="256" w:name="_Toc443574544" w:displacedByCustomXml="next"/>
    <w:bookmarkEnd w:id="256" w:displacedByCustomXml="next"/>
    <w:bookmarkStart w:id="257" w:name="_Toc443467989" w:displacedByCustomXml="next"/>
    <w:bookmarkEnd w:id="257" w:displacedByCustomXml="next"/>
    <w:bookmarkStart w:id="258" w:name="_Toc443551397" w:displacedByCustomXml="next"/>
    <w:bookmarkEnd w:id="258" w:displacedByCustomXml="next"/>
    <w:bookmarkStart w:id="259" w:name="_Toc443561493" w:displacedByCustomXml="next"/>
    <w:bookmarkEnd w:id="259" w:displacedByCustomXml="next"/>
    <w:bookmarkStart w:id="260" w:name="_Toc443574545" w:displacedByCustomXml="next"/>
    <w:bookmarkEnd w:id="260" w:displacedByCustomXml="next"/>
    <w:bookmarkStart w:id="261" w:name="_Toc443467990" w:displacedByCustomXml="next"/>
    <w:bookmarkEnd w:id="261" w:displacedByCustomXml="next"/>
    <w:bookmarkStart w:id="262" w:name="_Toc443551398" w:displacedByCustomXml="next"/>
    <w:bookmarkEnd w:id="262" w:displacedByCustomXml="next"/>
    <w:bookmarkStart w:id="263" w:name="_Toc443561494" w:displacedByCustomXml="next"/>
    <w:bookmarkEnd w:id="263" w:displacedByCustomXml="next"/>
    <w:bookmarkStart w:id="264" w:name="_Toc443574546" w:displacedByCustomXml="next"/>
    <w:bookmarkEnd w:id="264" w:displacedByCustomXml="next"/>
    <w:bookmarkStart w:id="265" w:name="_Toc443467991" w:displacedByCustomXml="next"/>
    <w:bookmarkEnd w:id="265" w:displacedByCustomXml="next"/>
    <w:bookmarkStart w:id="266" w:name="_Toc443551399" w:displacedByCustomXml="next"/>
    <w:bookmarkEnd w:id="266" w:displacedByCustomXml="next"/>
    <w:bookmarkStart w:id="267" w:name="_Toc443561495" w:displacedByCustomXml="next"/>
    <w:bookmarkEnd w:id="267" w:displacedByCustomXml="next"/>
    <w:bookmarkStart w:id="268" w:name="_Toc443574547" w:displacedByCustomXml="next"/>
    <w:bookmarkEnd w:id="268" w:displacedByCustomXml="next"/>
    <w:bookmarkStart w:id="269" w:name="_Toc443467992" w:displacedByCustomXml="next"/>
    <w:bookmarkEnd w:id="269" w:displacedByCustomXml="next"/>
    <w:bookmarkStart w:id="270" w:name="_Toc443551400" w:displacedByCustomXml="next"/>
    <w:bookmarkEnd w:id="270" w:displacedByCustomXml="next"/>
    <w:bookmarkStart w:id="271" w:name="_Toc443561496" w:displacedByCustomXml="next"/>
    <w:bookmarkEnd w:id="271" w:displacedByCustomXml="next"/>
    <w:bookmarkStart w:id="272" w:name="_Toc443574548" w:displacedByCustomXml="next"/>
    <w:bookmarkEnd w:id="272" w:displacedByCustomXml="next"/>
    <w:bookmarkStart w:id="273" w:name="_Toc443467993" w:displacedByCustomXml="next"/>
    <w:bookmarkEnd w:id="273" w:displacedByCustomXml="next"/>
    <w:bookmarkStart w:id="274" w:name="_Toc443551401" w:displacedByCustomXml="next"/>
    <w:bookmarkEnd w:id="274" w:displacedByCustomXml="next"/>
    <w:bookmarkStart w:id="275" w:name="_Toc443561497" w:displacedByCustomXml="next"/>
    <w:bookmarkEnd w:id="275" w:displacedByCustomXml="next"/>
    <w:bookmarkStart w:id="276" w:name="_Toc443574549" w:displacedByCustomXml="next"/>
    <w:bookmarkEnd w:id="276" w:displacedByCustomXml="next"/>
    <w:bookmarkStart w:id="277" w:name="_Toc443467994" w:displacedByCustomXml="next"/>
    <w:bookmarkEnd w:id="277" w:displacedByCustomXml="next"/>
    <w:bookmarkStart w:id="278" w:name="_Toc443551402" w:displacedByCustomXml="next"/>
    <w:bookmarkEnd w:id="278" w:displacedByCustomXml="next"/>
    <w:bookmarkStart w:id="279" w:name="_Toc443561498" w:displacedByCustomXml="next"/>
    <w:bookmarkEnd w:id="279" w:displacedByCustomXml="next"/>
    <w:bookmarkStart w:id="280" w:name="_Toc443574550" w:displacedByCustomXml="next"/>
    <w:bookmarkEnd w:id="280" w:displacedByCustomXml="next"/>
    <w:bookmarkStart w:id="281" w:name="_Toc443467995" w:displacedByCustomXml="next"/>
    <w:bookmarkEnd w:id="281" w:displacedByCustomXml="next"/>
    <w:bookmarkStart w:id="282" w:name="_Toc443551403" w:displacedByCustomXml="next"/>
    <w:bookmarkEnd w:id="282" w:displacedByCustomXml="next"/>
    <w:bookmarkStart w:id="283" w:name="_Toc443561499" w:displacedByCustomXml="next"/>
    <w:bookmarkEnd w:id="283" w:displacedByCustomXml="next"/>
    <w:bookmarkStart w:id="284" w:name="_Toc443574551" w:displacedByCustomXml="next"/>
    <w:bookmarkEnd w:id="284" w:displacedByCustomXml="next"/>
    <w:bookmarkStart w:id="285" w:name="_Toc443467996" w:displacedByCustomXml="next"/>
    <w:bookmarkEnd w:id="285" w:displacedByCustomXml="next"/>
    <w:bookmarkStart w:id="286" w:name="_Toc443551404" w:displacedByCustomXml="next"/>
    <w:bookmarkEnd w:id="286" w:displacedByCustomXml="next"/>
    <w:bookmarkStart w:id="287" w:name="_Toc443561500" w:displacedByCustomXml="next"/>
    <w:bookmarkEnd w:id="287" w:displacedByCustomXml="next"/>
    <w:bookmarkStart w:id="288" w:name="_Toc443574552" w:displacedByCustomXml="next"/>
    <w:bookmarkEnd w:id="288" w:displacedByCustomXml="next"/>
    <w:bookmarkStart w:id="289" w:name="_Toc443467998" w:displacedByCustomXml="next"/>
    <w:bookmarkEnd w:id="289" w:displacedByCustomXml="next"/>
    <w:bookmarkStart w:id="290" w:name="_Toc443551406" w:displacedByCustomXml="next"/>
    <w:bookmarkEnd w:id="290" w:displacedByCustomXml="next"/>
    <w:bookmarkStart w:id="291" w:name="_Toc443561502" w:displacedByCustomXml="next"/>
    <w:bookmarkEnd w:id="291" w:displacedByCustomXml="next"/>
    <w:bookmarkStart w:id="292" w:name="_Toc443574554" w:displacedByCustomXml="next"/>
    <w:bookmarkEnd w:id="292" w:displacedByCustomXml="next"/>
    <w:bookmarkStart w:id="293" w:name="_Toc443467999" w:displacedByCustomXml="next"/>
    <w:bookmarkEnd w:id="293" w:displacedByCustomXml="next"/>
    <w:bookmarkStart w:id="294" w:name="_Toc443551407" w:displacedByCustomXml="next"/>
    <w:bookmarkEnd w:id="294" w:displacedByCustomXml="next"/>
    <w:bookmarkStart w:id="295" w:name="_Toc443561503" w:displacedByCustomXml="next"/>
    <w:bookmarkEnd w:id="295" w:displacedByCustomXml="next"/>
    <w:bookmarkStart w:id="296" w:name="_Toc443574555" w:displacedByCustomXml="next"/>
    <w:bookmarkEnd w:id="296" w:displacedByCustomXml="next"/>
    <w:bookmarkStart w:id="297" w:name="_Toc443468000" w:displacedByCustomXml="next"/>
    <w:bookmarkEnd w:id="297" w:displacedByCustomXml="next"/>
    <w:bookmarkStart w:id="298" w:name="_Toc443551408" w:displacedByCustomXml="next"/>
    <w:bookmarkEnd w:id="298" w:displacedByCustomXml="next"/>
    <w:bookmarkStart w:id="299" w:name="_Toc443561504" w:displacedByCustomXml="next"/>
    <w:bookmarkEnd w:id="299" w:displacedByCustomXml="next"/>
    <w:bookmarkStart w:id="300" w:name="_Toc443574556" w:displacedByCustomXml="next"/>
    <w:bookmarkEnd w:id="300" w:displacedByCustomXml="next"/>
    <w:bookmarkStart w:id="301" w:name="_Toc443468001" w:displacedByCustomXml="next"/>
    <w:bookmarkEnd w:id="301" w:displacedByCustomXml="next"/>
    <w:bookmarkStart w:id="302" w:name="_Toc443551409" w:displacedByCustomXml="next"/>
    <w:bookmarkEnd w:id="302" w:displacedByCustomXml="next"/>
    <w:bookmarkStart w:id="303" w:name="_Toc443561505" w:displacedByCustomXml="next"/>
    <w:bookmarkEnd w:id="303" w:displacedByCustomXml="next"/>
    <w:bookmarkStart w:id="304" w:name="_Toc443574557" w:displacedByCustomXml="next"/>
    <w:bookmarkEnd w:id="304" w:displacedByCustomXml="next"/>
    <w:bookmarkStart w:id="305" w:name="_Toc443468002" w:displacedByCustomXml="next"/>
    <w:bookmarkEnd w:id="305" w:displacedByCustomXml="next"/>
    <w:bookmarkStart w:id="306" w:name="_Toc443551410" w:displacedByCustomXml="next"/>
    <w:bookmarkEnd w:id="306" w:displacedByCustomXml="next"/>
    <w:bookmarkStart w:id="307" w:name="_Toc443561506" w:displacedByCustomXml="next"/>
    <w:bookmarkEnd w:id="307" w:displacedByCustomXml="next"/>
    <w:bookmarkStart w:id="308" w:name="_Toc443574558" w:displacedByCustomXml="next"/>
    <w:bookmarkEnd w:id="308" w:displacedByCustomXml="next"/>
    <w:bookmarkStart w:id="309" w:name="_Toc443468003" w:displacedByCustomXml="next"/>
    <w:bookmarkEnd w:id="309" w:displacedByCustomXml="next"/>
    <w:bookmarkStart w:id="310" w:name="_Toc443551411" w:displacedByCustomXml="next"/>
    <w:bookmarkEnd w:id="310" w:displacedByCustomXml="next"/>
    <w:bookmarkStart w:id="311" w:name="_Toc443561507" w:displacedByCustomXml="next"/>
    <w:bookmarkEnd w:id="311" w:displacedByCustomXml="next"/>
    <w:bookmarkStart w:id="312" w:name="_Toc443574559" w:displacedByCustomXml="next"/>
    <w:bookmarkEnd w:id="312" w:displacedByCustomXml="next"/>
    <w:bookmarkStart w:id="313" w:name="_Toc443468004" w:displacedByCustomXml="next"/>
    <w:bookmarkEnd w:id="313" w:displacedByCustomXml="next"/>
    <w:bookmarkStart w:id="314" w:name="_Toc443551412" w:displacedByCustomXml="next"/>
    <w:bookmarkEnd w:id="314" w:displacedByCustomXml="next"/>
    <w:bookmarkStart w:id="315" w:name="_Toc443561508" w:displacedByCustomXml="next"/>
    <w:bookmarkEnd w:id="315" w:displacedByCustomXml="next"/>
    <w:bookmarkStart w:id="316" w:name="_Toc443574560" w:displacedByCustomXml="next"/>
    <w:bookmarkEnd w:id="316" w:displacedByCustomXml="next"/>
    <w:bookmarkStart w:id="317" w:name="_Toc443468005" w:displacedByCustomXml="next"/>
    <w:bookmarkEnd w:id="317" w:displacedByCustomXml="next"/>
    <w:bookmarkStart w:id="318" w:name="_Toc443551413" w:displacedByCustomXml="next"/>
    <w:bookmarkEnd w:id="318" w:displacedByCustomXml="next"/>
    <w:bookmarkStart w:id="319" w:name="_Toc443561509" w:displacedByCustomXml="next"/>
    <w:bookmarkEnd w:id="319" w:displacedByCustomXml="next"/>
    <w:bookmarkStart w:id="320" w:name="_Toc443574561" w:displacedByCustomXml="next"/>
    <w:bookmarkEnd w:id="320" w:displacedByCustomXml="next"/>
    <w:bookmarkStart w:id="321" w:name="_Toc443468007" w:displacedByCustomXml="next"/>
    <w:bookmarkEnd w:id="321" w:displacedByCustomXml="next"/>
    <w:bookmarkStart w:id="322" w:name="_Toc443551415" w:displacedByCustomXml="next"/>
    <w:bookmarkEnd w:id="322" w:displacedByCustomXml="next"/>
    <w:bookmarkStart w:id="323" w:name="_Toc443561511" w:displacedByCustomXml="next"/>
    <w:bookmarkEnd w:id="323" w:displacedByCustomXml="next"/>
    <w:bookmarkStart w:id="324" w:name="_Toc443574563" w:displacedByCustomXml="next"/>
    <w:bookmarkEnd w:id="324" w:displacedByCustomXml="next"/>
    <w:bookmarkStart w:id="325" w:name="_Toc443468030" w:displacedByCustomXml="next"/>
    <w:bookmarkEnd w:id="325" w:displacedByCustomXml="next"/>
    <w:bookmarkStart w:id="326" w:name="_Toc443551438" w:displacedByCustomXml="next"/>
    <w:bookmarkEnd w:id="326" w:displacedByCustomXml="next"/>
    <w:bookmarkStart w:id="327" w:name="_Toc443561534" w:displacedByCustomXml="next"/>
    <w:bookmarkEnd w:id="327" w:displacedByCustomXml="next"/>
    <w:bookmarkStart w:id="328" w:name="_Toc443574586" w:displacedByCustomXml="next"/>
    <w:bookmarkEnd w:id="328" w:displacedByCustomXml="next"/>
    <w:bookmarkStart w:id="329" w:name="_Toc443468039" w:displacedByCustomXml="next"/>
    <w:bookmarkEnd w:id="329" w:displacedByCustomXml="next"/>
    <w:bookmarkStart w:id="330" w:name="_Toc443551447" w:displacedByCustomXml="next"/>
    <w:bookmarkEnd w:id="330" w:displacedByCustomXml="next"/>
    <w:bookmarkStart w:id="331" w:name="_Toc443561543" w:displacedByCustomXml="next"/>
    <w:bookmarkEnd w:id="331" w:displacedByCustomXml="next"/>
    <w:bookmarkStart w:id="332" w:name="_Toc443574595" w:displacedByCustomXml="next"/>
    <w:bookmarkEnd w:id="332" w:displacedByCustomXml="next"/>
    <w:bookmarkStart w:id="333" w:name="_Toc443468048" w:displacedByCustomXml="next"/>
    <w:bookmarkEnd w:id="333" w:displacedByCustomXml="next"/>
    <w:bookmarkStart w:id="334" w:name="_Toc443551456" w:displacedByCustomXml="next"/>
    <w:bookmarkEnd w:id="334" w:displacedByCustomXml="next"/>
    <w:bookmarkStart w:id="335" w:name="_Toc443561552" w:displacedByCustomXml="next"/>
    <w:bookmarkEnd w:id="335" w:displacedByCustomXml="next"/>
    <w:bookmarkStart w:id="336" w:name="_Toc443574604" w:displacedByCustomXml="next"/>
    <w:bookmarkEnd w:id="336" w:displacedByCustomXml="next"/>
    <w:bookmarkStart w:id="337" w:name="_Toc443468057" w:displacedByCustomXml="next"/>
    <w:bookmarkEnd w:id="337" w:displacedByCustomXml="next"/>
    <w:bookmarkStart w:id="338" w:name="_Toc443551465" w:displacedByCustomXml="next"/>
    <w:bookmarkEnd w:id="338" w:displacedByCustomXml="next"/>
    <w:bookmarkStart w:id="339" w:name="_Toc443561561" w:displacedByCustomXml="next"/>
    <w:bookmarkEnd w:id="339" w:displacedByCustomXml="next"/>
    <w:bookmarkStart w:id="340" w:name="_Toc443574613" w:displacedByCustomXml="next"/>
    <w:bookmarkEnd w:id="340" w:displacedByCustomXml="next"/>
    <w:bookmarkStart w:id="341" w:name="_Toc443468066" w:displacedByCustomXml="next"/>
    <w:bookmarkEnd w:id="341" w:displacedByCustomXml="next"/>
    <w:bookmarkStart w:id="342" w:name="_Toc443551474" w:displacedByCustomXml="next"/>
    <w:bookmarkEnd w:id="342" w:displacedByCustomXml="next"/>
    <w:bookmarkStart w:id="343" w:name="_Toc443561570" w:displacedByCustomXml="next"/>
    <w:bookmarkEnd w:id="343" w:displacedByCustomXml="next"/>
    <w:bookmarkStart w:id="344" w:name="_Toc443574622" w:displacedByCustomXml="next"/>
    <w:bookmarkEnd w:id="344" w:displacedByCustomXml="next"/>
    <w:bookmarkStart w:id="345" w:name="_Toc443468075" w:displacedByCustomXml="next"/>
    <w:bookmarkEnd w:id="345" w:displacedByCustomXml="next"/>
    <w:bookmarkStart w:id="346" w:name="_Toc443551483" w:displacedByCustomXml="next"/>
    <w:bookmarkEnd w:id="346" w:displacedByCustomXml="next"/>
    <w:bookmarkStart w:id="347" w:name="_Toc443561579" w:displacedByCustomXml="next"/>
    <w:bookmarkEnd w:id="347" w:displacedByCustomXml="next"/>
    <w:bookmarkStart w:id="348" w:name="_Toc443574631" w:displacedByCustomXml="next"/>
    <w:bookmarkEnd w:id="348" w:displacedByCustomXml="next"/>
    <w:bookmarkStart w:id="349" w:name="_Toc443468084" w:displacedByCustomXml="next"/>
    <w:bookmarkEnd w:id="349" w:displacedByCustomXml="next"/>
    <w:bookmarkStart w:id="350" w:name="_Toc443551492" w:displacedByCustomXml="next"/>
    <w:bookmarkEnd w:id="350" w:displacedByCustomXml="next"/>
    <w:bookmarkStart w:id="351" w:name="_Toc443561588" w:displacedByCustomXml="next"/>
    <w:bookmarkEnd w:id="351" w:displacedByCustomXml="next"/>
    <w:bookmarkStart w:id="352" w:name="_Toc443574640" w:displacedByCustomXml="next"/>
    <w:bookmarkEnd w:id="352" w:displacedByCustomXml="next"/>
    <w:bookmarkStart w:id="353" w:name="_Toc443468093" w:displacedByCustomXml="next"/>
    <w:bookmarkEnd w:id="353" w:displacedByCustomXml="next"/>
    <w:bookmarkStart w:id="354" w:name="_Toc443551501" w:displacedByCustomXml="next"/>
    <w:bookmarkEnd w:id="354" w:displacedByCustomXml="next"/>
    <w:bookmarkStart w:id="355" w:name="_Toc443561597" w:displacedByCustomXml="next"/>
    <w:bookmarkEnd w:id="355" w:displacedByCustomXml="next"/>
    <w:bookmarkStart w:id="356" w:name="_Toc443574649" w:displacedByCustomXml="next"/>
    <w:bookmarkEnd w:id="356" w:displacedByCustomXml="next"/>
    <w:bookmarkStart w:id="357" w:name="_Toc443468102" w:displacedByCustomXml="next"/>
    <w:bookmarkEnd w:id="357" w:displacedByCustomXml="next"/>
    <w:bookmarkStart w:id="358" w:name="_Toc443551510" w:displacedByCustomXml="next"/>
    <w:bookmarkEnd w:id="358" w:displacedByCustomXml="next"/>
    <w:bookmarkStart w:id="359" w:name="_Toc443561606" w:displacedByCustomXml="next"/>
    <w:bookmarkEnd w:id="359" w:displacedByCustomXml="next"/>
    <w:bookmarkStart w:id="360" w:name="_Toc443574658" w:displacedByCustomXml="next"/>
    <w:bookmarkEnd w:id="360" w:displacedByCustomXml="next"/>
    <w:bookmarkStart w:id="361" w:name="_Toc443468111" w:displacedByCustomXml="next"/>
    <w:bookmarkEnd w:id="361" w:displacedByCustomXml="next"/>
    <w:bookmarkStart w:id="362" w:name="_Toc443551519" w:displacedByCustomXml="next"/>
    <w:bookmarkEnd w:id="362" w:displacedByCustomXml="next"/>
    <w:bookmarkStart w:id="363" w:name="_Toc443561615" w:displacedByCustomXml="next"/>
    <w:bookmarkEnd w:id="363" w:displacedByCustomXml="next"/>
    <w:bookmarkStart w:id="364" w:name="_Toc443574667" w:displacedByCustomXml="next"/>
    <w:bookmarkEnd w:id="364" w:displacedByCustomXml="next"/>
    <w:bookmarkStart w:id="365" w:name="_Toc443468120" w:displacedByCustomXml="next"/>
    <w:bookmarkEnd w:id="365" w:displacedByCustomXml="next"/>
    <w:bookmarkStart w:id="366" w:name="_Toc443551528" w:displacedByCustomXml="next"/>
    <w:bookmarkEnd w:id="366" w:displacedByCustomXml="next"/>
    <w:bookmarkStart w:id="367" w:name="_Toc443561624" w:displacedByCustomXml="next"/>
    <w:bookmarkEnd w:id="367" w:displacedByCustomXml="next"/>
    <w:bookmarkStart w:id="368" w:name="_Toc443574676" w:displacedByCustomXml="next"/>
    <w:bookmarkEnd w:id="368" w:displacedByCustomXml="next"/>
    <w:bookmarkStart w:id="369" w:name="_Toc443468138" w:displacedByCustomXml="next"/>
    <w:bookmarkEnd w:id="369" w:displacedByCustomXml="next"/>
    <w:bookmarkStart w:id="370" w:name="_Toc443551546" w:displacedByCustomXml="next"/>
    <w:bookmarkEnd w:id="370" w:displacedByCustomXml="next"/>
    <w:bookmarkStart w:id="371" w:name="_Toc443561642" w:displacedByCustomXml="next"/>
    <w:bookmarkEnd w:id="371" w:displacedByCustomXml="next"/>
    <w:bookmarkStart w:id="372" w:name="_Toc443574694" w:displacedByCustomXml="next"/>
    <w:bookmarkEnd w:id="372" w:displacedByCustomXml="next"/>
    <w:bookmarkStart w:id="373" w:name="_Toc443468147" w:displacedByCustomXml="next"/>
    <w:bookmarkEnd w:id="373" w:displacedByCustomXml="next"/>
    <w:bookmarkStart w:id="374" w:name="_Toc443551555" w:displacedByCustomXml="next"/>
    <w:bookmarkEnd w:id="374" w:displacedByCustomXml="next"/>
    <w:bookmarkStart w:id="375" w:name="_Toc443561651" w:displacedByCustomXml="next"/>
    <w:bookmarkEnd w:id="375" w:displacedByCustomXml="next"/>
    <w:bookmarkStart w:id="376" w:name="_Toc443574703" w:displacedByCustomXml="next"/>
    <w:bookmarkEnd w:id="376" w:displacedByCustomXml="next"/>
    <w:bookmarkStart w:id="377" w:name="_Toc443468156" w:displacedByCustomXml="next"/>
    <w:bookmarkEnd w:id="377" w:displacedByCustomXml="next"/>
    <w:bookmarkStart w:id="378" w:name="_Toc443551564" w:displacedByCustomXml="next"/>
    <w:bookmarkEnd w:id="378" w:displacedByCustomXml="next"/>
    <w:bookmarkStart w:id="379" w:name="_Toc443561660" w:displacedByCustomXml="next"/>
    <w:bookmarkEnd w:id="379" w:displacedByCustomXml="next"/>
    <w:bookmarkStart w:id="380" w:name="_Toc443574712" w:displacedByCustomXml="next"/>
    <w:bookmarkEnd w:id="380" w:displacedByCustomXml="next"/>
    <w:bookmarkStart w:id="381" w:name="_Toc443468165" w:displacedByCustomXml="next"/>
    <w:bookmarkEnd w:id="381" w:displacedByCustomXml="next"/>
    <w:bookmarkStart w:id="382" w:name="_Toc443551573" w:displacedByCustomXml="next"/>
    <w:bookmarkEnd w:id="382" w:displacedByCustomXml="next"/>
    <w:bookmarkStart w:id="383" w:name="_Toc443561669" w:displacedByCustomXml="next"/>
    <w:bookmarkEnd w:id="383" w:displacedByCustomXml="next"/>
    <w:bookmarkStart w:id="384" w:name="_Toc443574721" w:displacedByCustomXml="next"/>
    <w:bookmarkEnd w:id="384" w:displacedByCustomXml="next"/>
    <w:bookmarkStart w:id="385" w:name="_Toc443468174" w:displacedByCustomXml="next"/>
    <w:bookmarkEnd w:id="385" w:displacedByCustomXml="next"/>
    <w:bookmarkStart w:id="386" w:name="_Toc443551582" w:displacedByCustomXml="next"/>
    <w:bookmarkEnd w:id="386" w:displacedByCustomXml="next"/>
    <w:bookmarkStart w:id="387" w:name="_Toc443561678" w:displacedByCustomXml="next"/>
    <w:bookmarkEnd w:id="387" w:displacedByCustomXml="next"/>
    <w:bookmarkStart w:id="388" w:name="_Toc443574730" w:displacedByCustomXml="next"/>
    <w:bookmarkEnd w:id="388" w:displacedByCustomXml="next"/>
    <w:bookmarkStart w:id="389" w:name="_Toc443468183" w:displacedByCustomXml="next"/>
    <w:bookmarkEnd w:id="389" w:displacedByCustomXml="next"/>
    <w:bookmarkStart w:id="390" w:name="_Toc443551591" w:displacedByCustomXml="next"/>
    <w:bookmarkEnd w:id="390" w:displacedByCustomXml="next"/>
    <w:bookmarkStart w:id="391" w:name="_Toc443561687" w:displacedByCustomXml="next"/>
    <w:bookmarkEnd w:id="391" w:displacedByCustomXml="next"/>
    <w:bookmarkStart w:id="392" w:name="_Toc443574739" w:displacedByCustomXml="next"/>
    <w:bookmarkEnd w:id="392" w:displacedByCustomXml="next"/>
    <w:bookmarkStart w:id="393" w:name="_Toc443468192" w:displacedByCustomXml="next"/>
    <w:bookmarkEnd w:id="393" w:displacedByCustomXml="next"/>
    <w:bookmarkStart w:id="394" w:name="_Toc443551600" w:displacedByCustomXml="next"/>
    <w:bookmarkEnd w:id="394" w:displacedByCustomXml="next"/>
    <w:bookmarkStart w:id="395" w:name="_Toc443561696" w:displacedByCustomXml="next"/>
    <w:bookmarkEnd w:id="395" w:displacedByCustomXml="next"/>
    <w:bookmarkStart w:id="396" w:name="_Toc443574748" w:displacedByCustomXml="next"/>
    <w:bookmarkEnd w:id="396" w:displacedByCustomXml="next"/>
    <w:bookmarkStart w:id="397" w:name="_Toc443468201" w:displacedByCustomXml="next"/>
    <w:bookmarkEnd w:id="397" w:displacedByCustomXml="next"/>
    <w:bookmarkStart w:id="398" w:name="_Toc443551609" w:displacedByCustomXml="next"/>
    <w:bookmarkEnd w:id="398" w:displacedByCustomXml="next"/>
    <w:bookmarkStart w:id="399" w:name="_Toc443561705" w:displacedByCustomXml="next"/>
    <w:bookmarkEnd w:id="399" w:displacedByCustomXml="next"/>
    <w:bookmarkStart w:id="400" w:name="_Toc443574757" w:displacedByCustomXml="next"/>
    <w:bookmarkEnd w:id="400" w:displacedByCustomXml="next"/>
    <w:bookmarkStart w:id="401" w:name="_Toc443468210" w:displacedByCustomXml="next"/>
    <w:bookmarkEnd w:id="401" w:displacedByCustomXml="next"/>
    <w:bookmarkStart w:id="402" w:name="_Toc443551618" w:displacedByCustomXml="next"/>
    <w:bookmarkEnd w:id="402" w:displacedByCustomXml="next"/>
    <w:bookmarkStart w:id="403" w:name="_Toc443561714" w:displacedByCustomXml="next"/>
    <w:bookmarkEnd w:id="403" w:displacedByCustomXml="next"/>
    <w:bookmarkStart w:id="404" w:name="_Toc443574766" w:displacedByCustomXml="next"/>
    <w:bookmarkEnd w:id="404" w:displacedByCustomXml="next"/>
    <w:bookmarkStart w:id="405" w:name="_Toc443468219" w:displacedByCustomXml="next"/>
    <w:bookmarkEnd w:id="405" w:displacedByCustomXml="next"/>
    <w:bookmarkStart w:id="406" w:name="_Toc443551627" w:displacedByCustomXml="next"/>
    <w:bookmarkEnd w:id="406" w:displacedByCustomXml="next"/>
    <w:bookmarkStart w:id="407" w:name="_Toc443561723" w:displacedByCustomXml="next"/>
    <w:bookmarkEnd w:id="407" w:displacedByCustomXml="next"/>
    <w:bookmarkStart w:id="408" w:name="_Toc443574775" w:displacedByCustomXml="next"/>
    <w:bookmarkEnd w:id="408" w:displacedByCustomXml="next"/>
    <w:bookmarkStart w:id="409" w:name="_Toc443468228" w:displacedByCustomXml="next"/>
    <w:bookmarkEnd w:id="409" w:displacedByCustomXml="next"/>
    <w:bookmarkStart w:id="410" w:name="_Toc443551636" w:displacedByCustomXml="next"/>
    <w:bookmarkEnd w:id="410" w:displacedByCustomXml="next"/>
    <w:bookmarkStart w:id="411" w:name="_Toc443561732" w:displacedByCustomXml="next"/>
    <w:bookmarkEnd w:id="411" w:displacedByCustomXml="next"/>
    <w:bookmarkStart w:id="412" w:name="_Toc443574784" w:displacedByCustomXml="next"/>
    <w:bookmarkEnd w:id="412" w:displacedByCustomXml="next"/>
    <w:bookmarkStart w:id="413" w:name="_Toc443468246" w:displacedByCustomXml="next"/>
    <w:bookmarkEnd w:id="413" w:displacedByCustomXml="next"/>
    <w:bookmarkStart w:id="414" w:name="_Toc443551654" w:displacedByCustomXml="next"/>
    <w:bookmarkEnd w:id="414" w:displacedByCustomXml="next"/>
    <w:bookmarkStart w:id="415" w:name="_Toc443561750" w:displacedByCustomXml="next"/>
    <w:bookmarkEnd w:id="415" w:displacedByCustomXml="next"/>
    <w:bookmarkStart w:id="416" w:name="_Toc443574802" w:displacedByCustomXml="next"/>
    <w:bookmarkEnd w:id="416" w:displacedByCustomXml="next"/>
    <w:bookmarkStart w:id="417" w:name="_Toc443468255" w:displacedByCustomXml="next"/>
    <w:bookmarkEnd w:id="417" w:displacedByCustomXml="next"/>
    <w:bookmarkStart w:id="418" w:name="_Toc443551663" w:displacedByCustomXml="next"/>
    <w:bookmarkEnd w:id="418" w:displacedByCustomXml="next"/>
    <w:bookmarkStart w:id="419" w:name="_Toc443561759" w:displacedByCustomXml="next"/>
    <w:bookmarkEnd w:id="419" w:displacedByCustomXml="next"/>
    <w:bookmarkStart w:id="420" w:name="_Toc443574811" w:displacedByCustomXml="next"/>
    <w:bookmarkEnd w:id="420" w:displacedByCustomXml="next"/>
    <w:bookmarkStart w:id="421" w:name="_Toc443468264" w:displacedByCustomXml="next"/>
    <w:bookmarkEnd w:id="421" w:displacedByCustomXml="next"/>
    <w:bookmarkStart w:id="422" w:name="_Toc443551672" w:displacedByCustomXml="next"/>
    <w:bookmarkEnd w:id="422" w:displacedByCustomXml="next"/>
    <w:bookmarkStart w:id="423" w:name="_Toc443561768" w:displacedByCustomXml="next"/>
    <w:bookmarkEnd w:id="423" w:displacedByCustomXml="next"/>
    <w:bookmarkStart w:id="424" w:name="_Toc443574820" w:displacedByCustomXml="next"/>
    <w:bookmarkEnd w:id="424" w:displacedByCustomXml="next"/>
    <w:bookmarkStart w:id="425" w:name="_Toc443468273" w:displacedByCustomXml="next"/>
    <w:bookmarkEnd w:id="425" w:displacedByCustomXml="next"/>
    <w:bookmarkStart w:id="426" w:name="_Toc443551681" w:displacedByCustomXml="next"/>
    <w:bookmarkEnd w:id="426" w:displacedByCustomXml="next"/>
    <w:bookmarkStart w:id="427" w:name="_Toc443561777" w:displacedByCustomXml="next"/>
    <w:bookmarkEnd w:id="427" w:displacedByCustomXml="next"/>
    <w:bookmarkStart w:id="428" w:name="_Toc443574829" w:displacedByCustomXml="next"/>
    <w:bookmarkEnd w:id="428" w:displacedByCustomXml="next"/>
    <w:bookmarkStart w:id="429" w:name="_Toc443468282" w:displacedByCustomXml="next"/>
    <w:bookmarkEnd w:id="429" w:displacedByCustomXml="next"/>
    <w:bookmarkStart w:id="430" w:name="_Toc443551690" w:displacedByCustomXml="next"/>
    <w:bookmarkEnd w:id="430" w:displacedByCustomXml="next"/>
    <w:bookmarkStart w:id="431" w:name="_Toc443561786" w:displacedByCustomXml="next"/>
    <w:bookmarkEnd w:id="431" w:displacedByCustomXml="next"/>
    <w:bookmarkStart w:id="432" w:name="_Toc443574838" w:displacedByCustomXml="next"/>
    <w:bookmarkEnd w:id="432" w:displacedByCustomXml="next"/>
    <w:bookmarkStart w:id="433" w:name="_Toc443468291" w:displacedByCustomXml="next"/>
    <w:bookmarkEnd w:id="433" w:displacedByCustomXml="next"/>
    <w:bookmarkStart w:id="434" w:name="_Toc443551699" w:displacedByCustomXml="next"/>
    <w:bookmarkEnd w:id="434" w:displacedByCustomXml="next"/>
    <w:bookmarkStart w:id="435" w:name="_Toc443561795" w:displacedByCustomXml="next"/>
    <w:bookmarkEnd w:id="435" w:displacedByCustomXml="next"/>
    <w:bookmarkStart w:id="436" w:name="_Toc443574847" w:displacedByCustomXml="next"/>
    <w:bookmarkEnd w:id="436" w:displacedByCustomXml="next"/>
    <w:bookmarkStart w:id="437" w:name="_Toc443468300" w:displacedByCustomXml="next"/>
    <w:bookmarkEnd w:id="437" w:displacedByCustomXml="next"/>
    <w:bookmarkStart w:id="438" w:name="_Toc443551708" w:displacedByCustomXml="next"/>
    <w:bookmarkEnd w:id="438" w:displacedByCustomXml="next"/>
    <w:bookmarkStart w:id="439" w:name="_Toc443561804" w:displacedByCustomXml="next"/>
    <w:bookmarkEnd w:id="439" w:displacedByCustomXml="next"/>
    <w:bookmarkStart w:id="440" w:name="_Toc443574856" w:displacedByCustomXml="next"/>
    <w:bookmarkEnd w:id="440" w:displacedByCustomXml="next"/>
    <w:bookmarkStart w:id="441" w:name="_Toc443468309" w:displacedByCustomXml="next"/>
    <w:bookmarkEnd w:id="441" w:displacedByCustomXml="next"/>
    <w:bookmarkStart w:id="442" w:name="_Toc443551717" w:displacedByCustomXml="next"/>
    <w:bookmarkEnd w:id="442" w:displacedByCustomXml="next"/>
    <w:bookmarkStart w:id="443" w:name="_Toc443561813" w:displacedByCustomXml="next"/>
    <w:bookmarkEnd w:id="443" w:displacedByCustomXml="next"/>
    <w:bookmarkStart w:id="444" w:name="_Toc443574865" w:displacedByCustomXml="next"/>
    <w:bookmarkEnd w:id="444" w:displacedByCustomXml="next"/>
    <w:bookmarkStart w:id="445" w:name="_Toc443468318" w:displacedByCustomXml="next"/>
    <w:bookmarkEnd w:id="445" w:displacedByCustomXml="next"/>
    <w:bookmarkStart w:id="446" w:name="_Toc443551726" w:displacedByCustomXml="next"/>
    <w:bookmarkEnd w:id="446" w:displacedByCustomXml="next"/>
    <w:bookmarkStart w:id="447" w:name="_Toc443561822" w:displacedByCustomXml="next"/>
    <w:bookmarkEnd w:id="447" w:displacedByCustomXml="next"/>
    <w:bookmarkStart w:id="448" w:name="_Toc443574874" w:displacedByCustomXml="next"/>
    <w:bookmarkEnd w:id="448" w:displacedByCustomXml="next"/>
    <w:bookmarkStart w:id="449" w:name="_Toc443468327" w:displacedByCustomXml="next"/>
    <w:bookmarkEnd w:id="449" w:displacedByCustomXml="next"/>
    <w:bookmarkStart w:id="450" w:name="_Toc443551735" w:displacedByCustomXml="next"/>
    <w:bookmarkEnd w:id="450" w:displacedByCustomXml="next"/>
    <w:bookmarkStart w:id="451" w:name="_Toc443561831" w:displacedByCustomXml="next"/>
    <w:bookmarkEnd w:id="451" w:displacedByCustomXml="next"/>
    <w:bookmarkStart w:id="452" w:name="_Toc443574883" w:displacedByCustomXml="next"/>
    <w:bookmarkEnd w:id="452" w:displacedByCustomXml="next"/>
    <w:bookmarkStart w:id="453" w:name="_Toc443468336" w:displacedByCustomXml="next"/>
    <w:bookmarkEnd w:id="453" w:displacedByCustomXml="next"/>
    <w:bookmarkStart w:id="454" w:name="_Toc443551744" w:displacedByCustomXml="next"/>
    <w:bookmarkEnd w:id="454" w:displacedByCustomXml="next"/>
    <w:bookmarkStart w:id="455" w:name="_Toc443561840" w:displacedByCustomXml="next"/>
    <w:bookmarkEnd w:id="455" w:displacedByCustomXml="next"/>
    <w:bookmarkStart w:id="456" w:name="_Toc443574892" w:displacedByCustomXml="next"/>
    <w:bookmarkEnd w:id="456" w:displacedByCustomXml="next"/>
    <w:bookmarkStart w:id="457" w:name="_Toc443468354" w:displacedByCustomXml="next"/>
    <w:bookmarkEnd w:id="457" w:displacedByCustomXml="next"/>
    <w:bookmarkStart w:id="458" w:name="_Toc443551762" w:displacedByCustomXml="next"/>
    <w:bookmarkEnd w:id="458" w:displacedByCustomXml="next"/>
    <w:bookmarkStart w:id="459" w:name="_Toc443561858" w:displacedByCustomXml="next"/>
    <w:bookmarkEnd w:id="459" w:displacedByCustomXml="next"/>
    <w:bookmarkStart w:id="460" w:name="_Toc443574910" w:displacedByCustomXml="next"/>
    <w:bookmarkEnd w:id="460" w:displacedByCustomXml="next"/>
    <w:bookmarkStart w:id="461" w:name="_Toc443468363" w:displacedByCustomXml="next"/>
    <w:bookmarkEnd w:id="461" w:displacedByCustomXml="next"/>
    <w:bookmarkStart w:id="462" w:name="_Toc443551771" w:displacedByCustomXml="next"/>
    <w:bookmarkEnd w:id="462" w:displacedByCustomXml="next"/>
    <w:bookmarkStart w:id="463" w:name="_Toc443561867" w:displacedByCustomXml="next"/>
    <w:bookmarkEnd w:id="463" w:displacedByCustomXml="next"/>
    <w:bookmarkStart w:id="464" w:name="_Toc443574919" w:displacedByCustomXml="next"/>
    <w:bookmarkEnd w:id="464" w:displacedByCustomXml="next"/>
    <w:bookmarkStart w:id="465" w:name="_Toc443468372" w:displacedByCustomXml="next"/>
    <w:bookmarkEnd w:id="465" w:displacedByCustomXml="next"/>
    <w:bookmarkStart w:id="466" w:name="_Toc443551780" w:displacedByCustomXml="next"/>
    <w:bookmarkEnd w:id="466" w:displacedByCustomXml="next"/>
    <w:bookmarkStart w:id="467" w:name="_Toc443561876" w:displacedByCustomXml="next"/>
    <w:bookmarkEnd w:id="467" w:displacedByCustomXml="next"/>
    <w:bookmarkStart w:id="468" w:name="_Toc443574928" w:displacedByCustomXml="next"/>
    <w:bookmarkEnd w:id="468" w:displacedByCustomXml="next"/>
    <w:bookmarkStart w:id="469" w:name="_Toc443468381" w:displacedByCustomXml="next"/>
    <w:bookmarkEnd w:id="469" w:displacedByCustomXml="next"/>
    <w:bookmarkStart w:id="470" w:name="_Toc443551789" w:displacedByCustomXml="next"/>
    <w:bookmarkEnd w:id="470" w:displacedByCustomXml="next"/>
    <w:bookmarkStart w:id="471" w:name="_Toc443561885" w:displacedByCustomXml="next"/>
    <w:bookmarkEnd w:id="471" w:displacedByCustomXml="next"/>
    <w:bookmarkStart w:id="472" w:name="_Toc443574937" w:displacedByCustomXml="next"/>
    <w:bookmarkEnd w:id="472" w:displacedByCustomXml="next"/>
    <w:bookmarkStart w:id="473" w:name="_Toc443468390" w:displacedByCustomXml="next"/>
    <w:bookmarkEnd w:id="473" w:displacedByCustomXml="next"/>
    <w:bookmarkStart w:id="474" w:name="_Toc443551798" w:displacedByCustomXml="next"/>
    <w:bookmarkEnd w:id="474" w:displacedByCustomXml="next"/>
    <w:bookmarkStart w:id="475" w:name="_Toc443561894" w:displacedByCustomXml="next"/>
    <w:bookmarkEnd w:id="475" w:displacedByCustomXml="next"/>
    <w:bookmarkStart w:id="476" w:name="_Toc443574946" w:displacedByCustomXml="next"/>
    <w:bookmarkEnd w:id="476" w:displacedByCustomXml="next"/>
    <w:bookmarkStart w:id="477" w:name="_Toc443468399" w:displacedByCustomXml="next"/>
    <w:bookmarkEnd w:id="477" w:displacedByCustomXml="next"/>
    <w:bookmarkStart w:id="478" w:name="_Toc443551807" w:displacedByCustomXml="next"/>
    <w:bookmarkEnd w:id="478" w:displacedByCustomXml="next"/>
    <w:bookmarkStart w:id="479" w:name="_Toc443561903" w:displacedByCustomXml="next"/>
    <w:bookmarkEnd w:id="479" w:displacedByCustomXml="next"/>
    <w:bookmarkStart w:id="480" w:name="_Toc443574955" w:displacedByCustomXml="next"/>
    <w:bookmarkEnd w:id="480" w:displacedByCustomXml="next"/>
    <w:bookmarkStart w:id="481" w:name="_Toc443468408" w:displacedByCustomXml="next"/>
    <w:bookmarkEnd w:id="481" w:displacedByCustomXml="next"/>
    <w:bookmarkStart w:id="482" w:name="_Toc443551816" w:displacedByCustomXml="next"/>
    <w:bookmarkEnd w:id="482" w:displacedByCustomXml="next"/>
    <w:bookmarkStart w:id="483" w:name="_Toc443561912" w:displacedByCustomXml="next"/>
    <w:bookmarkEnd w:id="483" w:displacedByCustomXml="next"/>
    <w:bookmarkStart w:id="484" w:name="_Toc443574964" w:displacedByCustomXml="next"/>
    <w:bookmarkEnd w:id="484" w:displacedByCustomXml="next"/>
    <w:bookmarkStart w:id="485" w:name="_Toc443468417" w:displacedByCustomXml="next"/>
    <w:bookmarkEnd w:id="485" w:displacedByCustomXml="next"/>
    <w:bookmarkStart w:id="486" w:name="_Toc443551825" w:displacedByCustomXml="next"/>
    <w:bookmarkEnd w:id="486" w:displacedByCustomXml="next"/>
    <w:bookmarkStart w:id="487" w:name="_Toc443561921" w:displacedByCustomXml="next"/>
    <w:bookmarkEnd w:id="487" w:displacedByCustomXml="next"/>
    <w:bookmarkStart w:id="488" w:name="_Toc443574973" w:displacedByCustomXml="next"/>
    <w:bookmarkEnd w:id="488" w:displacedByCustomXml="next"/>
    <w:bookmarkStart w:id="489" w:name="_Toc443468426" w:displacedByCustomXml="next"/>
    <w:bookmarkEnd w:id="489" w:displacedByCustomXml="next"/>
    <w:bookmarkStart w:id="490" w:name="_Toc443551834" w:displacedByCustomXml="next"/>
    <w:bookmarkEnd w:id="490" w:displacedByCustomXml="next"/>
    <w:bookmarkStart w:id="491" w:name="_Toc443561930" w:displacedByCustomXml="next"/>
    <w:bookmarkEnd w:id="491" w:displacedByCustomXml="next"/>
    <w:bookmarkStart w:id="492" w:name="_Toc443574982" w:displacedByCustomXml="next"/>
    <w:bookmarkEnd w:id="492" w:displacedByCustomXml="next"/>
    <w:bookmarkStart w:id="493" w:name="_Toc443468435" w:displacedByCustomXml="next"/>
    <w:bookmarkEnd w:id="493" w:displacedByCustomXml="next"/>
    <w:bookmarkStart w:id="494" w:name="_Toc443551843" w:displacedByCustomXml="next"/>
    <w:bookmarkEnd w:id="494" w:displacedByCustomXml="next"/>
    <w:bookmarkStart w:id="495" w:name="_Toc443561939" w:displacedByCustomXml="next"/>
    <w:bookmarkEnd w:id="495" w:displacedByCustomXml="next"/>
    <w:bookmarkStart w:id="496" w:name="_Toc443574991" w:displacedByCustomXml="next"/>
    <w:bookmarkEnd w:id="496" w:displacedByCustomXml="next"/>
    <w:bookmarkStart w:id="497" w:name="_Toc443468444" w:displacedByCustomXml="next"/>
    <w:bookmarkEnd w:id="497" w:displacedByCustomXml="next"/>
    <w:bookmarkStart w:id="498" w:name="_Toc443551852" w:displacedByCustomXml="next"/>
    <w:bookmarkEnd w:id="498" w:displacedByCustomXml="next"/>
    <w:bookmarkStart w:id="499" w:name="_Toc443561948" w:displacedByCustomXml="next"/>
    <w:bookmarkEnd w:id="499" w:displacedByCustomXml="next"/>
    <w:bookmarkStart w:id="500" w:name="_Toc443575000" w:displacedByCustomXml="next"/>
    <w:bookmarkEnd w:id="500" w:displacedByCustomXml="next"/>
    <w:bookmarkStart w:id="501" w:name="_Toc443468463" w:displacedByCustomXml="next"/>
    <w:bookmarkEnd w:id="501" w:displacedByCustomXml="next"/>
    <w:bookmarkStart w:id="502" w:name="_Toc443551871" w:displacedByCustomXml="next"/>
    <w:bookmarkEnd w:id="502" w:displacedByCustomXml="next"/>
    <w:bookmarkStart w:id="503" w:name="_Toc443561967" w:displacedByCustomXml="next"/>
    <w:bookmarkEnd w:id="503" w:displacedByCustomXml="next"/>
    <w:bookmarkStart w:id="504" w:name="_Toc443575019" w:displacedByCustomXml="next"/>
    <w:bookmarkEnd w:id="504" w:displacedByCustomXml="next"/>
    <w:bookmarkStart w:id="505" w:name="_Toc443468472" w:displacedByCustomXml="next"/>
    <w:bookmarkEnd w:id="505" w:displacedByCustomXml="next"/>
    <w:bookmarkStart w:id="506" w:name="_Toc443551880" w:displacedByCustomXml="next"/>
    <w:bookmarkEnd w:id="506" w:displacedByCustomXml="next"/>
    <w:bookmarkStart w:id="507" w:name="_Toc443561976" w:displacedByCustomXml="next"/>
    <w:bookmarkEnd w:id="507" w:displacedByCustomXml="next"/>
    <w:bookmarkStart w:id="508" w:name="_Toc443575028" w:displacedByCustomXml="next"/>
    <w:bookmarkEnd w:id="508" w:displacedByCustomXml="next"/>
    <w:bookmarkStart w:id="509" w:name="_Toc443468481" w:displacedByCustomXml="next"/>
    <w:bookmarkEnd w:id="509" w:displacedByCustomXml="next"/>
    <w:bookmarkStart w:id="510" w:name="_Toc443551889" w:displacedByCustomXml="next"/>
    <w:bookmarkEnd w:id="510" w:displacedByCustomXml="next"/>
    <w:bookmarkStart w:id="511" w:name="_Toc443561985" w:displacedByCustomXml="next"/>
    <w:bookmarkEnd w:id="511" w:displacedByCustomXml="next"/>
    <w:bookmarkStart w:id="512" w:name="_Toc443575037" w:displacedByCustomXml="next"/>
    <w:bookmarkEnd w:id="512" w:displacedByCustomXml="next"/>
    <w:bookmarkStart w:id="513" w:name="_Toc443468490" w:displacedByCustomXml="next"/>
    <w:bookmarkEnd w:id="513" w:displacedByCustomXml="next"/>
    <w:bookmarkStart w:id="514" w:name="_Toc443551898" w:displacedByCustomXml="next"/>
    <w:bookmarkEnd w:id="514" w:displacedByCustomXml="next"/>
    <w:bookmarkStart w:id="515" w:name="_Toc443561994" w:displacedByCustomXml="next"/>
    <w:bookmarkEnd w:id="515" w:displacedByCustomXml="next"/>
    <w:bookmarkStart w:id="516" w:name="_Toc443575046" w:displacedByCustomXml="next"/>
    <w:bookmarkEnd w:id="516" w:displacedByCustomXml="next"/>
    <w:bookmarkStart w:id="517" w:name="_Toc443468499" w:displacedByCustomXml="next"/>
    <w:bookmarkEnd w:id="517" w:displacedByCustomXml="next"/>
    <w:bookmarkStart w:id="518" w:name="_Toc443551907" w:displacedByCustomXml="next"/>
    <w:bookmarkEnd w:id="518" w:displacedByCustomXml="next"/>
    <w:bookmarkStart w:id="519" w:name="_Toc443562003" w:displacedByCustomXml="next"/>
    <w:bookmarkEnd w:id="519" w:displacedByCustomXml="next"/>
    <w:bookmarkStart w:id="520" w:name="_Toc443575055" w:displacedByCustomXml="next"/>
    <w:bookmarkEnd w:id="520" w:displacedByCustomXml="next"/>
    <w:bookmarkStart w:id="521" w:name="_Toc443468508" w:displacedByCustomXml="next"/>
    <w:bookmarkEnd w:id="521" w:displacedByCustomXml="next"/>
    <w:bookmarkStart w:id="522" w:name="_Toc443551916" w:displacedByCustomXml="next"/>
    <w:bookmarkEnd w:id="522" w:displacedByCustomXml="next"/>
    <w:bookmarkStart w:id="523" w:name="_Toc443562012" w:displacedByCustomXml="next"/>
    <w:bookmarkEnd w:id="523" w:displacedByCustomXml="next"/>
    <w:bookmarkStart w:id="524" w:name="_Toc443575064" w:displacedByCustomXml="next"/>
    <w:bookmarkEnd w:id="524" w:displacedByCustomXml="next"/>
    <w:bookmarkStart w:id="525" w:name="_Toc443468517" w:displacedByCustomXml="next"/>
    <w:bookmarkEnd w:id="525" w:displacedByCustomXml="next"/>
    <w:bookmarkStart w:id="526" w:name="_Toc443551925" w:displacedByCustomXml="next"/>
    <w:bookmarkEnd w:id="526" w:displacedByCustomXml="next"/>
    <w:bookmarkStart w:id="527" w:name="_Toc443562021" w:displacedByCustomXml="next"/>
    <w:bookmarkEnd w:id="527" w:displacedByCustomXml="next"/>
    <w:bookmarkStart w:id="528" w:name="_Toc443575073" w:displacedByCustomXml="next"/>
    <w:bookmarkEnd w:id="528" w:displacedByCustomXml="next"/>
    <w:bookmarkStart w:id="529" w:name="_Toc443468526" w:displacedByCustomXml="next"/>
    <w:bookmarkEnd w:id="529" w:displacedByCustomXml="next"/>
    <w:bookmarkStart w:id="530" w:name="_Toc443551934" w:displacedByCustomXml="next"/>
    <w:bookmarkEnd w:id="530" w:displacedByCustomXml="next"/>
    <w:bookmarkStart w:id="531" w:name="_Toc443562030" w:displacedByCustomXml="next"/>
    <w:bookmarkEnd w:id="531" w:displacedByCustomXml="next"/>
    <w:bookmarkStart w:id="532" w:name="_Toc443575082" w:displacedByCustomXml="next"/>
    <w:bookmarkEnd w:id="532" w:displacedByCustomXml="next"/>
    <w:bookmarkStart w:id="533" w:name="_Toc443468535" w:displacedByCustomXml="next"/>
    <w:bookmarkEnd w:id="533" w:displacedByCustomXml="next"/>
    <w:bookmarkStart w:id="534" w:name="_Toc443551943" w:displacedByCustomXml="next"/>
    <w:bookmarkEnd w:id="534" w:displacedByCustomXml="next"/>
    <w:bookmarkStart w:id="535" w:name="_Toc443562039" w:displacedByCustomXml="next"/>
    <w:bookmarkEnd w:id="535" w:displacedByCustomXml="next"/>
    <w:bookmarkStart w:id="536" w:name="_Toc443575091" w:displacedByCustomXml="next"/>
    <w:bookmarkEnd w:id="536" w:displacedByCustomXml="next"/>
    <w:bookmarkStart w:id="537" w:name="_Toc443468544" w:displacedByCustomXml="next"/>
    <w:bookmarkEnd w:id="537" w:displacedByCustomXml="next"/>
    <w:bookmarkStart w:id="538" w:name="_Toc443551952" w:displacedByCustomXml="next"/>
    <w:bookmarkEnd w:id="538" w:displacedByCustomXml="next"/>
    <w:bookmarkStart w:id="539" w:name="_Toc443562048" w:displacedByCustomXml="next"/>
    <w:bookmarkEnd w:id="539" w:displacedByCustomXml="next"/>
    <w:bookmarkStart w:id="540" w:name="_Toc443575100" w:displacedByCustomXml="next"/>
    <w:bookmarkEnd w:id="540" w:displacedByCustomXml="next"/>
    <w:bookmarkStart w:id="541" w:name="_Toc443468553" w:displacedByCustomXml="next"/>
    <w:bookmarkEnd w:id="541" w:displacedByCustomXml="next"/>
    <w:bookmarkStart w:id="542" w:name="_Toc443551961" w:displacedByCustomXml="next"/>
    <w:bookmarkEnd w:id="542" w:displacedByCustomXml="next"/>
    <w:bookmarkStart w:id="543" w:name="_Toc443562057" w:displacedByCustomXml="next"/>
    <w:bookmarkEnd w:id="543" w:displacedByCustomXml="next"/>
    <w:bookmarkStart w:id="544" w:name="_Toc443575109" w:displacedByCustomXml="next"/>
    <w:bookmarkEnd w:id="544" w:displacedByCustomXml="next"/>
    <w:bookmarkStart w:id="545" w:name="_Toc443468571" w:displacedByCustomXml="next"/>
    <w:bookmarkEnd w:id="545" w:displacedByCustomXml="next"/>
    <w:bookmarkStart w:id="546" w:name="_Toc443551979" w:displacedByCustomXml="next"/>
    <w:bookmarkEnd w:id="546" w:displacedByCustomXml="next"/>
    <w:bookmarkStart w:id="547" w:name="_Toc443562075" w:displacedByCustomXml="next"/>
    <w:bookmarkEnd w:id="547" w:displacedByCustomXml="next"/>
    <w:bookmarkStart w:id="548" w:name="_Toc443575127" w:displacedByCustomXml="next"/>
    <w:bookmarkEnd w:id="548" w:displacedByCustomXml="next"/>
    <w:bookmarkStart w:id="549" w:name="_Toc443468580" w:displacedByCustomXml="next"/>
    <w:bookmarkEnd w:id="549" w:displacedByCustomXml="next"/>
    <w:bookmarkStart w:id="550" w:name="_Toc443551988" w:displacedByCustomXml="next"/>
    <w:bookmarkEnd w:id="550" w:displacedByCustomXml="next"/>
    <w:bookmarkStart w:id="551" w:name="_Toc443562084" w:displacedByCustomXml="next"/>
    <w:bookmarkEnd w:id="551" w:displacedByCustomXml="next"/>
    <w:bookmarkStart w:id="552" w:name="_Toc443575136" w:displacedByCustomXml="next"/>
    <w:bookmarkEnd w:id="552" w:displacedByCustomXml="next"/>
    <w:bookmarkStart w:id="553" w:name="_Toc443468589" w:displacedByCustomXml="next"/>
    <w:bookmarkEnd w:id="553" w:displacedByCustomXml="next"/>
    <w:bookmarkStart w:id="554" w:name="_Toc443551997" w:displacedByCustomXml="next"/>
    <w:bookmarkEnd w:id="554" w:displacedByCustomXml="next"/>
    <w:bookmarkStart w:id="555" w:name="_Toc443562093" w:displacedByCustomXml="next"/>
    <w:bookmarkEnd w:id="555" w:displacedByCustomXml="next"/>
    <w:bookmarkStart w:id="556" w:name="_Toc443575145" w:displacedByCustomXml="next"/>
    <w:bookmarkEnd w:id="556" w:displacedByCustomXml="next"/>
    <w:bookmarkStart w:id="557" w:name="_Toc443468598" w:displacedByCustomXml="next"/>
    <w:bookmarkEnd w:id="557" w:displacedByCustomXml="next"/>
    <w:bookmarkStart w:id="558" w:name="_Toc443552006" w:displacedByCustomXml="next"/>
    <w:bookmarkEnd w:id="558" w:displacedByCustomXml="next"/>
    <w:bookmarkStart w:id="559" w:name="_Toc443562102" w:displacedByCustomXml="next"/>
    <w:bookmarkEnd w:id="559" w:displacedByCustomXml="next"/>
    <w:bookmarkStart w:id="560" w:name="_Toc443575154" w:displacedByCustomXml="next"/>
    <w:bookmarkEnd w:id="560" w:displacedByCustomXml="next"/>
    <w:bookmarkStart w:id="561" w:name="_Toc443468607" w:displacedByCustomXml="next"/>
    <w:bookmarkEnd w:id="561" w:displacedByCustomXml="next"/>
    <w:bookmarkStart w:id="562" w:name="_Toc443552015" w:displacedByCustomXml="next"/>
    <w:bookmarkEnd w:id="562" w:displacedByCustomXml="next"/>
    <w:bookmarkStart w:id="563" w:name="_Toc443562111" w:displacedByCustomXml="next"/>
    <w:bookmarkEnd w:id="563" w:displacedByCustomXml="next"/>
    <w:bookmarkStart w:id="564" w:name="_Toc443575163" w:displacedByCustomXml="next"/>
    <w:bookmarkEnd w:id="564" w:displacedByCustomXml="next"/>
    <w:bookmarkStart w:id="565" w:name="_Toc443468616" w:displacedByCustomXml="next"/>
    <w:bookmarkEnd w:id="565" w:displacedByCustomXml="next"/>
    <w:bookmarkStart w:id="566" w:name="_Toc443552024" w:displacedByCustomXml="next"/>
    <w:bookmarkEnd w:id="566" w:displacedByCustomXml="next"/>
    <w:bookmarkStart w:id="567" w:name="_Toc443562120" w:displacedByCustomXml="next"/>
    <w:bookmarkEnd w:id="567" w:displacedByCustomXml="next"/>
    <w:bookmarkStart w:id="568" w:name="_Toc443575172" w:displacedByCustomXml="next"/>
    <w:bookmarkEnd w:id="568" w:displacedByCustomXml="next"/>
    <w:bookmarkStart w:id="569" w:name="_Toc443468625" w:displacedByCustomXml="next"/>
    <w:bookmarkEnd w:id="569" w:displacedByCustomXml="next"/>
    <w:bookmarkStart w:id="570" w:name="_Toc443552033" w:displacedByCustomXml="next"/>
    <w:bookmarkEnd w:id="570" w:displacedByCustomXml="next"/>
    <w:bookmarkStart w:id="571" w:name="_Toc443562129" w:displacedByCustomXml="next"/>
    <w:bookmarkEnd w:id="571" w:displacedByCustomXml="next"/>
    <w:bookmarkStart w:id="572" w:name="_Toc443575181" w:displacedByCustomXml="next"/>
    <w:bookmarkEnd w:id="572" w:displacedByCustomXml="next"/>
    <w:bookmarkStart w:id="573" w:name="_Toc443468634" w:displacedByCustomXml="next"/>
    <w:bookmarkEnd w:id="573" w:displacedByCustomXml="next"/>
    <w:bookmarkStart w:id="574" w:name="_Toc443552042" w:displacedByCustomXml="next"/>
    <w:bookmarkEnd w:id="574" w:displacedByCustomXml="next"/>
    <w:bookmarkStart w:id="575" w:name="_Toc443562138" w:displacedByCustomXml="next"/>
    <w:bookmarkEnd w:id="575" w:displacedByCustomXml="next"/>
    <w:bookmarkStart w:id="576" w:name="_Toc443575190" w:displacedByCustomXml="next"/>
    <w:bookmarkEnd w:id="576" w:displacedByCustomXml="next"/>
    <w:bookmarkStart w:id="577" w:name="_Toc443468643" w:displacedByCustomXml="next"/>
    <w:bookmarkEnd w:id="577" w:displacedByCustomXml="next"/>
    <w:bookmarkStart w:id="578" w:name="_Toc443552051" w:displacedByCustomXml="next"/>
    <w:bookmarkEnd w:id="578" w:displacedByCustomXml="next"/>
    <w:bookmarkStart w:id="579" w:name="_Toc443562147" w:displacedByCustomXml="next"/>
    <w:bookmarkEnd w:id="579" w:displacedByCustomXml="next"/>
    <w:bookmarkStart w:id="580" w:name="_Toc443575199" w:displacedByCustomXml="next"/>
    <w:bookmarkEnd w:id="580" w:displacedByCustomXml="next"/>
    <w:bookmarkStart w:id="581" w:name="_Toc443468652" w:displacedByCustomXml="next"/>
    <w:bookmarkEnd w:id="581" w:displacedByCustomXml="next"/>
    <w:bookmarkStart w:id="582" w:name="_Toc443552060" w:displacedByCustomXml="next"/>
    <w:bookmarkEnd w:id="582" w:displacedByCustomXml="next"/>
    <w:bookmarkStart w:id="583" w:name="_Toc443562156" w:displacedByCustomXml="next"/>
    <w:bookmarkEnd w:id="583" w:displacedByCustomXml="next"/>
    <w:bookmarkStart w:id="584" w:name="_Toc443575208" w:displacedByCustomXml="next"/>
    <w:bookmarkEnd w:id="584" w:displacedByCustomXml="next"/>
    <w:bookmarkStart w:id="585" w:name="_Toc443468661" w:displacedByCustomXml="next"/>
    <w:bookmarkEnd w:id="585" w:displacedByCustomXml="next"/>
    <w:bookmarkStart w:id="586" w:name="_Toc443552069" w:displacedByCustomXml="next"/>
    <w:bookmarkEnd w:id="586" w:displacedByCustomXml="next"/>
    <w:bookmarkStart w:id="587" w:name="_Toc443562165" w:displacedByCustomXml="next"/>
    <w:bookmarkEnd w:id="587" w:displacedByCustomXml="next"/>
    <w:bookmarkStart w:id="588" w:name="_Toc443575217" w:displacedByCustomXml="next"/>
    <w:bookmarkEnd w:id="588" w:displacedByCustomXml="next"/>
    <w:bookmarkStart w:id="589" w:name="_Toc443468679" w:displacedByCustomXml="next"/>
    <w:bookmarkEnd w:id="589" w:displacedByCustomXml="next"/>
    <w:bookmarkStart w:id="590" w:name="_Toc443552087" w:displacedByCustomXml="next"/>
    <w:bookmarkEnd w:id="590" w:displacedByCustomXml="next"/>
    <w:bookmarkStart w:id="591" w:name="_Toc443562183" w:displacedByCustomXml="next"/>
    <w:bookmarkEnd w:id="591" w:displacedByCustomXml="next"/>
    <w:bookmarkStart w:id="592" w:name="_Toc443575235" w:displacedByCustomXml="next"/>
    <w:bookmarkEnd w:id="592" w:displacedByCustomXml="next"/>
    <w:bookmarkStart w:id="593" w:name="_Toc443468688" w:displacedByCustomXml="next"/>
    <w:bookmarkEnd w:id="593" w:displacedByCustomXml="next"/>
    <w:bookmarkStart w:id="594" w:name="_Toc443552096" w:displacedByCustomXml="next"/>
    <w:bookmarkEnd w:id="594" w:displacedByCustomXml="next"/>
    <w:bookmarkStart w:id="595" w:name="_Toc443562192" w:displacedByCustomXml="next"/>
    <w:bookmarkEnd w:id="595" w:displacedByCustomXml="next"/>
    <w:bookmarkStart w:id="596" w:name="_Toc443575244" w:displacedByCustomXml="next"/>
    <w:bookmarkEnd w:id="596" w:displacedByCustomXml="next"/>
    <w:bookmarkStart w:id="597" w:name="_Toc443468697" w:displacedByCustomXml="next"/>
    <w:bookmarkEnd w:id="597" w:displacedByCustomXml="next"/>
    <w:bookmarkStart w:id="598" w:name="_Toc443552105" w:displacedByCustomXml="next"/>
    <w:bookmarkEnd w:id="598" w:displacedByCustomXml="next"/>
    <w:bookmarkStart w:id="599" w:name="_Toc443562201" w:displacedByCustomXml="next"/>
    <w:bookmarkEnd w:id="599" w:displacedByCustomXml="next"/>
    <w:bookmarkStart w:id="600" w:name="_Toc443575253" w:displacedByCustomXml="next"/>
    <w:bookmarkEnd w:id="600" w:displacedByCustomXml="next"/>
    <w:bookmarkStart w:id="601" w:name="_Toc443468706" w:displacedByCustomXml="next"/>
    <w:bookmarkEnd w:id="601" w:displacedByCustomXml="next"/>
    <w:bookmarkStart w:id="602" w:name="_Toc443552114" w:displacedByCustomXml="next"/>
    <w:bookmarkEnd w:id="602" w:displacedByCustomXml="next"/>
    <w:bookmarkStart w:id="603" w:name="_Toc443562210" w:displacedByCustomXml="next"/>
    <w:bookmarkEnd w:id="603" w:displacedByCustomXml="next"/>
    <w:bookmarkStart w:id="604" w:name="_Toc443575262" w:displacedByCustomXml="next"/>
    <w:bookmarkEnd w:id="604" w:displacedByCustomXml="next"/>
    <w:bookmarkStart w:id="605" w:name="_Toc443468715" w:displacedByCustomXml="next"/>
    <w:bookmarkEnd w:id="605" w:displacedByCustomXml="next"/>
    <w:bookmarkStart w:id="606" w:name="_Toc443552123" w:displacedByCustomXml="next"/>
    <w:bookmarkEnd w:id="606" w:displacedByCustomXml="next"/>
    <w:bookmarkStart w:id="607" w:name="_Toc443562219" w:displacedByCustomXml="next"/>
    <w:bookmarkEnd w:id="607" w:displacedByCustomXml="next"/>
    <w:bookmarkStart w:id="608" w:name="_Toc443575271" w:displacedByCustomXml="next"/>
    <w:bookmarkEnd w:id="608" w:displacedByCustomXml="next"/>
    <w:bookmarkStart w:id="609" w:name="_Toc443468724" w:displacedByCustomXml="next"/>
    <w:bookmarkEnd w:id="609" w:displacedByCustomXml="next"/>
    <w:bookmarkStart w:id="610" w:name="_Toc443552132" w:displacedByCustomXml="next"/>
    <w:bookmarkEnd w:id="610" w:displacedByCustomXml="next"/>
    <w:bookmarkStart w:id="611" w:name="_Toc443562228" w:displacedByCustomXml="next"/>
    <w:bookmarkEnd w:id="611" w:displacedByCustomXml="next"/>
    <w:bookmarkStart w:id="612" w:name="_Toc443575280" w:displacedByCustomXml="next"/>
    <w:bookmarkEnd w:id="612" w:displacedByCustomXml="next"/>
    <w:bookmarkStart w:id="613" w:name="_Toc443468733" w:displacedByCustomXml="next"/>
    <w:bookmarkEnd w:id="613" w:displacedByCustomXml="next"/>
    <w:bookmarkStart w:id="614" w:name="_Toc443552141" w:displacedByCustomXml="next"/>
    <w:bookmarkEnd w:id="614" w:displacedByCustomXml="next"/>
    <w:bookmarkStart w:id="615" w:name="_Toc443562237" w:displacedByCustomXml="next"/>
    <w:bookmarkEnd w:id="615" w:displacedByCustomXml="next"/>
    <w:bookmarkStart w:id="616" w:name="_Toc443575289" w:displacedByCustomXml="next"/>
    <w:bookmarkEnd w:id="616" w:displacedByCustomXml="next"/>
    <w:bookmarkStart w:id="617" w:name="_Toc443468742" w:displacedByCustomXml="next"/>
    <w:bookmarkEnd w:id="617" w:displacedByCustomXml="next"/>
    <w:bookmarkStart w:id="618" w:name="_Toc443552150" w:displacedByCustomXml="next"/>
    <w:bookmarkEnd w:id="618" w:displacedByCustomXml="next"/>
    <w:bookmarkStart w:id="619" w:name="_Toc443562246" w:displacedByCustomXml="next"/>
    <w:bookmarkEnd w:id="619" w:displacedByCustomXml="next"/>
    <w:bookmarkStart w:id="620" w:name="_Toc443575298" w:displacedByCustomXml="next"/>
    <w:bookmarkEnd w:id="620" w:displacedByCustomXml="next"/>
    <w:bookmarkStart w:id="621" w:name="_Toc443468751" w:displacedByCustomXml="next"/>
    <w:bookmarkEnd w:id="621" w:displacedByCustomXml="next"/>
    <w:bookmarkStart w:id="622" w:name="_Toc443552159" w:displacedByCustomXml="next"/>
    <w:bookmarkEnd w:id="622" w:displacedByCustomXml="next"/>
    <w:bookmarkStart w:id="623" w:name="_Toc443562255" w:displacedByCustomXml="next"/>
    <w:bookmarkEnd w:id="623" w:displacedByCustomXml="next"/>
    <w:bookmarkStart w:id="624" w:name="_Toc443575307" w:displacedByCustomXml="next"/>
    <w:bookmarkEnd w:id="624" w:displacedByCustomXml="next"/>
    <w:bookmarkStart w:id="625" w:name="_Toc443468760" w:displacedByCustomXml="next"/>
    <w:bookmarkEnd w:id="625" w:displacedByCustomXml="next"/>
    <w:bookmarkStart w:id="626" w:name="_Toc443552168" w:displacedByCustomXml="next"/>
    <w:bookmarkEnd w:id="626" w:displacedByCustomXml="next"/>
    <w:bookmarkStart w:id="627" w:name="_Toc443562264" w:displacedByCustomXml="next"/>
    <w:bookmarkEnd w:id="627" w:displacedByCustomXml="next"/>
    <w:bookmarkStart w:id="628" w:name="_Toc443575316" w:displacedByCustomXml="next"/>
    <w:bookmarkEnd w:id="628" w:displacedByCustomXml="next"/>
    <w:bookmarkStart w:id="629" w:name="_Toc443468769" w:displacedByCustomXml="next"/>
    <w:bookmarkEnd w:id="629" w:displacedByCustomXml="next"/>
    <w:bookmarkStart w:id="630" w:name="_Toc443552177" w:displacedByCustomXml="next"/>
    <w:bookmarkEnd w:id="630" w:displacedByCustomXml="next"/>
    <w:bookmarkStart w:id="631" w:name="_Toc443562273" w:displacedByCustomXml="next"/>
    <w:bookmarkEnd w:id="631" w:displacedByCustomXml="next"/>
    <w:bookmarkStart w:id="632" w:name="_Toc443575325" w:displacedByCustomXml="next"/>
    <w:bookmarkEnd w:id="632" w:displacedByCustomXml="next"/>
    <w:bookmarkStart w:id="633" w:name="_Toc443468787" w:displacedByCustomXml="next"/>
    <w:bookmarkEnd w:id="633" w:displacedByCustomXml="next"/>
    <w:bookmarkStart w:id="634" w:name="_Toc443552195" w:displacedByCustomXml="next"/>
    <w:bookmarkEnd w:id="634" w:displacedByCustomXml="next"/>
    <w:bookmarkStart w:id="635" w:name="_Toc443562291" w:displacedByCustomXml="next"/>
    <w:bookmarkEnd w:id="635" w:displacedByCustomXml="next"/>
    <w:bookmarkStart w:id="636" w:name="_Toc443575343" w:displacedByCustomXml="next"/>
    <w:bookmarkEnd w:id="636" w:displacedByCustomXml="next"/>
    <w:bookmarkStart w:id="637" w:name="_Toc443468796" w:displacedByCustomXml="next"/>
    <w:bookmarkEnd w:id="637" w:displacedByCustomXml="next"/>
    <w:bookmarkStart w:id="638" w:name="_Toc443552204" w:displacedByCustomXml="next"/>
    <w:bookmarkEnd w:id="638" w:displacedByCustomXml="next"/>
    <w:bookmarkStart w:id="639" w:name="_Toc443562300" w:displacedByCustomXml="next"/>
    <w:bookmarkEnd w:id="639" w:displacedByCustomXml="next"/>
    <w:bookmarkStart w:id="640" w:name="_Toc443575352" w:displacedByCustomXml="next"/>
    <w:bookmarkEnd w:id="640" w:displacedByCustomXml="next"/>
    <w:bookmarkStart w:id="641" w:name="_Toc443468805" w:displacedByCustomXml="next"/>
    <w:bookmarkEnd w:id="641" w:displacedByCustomXml="next"/>
    <w:bookmarkStart w:id="642" w:name="_Toc443552213" w:displacedByCustomXml="next"/>
    <w:bookmarkEnd w:id="642" w:displacedByCustomXml="next"/>
    <w:bookmarkStart w:id="643" w:name="_Toc443562309" w:displacedByCustomXml="next"/>
    <w:bookmarkEnd w:id="643" w:displacedByCustomXml="next"/>
    <w:bookmarkStart w:id="644" w:name="_Toc443575361" w:displacedByCustomXml="next"/>
    <w:bookmarkEnd w:id="644" w:displacedByCustomXml="next"/>
    <w:bookmarkStart w:id="645" w:name="_Toc443468814" w:displacedByCustomXml="next"/>
    <w:bookmarkEnd w:id="645" w:displacedByCustomXml="next"/>
    <w:bookmarkStart w:id="646" w:name="_Toc443552222" w:displacedByCustomXml="next"/>
    <w:bookmarkEnd w:id="646" w:displacedByCustomXml="next"/>
    <w:bookmarkStart w:id="647" w:name="_Toc443562318" w:displacedByCustomXml="next"/>
    <w:bookmarkEnd w:id="647" w:displacedByCustomXml="next"/>
    <w:bookmarkStart w:id="648" w:name="_Toc443575370" w:displacedByCustomXml="next"/>
    <w:bookmarkEnd w:id="648" w:displacedByCustomXml="next"/>
    <w:bookmarkStart w:id="649" w:name="_Toc443468823" w:displacedByCustomXml="next"/>
    <w:bookmarkEnd w:id="649" w:displacedByCustomXml="next"/>
    <w:bookmarkStart w:id="650" w:name="_Toc443552231" w:displacedByCustomXml="next"/>
    <w:bookmarkEnd w:id="650" w:displacedByCustomXml="next"/>
    <w:bookmarkStart w:id="651" w:name="_Toc443562327" w:displacedByCustomXml="next"/>
    <w:bookmarkEnd w:id="651" w:displacedByCustomXml="next"/>
    <w:bookmarkStart w:id="652" w:name="_Toc443575379" w:displacedByCustomXml="next"/>
    <w:bookmarkEnd w:id="652" w:displacedByCustomXml="next"/>
    <w:bookmarkStart w:id="653" w:name="_Toc443468832" w:displacedByCustomXml="next"/>
    <w:bookmarkEnd w:id="653" w:displacedByCustomXml="next"/>
    <w:bookmarkStart w:id="654" w:name="_Toc443552240" w:displacedByCustomXml="next"/>
    <w:bookmarkEnd w:id="654" w:displacedByCustomXml="next"/>
    <w:bookmarkStart w:id="655" w:name="_Toc443562336" w:displacedByCustomXml="next"/>
    <w:bookmarkEnd w:id="655" w:displacedByCustomXml="next"/>
    <w:bookmarkStart w:id="656" w:name="_Toc443575388" w:displacedByCustomXml="next"/>
    <w:bookmarkEnd w:id="656" w:displacedByCustomXml="next"/>
    <w:bookmarkStart w:id="657" w:name="_Toc443468841" w:displacedByCustomXml="next"/>
    <w:bookmarkEnd w:id="657" w:displacedByCustomXml="next"/>
    <w:bookmarkStart w:id="658" w:name="_Toc443552249" w:displacedByCustomXml="next"/>
    <w:bookmarkEnd w:id="658" w:displacedByCustomXml="next"/>
    <w:bookmarkStart w:id="659" w:name="_Toc443562345" w:displacedByCustomXml="next"/>
    <w:bookmarkEnd w:id="659" w:displacedByCustomXml="next"/>
    <w:bookmarkStart w:id="660" w:name="_Toc443575397" w:displacedByCustomXml="next"/>
    <w:bookmarkEnd w:id="660" w:displacedByCustomXml="next"/>
    <w:bookmarkStart w:id="661" w:name="_Toc443468850" w:displacedByCustomXml="next"/>
    <w:bookmarkEnd w:id="661" w:displacedByCustomXml="next"/>
    <w:bookmarkStart w:id="662" w:name="_Toc443552258" w:displacedByCustomXml="next"/>
    <w:bookmarkEnd w:id="662" w:displacedByCustomXml="next"/>
    <w:bookmarkStart w:id="663" w:name="_Toc443562354" w:displacedByCustomXml="next"/>
    <w:bookmarkEnd w:id="663" w:displacedByCustomXml="next"/>
    <w:bookmarkStart w:id="664" w:name="_Toc443575406" w:displacedByCustomXml="next"/>
    <w:bookmarkEnd w:id="664" w:displacedByCustomXml="next"/>
    <w:bookmarkStart w:id="665" w:name="_Toc443468859" w:displacedByCustomXml="next"/>
    <w:bookmarkEnd w:id="665" w:displacedByCustomXml="next"/>
    <w:bookmarkStart w:id="666" w:name="_Toc443552267" w:displacedByCustomXml="next"/>
    <w:bookmarkEnd w:id="666" w:displacedByCustomXml="next"/>
    <w:bookmarkStart w:id="667" w:name="_Toc443562363" w:displacedByCustomXml="next"/>
    <w:bookmarkEnd w:id="667" w:displacedByCustomXml="next"/>
    <w:bookmarkStart w:id="668" w:name="_Toc443575415" w:displacedByCustomXml="next"/>
    <w:bookmarkEnd w:id="668" w:displacedByCustomXml="next"/>
    <w:bookmarkStart w:id="669" w:name="_Toc443468868" w:displacedByCustomXml="next"/>
    <w:bookmarkEnd w:id="669" w:displacedByCustomXml="next"/>
    <w:bookmarkStart w:id="670" w:name="_Toc443552276" w:displacedByCustomXml="next"/>
    <w:bookmarkEnd w:id="670" w:displacedByCustomXml="next"/>
    <w:bookmarkStart w:id="671" w:name="_Toc443562372" w:displacedByCustomXml="next"/>
    <w:bookmarkEnd w:id="671" w:displacedByCustomXml="next"/>
    <w:bookmarkStart w:id="672" w:name="_Toc443575424" w:displacedByCustomXml="next"/>
    <w:bookmarkEnd w:id="672" w:displacedByCustomXml="next"/>
    <w:bookmarkStart w:id="673" w:name="_Toc443468877" w:displacedByCustomXml="next"/>
    <w:bookmarkEnd w:id="673" w:displacedByCustomXml="next"/>
    <w:bookmarkStart w:id="674" w:name="_Toc443552285" w:displacedByCustomXml="next"/>
    <w:bookmarkEnd w:id="674" w:displacedByCustomXml="next"/>
    <w:bookmarkStart w:id="675" w:name="_Toc443562381" w:displacedByCustomXml="next"/>
    <w:bookmarkEnd w:id="675" w:displacedByCustomXml="next"/>
    <w:bookmarkStart w:id="676" w:name="_Toc443575433" w:displacedByCustomXml="next"/>
    <w:bookmarkEnd w:id="676" w:displacedByCustomXml="next"/>
    <w:bookmarkStart w:id="677" w:name="_Toc443468886" w:displacedByCustomXml="next"/>
    <w:bookmarkEnd w:id="677" w:displacedByCustomXml="next"/>
    <w:bookmarkStart w:id="678" w:name="_Toc443552294" w:displacedByCustomXml="next"/>
    <w:bookmarkEnd w:id="678" w:displacedByCustomXml="next"/>
    <w:bookmarkStart w:id="679" w:name="_Toc443562390" w:displacedByCustomXml="next"/>
    <w:bookmarkEnd w:id="679" w:displacedByCustomXml="next"/>
    <w:bookmarkStart w:id="680" w:name="_Toc443575442" w:displacedByCustomXml="next"/>
    <w:bookmarkEnd w:id="680" w:displacedByCustomXml="next"/>
    <w:bookmarkStart w:id="681" w:name="_Toc443468895" w:displacedByCustomXml="next"/>
    <w:bookmarkEnd w:id="681" w:displacedByCustomXml="next"/>
    <w:bookmarkStart w:id="682" w:name="_Toc443552303" w:displacedByCustomXml="next"/>
    <w:bookmarkEnd w:id="682" w:displacedByCustomXml="next"/>
    <w:bookmarkStart w:id="683" w:name="_Toc443562399" w:displacedByCustomXml="next"/>
    <w:bookmarkEnd w:id="683" w:displacedByCustomXml="next"/>
    <w:bookmarkStart w:id="684" w:name="_Toc443575451" w:displacedByCustomXml="next"/>
    <w:bookmarkEnd w:id="684" w:displacedByCustomXml="next"/>
    <w:bookmarkStart w:id="685" w:name="_Toc443468896" w:displacedByCustomXml="next"/>
    <w:bookmarkEnd w:id="685" w:displacedByCustomXml="next"/>
    <w:bookmarkStart w:id="686" w:name="_Toc443552304" w:displacedByCustomXml="next"/>
    <w:bookmarkEnd w:id="686" w:displacedByCustomXml="next"/>
    <w:bookmarkStart w:id="687" w:name="_Toc443562400" w:displacedByCustomXml="next"/>
    <w:bookmarkEnd w:id="687" w:displacedByCustomXml="next"/>
    <w:bookmarkStart w:id="688" w:name="_Toc443575452" w:displacedByCustomXml="next"/>
    <w:bookmarkEnd w:id="688" w:displacedByCustomXml="next"/>
    <w:bookmarkStart w:id="689" w:name="_Toc443468916" w:displacedByCustomXml="next"/>
    <w:bookmarkEnd w:id="689" w:displacedByCustomXml="next"/>
    <w:bookmarkStart w:id="690" w:name="_Toc443552324" w:displacedByCustomXml="next"/>
    <w:bookmarkEnd w:id="690" w:displacedByCustomXml="next"/>
    <w:bookmarkStart w:id="691" w:name="_Toc443562420" w:displacedByCustomXml="next"/>
    <w:bookmarkEnd w:id="691" w:displacedByCustomXml="next"/>
    <w:bookmarkStart w:id="692" w:name="_Toc443575472" w:displacedByCustomXml="next"/>
    <w:bookmarkEnd w:id="692" w:displacedByCustomXml="next"/>
    <w:bookmarkStart w:id="693" w:name="_Toc443468924" w:displacedByCustomXml="next"/>
    <w:bookmarkEnd w:id="693" w:displacedByCustomXml="next"/>
    <w:bookmarkStart w:id="694" w:name="_Toc443552332" w:displacedByCustomXml="next"/>
    <w:bookmarkEnd w:id="694" w:displacedByCustomXml="next"/>
    <w:bookmarkStart w:id="695" w:name="_Toc443562428" w:displacedByCustomXml="next"/>
    <w:bookmarkEnd w:id="695" w:displacedByCustomXml="next"/>
    <w:bookmarkStart w:id="696" w:name="_Toc443575480" w:displacedByCustomXml="next"/>
    <w:bookmarkEnd w:id="696" w:displacedByCustomXml="next"/>
    <w:bookmarkStart w:id="697" w:name="_Toc443468932" w:displacedByCustomXml="next"/>
    <w:bookmarkEnd w:id="697" w:displacedByCustomXml="next"/>
    <w:bookmarkStart w:id="698" w:name="_Toc443552340" w:displacedByCustomXml="next"/>
    <w:bookmarkEnd w:id="698" w:displacedByCustomXml="next"/>
    <w:bookmarkStart w:id="699" w:name="_Toc443562436" w:displacedByCustomXml="next"/>
    <w:bookmarkEnd w:id="699" w:displacedByCustomXml="next"/>
    <w:bookmarkStart w:id="700" w:name="_Toc443575488" w:displacedByCustomXml="next"/>
    <w:bookmarkEnd w:id="700" w:displacedByCustomXml="next"/>
    <w:bookmarkStart w:id="701" w:name="_Toc443468940" w:displacedByCustomXml="next"/>
    <w:bookmarkEnd w:id="701" w:displacedByCustomXml="next"/>
    <w:bookmarkStart w:id="702" w:name="_Toc443552348" w:displacedByCustomXml="next"/>
    <w:bookmarkEnd w:id="702" w:displacedByCustomXml="next"/>
    <w:bookmarkStart w:id="703" w:name="_Toc443562444" w:displacedByCustomXml="next"/>
    <w:bookmarkEnd w:id="703" w:displacedByCustomXml="next"/>
    <w:bookmarkStart w:id="704" w:name="_Toc443575496" w:displacedByCustomXml="next"/>
    <w:bookmarkEnd w:id="704" w:displacedByCustomXml="next"/>
    <w:bookmarkStart w:id="705" w:name="_Toc443468948" w:displacedByCustomXml="next"/>
    <w:bookmarkEnd w:id="705" w:displacedByCustomXml="next"/>
    <w:bookmarkStart w:id="706" w:name="_Toc443552356" w:displacedByCustomXml="next"/>
    <w:bookmarkEnd w:id="706" w:displacedByCustomXml="next"/>
    <w:bookmarkStart w:id="707" w:name="_Toc443562452" w:displacedByCustomXml="next"/>
    <w:bookmarkEnd w:id="707" w:displacedByCustomXml="next"/>
    <w:bookmarkStart w:id="708" w:name="_Toc443575504" w:displacedByCustomXml="next"/>
    <w:bookmarkEnd w:id="708" w:displacedByCustomXml="next"/>
    <w:bookmarkStart w:id="709" w:name="_Toc443468956" w:displacedByCustomXml="next"/>
    <w:bookmarkEnd w:id="709" w:displacedByCustomXml="next"/>
    <w:bookmarkStart w:id="710" w:name="_Toc443552364" w:displacedByCustomXml="next"/>
    <w:bookmarkEnd w:id="710" w:displacedByCustomXml="next"/>
    <w:bookmarkStart w:id="711" w:name="_Toc443562460" w:displacedByCustomXml="next"/>
    <w:bookmarkEnd w:id="711" w:displacedByCustomXml="next"/>
    <w:bookmarkStart w:id="712" w:name="_Toc443575512" w:displacedByCustomXml="next"/>
    <w:bookmarkEnd w:id="712" w:displacedByCustomXml="next"/>
    <w:bookmarkStart w:id="713" w:name="_Toc443468964" w:displacedByCustomXml="next"/>
    <w:bookmarkEnd w:id="713" w:displacedByCustomXml="next"/>
    <w:bookmarkStart w:id="714" w:name="_Toc443552372" w:displacedByCustomXml="next"/>
    <w:bookmarkEnd w:id="714" w:displacedByCustomXml="next"/>
    <w:bookmarkStart w:id="715" w:name="_Toc443562468" w:displacedByCustomXml="next"/>
    <w:bookmarkEnd w:id="715" w:displacedByCustomXml="next"/>
    <w:bookmarkStart w:id="716" w:name="_Toc443575520" w:displacedByCustomXml="next"/>
    <w:bookmarkEnd w:id="716" w:displacedByCustomXml="next"/>
    <w:bookmarkStart w:id="717" w:name="_Toc443468972" w:displacedByCustomXml="next"/>
    <w:bookmarkEnd w:id="717" w:displacedByCustomXml="next"/>
    <w:bookmarkStart w:id="718" w:name="_Toc443552380" w:displacedByCustomXml="next"/>
    <w:bookmarkEnd w:id="718" w:displacedByCustomXml="next"/>
    <w:bookmarkStart w:id="719" w:name="_Toc443562476" w:displacedByCustomXml="next"/>
    <w:bookmarkEnd w:id="719" w:displacedByCustomXml="next"/>
    <w:bookmarkStart w:id="720" w:name="_Toc443575528" w:displacedByCustomXml="next"/>
    <w:bookmarkEnd w:id="720" w:displacedByCustomXml="next"/>
    <w:bookmarkStart w:id="721" w:name="_Toc443468980" w:displacedByCustomXml="next"/>
    <w:bookmarkEnd w:id="721" w:displacedByCustomXml="next"/>
    <w:bookmarkStart w:id="722" w:name="_Toc443552388" w:displacedByCustomXml="next"/>
    <w:bookmarkEnd w:id="722" w:displacedByCustomXml="next"/>
    <w:bookmarkStart w:id="723" w:name="_Toc443562484" w:displacedByCustomXml="next"/>
    <w:bookmarkEnd w:id="723" w:displacedByCustomXml="next"/>
    <w:bookmarkStart w:id="724" w:name="_Toc443575536" w:displacedByCustomXml="next"/>
    <w:bookmarkEnd w:id="724" w:displacedByCustomXml="next"/>
    <w:bookmarkStart w:id="725" w:name="_Toc443468988" w:displacedByCustomXml="next"/>
    <w:bookmarkEnd w:id="725" w:displacedByCustomXml="next"/>
    <w:bookmarkStart w:id="726" w:name="_Toc443552396" w:displacedByCustomXml="next"/>
    <w:bookmarkEnd w:id="726" w:displacedByCustomXml="next"/>
    <w:bookmarkStart w:id="727" w:name="_Toc443562492" w:displacedByCustomXml="next"/>
    <w:bookmarkEnd w:id="727" w:displacedByCustomXml="next"/>
    <w:bookmarkStart w:id="728" w:name="_Toc443575544" w:displacedByCustomXml="next"/>
    <w:bookmarkEnd w:id="728" w:displacedByCustomXml="next"/>
    <w:bookmarkStart w:id="729" w:name="_Toc443468996" w:displacedByCustomXml="next"/>
    <w:bookmarkEnd w:id="729" w:displacedByCustomXml="next"/>
    <w:bookmarkStart w:id="730" w:name="_Toc443552404" w:displacedByCustomXml="next"/>
    <w:bookmarkEnd w:id="730" w:displacedByCustomXml="next"/>
    <w:bookmarkStart w:id="731" w:name="_Toc443562500" w:displacedByCustomXml="next"/>
    <w:bookmarkEnd w:id="731" w:displacedByCustomXml="next"/>
    <w:bookmarkStart w:id="732" w:name="_Toc443575552" w:displacedByCustomXml="next"/>
    <w:bookmarkEnd w:id="732" w:displacedByCustomXml="next"/>
    <w:bookmarkStart w:id="733" w:name="_Toc443469004" w:displacedByCustomXml="next"/>
    <w:bookmarkEnd w:id="733" w:displacedByCustomXml="next"/>
    <w:bookmarkStart w:id="734" w:name="_Toc443552412" w:displacedByCustomXml="next"/>
    <w:bookmarkEnd w:id="734" w:displacedByCustomXml="next"/>
    <w:bookmarkStart w:id="735" w:name="_Toc443562508" w:displacedByCustomXml="next"/>
    <w:bookmarkEnd w:id="735" w:displacedByCustomXml="next"/>
    <w:bookmarkStart w:id="736" w:name="_Toc443575560" w:displacedByCustomXml="next"/>
    <w:bookmarkEnd w:id="736" w:displacedByCustomXml="next"/>
    <w:bookmarkStart w:id="737" w:name="_Toc443469012" w:displacedByCustomXml="next"/>
    <w:bookmarkEnd w:id="737" w:displacedByCustomXml="next"/>
    <w:bookmarkStart w:id="738" w:name="_Toc443552420" w:displacedByCustomXml="next"/>
    <w:bookmarkEnd w:id="738" w:displacedByCustomXml="next"/>
    <w:bookmarkStart w:id="739" w:name="_Toc443562516" w:displacedByCustomXml="next"/>
    <w:bookmarkEnd w:id="739" w:displacedByCustomXml="next"/>
    <w:bookmarkStart w:id="740" w:name="_Toc443575568" w:displacedByCustomXml="next"/>
    <w:bookmarkEnd w:id="740" w:displacedByCustomXml="next"/>
    <w:bookmarkStart w:id="741" w:name="_Toc443469020" w:displacedByCustomXml="next"/>
    <w:bookmarkEnd w:id="741" w:displacedByCustomXml="next"/>
    <w:bookmarkStart w:id="742" w:name="_Toc443552428" w:displacedByCustomXml="next"/>
    <w:bookmarkEnd w:id="742" w:displacedByCustomXml="next"/>
    <w:bookmarkStart w:id="743" w:name="_Toc443562524" w:displacedByCustomXml="next"/>
    <w:bookmarkEnd w:id="743" w:displacedByCustomXml="next"/>
    <w:bookmarkStart w:id="744" w:name="_Toc443575576" w:displacedByCustomXml="next"/>
    <w:bookmarkEnd w:id="744" w:displacedByCustomXml="next"/>
    <w:bookmarkStart w:id="745" w:name="_Toc443469028" w:displacedByCustomXml="next"/>
    <w:bookmarkEnd w:id="745" w:displacedByCustomXml="next"/>
    <w:bookmarkStart w:id="746" w:name="_Toc443552436" w:displacedByCustomXml="next"/>
    <w:bookmarkEnd w:id="746" w:displacedByCustomXml="next"/>
    <w:bookmarkStart w:id="747" w:name="_Toc443562532" w:displacedByCustomXml="next"/>
    <w:bookmarkEnd w:id="747" w:displacedByCustomXml="next"/>
    <w:bookmarkStart w:id="748" w:name="_Toc443575584" w:displacedByCustomXml="next"/>
    <w:bookmarkEnd w:id="748" w:displacedByCustomXml="next"/>
    <w:bookmarkStart w:id="749" w:name="_Toc443469036" w:displacedByCustomXml="next"/>
    <w:bookmarkEnd w:id="749" w:displacedByCustomXml="next"/>
    <w:bookmarkStart w:id="750" w:name="_Toc443552444" w:displacedByCustomXml="next"/>
    <w:bookmarkEnd w:id="750" w:displacedByCustomXml="next"/>
    <w:bookmarkStart w:id="751" w:name="_Toc443562540" w:displacedByCustomXml="next"/>
    <w:bookmarkEnd w:id="751" w:displacedByCustomXml="next"/>
    <w:bookmarkStart w:id="752" w:name="_Toc443575592" w:displacedByCustomXml="next"/>
    <w:bookmarkEnd w:id="752" w:displacedByCustomXml="next"/>
    <w:bookmarkStart w:id="753" w:name="_Toc443469044" w:displacedByCustomXml="next"/>
    <w:bookmarkEnd w:id="753" w:displacedByCustomXml="next"/>
    <w:bookmarkStart w:id="754" w:name="_Toc443552452" w:displacedByCustomXml="next"/>
    <w:bookmarkEnd w:id="754" w:displacedByCustomXml="next"/>
    <w:bookmarkStart w:id="755" w:name="_Toc443562548" w:displacedByCustomXml="next"/>
    <w:bookmarkEnd w:id="755" w:displacedByCustomXml="next"/>
    <w:bookmarkStart w:id="756" w:name="_Toc443575600" w:displacedByCustomXml="next"/>
    <w:bookmarkEnd w:id="756" w:displacedByCustomXml="next"/>
    <w:bookmarkStart w:id="757" w:name="_Toc443469052" w:displacedByCustomXml="next"/>
    <w:bookmarkEnd w:id="757" w:displacedByCustomXml="next"/>
    <w:bookmarkStart w:id="758" w:name="_Toc443552460" w:displacedByCustomXml="next"/>
    <w:bookmarkEnd w:id="758" w:displacedByCustomXml="next"/>
    <w:bookmarkStart w:id="759" w:name="_Toc443562556" w:displacedByCustomXml="next"/>
    <w:bookmarkEnd w:id="759" w:displacedByCustomXml="next"/>
    <w:bookmarkStart w:id="760" w:name="_Toc443575608" w:displacedByCustomXml="next"/>
    <w:bookmarkEnd w:id="760" w:displacedByCustomXml="next"/>
    <w:bookmarkStart w:id="761" w:name="_Toc443469060" w:displacedByCustomXml="next"/>
    <w:bookmarkEnd w:id="761" w:displacedByCustomXml="next"/>
    <w:bookmarkStart w:id="762" w:name="_Toc443552468" w:displacedByCustomXml="next"/>
    <w:bookmarkEnd w:id="762" w:displacedByCustomXml="next"/>
    <w:bookmarkStart w:id="763" w:name="_Toc443562564" w:displacedByCustomXml="next"/>
    <w:bookmarkEnd w:id="763" w:displacedByCustomXml="next"/>
    <w:bookmarkStart w:id="764" w:name="_Toc443575616" w:displacedByCustomXml="next"/>
    <w:bookmarkEnd w:id="764" w:displacedByCustomXml="next"/>
    <w:bookmarkStart w:id="765" w:name="_Toc443469068" w:displacedByCustomXml="next"/>
    <w:bookmarkEnd w:id="765" w:displacedByCustomXml="next"/>
    <w:bookmarkStart w:id="766" w:name="_Toc443552476" w:displacedByCustomXml="next"/>
    <w:bookmarkEnd w:id="766" w:displacedByCustomXml="next"/>
    <w:bookmarkStart w:id="767" w:name="_Toc443562572" w:displacedByCustomXml="next"/>
    <w:bookmarkEnd w:id="767" w:displacedByCustomXml="next"/>
    <w:bookmarkStart w:id="768" w:name="_Toc443575624" w:displacedByCustomXml="next"/>
    <w:bookmarkEnd w:id="768" w:displacedByCustomXml="next"/>
    <w:bookmarkStart w:id="769" w:name="_Toc443469076" w:displacedByCustomXml="next"/>
    <w:bookmarkEnd w:id="769" w:displacedByCustomXml="next"/>
    <w:bookmarkStart w:id="770" w:name="_Toc443552484" w:displacedByCustomXml="next"/>
    <w:bookmarkEnd w:id="770" w:displacedByCustomXml="next"/>
    <w:bookmarkStart w:id="771" w:name="_Toc443562580" w:displacedByCustomXml="next"/>
    <w:bookmarkEnd w:id="771" w:displacedByCustomXml="next"/>
    <w:bookmarkStart w:id="772" w:name="_Toc443575632" w:displacedByCustomXml="next"/>
    <w:bookmarkEnd w:id="772" w:displacedByCustomXml="next"/>
    <w:bookmarkStart w:id="773" w:name="_Toc443469084" w:displacedByCustomXml="next"/>
    <w:bookmarkEnd w:id="773" w:displacedByCustomXml="next"/>
    <w:bookmarkStart w:id="774" w:name="_Toc443552492" w:displacedByCustomXml="next"/>
    <w:bookmarkEnd w:id="774" w:displacedByCustomXml="next"/>
    <w:bookmarkStart w:id="775" w:name="_Toc443562588" w:displacedByCustomXml="next"/>
    <w:bookmarkEnd w:id="775" w:displacedByCustomXml="next"/>
    <w:bookmarkStart w:id="776" w:name="_Toc443575640" w:displacedByCustomXml="next"/>
    <w:bookmarkEnd w:id="776" w:displacedByCustomXml="next"/>
    <w:bookmarkStart w:id="777" w:name="_Toc443469092" w:displacedByCustomXml="next"/>
    <w:bookmarkEnd w:id="777" w:displacedByCustomXml="next"/>
    <w:bookmarkStart w:id="778" w:name="_Toc443552500" w:displacedByCustomXml="next"/>
    <w:bookmarkEnd w:id="778" w:displacedByCustomXml="next"/>
    <w:bookmarkStart w:id="779" w:name="_Toc443562596" w:displacedByCustomXml="next"/>
    <w:bookmarkEnd w:id="779" w:displacedByCustomXml="next"/>
    <w:bookmarkStart w:id="780" w:name="_Toc443575648" w:displacedByCustomXml="next"/>
    <w:bookmarkEnd w:id="780" w:displacedByCustomXml="next"/>
    <w:bookmarkStart w:id="781" w:name="_Toc443469100" w:displacedByCustomXml="next"/>
    <w:bookmarkEnd w:id="781" w:displacedByCustomXml="next"/>
    <w:bookmarkStart w:id="782" w:name="_Toc443552508" w:displacedByCustomXml="next"/>
    <w:bookmarkEnd w:id="782" w:displacedByCustomXml="next"/>
    <w:bookmarkStart w:id="783" w:name="_Toc443562604" w:displacedByCustomXml="next"/>
    <w:bookmarkEnd w:id="783" w:displacedByCustomXml="next"/>
    <w:bookmarkStart w:id="784" w:name="_Toc443575656" w:displacedByCustomXml="next"/>
    <w:bookmarkEnd w:id="784" w:displacedByCustomXml="next"/>
    <w:bookmarkStart w:id="785" w:name="_Toc443469108" w:displacedByCustomXml="next"/>
    <w:bookmarkEnd w:id="785" w:displacedByCustomXml="next"/>
    <w:bookmarkStart w:id="786" w:name="_Toc443552516" w:displacedByCustomXml="next"/>
    <w:bookmarkEnd w:id="786" w:displacedByCustomXml="next"/>
    <w:bookmarkStart w:id="787" w:name="_Toc443562612" w:displacedByCustomXml="next"/>
    <w:bookmarkEnd w:id="787" w:displacedByCustomXml="next"/>
    <w:bookmarkStart w:id="788" w:name="_Toc443575664" w:displacedByCustomXml="next"/>
    <w:bookmarkEnd w:id="788" w:displacedByCustomXml="next"/>
    <w:bookmarkStart w:id="789" w:name="_Toc443469116" w:displacedByCustomXml="next"/>
    <w:bookmarkEnd w:id="789" w:displacedByCustomXml="next"/>
    <w:bookmarkStart w:id="790" w:name="_Toc443552524" w:displacedByCustomXml="next"/>
    <w:bookmarkEnd w:id="790" w:displacedByCustomXml="next"/>
    <w:bookmarkStart w:id="791" w:name="_Toc443562620" w:displacedByCustomXml="next"/>
    <w:bookmarkEnd w:id="791" w:displacedByCustomXml="next"/>
    <w:bookmarkStart w:id="792" w:name="_Toc443575672" w:displacedByCustomXml="next"/>
    <w:bookmarkEnd w:id="792" w:displacedByCustomXml="next"/>
    <w:bookmarkStart w:id="793" w:name="_Toc443469124" w:displacedByCustomXml="next"/>
    <w:bookmarkEnd w:id="793" w:displacedByCustomXml="next"/>
    <w:bookmarkStart w:id="794" w:name="_Toc443552532" w:displacedByCustomXml="next"/>
    <w:bookmarkEnd w:id="794" w:displacedByCustomXml="next"/>
    <w:bookmarkStart w:id="795" w:name="_Toc443562628" w:displacedByCustomXml="next"/>
    <w:bookmarkEnd w:id="795" w:displacedByCustomXml="next"/>
    <w:bookmarkStart w:id="796" w:name="_Toc443575680" w:displacedByCustomXml="next"/>
    <w:bookmarkEnd w:id="796" w:displacedByCustomXml="next"/>
    <w:bookmarkStart w:id="797" w:name="_Toc443469132" w:displacedByCustomXml="next"/>
    <w:bookmarkEnd w:id="797" w:displacedByCustomXml="next"/>
    <w:bookmarkStart w:id="798" w:name="_Toc443552540" w:displacedByCustomXml="next"/>
    <w:bookmarkEnd w:id="798" w:displacedByCustomXml="next"/>
    <w:bookmarkStart w:id="799" w:name="_Toc443562636" w:displacedByCustomXml="next"/>
    <w:bookmarkEnd w:id="799" w:displacedByCustomXml="next"/>
    <w:bookmarkStart w:id="800" w:name="_Toc443575688" w:displacedByCustomXml="next"/>
    <w:bookmarkEnd w:id="800" w:displacedByCustomXml="next"/>
    <w:bookmarkStart w:id="801" w:name="_Toc443469140" w:displacedByCustomXml="next"/>
    <w:bookmarkEnd w:id="801" w:displacedByCustomXml="next"/>
    <w:bookmarkStart w:id="802" w:name="_Toc443552548" w:displacedByCustomXml="next"/>
    <w:bookmarkEnd w:id="802" w:displacedByCustomXml="next"/>
    <w:bookmarkStart w:id="803" w:name="_Toc443562644" w:displacedByCustomXml="next"/>
    <w:bookmarkEnd w:id="803" w:displacedByCustomXml="next"/>
    <w:bookmarkStart w:id="804" w:name="_Toc443575696" w:displacedByCustomXml="next"/>
    <w:bookmarkEnd w:id="804" w:displacedByCustomXml="next"/>
    <w:bookmarkStart w:id="805" w:name="_Toc443469156" w:displacedByCustomXml="next"/>
    <w:bookmarkEnd w:id="805" w:displacedByCustomXml="next"/>
    <w:bookmarkStart w:id="806" w:name="_Toc443552564" w:displacedByCustomXml="next"/>
    <w:bookmarkEnd w:id="806" w:displacedByCustomXml="next"/>
    <w:bookmarkStart w:id="807" w:name="_Toc443562660" w:displacedByCustomXml="next"/>
    <w:bookmarkEnd w:id="807" w:displacedByCustomXml="next"/>
    <w:bookmarkStart w:id="808" w:name="_Toc443575712" w:displacedByCustomXml="next"/>
    <w:bookmarkEnd w:id="808" w:displacedByCustomXml="next"/>
    <w:bookmarkStart w:id="809" w:name="_Toc443469164" w:displacedByCustomXml="next"/>
    <w:bookmarkEnd w:id="809" w:displacedByCustomXml="next"/>
    <w:bookmarkStart w:id="810" w:name="_Toc443552572" w:displacedByCustomXml="next"/>
    <w:bookmarkEnd w:id="810" w:displacedByCustomXml="next"/>
    <w:bookmarkStart w:id="811" w:name="_Toc443562668" w:displacedByCustomXml="next"/>
    <w:bookmarkEnd w:id="811" w:displacedByCustomXml="next"/>
    <w:bookmarkStart w:id="812" w:name="_Toc443575720" w:displacedByCustomXml="next"/>
    <w:bookmarkEnd w:id="812" w:displacedByCustomXml="next"/>
    <w:bookmarkStart w:id="813" w:name="_Toc443469172" w:displacedByCustomXml="next"/>
    <w:bookmarkEnd w:id="813" w:displacedByCustomXml="next"/>
    <w:bookmarkStart w:id="814" w:name="_Toc443552580" w:displacedByCustomXml="next"/>
    <w:bookmarkEnd w:id="814" w:displacedByCustomXml="next"/>
    <w:bookmarkStart w:id="815" w:name="_Toc443562676" w:displacedByCustomXml="next"/>
    <w:bookmarkEnd w:id="815" w:displacedByCustomXml="next"/>
    <w:bookmarkStart w:id="816" w:name="_Toc443575728" w:displacedByCustomXml="next"/>
    <w:bookmarkEnd w:id="816" w:displacedByCustomXml="next"/>
    <w:bookmarkStart w:id="817" w:name="_Toc443469180" w:displacedByCustomXml="next"/>
    <w:bookmarkEnd w:id="817" w:displacedByCustomXml="next"/>
    <w:bookmarkStart w:id="818" w:name="_Toc443552588" w:displacedByCustomXml="next"/>
    <w:bookmarkEnd w:id="818" w:displacedByCustomXml="next"/>
    <w:bookmarkStart w:id="819" w:name="_Toc443562684" w:displacedByCustomXml="next"/>
    <w:bookmarkEnd w:id="819" w:displacedByCustomXml="next"/>
    <w:bookmarkStart w:id="820" w:name="_Toc443575736" w:displacedByCustomXml="next"/>
    <w:bookmarkEnd w:id="820" w:displacedByCustomXml="next"/>
    <w:bookmarkStart w:id="821" w:name="_Toc443469188" w:displacedByCustomXml="next"/>
    <w:bookmarkEnd w:id="821" w:displacedByCustomXml="next"/>
    <w:bookmarkStart w:id="822" w:name="_Toc443552596" w:displacedByCustomXml="next"/>
    <w:bookmarkEnd w:id="822" w:displacedByCustomXml="next"/>
    <w:bookmarkStart w:id="823" w:name="_Toc443562692" w:displacedByCustomXml="next"/>
    <w:bookmarkEnd w:id="823" w:displacedByCustomXml="next"/>
    <w:bookmarkStart w:id="824" w:name="_Toc443575744" w:displacedByCustomXml="next"/>
    <w:bookmarkEnd w:id="824" w:displacedByCustomXml="next"/>
    <w:bookmarkStart w:id="825" w:name="_Toc443469196" w:displacedByCustomXml="next"/>
    <w:bookmarkEnd w:id="825" w:displacedByCustomXml="next"/>
    <w:bookmarkStart w:id="826" w:name="_Toc443552604" w:displacedByCustomXml="next"/>
    <w:bookmarkEnd w:id="826" w:displacedByCustomXml="next"/>
    <w:bookmarkStart w:id="827" w:name="_Toc443562700" w:displacedByCustomXml="next"/>
    <w:bookmarkEnd w:id="827" w:displacedByCustomXml="next"/>
    <w:bookmarkStart w:id="828" w:name="_Toc443575752" w:displacedByCustomXml="next"/>
    <w:bookmarkEnd w:id="828" w:displacedByCustomXml="next"/>
    <w:bookmarkStart w:id="829" w:name="_Toc443469204" w:displacedByCustomXml="next"/>
    <w:bookmarkEnd w:id="829" w:displacedByCustomXml="next"/>
    <w:bookmarkStart w:id="830" w:name="_Toc443552612" w:displacedByCustomXml="next"/>
    <w:bookmarkEnd w:id="830" w:displacedByCustomXml="next"/>
    <w:bookmarkStart w:id="831" w:name="_Toc443562708" w:displacedByCustomXml="next"/>
    <w:bookmarkEnd w:id="831" w:displacedByCustomXml="next"/>
    <w:bookmarkStart w:id="832" w:name="_Toc443575760" w:displacedByCustomXml="next"/>
    <w:bookmarkEnd w:id="832" w:displacedByCustomXml="next"/>
    <w:bookmarkStart w:id="833" w:name="_Toc443469212" w:displacedByCustomXml="next"/>
    <w:bookmarkEnd w:id="833" w:displacedByCustomXml="next"/>
    <w:bookmarkStart w:id="834" w:name="_Toc443552620" w:displacedByCustomXml="next"/>
    <w:bookmarkEnd w:id="834" w:displacedByCustomXml="next"/>
    <w:bookmarkStart w:id="835" w:name="_Toc443562716" w:displacedByCustomXml="next"/>
    <w:bookmarkEnd w:id="835" w:displacedByCustomXml="next"/>
    <w:bookmarkStart w:id="836" w:name="_Toc443575768" w:displacedByCustomXml="next"/>
    <w:bookmarkEnd w:id="836" w:displacedByCustomXml="next"/>
    <w:bookmarkStart w:id="837" w:name="_Toc443469220" w:displacedByCustomXml="next"/>
    <w:bookmarkEnd w:id="837" w:displacedByCustomXml="next"/>
    <w:bookmarkStart w:id="838" w:name="_Toc443552628" w:displacedByCustomXml="next"/>
    <w:bookmarkEnd w:id="838" w:displacedByCustomXml="next"/>
    <w:bookmarkStart w:id="839" w:name="_Toc443562724" w:displacedByCustomXml="next"/>
    <w:bookmarkEnd w:id="839" w:displacedByCustomXml="next"/>
    <w:bookmarkStart w:id="840" w:name="_Toc443575776" w:displacedByCustomXml="next"/>
    <w:bookmarkEnd w:id="840" w:displacedByCustomXml="next"/>
    <w:bookmarkStart w:id="841" w:name="_Toc443469228" w:displacedByCustomXml="next"/>
    <w:bookmarkEnd w:id="841" w:displacedByCustomXml="next"/>
    <w:bookmarkStart w:id="842" w:name="_Toc443552636" w:displacedByCustomXml="next"/>
    <w:bookmarkEnd w:id="842" w:displacedByCustomXml="next"/>
    <w:bookmarkStart w:id="843" w:name="_Toc443562732" w:displacedByCustomXml="next"/>
    <w:bookmarkEnd w:id="843" w:displacedByCustomXml="next"/>
    <w:bookmarkStart w:id="844" w:name="_Toc443575784" w:displacedByCustomXml="next"/>
    <w:bookmarkEnd w:id="844" w:displacedByCustomXml="next"/>
    <w:bookmarkStart w:id="845" w:name="_Toc443469229" w:displacedByCustomXml="next"/>
    <w:bookmarkEnd w:id="845" w:displacedByCustomXml="next"/>
    <w:bookmarkStart w:id="846" w:name="_Toc443552637" w:displacedByCustomXml="next"/>
    <w:bookmarkEnd w:id="846" w:displacedByCustomXml="next"/>
    <w:bookmarkStart w:id="847" w:name="_Toc443562733" w:displacedByCustomXml="next"/>
    <w:bookmarkEnd w:id="847" w:displacedByCustomXml="next"/>
    <w:bookmarkStart w:id="848" w:name="_Toc443575785" w:displacedByCustomXml="next"/>
    <w:bookmarkEnd w:id="848" w:displacedByCustomXml="next"/>
    <w:bookmarkStart w:id="849" w:name="_Toc443469230" w:displacedByCustomXml="next"/>
    <w:bookmarkEnd w:id="849" w:displacedByCustomXml="next"/>
    <w:bookmarkStart w:id="850" w:name="_Toc443552638" w:displacedByCustomXml="next"/>
    <w:bookmarkEnd w:id="850" w:displacedByCustomXml="next"/>
    <w:bookmarkStart w:id="851" w:name="_Toc443562734" w:displacedByCustomXml="next"/>
    <w:bookmarkEnd w:id="851" w:displacedByCustomXml="next"/>
    <w:bookmarkStart w:id="852" w:name="_Toc443575786" w:displacedByCustomXml="next"/>
    <w:bookmarkEnd w:id="852" w:displacedByCustomXml="next"/>
    <w:bookmarkStart w:id="853" w:name="_Toc443469231" w:displacedByCustomXml="next"/>
    <w:bookmarkEnd w:id="853" w:displacedByCustomXml="next"/>
    <w:bookmarkStart w:id="854" w:name="_Toc443552639" w:displacedByCustomXml="next"/>
    <w:bookmarkEnd w:id="854" w:displacedByCustomXml="next"/>
    <w:bookmarkStart w:id="855" w:name="_Toc443562735" w:displacedByCustomXml="next"/>
    <w:bookmarkEnd w:id="855" w:displacedByCustomXml="next"/>
    <w:bookmarkStart w:id="856" w:name="_Toc443575787" w:displacedByCustomXml="next"/>
    <w:bookmarkEnd w:id="856" w:displacedByCustomXml="next"/>
    <w:bookmarkStart w:id="857" w:name="_Toc443469232" w:displacedByCustomXml="next"/>
    <w:bookmarkEnd w:id="857" w:displacedByCustomXml="next"/>
    <w:bookmarkStart w:id="858" w:name="_Toc443552640" w:displacedByCustomXml="next"/>
    <w:bookmarkEnd w:id="858" w:displacedByCustomXml="next"/>
    <w:bookmarkStart w:id="859" w:name="_Toc443562736" w:displacedByCustomXml="next"/>
    <w:bookmarkEnd w:id="859" w:displacedByCustomXml="next"/>
    <w:bookmarkStart w:id="860" w:name="_Toc443575788" w:displacedByCustomXml="next"/>
    <w:bookmarkEnd w:id="860" w:displacedByCustomXml="next"/>
    <w:bookmarkStart w:id="861" w:name="_Toc443469233" w:displacedByCustomXml="next"/>
    <w:bookmarkEnd w:id="861" w:displacedByCustomXml="next"/>
    <w:bookmarkStart w:id="862" w:name="_Toc443552641" w:displacedByCustomXml="next"/>
    <w:bookmarkEnd w:id="862" w:displacedByCustomXml="next"/>
    <w:bookmarkStart w:id="863" w:name="_Toc443562737" w:displacedByCustomXml="next"/>
    <w:bookmarkEnd w:id="863" w:displacedByCustomXml="next"/>
    <w:bookmarkStart w:id="864" w:name="_Toc443575789" w:displacedByCustomXml="next"/>
    <w:bookmarkEnd w:id="864" w:displacedByCustomXml="next"/>
    <w:bookmarkStart w:id="865" w:name="_Toc443469234" w:displacedByCustomXml="next"/>
    <w:bookmarkEnd w:id="865" w:displacedByCustomXml="next"/>
    <w:bookmarkStart w:id="866" w:name="_Toc443552642" w:displacedByCustomXml="next"/>
    <w:bookmarkEnd w:id="866" w:displacedByCustomXml="next"/>
    <w:bookmarkStart w:id="867" w:name="_Toc443562738" w:displacedByCustomXml="next"/>
    <w:bookmarkEnd w:id="867" w:displacedByCustomXml="next"/>
    <w:bookmarkStart w:id="868" w:name="_Toc443575790" w:displacedByCustomXml="next"/>
    <w:bookmarkEnd w:id="868" w:displacedByCustomXml="next"/>
    <w:bookmarkStart w:id="869" w:name="_Toc443469235" w:displacedByCustomXml="next"/>
    <w:bookmarkEnd w:id="869" w:displacedByCustomXml="next"/>
    <w:bookmarkStart w:id="870" w:name="_Toc443552643" w:displacedByCustomXml="next"/>
    <w:bookmarkEnd w:id="870" w:displacedByCustomXml="next"/>
    <w:bookmarkStart w:id="871" w:name="_Toc443562739" w:displacedByCustomXml="next"/>
    <w:bookmarkEnd w:id="871" w:displacedByCustomXml="next"/>
    <w:bookmarkStart w:id="872" w:name="_Toc443575791" w:displacedByCustomXml="next"/>
    <w:bookmarkEnd w:id="872" w:displacedByCustomXml="next"/>
    <w:bookmarkStart w:id="873" w:name="_Toc443469236" w:displacedByCustomXml="next"/>
    <w:bookmarkEnd w:id="873" w:displacedByCustomXml="next"/>
    <w:bookmarkStart w:id="874" w:name="_Toc443552644" w:displacedByCustomXml="next"/>
    <w:bookmarkEnd w:id="874" w:displacedByCustomXml="next"/>
    <w:bookmarkStart w:id="875" w:name="_Toc443562740" w:displacedByCustomXml="next"/>
    <w:bookmarkEnd w:id="875" w:displacedByCustomXml="next"/>
    <w:bookmarkStart w:id="876" w:name="_Toc443575792" w:displacedByCustomXml="next"/>
    <w:bookmarkEnd w:id="876" w:displacedByCustomXml="next"/>
    <w:bookmarkStart w:id="877" w:name="_Toc443469238" w:displacedByCustomXml="next"/>
    <w:bookmarkEnd w:id="877" w:displacedByCustomXml="next"/>
    <w:bookmarkStart w:id="878" w:name="_Toc443552646" w:displacedByCustomXml="next"/>
    <w:bookmarkEnd w:id="878" w:displacedByCustomXml="next"/>
    <w:bookmarkStart w:id="879" w:name="_Toc443562742" w:displacedByCustomXml="next"/>
    <w:bookmarkEnd w:id="879" w:displacedByCustomXml="next"/>
    <w:bookmarkStart w:id="880" w:name="_Toc443575794" w:displacedByCustomXml="next"/>
    <w:bookmarkEnd w:id="880" w:displacedByCustomXml="next"/>
    <w:bookmarkStart w:id="881" w:name="_Toc443469239" w:displacedByCustomXml="next"/>
    <w:bookmarkEnd w:id="881" w:displacedByCustomXml="next"/>
    <w:bookmarkStart w:id="882" w:name="_Toc443552647" w:displacedByCustomXml="next"/>
    <w:bookmarkEnd w:id="882" w:displacedByCustomXml="next"/>
    <w:bookmarkStart w:id="883" w:name="_Toc443562743" w:displacedByCustomXml="next"/>
    <w:bookmarkEnd w:id="883" w:displacedByCustomXml="next"/>
    <w:bookmarkStart w:id="884" w:name="_Toc443575795" w:displacedByCustomXml="next"/>
    <w:bookmarkEnd w:id="884" w:displacedByCustomXml="next"/>
    <w:bookmarkStart w:id="885" w:name="_Toc443469240" w:displacedByCustomXml="next"/>
    <w:bookmarkEnd w:id="885" w:displacedByCustomXml="next"/>
    <w:bookmarkStart w:id="886" w:name="_Toc443552648" w:displacedByCustomXml="next"/>
    <w:bookmarkEnd w:id="886" w:displacedByCustomXml="next"/>
    <w:bookmarkStart w:id="887" w:name="_Toc443562744" w:displacedByCustomXml="next"/>
    <w:bookmarkEnd w:id="887" w:displacedByCustomXml="next"/>
    <w:bookmarkStart w:id="888" w:name="_Toc443575796" w:displacedByCustomXml="next"/>
    <w:bookmarkEnd w:id="888" w:displacedByCustomXml="next"/>
    <w:bookmarkStart w:id="889" w:name="_Toc443469241" w:displacedByCustomXml="next"/>
    <w:bookmarkEnd w:id="889" w:displacedByCustomXml="next"/>
    <w:bookmarkStart w:id="890" w:name="_Toc443552649" w:displacedByCustomXml="next"/>
    <w:bookmarkEnd w:id="890" w:displacedByCustomXml="next"/>
    <w:bookmarkStart w:id="891" w:name="_Toc443562745" w:displacedByCustomXml="next"/>
    <w:bookmarkEnd w:id="891" w:displacedByCustomXml="next"/>
    <w:bookmarkStart w:id="892" w:name="_Toc443575797" w:displacedByCustomXml="next"/>
    <w:bookmarkEnd w:id="892" w:displacedByCustomXml="next"/>
    <w:bookmarkStart w:id="893" w:name="_Toc443469242" w:displacedByCustomXml="next"/>
    <w:bookmarkEnd w:id="893" w:displacedByCustomXml="next"/>
    <w:bookmarkStart w:id="894" w:name="_Toc443552650" w:displacedByCustomXml="next"/>
    <w:bookmarkEnd w:id="894" w:displacedByCustomXml="next"/>
    <w:bookmarkStart w:id="895" w:name="_Toc443562746" w:displacedByCustomXml="next"/>
    <w:bookmarkEnd w:id="895" w:displacedByCustomXml="next"/>
    <w:bookmarkStart w:id="896" w:name="_Toc443575798" w:displacedByCustomXml="next"/>
    <w:bookmarkEnd w:id="896" w:displacedByCustomXml="next"/>
    <w:bookmarkStart w:id="897" w:name="_Toc443469244" w:displacedByCustomXml="next"/>
    <w:bookmarkEnd w:id="897" w:displacedByCustomXml="next"/>
    <w:bookmarkStart w:id="898" w:name="_Toc443552652" w:displacedByCustomXml="next"/>
    <w:bookmarkEnd w:id="898" w:displacedByCustomXml="next"/>
    <w:bookmarkStart w:id="899" w:name="_Toc443562748" w:displacedByCustomXml="next"/>
    <w:bookmarkEnd w:id="899" w:displacedByCustomXml="next"/>
    <w:bookmarkStart w:id="900" w:name="_Toc443575800" w:displacedByCustomXml="next"/>
    <w:bookmarkEnd w:id="900" w:displacedByCustomXml="next"/>
    <w:bookmarkStart w:id="901" w:name="_Toc443469245" w:displacedByCustomXml="next"/>
    <w:bookmarkEnd w:id="901" w:displacedByCustomXml="next"/>
    <w:bookmarkStart w:id="902" w:name="_Toc443552653" w:displacedByCustomXml="next"/>
    <w:bookmarkEnd w:id="902" w:displacedByCustomXml="next"/>
    <w:bookmarkStart w:id="903" w:name="_Toc443562749" w:displacedByCustomXml="next"/>
    <w:bookmarkEnd w:id="903" w:displacedByCustomXml="next"/>
    <w:bookmarkStart w:id="904" w:name="_Toc443575801" w:displacedByCustomXml="next"/>
    <w:bookmarkEnd w:id="904" w:displacedByCustomXml="next"/>
    <w:bookmarkStart w:id="905" w:name="_Toc443469246" w:displacedByCustomXml="next"/>
    <w:bookmarkEnd w:id="905" w:displacedByCustomXml="next"/>
    <w:bookmarkStart w:id="906" w:name="_Toc443552654" w:displacedByCustomXml="next"/>
    <w:bookmarkEnd w:id="906" w:displacedByCustomXml="next"/>
    <w:bookmarkStart w:id="907" w:name="_Toc443562750" w:displacedByCustomXml="next"/>
    <w:bookmarkEnd w:id="907" w:displacedByCustomXml="next"/>
    <w:bookmarkStart w:id="908" w:name="_Toc443575802" w:displacedByCustomXml="next"/>
    <w:bookmarkEnd w:id="908" w:displacedByCustomXml="next"/>
    <w:bookmarkStart w:id="909" w:name="_Toc443469247" w:displacedByCustomXml="next"/>
    <w:bookmarkEnd w:id="909" w:displacedByCustomXml="next"/>
    <w:bookmarkStart w:id="910" w:name="_Toc443552655" w:displacedByCustomXml="next"/>
    <w:bookmarkEnd w:id="910" w:displacedByCustomXml="next"/>
    <w:bookmarkStart w:id="911" w:name="_Toc443562751" w:displacedByCustomXml="next"/>
    <w:bookmarkEnd w:id="911" w:displacedByCustomXml="next"/>
    <w:bookmarkStart w:id="912" w:name="_Toc443575803" w:displacedByCustomXml="next"/>
    <w:bookmarkEnd w:id="912" w:displacedByCustomXml="next"/>
    <w:bookmarkStart w:id="913" w:name="_Toc443469248" w:displacedByCustomXml="next"/>
    <w:bookmarkEnd w:id="913" w:displacedByCustomXml="next"/>
    <w:bookmarkStart w:id="914" w:name="_Toc443552656" w:displacedByCustomXml="next"/>
    <w:bookmarkEnd w:id="914" w:displacedByCustomXml="next"/>
    <w:bookmarkStart w:id="915" w:name="_Toc443562752" w:displacedByCustomXml="next"/>
    <w:bookmarkEnd w:id="915" w:displacedByCustomXml="next"/>
    <w:bookmarkStart w:id="916" w:name="_Toc443575804" w:displacedByCustomXml="next"/>
    <w:bookmarkEnd w:id="916" w:displacedByCustomXml="next"/>
    <w:bookmarkStart w:id="917" w:name="_Toc443469249" w:displacedByCustomXml="next"/>
    <w:bookmarkEnd w:id="917" w:displacedByCustomXml="next"/>
    <w:bookmarkStart w:id="918" w:name="_Toc443552657" w:displacedByCustomXml="next"/>
    <w:bookmarkEnd w:id="918" w:displacedByCustomXml="next"/>
    <w:bookmarkStart w:id="919" w:name="_Toc443562753" w:displacedByCustomXml="next"/>
    <w:bookmarkEnd w:id="919" w:displacedByCustomXml="next"/>
    <w:bookmarkStart w:id="920" w:name="_Toc443575805" w:displacedByCustomXml="next"/>
    <w:bookmarkEnd w:id="920" w:displacedByCustomXml="next"/>
    <w:bookmarkStart w:id="921" w:name="_Toc443469250" w:displacedByCustomXml="next"/>
    <w:bookmarkEnd w:id="921" w:displacedByCustomXml="next"/>
    <w:bookmarkStart w:id="922" w:name="_Toc443552658" w:displacedByCustomXml="next"/>
    <w:bookmarkEnd w:id="922" w:displacedByCustomXml="next"/>
    <w:bookmarkStart w:id="923" w:name="_Toc443562754" w:displacedByCustomXml="next"/>
    <w:bookmarkEnd w:id="923" w:displacedByCustomXml="next"/>
    <w:bookmarkStart w:id="924" w:name="_Toc443575806" w:displacedByCustomXml="next"/>
    <w:bookmarkEnd w:id="924" w:displacedByCustomXml="next"/>
    <w:bookmarkStart w:id="925" w:name="_Toc443469251" w:displacedByCustomXml="next"/>
    <w:bookmarkEnd w:id="925" w:displacedByCustomXml="next"/>
    <w:bookmarkStart w:id="926" w:name="_Toc443552659" w:displacedByCustomXml="next"/>
    <w:bookmarkEnd w:id="926" w:displacedByCustomXml="next"/>
    <w:bookmarkStart w:id="927" w:name="_Toc443562755" w:displacedByCustomXml="next"/>
    <w:bookmarkEnd w:id="927" w:displacedByCustomXml="next"/>
    <w:bookmarkStart w:id="928" w:name="_Toc443575807" w:displacedByCustomXml="next"/>
    <w:bookmarkEnd w:id="928" w:displacedByCustomXml="next"/>
    <w:bookmarkStart w:id="929" w:name="_Toc443469274" w:displacedByCustomXml="next"/>
    <w:bookmarkEnd w:id="929" w:displacedByCustomXml="next"/>
    <w:bookmarkStart w:id="930" w:name="_Toc443552682" w:displacedByCustomXml="next"/>
    <w:bookmarkEnd w:id="930" w:displacedByCustomXml="next"/>
    <w:bookmarkStart w:id="931" w:name="_Toc443562778" w:displacedByCustomXml="next"/>
    <w:bookmarkEnd w:id="931" w:displacedByCustomXml="next"/>
    <w:bookmarkStart w:id="932" w:name="_Toc443575830" w:displacedByCustomXml="next"/>
    <w:bookmarkEnd w:id="932" w:displacedByCustomXml="next"/>
    <w:bookmarkStart w:id="933" w:name="_Toc443469283" w:displacedByCustomXml="next"/>
    <w:bookmarkEnd w:id="933" w:displacedByCustomXml="next"/>
    <w:bookmarkStart w:id="934" w:name="_Toc443552691" w:displacedByCustomXml="next"/>
    <w:bookmarkEnd w:id="934" w:displacedByCustomXml="next"/>
    <w:bookmarkStart w:id="935" w:name="_Toc443562787" w:displacedByCustomXml="next"/>
    <w:bookmarkEnd w:id="935" w:displacedByCustomXml="next"/>
    <w:bookmarkStart w:id="936" w:name="_Toc443575839" w:displacedByCustomXml="next"/>
    <w:bookmarkEnd w:id="936" w:displacedByCustomXml="next"/>
    <w:bookmarkStart w:id="937" w:name="_Toc443469292" w:displacedByCustomXml="next"/>
    <w:bookmarkEnd w:id="937" w:displacedByCustomXml="next"/>
    <w:bookmarkStart w:id="938" w:name="_Toc443552700" w:displacedByCustomXml="next"/>
    <w:bookmarkEnd w:id="938" w:displacedByCustomXml="next"/>
    <w:bookmarkStart w:id="939" w:name="_Toc443562796" w:displacedByCustomXml="next"/>
    <w:bookmarkEnd w:id="939" w:displacedByCustomXml="next"/>
    <w:bookmarkStart w:id="940" w:name="_Toc443575848" w:displacedByCustomXml="next"/>
    <w:bookmarkEnd w:id="940" w:displacedByCustomXml="next"/>
    <w:bookmarkStart w:id="941" w:name="_Toc443469301" w:displacedByCustomXml="next"/>
    <w:bookmarkEnd w:id="941" w:displacedByCustomXml="next"/>
    <w:bookmarkStart w:id="942" w:name="_Toc443552709" w:displacedByCustomXml="next"/>
    <w:bookmarkEnd w:id="942" w:displacedByCustomXml="next"/>
    <w:bookmarkStart w:id="943" w:name="_Toc443562805" w:displacedByCustomXml="next"/>
    <w:bookmarkEnd w:id="943" w:displacedByCustomXml="next"/>
    <w:bookmarkStart w:id="944" w:name="_Toc443575857" w:displacedByCustomXml="next"/>
    <w:bookmarkEnd w:id="944" w:displacedByCustomXml="next"/>
    <w:bookmarkStart w:id="945" w:name="_Toc443469310" w:displacedByCustomXml="next"/>
    <w:bookmarkEnd w:id="945" w:displacedByCustomXml="next"/>
    <w:bookmarkStart w:id="946" w:name="_Toc443552718" w:displacedByCustomXml="next"/>
    <w:bookmarkEnd w:id="946" w:displacedByCustomXml="next"/>
    <w:bookmarkStart w:id="947" w:name="_Toc443562814" w:displacedByCustomXml="next"/>
    <w:bookmarkEnd w:id="947" w:displacedByCustomXml="next"/>
    <w:bookmarkStart w:id="948" w:name="_Toc443575866" w:displacedByCustomXml="next"/>
    <w:bookmarkEnd w:id="948" w:displacedByCustomXml="next"/>
    <w:bookmarkStart w:id="949" w:name="_Toc443469319" w:displacedByCustomXml="next"/>
    <w:bookmarkEnd w:id="949" w:displacedByCustomXml="next"/>
    <w:bookmarkStart w:id="950" w:name="_Toc443552727" w:displacedByCustomXml="next"/>
    <w:bookmarkEnd w:id="950" w:displacedByCustomXml="next"/>
    <w:bookmarkStart w:id="951" w:name="_Toc443562823" w:displacedByCustomXml="next"/>
    <w:bookmarkEnd w:id="951" w:displacedByCustomXml="next"/>
    <w:bookmarkStart w:id="952" w:name="_Toc443575875" w:displacedByCustomXml="next"/>
    <w:bookmarkEnd w:id="952" w:displacedByCustomXml="next"/>
    <w:bookmarkStart w:id="953" w:name="_Toc443469337" w:displacedByCustomXml="next"/>
    <w:bookmarkEnd w:id="953" w:displacedByCustomXml="next"/>
    <w:bookmarkStart w:id="954" w:name="_Toc443552745" w:displacedByCustomXml="next"/>
    <w:bookmarkEnd w:id="954" w:displacedByCustomXml="next"/>
    <w:bookmarkStart w:id="955" w:name="_Toc443562841" w:displacedByCustomXml="next"/>
    <w:bookmarkEnd w:id="955" w:displacedByCustomXml="next"/>
    <w:bookmarkStart w:id="956" w:name="_Toc443575893" w:displacedByCustomXml="next"/>
    <w:bookmarkEnd w:id="956" w:displacedByCustomXml="next"/>
    <w:bookmarkStart w:id="957" w:name="_Toc443469346" w:displacedByCustomXml="next"/>
    <w:bookmarkEnd w:id="957" w:displacedByCustomXml="next"/>
    <w:bookmarkStart w:id="958" w:name="_Toc443552754" w:displacedByCustomXml="next"/>
    <w:bookmarkEnd w:id="958" w:displacedByCustomXml="next"/>
    <w:bookmarkStart w:id="959" w:name="_Toc443562850" w:displacedByCustomXml="next"/>
    <w:bookmarkEnd w:id="959" w:displacedByCustomXml="next"/>
    <w:bookmarkStart w:id="960" w:name="_Toc443575902" w:displacedByCustomXml="next"/>
    <w:bookmarkEnd w:id="960" w:displacedByCustomXml="next"/>
    <w:bookmarkStart w:id="961" w:name="_Toc443469355" w:displacedByCustomXml="next"/>
    <w:bookmarkEnd w:id="961" w:displacedByCustomXml="next"/>
    <w:bookmarkStart w:id="962" w:name="_Toc443552763" w:displacedByCustomXml="next"/>
    <w:bookmarkEnd w:id="962" w:displacedByCustomXml="next"/>
    <w:bookmarkStart w:id="963" w:name="_Toc443562859" w:displacedByCustomXml="next"/>
    <w:bookmarkEnd w:id="963" w:displacedByCustomXml="next"/>
    <w:bookmarkStart w:id="964" w:name="_Toc443575911" w:displacedByCustomXml="next"/>
    <w:bookmarkEnd w:id="964" w:displacedByCustomXml="next"/>
    <w:bookmarkStart w:id="965" w:name="_Toc443469364" w:displacedByCustomXml="next"/>
    <w:bookmarkEnd w:id="965" w:displacedByCustomXml="next"/>
    <w:bookmarkStart w:id="966" w:name="_Toc443552772" w:displacedByCustomXml="next"/>
    <w:bookmarkEnd w:id="966" w:displacedByCustomXml="next"/>
    <w:bookmarkStart w:id="967" w:name="_Toc443562868" w:displacedByCustomXml="next"/>
    <w:bookmarkEnd w:id="967" w:displacedByCustomXml="next"/>
    <w:bookmarkStart w:id="968" w:name="_Toc443575920" w:displacedByCustomXml="next"/>
    <w:bookmarkEnd w:id="968" w:displacedByCustomXml="next"/>
    <w:bookmarkStart w:id="969" w:name="_Toc443469373" w:displacedByCustomXml="next"/>
    <w:bookmarkEnd w:id="969" w:displacedByCustomXml="next"/>
    <w:bookmarkStart w:id="970" w:name="_Toc443552781" w:displacedByCustomXml="next"/>
    <w:bookmarkEnd w:id="970" w:displacedByCustomXml="next"/>
    <w:bookmarkStart w:id="971" w:name="_Toc443562877" w:displacedByCustomXml="next"/>
    <w:bookmarkEnd w:id="971" w:displacedByCustomXml="next"/>
    <w:bookmarkStart w:id="972" w:name="_Toc443575929" w:displacedByCustomXml="next"/>
    <w:bookmarkEnd w:id="972" w:displacedByCustomXml="next"/>
    <w:bookmarkStart w:id="973" w:name="_Toc443469382" w:displacedByCustomXml="next"/>
    <w:bookmarkEnd w:id="973" w:displacedByCustomXml="next"/>
    <w:bookmarkStart w:id="974" w:name="_Toc443552790" w:displacedByCustomXml="next"/>
    <w:bookmarkEnd w:id="974" w:displacedByCustomXml="next"/>
    <w:bookmarkStart w:id="975" w:name="_Toc443562886" w:displacedByCustomXml="next"/>
    <w:bookmarkEnd w:id="975" w:displacedByCustomXml="next"/>
    <w:bookmarkStart w:id="976" w:name="_Toc443575938" w:displacedByCustomXml="next"/>
    <w:bookmarkEnd w:id="976" w:displacedByCustomXml="next"/>
    <w:bookmarkStart w:id="977" w:name="_Toc443469391" w:displacedByCustomXml="next"/>
    <w:bookmarkEnd w:id="977" w:displacedByCustomXml="next"/>
    <w:bookmarkStart w:id="978" w:name="_Toc443552799" w:displacedByCustomXml="next"/>
    <w:bookmarkEnd w:id="978" w:displacedByCustomXml="next"/>
    <w:bookmarkStart w:id="979" w:name="_Toc443562895" w:displacedByCustomXml="next"/>
    <w:bookmarkEnd w:id="979" w:displacedByCustomXml="next"/>
    <w:bookmarkStart w:id="980" w:name="_Toc443575947" w:displacedByCustomXml="next"/>
    <w:bookmarkEnd w:id="980" w:displacedByCustomXml="next"/>
    <w:bookmarkStart w:id="981" w:name="_Toc443469400" w:displacedByCustomXml="next"/>
    <w:bookmarkEnd w:id="981" w:displacedByCustomXml="next"/>
    <w:bookmarkStart w:id="982" w:name="_Toc443552808" w:displacedByCustomXml="next"/>
    <w:bookmarkEnd w:id="982" w:displacedByCustomXml="next"/>
    <w:bookmarkStart w:id="983" w:name="_Toc443562904" w:displacedByCustomXml="next"/>
    <w:bookmarkEnd w:id="983" w:displacedByCustomXml="next"/>
    <w:bookmarkStart w:id="984" w:name="_Toc443575956" w:displacedByCustomXml="next"/>
    <w:bookmarkEnd w:id="984" w:displacedByCustomXml="next"/>
    <w:bookmarkStart w:id="985" w:name="_Toc443469409" w:displacedByCustomXml="next"/>
    <w:bookmarkEnd w:id="985" w:displacedByCustomXml="next"/>
    <w:bookmarkStart w:id="986" w:name="_Toc443552817" w:displacedByCustomXml="next"/>
    <w:bookmarkEnd w:id="986" w:displacedByCustomXml="next"/>
    <w:bookmarkStart w:id="987" w:name="_Toc443562913" w:displacedByCustomXml="next"/>
    <w:bookmarkEnd w:id="987" w:displacedByCustomXml="next"/>
    <w:bookmarkStart w:id="988" w:name="_Toc443575965" w:displacedByCustomXml="next"/>
    <w:bookmarkEnd w:id="988" w:displacedByCustomXml="next"/>
    <w:bookmarkStart w:id="989" w:name="_Toc443469418" w:displacedByCustomXml="next"/>
    <w:bookmarkEnd w:id="989" w:displacedByCustomXml="next"/>
    <w:bookmarkStart w:id="990" w:name="_Toc443552826" w:displacedByCustomXml="next"/>
    <w:bookmarkEnd w:id="990" w:displacedByCustomXml="next"/>
    <w:bookmarkStart w:id="991" w:name="_Toc443562922" w:displacedByCustomXml="next"/>
    <w:bookmarkEnd w:id="991" w:displacedByCustomXml="next"/>
    <w:bookmarkStart w:id="992" w:name="_Toc443575974" w:displacedByCustomXml="next"/>
    <w:bookmarkEnd w:id="992" w:displacedByCustomXml="next"/>
    <w:bookmarkStart w:id="993" w:name="_Toc443469427" w:displacedByCustomXml="next"/>
    <w:bookmarkEnd w:id="993" w:displacedByCustomXml="next"/>
    <w:bookmarkStart w:id="994" w:name="_Toc443552835" w:displacedByCustomXml="next"/>
    <w:bookmarkEnd w:id="994" w:displacedByCustomXml="next"/>
    <w:bookmarkStart w:id="995" w:name="_Toc443562931" w:displacedByCustomXml="next"/>
    <w:bookmarkEnd w:id="995" w:displacedByCustomXml="next"/>
    <w:bookmarkStart w:id="996" w:name="_Toc443575983" w:displacedByCustomXml="next"/>
    <w:bookmarkEnd w:id="996" w:displacedByCustomXml="next"/>
    <w:bookmarkStart w:id="997" w:name="_Toc443469436" w:displacedByCustomXml="next"/>
    <w:bookmarkEnd w:id="997" w:displacedByCustomXml="next"/>
    <w:bookmarkStart w:id="998" w:name="_Toc443552844" w:displacedByCustomXml="next"/>
    <w:bookmarkEnd w:id="998" w:displacedByCustomXml="next"/>
    <w:bookmarkStart w:id="999" w:name="_Toc443562940" w:displacedByCustomXml="next"/>
    <w:bookmarkEnd w:id="999" w:displacedByCustomXml="next"/>
    <w:bookmarkStart w:id="1000" w:name="_Toc443575992" w:displacedByCustomXml="next"/>
    <w:bookmarkEnd w:id="1000" w:displacedByCustomXml="next"/>
    <w:bookmarkStart w:id="1001" w:name="_Toc443469445" w:displacedByCustomXml="next"/>
    <w:bookmarkEnd w:id="1001" w:displacedByCustomXml="next"/>
    <w:bookmarkStart w:id="1002" w:name="_Toc443552853" w:displacedByCustomXml="next"/>
    <w:bookmarkEnd w:id="1002" w:displacedByCustomXml="next"/>
    <w:bookmarkStart w:id="1003" w:name="_Toc443562949" w:displacedByCustomXml="next"/>
    <w:bookmarkEnd w:id="1003" w:displacedByCustomXml="next"/>
    <w:bookmarkStart w:id="1004" w:name="_Toc443576001" w:displacedByCustomXml="next"/>
    <w:bookmarkEnd w:id="1004" w:displacedByCustomXml="next"/>
    <w:bookmarkStart w:id="1005" w:name="_Toc443469463" w:displacedByCustomXml="next"/>
    <w:bookmarkEnd w:id="1005" w:displacedByCustomXml="next"/>
    <w:bookmarkStart w:id="1006" w:name="_Toc443552871" w:displacedByCustomXml="next"/>
    <w:bookmarkEnd w:id="1006" w:displacedByCustomXml="next"/>
    <w:bookmarkStart w:id="1007" w:name="_Toc443562967" w:displacedByCustomXml="next"/>
    <w:bookmarkEnd w:id="1007" w:displacedByCustomXml="next"/>
    <w:bookmarkStart w:id="1008" w:name="_Toc443576019" w:displacedByCustomXml="next"/>
    <w:bookmarkEnd w:id="1008" w:displacedByCustomXml="next"/>
    <w:bookmarkStart w:id="1009" w:name="_Toc443469472" w:displacedByCustomXml="next"/>
    <w:bookmarkEnd w:id="1009" w:displacedByCustomXml="next"/>
    <w:bookmarkStart w:id="1010" w:name="_Toc443552880" w:displacedByCustomXml="next"/>
    <w:bookmarkEnd w:id="1010" w:displacedByCustomXml="next"/>
    <w:bookmarkStart w:id="1011" w:name="_Toc443562976" w:displacedByCustomXml="next"/>
    <w:bookmarkEnd w:id="1011" w:displacedByCustomXml="next"/>
    <w:bookmarkStart w:id="1012" w:name="_Toc443576028" w:displacedByCustomXml="next"/>
    <w:bookmarkEnd w:id="1012" w:displacedByCustomXml="next"/>
    <w:bookmarkStart w:id="1013" w:name="_Toc443469481" w:displacedByCustomXml="next"/>
    <w:bookmarkEnd w:id="1013" w:displacedByCustomXml="next"/>
    <w:bookmarkStart w:id="1014" w:name="_Toc443552889" w:displacedByCustomXml="next"/>
    <w:bookmarkEnd w:id="1014" w:displacedByCustomXml="next"/>
    <w:bookmarkStart w:id="1015" w:name="_Toc443562985" w:displacedByCustomXml="next"/>
    <w:bookmarkEnd w:id="1015" w:displacedByCustomXml="next"/>
    <w:bookmarkStart w:id="1016" w:name="_Toc443576037" w:displacedByCustomXml="next"/>
    <w:bookmarkEnd w:id="1016" w:displacedByCustomXml="next"/>
    <w:bookmarkStart w:id="1017" w:name="_Toc443469490" w:displacedByCustomXml="next"/>
    <w:bookmarkEnd w:id="1017" w:displacedByCustomXml="next"/>
    <w:bookmarkStart w:id="1018" w:name="_Toc443552898" w:displacedByCustomXml="next"/>
    <w:bookmarkEnd w:id="1018" w:displacedByCustomXml="next"/>
    <w:bookmarkStart w:id="1019" w:name="_Toc443562994" w:displacedByCustomXml="next"/>
    <w:bookmarkEnd w:id="1019" w:displacedByCustomXml="next"/>
    <w:bookmarkStart w:id="1020" w:name="_Toc443576046" w:displacedByCustomXml="next"/>
    <w:bookmarkEnd w:id="1020" w:displacedByCustomXml="next"/>
    <w:bookmarkStart w:id="1021" w:name="_Toc443469499" w:displacedByCustomXml="next"/>
    <w:bookmarkEnd w:id="1021" w:displacedByCustomXml="next"/>
    <w:bookmarkStart w:id="1022" w:name="_Toc443552907" w:displacedByCustomXml="next"/>
    <w:bookmarkEnd w:id="1022" w:displacedByCustomXml="next"/>
    <w:bookmarkStart w:id="1023" w:name="_Toc443563003" w:displacedByCustomXml="next"/>
    <w:bookmarkEnd w:id="1023" w:displacedByCustomXml="next"/>
    <w:bookmarkStart w:id="1024" w:name="_Toc443576055" w:displacedByCustomXml="next"/>
    <w:bookmarkEnd w:id="1024" w:displacedByCustomXml="next"/>
    <w:bookmarkStart w:id="1025" w:name="_Toc443469508" w:displacedByCustomXml="next"/>
    <w:bookmarkEnd w:id="1025" w:displacedByCustomXml="next"/>
    <w:bookmarkStart w:id="1026" w:name="_Toc443552916" w:displacedByCustomXml="next"/>
    <w:bookmarkEnd w:id="1026" w:displacedByCustomXml="next"/>
    <w:bookmarkStart w:id="1027" w:name="_Toc443563012" w:displacedByCustomXml="next"/>
    <w:bookmarkEnd w:id="1027" w:displacedByCustomXml="next"/>
    <w:bookmarkStart w:id="1028" w:name="_Toc443576064" w:displacedByCustomXml="next"/>
    <w:bookmarkEnd w:id="1028" w:displacedByCustomXml="next"/>
    <w:bookmarkStart w:id="1029" w:name="_Toc443469517" w:displacedByCustomXml="next"/>
    <w:bookmarkEnd w:id="1029" w:displacedByCustomXml="next"/>
    <w:bookmarkStart w:id="1030" w:name="_Toc443552925" w:displacedByCustomXml="next"/>
    <w:bookmarkEnd w:id="1030" w:displacedByCustomXml="next"/>
    <w:bookmarkStart w:id="1031" w:name="_Toc443563021" w:displacedByCustomXml="next"/>
    <w:bookmarkEnd w:id="1031" w:displacedByCustomXml="next"/>
    <w:bookmarkStart w:id="1032" w:name="_Toc443576073" w:displacedByCustomXml="next"/>
    <w:bookmarkEnd w:id="1032" w:displacedByCustomXml="next"/>
    <w:bookmarkStart w:id="1033" w:name="_Toc443469526" w:displacedByCustomXml="next"/>
    <w:bookmarkEnd w:id="1033" w:displacedByCustomXml="next"/>
    <w:bookmarkStart w:id="1034" w:name="_Toc443552934" w:displacedByCustomXml="next"/>
    <w:bookmarkEnd w:id="1034" w:displacedByCustomXml="next"/>
    <w:bookmarkStart w:id="1035" w:name="_Toc443563030" w:displacedByCustomXml="next"/>
    <w:bookmarkEnd w:id="1035" w:displacedByCustomXml="next"/>
    <w:bookmarkStart w:id="1036" w:name="_Toc443576082" w:displacedByCustomXml="next"/>
    <w:bookmarkEnd w:id="1036" w:displacedByCustomXml="next"/>
    <w:bookmarkStart w:id="1037" w:name="_Toc443469535" w:displacedByCustomXml="next"/>
    <w:bookmarkEnd w:id="1037" w:displacedByCustomXml="next"/>
    <w:bookmarkStart w:id="1038" w:name="_Toc443552943" w:displacedByCustomXml="next"/>
    <w:bookmarkEnd w:id="1038" w:displacedByCustomXml="next"/>
    <w:bookmarkStart w:id="1039" w:name="_Toc443563039" w:displacedByCustomXml="next"/>
    <w:bookmarkEnd w:id="1039" w:displacedByCustomXml="next"/>
    <w:bookmarkStart w:id="1040" w:name="_Toc443576091" w:displacedByCustomXml="next"/>
    <w:bookmarkEnd w:id="1040" w:displacedByCustomXml="next"/>
    <w:bookmarkStart w:id="1041" w:name="_Toc443469544" w:displacedByCustomXml="next"/>
    <w:bookmarkEnd w:id="1041" w:displacedByCustomXml="next"/>
    <w:bookmarkStart w:id="1042" w:name="_Toc443552952" w:displacedByCustomXml="next"/>
    <w:bookmarkEnd w:id="1042" w:displacedByCustomXml="next"/>
    <w:bookmarkStart w:id="1043" w:name="_Toc443563048" w:displacedByCustomXml="next"/>
    <w:bookmarkEnd w:id="1043" w:displacedByCustomXml="next"/>
    <w:bookmarkStart w:id="1044" w:name="_Toc443576100" w:displacedByCustomXml="next"/>
    <w:bookmarkEnd w:id="1044" w:displacedByCustomXml="next"/>
    <w:bookmarkStart w:id="1045" w:name="_Toc443469553" w:displacedByCustomXml="next"/>
    <w:bookmarkEnd w:id="1045" w:displacedByCustomXml="next"/>
    <w:bookmarkStart w:id="1046" w:name="_Toc443552961" w:displacedByCustomXml="next"/>
    <w:bookmarkEnd w:id="1046" w:displacedByCustomXml="next"/>
    <w:bookmarkStart w:id="1047" w:name="_Toc443563057" w:displacedByCustomXml="next"/>
    <w:bookmarkEnd w:id="1047" w:displacedByCustomXml="next"/>
    <w:bookmarkStart w:id="1048" w:name="_Toc443469562" w:displacedByCustomXml="next"/>
    <w:bookmarkEnd w:id="1048" w:displacedByCustomXml="next"/>
    <w:bookmarkStart w:id="1049" w:name="_Toc443552970" w:displacedByCustomXml="next"/>
    <w:bookmarkEnd w:id="1049" w:displacedByCustomXml="next"/>
    <w:bookmarkStart w:id="1050" w:name="_Toc443563066" w:displacedByCustomXml="next"/>
    <w:bookmarkEnd w:id="1050" w:displacedByCustomXml="next"/>
    <w:bookmarkStart w:id="1051" w:name="_Toc443469571" w:displacedByCustomXml="next"/>
    <w:bookmarkEnd w:id="1051" w:displacedByCustomXml="next"/>
    <w:bookmarkStart w:id="1052" w:name="_Toc443552979" w:displacedByCustomXml="next"/>
    <w:bookmarkEnd w:id="1052" w:displacedByCustomXml="next"/>
    <w:bookmarkStart w:id="1053" w:name="_Toc443563075" w:displacedByCustomXml="next"/>
    <w:bookmarkEnd w:id="1053" w:displacedByCustomXml="next"/>
    <w:bookmarkStart w:id="1054" w:name="_Toc443469580" w:displacedByCustomXml="next"/>
    <w:bookmarkEnd w:id="1054" w:displacedByCustomXml="next"/>
    <w:bookmarkStart w:id="1055" w:name="_Toc443552988" w:displacedByCustomXml="next"/>
    <w:bookmarkEnd w:id="1055" w:displacedByCustomXml="next"/>
    <w:bookmarkStart w:id="1056" w:name="_Toc443563084" w:displacedByCustomXml="next"/>
    <w:bookmarkEnd w:id="1056" w:displacedByCustomXml="next"/>
    <w:bookmarkStart w:id="1057" w:name="_Toc443469589" w:displacedByCustomXml="next"/>
    <w:bookmarkEnd w:id="1057" w:displacedByCustomXml="next"/>
    <w:bookmarkStart w:id="1058" w:name="_Toc443552997" w:displacedByCustomXml="next"/>
    <w:bookmarkEnd w:id="1058" w:displacedByCustomXml="next"/>
    <w:bookmarkStart w:id="1059" w:name="_Toc443563093" w:displacedByCustomXml="next"/>
    <w:bookmarkEnd w:id="1059" w:displacedByCustomXml="next"/>
    <w:bookmarkStart w:id="1060" w:name="_Toc443469607" w:displacedByCustomXml="next"/>
    <w:bookmarkEnd w:id="1060" w:displacedByCustomXml="next"/>
    <w:bookmarkStart w:id="1061" w:name="_Toc443553015" w:displacedByCustomXml="next"/>
    <w:bookmarkEnd w:id="1061" w:displacedByCustomXml="next"/>
    <w:bookmarkStart w:id="1062" w:name="_Toc443563111" w:displacedByCustomXml="next"/>
    <w:bookmarkEnd w:id="1062" w:displacedByCustomXml="next"/>
    <w:bookmarkStart w:id="1063" w:name="_Toc443469616" w:displacedByCustomXml="next"/>
    <w:bookmarkEnd w:id="1063" w:displacedByCustomXml="next"/>
    <w:bookmarkStart w:id="1064" w:name="_Toc443553024" w:displacedByCustomXml="next"/>
    <w:bookmarkEnd w:id="1064" w:displacedByCustomXml="next"/>
    <w:bookmarkStart w:id="1065" w:name="_Toc443563120" w:displacedByCustomXml="next"/>
    <w:bookmarkEnd w:id="1065" w:displacedByCustomXml="next"/>
    <w:bookmarkStart w:id="1066" w:name="_Toc443469625" w:displacedByCustomXml="next"/>
    <w:bookmarkEnd w:id="1066" w:displacedByCustomXml="next"/>
    <w:bookmarkStart w:id="1067" w:name="_Toc443553033" w:displacedByCustomXml="next"/>
    <w:bookmarkEnd w:id="1067" w:displacedByCustomXml="next"/>
    <w:bookmarkStart w:id="1068" w:name="_Toc443563129" w:displacedByCustomXml="next"/>
    <w:bookmarkEnd w:id="1068" w:displacedByCustomXml="next"/>
    <w:bookmarkStart w:id="1069" w:name="_Toc443469634" w:displacedByCustomXml="next"/>
    <w:bookmarkEnd w:id="1069" w:displacedByCustomXml="next"/>
    <w:bookmarkStart w:id="1070" w:name="_Toc443553042" w:displacedByCustomXml="next"/>
    <w:bookmarkEnd w:id="1070" w:displacedByCustomXml="next"/>
    <w:bookmarkStart w:id="1071" w:name="_Toc443563138" w:displacedByCustomXml="next"/>
    <w:bookmarkEnd w:id="1071" w:displacedByCustomXml="next"/>
    <w:bookmarkStart w:id="1072" w:name="_Toc443469643" w:displacedByCustomXml="next"/>
    <w:bookmarkEnd w:id="1072" w:displacedByCustomXml="next"/>
    <w:bookmarkStart w:id="1073" w:name="_Toc443553051" w:displacedByCustomXml="next"/>
    <w:bookmarkEnd w:id="1073" w:displacedByCustomXml="next"/>
    <w:bookmarkStart w:id="1074" w:name="_Toc443563147" w:displacedByCustomXml="next"/>
    <w:bookmarkEnd w:id="1074" w:displacedByCustomXml="next"/>
    <w:bookmarkStart w:id="1075" w:name="_Toc443469652" w:displacedByCustomXml="next"/>
    <w:bookmarkEnd w:id="1075" w:displacedByCustomXml="next"/>
    <w:bookmarkStart w:id="1076" w:name="_Toc443553060" w:displacedByCustomXml="next"/>
    <w:bookmarkEnd w:id="1076" w:displacedByCustomXml="next"/>
    <w:bookmarkStart w:id="1077" w:name="_Toc443563156" w:displacedByCustomXml="next"/>
    <w:bookmarkEnd w:id="1077" w:displacedByCustomXml="next"/>
    <w:bookmarkStart w:id="1078" w:name="_Toc443469661" w:displacedByCustomXml="next"/>
    <w:bookmarkEnd w:id="1078" w:displacedByCustomXml="next"/>
    <w:bookmarkStart w:id="1079" w:name="_Toc443553069" w:displacedByCustomXml="next"/>
    <w:bookmarkEnd w:id="1079" w:displacedByCustomXml="next"/>
    <w:bookmarkStart w:id="1080" w:name="_Toc443563165" w:displacedByCustomXml="next"/>
    <w:bookmarkEnd w:id="1080" w:displacedByCustomXml="next"/>
    <w:bookmarkStart w:id="1081" w:name="_Toc443469670" w:displacedByCustomXml="next"/>
    <w:bookmarkEnd w:id="1081" w:displacedByCustomXml="next"/>
    <w:bookmarkStart w:id="1082" w:name="_Toc443553078" w:displacedByCustomXml="next"/>
    <w:bookmarkEnd w:id="1082" w:displacedByCustomXml="next"/>
    <w:bookmarkStart w:id="1083" w:name="_Toc443563174" w:displacedByCustomXml="next"/>
    <w:bookmarkEnd w:id="1083" w:displacedByCustomXml="next"/>
    <w:bookmarkStart w:id="1084" w:name="_Toc443469679" w:displacedByCustomXml="next"/>
    <w:bookmarkEnd w:id="1084" w:displacedByCustomXml="next"/>
    <w:bookmarkStart w:id="1085" w:name="_Toc443553087" w:displacedByCustomXml="next"/>
    <w:bookmarkEnd w:id="1085" w:displacedByCustomXml="next"/>
    <w:bookmarkStart w:id="1086" w:name="_Toc443563183" w:displacedByCustomXml="next"/>
    <w:bookmarkEnd w:id="1086" w:displacedByCustomXml="next"/>
    <w:bookmarkStart w:id="1087" w:name="_Toc443469688" w:displacedByCustomXml="next"/>
    <w:bookmarkEnd w:id="1087" w:displacedByCustomXml="next"/>
    <w:bookmarkStart w:id="1088" w:name="_Toc443553096" w:displacedByCustomXml="next"/>
    <w:bookmarkEnd w:id="1088" w:displacedByCustomXml="next"/>
    <w:bookmarkStart w:id="1089" w:name="_Toc443563192" w:displacedByCustomXml="next"/>
    <w:bookmarkEnd w:id="1089" w:displacedByCustomXml="next"/>
    <w:bookmarkStart w:id="1090" w:name="_Toc443469697" w:displacedByCustomXml="next"/>
    <w:bookmarkEnd w:id="1090" w:displacedByCustomXml="next"/>
    <w:bookmarkStart w:id="1091" w:name="_Toc443553105" w:displacedByCustomXml="next"/>
    <w:bookmarkEnd w:id="1091" w:displacedByCustomXml="next"/>
    <w:bookmarkStart w:id="1092" w:name="_Toc443563201" w:displacedByCustomXml="next"/>
    <w:bookmarkEnd w:id="1092" w:displacedByCustomXml="next"/>
    <w:bookmarkStart w:id="1093" w:name="_Toc443469706" w:displacedByCustomXml="next"/>
    <w:bookmarkEnd w:id="1093" w:displacedByCustomXml="next"/>
    <w:bookmarkStart w:id="1094" w:name="_Toc443553114" w:displacedByCustomXml="next"/>
    <w:bookmarkEnd w:id="1094" w:displacedByCustomXml="next"/>
    <w:bookmarkStart w:id="1095" w:name="_Toc443563210" w:displacedByCustomXml="next"/>
    <w:bookmarkEnd w:id="1095" w:displacedByCustomXml="next"/>
    <w:bookmarkStart w:id="1096" w:name="_Toc443469715" w:displacedByCustomXml="next"/>
    <w:bookmarkEnd w:id="1096" w:displacedByCustomXml="next"/>
    <w:bookmarkStart w:id="1097" w:name="_Toc443553123" w:displacedByCustomXml="next"/>
    <w:bookmarkEnd w:id="1097" w:displacedByCustomXml="next"/>
    <w:bookmarkStart w:id="1098" w:name="_Toc443563219" w:displacedByCustomXml="next"/>
    <w:bookmarkEnd w:id="1098" w:displacedByCustomXml="next"/>
    <w:bookmarkStart w:id="1099" w:name="_Toc443469724" w:displacedByCustomXml="next"/>
    <w:bookmarkEnd w:id="1099" w:displacedByCustomXml="next"/>
    <w:bookmarkStart w:id="1100" w:name="_Toc443553132" w:displacedByCustomXml="next"/>
    <w:bookmarkEnd w:id="1100" w:displacedByCustomXml="next"/>
    <w:bookmarkStart w:id="1101" w:name="_Toc443563228" w:displacedByCustomXml="next"/>
    <w:bookmarkEnd w:id="1101" w:displacedByCustomXml="next"/>
    <w:bookmarkStart w:id="1102" w:name="_Toc443469733" w:displacedByCustomXml="next"/>
    <w:bookmarkEnd w:id="1102" w:displacedByCustomXml="next"/>
    <w:bookmarkStart w:id="1103" w:name="_Toc443553141" w:displacedByCustomXml="next"/>
    <w:bookmarkEnd w:id="1103" w:displacedByCustomXml="next"/>
    <w:bookmarkStart w:id="1104" w:name="_Toc443563237" w:displacedByCustomXml="next"/>
    <w:bookmarkEnd w:id="1104" w:displacedByCustomXml="next"/>
    <w:bookmarkStart w:id="1105" w:name="_Toc443469742" w:displacedByCustomXml="next"/>
    <w:bookmarkEnd w:id="1105" w:displacedByCustomXml="next"/>
    <w:bookmarkStart w:id="1106" w:name="_Toc443553150" w:displacedByCustomXml="next"/>
    <w:bookmarkEnd w:id="1106" w:displacedByCustomXml="next"/>
    <w:bookmarkStart w:id="1107" w:name="_Toc443563246" w:displacedByCustomXml="next"/>
    <w:bookmarkEnd w:id="1107" w:displacedByCustomXml="next"/>
    <w:bookmarkStart w:id="1108" w:name="_Toc443469760" w:displacedByCustomXml="next"/>
    <w:bookmarkEnd w:id="1108" w:displacedByCustomXml="next"/>
    <w:bookmarkStart w:id="1109" w:name="_Toc443553168" w:displacedByCustomXml="next"/>
    <w:bookmarkEnd w:id="1109" w:displacedByCustomXml="next"/>
    <w:bookmarkStart w:id="1110" w:name="_Toc443563264" w:displacedByCustomXml="next"/>
    <w:bookmarkEnd w:id="1110" w:displacedByCustomXml="next"/>
    <w:bookmarkStart w:id="1111" w:name="_Toc443469769" w:displacedByCustomXml="next"/>
    <w:bookmarkEnd w:id="1111" w:displacedByCustomXml="next"/>
    <w:bookmarkStart w:id="1112" w:name="_Toc443553177" w:displacedByCustomXml="next"/>
    <w:bookmarkEnd w:id="1112" w:displacedByCustomXml="next"/>
    <w:bookmarkStart w:id="1113" w:name="_Toc443563273" w:displacedByCustomXml="next"/>
    <w:bookmarkEnd w:id="1113" w:displacedByCustomXml="next"/>
    <w:bookmarkStart w:id="1114" w:name="_Toc443469778" w:displacedByCustomXml="next"/>
    <w:bookmarkEnd w:id="1114" w:displacedByCustomXml="next"/>
    <w:bookmarkStart w:id="1115" w:name="_Toc443553186" w:displacedByCustomXml="next"/>
    <w:bookmarkEnd w:id="1115" w:displacedByCustomXml="next"/>
    <w:bookmarkStart w:id="1116" w:name="_Toc443563282" w:displacedByCustomXml="next"/>
    <w:bookmarkEnd w:id="1116" w:displacedByCustomXml="next"/>
    <w:bookmarkStart w:id="1117" w:name="_Toc443469787" w:displacedByCustomXml="next"/>
    <w:bookmarkEnd w:id="1117" w:displacedByCustomXml="next"/>
    <w:bookmarkStart w:id="1118" w:name="_Toc443553195" w:displacedByCustomXml="next"/>
    <w:bookmarkEnd w:id="1118" w:displacedByCustomXml="next"/>
    <w:bookmarkStart w:id="1119" w:name="_Toc443563291" w:displacedByCustomXml="next"/>
    <w:bookmarkEnd w:id="1119" w:displacedByCustomXml="next"/>
    <w:bookmarkStart w:id="1120" w:name="_Toc443469796" w:displacedByCustomXml="next"/>
    <w:bookmarkEnd w:id="1120" w:displacedByCustomXml="next"/>
    <w:bookmarkStart w:id="1121" w:name="_Toc443553204" w:displacedByCustomXml="next"/>
    <w:bookmarkEnd w:id="1121" w:displacedByCustomXml="next"/>
    <w:bookmarkStart w:id="1122" w:name="_Toc443563300" w:displacedByCustomXml="next"/>
    <w:bookmarkEnd w:id="1122" w:displacedByCustomXml="next"/>
    <w:bookmarkStart w:id="1123" w:name="_Toc443469805" w:displacedByCustomXml="next"/>
    <w:bookmarkEnd w:id="1123" w:displacedByCustomXml="next"/>
    <w:bookmarkStart w:id="1124" w:name="_Toc443553213" w:displacedByCustomXml="next"/>
    <w:bookmarkEnd w:id="1124" w:displacedByCustomXml="next"/>
    <w:bookmarkStart w:id="1125" w:name="_Toc443563309" w:displacedByCustomXml="next"/>
    <w:bookmarkEnd w:id="1125" w:displacedByCustomXml="next"/>
    <w:bookmarkStart w:id="1126" w:name="_Toc443469814" w:displacedByCustomXml="next"/>
    <w:bookmarkEnd w:id="1126" w:displacedByCustomXml="next"/>
    <w:bookmarkStart w:id="1127" w:name="_Toc443553222" w:displacedByCustomXml="next"/>
    <w:bookmarkEnd w:id="1127" w:displacedByCustomXml="next"/>
    <w:bookmarkStart w:id="1128" w:name="_Toc443563318" w:displacedByCustomXml="next"/>
    <w:bookmarkEnd w:id="1128" w:displacedByCustomXml="next"/>
    <w:bookmarkStart w:id="1129" w:name="_Toc443469823" w:displacedByCustomXml="next"/>
    <w:bookmarkEnd w:id="1129" w:displacedByCustomXml="next"/>
    <w:bookmarkStart w:id="1130" w:name="_Toc443553231" w:displacedByCustomXml="next"/>
    <w:bookmarkEnd w:id="1130" w:displacedByCustomXml="next"/>
    <w:bookmarkStart w:id="1131" w:name="_Toc443563327" w:displacedByCustomXml="next"/>
    <w:bookmarkEnd w:id="1131" w:displacedByCustomXml="next"/>
    <w:bookmarkStart w:id="1132" w:name="_Toc443469832" w:displacedByCustomXml="next"/>
    <w:bookmarkEnd w:id="1132" w:displacedByCustomXml="next"/>
    <w:bookmarkStart w:id="1133" w:name="_Toc443553240" w:displacedByCustomXml="next"/>
    <w:bookmarkEnd w:id="1133" w:displacedByCustomXml="next"/>
    <w:bookmarkStart w:id="1134" w:name="_Toc443563336" w:displacedByCustomXml="next"/>
    <w:bookmarkEnd w:id="1134" w:displacedByCustomXml="next"/>
    <w:bookmarkStart w:id="1135" w:name="_Toc443469841" w:displacedByCustomXml="next"/>
    <w:bookmarkEnd w:id="1135" w:displacedByCustomXml="next"/>
    <w:bookmarkStart w:id="1136" w:name="_Toc443553249" w:displacedByCustomXml="next"/>
    <w:bookmarkEnd w:id="1136" w:displacedByCustomXml="next"/>
    <w:bookmarkStart w:id="1137" w:name="_Toc443563345" w:displacedByCustomXml="next"/>
    <w:bookmarkEnd w:id="1137" w:displacedByCustomXml="next"/>
    <w:bookmarkStart w:id="1138" w:name="_Toc443469850" w:displacedByCustomXml="next"/>
    <w:bookmarkEnd w:id="1138" w:displacedByCustomXml="next"/>
    <w:bookmarkStart w:id="1139" w:name="_Toc443553258" w:displacedByCustomXml="next"/>
    <w:bookmarkEnd w:id="1139" w:displacedByCustomXml="next"/>
    <w:bookmarkStart w:id="1140" w:name="_Toc443563354" w:displacedByCustomXml="next"/>
    <w:bookmarkEnd w:id="1140" w:displacedByCustomXml="next"/>
    <w:bookmarkStart w:id="1141" w:name="_Toc443469859" w:displacedByCustomXml="next"/>
    <w:bookmarkEnd w:id="1141" w:displacedByCustomXml="next"/>
    <w:bookmarkStart w:id="1142" w:name="_Toc443553267" w:displacedByCustomXml="next"/>
    <w:bookmarkEnd w:id="1142" w:displacedByCustomXml="next"/>
    <w:bookmarkStart w:id="1143" w:name="_Toc443563363" w:displacedByCustomXml="next"/>
    <w:bookmarkEnd w:id="1143" w:displacedByCustomXml="next"/>
    <w:bookmarkStart w:id="1144" w:name="_Toc443469868" w:displacedByCustomXml="next"/>
    <w:bookmarkEnd w:id="1144" w:displacedByCustomXml="next"/>
    <w:bookmarkStart w:id="1145" w:name="_Toc443553276" w:displacedByCustomXml="next"/>
    <w:bookmarkEnd w:id="1145" w:displacedByCustomXml="next"/>
    <w:bookmarkStart w:id="1146" w:name="_Toc443563372" w:displacedByCustomXml="next"/>
    <w:bookmarkEnd w:id="1146" w:displacedByCustomXml="next"/>
    <w:bookmarkStart w:id="1147" w:name="_Toc443469877" w:displacedByCustomXml="next"/>
    <w:bookmarkEnd w:id="1147" w:displacedByCustomXml="next"/>
    <w:bookmarkStart w:id="1148" w:name="_Toc443553285" w:displacedByCustomXml="next"/>
    <w:bookmarkEnd w:id="1148" w:displacedByCustomXml="next"/>
    <w:bookmarkStart w:id="1149" w:name="_Toc443563381" w:displacedByCustomXml="next"/>
    <w:bookmarkEnd w:id="1149" w:displacedByCustomXml="next"/>
    <w:bookmarkStart w:id="1150" w:name="_Toc443469886" w:displacedByCustomXml="next"/>
    <w:bookmarkEnd w:id="1150" w:displacedByCustomXml="next"/>
    <w:bookmarkStart w:id="1151" w:name="_Toc443553294" w:displacedByCustomXml="next"/>
    <w:bookmarkEnd w:id="1151" w:displacedByCustomXml="next"/>
    <w:bookmarkStart w:id="1152" w:name="_Toc443563390" w:displacedByCustomXml="next"/>
    <w:bookmarkEnd w:id="1152" w:displacedByCustomXml="next"/>
    <w:bookmarkStart w:id="1153" w:name="_Toc443469895" w:displacedByCustomXml="next"/>
    <w:bookmarkEnd w:id="1153" w:displacedByCustomXml="next"/>
    <w:bookmarkStart w:id="1154" w:name="_Toc443553303" w:displacedByCustomXml="next"/>
    <w:bookmarkEnd w:id="1154" w:displacedByCustomXml="next"/>
    <w:bookmarkStart w:id="1155" w:name="_Toc443563399" w:displacedByCustomXml="next"/>
    <w:bookmarkEnd w:id="1155" w:displacedByCustomXml="next"/>
    <w:bookmarkStart w:id="1156" w:name="_Toc443469904" w:displacedByCustomXml="next"/>
    <w:bookmarkEnd w:id="1156" w:displacedByCustomXml="next"/>
    <w:bookmarkStart w:id="1157" w:name="_Toc443553312" w:displacedByCustomXml="next"/>
    <w:bookmarkEnd w:id="1157" w:displacedByCustomXml="next"/>
    <w:bookmarkStart w:id="1158" w:name="_Toc443563408" w:displacedByCustomXml="next"/>
    <w:bookmarkEnd w:id="1158" w:displacedByCustomXml="next"/>
    <w:bookmarkStart w:id="1159" w:name="_Toc443469913" w:displacedByCustomXml="next"/>
    <w:bookmarkEnd w:id="1159" w:displacedByCustomXml="next"/>
    <w:bookmarkStart w:id="1160" w:name="_Toc443553321" w:displacedByCustomXml="next"/>
    <w:bookmarkEnd w:id="1160" w:displacedByCustomXml="next"/>
    <w:bookmarkStart w:id="1161" w:name="_Toc443563417" w:displacedByCustomXml="next"/>
    <w:bookmarkEnd w:id="1161" w:displacedByCustomXml="next"/>
    <w:bookmarkStart w:id="1162" w:name="_Toc443469922" w:displacedByCustomXml="next"/>
    <w:bookmarkEnd w:id="1162" w:displacedByCustomXml="next"/>
    <w:bookmarkStart w:id="1163" w:name="_Toc443553330" w:displacedByCustomXml="next"/>
    <w:bookmarkEnd w:id="1163" w:displacedByCustomXml="next"/>
    <w:bookmarkStart w:id="1164" w:name="_Toc443563426" w:displacedByCustomXml="next"/>
    <w:bookmarkEnd w:id="1164" w:displacedByCustomXml="next"/>
    <w:bookmarkStart w:id="1165" w:name="_Toc443469931" w:displacedByCustomXml="next"/>
    <w:bookmarkEnd w:id="1165" w:displacedByCustomXml="next"/>
    <w:bookmarkStart w:id="1166" w:name="_Toc443553339" w:displacedByCustomXml="next"/>
    <w:bookmarkEnd w:id="1166" w:displacedByCustomXml="next"/>
    <w:bookmarkStart w:id="1167" w:name="_Toc443563435" w:displacedByCustomXml="next"/>
    <w:bookmarkEnd w:id="1167" w:displacedByCustomXml="next"/>
    <w:bookmarkStart w:id="1168" w:name="_Toc443469940" w:displacedByCustomXml="next"/>
    <w:bookmarkEnd w:id="1168" w:displacedByCustomXml="next"/>
    <w:bookmarkStart w:id="1169" w:name="_Toc443553348" w:displacedByCustomXml="next"/>
    <w:bookmarkEnd w:id="1169" w:displacedByCustomXml="next"/>
    <w:bookmarkStart w:id="1170" w:name="_Toc443563444" w:displacedByCustomXml="next"/>
    <w:bookmarkEnd w:id="1170" w:displacedByCustomXml="next"/>
    <w:bookmarkStart w:id="1171" w:name="_Toc443469949" w:displacedByCustomXml="next"/>
    <w:bookmarkEnd w:id="1171" w:displacedByCustomXml="next"/>
    <w:bookmarkStart w:id="1172" w:name="_Toc443553357" w:displacedByCustomXml="next"/>
    <w:bookmarkEnd w:id="1172" w:displacedByCustomXml="next"/>
    <w:bookmarkStart w:id="1173" w:name="_Toc443563453" w:displacedByCustomXml="next"/>
    <w:bookmarkEnd w:id="1173" w:displacedByCustomXml="next"/>
    <w:bookmarkStart w:id="1174" w:name="_Toc443469958" w:displacedByCustomXml="next"/>
    <w:bookmarkEnd w:id="1174" w:displacedByCustomXml="next"/>
    <w:bookmarkStart w:id="1175" w:name="_Toc443553366" w:displacedByCustomXml="next"/>
    <w:bookmarkEnd w:id="1175" w:displacedByCustomXml="next"/>
    <w:bookmarkStart w:id="1176" w:name="_Toc443563462" w:displacedByCustomXml="next"/>
    <w:bookmarkEnd w:id="1176" w:displacedByCustomXml="next"/>
    <w:bookmarkStart w:id="1177" w:name="_Toc443469976" w:displacedByCustomXml="next"/>
    <w:bookmarkEnd w:id="1177" w:displacedByCustomXml="next"/>
    <w:bookmarkStart w:id="1178" w:name="_Toc443553384" w:displacedByCustomXml="next"/>
    <w:bookmarkEnd w:id="1178" w:displacedByCustomXml="next"/>
    <w:bookmarkStart w:id="1179" w:name="_Toc443563480" w:displacedByCustomXml="next"/>
    <w:bookmarkEnd w:id="1179" w:displacedByCustomXml="next"/>
    <w:bookmarkStart w:id="1180" w:name="_Toc443469985" w:displacedByCustomXml="next"/>
    <w:bookmarkEnd w:id="1180" w:displacedByCustomXml="next"/>
    <w:bookmarkStart w:id="1181" w:name="_Toc443553393" w:displacedByCustomXml="next"/>
    <w:bookmarkEnd w:id="1181" w:displacedByCustomXml="next"/>
    <w:bookmarkStart w:id="1182" w:name="_Toc443563489" w:displacedByCustomXml="next"/>
    <w:bookmarkEnd w:id="1182" w:displacedByCustomXml="next"/>
    <w:bookmarkStart w:id="1183" w:name="_Toc443469994" w:displacedByCustomXml="next"/>
    <w:bookmarkEnd w:id="1183" w:displacedByCustomXml="next"/>
    <w:bookmarkStart w:id="1184" w:name="_Toc443553402" w:displacedByCustomXml="next"/>
    <w:bookmarkEnd w:id="1184" w:displacedByCustomXml="next"/>
    <w:bookmarkStart w:id="1185" w:name="_Toc443563498" w:displacedByCustomXml="next"/>
    <w:bookmarkEnd w:id="1185" w:displacedByCustomXml="next"/>
    <w:bookmarkStart w:id="1186" w:name="_Toc443470003" w:displacedByCustomXml="next"/>
    <w:bookmarkEnd w:id="1186" w:displacedByCustomXml="next"/>
    <w:bookmarkStart w:id="1187" w:name="_Toc443553411" w:displacedByCustomXml="next"/>
    <w:bookmarkEnd w:id="1187" w:displacedByCustomXml="next"/>
    <w:bookmarkStart w:id="1188" w:name="_Toc443563507" w:displacedByCustomXml="next"/>
    <w:bookmarkEnd w:id="1188" w:displacedByCustomXml="next"/>
    <w:bookmarkStart w:id="1189" w:name="_Toc443470012" w:displacedByCustomXml="next"/>
    <w:bookmarkEnd w:id="1189" w:displacedByCustomXml="next"/>
    <w:bookmarkStart w:id="1190" w:name="_Toc443553420" w:displacedByCustomXml="next"/>
    <w:bookmarkEnd w:id="1190" w:displacedByCustomXml="next"/>
    <w:bookmarkStart w:id="1191" w:name="_Toc443563516" w:displacedByCustomXml="next"/>
    <w:bookmarkEnd w:id="1191" w:displacedByCustomXml="next"/>
    <w:bookmarkStart w:id="1192" w:name="_Toc443470021" w:displacedByCustomXml="next"/>
    <w:bookmarkEnd w:id="1192" w:displacedByCustomXml="next"/>
    <w:bookmarkStart w:id="1193" w:name="_Toc443553429" w:displacedByCustomXml="next"/>
    <w:bookmarkEnd w:id="1193" w:displacedByCustomXml="next"/>
    <w:bookmarkStart w:id="1194" w:name="_Toc443563525" w:displacedByCustomXml="next"/>
    <w:bookmarkEnd w:id="1194" w:displacedByCustomXml="next"/>
    <w:bookmarkStart w:id="1195" w:name="_Toc443470030" w:displacedByCustomXml="next"/>
    <w:bookmarkEnd w:id="1195" w:displacedByCustomXml="next"/>
    <w:bookmarkStart w:id="1196" w:name="_Toc443553438" w:displacedByCustomXml="next"/>
    <w:bookmarkEnd w:id="1196" w:displacedByCustomXml="next"/>
    <w:bookmarkStart w:id="1197" w:name="_Toc443563534" w:displacedByCustomXml="next"/>
    <w:bookmarkEnd w:id="1197" w:displacedByCustomXml="next"/>
    <w:bookmarkStart w:id="1198" w:name="_Toc443470039" w:displacedByCustomXml="next"/>
    <w:bookmarkEnd w:id="1198" w:displacedByCustomXml="next"/>
    <w:bookmarkStart w:id="1199" w:name="_Toc443553447" w:displacedByCustomXml="next"/>
    <w:bookmarkEnd w:id="1199" w:displacedByCustomXml="next"/>
    <w:bookmarkStart w:id="1200" w:name="_Toc443563543" w:displacedByCustomXml="next"/>
    <w:bookmarkEnd w:id="1200" w:displacedByCustomXml="next"/>
    <w:bookmarkStart w:id="1201" w:name="_Toc443470048" w:displacedByCustomXml="next"/>
    <w:bookmarkEnd w:id="1201" w:displacedByCustomXml="next"/>
    <w:bookmarkStart w:id="1202" w:name="_Toc443553456" w:displacedByCustomXml="next"/>
    <w:bookmarkEnd w:id="1202" w:displacedByCustomXml="next"/>
    <w:bookmarkStart w:id="1203" w:name="_Toc443563552" w:displacedByCustomXml="next"/>
    <w:bookmarkEnd w:id="1203" w:displacedByCustomXml="next"/>
    <w:bookmarkStart w:id="1204" w:name="_Toc443470057" w:displacedByCustomXml="next"/>
    <w:bookmarkEnd w:id="1204" w:displacedByCustomXml="next"/>
    <w:bookmarkStart w:id="1205" w:name="_Toc443553465" w:displacedByCustomXml="next"/>
    <w:bookmarkEnd w:id="1205" w:displacedByCustomXml="next"/>
    <w:bookmarkStart w:id="1206" w:name="_Toc443563561" w:displacedByCustomXml="next"/>
    <w:bookmarkEnd w:id="1206" w:displacedByCustomXml="next"/>
    <w:bookmarkStart w:id="1207" w:name="_Toc443470066" w:displacedByCustomXml="next"/>
    <w:bookmarkEnd w:id="1207" w:displacedByCustomXml="next"/>
    <w:bookmarkStart w:id="1208" w:name="_Toc443553474" w:displacedByCustomXml="next"/>
    <w:bookmarkEnd w:id="1208" w:displacedByCustomXml="next"/>
    <w:bookmarkStart w:id="1209" w:name="_Toc443563570" w:displacedByCustomXml="next"/>
    <w:bookmarkEnd w:id="1209" w:displacedByCustomXml="next"/>
    <w:bookmarkStart w:id="1210" w:name="_Toc443470075" w:displacedByCustomXml="next"/>
    <w:bookmarkEnd w:id="1210" w:displacedByCustomXml="next"/>
    <w:bookmarkStart w:id="1211" w:name="_Toc443553483" w:displacedByCustomXml="next"/>
    <w:bookmarkEnd w:id="1211" w:displacedByCustomXml="next"/>
    <w:bookmarkStart w:id="1212" w:name="_Toc443563579" w:displacedByCustomXml="next"/>
    <w:bookmarkEnd w:id="1212" w:displacedByCustomXml="next"/>
    <w:bookmarkStart w:id="1213" w:name="_Toc443470084" w:displacedByCustomXml="next"/>
    <w:bookmarkEnd w:id="1213" w:displacedByCustomXml="next"/>
    <w:bookmarkStart w:id="1214" w:name="_Toc443553492" w:displacedByCustomXml="next"/>
    <w:bookmarkEnd w:id="1214" w:displacedByCustomXml="next"/>
    <w:bookmarkStart w:id="1215" w:name="_Toc443563588" w:displacedByCustomXml="next"/>
    <w:bookmarkEnd w:id="1215" w:displacedByCustomXml="next"/>
    <w:bookmarkStart w:id="1216" w:name="_Toc443470093" w:displacedByCustomXml="next"/>
    <w:bookmarkEnd w:id="1216" w:displacedByCustomXml="next"/>
    <w:bookmarkStart w:id="1217" w:name="_Toc443553501" w:displacedByCustomXml="next"/>
    <w:bookmarkEnd w:id="1217" w:displacedByCustomXml="next"/>
    <w:bookmarkStart w:id="1218" w:name="_Toc443563597" w:displacedByCustomXml="next"/>
    <w:bookmarkEnd w:id="1218" w:displacedByCustomXml="next"/>
    <w:bookmarkStart w:id="1219" w:name="_Toc443470102" w:displacedByCustomXml="next"/>
    <w:bookmarkEnd w:id="1219" w:displacedByCustomXml="next"/>
    <w:bookmarkStart w:id="1220" w:name="_Toc443553510" w:displacedByCustomXml="next"/>
    <w:bookmarkEnd w:id="1220" w:displacedByCustomXml="next"/>
    <w:bookmarkStart w:id="1221" w:name="_Toc443563606" w:displacedByCustomXml="next"/>
    <w:bookmarkEnd w:id="1221" w:displacedByCustomXml="next"/>
    <w:bookmarkStart w:id="1222" w:name="_Toc443470111" w:displacedByCustomXml="next"/>
    <w:bookmarkEnd w:id="1222" w:displacedByCustomXml="next"/>
    <w:bookmarkStart w:id="1223" w:name="_Toc443553519" w:displacedByCustomXml="next"/>
    <w:bookmarkEnd w:id="1223" w:displacedByCustomXml="next"/>
    <w:bookmarkStart w:id="1224" w:name="_Toc443563615" w:displacedByCustomXml="next"/>
    <w:bookmarkEnd w:id="1224" w:displacedByCustomXml="next"/>
    <w:bookmarkStart w:id="1225" w:name="_Toc443470120" w:displacedByCustomXml="next"/>
    <w:bookmarkEnd w:id="1225" w:displacedByCustomXml="next"/>
    <w:bookmarkStart w:id="1226" w:name="_Toc443553528" w:displacedByCustomXml="next"/>
    <w:bookmarkEnd w:id="1226" w:displacedByCustomXml="next"/>
    <w:bookmarkStart w:id="1227" w:name="_Toc443563624" w:displacedByCustomXml="next"/>
    <w:bookmarkEnd w:id="1227" w:displacedByCustomXml="next"/>
    <w:bookmarkStart w:id="1228" w:name="_Toc443470129" w:displacedByCustomXml="next"/>
    <w:bookmarkEnd w:id="1228" w:displacedByCustomXml="next"/>
    <w:bookmarkStart w:id="1229" w:name="_Toc443553537" w:displacedByCustomXml="next"/>
    <w:bookmarkEnd w:id="1229" w:displacedByCustomXml="next"/>
    <w:bookmarkStart w:id="1230" w:name="_Toc443563633" w:displacedByCustomXml="next"/>
    <w:bookmarkEnd w:id="1230" w:displacedByCustomXml="next"/>
    <w:bookmarkStart w:id="1231" w:name="_Toc443470138" w:displacedByCustomXml="next"/>
    <w:bookmarkEnd w:id="1231" w:displacedByCustomXml="next"/>
    <w:bookmarkStart w:id="1232" w:name="_Toc443553546" w:displacedByCustomXml="next"/>
    <w:bookmarkEnd w:id="1232" w:displacedByCustomXml="next"/>
    <w:bookmarkStart w:id="1233" w:name="_Toc443563642" w:displacedByCustomXml="next"/>
    <w:bookmarkEnd w:id="1233" w:displacedByCustomXml="next"/>
    <w:bookmarkStart w:id="1234" w:name="_Toc443470147" w:displacedByCustomXml="next"/>
    <w:bookmarkEnd w:id="1234" w:displacedByCustomXml="next"/>
    <w:bookmarkStart w:id="1235" w:name="_Toc443553555" w:displacedByCustomXml="next"/>
    <w:bookmarkEnd w:id="1235" w:displacedByCustomXml="next"/>
    <w:bookmarkStart w:id="1236" w:name="_Toc443563651" w:displacedByCustomXml="next"/>
    <w:bookmarkEnd w:id="1236" w:displacedByCustomXml="next"/>
    <w:bookmarkStart w:id="1237" w:name="_Toc443470156" w:displacedByCustomXml="next"/>
    <w:bookmarkEnd w:id="1237" w:displacedByCustomXml="next"/>
    <w:bookmarkStart w:id="1238" w:name="_Toc443553564" w:displacedByCustomXml="next"/>
    <w:bookmarkEnd w:id="1238" w:displacedByCustomXml="next"/>
    <w:bookmarkStart w:id="1239" w:name="_Toc443563660" w:displacedByCustomXml="next"/>
    <w:bookmarkEnd w:id="1239" w:displacedByCustomXml="next"/>
    <w:bookmarkStart w:id="1240" w:name="_Toc443470165" w:displacedByCustomXml="next"/>
    <w:bookmarkEnd w:id="1240" w:displacedByCustomXml="next"/>
    <w:bookmarkStart w:id="1241" w:name="_Toc443553573" w:displacedByCustomXml="next"/>
    <w:bookmarkEnd w:id="1241" w:displacedByCustomXml="next"/>
    <w:bookmarkStart w:id="1242" w:name="_Toc443563669" w:displacedByCustomXml="next"/>
    <w:bookmarkEnd w:id="1242" w:displacedByCustomXml="next"/>
    <w:bookmarkStart w:id="1243" w:name="_Toc443470174" w:displacedByCustomXml="next"/>
    <w:bookmarkEnd w:id="1243" w:displacedByCustomXml="next"/>
    <w:bookmarkStart w:id="1244" w:name="_Toc443553582" w:displacedByCustomXml="next"/>
    <w:bookmarkEnd w:id="1244" w:displacedByCustomXml="next"/>
    <w:bookmarkStart w:id="1245" w:name="_Toc443563678" w:displacedByCustomXml="next"/>
    <w:bookmarkEnd w:id="1245" w:displacedByCustomXml="next"/>
    <w:bookmarkStart w:id="1246" w:name="_Toc443470183" w:displacedByCustomXml="next"/>
    <w:bookmarkEnd w:id="1246" w:displacedByCustomXml="next"/>
    <w:bookmarkStart w:id="1247" w:name="_Toc443553591" w:displacedByCustomXml="next"/>
    <w:bookmarkEnd w:id="1247" w:displacedByCustomXml="next"/>
    <w:bookmarkStart w:id="1248" w:name="_Toc443563687" w:displacedByCustomXml="next"/>
    <w:bookmarkEnd w:id="1248" w:displacedByCustomXml="next"/>
    <w:bookmarkStart w:id="1249" w:name="_Toc443470201" w:displacedByCustomXml="next"/>
    <w:bookmarkEnd w:id="1249" w:displacedByCustomXml="next"/>
    <w:bookmarkStart w:id="1250" w:name="_Toc443553609" w:displacedByCustomXml="next"/>
    <w:bookmarkEnd w:id="1250" w:displacedByCustomXml="next"/>
    <w:bookmarkStart w:id="1251" w:name="_Toc443563705" w:displacedByCustomXml="next"/>
    <w:bookmarkEnd w:id="1251" w:displacedByCustomXml="next"/>
    <w:bookmarkStart w:id="1252" w:name="_Toc443470210" w:displacedByCustomXml="next"/>
    <w:bookmarkEnd w:id="1252" w:displacedByCustomXml="next"/>
    <w:bookmarkStart w:id="1253" w:name="_Toc443553618" w:displacedByCustomXml="next"/>
    <w:bookmarkEnd w:id="1253" w:displacedByCustomXml="next"/>
    <w:bookmarkStart w:id="1254" w:name="_Toc443563714" w:displacedByCustomXml="next"/>
    <w:bookmarkEnd w:id="1254" w:displacedByCustomXml="next"/>
    <w:bookmarkStart w:id="1255" w:name="_Toc443470219" w:displacedByCustomXml="next"/>
    <w:bookmarkEnd w:id="1255" w:displacedByCustomXml="next"/>
    <w:bookmarkStart w:id="1256" w:name="_Toc443553627" w:displacedByCustomXml="next"/>
    <w:bookmarkEnd w:id="1256" w:displacedByCustomXml="next"/>
    <w:bookmarkStart w:id="1257" w:name="_Toc443563723" w:displacedByCustomXml="next"/>
    <w:bookmarkEnd w:id="1257" w:displacedByCustomXml="next"/>
    <w:bookmarkStart w:id="1258" w:name="_Toc443470228" w:displacedByCustomXml="next"/>
    <w:bookmarkEnd w:id="1258" w:displacedByCustomXml="next"/>
    <w:bookmarkStart w:id="1259" w:name="_Toc443553636" w:displacedByCustomXml="next"/>
    <w:bookmarkEnd w:id="1259" w:displacedByCustomXml="next"/>
    <w:bookmarkStart w:id="1260" w:name="_Toc443563732" w:displacedByCustomXml="next"/>
    <w:bookmarkEnd w:id="1260" w:displacedByCustomXml="next"/>
    <w:bookmarkStart w:id="1261" w:name="_Toc443470237" w:displacedByCustomXml="next"/>
    <w:bookmarkEnd w:id="1261" w:displacedByCustomXml="next"/>
    <w:bookmarkStart w:id="1262" w:name="_Toc443553645" w:displacedByCustomXml="next"/>
    <w:bookmarkEnd w:id="1262" w:displacedByCustomXml="next"/>
    <w:bookmarkStart w:id="1263" w:name="_Toc443563741" w:displacedByCustomXml="next"/>
    <w:bookmarkEnd w:id="1263" w:displacedByCustomXml="next"/>
    <w:bookmarkStart w:id="1264" w:name="_Toc443470246" w:displacedByCustomXml="next"/>
    <w:bookmarkEnd w:id="1264" w:displacedByCustomXml="next"/>
    <w:bookmarkStart w:id="1265" w:name="_Toc443553654" w:displacedByCustomXml="next"/>
    <w:bookmarkEnd w:id="1265" w:displacedByCustomXml="next"/>
    <w:bookmarkStart w:id="1266" w:name="_Toc443563750" w:displacedByCustomXml="next"/>
    <w:bookmarkEnd w:id="1266" w:displacedByCustomXml="next"/>
    <w:bookmarkStart w:id="1267" w:name="_Toc443470255" w:displacedByCustomXml="next"/>
    <w:bookmarkEnd w:id="1267" w:displacedByCustomXml="next"/>
    <w:bookmarkStart w:id="1268" w:name="_Toc443553663" w:displacedByCustomXml="next"/>
    <w:bookmarkEnd w:id="1268" w:displacedByCustomXml="next"/>
    <w:bookmarkStart w:id="1269" w:name="_Toc443563759" w:displacedByCustomXml="next"/>
    <w:bookmarkEnd w:id="1269" w:displacedByCustomXml="next"/>
    <w:bookmarkStart w:id="1270" w:name="_Toc443470264" w:displacedByCustomXml="next"/>
    <w:bookmarkEnd w:id="1270" w:displacedByCustomXml="next"/>
    <w:bookmarkStart w:id="1271" w:name="_Toc443553672" w:displacedByCustomXml="next"/>
    <w:bookmarkEnd w:id="1271" w:displacedByCustomXml="next"/>
    <w:bookmarkStart w:id="1272" w:name="_Toc443563768" w:displacedByCustomXml="next"/>
    <w:bookmarkEnd w:id="1272" w:displacedByCustomXml="next"/>
    <w:bookmarkStart w:id="1273" w:name="_Toc443470273" w:displacedByCustomXml="next"/>
    <w:bookmarkEnd w:id="1273" w:displacedByCustomXml="next"/>
    <w:bookmarkStart w:id="1274" w:name="_Toc443553681" w:displacedByCustomXml="next"/>
    <w:bookmarkEnd w:id="1274" w:displacedByCustomXml="next"/>
    <w:bookmarkStart w:id="1275" w:name="_Toc443563777" w:displacedByCustomXml="next"/>
    <w:bookmarkEnd w:id="1275" w:displacedByCustomXml="next"/>
    <w:bookmarkStart w:id="1276" w:name="_Toc443470282" w:displacedByCustomXml="next"/>
    <w:bookmarkEnd w:id="1276" w:displacedByCustomXml="next"/>
    <w:bookmarkStart w:id="1277" w:name="_Toc443553690" w:displacedByCustomXml="next"/>
    <w:bookmarkEnd w:id="1277" w:displacedByCustomXml="next"/>
    <w:bookmarkStart w:id="1278" w:name="_Toc443563786" w:displacedByCustomXml="next"/>
    <w:bookmarkEnd w:id="1278" w:displacedByCustomXml="next"/>
    <w:bookmarkStart w:id="1279" w:name="_Toc443470291" w:displacedByCustomXml="next"/>
    <w:bookmarkEnd w:id="1279" w:displacedByCustomXml="next"/>
    <w:bookmarkStart w:id="1280" w:name="_Toc443553699" w:displacedByCustomXml="next"/>
    <w:bookmarkEnd w:id="1280" w:displacedByCustomXml="next"/>
    <w:bookmarkStart w:id="1281" w:name="_Toc443563795" w:displacedByCustomXml="next"/>
    <w:bookmarkEnd w:id="1281" w:displacedByCustomXml="next"/>
    <w:bookmarkStart w:id="1282" w:name="_Toc443470300" w:displacedByCustomXml="next"/>
    <w:bookmarkEnd w:id="1282" w:displacedByCustomXml="next"/>
    <w:bookmarkStart w:id="1283" w:name="_Toc443553708" w:displacedByCustomXml="next"/>
    <w:bookmarkEnd w:id="1283" w:displacedByCustomXml="next"/>
    <w:bookmarkStart w:id="1284" w:name="_Toc443563804" w:displacedByCustomXml="next"/>
    <w:bookmarkEnd w:id="1284" w:displacedByCustomXml="next"/>
    <w:bookmarkStart w:id="1285" w:name="_Toc443470309" w:displacedByCustomXml="next"/>
    <w:bookmarkEnd w:id="1285" w:displacedByCustomXml="next"/>
    <w:bookmarkStart w:id="1286" w:name="_Toc443553717" w:displacedByCustomXml="next"/>
    <w:bookmarkEnd w:id="1286" w:displacedByCustomXml="next"/>
    <w:bookmarkStart w:id="1287" w:name="_Toc443563813" w:displacedByCustomXml="next"/>
    <w:bookmarkEnd w:id="1287" w:displacedByCustomXml="next"/>
    <w:bookmarkStart w:id="1288" w:name="_Toc443470318" w:displacedByCustomXml="next"/>
    <w:bookmarkEnd w:id="1288" w:displacedByCustomXml="next"/>
    <w:bookmarkStart w:id="1289" w:name="_Toc443553726" w:displacedByCustomXml="next"/>
    <w:bookmarkEnd w:id="1289" w:displacedByCustomXml="next"/>
    <w:bookmarkStart w:id="1290" w:name="_Toc443563822" w:displacedByCustomXml="next"/>
    <w:bookmarkEnd w:id="1290" w:displacedByCustomXml="next"/>
    <w:bookmarkStart w:id="1291" w:name="_Toc443470327" w:displacedByCustomXml="next"/>
    <w:bookmarkEnd w:id="1291" w:displacedByCustomXml="next"/>
    <w:bookmarkStart w:id="1292" w:name="_Toc443553735" w:displacedByCustomXml="next"/>
    <w:bookmarkEnd w:id="1292" w:displacedByCustomXml="next"/>
    <w:bookmarkStart w:id="1293" w:name="_Toc443563831" w:displacedByCustomXml="next"/>
    <w:bookmarkEnd w:id="1293" w:displacedByCustomXml="next"/>
    <w:bookmarkStart w:id="1294" w:name="_Toc443470345" w:displacedByCustomXml="next"/>
    <w:bookmarkEnd w:id="1294" w:displacedByCustomXml="next"/>
    <w:bookmarkStart w:id="1295" w:name="_Toc443553753" w:displacedByCustomXml="next"/>
    <w:bookmarkEnd w:id="1295" w:displacedByCustomXml="next"/>
    <w:bookmarkStart w:id="1296" w:name="_Toc443563849" w:displacedByCustomXml="next"/>
    <w:bookmarkEnd w:id="1296" w:displacedByCustomXml="next"/>
    <w:bookmarkStart w:id="1297" w:name="_Toc443470354" w:displacedByCustomXml="next"/>
    <w:bookmarkEnd w:id="1297" w:displacedByCustomXml="next"/>
    <w:bookmarkStart w:id="1298" w:name="_Toc443553762" w:displacedByCustomXml="next"/>
    <w:bookmarkEnd w:id="1298" w:displacedByCustomXml="next"/>
    <w:bookmarkStart w:id="1299" w:name="_Toc443563858" w:displacedByCustomXml="next"/>
    <w:bookmarkEnd w:id="1299" w:displacedByCustomXml="next"/>
    <w:bookmarkStart w:id="1300" w:name="_Toc443470363" w:displacedByCustomXml="next"/>
    <w:bookmarkEnd w:id="1300" w:displacedByCustomXml="next"/>
    <w:bookmarkStart w:id="1301" w:name="_Toc443553771" w:displacedByCustomXml="next"/>
    <w:bookmarkEnd w:id="1301" w:displacedByCustomXml="next"/>
    <w:bookmarkStart w:id="1302" w:name="_Toc443563867" w:displacedByCustomXml="next"/>
    <w:bookmarkEnd w:id="1302" w:displacedByCustomXml="next"/>
    <w:bookmarkStart w:id="1303" w:name="_Toc443470372" w:displacedByCustomXml="next"/>
    <w:bookmarkEnd w:id="1303" w:displacedByCustomXml="next"/>
    <w:bookmarkStart w:id="1304" w:name="_Toc443553780" w:displacedByCustomXml="next"/>
    <w:bookmarkEnd w:id="1304" w:displacedByCustomXml="next"/>
    <w:bookmarkStart w:id="1305" w:name="_Toc443563876" w:displacedByCustomXml="next"/>
    <w:bookmarkEnd w:id="1305" w:displacedByCustomXml="next"/>
    <w:bookmarkStart w:id="1306" w:name="_Toc443470381" w:displacedByCustomXml="next"/>
    <w:bookmarkEnd w:id="1306" w:displacedByCustomXml="next"/>
    <w:bookmarkStart w:id="1307" w:name="_Toc443553789" w:displacedByCustomXml="next"/>
    <w:bookmarkEnd w:id="1307" w:displacedByCustomXml="next"/>
    <w:bookmarkStart w:id="1308" w:name="_Toc443563885" w:displacedByCustomXml="next"/>
    <w:bookmarkEnd w:id="1308" w:displacedByCustomXml="next"/>
    <w:bookmarkStart w:id="1309" w:name="_Toc443470390" w:displacedByCustomXml="next"/>
    <w:bookmarkEnd w:id="1309" w:displacedByCustomXml="next"/>
    <w:bookmarkStart w:id="1310" w:name="_Toc443553798" w:displacedByCustomXml="next"/>
    <w:bookmarkEnd w:id="1310" w:displacedByCustomXml="next"/>
    <w:bookmarkStart w:id="1311" w:name="_Toc443563894" w:displacedByCustomXml="next"/>
    <w:bookmarkEnd w:id="1311" w:displacedByCustomXml="next"/>
    <w:bookmarkStart w:id="1312" w:name="_Toc443470399" w:displacedByCustomXml="next"/>
    <w:bookmarkEnd w:id="1312" w:displacedByCustomXml="next"/>
    <w:bookmarkStart w:id="1313" w:name="_Toc443553807" w:displacedByCustomXml="next"/>
    <w:bookmarkEnd w:id="1313" w:displacedByCustomXml="next"/>
    <w:bookmarkStart w:id="1314" w:name="_Toc443563903" w:displacedByCustomXml="next"/>
    <w:bookmarkEnd w:id="1314" w:displacedByCustomXml="next"/>
    <w:bookmarkStart w:id="1315" w:name="_Toc443470408" w:displacedByCustomXml="next"/>
    <w:bookmarkEnd w:id="1315" w:displacedByCustomXml="next"/>
    <w:bookmarkStart w:id="1316" w:name="_Toc443553816" w:displacedByCustomXml="next"/>
    <w:bookmarkEnd w:id="1316" w:displacedByCustomXml="next"/>
    <w:bookmarkStart w:id="1317" w:name="_Toc443563912" w:displacedByCustomXml="next"/>
    <w:bookmarkEnd w:id="1317" w:displacedByCustomXml="next"/>
    <w:bookmarkStart w:id="1318" w:name="_Toc443470417" w:displacedByCustomXml="next"/>
    <w:bookmarkEnd w:id="1318" w:displacedByCustomXml="next"/>
    <w:bookmarkStart w:id="1319" w:name="_Toc443553825" w:displacedByCustomXml="next"/>
    <w:bookmarkEnd w:id="1319" w:displacedByCustomXml="next"/>
    <w:bookmarkStart w:id="1320" w:name="_Toc443563921" w:displacedByCustomXml="next"/>
    <w:bookmarkEnd w:id="1320" w:displacedByCustomXml="next"/>
    <w:bookmarkStart w:id="1321" w:name="_Toc443470426" w:displacedByCustomXml="next"/>
    <w:bookmarkEnd w:id="1321" w:displacedByCustomXml="next"/>
    <w:bookmarkStart w:id="1322" w:name="_Toc443553834" w:displacedByCustomXml="next"/>
    <w:bookmarkEnd w:id="1322" w:displacedByCustomXml="next"/>
    <w:bookmarkStart w:id="1323" w:name="_Toc443563930" w:displacedByCustomXml="next"/>
    <w:bookmarkEnd w:id="1323" w:displacedByCustomXml="next"/>
    <w:bookmarkStart w:id="1324" w:name="_Toc443470435" w:displacedByCustomXml="next"/>
    <w:bookmarkEnd w:id="1324" w:displacedByCustomXml="next"/>
    <w:bookmarkStart w:id="1325" w:name="_Toc443553843" w:displacedByCustomXml="next"/>
    <w:bookmarkEnd w:id="1325" w:displacedByCustomXml="next"/>
    <w:bookmarkStart w:id="1326" w:name="_Toc443563939" w:displacedByCustomXml="next"/>
    <w:bookmarkEnd w:id="1326" w:displacedByCustomXml="next"/>
    <w:bookmarkStart w:id="1327" w:name="_Toc443470444" w:displacedByCustomXml="next"/>
    <w:bookmarkEnd w:id="1327" w:displacedByCustomXml="next"/>
    <w:bookmarkStart w:id="1328" w:name="_Toc443553852" w:displacedByCustomXml="next"/>
    <w:bookmarkEnd w:id="1328" w:displacedByCustomXml="next"/>
    <w:bookmarkStart w:id="1329" w:name="_Toc443563948" w:displacedByCustomXml="next"/>
    <w:bookmarkEnd w:id="1329" w:displacedByCustomXml="next"/>
    <w:bookmarkStart w:id="1330" w:name="_Toc443470453" w:displacedByCustomXml="next"/>
    <w:bookmarkEnd w:id="1330" w:displacedByCustomXml="next"/>
    <w:bookmarkStart w:id="1331" w:name="_Toc443553861" w:displacedByCustomXml="next"/>
    <w:bookmarkEnd w:id="1331" w:displacedByCustomXml="next"/>
    <w:bookmarkStart w:id="1332" w:name="_Toc443563957" w:displacedByCustomXml="next"/>
    <w:bookmarkEnd w:id="1332" w:displacedByCustomXml="next"/>
    <w:bookmarkStart w:id="1333" w:name="_Toc443470462" w:displacedByCustomXml="next"/>
    <w:bookmarkEnd w:id="1333" w:displacedByCustomXml="next"/>
    <w:bookmarkStart w:id="1334" w:name="_Toc443553870" w:displacedByCustomXml="next"/>
    <w:bookmarkEnd w:id="1334" w:displacedByCustomXml="next"/>
    <w:bookmarkStart w:id="1335" w:name="_Toc443563966" w:displacedByCustomXml="next"/>
    <w:bookmarkEnd w:id="1335" w:displacedByCustomXml="next"/>
    <w:bookmarkStart w:id="1336" w:name="_Toc443470480" w:displacedByCustomXml="next"/>
    <w:bookmarkEnd w:id="1336" w:displacedByCustomXml="next"/>
    <w:bookmarkStart w:id="1337" w:name="_Toc443553888" w:displacedByCustomXml="next"/>
    <w:bookmarkEnd w:id="1337" w:displacedByCustomXml="next"/>
    <w:bookmarkStart w:id="1338" w:name="_Toc443563984" w:displacedByCustomXml="next"/>
    <w:bookmarkEnd w:id="1338" w:displacedByCustomXml="next"/>
    <w:bookmarkStart w:id="1339" w:name="_Toc443470489" w:displacedByCustomXml="next"/>
    <w:bookmarkEnd w:id="1339" w:displacedByCustomXml="next"/>
    <w:bookmarkStart w:id="1340" w:name="_Toc443553897" w:displacedByCustomXml="next"/>
    <w:bookmarkEnd w:id="1340" w:displacedByCustomXml="next"/>
    <w:bookmarkStart w:id="1341" w:name="_Toc443563993" w:displacedByCustomXml="next"/>
    <w:bookmarkEnd w:id="1341" w:displacedByCustomXml="next"/>
    <w:bookmarkStart w:id="1342" w:name="_Toc443470498" w:displacedByCustomXml="next"/>
    <w:bookmarkEnd w:id="1342" w:displacedByCustomXml="next"/>
    <w:bookmarkStart w:id="1343" w:name="_Toc443553906" w:displacedByCustomXml="next"/>
    <w:bookmarkEnd w:id="1343" w:displacedByCustomXml="next"/>
    <w:bookmarkStart w:id="1344" w:name="_Toc443564002" w:displacedByCustomXml="next"/>
    <w:bookmarkEnd w:id="1344" w:displacedByCustomXml="next"/>
    <w:bookmarkStart w:id="1345" w:name="_Toc443470507" w:displacedByCustomXml="next"/>
    <w:bookmarkEnd w:id="1345" w:displacedByCustomXml="next"/>
    <w:bookmarkStart w:id="1346" w:name="_Toc443553915" w:displacedByCustomXml="next"/>
    <w:bookmarkEnd w:id="1346" w:displacedByCustomXml="next"/>
    <w:bookmarkStart w:id="1347" w:name="_Toc443564011" w:displacedByCustomXml="next"/>
    <w:bookmarkEnd w:id="1347" w:displacedByCustomXml="next"/>
    <w:bookmarkStart w:id="1348" w:name="_Toc443470516" w:displacedByCustomXml="next"/>
    <w:bookmarkEnd w:id="1348" w:displacedByCustomXml="next"/>
    <w:bookmarkStart w:id="1349" w:name="_Toc443553924" w:displacedByCustomXml="next"/>
    <w:bookmarkEnd w:id="1349" w:displacedByCustomXml="next"/>
    <w:bookmarkStart w:id="1350" w:name="_Toc443564020" w:displacedByCustomXml="next"/>
    <w:bookmarkEnd w:id="1350" w:displacedByCustomXml="next"/>
    <w:bookmarkStart w:id="1351" w:name="_Toc443470525" w:displacedByCustomXml="next"/>
    <w:bookmarkEnd w:id="1351" w:displacedByCustomXml="next"/>
    <w:bookmarkStart w:id="1352" w:name="_Toc443553933" w:displacedByCustomXml="next"/>
    <w:bookmarkEnd w:id="1352" w:displacedByCustomXml="next"/>
    <w:bookmarkStart w:id="1353" w:name="_Toc443564029" w:displacedByCustomXml="next"/>
    <w:bookmarkEnd w:id="1353" w:displacedByCustomXml="next"/>
    <w:bookmarkStart w:id="1354" w:name="_Toc443470534" w:displacedByCustomXml="next"/>
    <w:bookmarkEnd w:id="1354" w:displacedByCustomXml="next"/>
    <w:bookmarkStart w:id="1355" w:name="_Toc443553942" w:displacedByCustomXml="next"/>
    <w:bookmarkEnd w:id="1355" w:displacedByCustomXml="next"/>
    <w:bookmarkStart w:id="1356" w:name="_Toc443564038" w:displacedByCustomXml="next"/>
    <w:bookmarkEnd w:id="1356" w:displacedByCustomXml="next"/>
    <w:bookmarkStart w:id="1357" w:name="_Toc443470543" w:displacedByCustomXml="next"/>
    <w:bookmarkEnd w:id="1357" w:displacedByCustomXml="next"/>
    <w:bookmarkStart w:id="1358" w:name="_Toc443553951" w:displacedByCustomXml="next"/>
    <w:bookmarkEnd w:id="1358" w:displacedByCustomXml="next"/>
    <w:bookmarkStart w:id="1359" w:name="_Toc443564047" w:displacedByCustomXml="next"/>
    <w:bookmarkEnd w:id="1359" w:displacedByCustomXml="next"/>
    <w:bookmarkStart w:id="1360" w:name="_Toc443470552" w:displacedByCustomXml="next"/>
    <w:bookmarkEnd w:id="1360" w:displacedByCustomXml="next"/>
    <w:bookmarkStart w:id="1361" w:name="_Toc443553960" w:displacedByCustomXml="next"/>
    <w:bookmarkEnd w:id="1361" w:displacedByCustomXml="next"/>
    <w:bookmarkStart w:id="1362" w:name="_Toc443564056" w:displacedByCustomXml="next"/>
    <w:bookmarkEnd w:id="1362" w:displacedByCustomXml="next"/>
    <w:bookmarkStart w:id="1363" w:name="_Toc443470561" w:displacedByCustomXml="next"/>
    <w:bookmarkEnd w:id="1363" w:displacedByCustomXml="next"/>
    <w:bookmarkStart w:id="1364" w:name="_Toc443553969" w:displacedByCustomXml="next"/>
    <w:bookmarkEnd w:id="1364" w:displacedByCustomXml="next"/>
    <w:bookmarkStart w:id="1365" w:name="_Toc443564065" w:displacedByCustomXml="next"/>
    <w:bookmarkEnd w:id="1365" w:displacedByCustomXml="next"/>
    <w:bookmarkStart w:id="1366" w:name="_Toc443470570" w:displacedByCustomXml="next"/>
    <w:bookmarkEnd w:id="1366" w:displacedByCustomXml="next"/>
    <w:bookmarkStart w:id="1367" w:name="_Toc443553978" w:displacedByCustomXml="next"/>
    <w:bookmarkEnd w:id="1367" w:displacedByCustomXml="next"/>
    <w:bookmarkStart w:id="1368" w:name="_Toc443564074" w:displacedByCustomXml="next"/>
    <w:bookmarkEnd w:id="1368" w:displacedByCustomXml="next"/>
    <w:bookmarkStart w:id="1369" w:name="_Toc443470579" w:displacedByCustomXml="next"/>
    <w:bookmarkEnd w:id="1369" w:displacedByCustomXml="next"/>
    <w:bookmarkStart w:id="1370" w:name="_Toc443553987" w:displacedByCustomXml="next"/>
    <w:bookmarkEnd w:id="1370" w:displacedByCustomXml="next"/>
    <w:bookmarkStart w:id="1371" w:name="_Toc443564083" w:displacedByCustomXml="next"/>
    <w:bookmarkEnd w:id="1371" w:displacedByCustomXml="next"/>
    <w:bookmarkStart w:id="1372" w:name="_Toc443470588" w:displacedByCustomXml="next"/>
    <w:bookmarkEnd w:id="1372" w:displacedByCustomXml="next"/>
    <w:bookmarkStart w:id="1373" w:name="_Toc443553996" w:displacedByCustomXml="next"/>
    <w:bookmarkEnd w:id="1373" w:displacedByCustomXml="next"/>
    <w:bookmarkStart w:id="1374" w:name="_Toc443564092" w:displacedByCustomXml="next"/>
    <w:bookmarkEnd w:id="1374" w:displacedByCustomXml="next"/>
    <w:bookmarkStart w:id="1375" w:name="_Toc443470597" w:displacedByCustomXml="next"/>
    <w:bookmarkEnd w:id="1375" w:displacedByCustomXml="next"/>
    <w:bookmarkStart w:id="1376" w:name="_Toc443554005" w:displacedByCustomXml="next"/>
    <w:bookmarkEnd w:id="1376" w:displacedByCustomXml="next"/>
    <w:bookmarkStart w:id="1377" w:name="_Toc443564101" w:displacedByCustomXml="next"/>
    <w:bookmarkEnd w:id="1377" w:displacedByCustomXml="next"/>
    <w:bookmarkStart w:id="1378" w:name="_Toc443470607" w:displacedByCustomXml="next"/>
    <w:bookmarkEnd w:id="1378" w:displacedByCustomXml="next"/>
    <w:bookmarkStart w:id="1379" w:name="_Toc443554015" w:displacedByCustomXml="next"/>
    <w:bookmarkEnd w:id="1379" w:displacedByCustomXml="next"/>
    <w:bookmarkStart w:id="1380" w:name="_Toc443564111" w:displacedByCustomXml="next"/>
    <w:bookmarkEnd w:id="1380" w:displacedByCustomXml="next"/>
    <w:bookmarkStart w:id="1381" w:name="_Toc443470617" w:displacedByCustomXml="next"/>
    <w:bookmarkEnd w:id="1381" w:displacedByCustomXml="next"/>
    <w:bookmarkStart w:id="1382" w:name="_Toc443554025" w:displacedByCustomXml="next"/>
    <w:bookmarkEnd w:id="1382" w:displacedByCustomXml="next"/>
    <w:bookmarkStart w:id="1383" w:name="_Toc443564121" w:displacedByCustomXml="next"/>
    <w:bookmarkEnd w:id="1383" w:displacedByCustomXml="next"/>
    <w:bookmarkStart w:id="1384" w:name="_Toc443470635" w:displacedByCustomXml="next"/>
    <w:bookmarkEnd w:id="1384" w:displacedByCustomXml="next"/>
    <w:bookmarkStart w:id="1385" w:name="_Toc443554043" w:displacedByCustomXml="next"/>
    <w:bookmarkEnd w:id="1385" w:displacedByCustomXml="next"/>
    <w:bookmarkStart w:id="1386" w:name="_Toc443564139" w:displacedByCustomXml="next"/>
    <w:bookmarkEnd w:id="1386" w:displacedByCustomXml="next"/>
    <w:bookmarkStart w:id="1387" w:name="_Toc443470644" w:displacedByCustomXml="next"/>
    <w:bookmarkEnd w:id="1387" w:displacedByCustomXml="next"/>
    <w:bookmarkStart w:id="1388" w:name="_Toc443554052" w:displacedByCustomXml="next"/>
    <w:bookmarkEnd w:id="1388" w:displacedByCustomXml="next"/>
    <w:bookmarkStart w:id="1389" w:name="_Toc443564148" w:displacedByCustomXml="next"/>
    <w:bookmarkEnd w:id="1389" w:displacedByCustomXml="next"/>
    <w:bookmarkStart w:id="1390" w:name="_Toc443470653" w:displacedByCustomXml="next"/>
    <w:bookmarkEnd w:id="1390" w:displacedByCustomXml="next"/>
    <w:bookmarkStart w:id="1391" w:name="_Toc443554061" w:displacedByCustomXml="next"/>
    <w:bookmarkEnd w:id="1391" w:displacedByCustomXml="next"/>
    <w:bookmarkStart w:id="1392" w:name="_Toc443564157" w:displacedByCustomXml="next"/>
    <w:bookmarkEnd w:id="1392" w:displacedByCustomXml="next"/>
    <w:bookmarkStart w:id="1393" w:name="_Toc443470662" w:displacedByCustomXml="next"/>
    <w:bookmarkEnd w:id="1393" w:displacedByCustomXml="next"/>
    <w:bookmarkStart w:id="1394" w:name="_Toc443554070" w:displacedByCustomXml="next"/>
    <w:bookmarkEnd w:id="1394" w:displacedByCustomXml="next"/>
    <w:bookmarkStart w:id="1395" w:name="_Toc443564166" w:displacedByCustomXml="next"/>
    <w:bookmarkEnd w:id="1395" w:displacedByCustomXml="next"/>
    <w:bookmarkStart w:id="1396" w:name="_Toc443470671" w:displacedByCustomXml="next"/>
    <w:bookmarkEnd w:id="1396" w:displacedByCustomXml="next"/>
    <w:bookmarkStart w:id="1397" w:name="_Toc443554079" w:displacedByCustomXml="next"/>
    <w:bookmarkEnd w:id="1397" w:displacedByCustomXml="next"/>
    <w:bookmarkStart w:id="1398" w:name="_Toc443564175" w:displacedByCustomXml="next"/>
    <w:bookmarkEnd w:id="1398" w:displacedByCustomXml="next"/>
    <w:bookmarkStart w:id="1399" w:name="_Toc443470680" w:displacedByCustomXml="next"/>
    <w:bookmarkEnd w:id="1399" w:displacedByCustomXml="next"/>
    <w:bookmarkStart w:id="1400" w:name="_Toc443554088" w:displacedByCustomXml="next"/>
    <w:bookmarkEnd w:id="1400" w:displacedByCustomXml="next"/>
    <w:bookmarkStart w:id="1401" w:name="_Toc443564184" w:displacedByCustomXml="next"/>
    <w:bookmarkEnd w:id="1401" w:displacedByCustomXml="next"/>
    <w:bookmarkStart w:id="1402" w:name="_Toc443470689" w:displacedByCustomXml="next"/>
    <w:bookmarkEnd w:id="1402" w:displacedByCustomXml="next"/>
    <w:bookmarkStart w:id="1403" w:name="_Toc443554097" w:displacedByCustomXml="next"/>
    <w:bookmarkEnd w:id="1403" w:displacedByCustomXml="next"/>
    <w:bookmarkStart w:id="1404" w:name="_Toc443564193" w:displacedByCustomXml="next"/>
    <w:bookmarkEnd w:id="1404" w:displacedByCustomXml="next"/>
    <w:bookmarkStart w:id="1405" w:name="_Toc443470698" w:displacedByCustomXml="next"/>
    <w:bookmarkEnd w:id="1405" w:displacedByCustomXml="next"/>
    <w:bookmarkStart w:id="1406" w:name="_Toc443554106" w:displacedByCustomXml="next"/>
    <w:bookmarkEnd w:id="1406" w:displacedByCustomXml="next"/>
    <w:bookmarkStart w:id="1407" w:name="_Toc443564202" w:displacedByCustomXml="next"/>
    <w:bookmarkEnd w:id="1407" w:displacedByCustomXml="next"/>
    <w:bookmarkStart w:id="1408" w:name="_Toc443470707" w:displacedByCustomXml="next"/>
    <w:bookmarkEnd w:id="1408" w:displacedByCustomXml="next"/>
    <w:bookmarkStart w:id="1409" w:name="_Toc443554115" w:displacedByCustomXml="next"/>
    <w:bookmarkEnd w:id="1409" w:displacedByCustomXml="next"/>
    <w:bookmarkStart w:id="1410" w:name="_Toc443564211" w:displacedByCustomXml="next"/>
    <w:bookmarkEnd w:id="1410" w:displacedByCustomXml="next"/>
    <w:bookmarkStart w:id="1411" w:name="_Toc443470716" w:displacedByCustomXml="next"/>
    <w:bookmarkEnd w:id="1411" w:displacedByCustomXml="next"/>
    <w:bookmarkStart w:id="1412" w:name="_Toc443554124" w:displacedByCustomXml="next"/>
    <w:bookmarkEnd w:id="1412" w:displacedByCustomXml="next"/>
    <w:bookmarkStart w:id="1413" w:name="_Toc443564220" w:displacedByCustomXml="next"/>
    <w:bookmarkEnd w:id="1413" w:displacedByCustomXml="next"/>
    <w:bookmarkStart w:id="1414" w:name="_Toc443470725" w:displacedByCustomXml="next"/>
    <w:bookmarkEnd w:id="1414" w:displacedByCustomXml="next"/>
    <w:bookmarkStart w:id="1415" w:name="_Toc443554133" w:displacedByCustomXml="next"/>
    <w:bookmarkEnd w:id="1415" w:displacedByCustomXml="next"/>
    <w:bookmarkStart w:id="1416" w:name="_Toc443564229" w:displacedByCustomXml="next"/>
    <w:bookmarkEnd w:id="1416" w:displacedByCustomXml="next"/>
    <w:bookmarkStart w:id="1417" w:name="_Toc443470734" w:displacedByCustomXml="next"/>
    <w:bookmarkEnd w:id="1417" w:displacedByCustomXml="next"/>
    <w:bookmarkStart w:id="1418" w:name="_Toc443554142" w:displacedByCustomXml="next"/>
    <w:bookmarkEnd w:id="1418" w:displacedByCustomXml="next"/>
    <w:bookmarkStart w:id="1419" w:name="_Toc443564238" w:displacedByCustomXml="next"/>
    <w:bookmarkEnd w:id="1419" w:displacedByCustomXml="next"/>
    <w:bookmarkStart w:id="1420" w:name="_Toc443470743" w:displacedByCustomXml="next"/>
    <w:bookmarkEnd w:id="1420" w:displacedByCustomXml="next"/>
    <w:bookmarkStart w:id="1421" w:name="_Toc443554151" w:displacedByCustomXml="next"/>
    <w:bookmarkEnd w:id="1421" w:displacedByCustomXml="next"/>
    <w:bookmarkStart w:id="1422" w:name="_Toc443564247" w:displacedByCustomXml="next"/>
    <w:bookmarkEnd w:id="1422" w:displacedByCustomXml="next"/>
    <w:bookmarkStart w:id="1423" w:name="_Toc443470752" w:displacedByCustomXml="next"/>
    <w:bookmarkEnd w:id="1423" w:displacedByCustomXml="next"/>
    <w:bookmarkStart w:id="1424" w:name="_Toc443554160" w:displacedByCustomXml="next"/>
    <w:bookmarkEnd w:id="1424" w:displacedByCustomXml="next"/>
    <w:bookmarkStart w:id="1425" w:name="_Toc443564256" w:displacedByCustomXml="next"/>
    <w:bookmarkEnd w:id="1425" w:displacedByCustomXml="next"/>
    <w:bookmarkStart w:id="1426" w:name="_Toc443470761" w:displacedByCustomXml="next"/>
    <w:bookmarkEnd w:id="1426" w:displacedByCustomXml="next"/>
    <w:bookmarkStart w:id="1427" w:name="_Toc443554169" w:displacedByCustomXml="next"/>
    <w:bookmarkEnd w:id="1427" w:displacedByCustomXml="next"/>
    <w:bookmarkStart w:id="1428" w:name="_Toc443564265" w:displacedByCustomXml="next"/>
    <w:bookmarkEnd w:id="1428" w:displacedByCustomXml="next"/>
    <w:bookmarkStart w:id="1429" w:name="_Toc443470770" w:displacedByCustomXml="next"/>
    <w:bookmarkEnd w:id="1429" w:displacedByCustomXml="next"/>
    <w:bookmarkStart w:id="1430" w:name="_Toc443554178" w:displacedByCustomXml="next"/>
    <w:bookmarkEnd w:id="1430" w:displacedByCustomXml="next"/>
    <w:bookmarkStart w:id="1431" w:name="_Toc443564274" w:displacedByCustomXml="next"/>
    <w:bookmarkEnd w:id="1431" w:displacedByCustomXml="next"/>
    <w:bookmarkStart w:id="1432" w:name="_Toc443470779" w:displacedByCustomXml="next"/>
    <w:bookmarkEnd w:id="1432" w:displacedByCustomXml="next"/>
    <w:bookmarkStart w:id="1433" w:name="_Toc443554187" w:displacedByCustomXml="next"/>
    <w:bookmarkEnd w:id="1433" w:displacedByCustomXml="next"/>
    <w:bookmarkStart w:id="1434" w:name="_Toc443564283" w:displacedByCustomXml="next"/>
    <w:bookmarkEnd w:id="1434" w:displacedByCustomXml="next"/>
    <w:bookmarkStart w:id="1435" w:name="_Toc443470788" w:displacedByCustomXml="next"/>
    <w:bookmarkEnd w:id="1435" w:displacedByCustomXml="next"/>
    <w:bookmarkStart w:id="1436" w:name="_Toc443554196" w:displacedByCustomXml="next"/>
    <w:bookmarkEnd w:id="1436" w:displacedByCustomXml="next"/>
    <w:bookmarkStart w:id="1437" w:name="_Toc443564292" w:displacedByCustomXml="next"/>
    <w:bookmarkEnd w:id="1437" w:displacedByCustomXml="next"/>
    <w:bookmarkStart w:id="1438" w:name="_Toc443470797" w:displacedByCustomXml="next"/>
    <w:bookmarkEnd w:id="1438" w:displacedByCustomXml="next"/>
    <w:bookmarkStart w:id="1439" w:name="_Toc443554205" w:displacedByCustomXml="next"/>
    <w:bookmarkEnd w:id="1439" w:displacedByCustomXml="next"/>
    <w:bookmarkStart w:id="1440" w:name="_Toc443564301" w:displacedByCustomXml="next"/>
    <w:bookmarkEnd w:id="1440" w:displacedByCustomXml="next"/>
    <w:bookmarkStart w:id="1441" w:name="_Toc443470806" w:displacedByCustomXml="next"/>
    <w:bookmarkEnd w:id="1441" w:displacedByCustomXml="next"/>
    <w:bookmarkStart w:id="1442" w:name="_Toc443554214" w:displacedByCustomXml="next"/>
    <w:bookmarkEnd w:id="1442" w:displacedByCustomXml="next"/>
    <w:bookmarkStart w:id="1443" w:name="_Toc443564310" w:displacedByCustomXml="next"/>
    <w:bookmarkEnd w:id="1443" w:displacedByCustomXml="next"/>
    <w:bookmarkStart w:id="1444" w:name="_Toc443470815" w:displacedByCustomXml="next"/>
    <w:bookmarkEnd w:id="1444" w:displacedByCustomXml="next"/>
    <w:bookmarkStart w:id="1445" w:name="_Toc443554223" w:displacedByCustomXml="next"/>
    <w:bookmarkEnd w:id="1445" w:displacedByCustomXml="next"/>
    <w:bookmarkStart w:id="1446" w:name="_Toc443564319" w:displacedByCustomXml="next"/>
    <w:bookmarkEnd w:id="1446" w:displacedByCustomXml="next"/>
    <w:bookmarkStart w:id="1447" w:name="_Toc443470824" w:displacedByCustomXml="next"/>
    <w:bookmarkEnd w:id="1447" w:displacedByCustomXml="next"/>
    <w:bookmarkStart w:id="1448" w:name="_Toc443554232" w:displacedByCustomXml="next"/>
    <w:bookmarkEnd w:id="1448" w:displacedByCustomXml="next"/>
    <w:bookmarkStart w:id="1449" w:name="_Toc443564328" w:displacedByCustomXml="next"/>
    <w:bookmarkEnd w:id="1449" w:displacedByCustomXml="next"/>
    <w:bookmarkStart w:id="1450" w:name="_Toc443470833" w:displacedByCustomXml="next"/>
    <w:bookmarkEnd w:id="1450" w:displacedByCustomXml="next"/>
    <w:bookmarkStart w:id="1451" w:name="_Toc443554241" w:displacedByCustomXml="next"/>
    <w:bookmarkEnd w:id="1451" w:displacedByCustomXml="next"/>
    <w:bookmarkStart w:id="1452" w:name="_Toc443564337" w:displacedByCustomXml="next"/>
    <w:bookmarkEnd w:id="1452" w:displacedByCustomXml="next"/>
    <w:bookmarkStart w:id="1453" w:name="_Toc443470842" w:displacedByCustomXml="next"/>
    <w:bookmarkEnd w:id="1453" w:displacedByCustomXml="next"/>
    <w:bookmarkStart w:id="1454" w:name="_Toc443554250" w:displacedByCustomXml="next"/>
    <w:bookmarkEnd w:id="1454" w:displacedByCustomXml="next"/>
    <w:bookmarkStart w:id="1455" w:name="_Toc443564346" w:displacedByCustomXml="next"/>
    <w:bookmarkEnd w:id="1455" w:displacedByCustomXml="next"/>
    <w:bookmarkStart w:id="1456" w:name="_Toc443470851" w:displacedByCustomXml="next"/>
    <w:bookmarkEnd w:id="1456" w:displacedByCustomXml="next"/>
    <w:bookmarkStart w:id="1457" w:name="_Toc443554259" w:displacedByCustomXml="next"/>
    <w:bookmarkEnd w:id="1457" w:displacedByCustomXml="next"/>
    <w:bookmarkStart w:id="1458" w:name="_Toc443564355" w:displacedByCustomXml="next"/>
    <w:bookmarkEnd w:id="1458" w:displacedByCustomXml="next"/>
    <w:bookmarkStart w:id="1459" w:name="_Toc443470860" w:displacedByCustomXml="next"/>
    <w:bookmarkEnd w:id="1459" w:displacedByCustomXml="next"/>
    <w:bookmarkStart w:id="1460" w:name="_Toc443554268" w:displacedByCustomXml="next"/>
    <w:bookmarkEnd w:id="1460" w:displacedByCustomXml="next"/>
    <w:bookmarkStart w:id="1461" w:name="_Toc443564364" w:displacedByCustomXml="next"/>
    <w:bookmarkEnd w:id="1461" w:displacedByCustomXml="next"/>
    <w:bookmarkStart w:id="1462" w:name="_Toc443470870" w:displacedByCustomXml="next"/>
    <w:bookmarkEnd w:id="1462" w:displacedByCustomXml="next"/>
    <w:bookmarkStart w:id="1463" w:name="_Toc443554278" w:displacedByCustomXml="next"/>
    <w:bookmarkEnd w:id="1463" w:displacedByCustomXml="next"/>
    <w:bookmarkStart w:id="1464" w:name="_Toc443564374" w:displacedByCustomXml="next"/>
    <w:bookmarkEnd w:id="1464" w:displacedByCustomXml="next"/>
    <w:bookmarkStart w:id="1465" w:name="_Toc443470880" w:displacedByCustomXml="next"/>
    <w:bookmarkEnd w:id="1465" w:displacedByCustomXml="next"/>
    <w:bookmarkStart w:id="1466" w:name="_Toc443554288" w:displacedByCustomXml="next"/>
    <w:bookmarkEnd w:id="1466" w:displacedByCustomXml="next"/>
    <w:bookmarkStart w:id="1467" w:name="_Toc443564384" w:displacedByCustomXml="next"/>
    <w:bookmarkEnd w:id="1467" w:displacedByCustomXml="next"/>
    <w:bookmarkStart w:id="1468" w:name="_Toc443470898" w:displacedByCustomXml="next"/>
    <w:bookmarkEnd w:id="1468" w:displacedByCustomXml="next"/>
    <w:bookmarkStart w:id="1469" w:name="_Toc443554306" w:displacedByCustomXml="next"/>
    <w:bookmarkEnd w:id="1469" w:displacedByCustomXml="next"/>
    <w:bookmarkStart w:id="1470" w:name="_Toc443564402" w:displacedByCustomXml="next"/>
    <w:bookmarkEnd w:id="1470" w:displacedByCustomXml="next"/>
    <w:bookmarkStart w:id="1471" w:name="_Toc443470907" w:displacedByCustomXml="next"/>
    <w:bookmarkEnd w:id="1471" w:displacedByCustomXml="next"/>
    <w:bookmarkStart w:id="1472" w:name="_Toc443554315" w:displacedByCustomXml="next"/>
    <w:bookmarkEnd w:id="1472" w:displacedByCustomXml="next"/>
    <w:bookmarkStart w:id="1473" w:name="_Toc443564411" w:displacedByCustomXml="next"/>
    <w:bookmarkEnd w:id="1473" w:displacedByCustomXml="next"/>
    <w:bookmarkStart w:id="1474" w:name="_Toc443470916" w:displacedByCustomXml="next"/>
    <w:bookmarkEnd w:id="1474" w:displacedByCustomXml="next"/>
    <w:bookmarkStart w:id="1475" w:name="_Toc443554324" w:displacedByCustomXml="next"/>
    <w:bookmarkEnd w:id="1475" w:displacedByCustomXml="next"/>
    <w:bookmarkStart w:id="1476" w:name="_Toc443564420" w:displacedByCustomXml="next"/>
    <w:bookmarkEnd w:id="1476" w:displacedByCustomXml="next"/>
    <w:bookmarkStart w:id="1477" w:name="_Toc443470925" w:displacedByCustomXml="next"/>
    <w:bookmarkEnd w:id="1477" w:displacedByCustomXml="next"/>
    <w:bookmarkStart w:id="1478" w:name="_Toc443554333" w:displacedByCustomXml="next"/>
    <w:bookmarkEnd w:id="1478" w:displacedByCustomXml="next"/>
    <w:bookmarkStart w:id="1479" w:name="_Toc443564429" w:displacedByCustomXml="next"/>
    <w:bookmarkEnd w:id="1479" w:displacedByCustomXml="next"/>
    <w:bookmarkStart w:id="1480" w:name="_Toc443470934" w:displacedByCustomXml="next"/>
    <w:bookmarkEnd w:id="1480" w:displacedByCustomXml="next"/>
    <w:bookmarkStart w:id="1481" w:name="_Toc443554342" w:displacedByCustomXml="next"/>
    <w:bookmarkEnd w:id="1481" w:displacedByCustomXml="next"/>
    <w:bookmarkStart w:id="1482" w:name="_Toc443564438" w:displacedByCustomXml="next"/>
    <w:bookmarkEnd w:id="1482" w:displacedByCustomXml="next"/>
    <w:bookmarkStart w:id="1483" w:name="_Toc443470943" w:displacedByCustomXml="next"/>
    <w:bookmarkEnd w:id="1483" w:displacedByCustomXml="next"/>
    <w:bookmarkStart w:id="1484" w:name="_Toc443554351" w:displacedByCustomXml="next"/>
    <w:bookmarkEnd w:id="1484" w:displacedByCustomXml="next"/>
    <w:bookmarkStart w:id="1485" w:name="_Toc443564447" w:displacedByCustomXml="next"/>
    <w:bookmarkEnd w:id="1485" w:displacedByCustomXml="next"/>
    <w:bookmarkStart w:id="1486" w:name="_Toc443470952" w:displacedByCustomXml="next"/>
    <w:bookmarkEnd w:id="1486" w:displacedByCustomXml="next"/>
    <w:bookmarkStart w:id="1487" w:name="_Toc443554360" w:displacedByCustomXml="next"/>
    <w:bookmarkEnd w:id="1487" w:displacedByCustomXml="next"/>
    <w:bookmarkStart w:id="1488" w:name="_Toc443564456" w:displacedByCustomXml="next"/>
    <w:bookmarkEnd w:id="1488" w:displacedByCustomXml="next"/>
    <w:bookmarkStart w:id="1489" w:name="_Toc443470961" w:displacedByCustomXml="next"/>
    <w:bookmarkEnd w:id="1489" w:displacedByCustomXml="next"/>
    <w:bookmarkStart w:id="1490" w:name="_Toc443554369" w:displacedByCustomXml="next"/>
    <w:bookmarkEnd w:id="1490" w:displacedByCustomXml="next"/>
    <w:bookmarkStart w:id="1491" w:name="_Toc443564465" w:displacedByCustomXml="next"/>
    <w:bookmarkEnd w:id="1491" w:displacedByCustomXml="next"/>
    <w:bookmarkStart w:id="1492" w:name="_Toc443470970" w:displacedByCustomXml="next"/>
    <w:bookmarkEnd w:id="1492" w:displacedByCustomXml="next"/>
    <w:bookmarkStart w:id="1493" w:name="_Toc443554378" w:displacedByCustomXml="next"/>
    <w:bookmarkEnd w:id="1493" w:displacedByCustomXml="next"/>
    <w:bookmarkStart w:id="1494" w:name="_Toc443564474" w:displacedByCustomXml="next"/>
    <w:bookmarkEnd w:id="1494" w:displacedByCustomXml="next"/>
    <w:bookmarkStart w:id="1495" w:name="_Toc443470979" w:displacedByCustomXml="next"/>
    <w:bookmarkEnd w:id="1495" w:displacedByCustomXml="next"/>
    <w:bookmarkStart w:id="1496" w:name="_Toc443554387" w:displacedByCustomXml="next"/>
    <w:bookmarkEnd w:id="1496" w:displacedByCustomXml="next"/>
    <w:bookmarkStart w:id="1497" w:name="_Toc443564483" w:displacedByCustomXml="next"/>
    <w:bookmarkEnd w:id="1497" w:displacedByCustomXml="next"/>
    <w:bookmarkStart w:id="1498" w:name="_Toc443470988" w:displacedByCustomXml="next"/>
    <w:bookmarkEnd w:id="1498" w:displacedByCustomXml="next"/>
    <w:bookmarkStart w:id="1499" w:name="_Toc443554396" w:displacedByCustomXml="next"/>
    <w:bookmarkEnd w:id="1499" w:displacedByCustomXml="next"/>
    <w:bookmarkStart w:id="1500" w:name="_Toc443564492" w:displacedByCustomXml="next"/>
    <w:bookmarkEnd w:id="1500" w:displacedByCustomXml="next"/>
    <w:bookmarkStart w:id="1501" w:name="_Toc443470997" w:displacedByCustomXml="next"/>
    <w:bookmarkEnd w:id="1501" w:displacedByCustomXml="next"/>
    <w:bookmarkStart w:id="1502" w:name="_Toc443554405" w:displacedByCustomXml="next"/>
    <w:bookmarkEnd w:id="1502" w:displacedByCustomXml="next"/>
    <w:bookmarkStart w:id="1503" w:name="_Toc443564501" w:displacedByCustomXml="next"/>
    <w:bookmarkEnd w:id="1503" w:displacedByCustomXml="next"/>
    <w:bookmarkStart w:id="1504" w:name="_Toc443471006" w:displacedByCustomXml="next"/>
    <w:bookmarkEnd w:id="1504" w:displacedByCustomXml="next"/>
    <w:bookmarkStart w:id="1505" w:name="_Toc443554414" w:displacedByCustomXml="next"/>
    <w:bookmarkEnd w:id="1505" w:displacedByCustomXml="next"/>
    <w:bookmarkStart w:id="1506" w:name="_Toc443564510" w:displacedByCustomXml="next"/>
    <w:bookmarkEnd w:id="1506" w:displacedByCustomXml="next"/>
    <w:bookmarkStart w:id="1507" w:name="_Toc443471015" w:displacedByCustomXml="next"/>
    <w:bookmarkEnd w:id="1507" w:displacedByCustomXml="next"/>
    <w:bookmarkStart w:id="1508" w:name="_Toc443554423" w:displacedByCustomXml="next"/>
    <w:bookmarkEnd w:id="1508" w:displacedByCustomXml="next"/>
    <w:bookmarkStart w:id="1509" w:name="_Toc443564519" w:displacedByCustomXml="next"/>
    <w:bookmarkEnd w:id="1509" w:displacedByCustomXml="next"/>
    <w:bookmarkStart w:id="1510" w:name="_Toc443471024" w:displacedByCustomXml="next"/>
    <w:bookmarkEnd w:id="1510" w:displacedByCustomXml="next"/>
    <w:bookmarkStart w:id="1511" w:name="_Toc443554432" w:displacedByCustomXml="next"/>
    <w:bookmarkEnd w:id="1511" w:displacedByCustomXml="next"/>
    <w:bookmarkStart w:id="1512" w:name="_Toc443564528" w:displacedByCustomXml="next"/>
    <w:bookmarkEnd w:id="1512" w:displacedByCustomXml="next"/>
    <w:bookmarkStart w:id="1513" w:name="_Toc443471042" w:displacedByCustomXml="next"/>
    <w:bookmarkEnd w:id="1513" w:displacedByCustomXml="next"/>
    <w:bookmarkStart w:id="1514" w:name="_Toc443554450" w:displacedByCustomXml="next"/>
    <w:bookmarkEnd w:id="1514" w:displacedByCustomXml="next"/>
    <w:bookmarkStart w:id="1515" w:name="_Toc443564546" w:displacedByCustomXml="next"/>
    <w:bookmarkEnd w:id="1515" w:displacedByCustomXml="next"/>
    <w:bookmarkStart w:id="1516" w:name="_Toc443471051" w:displacedByCustomXml="next"/>
    <w:bookmarkEnd w:id="1516" w:displacedByCustomXml="next"/>
    <w:bookmarkStart w:id="1517" w:name="_Toc443554459" w:displacedByCustomXml="next"/>
    <w:bookmarkEnd w:id="1517" w:displacedByCustomXml="next"/>
    <w:bookmarkStart w:id="1518" w:name="_Toc443564555" w:displacedByCustomXml="next"/>
    <w:bookmarkEnd w:id="1518" w:displacedByCustomXml="next"/>
    <w:bookmarkStart w:id="1519" w:name="_Toc443471060" w:displacedByCustomXml="next"/>
    <w:bookmarkEnd w:id="1519" w:displacedByCustomXml="next"/>
    <w:bookmarkStart w:id="1520" w:name="_Toc443554468" w:displacedByCustomXml="next"/>
    <w:bookmarkEnd w:id="1520" w:displacedByCustomXml="next"/>
    <w:bookmarkStart w:id="1521" w:name="_Toc443564564" w:displacedByCustomXml="next"/>
    <w:bookmarkEnd w:id="1521" w:displacedByCustomXml="next"/>
    <w:bookmarkStart w:id="1522" w:name="_Toc443471069" w:displacedByCustomXml="next"/>
    <w:bookmarkEnd w:id="1522" w:displacedByCustomXml="next"/>
    <w:bookmarkStart w:id="1523" w:name="_Toc443554477" w:displacedByCustomXml="next"/>
    <w:bookmarkEnd w:id="1523" w:displacedByCustomXml="next"/>
    <w:bookmarkStart w:id="1524" w:name="_Toc443564573" w:displacedByCustomXml="next"/>
    <w:bookmarkEnd w:id="1524" w:displacedByCustomXml="next"/>
    <w:bookmarkStart w:id="1525" w:name="_Toc443471078" w:displacedByCustomXml="next"/>
    <w:bookmarkEnd w:id="1525" w:displacedByCustomXml="next"/>
    <w:bookmarkStart w:id="1526" w:name="_Toc443554486" w:displacedByCustomXml="next"/>
    <w:bookmarkEnd w:id="1526" w:displacedByCustomXml="next"/>
    <w:bookmarkStart w:id="1527" w:name="_Toc443564582" w:displacedByCustomXml="next"/>
    <w:bookmarkEnd w:id="1527" w:displacedByCustomXml="next"/>
    <w:bookmarkStart w:id="1528" w:name="_Toc443471087" w:displacedByCustomXml="next"/>
    <w:bookmarkEnd w:id="1528" w:displacedByCustomXml="next"/>
    <w:bookmarkStart w:id="1529" w:name="_Toc443554495" w:displacedByCustomXml="next"/>
    <w:bookmarkEnd w:id="1529" w:displacedByCustomXml="next"/>
    <w:bookmarkStart w:id="1530" w:name="_Toc443564591" w:displacedByCustomXml="next"/>
    <w:bookmarkEnd w:id="1530" w:displacedByCustomXml="next"/>
    <w:bookmarkStart w:id="1531" w:name="_Toc443471096" w:displacedByCustomXml="next"/>
    <w:bookmarkEnd w:id="1531" w:displacedByCustomXml="next"/>
    <w:bookmarkStart w:id="1532" w:name="_Toc443554504" w:displacedByCustomXml="next"/>
    <w:bookmarkEnd w:id="1532" w:displacedByCustomXml="next"/>
    <w:bookmarkStart w:id="1533" w:name="_Toc443564600" w:displacedByCustomXml="next"/>
    <w:bookmarkEnd w:id="1533" w:displacedByCustomXml="next"/>
    <w:bookmarkStart w:id="1534" w:name="_Toc443471105" w:displacedByCustomXml="next"/>
    <w:bookmarkEnd w:id="1534" w:displacedByCustomXml="next"/>
    <w:bookmarkStart w:id="1535" w:name="_Toc443554513" w:displacedByCustomXml="next"/>
    <w:bookmarkEnd w:id="1535" w:displacedByCustomXml="next"/>
    <w:bookmarkStart w:id="1536" w:name="_Toc443564609" w:displacedByCustomXml="next"/>
    <w:bookmarkEnd w:id="1536" w:displacedByCustomXml="next"/>
    <w:bookmarkStart w:id="1537" w:name="_Toc443471114" w:displacedByCustomXml="next"/>
    <w:bookmarkEnd w:id="1537" w:displacedByCustomXml="next"/>
    <w:bookmarkStart w:id="1538" w:name="_Toc443554522" w:displacedByCustomXml="next"/>
    <w:bookmarkEnd w:id="1538" w:displacedByCustomXml="next"/>
    <w:bookmarkStart w:id="1539" w:name="_Toc443564618" w:displacedByCustomXml="next"/>
    <w:bookmarkEnd w:id="1539" w:displacedByCustomXml="next"/>
    <w:bookmarkStart w:id="1540" w:name="_Toc443471123" w:displacedByCustomXml="next"/>
    <w:bookmarkEnd w:id="1540" w:displacedByCustomXml="next"/>
    <w:bookmarkStart w:id="1541" w:name="_Toc443554531" w:displacedByCustomXml="next"/>
    <w:bookmarkEnd w:id="1541" w:displacedByCustomXml="next"/>
    <w:bookmarkStart w:id="1542" w:name="_Toc443564627" w:displacedByCustomXml="next"/>
    <w:bookmarkEnd w:id="1542" w:displacedByCustomXml="next"/>
    <w:bookmarkStart w:id="1543" w:name="_Toc443471132" w:displacedByCustomXml="next"/>
    <w:bookmarkEnd w:id="1543" w:displacedByCustomXml="next"/>
    <w:bookmarkStart w:id="1544" w:name="_Toc443554540" w:displacedByCustomXml="next"/>
    <w:bookmarkEnd w:id="1544" w:displacedByCustomXml="next"/>
    <w:bookmarkStart w:id="1545" w:name="_Toc443564636" w:displacedByCustomXml="next"/>
    <w:bookmarkEnd w:id="1545" w:displacedByCustomXml="next"/>
    <w:bookmarkStart w:id="1546" w:name="_Toc443471141" w:displacedByCustomXml="next"/>
    <w:bookmarkEnd w:id="1546" w:displacedByCustomXml="next"/>
    <w:bookmarkStart w:id="1547" w:name="_Toc443554549" w:displacedByCustomXml="next"/>
    <w:bookmarkEnd w:id="1547" w:displacedByCustomXml="next"/>
    <w:bookmarkStart w:id="1548" w:name="_Toc443564645" w:displacedByCustomXml="next"/>
    <w:bookmarkEnd w:id="1548" w:displacedByCustomXml="next"/>
    <w:bookmarkStart w:id="1549" w:name="_Toc443471150" w:displacedByCustomXml="next"/>
    <w:bookmarkEnd w:id="1549" w:displacedByCustomXml="next"/>
    <w:bookmarkStart w:id="1550" w:name="_Toc443554558" w:displacedByCustomXml="next"/>
    <w:bookmarkEnd w:id="1550" w:displacedByCustomXml="next"/>
    <w:bookmarkStart w:id="1551" w:name="_Toc443564654" w:displacedByCustomXml="next"/>
    <w:bookmarkEnd w:id="1551" w:displacedByCustomXml="next"/>
    <w:bookmarkStart w:id="1552" w:name="_Toc443471168" w:displacedByCustomXml="next"/>
    <w:bookmarkEnd w:id="1552" w:displacedByCustomXml="next"/>
    <w:bookmarkStart w:id="1553" w:name="_Toc443554576" w:displacedByCustomXml="next"/>
    <w:bookmarkEnd w:id="1553" w:displacedByCustomXml="next"/>
    <w:bookmarkStart w:id="1554" w:name="_Toc443564672" w:displacedByCustomXml="next"/>
    <w:bookmarkEnd w:id="1554" w:displacedByCustomXml="next"/>
    <w:bookmarkStart w:id="1555" w:name="_Toc443471177" w:displacedByCustomXml="next"/>
    <w:bookmarkEnd w:id="1555" w:displacedByCustomXml="next"/>
    <w:bookmarkStart w:id="1556" w:name="_Toc443554585" w:displacedByCustomXml="next"/>
    <w:bookmarkEnd w:id="1556" w:displacedByCustomXml="next"/>
    <w:bookmarkStart w:id="1557" w:name="_Toc443564681" w:displacedByCustomXml="next"/>
    <w:bookmarkEnd w:id="1557" w:displacedByCustomXml="next"/>
    <w:bookmarkStart w:id="1558" w:name="_Toc443471186" w:displacedByCustomXml="next"/>
    <w:bookmarkEnd w:id="1558" w:displacedByCustomXml="next"/>
    <w:bookmarkStart w:id="1559" w:name="_Toc443554594" w:displacedByCustomXml="next"/>
    <w:bookmarkEnd w:id="1559" w:displacedByCustomXml="next"/>
    <w:bookmarkStart w:id="1560" w:name="_Toc443564690" w:displacedByCustomXml="next"/>
    <w:bookmarkEnd w:id="1560" w:displacedByCustomXml="next"/>
    <w:bookmarkStart w:id="1561" w:name="_Toc443471195" w:displacedByCustomXml="next"/>
    <w:bookmarkEnd w:id="1561" w:displacedByCustomXml="next"/>
    <w:bookmarkStart w:id="1562" w:name="_Toc443554603" w:displacedByCustomXml="next"/>
    <w:bookmarkEnd w:id="1562" w:displacedByCustomXml="next"/>
    <w:bookmarkStart w:id="1563" w:name="_Toc443564699" w:displacedByCustomXml="next"/>
    <w:bookmarkEnd w:id="1563" w:displacedByCustomXml="next"/>
    <w:bookmarkStart w:id="1564" w:name="_Toc443471204" w:displacedByCustomXml="next"/>
    <w:bookmarkEnd w:id="1564" w:displacedByCustomXml="next"/>
    <w:bookmarkStart w:id="1565" w:name="_Toc443554612" w:displacedByCustomXml="next"/>
    <w:bookmarkEnd w:id="1565" w:displacedByCustomXml="next"/>
    <w:bookmarkStart w:id="1566" w:name="_Toc443564708" w:displacedByCustomXml="next"/>
    <w:bookmarkEnd w:id="1566" w:displacedByCustomXml="next"/>
    <w:bookmarkStart w:id="1567" w:name="_Toc443471213" w:displacedByCustomXml="next"/>
    <w:bookmarkEnd w:id="1567" w:displacedByCustomXml="next"/>
    <w:bookmarkStart w:id="1568" w:name="_Toc443554621" w:displacedByCustomXml="next"/>
    <w:bookmarkEnd w:id="1568" w:displacedByCustomXml="next"/>
    <w:bookmarkStart w:id="1569" w:name="_Toc443564717" w:displacedByCustomXml="next"/>
    <w:bookmarkEnd w:id="1569" w:displacedByCustomXml="next"/>
    <w:bookmarkStart w:id="1570" w:name="_Toc443471222" w:displacedByCustomXml="next"/>
    <w:bookmarkEnd w:id="1570" w:displacedByCustomXml="next"/>
    <w:bookmarkStart w:id="1571" w:name="_Toc443554630" w:displacedByCustomXml="next"/>
    <w:bookmarkEnd w:id="1571" w:displacedByCustomXml="next"/>
    <w:bookmarkStart w:id="1572" w:name="_Toc443564726" w:displacedByCustomXml="next"/>
    <w:bookmarkEnd w:id="1572" w:displacedByCustomXml="next"/>
    <w:bookmarkStart w:id="1573" w:name="_Toc443471231" w:displacedByCustomXml="next"/>
    <w:bookmarkEnd w:id="1573" w:displacedByCustomXml="next"/>
    <w:bookmarkStart w:id="1574" w:name="_Toc443554639" w:displacedByCustomXml="next"/>
    <w:bookmarkEnd w:id="1574" w:displacedByCustomXml="next"/>
    <w:bookmarkStart w:id="1575" w:name="_Toc443564735" w:displacedByCustomXml="next"/>
    <w:bookmarkEnd w:id="1575" w:displacedByCustomXml="next"/>
    <w:bookmarkStart w:id="1576" w:name="_Toc443471240" w:displacedByCustomXml="next"/>
    <w:bookmarkEnd w:id="1576" w:displacedByCustomXml="next"/>
    <w:bookmarkStart w:id="1577" w:name="_Toc443554648" w:displacedByCustomXml="next"/>
    <w:bookmarkEnd w:id="1577" w:displacedByCustomXml="next"/>
    <w:bookmarkStart w:id="1578" w:name="_Toc443564744" w:displacedByCustomXml="next"/>
    <w:bookmarkEnd w:id="1578" w:displacedByCustomXml="next"/>
    <w:bookmarkStart w:id="1579" w:name="_Toc443471249" w:displacedByCustomXml="next"/>
    <w:bookmarkEnd w:id="1579" w:displacedByCustomXml="next"/>
    <w:bookmarkStart w:id="1580" w:name="_Toc443554657" w:displacedByCustomXml="next"/>
    <w:bookmarkEnd w:id="1580" w:displacedByCustomXml="next"/>
    <w:bookmarkStart w:id="1581" w:name="_Toc443564753" w:displacedByCustomXml="next"/>
    <w:bookmarkEnd w:id="1581" w:displacedByCustomXml="next"/>
    <w:bookmarkStart w:id="1582" w:name="_Toc443471258" w:displacedByCustomXml="next"/>
    <w:bookmarkEnd w:id="1582" w:displacedByCustomXml="next"/>
    <w:bookmarkStart w:id="1583" w:name="_Toc443554666" w:displacedByCustomXml="next"/>
    <w:bookmarkEnd w:id="1583" w:displacedByCustomXml="next"/>
    <w:bookmarkStart w:id="1584" w:name="_Toc443564762" w:displacedByCustomXml="next"/>
    <w:bookmarkEnd w:id="1584" w:displacedByCustomXml="next"/>
    <w:bookmarkStart w:id="1585" w:name="_Toc443471267" w:displacedByCustomXml="next"/>
    <w:bookmarkEnd w:id="1585" w:displacedByCustomXml="next"/>
    <w:bookmarkStart w:id="1586" w:name="_Toc443554675" w:displacedByCustomXml="next"/>
    <w:bookmarkEnd w:id="1586" w:displacedByCustomXml="next"/>
    <w:bookmarkStart w:id="1587" w:name="_Toc443564771" w:displacedByCustomXml="next"/>
    <w:bookmarkEnd w:id="1587" w:displacedByCustomXml="next"/>
    <w:bookmarkStart w:id="1588" w:name="_Toc443471276" w:displacedByCustomXml="next"/>
    <w:bookmarkEnd w:id="1588" w:displacedByCustomXml="next"/>
    <w:bookmarkStart w:id="1589" w:name="_Toc443554684" w:displacedByCustomXml="next"/>
    <w:bookmarkEnd w:id="1589" w:displacedByCustomXml="next"/>
    <w:bookmarkStart w:id="1590" w:name="_Toc443564780" w:displacedByCustomXml="next"/>
    <w:bookmarkEnd w:id="1590" w:displacedByCustomXml="next"/>
    <w:bookmarkStart w:id="1591" w:name="_Toc443471285" w:displacedByCustomXml="next"/>
    <w:bookmarkEnd w:id="1591" w:displacedByCustomXml="next"/>
    <w:bookmarkStart w:id="1592" w:name="_Toc443554693" w:displacedByCustomXml="next"/>
    <w:bookmarkEnd w:id="1592" w:displacedByCustomXml="next"/>
    <w:bookmarkStart w:id="1593" w:name="_Toc443564789" w:displacedByCustomXml="next"/>
    <w:bookmarkEnd w:id="1593" w:displacedByCustomXml="next"/>
    <w:bookmarkStart w:id="1594" w:name="_Toc443471294" w:displacedByCustomXml="next"/>
    <w:bookmarkEnd w:id="1594" w:displacedByCustomXml="next"/>
    <w:bookmarkStart w:id="1595" w:name="_Toc443554702" w:displacedByCustomXml="next"/>
    <w:bookmarkEnd w:id="1595" w:displacedByCustomXml="next"/>
    <w:bookmarkStart w:id="1596" w:name="_Toc443564798" w:displacedByCustomXml="next"/>
    <w:bookmarkEnd w:id="1596" w:displacedByCustomXml="next"/>
    <w:bookmarkStart w:id="1597" w:name="_Toc443471303" w:displacedByCustomXml="next"/>
    <w:bookmarkEnd w:id="1597" w:displacedByCustomXml="next"/>
    <w:bookmarkStart w:id="1598" w:name="_Toc443554711" w:displacedByCustomXml="next"/>
    <w:bookmarkEnd w:id="1598" w:displacedByCustomXml="next"/>
    <w:bookmarkStart w:id="1599" w:name="_Toc443564807" w:displacedByCustomXml="next"/>
    <w:bookmarkEnd w:id="1599" w:displacedByCustomXml="next"/>
    <w:bookmarkStart w:id="1600" w:name="_Toc443471312" w:displacedByCustomXml="next"/>
    <w:bookmarkEnd w:id="1600" w:displacedByCustomXml="next"/>
    <w:bookmarkStart w:id="1601" w:name="_Toc443554720" w:displacedByCustomXml="next"/>
    <w:bookmarkEnd w:id="1601" w:displacedByCustomXml="next"/>
    <w:bookmarkStart w:id="1602" w:name="_Toc443564816" w:displacedByCustomXml="next"/>
    <w:bookmarkEnd w:id="1602" w:displacedByCustomXml="next"/>
    <w:bookmarkStart w:id="1603" w:name="_Toc443471321" w:displacedByCustomXml="next"/>
    <w:bookmarkEnd w:id="1603" w:displacedByCustomXml="next"/>
    <w:bookmarkStart w:id="1604" w:name="_Toc443554729" w:displacedByCustomXml="next"/>
    <w:bookmarkEnd w:id="1604" w:displacedByCustomXml="next"/>
    <w:bookmarkStart w:id="1605" w:name="_Toc443564825" w:displacedByCustomXml="next"/>
    <w:bookmarkEnd w:id="1605" w:displacedByCustomXml="next"/>
    <w:bookmarkStart w:id="1606" w:name="_Toc443471330" w:displacedByCustomXml="next"/>
    <w:bookmarkEnd w:id="1606" w:displacedByCustomXml="next"/>
    <w:bookmarkStart w:id="1607" w:name="_Toc443554738" w:displacedByCustomXml="next"/>
    <w:bookmarkEnd w:id="1607" w:displacedByCustomXml="next"/>
    <w:bookmarkStart w:id="1608" w:name="_Toc443564834" w:displacedByCustomXml="next"/>
    <w:bookmarkEnd w:id="1608" w:displacedByCustomXml="next"/>
    <w:bookmarkStart w:id="1609" w:name="_Toc443471339" w:displacedByCustomXml="next"/>
    <w:bookmarkEnd w:id="1609" w:displacedByCustomXml="next"/>
    <w:bookmarkStart w:id="1610" w:name="_Toc443554747" w:displacedByCustomXml="next"/>
    <w:bookmarkEnd w:id="1610" w:displacedByCustomXml="next"/>
    <w:bookmarkStart w:id="1611" w:name="_Toc443564843" w:displacedByCustomXml="next"/>
    <w:bookmarkEnd w:id="1611" w:displacedByCustomXml="next"/>
    <w:bookmarkStart w:id="1612" w:name="_Toc443471357" w:displacedByCustomXml="next"/>
    <w:bookmarkEnd w:id="1612" w:displacedByCustomXml="next"/>
    <w:bookmarkStart w:id="1613" w:name="_Toc443554765" w:displacedByCustomXml="next"/>
    <w:bookmarkEnd w:id="1613" w:displacedByCustomXml="next"/>
    <w:bookmarkStart w:id="1614" w:name="_Toc443564861" w:displacedByCustomXml="next"/>
    <w:bookmarkEnd w:id="1614" w:displacedByCustomXml="next"/>
    <w:bookmarkStart w:id="1615" w:name="_Toc443471366" w:displacedByCustomXml="next"/>
    <w:bookmarkEnd w:id="1615" w:displacedByCustomXml="next"/>
    <w:bookmarkStart w:id="1616" w:name="_Toc443554774" w:displacedByCustomXml="next"/>
    <w:bookmarkEnd w:id="1616" w:displacedByCustomXml="next"/>
    <w:bookmarkStart w:id="1617" w:name="_Toc443564870" w:displacedByCustomXml="next"/>
    <w:bookmarkEnd w:id="1617" w:displacedByCustomXml="next"/>
    <w:bookmarkStart w:id="1618" w:name="_Toc443471375" w:displacedByCustomXml="next"/>
    <w:bookmarkEnd w:id="1618" w:displacedByCustomXml="next"/>
    <w:bookmarkStart w:id="1619" w:name="_Toc443554783" w:displacedByCustomXml="next"/>
    <w:bookmarkEnd w:id="1619" w:displacedByCustomXml="next"/>
    <w:bookmarkStart w:id="1620" w:name="_Toc443564879" w:displacedByCustomXml="next"/>
    <w:bookmarkEnd w:id="1620" w:displacedByCustomXml="next"/>
    <w:bookmarkStart w:id="1621" w:name="_Toc443471384" w:displacedByCustomXml="next"/>
    <w:bookmarkEnd w:id="1621" w:displacedByCustomXml="next"/>
    <w:bookmarkStart w:id="1622" w:name="_Toc443554792" w:displacedByCustomXml="next"/>
    <w:bookmarkEnd w:id="1622" w:displacedByCustomXml="next"/>
    <w:bookmarkStart w:id="1623" w:name="_Toc443564888" w:displacedByCustomXml="next"/>
    <w:bookmarkEnd w:id="1623" w:displacedByCustomXml="next"/>
    <w:bookmarkStart w:id="1624" w:name="_Toc443471393" w:displacedByCustomXml="next"/>
    <w:bookmarkEnd w:id="1624" w:displacedByCustomXml="next"/>
    <w:bookmarkStart w:id="1625" w:name="_Toc443554801" w:displacedByCustomXml="next"/>
    <w:bookmarkEnd w:id="1625" w:displacedByCustomXml="next"/>
    <w:bookmarkStart w:id="1626" w:name="_Toc443564897" w:displacedByCustomXml="next"/>
    <w:bookmarkEnd w:id="1626" w:displacedByCustomXml="next"/>
    <w:bookmarkStart w:id="1627" w:name="_Toc443471402" w:displacedByCustomXml="next"/>
    <w:bookmarkEnd w:id="1627" w:displacedByCustomXml="next"/>
    <w:bookmarkStart w:id="1628" w:name="_Toc443554810" w:displacedByCustomXml="next"/>
    <w:bookmarkEnd w:id="1628" w:displacedByCustomXml="next"/>
    <w:bookmarkStart w:id="1629" w:name="_Toc443564906" w:displacedByCustomXml="next"/>
    <w:bookmarkEnd w:id="1629" w:displacedByCustomXml="next"/>
    <w:bookmarkStart w:id="1630" w:name="_Toc443471411" w:displacedByCustomXml="next"/>
    <w:bookmarkEnd w:id="1630" w:displacedByCustomXml="next"/>
    <w:bookmarkStart w:id="1631" w:name="_Toc443554819" w:displacedByCustomXml="next"/>
    <w:bookmarkEnd w:id="1631" w:displacedByCustomXml="next"/>
    <w:bookmarkStart w:id="1632" w:name="_Toc443564915" w:displacedByCustomXml="next"/>
    <w:bookmarkEnd w:id="1632" w:displacedByCustomXml="next"/>
    <w:bookmarkStart w:id="1633" w:name="_Toc443471420" w:displacedByCustomXml="next"/>
    <w:bookmarkEnd w:id="1633" w:displacedByCustomXml="next"/>
    <w:bookmarkStart w:id="1634" w:name="_Toc443554828" w:displacedByCustomXml="next"/>
    <w:bookmarkEnd w:id="1634" w:displacedByCustomXml="next"/>
    <w:bookmarkStart w:id="1635" w:name="_Toc443564924" w:displacedByCustomXml="next"/>
    <w:bookmarkEnd w:id="1635" w:displacedByCustomXml="next"/>
    <w:bookmarkStart w:id="1636" w:name="_Toc443471429" w:displacedByCustomXml="next"/>
    <w:bookmarkEnd w:id="1636" w:displacedByCustomXml="next"/>
    <w:bookmarkStart w:id="1637" w:name="_Toc443554837" w:displacedByCustomXml="next"/>
    <w:bookmarkEnd w:id="1637" w:displacedByCustomXml="next"/>
    <w:bookmarkStart w:id="1638" w:name="_Toc443564933" w:displacedByCustomXml="next"/>
    <w:bookmarkEnd w:id="1638" w:displacedByCustomXml="next"/>
    <w:bookmarkStart w:id="1639" w:name="_Toc443471447" w:displacedByCustomXml="next"/>
    <w:bookmarkEnd w:id="1639" w:displacedByCustomXml="next"/>
    <w:bookmarkStart w:id="1640" w:name="_Toc443554855" w:displacedByCustomXml="next"/>
    <w:bookmarkEnd w:id="1640" w:displacedByCustomXml="next"/>
    <w:bookmarkStart w:id="1641" w:name="_Toc443564951" w:displacedByCustomXml="next"/>
    <w:bookmarkEnd w:id="1641" w:displacedByCustomXml="next"/>
    <w:bookmarkStart w:id="1642" w:name="_Toc443471456" w:displacedByCustomXml="next"/>
    <w:bookmarkEnd w:id="1642" w:displacedByCustomXml="next"/>
    <w:bookmarkStart w:id="1643" w:name="_Toc443554864" w:displacedByCustomXml="next"/>
    <w:bookmarkEnd w:id="1643" w:displacedByCustomXml="next"/>
    <w:bookmarkStart w:id="1644" w:name="_Toc443564960" w:displacedByCustomXml="next"/>
    <w:bookmarkEnd w:id="1644" w:displacedByCustomXml="next"/>
    <w:bookmarkStart w:id="1645" w:name="_Toc443471465" w:displacedByCustomXml="next"/>
    <w:bookmarkEnd w:id="1645" w:displacedByCustomXml="next"/>
    <w:bookmarkStart w:id="1646" w:name="_Toc443554873" w:displacedByCustomXml="next"/>
    <w:bookmarkEnd w:id="1646" w:displacedByCustomXml="next"/>
    <w:bookmarkStart w:id="1647" w:name="_Toc443564969" w:displacedByCustomXml="next"/>
    <w:bookmarkEnd w:id="1647" w:displacedByCustomXml="next"/>
    <w:bookmarkStart w:id="1648" w:name="_Toc443471474" w:displacedByCustomXml="next"/>
    <w:bookmarkEnd w:id="1648" w:displacedByCustomXml="next"/>
    <w:bookmarkStart w:id="1649" w:name="_Toc443554882" w:displacedByCustomXml="next"/>
    <w:bookmarkEnd w:id="1649" w:displacedByCustomXml="next"/>
    <w:bookmarkStart w:id="1650" w:name="_Toc443564978" w:displacedByCustomXml="next"/>
    <w:bookmarkEnd w:id="1650" w:displacedByCustomXml="next"/>
    <w:bookmarkStart w:id="1651" w:name="_Toc443471483" w:displacedByCustomXml="next"/>
    <w:bookmarkEnd w:id="1651" w:displacedByCustomXml="next"/>
    <w:bookmarkStart w:id="1652" w:name="_Toc443554891" w:displacedByCustomXml="next"/>
    <w:bookmarkEnd w:id="1652" w:displacedByCustomXml="next"/>
    <w:bookmarkStart w:id="1653" w:name="_Toc443564987" w:displacedByCustomXml="next"/>
    <w:bookmarkEnd w:id="1653" w:displacedByCustomXml="next"/>
    <w:bookmarkStart w:id="1654" w:name="_Toc443471492" w:displacedByCustomXml="next"/>
    <w:bookmarkEnd w:id="1654" w:displacedByCustomXml="next"/>
    <w:bookmarkStart w:id="1655" w:name="_Toc443554900" w:displacedByCustomXml="next"/>
    <w:bookmarkEnd w:id="1655" w:displacedByCustomXml="next"/>
    <w:bookmarkStart w:id="1656" w:name="_Toc443564996" w:displacedByCustomXml="next"/>
    <w:bookmarkEnd w:id="1656" w:displacedByCustomXml="next"/>
    <w:bookmarkStart w:id="1657" w:name="_Toc443471501" w:displacedByCustomXml="next"/>
    <w:bookmarkEnd w:id="1657" w:displacedByCustomXml="next"/>
    <w:bookmarkStart w:id="1658" w:name="_Toc443554909" w:displacedByCustomXml="next"/>
    <w:bookmarkEnd w:id="1658" w:displacedByCustomXml="next"/>
    <w:bookmarkStart w:id="1659" w:name="_Toc443565005" w:displacedByCustomXml="next"/>
    <w:bookmarkEnd w:id="1659" w:displacedByCustomXml="next"/>
    <w:bookmarkStart w:id="1660" w:name="_Toc443471510" w:displacedByCustomXml="next"/>
    <w:bookmarkEnd w:id="1660" w:displacedByCustomXml="next"/>
    <w:bookmarkStart w:id="1661" w:name="_Toc443554918" w:displacedByCustomXml="next"/>
    <w:bookmarkEnd w:id="1661" w:displacedByCustomXml="next"/>
    <w:bookmarkStart w:id="1662" w:name="_Toc443565014" w:displacedByCustomXml="next"/>
    <w:bookmarkEnd w:id="1662" w:displacedByCustomXml="next"/>
    <w:bookmarkStart w:id="1663" w:name="_Toc443471519" w:displacedByCustomXml="next"/>
    <w:bookmarkEnd w:id="1663" w:displacedByCustomXml="next"/>
    <w:bookmarkStart w:id="1664" w:name="_Toc443554927" w:displacedByCustomXml="next"/>
    <w:bookmarkEnd w:id="1664" w:displacedByCustomXml="next"/>
    <w:bookmarkStart w:id="1665" w:name="_Toc443565023" w:displacedByCustomXml="next"/>
    <w:bookmarkEnd w:id="1665" w:displacedByCustomXml="next"/>
    <w:bookmarkStart w:id="1666" w:name="_Toc443471528" w:displacedByCustomXml="next"/>
    <w:bookmarkEnd w:id="1666" w:displacedByCustomXml="next"/>
    <w:bookmarkStart w:id="1667" w:name="_Toc443554936" w:displacedByCustomXml="next"/>
    <w:bookmarkEnd w:id="1667" w:displacedByCustomXml="next"/>
    <w:bookmarkStart w:id="1668" w:name="_Toc443565032" w:displacedByCustomXml="next"/>
    <w:bookmarkEnd w:id="1668" w:displacedByCustomXml="next"/>
    <w:bookmarkStart w:id="1669" w:name="_Toc443471537" w:displacedByCustomXml="next"/>
    <w:bookmarkEnd w:id="1669" w:displacedByCustomXml="next"/>
    <w:bookmarkStart w:id="1670" w:name="_Toc443554945" w:displacedByCustomXml="next"/>
    <w:bookmarkEnd w:id="1670" w:displacedByCustomXml="next"/>
    <w:bookmarkStart w:id="1671" w:name="_Toc443565041" w:displacedByCustomXml="next"/>
    <w:bookmarkEnd w:id="1671" w:displacedByCustomXml="next"/>
    <w:bookmarkStart w:id="1672" w:name="_Toc443471546" w:displacedByCustomXml="next"/>
    <w:bookmarkEnd w:id="1672" w:displacedByCustomXml="next"/>
    <w:bookmarkStart w:id="1673" w:name="_Toc443554954" w:displacedByCustomXml="next"/>
    <w:bookmarkEnd w:id="1673" w:displacedByCustomXml="next"/>
    <w:bookmarkStart w:id="1674" w:name="_Toc443565050" w:displacedByCustomXml="next"/>
    <w:bookmarkEnd w:id="1674" w:displacedByCustomXml="next"/>
    <w:bookmarkStart w:id="1675" w:name="_Toc443471555" w:displacedByCustomXml="next"/>
    <w:bookmarkEnd w:id="1675" w:displacedByCustomXml="next"/>
    <w:bookmarkStart w:id="1676" w:name="_Toc443554963" w:displacedByCustomXml="next"/>
    <w:bookmarkEnd w:id="1676" w:displacedByCustomXml="next"/>
    <w:bookmarkStart w:id="1677" w:name="_Toc443565059" w:displacedByCustomXml="next"/>
    <w:bookmarkEnd w:id="1677" w:displacedByCustomXml="next"/>
    <w:bookmarkStart w:id="1678" w:name="_Toc443471564" w:displacedByCustomXml="next"/>
    <w:bookmarkEnd w:id="1678" w:displacedByCustomXml="next"/>
    <w:bookmarkStart w:id="1679" w:name="_Toc443554972" w:displacedByCustomXml="next"/>
    <w:bookmarkEnd w:id="1679" w:displacedByCustomXml="next"/>
    <w:bookmarkStart w:id="1680" w:name="_Toc443565068" w:displacedByCustomXml="next"/>
    <w:bookmarkEnd w:id="1680" w:displacedByCustomXml="next"/>
    <w:bookmarkStart w:id="1681" w:name="_Toc443471573" w:displacedByCustomXml="next"/>
    <w:bookmarkEnd w:id="1681" w:displacedByCustomXml="next"/>
    <w:bookmarkStart w:id="1682" w:name="_Toc443554981" w:displacedByCustomXml="next"/>
    <w:bookmarkEnd w:id="1682" w:displacedByCustomXml="next"/>
    <w:bookmarkStart w:id="1683" w:name="_Toc443565077" w:displacedByCustomXml="next"/>
    <w:bookmarkEnd w:id="1683" w:displacedByCustomXml="next"/>
    <w:bookmarkStart w:id="1684" w:name="_Toc443471582" w:displacedByCustomXml="next"/>
    <w:bookmarkEnd w:id="1684" w:displacedByCustomXml="next"/>
    <w:bookmarkStart w:id="1685" w:name="_Toc443554990" w:displacedByCustomXml="next"/>
    <w:bookmarkEnd w:id="1685" w:displacedByCustomXml="next"/>
    <w:bookmarkStart w:id="1686" w:name="_Toc443565086" w:displacedByCustomXml="next"/>
    <w:bookmarkEnd w:id="1686" w:displacedByCustomXml="next"/>
    <w:bookmarkStart w:id="1687" w:name="_Toc443471591" w:displacedByCustomXml="next"/>
    <w:bookmarkEnd w:id="1687" w:displacedByCustomXml="next"/>
    <w:bookmarkStart w:id="1688" w:name="_Toc443554999" w:displacedByCustomXml="next"/>
    <w:bookmarkEnd w:id="1688" w:displacedByCustomXml="next"/>
    <w:bookmarkStart w:id="1689" w:name="_Toc443565095" w:displacedByCustomXml="next"/>
    <w:bookmarkEnd w:id="1689" w:displacedByCustomXml="next"/>
    <w:bookmarkStart w:id="1690" w:name="_Toc443471600" w:displacedByCustomXml="next"/>
    <w:bookmarkEnd w:id="1690" w:displacedByCustomXml="next"/>
    <w:bookmarkStart w:id="1691" w:name="_Toc443555008" w:displacedByCustomXml="next"/>
    <w:bookmarkEnd w:id="1691" w:displacedByCustomXml="next"/>
    <w:bookmarkStart w:id="1692" w:name="_Toc443565104" w:displacedByCustomXml="next"/>
    <w:bookmarkEnd w:id="1692" w:displacedByCustomXml="next"/>
    <w:bookmarkStart w:id="1693" w:name="_Toc443471609" w:displacedByCustomXml="next"/>
    <w:bookmarkEnd w:id="1693" w:displacedByCustomXml="next"/>
    <w:bookmarkStart w:id="1694" w:name="_Toc443555017" w:displacedByCustomXml="next"/>
    <w:bookmarkEnd w:id="1694" w:displacedByCustomXml="next"/>
    <w:bookmarkStart w:id="1695" w:name="_Toc443565113" w:displacedByCustomXml="next"/>
    <w:bookmarkEnd w:id="1695" w:displacedByCustomXml="next"/>
    <w:bookmarkStart w:id="1696" w:name="_Toc443471619" w:displacedByCustomXml="next"/>
    <w:bookmarkEnd w:id="1696" w:displacedByCustomXml="next"/>
    <w:bookmarkStart w:id="1697" w:name="_Toc443555027" w:displacedByCustomXml="next"/>
    <w:bookmarkEnd w:id="1697" w:displacedByCustomXml="next"/>
    <w:bookmarkStart w:id="1698" w:name="_Toc443565123" w:displacedByCustomXml="next"/>
    <w:bookmarkEnd w:id="1698" w:displacedByCustomXml="next"/>
    <w:bookmarkStart w:id="1699" w:name="_Toc443471629" w:displacedByCustomXml="next"/>
    <w:bookmarkEnd w:id="1699" w:displacedByCustomXml="next"/>
    <w:bookmarkStart w:id="1700" w:name="_Toc443555037" w:displacedByCustomXml="next"/>
    <w:bookmarkEnd w:id="1700" w:displacedByCustomXml="next"/>
    <w:bookmarkStart w:id="1701" w:name="_Toc443565133" w:displacedByCustomXml="next"/>
    <w:bookmarkEnd w:id="1701" w:displacedByCustomXml="next"/>
    <w:bookmarkStart w:id="1702" w:name="_Toc443471639" w:displacedByCustomXml="next"/>
    <w:bookmarkEnd w:id="1702" w:displacedByCustomXml="next"/>
    <w:bookmarkStart w:id="1703" w:name="_Toc443555047" w:displacedByCustomXml="next"/>
    <w:bookmarkEnd w:id="1703" w:displacedByCustomXml="next"/>
    <w:bookmarkStart w:id="1704" w:name="_Toc443565143" w:displacedByCustomXml="next"/>
    <w:bookmarkEnd w:id="1704" w:displacedByCustomXml="next"/>
    <w:bookmarkStart w:id="1705" w:name="_Toc443471659" w:displacedByCustomXml="next"/>
    <w:bookmarkEnd w:id="1705" w:displacedByCustomXml="next"/>
    <w:bookmarkStart w:id="1706" w:name="_Toc443555067" w:displacedByCustomXml="next"/>
    <w:bookmarkEnd w:id="1706" w:displacedByCustomXml="next"/>
    <w:bookmarkStart w:id="1707" w:name="_Toc443565163" w:displacedByCustomXml="next"/>
    <w:bookmarkEnd w:id="1707" w:displacedByCustomXml="next"/>
    <w:bookmarkStart w:id="1708" w:name="_Toc443471669" w:displacedByCustomXml="next"/>
    <w:bookmarkEnd w:id="1708" w:displacedByCustomXml="next"/>
    <w:bookmarkStart w:id="1709" w:name="_Toc443555077" w:displacedByCustomXml="next"/>
    <w:bookmarkEnd w:id="1709" w:displacedByCustomXml="next"/>
    <w:bookmarkStart w:id="1710" w:name="_Toc443565173" w:displacedByCustomXml="next"/>
    <w:bookmarkEnd w:id="1710" w:displacedByCustomXml="next"/>
    <w:bookmarkStart w:id="1711" w:name="_Toc443471679" w:displacedByCustomXml="next"/>
    <w:bookmarkEnd w:id="1711" w:displacedByCustomXml="next"/>
    <w:bookmarkStart w:id="1712" w:name="_Toc443555087" w:displacedByCustomXml="next"/>
    <w:bookmarkEnd w:id="1712" w:displacedByCustomXml="next"/>
    <w:bookmarkStart w:id="1713" w:name="_Toc443565183" w:displacedByCustomXml="next"/>
    <w:bookmarkEnd w:id="1713" w:displacedByCustomXml="next"/>
    <w:bookmarkStart w:id="1714" w:name="_Toc443471689" w:displacedByCustomXml="next"/>
    <w:bookmarkEnd w:id="1714" w:displacedByCustomXml="next"/>
    <w:bookmarkStart w:id="1715" w:name="_Toc443555097" w:displacedByCustomXml="next"/>
    <w:bookmarkEnd w:id="1715" w:displacedByCustomXml="next"/>
    <w:bookmarkStart w:id="1716" w:name="_Toc443565193" w:displacedByCustomXml="next"/>
    <w:bookmarkEnd w:id="1716" w:displacedByCustomXml="next"/>
    <w:bookmarkStart w:id="1717" w:name="_Toc443471699" w:displacedByCustomXml="next"/>
    <w:bookmarkEnd w:id="1717" w:displacedByCustomXml="next"/>
    <w:bookmarkStart w:id="1718" w:name="_Toc443555107" w:displacedByCustomXml="next"/>
    <w:bookmarkEnd w:id="1718" w:displacedByCustomXml="next"/>
    <w:bookmarkStart w:id="1719" w:name="_Toc443565203" w:displacedByCustomXml="next"/>
    <w:bookmarkEnd w:id="1719" w:displacedByCustomXml="next"/>
    <w:bookmarkStart w:id="1720" w:name="_Toc443471709" w:displacedByCustomXml="next"/>
    <w:bookmarkEnd w:id="1720" w:displacedByCustomXml="next"/>
    <w:bookmarkStart w:id="1721" w:name="_Toc443555117" w:displacedByCustomXml="next"/>
    <w:bookmarkEnd w:id="1721" w:displacedByCustomXml="next"/>
    <w:bookmarkStart w:id="1722" w:name="_Toc443565213" w:displacedByCustomXml="next"/>
    <w:bookmarkEnd w:id="1722" w:displacedByCustomXml="next"/>
    <w:bookmarkStart w:id="1723" w:name="_Toc443471719" w:displacedByCustomXml="next"/>
    <w:bookmarkEnd w:id="1723" w:displacedByCustomXml="next"/>
    <w:bookmarkStart w:id="1724" w:name="_Toc443555127" w:displacedByCustomXml="next"/>
    <w:bookmarkEnd w:id="1724" w:displacedByCustomXml="next"/>
    <w:bookmarkStart w:id="1725" w:name="_Toc443565223" w:displacedByCustomXml="next"/>
    <w:bookmarkEnd w:id="1725" w:displacedByCustomXml="next"/>
    <w:bookmarkStart w:id="1726" w:name="_Toc443471729" w:displacedByCustomXml="next"/>
    <w:bookmarkEnd w:id="1726" w:displacedByCustomXml="next"/>
    <w:bookmarkStart w:id="1727" w:name="_Toc443555137" w:displacedByCustomXml="next"/>
    <w:bookmarkEnd w:id="1727" w:displacedByCustomXml="next"/>
    <w:bookmarkStart w:id="1728" w:name="_Toc443565233" w:displacedByCustomXml="next"/>
    <w:bookmarkEnd w:id="1728" w:displacedByCustomXml="next"/>
    <w:bookmarkStart w:id="1729" w:name="_Toc443471748" w:displacedByCustomXml="next"/>
    <w:bookmarkEnd w:id="1729" w:displacedByCustomXml="next"/>
    <w:bookmarkStart w:id="1730" w:name="_Toc443555156" w:displacedByCustomXml="next"/>
    <w:bookmarkEnd w:id="1730" w:displacedByCustomXml="next"/>
    <w:bookmarkStart w:id="1731" w:name="_Toc443565252" w:displacedByCustomXml="next"/>
    <w:bookmarkEnd w:id="1731" w:displacedByCustomXml="next"/>
    <w:bookmarkStart w:id="1732" w:name="_Toc443471757" w:displacedByCustomXml="next"/>
    <w:bookmarkEnd w:id="1732" w:displacedByCustomXml="next"/>
    <w:bookmarkStart w:id="1733" w:name="_Toc443555165" w:displacedByCustomXml="next"/>
    <w:bookmarkEnd w:id="1733" w:displacedByCustomXml="next"/>
    <w:bookmarkStart w:id="1734" w:name="_Toc443565261" w:displacedByCustomXml="next"/>
    <w:bookmarkEnd w:id="1734" w:displacedByCustomXml="next"/>
    <w:bookmarkStart w:id="1735" w:name="_Toc443471766" w:displacedByCustomXml="next"/>
    <w:bookmarkEnd w:id="1735" w:displacedByCustomXml="next"/>
    <w:bookmarkStart w:id="1736" w:name="_Toc443555174" w:displacedByCustomXml="next"/>
    <w:bookmarkEnd w:id="1736" w:displacedByCustomXml="next"/>
    <w:bookmarkStart w:id="1737" w:name="_Toc443565270" w:displacedByCustomXml="next"/>
    <w:bookmarkEnd w:id="1737" w:displacedByCustomXml="next"/>
    <w:bookmarkStart w:id="1738" w:name="_Toc443471775" w:displacedByCustomXml="next"/>
    <w:bookmarkEnd w:id="1738" w:displacedByCustomXml="next"/>
    <w:bookmarkStart w:id="1739" w:name="_Toc443555183" w:displacedByCustomXml="next"/>
    <w:bookmarkEnd w:id="1739" w:displacedByCustomXml="next"/>
    <w:bookmarkStart w:id="1740" w:name="_Toc443565279" w:displacedByCustomXml="next"/>
    <w:bookmarkEnd w:id="1740" w:displacedByCustomXml="next"/>
    <w:bookmarkStart w:id="1741" w:name="_Toc443471784" w:displacedByCustomXml="next"/>
    <w:bookmarkEnd w:id="1741" w:displacedByCustomXml="next"/>
    <w:bookmarkStart w:id="1742" w:name="_Toc443555192" w:displacedByCustomXml="next"/>
    <w:bookmarkEnd w:id="1742" w:displacedByCustomXml="next"/>
    <w:bookmarkStart w:id="1743" w:name="_Toc443565288" w:displacedByCustomXml="next"/>
    <w:bookmarkEnd w:id="1743" w:displacedByCustomXml="next"/>
    <w:bookmarkStart w:id="1744" w:name="_Toc443471793" w:displacedByCustomXml="next"/>
    <w:bookmarkEnd w:id="1744" w:displacedByCustomXml="next"/>
    <w:bookmarkStart w:id="1745" w:name="_Toc443555201" w:displacedByCustomXml="next"/>
    <w:bookmarkEnd w:id="1745" w:displacedByCustomXml="next"/>
    <w:bookmarkStart w:id="1746" w:name="_Toc443565297" w:displacedByCustomXml="next"/>
    <w:bookmarkEnd w:id="1746" w:displacedByCustomXml="next"/>
    <w:bookmarkStart w:id="1747" w:name="_Toc443471802" w:displacedByCustomXml="next"/>
    <w:bookmarkEnd w:id="1747" w:displacedByCustomXml="next"/>
    <w:bookmarkStart w:id="1748" w:name="_Toc443555210" w:displacedByCustomXml="next"/>
    <w:bookmarkEnd w:id="1748" w:displacedByCustomXml="next"/>
    <w:bookmarkStart w:id="1749" w:name="_Toc443565306" w:displacedByCustomXml="next"/>
    <w:bookmarkEnd w:id="1749" w:displacedByCustomXml="next"/>
    <w:bookmarkStart w:id="1750" w:name="_Toc443471811" w:displacedByCustomXml="next"/>
    <w:bookmarkEnd w:id="1750" w:displacedByCustomXml="next"/>
    <w:bookmarkStart w:id="1751" w:name="_Toc443555219" w:displacedByCustomXml="next"/>
    <w:bookmarkEnd w:id="1751" w:displacedByCustomXml="next"/>
    <w:bookmarkStart w:id="1752" w:name="_Toc443565315" w:displacedByCustomXml="next"/>
    <w:bookmarkEnd w:id="1752" w:displacedByCustomXml="next"/>
    <w:bookmarkStart w:id="1753" w:name="_Toc443471820" w:displacedByCustomXml="next"/>
    <w:bookmarkEnd w:id="1753" w:displacedByCustomXml="next"/>
    <w:bookmarkStart w:id="1754" w:name="_Toc443555228" w:displacedByCustomXml="next"/>
    <w:bookmarkEnd w:id="1754" w:displacedByCustomXml="next"/>
    <w:bookmarkStart w:id="1755" w:name="_Toc443565324" w:displacedByCustomXml="next"/>
    <w:bookmarkEnd w:id="1755" w:displacedByCustomXml="next"/>
    <w:bookmarkStart w:id="1756" w:name="_Toc443471829" w:displacedByCustomXml="next"/>
    <w:bookmarkEnd w:id="1756" w:displacedByCustomXml="next"/>
    <w:bookmarkStart w:id="1757" w:name="_Toc443555237" w:displacedByCustomXml="next"/>
    <w:bookmarkEnd w:id="1757" w:displacedByCustomXml="next"/>
    <w:bookmarkStart w:id="1758" w:name="_Toc443565333" w:displacedByCustomXml="next"/>
    <w:bookmarkEnd w:id="1758" w:displacedByCustomXml="next"/>
    <w:bookmarkStart w:id="1759" w:name="_Toc443471838" w:displacedByCustomXml="next"/>
    <w:bookmarkEnd w:id="1759" w:displacedByCustomXml="next"/>
    <w:bookmarkStart w:id="1760" w:name="_Toc443555246" w:displacedByCustomXml="next"/>
    <w:bookmarkEnd w:id="1760" w:displacedByCustomXml="next"/>
    <w:bookmarkStart w:id="1761" w:name="_Toc443565342" w:displacedByCustomXml="next"/>
    <w:bookmarkEnd w:id="1761" w:displacedByCustomXml="next"/>
    <w:bookmarkStart w:id="1762" w:name="_Toc443471847" w:displacedByCustomXml="next"/>
    <w:bookmarkEnd w:id="1762" w:displacedByCustomXml="next"/>
    <w:bookmarkStart w:id="1763" w:name="_Toc443555255" w:displacedByCustomXml="next"/>
    <w:bookmarkEnd w:id="1763" w:displacedByCustomXml="next"/>
    <w:bookmarkStart w:id="1764" w:name="_Toc443565351" w:displacedByCustomXml="next"/>
    <w:bookmarkEnd w:id="1764" w:displacedByCustomXml="next"/>
    <w:bookmarkStart w:id="1765" w:name="_Toc443471856" w:displacedByCustomXml="next"/>
    <w:bookmarkEnd w:id="1765" w:displacedByCustomXml="next"/>
    <w:bookmarkStart w:id="1766" w:name="_Toc443555264" w:displacedByCustomXml="next"/>
    <w:bookmarkEnd w:id="1766" w:displacedByCustomXml="next"/>
    <w:bookmarkStart w:id="1767" w:name="_Toc443565360" w:displacedByCustomXml="next"/>
    <w:bookmarkEnd w:id="1767" w:displacedByCustomXml="next"/>
    <w:bookmarkStart w:id="1768" w:name="_Toc443471865" w:displacedByCustomXml="next"/>
    <w:bookmarkEnd w:id="1768" w:displacedByCustomXml="next"/>
    <w:bookmarkStart w:id="1769" w:name="_Toc443555273" w:displacedByCustomXml="next"/>
    <w:bookmarkEnd w:id="1769" w:displacedByCustomXml="next"/>
    <w:bookmarkStart w:id="1770" w:name="_Toc443565369" w:displacedByCustomXml="next"/>
    <w:bookmarkEnd w:id="1770" w:displacedByCustomXml="next"/>
    <w:bookmarkStart w:id="1771" w:name="_Toc443471874" w:displacedByCustomXml="next"/>
    <w:bookmarkEnd w:id="1771" w:displacedByCustomXml="next"/>
    <w:bookmarkStart w:id="1772" w:name="_Toc443555282" w:displacedByCustomXml="next"/>
    <w:bookmarkEnd w:id="1772" w:displacedByCustomXml="next"/>
    <w:bookmarkStart w:id="1773" w:name="_Toc443565378" w:displacedByCustomXml="next"/>
    <w:bookmarkEnd w:id="1773" w:displacedByCustomXml="next"/>
    <w:bookmarkStart w:id="1774" w:name="_Toc443471883" w:displacedByCustomXml="next"/>
    <w:bookmarkEnd w:id="1774" w:displacedByCustomXml="next"/>
    <w:bookmarkStart w:id="1775" w:name="_Toc443555291" w:displacedByCustomXml="next"/>
    <w:bookmarkEnd w:id="1775" w:displacedByCustomXml="next"/>
    <w:bookmarkStart w:id="1776" w:name="_Toc443565387" w:displacedByCustomXml="next"/>
    <w:bookmarkEnd w:id="1776" w:displacedByCustomXml="next"/>
    <w:bookmarkStart w:id="1777" w:name="_Toc443471892" w:displacedByCustomXml="next"/>
    <w:bookmarkEnd w:id="1777" w:displacedByCustomXml="next"/>
    <w:bookmarkStart w:id="1778" w:name="_Toc443555300" w:displacedByCustomXml="next"/>
    <w:bookmarkEnd w:id="1778" w:displacedByCustomXml="next"/>
    <w:bookmarkStart w:id="1779" w:name="_Toc443565396" w:displacedByCustomXml="next"/>
    <w:bookmarkEnd w:id="1779" w:displacedByCustomXml="next"/>
    <w:bookmarkStart w:id="1780" w:name="_Toc443471901" w:displacedByCustomXml="next"/>
    <w:bookmarkEnd w:id="1780" w:displacedByCustomXml="next"/>
    <w:bookmarkStart w:id="1781" w:name="_Toc443555309" w:displacedByCustomXml="next"/>
    <w:bookmarkEnd w:id="1781" w:displacedByCustomXml="next"/>
    <w:bookmarkStart w:id="1782" w:name="_Toc443565405" w:displacedByCustomXml="next"/>
    <w:bookmarkEnd w:id="1782" w:displacedByCustomXml="next"/>
    <w:bookmarkStart w:id="1783" w:name="_Toc443471910" w:displacedByCustomXml="next"/>
    <w:bookmarkEnd w:id="1783" w:displacedByCustomXml="next"/>
    <w:bookmarkStart w:id="1784" w:name="_Toc443555318" w:displacedByCustomXml="next"/>
    <w:bookmarkEnd w:id="1784" w:displacedByCustomXml="next"/>
    <w:bookmarkStart w:id="1785" w:name="_Toc443565414" w:displacedByCustomXml="next"/>
    <w:bookmarkEnd w:id="1785" w:displacedByCustomXml="next"/>
    <w:bookmarkStart w:id="1786" w:name="_Toc443471919" w:displacedByCustomXml="next"/>
    <w:bookmarkEnd w:id="1786" w:displacedByCustomXml="next"/>
    <w:bookmarkStart w:id="1787" w:name="_Toc443555327" w:displacedByCustomXml="next"/>
    <w:bookmarkEnd w:id="1787" w:displacedByCustomXml="next"/>
    <w:bookmarkStart w:id="1788" w:name="_Toc443565423" w:displacedByCustomXml="next"/>
    <w:bookmarkEnd w:id="1788" w:displacedByCustomXml="next"/>
    <w:bookmarkStart w:id="1789" w:name="_Toc443471928" w:displacedByCustomXml="next"/>
    <w:bookmarkEnd w:id="1789" w:displacedByCustomXml="next"/>
    <w:bookmarkStart w:id="1790" w:name="_Toc443555336" w:displacedByCustomXml="next"/>
    <w:bookmarkEnd w:id="1790" w:displacedByCustomXml="next"/>
    <w:bookmarkStart w:id="1791" w:name="_Toc443565432" w:displacedByCustomXml="next"/>
    <w:bookmarkEnd w:id="1791" w:displacedByCustomXml="next"/>
    <w:bookmarkStart w:id="1792" w:name="_Toc443471937" w:displacedByCustomXml="next"/>
    <w:bookmarkEnd w:id="1792" w:displacedByCustomXml="next"/>
    <w:bookmarkStart w:id="1793" w:name="_Toc443555345" w:displacedByCustomXml="next"/>
    <w:bookmarkEnd w:id="1793" w:displacedByCustomXml="next"/>
    <w:bookmarkStart w:id="1794" w:name="_Toc443565441" w:displacedByCustomXml="next"/>
    <w:bookmarkEnd w:id="1794" w:displacedByCustomXml="next"/>
    <w:bookmarkStart w:id="1795" w:name="_Toc443471946" w:displacedByCustomXml="next"/>
    <w:bookmarkEnd w:id="1795" w:displacedByCustomXml="next"/>
    <w:bookmarkStart w:id="1796" w:name="_Toc443555354" w:displacedByCustomXml="next"/>
    <w:bookmarkEnd w:id="1796" w:displacedByCustomXml="next"/>
    <w:bookmarkStart w:id="1797" w:name="_Toc443565450" w:displacedByCustomXml="next"/>
    <w:bookmarkEnd w:id="1797" w:displacedByCustomXml="next"/>
    <w:bookmarkStart w:id="1798" w:name="_Toc443471955" w:displacedByCustomXml="next"/>
    <w:bookmarkEnd w:id="1798" w:displacedByCustomXml="next"/>
    <w:bookmarkStart w:id="1799" w:name="_Toc443555363" w:displacedByCustomXml="next"/>
    <w:bookmarkEnd w:id="1799" w:displacedByCustomXml="next"/>
    <w:bookmarkStart w:id="1800" w:name="_Toc443565459" w:displacedByCustomXml="next"/>
    <w:bookmarkEnd w:id="1800" w:displacedByCustomXml="next"/>
    <w:bookmarkStart w:id="1801" w:name="_Toc443471964" w:displacedByCustomXml="next"/>
    <w:bookmarkEnd w:id="1801" w:displacedByCustomXml="next"/>
    <w:bookmarkStart w:id="1802" w:name="_Toc443555372" w:displacedByCustomXml="next"/>
    <w:bookmarkEnd w:id="1802" w:displacedByCustomXml="next"/>
    <w:bookmarkStart w:id="1803" w:name="_Toc443565468" w:displacedByCustomXml="next"/>
    <w:bookmarkEnd w:id="1803" w:displacedByCustomXml="next"/>
    <w:bookmarkStart w:id="1804" w:name="_Toc443471973" w:displacedByCustomXml="next"/>
    <w:bookmarkEnd w:id="1804" w:displacedByCustomXml="next"/>
    <w:bookmarkStart w:id="1805" w:name="_Toc443555381" w:displacedByCustomXml="next"/>
    <w:bookmarkEnd w:id="1805" w:displacedByCustomXml="next"/>
    <w:bookmarkStart w:id="1806" w:name="_Toc443565477" w:displacedByCustomXml="next"/>
    <w:bookmarkEnd w:id="1806" w:displacedByCustomXml="next"/>
    <w:bookmarkStart w:id="1807" w:name="_Toc443471982" w:displacedByCustomXml="next"/>
    <w:bookmarkEnd w:id="1807" w:displacedByCustomXml="next"/>
    <w:bookmarkStart w:id="1808" w:name="_Toc443555390" w:displacedByCustomXml="next"/>
    <w:bookmarkEnd w:id="1808" w:displacedByCustomXml="next"/>
    <w:bookmarkStart w:id="1809" w:name="_Toc443565486" w:displacedByCustomXml="next"/>
    <w:bookmarkEnd w:id="1809" w:displacedByCustomXml="next"/>
    <w:bookmarkStart w:id="1810" w:name="_Toc443471991" w:displacedByCustomXml="next"/>
    <w:bookmarkEnd w:id="1810" w:displacedByCustomXml="next"/>
    <w:bookmarkStart w:id="1811" w:name="_Toc443555399" w:displacedByCustomXml="next"/>
    <w:bookmarkEnd w:id="1811" w:displacedByCustomXml="next"/>
    <w:bookmarkStart w:id="1812" w:name="_Toc443565495" w:displacedByCustomXml="next"/>
    <w:bookmarkEnd w:id="1812" w:displacedByCustomXml="next"/>
    <w:bookmarkStart w:id="1813" w:name="_Toc443472000" w:displacedByCustomXml="next"/>
    <w:bookmarkEnd w:id="1813" w:displacedByCustomXml="next"/>
    <w:bookmarkStart w:id="1814" w:name="_Toc443555408" w:displacedByCustomXml="next"/>
    <w:bookmarkEnd w:id="1814" w:displacedByCustomXml="next"/>
    <w:bookmarkStart w:id="1815" w:name="_Toc443565504" w:displacedByCustomXml="next"/>
    <w:bookmarkEnd w:id="1815" w:displacedByCustomXml="next"/>
    <w:bookmarkStart w:id="1816" w:name="_Toc443472009" w:displacedByCustomXml="next"/>
    <w:bookmarkEnd w:id="1816" w:displacedByCustomXml="next"/>
    <w:bookmarkStart w:id="1817" w:name="_Toc443555417" w:displacedByCustomXml="next"/>
    <w:bookmarkEnd w:id="1817" w:displacedByCustomXml="next"/>
    <w:bookmarkStart w:id="1818" w:name="_Toc443565513" w:displacedByCustomXml="next"/>
    <w:bookmarkEnd w:id="1818" w:displacedByCustomXml="next"/>
    <w:bookmarkStart w:id="1819" w:name="_Toc443472018" w:displacedByCustomXml="next"/>
    <w:bookmarkEnd w:id="1819" w:displacedByCustomXml="next"/>
    <w:bookmarkStart w:id="1820" w:name="_Toc443555426" w:displacedByCustomXml="next"/>
    <w:bookmarkEnd w:id="1820" w:displacedByCustomXml="next"/>
    <w:bookmarkStart w:id="1821" w:name="_Toc443565522" w:displacedByCustomXml="next"/>
    <w:bookmarkEnd w:id="1821" w:displacedByCustomXml="next"/>
    <w:bookmarkStart w:id="1822" w:name="_Toc443472027" w:displacedByCustomXml="next"/>
    <w:bookmarkEnd w:id="1822" w:displacedByCustomXml="next"/>
    <w:bookmarkStart w:id="1823" w:name="_Toc443555435" w:displacedByCustomXml="next"/>
    <w:bookmarkEnd w:id="1823" w:displacedByCustomXml="next"/>
    <w:bookmarkStart w:id="1824" w:name="_Toc443565531" w:displacedByCustomXml="next"/>
    <w:bookmarkEnd w:id="1824" w:displacedByCustomXml="next"/>
    <w:bookmarkStart w:id="1825" w:name="_Toc443472036" w:displacedByCustomXml="next"/>
    <w:bookmarkEnd w:id="1825" w:displacedByCustomXml="next"/>
    <w:bookmarkStart w:id="1826" w:name="_Toc443555444" w:displacedByCustomXml="next"/>
    <w:bookmarkEnd w:id="1826" w:displacedByCustomXml="next"/>
    <w:bookmarkStart w:id="1827" w:name="_Toc443565540" w:displacedByCustomXml="next"/>
    <w:bookmarkEnd w:id="1827" w:displacedByCustomXml="next"/>
    <w:bookmarkStart w:id="1828" w:name="_Toc443472045" w:displacedByCustomXml="next"/>
    <w:bookmarkEnd w:id="1828" w:displacedByCustomXml="next"/>
    <w:bookmarkStart w:id="1829" w:name="_Toc443555453" w:displacedByCustomXml="next"/>
    <w:bookmarkEnd w:id="1829" w:displacedByCustomXml="next"/>
    <w:bookmarkStart w:id="1830" w:name="_Toc443565549" w:displacedByCustomXml="next"/>
    <w:bookmarkEnd w:id="1830" w:displacedByCustomXml="next"/>
    <w:bookmarkStart w:id="1831" w:name="_Toc443472054" w:displacedByCustomXml="next"/>
    <w:bookmarkEnd w:id="1831" w:displacedByCustomXml="next"/>
    <w:bookmarkStart w:id="1832" w:name="_Toc443555462" w:displacedByCustomXml="next"/>
    <w:bookmarkEnd w:id="1832" w:displacedByCustomXml="next"/>
    <w:bookmarkStart w:id="1833" w:name="_Toc443565558" w:displacedByCustomXml="next"/>
    <w:bookmarkEnd w:id="1833" w:displacedByCustomXml="next"/>
    <w:bookmarkStart w:id="1834" w:name="_Toc443472063" w:displacedByCustomXml="next"/>
    <w:bookmarkEnd w:id="1834" w:displacedByCustomXml="next"/>
    <w:bookmarkStart w:id="1835" w:name="_Toc443555471" w:displacedByCustomXml="next"/>
    <w:bookmarkEnd w:id="1835" w:displacedByCustomXml="next"/>
    <w:bookmarkStart w:id="1836" w:name="_Toc443565567" w:displacedByCustomXml="next"/>
    <w:bookmarkEnd w:id="1836" w:displacedByCustomXml="next"/>
    <w:bookmarkStart w:id="1837" w:name="_Toc443472072" w:displacedByCustomXml="next"/>
    <w:bookmarkEnd w:id="1837" w:displacedByCustomXml="next"/>
    <w:bookmarkStart w:id="1838" w:name="_Toc443555480" w:displacedByCustomXml="next"/>
    <w:bookmarkEnd w:id="1838" w:displacedByCustomXml="next"/>
    <w:bookmarkStart w:id="1839" w:name="_Toc443565576" w:displacedByCustomXml="next"/>
    <w:bookmarkEnd w:id="1839" w:displacedByCustomXml="next"/>
    <w:bookmarkStart w:id="1840" w:name="_Toc443472081" w:displacedByCustomXml="next"/>
    <w:bookmarkEnd w:id="1840" w:displacedByCustomXml="next"/>
    <w:bookmarkStart w:id="1841" w:name="_Toc443555489" w:displacedByCustomXml="next"/>
    <w:bookmarkEnd w:id="1841" w:displacedByCustomXml="next"/>
    <w:bookmarkStart w:id="1842" w:name="_Toc443565585" w:displacedByCustomXml="next"/>
    <w:bookmarkEnd w:id="1842" w:displacedByCustomXml="next"/>
    <w:bookmarkStart w:id="1843" w:name="_Toc443472090" w:displacedByCustomXml="next"/>
    <w:bookmarkEnd w:id="1843" w:displacedByCustomXml="next"/>
    <w:bookmarkStart w:id="1844" w:name="_Toc443555498" w:displacedByCustomXml="next"/>
    <w:bookmarkEnd w:id="1844" w:displacedByCustomXml="next"/>
    <w:bookmarkStart w:id="1845" w:name="_Toc443565594" w:displacedByCustomXml="next"/>
    <w:bookmarkEnd w:id="1845" w:displacedByCustomXml="next"/>
    <w:bookmarkStart w:id="1846" w:name="_Toc443472099" w:displacedByCustomXml="next"/>
    <w:bookmarkEnd w:id="1846" w:displacedByCustomXml="next"/>
    <w:bookmarkStart w:id="1847" w:name="_Toc443555507" w:displacedByCustomXml="next"/>
    <w:bookmarkEnd w:id="1847" w:displacedByCustomXml="next"/>
    <w:bookmarkStart w:id="1848" w:name="_Toc443565603" w:displacedByCustomXml="next"/>
    <w:bookmarkEnd w:id="1848" w:displacedByCustomXml="next"/>
    <w:bookmarkStart w:id="1849" w:name="_Toc443472108" w:displacedByCustomXml="next"/>
    <w:bookmarkEnd w:id="1849" w:displacedByCustomXml="next"/>
    <w:bookmarkStart w:id="1850" w:name="_Toc443555516" w:displacedByCustomXml="next"/>
    <w:bookmarkEnd w:id="1850" w:displacedByCustomXml="next"/>
    <w:bookmarkStart w:id="1851" w:name="_Toc443565612" w:displacedByCustomXml="next"/>
    <w:bookmarkEnd w:id="1851" w:displacedByCustomXml="next"/>
    <w:bookmarkStart w:id="1852" w:name="_Toc443472117" w:displacedByCustomXml="next"/>
    <w:bookmarkEnd w:id="1852" w:displacedByCustomXml="next"/>
    <w:bookmarkStart w:id="1853" w:name="_Toc443555525" w:displacedByCustomXml="next"/>
    <w:bookmarkEnd w:id="1853" w:displacedByCustomXml="next"/>
    <w:bookmarkStart w:id="1854" w:name="_Toc443565621" w:displacedByCustomXml="next"/>
    <w:bookmarkEnd w:id="1854" w:displacedByCustomXml="next"/>
    <w:bookmarkStart w:id="1855" w:name="_Toc443472126" w:displacedByCustomXml="next"/>
    <w:bookmarkEnd w:id="1855" w:displacedByCustomXml="next"/>
    <w:bookmarkStart w:id="1856" w:name="_Toc443555534" w:displacedByCustomXml="next"/>
    <w:bookmarkEnd w:id="1856" w:displacedByCustomXml="next"/>
    <w:bookmarkStart w:id="1857" w:name="_Toc443565630" w:displacedByCustomXml="next"/>
    <w:bookmarkEnd w:id="1857" w:displacedByCustomXml="next"/>
    <w:bookmarkStart w:id="1858" w:name="_Toc443472135" w:displacedByCustomXml="next"/>
    <w:bookmarkEnd w:id="1858" w:displacedByCustomXml="next"/>
    <w:bookmarkStart w:id="1859" w:name="_Toc443555543" w:displacedByCustomXml="next"/>
    <w:bookmarkEnd w:id="1859" w:displacedByCustomXml="next"/>
    <w:bookmarkStart w:id="1860" w:name="_Toc443565639" w:displacedByCustomXml="next"/>
    <w:bookmarkEnd w:id="1860" w:displacedByCustomXml="next"/>
    <w:bookmarkStart w:id="1861" w:name="_Toc443472144" w:displacedByCustomXml="next"/>
    <w:bookmarkEnd w:id="1861" w:displacedByCustomXml="next"/>
    <w:bookmarkStart w:id="1862" w:name="_Toc443555552" w:displacedByCustomXml="next"/>
    <w:bookmarkEnd w:id="1862" w:displacedByCustomXml="next"/>
    <w:bookmarkStart w:id="1863" w:name="_Toc443565648" w:displacedByCustomXml="next"/>
    <w:bookmarkEnd w:id="1863" w:displacedByCustomXml="next"/>
    <w:bookmarkStart w:id="1864" w:name="_Toc443472153" w:displacedByCustomXml="next"/>
    <w:bookmarkEnd w:id="1864" w:displacedByCustomXml="next"/>
    <w:bookmarkStart w:id="1865" w:name="_Toc443555561" w:displacedByCustomXml="next"/>
    <w:bookmarkEnd w:id="1865" w:displacedByCustomXml="next"/>
    <w:bookmarkStart w:id="1866" w:name="_Toc443565657" w:displacedByCustomXml="next"/>
    <w:bookmarkEnd w:id="1866" w:displacedByCustomXml="next"/>
    <w:bookmarkStart w:id="1867" w:name="_Toc443472162" w:displacedByCustomXml="next"/>
    <w:bookmarkEnd w:id="1867" w:displacedByCustomXml="next"/>
    <w:bookmarkStart w:id="1868" w:name="_Toc443555570" w:displacedByCustomXml="next"/>
    <w:bookmarkEnd w:id="1868" w:displacedByCustomXml="next"/>
    <w:bookmarkStart w:id="1869" w:name="_Toc443565666" w:displacedByCustomXml="next"/>
    <w:bookmarkEnd w:id="1869" w:displacedByCustomXml="next"/>
    <w:bookmarkStart w:id="1870" w:name="_Toc443472171" w:displacedByCustomXml="next"/>
    <w:bookmarkEnd w:id="1870" w:displacedByCustomXml="next"/>
    <w:bookmarkStart w:id="1871" w:name="_Toc443555579" w:displacedByCustomXml="next"/>
    <w:bookmarkEnd w:id="1871" w:displacedByCustomXml="next"/>
    <w:bookmarkStart w:id="1872" w:name="_Toc443565675" w:displacedByCustomXml="next"/>
    <w:bookmarkEnd w:id="1872" w:displacedByCustomXml="next"/>
    <w:bookmarkStart w:id="1873" w:name="_Toc443472180" w:displacedByCustomXml="next"/>
    <w:bookmarkEnd w:id="1873" w:displacedByCustomXml="next"/>
    <w:bookmarkStart w:id="1874" w:name="_Toc443555588" w:displacedByCustomXml="next"/>
    <w:bookmarkEnd w:id="1874" w:displacedByCustomXml="next"/>
    <w:bookmarkStart w:id="1875" w:name="_Toc443565684" w:displacedByCustomXml="next"/>
    <w:bookmarkEnd w:id="1875" w:displacedByCustomXml="next"/>
    <w:bookmarkStart w:id="1876" w:name="_Toc443472189" w:displacedByCustomXml="next"/>
    <w:bookmarkEnd w:id="1876" w:displacedByCustomXml="next"/>
    <w:bookmarkStart w:id="1877" w:name="_Toc443555597" w:displacedByCustomXml="next"/>
    <w:bookmarkEnd w:id="1877" w:displacedByCustomXml="next"/>
    <w:bookmarkStart w:id="1878" w:name="_Toc443565693" w:displacedByCustomXml="next"/>
    <w:bookmarkEnd w:id="1878" w:displacedByCustomXml="next"/>
    <w:bookmarkStart w:id="1879" w:name="_Toc443472198" w:displacedByCustomXml="next"/>
    <w:bookmarkEnd w:id="1879" w:displacedByCustomXml="next"/>
    <w:bookmarkStart w:id="1880" w:name="_Toc443555606" w:displacedByCustomXml="next"/>
    <w:bookmarkEnd w:id="1880" w:displacedByCustomXml="next"/>
    <w:bookmarkStart w:id="1881" w:name="_Toc443565702" w:displacedByCustomXml="next"/>
    <w:bookmarkEnd w:id="1881" w:displacedByCustomXml="next"/>
    <w:bookmarkStart w:id="1882" w:name="_Toc443472207" w:displacedByCustomXml="next"/>
    <w:bookmarkEnd w:id="1882" w:displacedByCustomXml="next"/>
    <w:bookmarkStart w:id="1883" w:name="_Toc443555615" w:displacedByCustomXml="next"/>
    <w:bookmarkEnd w:id="1883" w:displacedByCustomXml="next"/>
    <w:bookmarkStart w:id="1884" w:name="_Toc443565711" w:displacedByCustomXml="next"/>
    <w:bookmarkEnd w:id="1884" w:displacedByCustomXml="next"/>
    <w:bookmarkStart w:id="1885" w:name="_Toc443472216" w:displacedByCustomXml="next"/>
    <w:bookmarkEnd w:id="1885" w:displacedByCustomXml="next"/>
    <w:bookmarkStart w:id="1886" w:name="_Toc443555624" w:displacedByCustomXml="next"/>
    <w:bookmarkEnd w:id="1886" w:displacedByCustomXml="next"/>
    <w:bookmarkStart w:id="1887" w:name="_Toc443565720" w:displacedByCustomXml="next"/>
    <w:bookmarkEnd w:id="1887" w:displacedByCustomXml="next"/>
    <w:bookmarkStart w:id="1888" w:name="_Toc443472225" w:displacedByCustomXml="next"/>
    <w:bookmarkEnd w:id="1888" w:displacedByCustomXml="next"/>
    <w:bookmarkStart w:id="1889" w:name="_Toc443555633" w:displacedByCustomXml="next"/>
    <w:bookmarkEnd w:id="1889" w:displacedByCustomXml="next"/>
    <w:bookmarkStart w:id="1890" w:name="_Toc443565729" w:displacedByCustomXml="next"/>
    <w:bookmarkEnd w:id="1890" w:displacedByCustomXml="next"/>
    <w:bookmarkStart w:id="1891" w:name="_Toc443472234" w:displacedByCustomXml="next"/>
    <w:bookmarkEnd w:id="1891" w:displacedByCustomXml="next"/>
    <w:bookmarkStart w:id="1892" w:name="_Toc443555642" w:displacedByCustomXml="next"/>
    <w:bookmarkEnd w:id="1892" w:displacedByCustomXml="next"/>
    <w:bookmarkStart w:id="1893" w:name="_Toc443565738" w:displacedByCustomXml="next"/>
    <w:bookmarkEnd w:id="1893" w:displacedByCustomXml="next"/>
    <w:bookmarkStart w:id="1894" w:name="_Toc443472243" w:displacedByCustomXml="next"/>
    <w:bookmarkEnd w:id="1894" w:displacedByCustomXml="next"/>
    <w:bookmarkStart w:id="1895" w:name="_Toc443555651" w:displacedByCustomXml="next"/>
    <w:bookmarkEnd w:id="1895" w:displacedByCustomXml="next"/>
    <w:bookmarkStart w:id="1896" w:name="_Toc443565747" w:displacedByCustomXml="next"/>
    <w:bookmarkEnd w:id="1896" w:displacedByCustomXml="next"/>
    <w:bookmarkStart w:id="1897" w:name="_Toc443472252" w:displacedByCustomXml="next"/>
    <w:bookmarkEnd w:id="1897" w:displacedByCustomXml="next"/>
    <w:bookmarkStart w:id="1898" w:name="_Toc443555660" w:displacedByCustomXml="next"/>
    <w:bookmarkEnd w:id="1898" w:displacedByCustomXml="next"/>
    <w:bookmarkStart w:id="1899" w:name="_Toc443565756" w:displacedByCustomXml="next"/>
    <w:bookmarkEnd w:id="1899" w:displacedByCustomXml="next"/>
    <w:bookmarkStart w:id="1900" w:name="_Toc443472261" w:displacedByCustomXml="next"/>
    <w:bookmarkEnd w:id="1900" w:displacedByCustomXml="next"/>
    <w:bookmarkStart w:id="1901" w:name="_Toc443555669" w:displacedByCustomXml="next"/>
    <w:bookmarkEnd w:id="1901" w:displacedByCustomXml="next"/>
    <w:bookmarkStart w:id="1902" w:name="_Toc443565765" w:displacedByCustomXml="next"/>
    <w:bookmarkEnd w:id="1902" w:displacedByCustomXml="next"/>
    <w:bookmarkStart w:id="1903" w:name="_Toc443472270" w:displacedByCustomXml="next"/>
    <w:bookmarkEnd w:id="1903" w:displacedByCustomXml="next"/>
    <w:bookmarkStart w:id="1904" w:name="_Toc443555678" w:displacedByCustomXml="next"/>
    <w:bookmarkEnd w:id="1904" w:displacedByCustomXml="next"/>
    <w:bookmarkStart w:id="1905" w:name="_Toc443565774" w:displacedByCustomXml="next"/>
    <w:bookmarkEnd w:id="1905" w:displacedByCustomXml="next"/>
    <w:bookmarkStart w:id="1906" w:name="_Toc443472279" w:displacedByCustomXml="next"/>
    <w:bookmarkEnd w:id="1906" w:displacedByCustomXml="next"/>
    <w:bookmarkStart w:id="1907" w:name="_Toc443555687" w:displacedByCustomXml="next"/>
    <w:bookmarkEnd w:id="1907" w:displacedByCustomXml="next"/>
    <w:bookmarkStart w:id="1908" w:name="_Toc443565783" w:displacedByCustomXml="next"/>
    <w:bookmarkEnd w:id="1908" w:displacedByCustomXml="next"/>
    <w:bookmarkStart w:id="1909" w:name="_Toc443472288" w:displacedByCustomXml="next"/>
    <w:bookmarkEnd w:id="1909" w:displacedByCustomXml="next"/>
    <w:bookmarkStart w:id="1910" w:name="_Toc443555696" w:displacedByCustomXml="next"/>
    <w:bookmarkEnd w:id="1910" w:displacedByCustomXml="next"/>
    <w:bookmarkStart w:id="1911" w:name="_Toc443565792" w:displacedByCustomXml="next"/>
    <w:bookmarkEnd w:id="1911" w:displacedByCustomXml="next"/>
    <w:bookmarkStart w:id="1912" w:name="_Toc443472297" w:displacedByCustomXml="next"/>
    <w:bookmarkEnd w:id="1912" w:displacedByCustomXml="next"/>
    <w:bookmarkStart w:id="1913" w:name="_Toc443555705" w:displacedByCustomXml="next"/>
    <w:bookmarkEnd w:id="1913" w:displacedByCustomXml="next"/>
    <w:bookmarkStart w:id="1914" w:name="_Toc443565801" w:displacedByCustomXml="next"/>
    <w:bookmarkEnd w:id="1914" w:displacedByCustomXml="next"/>
    <w:bookmarkStart w:id="1915" w:name="_Toc443472306" w:displacedByCustomXml="next"/>
    <w:bookmarkEnd w:id="1915" w:displacedByCustomXml="next"/>
    <w:bookmarkStart w:id="1916" w:name="_Toc443555714" w:displacedByCustomXml="next"/>
    <w:bookmarkEnd w:id="1916" w:displacedByCustomXml="next"/>
    <w:bookmarkStart w:id="1917" w:name="_Toc443565810" w:displacedByCustomXml="next"/>
    <w:bookmarkEnd w:id="1917" w:displacedByCustomXml="next"/>
    <w:bookmarkStart w:id="1918" w:name="_Toc443472315" w:displacedByCustomXml="next"/>
    <w:bookmarkEnd w:id="1918" w:displacedByCustomXml="next"/>
    <w:bookmarkStart w:id="1919" w:name="_Toc443555723" w:displacedByCustomXml="next"/>
    <w:bookmarkEnd w:id="1919" w:displacedByCustomXml="next"/>
    <w:bookmarkStart w:id="1920" w:name="_Toc443565819" w:displacedByCustomXml="next"/>
    <w:bookmarkEnd w:id="1920" w:displacedByCustomXml="next"/>
    <w:bookmarkStart w:id="1921" w:name="_Toc443472324" w:displacedByCustomXml="next"/>
    <w:bookmarkEnd w:id="1921" w:displacedByCustomXml="next"/>
    <w:bookmarkStart w:id="1922" w:name="_Toc443555732" w:displacedByCustomXml="next"/>
    <w:bookmarkEnd w:id="1922" w:displacedByCustomXml="next"/>
    <w:bookmarkStart w:id="1923" w:name="_Toc443565828" w:displacedByCustomXml="next"/>
    <w:bookmarkEnd w:id="1923" w:displacedByCustomXml="next"/>
    <w:bookmarkStart w:id="1924" w:name="_Toc443472333" w:displacedByCustomXml="next"/>
    <w:bookmarkEnd w:id="1924" w:displacedByCustomXml="next"/>
    <w:bookmarkStart w:id="1925" w:name="_Toc443555741" w:displacedByCustomXml="next"/>
    <w:bookmarkEnd w:id="1925" w:displacedByCustomXml="next"/>
    <w:bookmarkStart w:id="1926" w:name="_Toc443565837" w:displacedByCustomXml="next"/>
    <w:bookmarkEnd w:id="1926" w:displacedByCustomXml="next"/>
    <w:bookmarkStart w:id="1927" w:name="_Toc443472342" w:displacedByCustomXml="next"/>
    <w:bookmarkEnd w:id="1927" w:displacedByCustomXml="next"/>
    <w:bookmarkStart w:id="1928" w:name="_Toc443555750" w:displacedByCustomXml="next"/>
    <w:bookmarkEnd w:id="1928" w:displacedByCustomXml="next"/>
    <w:bookmarkStart w:id="1929" w:name="_Toc443565846" w:displacedByCustomXml="next"/>
    <w:bookmarkEnd w:id="1929" w:displacedByCustomXml="next"/>
    <w:bookmarkStart w:id="1930" w:name="_Toc443472343" w:displacedByCustomXml="next"/>
    <w:bookmarkEnd w:id="1930" w:displacedByCustomXml="next"/>
    <w:bookmarkStart w:id="1931" w:name="_Toc443555751" w:displacedByCustomXml="next"/>
    <w:bookmarkEnd w:id="1931" w:displacedByCustomXml="next"/>
    <w:bookmarkStart w:id="1932" w:name="_Toc443565847" w:displacedByCustomXml="next"/>
    <w:bookmarkEnd w:id="1932" w:displacedByCustomXml="next"/>
    <w:bookmarkStart w:id="1933" w:name="_Toc443472345" w:displacedByCustomXml="next"/>
    <w:bookmarkEnd w:id="1933" w:displacedByCustomXml="next"/>
    <w:bookmarkStart w:id="1934" w:name="_Toc443555753" w:displacedByCustomXml="next"/>
    <w:bookmarkEnd w:id="1934" w:displacedByCustomXml="next"/>
    <w:bookmarkStart w:id="1935" w:name="_Toc443565849" w:displacedByCustomXml="next"/>
    <w:bookmarkEnd w:id="1935" w:displacedByCustomXml="next"/>
    <w:bookmarkStart w:id="1936" w:name="_Toc443472360" w:displacedByCustomXml="next"/>
    <w:bookmarkEnd w:id="1936" w:displacedByCustomXml="next"/>
    <w:bookmarkStart w:id="1937" w:name="_Toc443555768" w:displacedByCustomXml="next"/>
    <w:bookmarkEnd w:id="1937" w:displacedByCustomXml="next"/>
    <w:bookmarkStart w:id="1938" w:name="_Toc443565864" w:displacedByCustomXml="next"/>
    <w:bookmarkEnd w:id="1938" w:displacedByCustomXml="next"/>
    <w:bookmarkStart w:id="1939" w:name="_Toc443472361" w:displacedByCustomXml="next"/>
    <w:bookmarkEnd w:id="1939" w:displacedByCustomXml="next"/>
    <w:bookmarkStart w:id="1940" w:name="_Toc443555769" w:displacedByCustomXml="next"/>
    <w:bookmarkEnd w:id="1940" w:displacedByCustomXml="next"/>
    <w:bookmarkStart w:id="1941" w:name="_Toc443565865" w:displacedByCustomXml="next"/>
    <w:bookmarkEnd w:id="1941" w:displacedByCustomXml="next"/>
    <w:bookmarkStart w:id="1942" w:name="_Toc443472362" w:displacedByCustomXml="next"/>
    <w:bookmarkEnd w:id="1942" w:displacedByCustomXml="next"/>
    <w:bookmarkStart w:id="1943" w:name="_Toc443555770" w:displacedByCustomXml="next"/>
    <w:bookmarkEnd w:id="1943" w:displacedByCustomXml="next"/>
    <w:bookmarkStart w:id="1944" w:name="_Toc443565866" w:displacedByCustomXml="next"/>
    <w:bookmarkEnd w:id="1944" w:displacedByCustomXml="next"/>
    <w:bookmarkStart w:id="1945" w:name="_Toc443472363" w:displacedByCustomXml="next"/>
    <w:bookmarkEnd w:id="1945" w:displacedByCustomXml="next"/>
    <w:bookmarkStart w:id="1946" w:name="_Toc443555771" w:displacedByCustomXml="next"/>
    <w:bookmarkEnd w:id="1946" w:displacedByCustomXml="next"/>
    <w:bookmarkStart w:id="1947" w:name="_Toc443565867" w:displacedByCustomXml="next"/>
    <w:bookmarkEnd w:id="1947" w:displacedByCustomXml="next"/>
    <w:bookmarkStart w:id="1948" w:name="_Toc443472364" w:displacedByCustomXml="next"/>
    <w:bookmarkEnd w:id="1948" w:displacedByCustomXml="next"/>
    <w:bookmarkStart w:id="1949" w:name="_Toc443555772" w:displacedByCustomXml="next"/>
    <w:bookmarkEnd w:id="1949" w:displacedByCustomXml="next"/>
    <w:bookmarkStart w:id="1950" w:name="_Toc443565868" w:displacedByCustomXml="next"/>
    <w:bookmarkEnd w:id="1950" w:displacedByCustomXml="next"/>
    <w:bookmarkStart w:id="1951" w:name="_Toc443472366" w:displacedByCustomXml="next"/>
    <w:bookmarkEnd w:id="1951" w:displacedByCustomXml="next"/>
    <w:bookmarkStart w:id="1952" w:name="_Toc443555774" w:displacedByCustomXml="next"/>
    <w:bookmarkEnd w:id="1952" w:displacedByCustomXml="next"/>
    <w:bookmarkStart w:id="1953" w:name="_Toc443565870" w:displacedByCustomXml="next"/>
    <w:bookmarkEnd w:id="1953" w:displacedByCustomXml="next"/>
    <w:bookmarkStart w:id="1954" w:name="_Toc443472367" w:displacedByCustomXml="next"/>
    <w:bookmarkEnd w:id="1954" w:displacedByCustomXml="next"/>
    <w:bookmarkStart w:id="1955" w:name="_Toc443555775" w:displacedByCustomXml="next"/>
    <w:bookmarkEnd w:id="1955" w:displacedByCustomXml="next"/>
    <w:bookmarkStart w:id="1956" w:name="_Toc443565871" w:displacedByCustomXml="next"/>
    <w:bookmarkEnd w:id="1956" w:displacedByCustomXml="next"/>
    <w:bookmarkStart w:id="1957" w:name="_Toc443472379" w:displacedByCustomXml="next"/>
    <w:bookmarkEnd w:id="1957" w:displacedByCustomXml="next"/>
    <w:bookmarkStart w:id="1958" w:name="_Toc443555787" w:displacedByCustomXml="next"/>
    <w:bookmarkEnd w:id="1958" w:displacedByCustomXml="next"/>
    <w:bookmarkStart w:id="1959" w:name="_Toc443565883" w:displacedByCustomXml="next"/>
    <w:bookmarkEnd w:id="1959" w:displacedByCustomXml="next"/>
    <w:bookmarkStart w:id="1960" w:name="_Toc443472390" w:displacedByCustomXml="next"/>
    <w:bookmarkEnd w:id="1960" w:displacedByCustomXml="next"/>
    <w:bookmarkStart w:id="1961" w:name="_Toc443555798" w:displacedByCustomXml="next"/>
    <w:bookmarkEnd w:id="1961" w:displacedByCustomXml="next"/>
    <w:bookmarkStart w:id="1962" w:name="_Toc443565894" w:displacedByCustomXml="next"/>
    <w:bookmarkEnd w:id="1962" w:displacedByCustomXml="next"/>
    <w:bookmarkStart w:id="1963" w:name="_Toc443472401" w:displacedByCustomXml="next"/>
    <w:bookmarkEnd w:id="1963" w:displacedByCustomXml="next"/>
    <w:bookmarkStart w:id="1964" w:name="_Toc443555809" w:displacedByCustomXml="next"/>
    <w:bookmarkEnd w:id="1964" w:displacedByCustomXml="next"/>
    <w:bookmarkStart w:id="1965" w:name="_Toc443565905" w:displacedByCustomXml="next"/>
    <w:bookmarkEnd w:id="1965" w:displacedByCustomXml="next"/>
    <w:bookmarkStart w:id="1966" w:name="_Toc443472412" w:displacedByCustomXml="next"/>
    <w:bookmarkEnd w:id="1966" w:displacedByCustomXml="next"/>
    <w:bookmarkStart w:id="1967" w:name="_Toc443555820" w:displacedByCustomXml="next"/>
    <w:bookmarkEnd w:id="1967" w:displacedByCustomXml="next"/>
    <w:bookmarkStart w:id="1968" w:name="_Toc443565916" w:displacedByCustomXml="next"/>
    <w:bookmarkEnd w:id="1968" w:displacedByCustomXml="next"/>
    <w:bookmarkStart w:id="1969" w:name="_Toc443472423" w:displacedByCustomXml="next"/>
    <w:bookmarkEnd w:id="1969" w:displacedByCustomXml="next"/>
    <w:bookmarkStart w:id="1970" w:name="_Toc443555831" w:displacedByCustomXml="next"/>
    <w:bookmarkEnd w:id="1970" w:displacedByCustomXml="next"/>
    <w:bookmarkStart w:id="1971" w:name="_Toc443565927" w:displacedByCustomXml="next"/>
    <w:bookmarkEnd w:id="1971" w:displacedByCustomXml="next"/>
    <w:bookmarkStart w:id="1972" w:name="_Toc443472434" w:displacedByCustomXml="next"/>
    <w:bookmarkEnd w:id="1972" w:displacedByCustomXml="next"/>
    <w:bookmarkStart w:id="1973" w:name="_Toc443555842" w:displacedByCustomXml="next"/>
    <w:bookmarkEnd w:id="1973" w:displacedByCustomXml="next"/>
    <w:bookmarkStart w:id="1974" w:name="_Toc443565938" w:displacedByCustomXml="next"/>
    <w:bookmarkEnd w:id="1974" w:displacedByCustomXml="next"/>
    <w:bookmarkStart w:id="1975" w:name="_Toc443472445" w:displacedByCustomXml="next"/>
    <w:bookmarkEnd w:id="1975" w:displacedByCustomXml="next"/>
    <w:bookmarkStart w:id="1976" w:name="_Toc443555853" w:displacedByCustomXml="next"/>
    <w:bookmarkEnd w:id="1976" w:displacedByCustomXml="next"/>
    <w:bookmarkStart w:id="1977" w:name="_Toc443565949" w:displacedByCustomXml="next"/>
    <w:bookmarkEnd w:id="1977" w:displacedByCustomXml="next"/>
    <w:bookmarkStart w:id="1978" w:name="_Toc443472456" w:displacedByCustomXml="next"/>
    <w:bookmarkEnd w:id="1978" w:displacedByCustomXml="next"/>
    <w:bookmarkStart w:id="1979" w:name="_Toc443555864" w:displacedByCustomXml="next"/>
    <w:bookmarkEnd w:id="1979" w:displacedByCustomXml="next"/>
    <w:bookmarkStart w:id="1980" w:name="_Toc443565960" w:displacedByCustomXml="next"/>
    <w:bookmarkEnd w:id="1980" w:displacedByCustomXml="next"/>
    <w:bookmarkStart w:id="1981" w:name="_Toc443472467" w:displacedByCustomXml="next"/>
    <w:bookmarkEnd w:id="1981" w:displacedByCustomXml="next"/>
    <w:bookmarkStart w:id="1982" w:name="_Toc443555875" w:displacedByCustomXml="next"/>
    <w:bookmarkEnd w:id="1982" w:displacedByCustomXml="next"/>
    <w:bookmarkStart w:id="1983" w:name="_Toc443565971" w:displacedByCustomXml="next"/>
    <w:bookmarkEnd w:id="1983" w:displacedByCustomXml="next"/>
    <w:bookmarkStart w:id="1984" w:name="_Toc443472478" w:displacedByCustomXml="next"/>
    <w:bookmarkEnd w:id="1984" w:displacedByCustomXml="next"/>
    <w:bookmarkStart w:id="1985" w:name="_Toc443555886" w:displacedByCustomXml="next"/>
    <w:bookmarkEnd w:id="1985" w:displacedByCustomXml="next"/>
    <w:bookmarkStart w:id="1986" w:name="_Toc443565982" w:displacedByCustomXml="next"/>
    <w:bookmarkEnd w:id="1986" w:displacedByCustomXml="next"/>
    <w:bookmarkStart w:id="1987" w:name="_Toc443472489" w:displacedByCustomXml="next"/>
    <w:bookmarkEnd w:id="1987" w:displacedByCustomXml="next"/>
    <w:bookmarkStart w:id="1988" w:name="_Toc443555897" w:displacedByCustomXml="next"/>
    <w:bookmarkEnd w:id="1988" w:displacedByCustomXml="next"/>
    <w:bookmarkStart w:id="1989" w:name="_Toc443565993" w:displacedByCustomXml="next"/>
    <w:bookmarkEnd w:id="1989" w:displacedByCustomXml="next"/>
    <w:bookmarkStart w:id="1990" w:name="_Toc443472500" w:displacedByCustomXml="next"/>
    <w:bookmarkEnd w:id="1990" w:displacedByCustomXml="next"/>
    <w:bookmarkStart w:id="1991" w:name="_Toc443555908" w:displacedByCustomXml="next"/>
    <w:bookmarkEnd w:id="1991" w:displacedByCustomXml="next"/>
    <w:bookmarkStart w:id="1992" w:name="_Toc443566004" w:displacedByCustomXml="next"/>
    <w:bookmarkEnd w:id="1992" w:displacedByCustomXml="next"/>
    <w:bookmarkStart w:id="1993" w:name="_Toc443472511" w:displacedByCustomXml="next"/>
    <w:bookmarkEnd w:id="1993" w:displacedByCustomXml="next"/>
    <w:bookmarkStart w:id="1994" w:name="_Toc443555919" w:displacedByCustomXml="next"/>
    <w:bookmarkEnd w:id="1994" w:displacedByCustomXml="next"/>
    <w:bookmarkStart w:id="1995" w:name="_Toc443566015" w:displacedByCustomXml="next"/>
    <w:bookmarkEnd w:id="1995" w:displacedByCustomXml="next"/>
    <w:bookmarkStart w:id="1996" w:name="_Toc443472522" w:displacedByCustomXml="next"/>
    <w:bookmarkEnd w:id="1996" w:displacedByCustomXml="next"/>
    <w:bookmarkStart w:id="1997" w:name="_Toc443555930" w:displacedByCustomXml="next"/>
    <w:bookmarkEnd w:id="1997" w:displacedByCustomXml="next"/>
    <w:bookmarkStart w:id="1998" w:name="_Toc443566026" w:displacedByCustomXml="next"/>
    <w:bookmarkEnd w:id="1998" w:displacedByCustomXml="next"/>
    <w:bookmarkStart w:id="1999" w:name="_Toc443472533" w:displacedByCustomXml="next"/>
    <w:bookmarkEnd w:id="1999" w:displacedByCustomXml="next"/>
    <w:bookmarkStart w:id="2000" w:name="_Toc443555941" w:displacedByCustomXml="next"/>
    <w:bookmarkEnd w:id="2000" w:displacedByCustomXml="next"/>
    <w:bookmarkStart w:id="2001" w:name="_Toc443566037" w:displacedByCustomXml="next"/>
    <w:bookmarkEnd w:id="2001" w:displacedByCustomXml="next"/>
    <w:bookmarkStart w:id="2002" w:name="_Toc443472544" w:displacedByCustomXml="next"/>
    <w:bookmarkEnd w:id="2002" w:displacedByCustomXml="next"/>
    <w:bookmarkStart w:id="2003" w:name="_Toc443555952" w:displacedByCustomXml="next"/>
    <w:bookmarkEnd w:id="2003" w:displacedByCustomXml="next"/>
    <w:bookmarkStart w:id="2004" w:name="_Toc443566048" w:displacedByCustomXml="next"/>
    <w:bookmarkEnd w:id="2004" w:displacedByCustomXml="next"/>
    <w:bookmarkStart w:id="2005" w:name="_Toc443472555" w:displacedByCustomXml="next"/>
    <w:bookmarkEnd w:id="2005" w:displacedByCustomXml="next"/>
    <w:bookmarkStart w:id="2006" w:name="_Toc443555963" w:displacedByCustomXml="next"/>
    <w:bookmarkEnd w:id="2006" w:displacedByCustomXml="next"/>
    <w:bookmarkStart w:id="2007" w:name="_Toc443566059" w:displacedByCustomXml="next"/>
    <w:bookmarkEnd w:id="2007" w:displacedByCustomXml="next"/>
    <w:bookmarkStart w:id="2008" w:name="_Toc443472566" w:displacedByCustomXml="next"/>
    <w:bookmarkEnd w:id="2008" w:displacedByCustomXml="next"/>
    <w:bookmarkStart w:id="2009" w:name="_Toc443555974" w:displacedByCustomXml="next"/>
    <w:bookmarkEnd w:id="2009" w:displacedByCustomXml="next"/>
    <w:bookmarkStart w:id="2010" w:name="_Toc443566070" w:displacedByCustomXml="next"/>
    <w:bookmarkEnd w:id="2010" w:displacedByCustomXml="next"/>
    <w:bookmarkStart w:id="2011" w:name="_Toc443472577" w:displacedByCustomXml="next"/>
    <w:bookmarkEnd w:id="2011" w:displacedByCustomXml="next"/>
    <w:bookmarkStart w:id="2012" w:name="_Toc443555985" w:displacedByCustomXml="next"/>
    <w:bookmarkEnd w:id="2012" w:displacedByCustomXml="next"/>
    <w:bookmarkStart w:id="2013" w:name="_Toc443566081" w:displacedByCustomXml="next"/>
    <w:bookmarkEnd w:id="2013" w:displacedByCustomXml="next"/>
    <w:bookmarkStart w:id="2014" w:name="_Toc443472588" w:displacedByCustomXml="next"/>
    <w:bookmarkEnd w:id="2014" w:displacedByCustomXml="next"/>
    <w:bookmarkStart w:id="2015" w:name="_Toc443555996" w:displacedByCustomXml="next"/>
    <w:bookmarkEnd w:id="2015" w:displacedByCustomXml="next"/>
    <w:bookmarkStart w:id="2016" w:name="_Toc443566092" w:displacedByCustomXml="next"/>
    <w:bookmarkEnd w:id="2016" w:displacedByCustomXml="next"/>
    <w:bookmarkStart w:id="2017" w:name="_Toc443472599" w:displacedByCustomXml="next"/>
    <w:bookmarkEnd w:id="2017" w:displacedByCustomXml="next"/>
    <w:bookmarkStart w:id="2018" w:name="_Toc443556007" w:displacedByCustomXml="next"/>
    <w:bookmarkEnd w:id="2018" w:displacedByCustomXml="next"/>
    <w:bookmarkStart w:id="2019" w:name="_Toc443566103" w:displacedByCustomXml="next"/>
    <w:bookmarkEnd w:id="2019" w:displacedByCustomXml="next"/>
    <w:bookmarkStart w:id="2020" w:name="_Toc443472610" w:displacedByCustomXml="next"/>
    <w:bookmarkEnd w:id="2020" w:displacedByCustomXml="next"/>
    <w:bookmarkStart w:id="2021" w:name="_Toc443556018" w:displacedByCustomXml="next"/>
    <w:bookmarkEnd w:id="2021" w:displacedByCustomXml="next"/>
    <w:bookmarkStart w:id="2022" w:name="_Toc443566114" w:displacedByCustomXml="next"/>
    <w:bookmarkEnd w:id="2022" w:displacedByCustomXml="next"/>
    <w:bookmarkStart w:id="2023" w:name="_Toc443472615" w:displacedByCustomXml="next"/>
    <w:bookmarkEnd w:id="2023" w:displacedByCustomXml="next"/>
    <w:bookmarkStart w:id="2024" w:name="_Toc443556023" w:displacedByCustomXml="next"/>
    <w:bookmarkEnd w:id="2024" w:displacedByCustomXml="next"/>
    <w:bookmarkStart w:id="2025" w:name="_Toc443566119" w:displacedByCustomXml="next"/>
    <w:bookmarkEnd w:id="2025" w:displacedByCustomXml="next"/>
    <w:bookmarkStart w:id="2026" w:name="_Toc443472620" w:displacedByCustomXml="next"/>
    <w:bookmarkEnd w:id="2026" w:displacedByCustomXml="next"/>
    <w:bookmarkStart w:id="2027" w:name="_Toc443556028" w:displacedByCustomXml="next"/>
    <w:bookmarkEnd w:id="2027" w:displacedByCustomXml="next"/>
    <w:bookmarkStart w:id="2028" w:name="_Toc443566124" w:displacedByCustomXml="next"/>
    <w:bookmarkEnd w:id="2028" w:displacedByCustomXml="next"/>
    <w:bookmarkStart w:id="2029" w:name="_Toc443472625" w:displacedByCustomXml="next"/>
    <w:bookmarkEnd w:id="2029" w:displacedByCustomXml="next"/>
    <w:bookmarkStart w:id="2030" w:name="_Toc443556033" w:displacedByCustomXml="next"/>
    <w:bookmarkEnd w:id="2030" w:displacedByCustomXml="next"/>
    <w:bookmarkStart w:id="2031" w:name="_Toc443566129" w:displacedByCustomXml="next"/>
    <w:bookmarkEnd w:id="2031" w:displacedByCustomXml="next"/>
    <w:bookmarkStart w:id="2032" w:name="_Toc443472630" w:displacedByCustomXml="next"/>
    <w:bookmarkEnd w:id="2032" w:displacedByCustomXml="next"/>
    <w:bookmarkStart w:id="2033" w:name="_Toc443556038" w:displacedByCustomXml="next"/>
    <w:bookmarkEnd w:id="2033" w:displacedByCustomXml="next"/>
    <w:bookmarkStart w:id="2034" w:name="_Toc443566134" w:displacedByCustomXml="next"/>
    <w:bookmarkEnd w:id="2034" w:displacedByCustomXml="next"/>
    <w:bookmarkStart w:id="2035" w:name="_Toc443472635" w:displacedByCustomXml="next"/>
    <w:bookmarkEnd w:id="2035" w:displacedByCustomXml="next"/>
    <w:bookmarkStart w:id="2036" w:name="_Toc443556043" w:displacedByCustomXml="next"/>
    <w:bookmarkEnd w:id="2036" w:displacedByCustomXml="next"/>
    <w:bookmarkStart w:id="2037" w:name="_Toc443566139" w:displacedByCustomXml="next"/>
    <w:bookmarkEnd w:id="2037" w:displacedByCustomXml="next"/>
    <w:bookmarkStart w:id="2038" w:name="_Toc443472640" w:displacedByCustomXml="next"/>
    <w:bookmarkEnd w:id="2038" w:displacedByCustomXml="next"/>
    <w:bookmarkStart w:id="2039" w:name="_Toc443556048" w:displacedByCustomXml="next"/>
    <w:bookmarkEnd w:id="2039" w:displacedByCustomXml="next"/>
    <w:bookmarkStart w:id="2040" w:name="_Toc443566144" w:displacedByCustomXml="next"/>
    <w:bookmarkEnd w:id="2040" w:displacedByCustomXml="next"/>
    <w:bookmarkStart w:id="2041" w:name="_Toc443472645" w:displacedByCustomXml="next"/>
    <w:bookmarkEnd w:id="2041" w:displacedByCustomXml="next"/>
    <w:bookmarkStart w:id="2042" w:name="_Toc443556053" w:displacedByCustomXml="next"/>
    <w:bookmarkEnd w:id="2042" w:displacedByCustomXml="next"/>
    <w:bookmarkStart w:id="2043" w:name="_Toc443566149" w:displacedByCustomXml="next"/>
    <w:bookmarkEnd w:id="2043" w:displacedByCustomXml="next"/>
    <w:bookmarkStart w:id="2044" w:name="_Toc443472650" w:displacedByCustomXml="next"/>
    <w:bookmarkEnd w:id="2044" w:displacedByCustomXml="next"/>
    <w:bookmarkStart w:id="2045" w:name="_Toc443556058" w:displacedByCustomXml="next"/>
    <w:bookmarkEnd w:id="2045" w:displacedByCustomXml="next"/>
    <w:bookmarkStart w:id="2046" w:name="_Toc443566154" w:displacedByCustomXml="next"/>
    <w:bookmarkEnd w:id="2046" w:displacedByCustomXml="next"/>
    <w:bookmarkStart w:id="2047" w:name="_Toc443472655" w:displacedByCustomXml="next"/>
    <w:bookmarkEnd w:id="2047" w:displacedByCustomXml="next"/>
    <w:bookmarkStart w:id="2048" w:name="_Toc443556063" w:displacedByCustomXml="next"/>
    <w:bookmarkEnd w:id="2048" w:displacedByCustomXml="next"/>
    <w:bookmarkStart w:id="2049" w:name="_Toc443566159" w:displacedByCustomXml="next"/>
    <w:bookmarkEnd w:id="2049" w:displacedByCustomXml="next"/>
    <w:bookmarkStart w:id="2050" w:name="_Toc443472660" w:displacedByCustomXml="next"/>
    <w:bookmarkEnd w:id="2050" w:displacedByCustomXml="next"/>
    <w:bookmarkStart w:id="2051" w:name="_Toc443556068" w:displacedByCustomXml="next"/>
    <w:bookmarkEnd w:id="2051" w:displacedByCustomXml="next"/>
    <w:bookmarkStart w:id="2052" w:name="_Toc443566164" w:displacedByCustomXml="next"/>
    <w:bookmarkEnd w:id="2052" w:displacedByCustomXml="next"/>
    <w:bookmarkStart w:id="2053" w:name="_Toc443472665" w:displacedByCustomXml="next"/>
    <w:bookmarkEnd w:id="2053" w:displacedByCustomXml="next"/>
    <w:bookmarkStart w:id="2054" w:name="_Toc443556073" w:displacedByCustomXml="next"/>
    <w:bookmarkEnd w:id="2054" w:displacedByCustomXml="next"/>
    <w:bookmarkStart w:id="2055" w:name="_Toc443566169" w:displacedByCustomXml="next"/>
    <w:bookmarkEnd w:id="2055" w:displacedByCustomXml="next"/>
    <w:bookmarkStart w:id="2056" w:name="_Toc443472670" w:displacedByCustomXml="next"/>
    <w:bookmarkEnd w:id="2056" w:displacedByCustomXml="next"/>
    <w:bookmarkStart w:id="2057" w:name="_Toc443556078" w:displacedByCustomXml="next"/>
    <w:bookmarkEnd w:id="2057" w:displacedByCustomXml="next"/>
    <w:bookmarkStart w:id="2058" w:name="_Toc443566174" w:displacedByCustomXml="next"/>
    <w:bookmarkEnd w:id="2058" w:displacedByCustomXml="next"/>
    <w:bookmarkStart w:id="2059" w:name="_Toc443472675" w:displacedByCustomXml="next"/>
    <w:bookmarkEnd w:id="2059" w:displacedByCustomXml="next"/>
    <w:bookmarkStart w:id="2060" w:name="_Toc443556083" w:displacedByCustomXml="next"/>
    <w:bookmarkEnd w:id="2060" w:displacedByCustomXml="next"/>
    <w:bookmarkStart w:id="2061" w:name="_Toc443566179" w:displacedByCustomXml="next"/>
    <w:bookmarkEnd w:id="2061" w:displacedByCustomXml="next"/>
    <w:bookmarkStart w:id="2062" w:name="_Toc443472680" w:displacedByCustomXml="next"/>
    <w:bookmarkEnd w:id="2062" w:displacedByCustomXml="next"/>
    <w:bookmarkStart w:id="2063" w:name="_Toc443556088" w:displacedByCustomXml="next"/>
    <w:bookmarkEnd w:id="2063" w:displacedByCustomXml="next"/>
    <w:bookmarkStart w:id="2064" w:name="_Toc443566184" w:displacedByCustomXml="next"/>
    <w:bookmarkEnd w:id="2064" w:displacedByCustomXml="next"/>
    <w:bookmarkStart w:id="2065" w:name="_Toc443472685" w:displacedByCustomXml="next"/>
    <w:bookmarkEnd w:id="2065" w:displacedByCustomXml="next"/>
    <w:bookmarkStart w:id="2066" w:name="_Toc443556093" w:displacedByCustomXml="next"/>
    <w:bookmarkEnd w:id="2066" w:displacedByCustomXml="next"/>
    <w:bookmarkStart w:id="2067" w:name="_Toc443566189" w:displacedByCustomXml="next"/>
    <w:bookmarkEnd w:id="2067" w:displacedByCustomXml="next"/>
    <w:bookmarkStart w:id="2068" w:name="_Toc443472690" w:displacedByCustomXml="next"/>
    <w:bookmarkEnd w:id="2068" w:displacedByCustomXml="next"/>
    <w:bookmarkStart w:id="2069" w:name="_Toc443556098" w:displacedByCustomXml="next"/>
    <w:bookmarkEnd w:id="2069" w:displacedByCustomXml="next"/>
    <w:bookmarkStart w:id="2070" w:name="_Toc443566194" w:displacedByCustomXml="next"/>
    <w:bookmarkEnd w:id="2070" w:displacedByCustomXml="next"/>
    <w:bookmarkStart w:id="2071" w:name="_Toc443472695" w:displacedByCustomXml="next"/>
    <w:bookmarkEnd w:id="2071" w:displacedByCustomXml="next"/>
    <w:bookmarkStart w:id="2072" w:name="_Toc443556103" w:displacedByCustomXml="next"/>
    <w:bookmarkEnd w:id="2072" w:displacedByCustomXml="next"/>
    <w:bookmarkStart w:id="2073" w:name="_Toc443566199" w:displacedByCustomXml="next"/>
    <w:bookmarkEnd w:id="2073" w:displacedByCustomXml="next"/>
    <w:bookmarkStart w:id="2074" w:name="_Toc443472700" w:displacedByCustomXml="next"/>
    <w:bookmarkEnd w:id="2074" w:displacedByCustomXml="next"/>
    <w:bookmarkStart w:id="2075" w:name="_Toc443556108" w:displacedByCustomXml="next"/>
    <w:bookmarkEnd w:id="2075" w:displacedByCustomXml="next"/>
    <w:bookmarkStart w:id="2076" w:name="_Toc443566204" w:displacedByCustomXml="next"/>
    <w:bookmarkEnd w:id="2076" w:displacedByCustomXml="next"/>
    <w:sdt>
      <w:sdtPr>
        <w:rPr>
          <w:rFonts w:cs="Times New Roman"/>
          <w:b/>
          <w:caps/>
          <w:lang w:eastAsia="ru-RU"/>
        </w:rPr>
        <w:id w:val="-1949758352"/>
        <w:docPartObj>
          <w:docPartGallery w:val="Table of Contents"/>
          <w:docPartUnique/>
        </w:docPartObj>
      </w:sdtPr>
      <w:sdtEndPr>
        <w:rPr>
          <w:b w:val="0"/>
          <w:bCs/>
          <w:caps w:val="0"/>
        </w:rPr>
      </w:sdtEndPr>
      <w:sdtContent>
        <w:p w14:paraId="0A36E964" w14:textId="77777777" w:rsidR="000D6760" w:rsidRPr="00ED371A" w:rsidRDefault="000D6760" w:rsidP="00ED371A">
          <w:pPr>
            <w:pStyle w:val="affffff5"/>
            <w:ind w:firstLine="142"/>
            <w:jc w:val="center"/>
            <w:rPr>
              <w:b/>
              <w:sz w:val="32"/>
            </w:rPr>
          </w:pPr>
          <w:r w:rsidRPr="00ED371A">
            <w:rPr>
              <w:b/>
              <w:sz w:val="32"/>
            </w:rPr>
            <w:t>Оглавление</w:t>
          </w:r>
        </w:p>
        <w:commentRangeStart w:id="2077"/>
        <w:commentRangeStart w:id="2078"/>
        <w:p w14:paraId="5CEB1AEE" w14:textId="7C6AA229" w:rsidR="00EE003D" w:rsidRDefault="00ED371A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r>
            <w:rPr>
              <w:b/>
              <w:bCs w:val="0"/>
              <w:caps w:val="0"/>
            </w:rPr>
            <w:fldChar w:fldCharType="begin"/>
          </w:r>
          <w:r>
            <w:rPr>
              <w:b/>
              <w:bCs w:val="0"/>
              <w:caps w:val="0"/>
            </w:rPr>
            <w:instrText xml:space="preserve"> TOC \o "1-1" \h \z \u </w:instrText>
          </w:r>
          <w:r>
            <w:rPr>
              <w:b/>
              <w:bCs w:val="0"/>
              <w:caps w:val="0"/>
            </w:rPr>
            <w:fldChar w:fldCharType="separate"/>
          </w:r>
          <w:hyperlink w:anchor="_Toc139629562" w:history="1">
            <w:r w:rsidR="00EE003D" w:rsidRPr="00EF2DBC">
              <w:rPr>
                <w:rStyle w:val="affb"/>
                <w:noProof/>
              </w:rPr>
              <w:t>1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ВВедение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_Toc139629562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2A3144">
              <w:rPr>
                <w:noProof/>
                <w:webHidden/>
              </w:rPr>
              <w:t>3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4274FD6B" w14:textId="458BE69D" w:rsidR="00EE003D" w:rsidRDefault="00A14D09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629563" w:history="1">
            <w:r w:rsidR="00EE003D" w:rsidRPr="00EF2DBC">
              <w:rPr>
                <w:rStyle w:val="affb"/>
                <w:noProof/>
              </w:rPr>
              <w:t>2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краткое описание технологического объекта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_Toc139629563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2A3144">
              <w:rPr>
                <w:noProof/>
                <w:webHidden/>
              </w:rPr>
              <w:t>4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1D2ACD5C" w14:textId="281D98F9" w:rsidR="00EE003D" w:rsidRDefault="00A14D09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629564" w:history="1">
            <w:r w:rsidR="00EE003D" w:rsidRPr="00EF2DBC">
              <w:rPr>
                <w:rStyle w:val="affb"/>
                <w:noProof/>
              </w:rPr>
              <w:t>3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Анализ ограничений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_Toc139629564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2A3144">
              <w:rPr>
                <w:noProof/>
                <w:webHidden/>
              </w:rPr>
              <w:t>7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0E1513F2" w14:textId="2E977411" w:rsidR="00EE003D" w:rsidRDefault="00C1022E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\l "_Toc139629565" </w:instrText>
          </w:r>
          <w:r>
            <w:rPr>
              <w:noProof/>
            </w:rPr>
            <w:fldChar w:fldCharType="separate"/>
          </w:r>
          <w:r w:rsidR="00EE003D" w:rsidRPr="00EF2DBC">
            <w:rPr>
              <w:rStyle w:val="affb"/>
              <w:noProof/>
            </w:rPr>
            <w:t>4</w:t>
          </w:r>
          <w:r w:rsidR="00EE003D"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  <w:tab/>
          </w:r>
          <w:r w:rsidR="00EE003D" w:rsidRPr="00EF2DBC">
            <w:rPr>
              <w:rStyle w:val="affb"/>
              <w:noProof/>
            </w:rPr>
            <w:t>Стратегии СУУТП по управлению и оптимизации</w:t>
          </w:r>
          <w:r w:rsidR="00EE003D">
            <w:rPr>
              <w:noProof/>
              <w:webHidden/>
            </w:rPr>
            <w:tab/>
          </w:r>
          <w:r w:rsidR="00EE003D">
            <w:rPr>
              <w:noProof/>
              <w:webHidden/>
            </w:rPr>
            <w:fldChar w:fldCharType="begin"/>
          </w:r>
          <w:r w:rsidR="00EE003D">
            <w:rPr>
              <w:noProof/>
              <w:webHidden/>
            </w:rPr>
            <w:instrText xml:space="preserve"> PAGEREF _Toc139629565 \h </w:instrText>
          </w:r>
          <w:r w:rsidR="00EE003D">
            <w:rPr>
              <w:noProof/>
              <w:webHidden/>
            </w:rPr>
          </w:r>
          <w:r w:rsidR="00EE003D">
            <w:rPr>
              <w:noProof/>
              <w:webHidden/>
            </w:rPr>
            <w:fldChar w:fldCharType="separate"/>
          </w:r>
          <w:ins w:id="2079" w:author="Степан Гусев" w:date="2023-07-24T21:52:00Z">
            <w:r w:rsidR="002A3144">
              <w:rPr>
                <w:noProof/>
                <w:webHidden/>
              </w:rPr>
              <w:t>21</w:t>
            </w:r>
          </w:ins>
          <w:del w:id="2080" w:author="Степан Гусев" w:date="2023-07-24T21:52:00Z">
            <w:r w:rsidR="00EE003D" w:rsidDel="002A3144">
              <w:rPr>
                <w:noProof/>
                <w:webHidden/>
              </w:rPr>
              <w:delText>20</w:delText>
            </w:r>
          </w:del>
          <w:r w:rsidR="00EE003D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59AAF65E" w14:textId="2A20EF95" w:rsidR="00EE003D" w:rsidRDefault="00C1022E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\l "_Toc139629566" </w:instrText>
          </w:r>
          <w:r>
            <w:rPr>
              <w:noProof/>
            </w:rPr>
            <w:fldChar w:fldCharType="separate"/>
          </w:r>
          <w:r w:rsidR="00EE003D" w:rsidRPr="00EF2DBC">
            <w:rPr>
              <w:rStyle w:val="affb"/>
              <w:noProof/>
            </w:rPr>
            <w:t>5</w:t>
          </w:r>
          <w:r w:rsidR="00EE003D"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  <w:tab/>
          </w:r>
          <w:r w:rsidR="00EE003D" w:rsidRPr="00EF2DBC">
            <w:rPr>
              <w:rStyle w:val="affb"/>
              <w:noProof/>
            </w:rPr>
            <w:t>Предварительные системно-интеграционные решения</w:t>
          </w:r>
          <w:r w:rsidR="00EE003D">
            <w:rPr>
              <w:noProof/>
              <w:webHidden/>
            </w:rPr>
            <w:tab/>
          </w:r>
          <w:r w:rsidR="00EE003D">
            <w:rPr>
              <w:noProof/>
              <w:webHidden/>
            </w:rPr>
            <w:fldChar w:fldCharType="begin"/>
          </w:r>
          <w:r w:rsidR="00EE003D">
            <w:rPr>
              <w:noProof/>
              <w:webHidden/>
            </w:rPr>
            <w:instrText xml:space="preserve"> PAGEREF _Toc139629566 \h </w:instrText>
          </w:r>
          <w:r w:rsidR="00EE003D">
            <w:rPr>
              <w:noProof/>
              <w:webHidden/>
            </w:rPr>
          </w:r>
          <w:r w:rsidR="00EE003D">
            <w:rPr>
              <w:noProof/>
              <w:webHidden/>
            </w:rPr>
            <w:fldChar w:fldCharType="separate"/>
          </w:r>
          <w:ins w:id="2081" w:author="Степан Гусев" w:date="2023-07-24T21:52:00Z">
            <w:r w:rsidR="002A3144">
              <w:rPr>
                <w:noProof/>
                <w:webHidden/>
              </w:rPr>
              <w:t>41</w:t>
            </w:r>
          </w:ins>
          <w:del w:id="2082" w:author="Степан Гусев" w:date="2023-07-24T21:52:00Z">
            <w:r w:rsidR="00EE003D" w:rsidDel="002A3144">
              <w:rPr>
                <w:noProof/>
                <w:webHidden/>
              </w:rPr>
              <w:delText>40</w:delText>
            </w:r>
          </w:del>
          <w:r w:rsidR="00EE003D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0EBA4A9E" w14:textId="652130D4" w:rsidR="00EE003D" w:rsidRDefault="00C1022E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\l "_Toc139629567" </w:instrText>
          </w:r>
          <w:r>
            <w:rPr>
              <w:noProof/>
            </w:rPr>
            <w:fldChar w:fldCharType="separate"/>
          </w:r>
          <w:r w:rsidR="00EE003D" w:rsidRPr="00EF2DBC">
            <w:rPr>
              <w:rStyle w:val="affb"/>
              <w:noProof/>
            </w:rPr>
            <w:t>6</w:t>
          </w:r>
          <w:r w:rsidR="00EE003D"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  <w:tab/>
          </w:r>
          <w:r w:rsidR="00EE003D" w:rsidRPr="00EF2DBC">
            <w:rPr>
              <w:rStyle w:val="affb"/>
              <w:noProof/>
            </w:rPr>
            <w:t>Перечень принятых сокращений и определений</w:t>
          </w:r>
          <w:r w:rsidR="00EE003D">
            <w:rPr>
              <w:noProof/>
              <w:webHidden/>
            </w:rPr>
            <w:tab/>
          </w:r>
          <w:r w:rsidR="00EE003D">
            <w:rPr>
              <w:noProof/>
              <w:webHidden/>
            </w:rPr>
            <w:fldChar w:fldCharType="begin"/>
          </w:r>
          <w:r w:rsidR="00EE003D">
            <w:rPr>
              <w:noProof/>
              <w:webHidden/>
            </w:rPr>
            <w:instrText xml:space="preserve"> PAGEREF _Toc139629567 \h </w:instrText>
          </w:r>
          <w:r w:rsidR="00EE003D">
            <w:rPr>
              <w:noProof/>
              <w:webHidden/>
            </w:rPr>
          </w:r>
          <w:r w:rsidR="00EE003D">
            <w:rPr>
              <w:noProof/>
              <w:webHidden/>
            </w:rPr>
            <w:fldChar w:fldCharType="separate"/>
          </w:r>
          <w:ins w:id="2083" w:author="Степан Гусев" w:date="2023-07-24T21:52:00Z">
            <w:r w:rsidR="002A3144">
              <w:rPr>
                <w:noProof/>
                <w:webHidden/>
              </w:rPr>
              <w:t>65</w:t>
            </w:r>
          </w:ins>
          <w:del w:id="2084" w:author="Степан Гусев" w:date="2023-07-24T21:52:00Z">
            <w:r w:rsidR="00EE003D" w:rsidDel="002A3144">
              <w:rPr>
                <w:noProof/>
                <w:webHidden/>
              </w:rPr>
              <w:delText>78</w:delText>
            </w:r>
          </w:del>
          <w:r w:rsidR="00EE003D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5D12A16F" w14:textId="1BCD5A67" w:rsidR="000D6760" w:rsidRDefault="00ED371A">
          <w:r>
            <w:rPr>
              <w:b/>
              <w:bCs/>
              <w:caps/>
            </w:rPr>
            <w:fldChar w:fldCharType="end"/>
          </w:r>
          <w:commentRangeEnd w:id="2077"/>
          <w:r w:rsidR="00B7626D">
            <w:rPr>
              <w:rStyle w:val="affe"/>
            </w:rPr>
            <w:commentReference w:id="2077"/>
          </w:r>
          <w:commentRangeEnd w:id="2078"/>
          <w:r w:rsidR="005D48BC">
            <w:rPr>
              <w:rStyle w:val="affe"/>
            </w:rPr>
            <w:commentReference w:id="2078"/>
          </w:r>
        </w:p>
      </w:sdtContent>
    </w:sdt>
    <w:p w14:paraId="2EC80E4B" w14:textId="77777777" w:rsidR="007937DB" w:rsidRPr="000E173C" w:rsidRDefault="007937DB" w:rsidP="00792B9A">
      <w:pPr>
        <w:spacing w:line="264" w:lineRule="auto"/>
        <w:ind w:firstLine="0"/>
        <w:rPr>
          <w:rFonts w:ascii="Times New Roman" w:hAnsi="Times New Roman"/>
          <w:sz w:val="22"/>
          <w:szCs w:val="22"/>
        </w:rPr>
      </w:pPr>
    </w:p>
    <w:p w14:paraId="4BD92D76" w14:textId="77777777" w:rsidR="009221AE" w:rsidRPr="00EF63D9" w:rsidRDefault="009221AE" w:rsidP="00AA7A84">
      <w:pPr>
        <w:pStyle w:val="af4"/>
      </w:pPr>
    </w:p>
    <w:p w14:paraId="65B1D604" w14:textId="77777777" w:rsidR="002E42BE" w:rsidRDefault="002E42BE" w:rsidP="00AA7A84">
      <w:pPr>
        <w:pStyle w:val="af4"/>
        <w:rPr>
          <w:lang w:eastAsia="ja-JP"/>
        </w:rPr>
      </w:pPr>
    </w:p>
    <w:p w14:paraId="726C4299" w14:textId="77777777" w:rsidR="002E42BE" w:rsidRPr="002E42BE" w:rsidRDefault="002E42BE" w:rsidP="002E42BE">
      <w:pPr>
        <w:rPr>
          <w:lang w:eastAsia="ja-JP"/>
        </w:rPr>
      </w:pPr>
    </w:p>
    <w:p w14:paraId="3E43DE0B" w14:textId="77777777" w:rsidR="002E42BE" w:rsidRPr="002E42BE" w:rsidRDefault="002E42BE" w:rsidP="002E42BE">
      <w:pPr>
        <w:rPr>
          <w:lang w:eastAsia="ja-JP"/>
        </w:rPr>
      </w:pPr>
    </w:p>
    <w:p w14:paraId="4CAA2C94" w14:textId="77777777" w:rsidR="002E42BE" w:rsidRPr="002E42BE" w:rsidRDefault="002E42BE" w:rsidP="002E42BE">
      <w:pPr>
        <w:rPr>
          <w:lang w:eastAsia="ja-JP"/>
        </w:rPr>
      </w:pPr>
    </w:p>
    <w:p w14:paraId="377D08C7" w14:textId="77777777" w:rsidR="002E42BE" w:rsidRPr="002E42BE" w:rsidRDefault="002E42BE" w:rsidP="002E42BE">
      <w:pPr>
        <w:rPr>
          <w:lang w:eastAsia="ja-JP"/>
        </w:rPr>
      </w:pPr>
    </w:p>
    <w:p w14:paraId="52C67A0E" w14:textId="77777777" w:rsidR="002E42BE" w:rsidRPr="002E42BE" w:rsidRDefault="002E42BE" w:rsidP="002E42BE">
      <w:pPr>
        <w:rPr>
          <w:lang w:eastAsia="ja-JP"/>
        </w:rPr>
      </w:pPr>
    </w:p>
    <w:p w14:paraId="23455B08" w14:textId="77777777" w:rsidR="002E42BE" w:rsidRPr="002E42BE" w:rsidRDefault="002E42BE" w:rsidP="002E42BE">
      <w:pPr>
        <w:rPr>
          <w:lang w:eastAsia="ja-JP"/>
        </w:rPr>
      </w:pPr>
    </w:p>
    <w:p w14:paraId="36C2039F" w14:textId="77777777" w:rsidR="002E42BE" w:rsidRPr="002E42BE" w:rsidRDefault="002E42BE" w:rsidP="002E42BE">
      <w:pPr>
        <w:rPr>
          <w:lang w:eastAsia="ja-JP"/>
        </w:rPr>
      </w:pPr>
    </w:p>
    <w:p w14:paraId="4C11A9B3" w14:textId="77777777" w:rsidR="002E42BE" w:rsidRPr="002E42BE" w:rsidRDefault="002E42BE" w:rsidP="002E42BE">
      <w:pPr>
        <w:rPr>
          <w:lang w:eastAsia="ja-JP"/>
        </w:rPr>
      </w:pPr>
    </w:p>
    <w:p w14:paraId="5CA8280B" w14:textId="77777777" w:rsidR="002E42BE" w:rsidRPr="002E42BE" w:rsidRDefault="002E42BE" w:rsidP="002E42BE">
      <w:pPr>
        <w:rPr>
          <w:lang w:eastAsia="ja-JP"/>
        </w:rPr>
      </w:pPr>
    </w:p>
    <w:p w14:paraId="3A151D0A" w14:textId="77777777" w:rsidR="002E42BE" w:rsidRPr="002E42BE" w:rsidRDefault="002E42BE" w:rsidP="002E42BE">
      <w:pPr>
        <w:rPr>
          <w:lang w:eastAsia="ja-JP"/>
        </w:rPr>
      </w:pPr>
    </w:p>
    <w:p w14:paraId="5707E9D0" w14:textId="199B396A" w:rsidR="002E42BE" w:rsidRPr="002E42BE" w:rsidRDefault="002E42BE" w:rsidP="002E42BE">
      <w:pPr>
        <w:rPr>
          <w:lang w:eastAsia="ja-JP"/>
        </w:rPr>
      </w:pPr>
    </w:p>
    <w:p w14:paraId="65A1C0F4" w14:textId="1156F9D1" w:rsidR="002E42BE" w:rsidRPr="002E42BE" w:rsidRDefault="002E42BE" w:rsidP="002E42BE">
      <w:pPr>
        <w:rPr>
          <w:lang w:eastAsia="ja-JP"/>
        </w:rPr>
      </w:pPr>
    </w:p>
    <w:p w14:paraId="09743C2B" w14:textId="76EA733A" w:rsidR="002E42BE" w:rsidRPr="002E42BE" w:rsidRDefault="002E42BE" w:rsidP="002E42BE">
      <w:pPr>
        <w:rPr>
          <w:lang w:eastAsia="ja-JP"/>
        </w:rPr>
      </w:pPr>
    </w:p>
    <w:p w14:paraId="4B34E3D6" w14:textId="137CF819" w:rsidR="002E42BE" w:rsidRPr="002E42BE" w:rsidRDefault="002E42BE" w:rsidP="002E42BE">
      <w:pPr>
        <w:rPr>
          <w:lang w:eastAsia="ja-JP"/>
        </w:rPr>
      </w:pPr>
    </w:p>
    <w:p w14:paraId="471554A5" w14:textId="031B845A" w:rsidR="002E42BE" w:rsidRPr="002E42BE" w:rsidRDefault="002E42BE" w:rsidP="002E42BE">
      <w:pPr>
        <w:rPr>
          <w:lang w:eastAsia="ja-JP"/>
        </w:rPr>
      </w:pPr>
    </w:p>
    <w:p w14:paraId="185D17DC" w14:textId="621D1709" w:rsidR="002E42BE" w:rsidRPr="002E42BE" w:rsidRDefault="002E42BE" w:rsidP="002E42BE">
      <w:pPr>
        <w:rPr>
          <w:lang w:eastAsia="ja-JP"/>
        </w:rPr>
      </w:pPr>
    </w:p>
    <w:p w14:paraId="46690533" w14:textId="07CBD667" w:rsidR="002E42BE" w:rsidRDefault="002E42BE" w:rsidP="002E42BE">
      <w:pPr>
        <w:rPr>
          <w:lang w:eastAsia="ja-JP"/>
        </w:rPr>
      </w:pPr>
    </w:p>
    <w:p w14:paraId="45F94ACC" w14:textId="366B3F95" w:rsidR="002E42BE" w:rsidRDefault="002E42BE" w:rsidP="002E42BE">
      <w:pPr>
        <w:tabs>
          <w:tab w:val="left" w:pos="6165"/>
        </w:tabs>
        <w:rPr>
          <w:lang w:eastAsia="ja-JP"/>
        </w:rPr>
      </w:pPr>
      <w:r>
        <w:rPr>
          <w:lang w:eastAsia="ja-JP"/>
        </w:rPr>
        <w:tab/>
      </w:r>
    </w:p>
    <w:p w14:paraId="07B742B7" w14:textId="5F44E970" w:rsidR="00486D5A" w:rsidRPr="002E42BE" w:rsidRDefault="002E42BE" w:rsidP="002E42BE">
      <w:pPr>
        <w:tabs>
          <w:tab w:val="left" w:pos="6165"/>
        </w:tabs>
        <w:rPr>
          <w:lang w:eastAsia="ja-JP"/>
        </w:rPr>
        <w:sectPr w:rsidR="00486D5A" w:rsidRPr="002E42BE" w:rsidSect="0006206A">
          <w:headerReference w:type="default" r:id="rId14"/>
          <w:footerReference w:type="default" r:id="rId15"/>
          <w:headerReference w:type="first" r:id="rId16"/>
          <w:footerReference w:type="first" r:id="rId17"/>
          <w:footnotePr>
            <w:pos w:val="beneathText"/>
          </w:footnotePr>
          <w:pgSz w:w="11906" w:h="16838" w:code="9"/>
          <w:pgMar w:top="-851" w:right="566" w:bottom="1418" w:left="1418" w:header="74" w:footer="953" w:gutter="0"/>
          <w:cols w:space="720"/>
          <w:docGrid w:linePitch="326"/>
        </w:sectPr>
      </w:pPr>
      <w:r>
        <w:rPr>
          <w:lang w:eastAsia="ja-JP"/>
        </w:rPr>
        <w:tab/>
      </w:r>
    </w:p>
    <w:p w14:paraId="1C87085A" w14:textId="77777777" w:rsidR="00942F82" w:rsidRPr="00AE1D79" w:rsidRDefault="005A3B92" w:rsidP="00AE1D79">
      <w:pPr>
        <w:pStyle w:val="1"/>
      </w:pPr>
      <w:bookmarkStart w:id="2085" w:name="_Toc112142355"/>
      <w:bookmarkStart w:id="2086" w:name="_Toc139629562"/>
      <w:r w:rsidRPr="00AE1D79">
        <w:lastRenderedPageBreak/>
        <w:t>ВВедение</w:t>
      </w:r>
      <w:bookmarkEnd w:id="2085"/>
      <w:bookmarkEnd w:id="2086"/>
    </w:p>
    <w:p w14:paraId="03581C12" w14:textId="33E0F2C7" w:rsidR="005A3B92" w:rsidRPr="005A3B92" w:rsidRDefault="005A3B92" w:rsidP="00AA7A84">
      <w:pPr>
        <w:pStyle w:val="af4"/>
      </w:pPr>
      <w:r w:rsidRPr="005A3B92">
        <w:t>Настоящий документ содержит отчет по</w:t>
      </w:r>
      <w:r w:rsidR="00C6008C">
        <w:t xml:space="preserve"> предварительному</w:t>
      </w:r>
      <w:r w:rsidRPr="005A3B92">
        <w:t xml:space="preserve"> </w:t>
      </w:r>
      <w:r w:rsidR="00FD334A">
        <w:t>обследованию</w:t>
      </w:r>
      <w:r w:rsidR="00C6008C">
        <w:t xml:space="preserve"> </w:t>
      </w:r>
      <w:bookmarkStart w:id="2087" w:name="_Hlk138278063"/>
      <w:r w:rsidR="00C6008C">
        <w:t xml:space="preserve">в рамках </w:t>
      </w:r>
      <w:r w:rsidR="00FD334A">
        <w:t xml:space="preserve"> </w:t>
      </w:r>
      <w:r w:rsidRPr="005A3B92">
        <w:t xml:space="preserve">проекта создания СУУТП </w:t>
      </w:r>
      <w:r w:rsidR="00F81E2E">
        <w:t xml:space="preserve">на </w:t>
      </w:r>
      <w:r w:rsidR="00FD334A">
        <w:t>заводе Бисфенол А</w:t>
      </w:r>
      <w:r w:rsidR="00F81E2E" w:rsidRPr="00F81E2E">
        <w:t>.</w:t>
      </w:r>
    </w:p>
    <w:bookmarkEnd w:id="2087"/>
    <w:p w14:paraId="66399AEE" w14:textId="77777777" w:rsidR="005A3B92" w:rsidRPr="005A3B92" w:rsidRDefault="005A3B92" w:rsidP="00AA7A84">
      <w:pPr>
        <w:pStyle w:val="af4"/>
      </w:pPr>
      <w:r w:rsidRPr="005A3B92">
        <w:t>Основные задачи Этапа 1:</w:t>
      </w:r>
    </w:p>
    <w:p w14:paraId="4AF985BC" w14:textId="77777777" w:rsidR="005A3B92" w:rsidRPr="005A3B92" w:rsidRDefault="005A3B92" w:rsidP="00EB3FB8">
      <w:pPr>
        <w:pStyle w:val="a9"/>
      </w:pPr>
      <w:r w:rsidRPr="005A3B92">
        <w:t>подготовка базового регулирования к внедрению СУУТП;</w:t>
      </w:r>
    </w:p>
    <w:p w14:paraId="618C5F00" w14:textId="77777777" w:rsidR="005A3B92" w:rsidRPr="005A3B92" w:rsidRDefault="005A3B92" w:rsidP="00EB3FB8">
      <w:pPr>
        <w:pStyle w:val="a9"/>
      </w:pPr>
      <w:r w:rsidRPr="005A3B92">
        <w:t>анализ возможностей и определение стратегий СУУТП по управлению и оптимизации;</w:t>
      </w:r>
    </w:p>
    <w:p w14:paraId="61257DCE" w14:textId="77777777" w:rsidR="005A3B92" w:rsidRPr="005A3B92" w:rsidRDefault="005A3B92" w:rsidP="00EB3FB8">
      <w:pPr>
        <w:pStyle w:val="a9"/>
      </w:pPr>
      <w:r w:rsidRPr="005A3B92">
        <w:t>предварительная оценка технико-экономической эффективности проекта и определение методологических подходов к итоговой оценке эффективности;</w:t>
      </w:r>
    </w:p>
    <w:p w14:paraId="76583CDF" w14:textId="77777777" w:rsidR="005A3B92" w:rsidRPr="005A3B92" w:rsidRDefault="005A3B92" w:rsidP="00EB3FB8">
      <w:pPr>
        <w:pStyle w:val="a9"/>
      </w:pPr>
      <w:r w:rsidRPr="005A3B92">
        <w:t>разработка предварительных решений по системной интеграции СУУТП;</w:t>
      </w:r>
    </w:p>
    <w:p w14:paraId="32242C93" w14:textId="77777777" w:rsidR="005A3B92" w:rsidRPr="005A3B92" w:rsidRDefault="005A3B92" w:rsidP="00EB3FB8">
      <w:pPr>
        <w:pStyle w:val="a9"/>
      </w:pPr>
      <w:r w:rsidRPr="005A3B92">
        <w:t>разработка Технического задания (ТЗ) на создание СУУТП.</w:t>
      </w:r>
    </w:p>
    <w:p w14:paraId="30CEDD18" w14:textId="77777777" w:rsidR="005A3B92" w:rsidRDefault="005A3B92" w:rsidP="00AA7A84">
      <w:pPr>
        <w:pStyle w:val="af4"/>
      </w:pPr>
      <w:r w:rsidRPr="005A3B92">
        <w:t xml:space="preserve">Также, в состав работ по Этапу 1 входит предварительное тестирование установки. </w:t>
      </w:r>
    </w:p>
    <w:p w14:paraId="0B04A575" w14:textId="77777777" w:rsidR="005A3B92" w:rsidRPr="00AE1D79" w:rsidRDefault="005A3B92" w:rsidP="00EB3FB8">
      <w:pPr>
        <w:pStyle w:val="21"/>
      </w:pPr>
      <w:bookmarkStart w:id="2088" w:name="_Toc112142356"/>
      <w:r w:rsidRPr="00AE1D79">
        <w:t>Структура документа</w:t>
      </w:r>
      <w:bookmarkEnd w:id="2088"/>
    </w:p>
    <w:p w14:paraId="4C4C34C6" w14:textId="77777777" w:rsidR="005A3B92" w:rsidRPr="005A3B92" w:rsidRDefault="005A3B92" w:rsidP="00AA7A84">
      <w:pPr>
        <w:pStyle w:val="af4"/>
      </w:pPr>
      <w:r w:rsidRPr="005A3B92">
        <w:t>Отчет включает в себя:</w:t>
      </w:r>
    </w:p>
    <w:p w14:paraId="22915D68" w14:textId="77777777" w:rsidR="005A3B92" w:rsidRPr="005A3B92" w:rsidRDefault="005A3B92" w:rsidP="00EB3FB8">
      <w:pPr>
        <w:pStyle w:val="a9"/>
      </w:pPr>
      <w:r w:rsidRPr="005A3B92">
        <w:t xml:space="preserve">краткую характеристику установки (раздел </w:t>
      </w:r>
      <w:r w:rsidR="00EC2402">
        <w:t>2</w:t>
      </w:r>
      <w:r w:rsidRPr="005A3B92">
        <w:t>)</w:t>
      </w:r>
      <w:r>
        <w:t>;</w:t>
      </w:r>
    </w:p>
    <w:p w14:paraId="04AFC998" w14:textId="7540163C" w:rsidR="005A3B92" w:rsidRPr="005A3B92" w:rsidRDefault="00893FAE" w:rsidP="00EB3FB8">
      <w:pPr>
        <w:pStyle w:val="a9"/>
      </w:pPr>
      <w:r>
        <w:t>анализ ограничений</w:t>
      </w:r>
      <w:r w:rsidR="005A3B92" w:rsidRPr="005A3B92">
        <w:t xml:space="preserve"> (раздел </w:t>
      </w:r>
      <w:r>
        <w:t>3</w:t>
      </w:r>
      <w:r w:rsidR="005A3B92" w:rsidRPr="005A3B92">
        <w:t>)</w:t>
      </w:r>
      <w:r w:rsidR="005A3B92">
        <w:t>;</w:t>
      </w:r>
    </w:p>
    <w:p w14:paraId="66D582FD" w14:textId="36A1E9CB" w:rsidR="005A3B92" w:rsidRPr="005A3B92" w:rsidRDefault="001C57B8" w:rsidP="00EB3FB8">
      <w:pPr>
        <w:pStyle w:val="a9"/>
      </w:pPr>
      <w:r>
        <w:t>предлагаемую</w:t>
      </w:r>
      <w:r w:rsidR="00316C61">
        <w:t xml:space="preserve"> структур</w:t>
      </w:r>
      <w:r>
        <w:t>у</w:t>
      </w:r>
      <w:r w:rsidR="00316C61">
        <w:t xml:space="preserve"> СУУТП, задачи управления и оптимизации</w:t>
      </w:r>
      <w:r>
        <w:t xml:space="preserve"> </w:t>
      </w:r>
      <w:r w:rsidR="005A3B92" w:rsidRPr="005A3B92">
        <w:t xml:space="preserve">(раздел </w:t>
      </w:r>
      <w:r w:rsidR="00893FAE">
        <w:t>4</w:t>
      </w:r>
      <w:r w:rsidR="005A3B92" w:rsidRPr="005A3B92">
        <w:t>)</w:t>
      </w:r>
      <w:r w:rsidR="005A3B92">
        <w:t>;</w:t>
      </w:r>
    </w:p>
    <w:p w14:paraId="280F1BA6" w14:textId="3104FC3B" w:rsidR="005A3B92" w:rsidRPr="005A3B92" w:rsidRDefault="005A3B92" w:rsidP="00EB3FB8">
      <w:pPr>
        <w:pStyle w:val="a9"/>
      </w:pPr>
      <w:commentRangeStart w:id="2089"/>
      <w:commentRangeStart w:id="2090"/>
      <w:del w:id="2091" w:author="Stepan" w:date="2023-07-17T12:55:00Z">
        <w:r w:rsidRPr="005A3B92" w:rsidDel="005D48BC">
          <w:delText>предварительные технические решения</w:delText>
        </w:r>
      </w:del>
      <w:ins w:id="2092" w:author="Stepan" w:date="2023-07-17T12:55:00Z">
        <w:r w:rsidR="005D48BC">
          <w:t>информация о возможности</w:t>
        </w:r>
      </w:ins>
      <w:del w:id="2093" w:author="Stepan" w:date="2023-07-17T12:55:00Z">
        <w:r w:rsidRPr="005A3B92" w:rsidDel="005D48BC">
          <w:delText xml:space="preserve"> по системной</w:delText>
        </w:r>
      </w:del>
      <w:r w:rsidRPr="005A3B92">
        <w:t xml:space="preserve"> интеграции СУУТП</w:t>
      </w:r>
      <w:ins w:id="2094" w:author="Stepan" w:date="2023-07-17T12:55:00Z">
        <w:r w:rsidR="005D48BC">
          <w:t xml:space="preserve"> с РСУ</w:t>
        </w:r>
      </w:ins>
      <w:r w:rsidRPr="005A3B92">
        <w:t xml:space="preserve"> (раздел </w:t>
      </w:r>
      <w:r w:rsidR="00893FAE">
        <w:t>5</w:t>
      </w:r>
      <w:r w:rsidRPr="005A3B92">
        <w:t>)</w:t>
      </w:r>
      <w:r>
        <w:t>.</w:t>
      </w:r>
      <w:commentRangeEnd w:id="2089"/>
      <w:r w:rsidR="002F1FB7">
        <w:rPr>
          <w:rStyle w:val="affe"/>
          <w:rFonts w:ascii="Arial" w:eastAsia="MS Mincho" w:hAnsi="Arial" w:cs="Times New Roman"/>
        </w:rPr>
        <w:commentReference w:id="2089"/>
      </w:r>
      <w:commentRangeEnd w:id="2090"/>
      <w:r w:rsidR="005D48BC">
        <w:rPr>
          <w:rStyle w:val="affe"/>
          <w:rFonts w:ascii="Arial" w:eastAsia="MS Mincho" w:hAnsi="Arial" w:cs="Times New Roman"/>
        </w:rPr>
        <w:commentReference w:id="2090"/>
      </w:r>
    </w:p>
    <w:p w14:paraId="66A46CD2" w14:textId="77777777" w:rsidR="005A3B92" w:rsidRDefault="005A3B92" w:rsidP="00EB3FB8">
      <w:pPr>
        <w:pStyle w:val="21"/>
      </w:pPr>
      <w:bookmarkStart w:id="2095" w:name="_Toc112142357"/>
      <w:r>
        <w:t>Исходные данные для разработки</w:t>
      </w:r>
      <w:bookmarkEnd w:id="2095"/>
    </w:p>
    <w:p w14:paraId="4CEF92FF" w14:textId="77777777" w:rsidR="005A3B92" w:rsidRPr="00EE0D5A" w:rsidRDefault="005A3B92" w:rsidP="00AA7A84">
      <w:pPr>
        <w:pStyle w:val="af4"/>
      </w:pPr>
      <w:r w:rsidRPr="00EE0D5A">
        <w:t>Исходными данными для разработки данного документа являются:</w:t>
      </w:r>
    </w:p>
    <w:p w14:paraId="1DE73142" w14:textId="00E4A657" w:rsidR="005A3B92" w:rsidRPr="00AA7A84" w:rsidRDefault="005A3B92" w:rsidP="00EB3FB8">
      <w:pPr>
        <w:pStyle w:val="a9"/>
      </w:pPr>
      <w:bookmarkStart w:id="2096" w:name="_Hlk138278122"/>
      <w:del w:id="2097" w:author="Шайхутдинов Марсель Фандясович" w:date="2023-07-11T13:55:00Z">
        <w:r w:rsidRPr="00AA7A84" w:rsidDel="002F1FB7">
          <w:delText xml:space="preserve">Технические </w:delText>
        </w:r>
      </w:del>
      <w:ins w:id="2098" w:author="Шайхутдинов Марсель Фандясович" w:date="2023-07-11T13:55:00Z">
        <w:r w:rsidR="002F1FB7" w:rsidRPr="00AA7A84">
          <w:t>Техническ</w:t>
        </w:r>
        <w:r w:rsidR="002F1FB7">
          <w:t>ое</w:t>
        </w:r>
        <w:r w:rsidR="002F1FB7" w:rsidRPr="00AA7A84">
          <w:t xml:space="preserve"> </w:t>
        </w:r>
      </w:ins>
      <w:del w:id="2099" w:author="Шайхутдинов Марсель Фандясович" w:date="2023-07-11T13:55:00Z">
        <w:r w:rsidRPr="00AA7A84" w:rsidDel="002F1FB7">
          <w:delText>требования</w:delText>
        </w:r>
      </w:del>
      <w:ins w:id="2100" w:author="Шайхутдинов Марсель Фандясович" w:date="2023-07-11T13:55:00Z">
        <w:r w:rsidR="002F1FB7">
          <w:t>задание</w:t>
        </w:r>
      </w:ins>
      <w:r w:rsidRPr="00AA7A84">
        <w:t xml:space="preserve"> на создание СУУТП </w:t>
      </w:r>
      <w:r w:rsidR="00F81E2E" w:rsidRPr="00AA7A84">
        <w:t xml:space="preserve">завода </w:t>
      </w:r>
      <w:r w:rsidR="001C57B8">
        <w:t>Бисфенол А</w:t>
      </w:r>
      <w:r w:rsidR="00F81E2E" w:rsidRPr="00AA7A84">
        <w:t xml:space="preserve"> ПАО «</w:t>
      </w:r>
      <w:r w:rsidR="001C57B8" w:rsidRPr="001C57B8">
        <w:t>Казаньоргсинтез</w:t>
      </w:r>
      <w:r w:rsidR="00F81E2E" w:rsidRPr="00AA7A84">
        <w:t>»</w:t>
      </w:r>
      <w:r w:rsidRPr="00AA7A84">
        <w:t>;</w:t>
      </w:r>
    </w:p>
    <w:bookmarkEnd w:id="2096"/>
    <w:p w14:paraId="495964AD" w14:textId="2938E572" w:rsidR="005A3B92" w:rsidRPr="00AA7A84" w:rsidRDefault="005A3B92" w:rsidP="00893FAE">
      <w:pPr>
        <w:pStyle w:val="a9"/>
      </w:pPr>
      <w:r w:rsidRPr="00AA7A84">
        <w:t xml:space="preserve">комплект исходных данных, полученный от </w:t>
      </w:r>
      <w:r w:rsidR="00893FAE" w:rsidRPr="00893FAE">
        <w:t>ПАО «Казаньоргсинтез»</w:t>
      </w:r>
      <w:r w:rsidRPr="00AA7A84">
        <w:t>;</w:t>
      </w:r>
    </w:p>
    <w:p w14:paraId="0578276E" w14:textId="0FA1B1D7" w:rsidR="005A3B92" w:rsidRPr="00AA7A84" w:rsidRDefault="005A3B92" w:rsidP="00EB3FB8">
      <w:pPr>
        <w:pStyle w:val="a9"/>
      </w:pPr>
      <w:r w:rsidRPr="00AA7A84">
        <w:t xml:space="preserve">результаты первичного обследования, предварительного тестирования установки и настройки базового регулирования, проведенных в период </w:t>
      </w:r>
      <w:bookmarkStart w:id="2101" w:name="_Hlk138278157"/>
      <w:r w:rsidRPr="00AA7A84">
        <w:t xml:space="preserve">c </w:t>
      </w:r>
      <w:r w:rsidR="001C57B8">
        <w:t>22</w:t>
      </w:r>
      <w:r w:rsidRPr="00AA7A84">
        <w:t>.</w:t>
      </w:r>
      <w:r w:rsidR="001C57B8">
        <w:t>05</w:t>
      </w:r>
      <w:r w:rsidRPr="00AA7A84">
        <w:t>.202</w:t>
      </w:r>
      <w:r w:rsidR="001C57B8">
        <w:t>3</w:t>
      </w:r>
      <w:r w:rsidRPr="00AA7A84">
        <w:t xml:space="preserve"> по </w:t>
      </w:r>
      <w:r w:rsidR="001C57B8">
        <w:t>02</w:t>
      </w:r>
      <w:r w:rsidRPr="00AA7A84">
        <w:t>.0</w:t>
      </w:r>
      <w:r w:rsidR="001C57B8">
        <w:t>6</w:t>
      </w:r>
      <w:r w:rsidRPr="00AA7A84">
        <w:t>.2022</w:t>
      </w:r>
      <w:bookmarkEnd w:id="2101"/>
      <w:r w:rsidR="000D3CF9">
        <w:t>.</w:t>
      </w:r>
    </w:p>
    <w:p w14:paraId="6D8D4D9F" w14:textId="77777777" w:rsidR="000A2B41" w:rsidRPr="00EF63D9" w:rsidRDefault="000A2B41" w:rsidP="00AA7A84">
      <w:pPr>
        <w:pStyle w:val="af4"/>
      </w:pPr>
    </w:p>
    <w:p w14:paraId="60E7C279" w14:textId="77777777" w:rsidR="00B42668" w:rsidRPr="00EF63D9" w:rsidRDefault="00B42668" w:rsidP="00AA7A84">
      <w:pPr>
        <w:pStyle w:val="af4"/>
      </w:pPr>
    </w:p>
    <w:p w14:paraId="361C8395" w14:textId="77777777" w:rsidR="00942F82" w:rsidRDefault="008A58A7" w:rsidP="00AE1D79">
      <w:pPr>
        <w:pStyle w:val="1"/>
      </w:pPr>
      <w:bookmarkStart w:id="2102" w:name="_Toc112142358"/>
      <w:bookmarkStart w:id="2103" w:name="_Toc139629563"/>
      <w:r>
        <w:lastRenderedPageBreak/>
        <w:t>краткое описание технологического объекта</w:t>
      </w:r>
      <w:bookmarkEnd w:id="2102"/>
      <w:bookmarkEnd w:id="2103"/>
    </w:p>
    <w:p w14:paraId="7928AADF" w14:textId="77777777" w:rsidR="00D05D97" w:rsidRPr="000006F0" w:rsidRDefault="00D05D97" w:rsidP="00D05D97">
      <w:pPr>
        <w:pStyle w:val="af4"/>
      </w:pPr>
      <w:r w:rsidRPr="000006F0">
        <w:t>В состав завода Бисфенола А ПАО «КАЗАНЬОРГСИНТЕЗ» входят производства:</w:t>
      </w:r>
    </w:p>
    <w:p w14:paraId="28302F3D" w14:textId="77777777" w:rsidR="00D05D97" w:rsidRPr="000006F0" w:rsidRDefault="00D05D97" w:rsidP="00B23309">
      <w:pPr>
        <w:pStyle w:val="af4"/>
        <w:numPr>
          <w:ilvl w:val="0"/>
          <w:numId w:val="31"/>
        </w:numPr>
      </w:pPr>
      <w:r w:rsidRPr="000006F0">
        <w:t>изопропилбензола (корпуса 0402, 0409)</w:t>
      </w:r>
      <w:r w:rsidRPr="00D05D97">
        <w:t>;</w:t>
      </w:r>
    </w:p>
    <w:p w14:paraId="5B91054F" w14:textId="77777777" w:rsidR="00D05D97" w:rsidRPr="000006F0" w:rsidRDefault="00D05D97" w:rsidP="00B23309">
      <w:pPr>
        <w:pStyle w:val="af4"/>
        <w:numPr>
          <w:ilvl w:val="0"/>
          <w:numId w:val="31"/>
        </w:numPr>
      </w:pPr>
      <w:r w:rsidRPr="000006F0">
        <w:t>фенола и ацетона (корпуса 0403, 0405)</w:t>
      </w:r>
      <w:r w:rsidRPr="00D05D97">
        <w:t>;</w:t>
      </w:r>
    </w:p>
    <w:p w14:paraId="658592D8" w14:textId="77777777" w:rsidR="00D05D97" w:rsidRPr="000006F0" w:rsidRDefault="00D05D97" w:rsidP="00B23309">
      <w:pPr>
        <w:pStyle w:val="af4"/>
        <w:numPr>
          <w:ilvl w:val="0"/>
          <w:numId w:val="31"/>
        </w:numPr>
      </w:pPr>
      <w:r w:rsidRPr="000006F0">
        <w:t>бисфенола А (дифенилолпропана)</w:t>
      </w:r>
      <w:r w:rsidRPr="00D05D97">
        <w:t>.</w:t>
      </w:r>
    </w:p>
    <w:p w14:paraId="505F5EEE" w14:textId="77777777" w:rsidR="00D05D97" w:rsidRPr="000006F0" w:rsidRDefault="00D05D97" w:rsidP="00D05D97">
      <w:pPr>
        <w:pStyle w:val="21"/>
      </w:pPr>
      <w:bookmarkStart w:id="2104" w:name="_Toc126311727"/>
      <w:r w:rsidRPr="000006F0">
        <w:t>Производство изопропилбензола. Отделение алкилирования</w:t>
      </w:r>
      <w:bookmarkEnd w:id="2104"/>
    </w:p>
    <w:p w14:paraId="5596F222" w14:textId="2E7DF91A" w:rsidR="00D05D97" w:rsidRPr="000006F0" w:rsidRDefault="00D05D97" w:rsidP="00D05D97">
      <w:pPr>
        <w:pStyle w:val="af4"/>
      </w:pPr>
      <w:r w:rsidRPr="000006F0">
        <w:t>Дата ввода в эксплуатацию – 2021 год.</w:t>
      </w:r>
      <w:r>
        <w:t xml:space="preserve"> </w:t>
      </w:r>
      <w:r w:rsidRPr="000006F0">
        <w:t>В 2019 - 2021 гг. выполнена реконструкция отделения алкилирования производства изопропилбензола (ИПБ), с использованием цеолитных катализаторов фирмы Badger/ExxonMobil для алкилирования бензола пропиленом.</w:t>
      </w:r>
    </w:p>
    <w:p w14:paraId="1AD3ECAD" w14:textId="77777777" w:rsidR="00D05D97" w:rsidRPr="000006F0" w:rsidRDefault="00D05D97" w:rsidP="00D05D97">
      <w:pPr>
        <w:pStyle w:val="af4"/>
      </w:pPr>
      <w:r w:rsidRPr="000006F0">
        <w:t>Производство состоит из одного технологического потока с проектной мощностью 13750 кг/час или 110 тыс. тонн в год изопропилбензола и включает в себя следующие основные технологические узлы:</w:t>
      </w:r>
    </w:p>
    <w:p w14:paraId="4F2B7905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очистки и осушки пропилена;</w:t>
      </w:r>
    </w:p>
    <w:p w14:paraId="51CE9C4B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очистки и осушки бензола;</w:t>
      </w:r>
    </w:p>
    <w:p w14:paraId="7E4EBD2A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алкилирования;</w:t>
      </w:r>
    </w:p>
    <w:p w14:paraId="2DBBDEE2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удаления неароматических углеводородов;</w:t>
      </w:r>
    </w:p>
    <w:p w14:paraId="1B6249DD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азе</w:t>
      </w:r>
      <w:r>
        <w:t>о</w:t>
      </w:r>
      <w:r w:rsidRPr="000006F0">
        <w:t>тропной осушки бензола и выделения бензола из реакционн</w:t>
      </w:r>
      <w:r>
        <w:t>о</w:t>
      </w:r>
      <w:r w:rsidRPr="000006F0">
        <w:t>й массы алкилирования.</w:t>
      </w:r>
    </w:p>
    <w:p w14:paraId="24B85AE2" w14:textId="77777777" w:rsidR="00D05D97" w:rsidRPr="000006F0" w:rsidRDefault="00D05D97" w:rsidP="00D05D97">
      <w:pPr>
        <w:pStyle w:val="21"/>
      </w:pPr>
      <w:bookmarkStart w:id="2105" w:name="_Toc126311728"/>
      <w:r w:rsidRPr="000006F0">
        <w:t>Производство изопропилбензола. О</w:t>
      </w:r>
      <w:r w:rsidRPr="000006F0">
        <w:rPr>
          <w:rFonts w:cs="Arial"/>
        </w:rPr>
        <w:t>тделение ректификации</w:t>
      </w:r>
      <w:bookmarkEnd w:id="2105"/>
    </w:p>
    <w:p w14:paraId="7E3C62F6" w14:textId="06C7067B" w:rsidR="00D05D97" w:rsidRPr="000006F0" w:rsidRDefault="00D05D97" w:rsidP="00D05D97">
      <w:pPr>
        <w:pStyle w:val="af4"/>
      </w:pPr>
      <w:r w:rsidRPr="000006F0">
        <w:t xml:space="preserve">Дата ввода </w:t>
      </w:r>
      <w:r w:rsidR="00915F4C">
        <w:t xml:space="preserve">нового отделения ректификации </w:t>
      </w:r>
      <w:r w:rsidRPr="000006F0">
        <w:t xml:space="preserve">в эксплуатацию – </w:t>
      </w:r>
      <w:r w:rsidR="00915F4C">
        <w:t>2023</w:t>
      </w:r>
      <w:r w:rsidR="00915F4C" w:rsidRPr="000006F0">
        <w:t xml:space="preserve"> </w:t>
      </w:r>
      <w:r w:rsidRPr="000006F0">
        <w:t>год. Производство состоит из одного технологического потока с проектной мощностью 13750 кг/час или 110 тыс. тонн в год изопропилбензола и включает в себя следующие основные технологические узлы:</w:t>
      </w:r>
    </w:p>
    <w:p w14:paraId="6DAD808F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выделения бензола из реакционной массы алкилирования;</w:t>
      </w:r>
    </w:p>
    <w:p w14:paraId="3429DE45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выделения технического изопропилбензола;</w:t>
      </w:r>
    </w:p>
    <w:p w14:paraId="4540BB55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выделения готового изопропилбензола (ИПБ).</w:t>
      </w:r>
    </w:p>
    <w:p w14:paraId="6E465943" w14:textId="481B036C" w:rsidR="00D05D97" w:rsidRPr="000006F0" w:rsidRDefault="00D05D97" w:rsidP="00D05D97">
      <w:pPr>
        <w:pStyle w:val="21"/>
      </w:pPr>
      <w:bookmarkStart w:id="2106" w:name="_Toc126311729"/>
      <w:r w:rsidRPr="000006F0">
        <w:t xml:space="preserve">Производство фенола и ацетона. </w:t>
      </w:r>
      <w:r w:rsidRPr="00D05D97">
        <w:t>Окисление изопропилбензола</w:t>
      </w:r>
      <w:bookmarkEnd w:id="2106"/>
    </w:p>
    <w:p w14:paraId="4A858250" w14:textId="4F5F2132" w:rsidR="00D05D97" w:rsidRPr="000006F0" w:rsidRDefault="00D05D97" w:rsidP="00D05D97">
      <w:pPr>
        <w:pStyle w:val="af4"/>
      </w:pPr>
      <w:r w:rsidRPr="000006F0">
        <w:t>Дата ввода в эксплуатацию – 1963 год. Производство технического гидропероксида изопропилбензола ГПИПБ (цех 0403-0406, корпус 0403) окислением изопропилбензола воздухом по методу совместного получения фенола и ацетона с проектной мощностью 9342,5 кг в час или 78 477 тонн в год 100 %-го гидропероксида изопропилбензола и включает в себя следующие основные технологические узлы:</w:t>
      </w:r>
    </w:p>
    <w:p w14:paraId="7EE51C36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окисления изопропилбензола;</w:t>
      </w:r>
    </w:p>
    <w:p w14:paraId="36784C10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lastRenderedPageBreak/>
        <w:t>узел выделения технического ГПИПБ из реакционной массы.</w:t>
      </w:r>
    </w:p>
    <w:p w14:paraId="400AD2CF" w14:textId="77777777" w:rsidR="00D05D97" w:rsidRPr="000006F0" w:rsidRDefault="00D05D97" w:rsidP="00D05D97">
      <w:pPr>
        <w:pStyle w:val="af4"/>
      </w:pPr>
      <w:r w:rsidRPr="000006F0">
        <w:t>В период с 1967 по 2018 г. проведены мероприятия по модернизации производства для стабилизации производительности и заданное качество товарных и побочных продуктов.</w:t>
      </w:r>
    </w:p>
    <w:p w14:paraId="7A463699" w14:textId="6BE0FA53" w:rsidR="00D05D97" w:rsidRPr="000006F0" w:rsidRDefault="00D13BF4" w:rsidP="00D05D97">
      <w:pPr>
        <w:pStyle w:val="af4"/>
      </w:pPr>
      <w:r>
        <w:t>Достигнутая</w:t>
      </w:r>
      <w:r w:rsidR="00D05D97" w:rsidRPr="000006F0">
        <w:t xml:space="preserve"> </w:t>
      </w:r>
      <w:r>
        <w:t xml:space="preserve">на 2023 год </w:t>
      </w:r>
      <w:r w:rsidR="00D05D97" w:rsidRPr="000006F0">
        <w:t>мощность по ГПИПБ (в пересчете на 100 %-й ГПИПБ) составляет 13269,07 кг в час или 106153 тонн в год.</w:t>
      </w:r>
    </w:p>
    <w:p w14:paraId="72A97EE5" w14:textId="77777777" w:rsidR="00D05D97" w:rsidRPr="000006F0" w:rsidRDefault="00D05D97" w:rsidP="00D05D97">
      <w:pPr>
        <w:pStyle w:val="21"/>
      </w:pPr>
      <w:bookmarkStart w:id="2107" w:name="_Toc126311730"/>
      <w:r w:rsidRPr="000006F0">
        <w:t xml:space="preserve">Производство фенола и ацетона. </w:t>
      </w:r>
      <w:r w:rsidRPr="000006F0">
        <w:rPr>
          <w:rFonts w:cs="Arial"/>
        </w:rPr>
        <w:t>Выделение товарного фенола и ацетона</w:t>
      </w:r>
      <w:r w:rsidRPr="000006F0">
        <w:t xml:space="preserve"> (корпус 0405)</w:t>
      </w:r>
      <w:bookmarkEnd w:id="2107"/>
    </w:p>
    <w:p w14:paraId="6B760602" w14:textId="77777777" w:rsidR="00D05D97" w:rsidRPr="00D05D97" w:rsidRDefault="00D05D97" w:rsidP="00D05D97">
      <w:pPr>
        <w:pStyle w:val="af4"/>
      </w:pPr>
      <w:r w:rsidRPr="00D05D97">
        <w:t>Дата ввода в эксплуатацию – 1963 год.</w:t>
      </w:r>
    </w:p>
    <w:p w14:paraId="29D16D72" w14:textId="77777777" w:rsidR="00D05D97" w:rsidRPr="00D05D97" w:rsidRDefault="00D05D97" w:rsidP="00D05D97">
      <w:pPr>
        <w:pStyle w:val="af4"/>
      </w:pPr>
      <w:r w:rsidRPr="00D05D97">
        <w:t xml:space="preserve">Технологический процесс получения фенола и ацетона из гидропероксида изопропилбензола (корпус 0405) </w:t>
      </w:r>
      <w:r w:rsidRPr="000006F0">
        <w:t>с проектной мощностью 5357 кг/час или 45000 тн/год товарного фенола и 3273,3 кг/час или 27500 тн/год товарного ацетона</w:t>
      </w:r>
      <w:r w:rsidRPr="00D05D97">
        <w:t xml:space="preserve"> </w:t>
      </w:r>
      <w:r w:rsidRPr="000006F0">
        <w:t>включает в себя следующие основные технологические узлы</w:t>
      </w:r>
      <w:r w:rsidRPr="00D05D97">
        <w:t>:</w:t>
      </w:r>
    </w:p>
    <w:p w14:paraId="6260657C" w14:textId="77777777" w:rsidR="00D05D97" w:rsidRPr="00D05D97" w:rsidRDefault="00D05D97" w:rsidP="00B23309">
      <w:pPr>
        <w:pStyle w:val="af4"/>
        <w:numPr>
          <w:ilvl w:val="0"/>
          <w:numId w:val="32"/>
        </w:numPr>
      </w:pPr>
      <w:r w:rsidRPr="00D05D97">
        <w:t>узел приготовление катализаторной шихты;</w:t>
      </w:r>
    </w:p>
    <w:p w14:paraId="2722334B" w14:textId="77777777" w:rsidR="00D05D97" w:rsidRPr="00D05D97" w:rsidRDefault="00D05D97" w:rsidP="00B23309">
      <w:pPr>
        <w:pStyle w:val="af4"/>
        <w:numPr>
          <w:ilvl w:val="0"/>
          <w:numId w:val="32"/>
        </w:numPr>
      </w:pPr>
      <w:r w:rsidRPr="00D05D97">
        <w:t>узел разложения технического гидропероксида изопропилбензола;</w:t>
      </w:r>
    </w:p>
    <w:p w14:paraId="661697A4" w14:textId="77777777" w:rsidR="00D05D97" w:rsidRPr="00D05D97" w:rsidRDefault="00D05D97" w:rsidP="00B23309">
      <w:pPr>
        <w:pStyle w:val="af4"/>
        <w:numPr>
          <w:ilvl w:val="0"/>
          <w:numId w:val="32"/>
        </w:numPr>
      </w:pPr>
      <w:r w:rsidRPr="00D05D97">
        <w:t>узел выделения ацетона из реакционной массы;</w:t>
      </w:r>
    </w:p>
    <w:p w14:paraId="0BC44ECA" w14:textId="77777777" w:rsidR="00D05D97" w:rsidRPr="00D05D97" w:rsidRDefault="00D05D97" w:rsidP="00B23309">
      <w:pPr>
        <w:pStyle w:val="af4"/>
        <w:numPr>
          <w:ilvl w:val="0"/>
          <w:numId w:val="32"/>
        </w:numPr>
      </w:pPr>
      <w:r w:rsidRPr="00D05D97">
        <w:t>узел выделения фенола из реакционной массы.</w:t>
      </w:r>
    </w:p>
    <w:p w14:paraId="050F578E" w14:textId="77777777" w:rsidR="00D05D97" w:rsidRPr="000006F0" w:rsidRDefault="00D05D97" w:rsidP="00D05D97">
      <w:pPr>
        <w:pStyle w:val="af4"/>
      </w:pPr>
      <w:r w:rsidRPr="000006F0">
        <w:t>В период с 1964 по 2017 г. проведены мероприятия по модернизации производства для стабилизации производительности и заданное качество товарных и побочных продуктов.</w:t>
      </w:r>
    </w:p>
    <w:p w14:paraId="389E9098" w14:textId="30F0219D" w:rsidR="00D05D97" w:rsidRPr="000006F0" w:rsidRDefault="00D13BF4" w:rsidP="00D05D97">
      <w:pPr>
        <w:pStyle w:val="af4"/>
      </w:pPr>
      <w:r>
        <w:t>Достигнутая на 2023 год</w:t>
      </w:r>
      <w:r w:rsidR="00D05D97" w:rsidRPr="000006F0">
        <w:t xml:space="preserve"> мощность по фенолу – 8750 кг в час или 70 тыс. тонн в год, по ацетону – 5565 кг в час или 44,520 тыс. тонн в год. </w:t>
      </w:r>
    </w:p>
    <w:p w14:paraId="361DDEED" w14:textId="77777777" w:rsidR="00D05D97" w:rsidRPr="000006F0" w:rsidRDefault="00D05D97" w:rsidP="00D05D97">
      <w:pPr>
        <w:pStyle w:val="21"/>
      </w:pPr>
      <w:bookmarkStart w:id="2108" w:name="_Toc126311731"/>
      <w:r w:rsidRPr="000006F0">
        <w:t>Производство бисфенола А</w:t>
      </w:r>
      <w:bookmarkEnd w:id="2108"/>
    </w:p>
    <w:p w14:paraId="32FDFD6B" w14:textId="77777777" w:rsidR="00D05D97" w:rsidRPr="000006F0" w:rsidRDefault="00D05D97" w:rsidP="00D05D97">
      <w:pPr>
        <w:pStyle w:val="af4"/>
      </w:pPr>
      <w:r w:rsidRPr="000006F0">
        <w:t>Дата ввода в эксплуатацию – октябрь 2007 года.</w:t>
      </w:r>
    </w:p>
    <w:p w14:paraId="6DC732A6" w14:textId="674DF231" w:rsidR="00CB3A02" w:rsidRDefault="00D05D97" w:rsidP="0050271C">
      <w:pPr>
        <w:pStyle w:val="af4"/>
      </w:pPr>
      <w:r w:rsidRPr="000006F0">
        <w:t xml:space="preserve">Получение бисфенола А основано на синтезе фенола с ацетоном в присутствии катализатора – промотированной катионнообменной смолы в водородной форме и </w:t>
      </w:r>
      <w:r w:rsidR="00CB3A02">
        <w:t>состоит из следующих основных стадий:</w:t>
      </w:r>
    </w:p>
    <w:p w14:paraId="0DEEF7EE" w14:textId="4C8498D8" w:rsidR="00CB3A02" w:rsidRDefault="00CB3A02" w:rsidP="0050271C">
      <w:pPr>
        <w:pStyle w:val="af4"/>
        <w:numPr>
          <w:ilvl w:val="0"/>
          <w:numId w:val="44"/>
        </w:numPr>
      </w:pPr>
      <w:r>
        <w:t>стадия активации катализатора;</w:t>
      </w:r>
    </w:p>
    <w:p w14:paraId="23AA0F0C" w14:textId="5A53680B" w:rsidR="00CB3A02" w:rsidRDefault="00CB3A02" w:rsidP="0050271C">
      <w:pPr>
        <w:pStyle w:val="af4"/>
        <w:numPr>
          <w:ilvl w:val="0"/>
          <w:numId w:val="44"/>
        </w:numPr>
      </w:pPr>
      <w:r>
        <w:t>стадия синтеза БФА;</w:t>
      </w:r>
    </w:p>
    <w:p w14:paraId="4E1011EE" w14:textId="2C1C83B1" w:rsidR="00CB3A02" w:rsidRDefault="00CB3A02" w:rsidP="0050271C">
      <w:pPr>
        <w:pStyle w:val="af4"/>
        <w:numPr>
          <w:ilvl w:val="0"/>
          <w:numId w:val="44"/>
        </w:numPr>
      </w:pPr>
      <w:r>
        <w:t>стадия выделения ацетона из реакционной смеси;</w:t>
      </w:r>
    </w:p>
    <w:p w14:paraId="598CB7BE" w14:textId="593A01E1" w:rsidR="00CB3A02" w:rsidRDefault="00CB3A02" w:rsidP="0050271C">
      <w:pPr>
        <w:pStyle w:val="af4"/>
        <w:numPr>
          <w:ilvl w:val="0"/>
          <w:numId w:val="44"/>
        </w:numPr>
      </w:pPr>
      <w:r>
        <w:t>стадия регенерации и очистки ацетона;</w:t>
      </w:r>
    </w:p>
    <w:p w14:paraId="0671DD87" w14:textId="6BF3FFDB" w:rsidR="00CB3A02" w:rsidRDefault="00CB3A02" w:rsidP="0050271C">
      <w:pPr>
        <w:pStyle w:val="af4"/>
        <w:numPr>
          <w:ilvl w:val="0"/>
          <w:numId w:val="44"/>
        </w:numPr>
      </w:pPr>
      <w:r>
        <w:t>стадия регенерации и очистки фенола;</w:t>
      </w:r>
    </w:p>
    <w:p w14:paraId="594C2DED" w14:textId="79CDF54B" w:rsidR="00CB3A02" w:rsidRDefault="00CB3A02" w:rsidP="0050271C">
      <w:pPr>
        <w:pStyle w:val="af4"/>
        <w:numPr>
          <w:ilvl w:val="0"/>
          <w:numId w:val="44"/>
        </w:numPr>
      </w:pPr>
      <w:r>
        <w:t>стадия концентрирования БФА;</w:t>
      </w:r>
    </w:p>
    <w:p w14:paraId="5A8ACB8A" w14:textId="1322AF2D" w:rsidR="00CB3A02" w:rsidRDefault="00CB3A02" w:rsidP="0050271C">
      <w:pPr>
        <w:pStyle w:val="af4"/>
        <w:numPr>
          <w:ilvl w:val="0"/>
          <w:numId w:val="44"/>
        </w:numPr>
      </w:pPr>
      <w:r>
        <w:t>стадия кристаллизации и очистки БФА;</w:t>
      </w:r>
    </w:p>
    <w:p w14:paraId="19AF634C" w14:textId="248ABA24" w:rsidR="00CB3A02" w:rsidRDefault="00CB3A02" w:rsidP="0050271C">
      <w:pPr>
        <w:pStyle w:val="af4"/>
        <w:numPr>
          <w:ilvl w:val="0"/>
          <w:numId w:val="44"/>
        </w:numPr>
      </w:pPr>
      <w:r>
        <w:lastRenderedPageBreak/>
        <w:t>стадия выделения фенольной воды из маточной и промывочной жидкостей, образующихся на стадии кристаллизации;</w:t>
      </w:r>
    </w:p>
    <w:p w14:paraId="78811F3E" w14:textId="5CF4E7C7" w:rsidR="00CB3A02" w:rsidRDefault="00CB3A02" w:rsidP="0050271C">
      <w:pPr>
        <w:pStyle w:val="af4"/>
        <w:numPr>
          <w:ilvl w:val="0"/>
          <w:numId w:val="44"/>
        </w:numPr>
      </w:pPr>
      <w:r>
        <w:t>стадия окончательной очистки БФА (разложения аддукта);</w:t>
      </w:r>
    </w:p>
    <w:p w14:paraId="0C98760D" w14:textId="44FE3DAC" w:rsidR="00CB3A02" w:rsidRDefault="00CB3A02" w:rsidP="0050271C">
      <w:pPr>
        <w:pStyle w:val="af4"/>
        <w:numPr>
          <w:ilvl w:val="0"/>
          <w:numId w:val="44"/>
        </w:numPr>
      </w:pPr>
      <w:r>
        <w:t>стадия гранулирования, расфасовки и упаковки готовой продукции;</w:t>
      </w:r>
    </w:p>
    <w:p w14:paraId="4FF5932F" w14:textId="4BA2E79B" w:rsidR="00CB3A02" w:rsidRDefault="00CB3A02" w:rsidP="0050271C">
      <w:pPr>
        <w:pStyle w:val="af4"/>
        <w:numPr>
          <w:ilvl w:val="0"/>
          <w:numId w:val="44"/>
        </w:numPr>
      </w:pPr>
      <w:r>
        <w:t>стадия изомеризации 2,4 изомера БФА, трисфенола в БФА;</w:t>
      </w:r>
    </w:p>
    <w:p w14:paraId="1B1C5056" w14:textId="297072DA" w:rsidR="00CB3A02" w:rsidRDefault="00CB3A02" w:rsidP="0050271C">
      <w:pPr>
        <w:pStyle w:val="af4"/>
        <w:numPr>
          <w:ilvl w:val="0"/>
          <w:numId w:val="44"/>
        </w:numPr>
      </w:pPr>
      <w:r>
        <w:t xml:space="preserve">стадия регенерации БФА; </w:t>
      </w:r>
    </w:p>
    <w:p w14:paraId="51A9CBC8" w14:textId="5C30AA00" w:rsidR="00D05D97" w:rsidRPr="00D05D97" w:rsidRDefault="00CB3A02" w:rsidP="0050271C">
      <w:pPr>
        <w:pStyle w:val="af4"/>
        <w:numPr>
          <w:ilvl w:val="0"/>
          <w:numId w:val="44"/>
        </w:numPr>
      </w:pPr>
      <w:r>
        <w:t>стадия обезвреживания отходов производства.</w:t>
      </w:r>
    </w:p>
    <w:p w14:paraId="6644D192" w14:textId="79FBA5F3" w:rsidR="00D05D97" w:rsidRPr="00D05D97" w:rsidRDefault="00D05D97" w:rsidP="00D05D97">
      <w:pPr>
        <w:pStyle w:val="af4"/>
      </w:pPr>
      <w:r w:rsidRPr="000006F0">
        <w:t xml:space="preserve">Проектная мощность производства составляет 8,75 т/час или 70,0 тыс. т/год. На момент составления </w:t>
      </w:r>
      <w:r>
        <w:t>отчета</w:t>
      </w:r>
      <w:r w:rsidRPr="000006F0">
        <w:t xml:space="preserve"> достигнутая мощность составляет 11,65 т/час или 93,3 тыс.</w:t>
      </w:r>
    </w:p>
    <w:p w14:paraId="381AB664" w14:textId="3CAAE988" w:rsidR="000C5553" w:rsidRDefault="000C5553" w:rsidP="00AA7A84">
      <w:pPr>
        <w:pStyle w:val="af4"/>
      </w:pPr>
      <w:r>
        <w:br w:type="page"/>
      </w:r>
    </w:p>
    <w:p w14:paraId="03CDDC81" w14:textId="5D8BF0DD" w:rsidR="005B5E43" w:rsidRDefault="005B5E43" w:rsidP="005B5E43">
      <w:pPr>
        <w:pStyle w:val="1"/>
      </w:pPr>
      <w:bookmarkStart w:id="2109" w:name="_Toc139629564"/>
      <w:r>
        <w:lastRenderedPageBreak/>
        <w:t>Анализ ограничений</w:t>
      </w:r>
      <w:bookmarkEnd w:id="2109"/>
      <w:r>
        <w:t xml:space="preserve"> </w:t>
      </w:r>
    </w:p>
    <w:p w14:paraId="1AD2D209" w14:textId="16ED67D1" w:rsidR="00616867" w:rsidRDefault="00616867" w:rsidP="00616867">
      <w:pPr>
        <w:pStyle w:val="af4"/>
      </w:pPr>
      <w:r w:rsidRPr="001E4D7F">
        <w:t>В таблиц</w:t>
      </w:r>
      <w:r w:rsidR="00FA1295">
        <w:t>ах</w:t>
      </w:r>
      <w:r w:rsidRPr="001E4D7F">
        <w:t xml:space="preserve"> </w:t>
      </w:r>
      <w:r w:rsidR="00FA1295">
        <w:t>3.</w:t>
      </w:r>
      <w:r w:rsidR="000E75BD">
        <w:t>1</w:t>
      </w:r>
      <w:r w:rsidR="00635819">
        <w:t xml:space="preserve">, </w:t>
      </w:r>
      <w:r w:rsidR="00FA1295">
        <w:t>3.</w:t>
      </w:r>
      <w:r w:rsidR="00635819">
        <w:t>2</w:t>
      </w:r>
      <w:r w:rsidR="000E75BD">
        <w:t xml:space="preserve"> и </w:t>
      </w:r>
      <w:r w:rsidR="00FA1295">
        <w:t>3.</w:t>
      </w:r>
      <w:r w:rsidR="00635819">
        <w:t>3</w:t>
      </w:r>
      <w:r w:rsidRPr="001E4D7F">
        <w:t xml:space="preserve"> указан</w:t>
      </w:r>
      <w:r w:rsidR="000E75BD">
        <w:t>ы</w:t>
      </w:r>
      <w:r w:rsidRPr="001E4D7F">
        <w:t xml:space="preserve"> </w:t>
      </w:r>
      <w:r>
        <w:t>ограничени</w:t>
      </w:r>
      <w:r w:rsidR="00CA34BC">
        <w:t>я</w:t>
      </w:r>
      <w:r w:rsidRPr="001E4D7F">
        <w:t>, выявленны</w:t>
      </w:r>
      <w:r w:rsidR="00CA34BC">
        <w:t>е</w:t>
      </w:r>
      <w:r w:rsidRPr="001E4D7F">
        <w:t xml:space="preserve"> в ходе предварительного тестирования </w:t>
      </w:r>
      <w:r>
        <w:t xml:space="preserve">и обследования, </w:t>
      </w:r>
      <w:r w:rsidRPr="001E4D7F">
        <w:t>предложения по их устранению</w:t>
      </w:r>
      <w:r>
        <w:t>, а также их критичность.</w:t>
      </w:r>
    </w:p>
    <w:p w14:paraId="24D062F6" w14:textId="77777777" w:rsidR="00616867" w:rsidRPr="003526C4" w:rsidRDefault="00616867" w:rsidP="00616867">
      <w:pPr>
        <w:pStyle w:val="af4"/>
      </w:pPr>
      <w:r w:rsidRPr="003526C4">
        <w:t>Ранжирование критичности:</w:t>
      </w:r>
    </w:p>
    <w:p w14:paraId="697139FA" w14:textId="42CFDFD3" w:rsidR="00616867" w:rsidRPr="003526C4" w:rsidRDefault="00616867" w:rsidP="00616867">
      <w:pPr>
        <w:pStyle w:val="a9"/>
        <w:ind w:left="851"/>
      </w:pPr>
      <w:r w:rsidRPr="003526C4">
        <w:t>1</w:t>
      </w:r>
      <w:r>
        <w:t xml:space="preserve"> </w:t>
      </w:r>
      <w:r w:rsidRPr="003526C4">
        <w:t>-</w:t>
      </w:r>
      <w:r>
        <w:t xml:space="preserve"> </w:t>
      </w:r>
      <w:r w:rsidRPr="003526C4">
        <w:t xml:space="preserve">не критично, косвенно может влиять на работу всей установки, загрузку операторов, </w:t>
      </w:r>
      <w:r w:rsidR="00C13975">
        <w:t>повышает</w:t>
      </w:r>
      <w:r w:rsidR="00C13975" w:rsidRPr="003526C4">
        <w:t xml:space="preserve"> </w:t>
      </w:r>
      <w:r w:rsidRPr="003526C4">
        <w:t>риски дестабилизации технологического режима, расчета материального баланса и др</w:t>
      </w:r>
      <w:r>
        <w:t>;</w:t>
      </w:r>
    </w:p>
    <w:p w14:paraId="37CA1805" w14:textId="77777777" w:rsidR="00616867" w:rsidRPr="003526C4" w:rsidRDefault="00616867" w:rsidP="00616867">
      <w:pPr>
        <w:pStyle w:val="a9"/>
        <w:ind w:left="851"/>
      </w:pPr>
      <w:r w:rsidRPr="003526C4">
        <w:t>2</w:t>
      </w:r>
      <w:r>
        <w:t xml:space="preserve"> </w:t>
      </w:r>
      <w:r w:rsidRPr="003526C4">
        <w:t>-</w:t>
      </w:r>
      <w:r>
        <w:t xml:space="preserve"> </w:t>
      </w:r>
      <w:r w:rsidRPr="003526C4">
        <w:t>критично для увеличения глубины автоматизации, влияет на технологический режим установки</w:t>
      </w:r>
      <w:r>
        <w:t>;</w:t>
      </w:r>
    </w:p>
    <w:p w14:paraId="5F083661" w14:textId="77777777" w:rsidR="00616867" w:rsidRPr="003526C4" w:rsidRDefault="00616867" w:rsidP="00616867">
      <w:pPr>
        <w:pStyle w:val="a9"/>
        <w:ind w:left="851"/>
      </w:pPr>
      <w:r w:rsidRPr="003526C4">
        <w:t>3</w:t>
      </w:r>
      <w:r>
        <w:t xml:space="preserve"> </w:t>
      </w:r>
      <w:r w:rsidRPr="003526C4">
        <w:t>-</w:t>
      </w:r>
      <w:r>
        <w:t xml:space="preserve"> </w:t>
      </w:r>
      <w:r w:rsidRPr="003526C4">
        <w:t>критично для реализации лучшего способа управления, получения гарантированного и потенциальных эффектов.</w:t>
      </w:r>
    </w:p>
    <w:p w14:paraId="7FDF2193" w14:textId="5DAD95EF" w:rsidR="00616867" w:rsidRPr="001E4D7F" w:rsidRDefault="00FA1295" w:rsidP="0050271C">
      <w:pPr>
        <w:pStyle w:val="af4"/>
        <w:spacing w:line="240" w:lineRule="auto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>
        <w:rPr>
          <w:noProof/>
        </w:rPr>
        <w:t>3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>
        <w:rPr>
          <w:noProof/>
        </w:rPr>
        <w:t>1</w:t>
      </w:r>
      <w:r w:rsidR="00B63BAB">
        <w:rPr>
          <w:noProof/>
        </w:rPr>
        <w:fldChar w:fldCharType="end"/>
      </w:r>
      <w:r w:rsidRPr="00C50EE7">
        <w:t xml:space="preserve"> </w:t>
      </w:r>
      <w:r w:rsidR="00616867" w:rsidRPr="001E4D7F">
        <w:t xml:space="preserve">– Список </w:t>
      </w:r>
      <w:r w:rsidR="00616867">
        <w:t>ограничений</w:t>
      </w:r>
      <w:r w:rsidR="00616867" w:rsidRPr="001E4D7F">
        <w:t>, выявленных в ходе</w:t>
      </w:r>
      <w:r w:rsidR="00616867">
        <w:t xml:space="preserve"> обследования п</w:t>
      </w:r>
      <w:r w:rsidR="00616867" w:rsidRPr="000006F0">
        <w:t>роизводств</w:t>
      </w:r>
      <w:r w:rsidR="00616867">
        <w:t>а</w:t>
      </w:r>
      <w:r w:rsidR="00616867" w:rsidRPr="000006F0">
        <w:t xml:space="preserve"> изопропилбензола</w:t>
      </w:r>
      <w:r w:rsidR="00616867">
        <w:t>.</w:t>
      </w:r>
    </w:p>
    <w:tbl>
      <w:tblPr>
        <w:tblStyle w:val="aff6"/>
        <w:tblW w:w="9911" w:type="dxa"/>
        <w:tblLook w:val="04A0" w:firstRow="1" w:lastRow="0" w:firstColumn="1" w:lastColumn="0" w:noHBand="0" w:noVBand="1"/>
      </w:tblPr>
      <w:tblGrid>
        <w:gridCol w:w="1186"/>
        <w:gridCol w:w="1327"/>
        <w:gridCol w:w="1568"/>
        <w:gridCol w:w="2070"/>
        <w:gridCol w:w="2262"/>
        <w:gridCol w:w="1498"/>
      </w:tblGrid>
      <w:tr w:rsidR="004C1C11" w:rsidRPr="003526C4" w14:paraId="37F3E287" w14:textId="77777777" w:rsidTr="00CA34BC">
        <w:trPr>
          <w:tblHeader/>
        </w:trPr>
        <w:tc>
          <w:tcPr>
            <w:tcW w:w="1712" w:type="dxa"/>
            <w:vAlign w:val="center"/>
          </w:tcPr>
          <w:p w14:paraId="2E180A13" w14:textId="77777777" w:rsidR="00616867" w:rsidRPr="0035592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Аппарат</w:t>
            </w:r>
          </w:p>
        </w:tc>
        <w:tc>
          <w:tcPr>
            <w:tcW w:w="1528" w:type="dxa"/>
            <w:vAlign w:val="center"/>
          </w:tcPr>
          <w:p w14:paraId="6B47568A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Позиция</w:t>
            </w:r>
          </w:p>
        </w:tc>
        <w:tc>
          <w:tcPr>
            <w:tcW w:w="1590" w:type="dxa"/>
            <w:vAlign w:val="center"/>
          </w:tcPr>
          <w:p w14:paraId="2ACFCB98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Наименование позиции</w:t>
            </w:r>
          </w:p>
        </w:tc>
        <w:tc>
          <w:tcPr>
            <w:tcW w:w="1808" w:type="dxa"/>
            <w:vAlign w:val="center"/>
          </w:tcPr>
          <w:p w14:paraId="00C24995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Проблема</w:t>
            </w:r>
          </w:p>
        </w:tc>
        <w:tc>
          <w:tcPr>
            <w:tcW w:w="1836" w:type="dxa"/>
            <w:vAlign w:val="center"/>
          </w:tcPr>
          <w:p w14:paraId="388D97EB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Рекомендация</w:t>
            </w:r>
          </w:p>
        </w:tc>
        <w:tc>
          <w:tcPr>
            <w:tcW w:w="1437" w:type="dxa"/>
            <w:vAlign w:val="center"/>
          </w:tcPr>
          <w:p w14:paraId="2B09F474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Критичность</w:t>
            </w:r>
          </w:p>
        </w:tc>
      </w:tr>
      <w:tr w:rsidR="004C1C11" w:rsidRPr="003526C4" w14:paraId="623D99C9" w14:textId="77777777" w:rsidTr="00CA34BC">
        <w:tc>
          <w:tcPr>
            <w:tcW w:w="1712" w:type="dxa"/>
            <w:vAlign w:val="center"/>
          </w:tcPr>
          <w:p w14:paraId="22462D76" w14:textId="77777777" w:rsidR="00616867" w:rsidRPr="0026479E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Абсорберы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S-111A, B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</w:tc>
        <w:tc>
          <w:tcPr>
            <w:tcW w:w="1528" w:type="dxa"/>
            <w:vAlign w:val="center"/>
          </w:tcPr>
          <w:p w14:paraId="794AC83A" w14:textId="77777777" w:rsidR="00616867" w:rsidRPr="0026479E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TIRCA46390</w:t>
            </w:r>
          </w:p>
        </w:tc>
        <w:tc>
          <w:tcPr>
            <w:tcW w:w="1590" w:type="dxa"/>
            <w:vAlign w:val="center"/>
          </w:tcPr>
          <w:p w14:paraId="44F05A66" w14:textId="77777777" w:rsidR="00616867" w:rsidRPr="0026479E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на входе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>-111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 xml:space="preserve">,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B</w:t>
            </w:r>
          </w:p>
        </w:tc>
        <w:tc>
          <w:tcPr>
            <w:tcW w:w="1808" w:type="dxa"/>
            <w:vAlign w:val="center"/>
          </w:tcPr>
          <w:p w14:paraId="53C8C250" w14:textId="55ABF566" w:rsidR="00616867" w:rsidRPr="0026479E" w:rsidRDefault="007C713F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ins w:id="2110" w:author="Evgeniy Murtazin" w:date="2023-07-12T14:42:00Z">
              <w:r>
                <w:rPr>
                  <w:rFonts w:ascii="Times New Roman" w:hAnsi="Times New Roman"/>
                  <w:sz w:val="22"/>
                  <w:szCs w:val="22"/>
                </w:rPr>
                <w:t>Температура на входе регулируется открытием клапана на байпасе</w:t>
              </w:r>
            </w:ins>
            <w:ins w:id="2111" w:author="Evgeniy Murtazin" w:date="2023-07-12T14:43:00Z">
              <w:r w:rsidR="004C1C11">
                <w:rPr>
                  <w:rFonts w:ascii="Times New Roman" w:hAnsi="Times New Roman"/>
                  <w:sz w:val="22"/>
                  <w:szCs w:val="22"/>
                </w:rPr>
                <w:t>.</w:t>
              </w:r>
            </w:ins>
            <w:ins w:id="2112" w:author="Evgeniy Murtazin" w:date="2023-07-12T14:42:00Z">
              <w:r>
                <w:rPr>
                  <w:rFonts w:ascii="Times New Roman" w:hAnsi="Times New Roman"/>
                  <w:sz w:val="22"/>
                  <w:szCs w:val="22"/>
                </w:rPr>
                <w:t xml:space="preserve"> </w:t>
              </w:r>
            </w:ins>
            <w:ins w:id="2113" w:author="Evgeniy Murtazin" w:date="2023-07-12T14:43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В летнее время температура </w:t>
              </w:r>
            </w:ins>
            <w:ins w:id="2114" w:author="Evgeniy Murtazin" w:date="2023-07-12T14:42:00Z">
              <w:r>
                <w:rPr>
                  <w:rFonts w:ascii="Times New Roman" w:hAnsi="Times New Roman"/>
                  <w:sz w:val="22"/>
                  <w:szCs w:val="22"/>
                </w:rPr>
                <w:t xml:space="preserve"> </w:t>
              </w:r>
            </w:ins>
            <w:ins w:id="2115" w:author="Evgeniy Murtazin" w:date="2023-07-12T14:43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выше регламентного ограничения (25 С). </w:t>
              </w:r>
            </w:ins>
            <w:commentRangeStart w:id="2116"/>
            <w:commentRangeStart w:id="2117"/>
            <w:r w:rsidR="00616867">
              <w:rPr>
                <w:rFonts w:ascii="Times New Roman" w:hAnsi="Times New Roman"/>
                <w:sz w:val="22"/>
                <w:szCs w:val="22"/>
              </w:rPr>
              <w:t xml:space="preserve">Клапан открыт на 100 %, пар в т/о </w:t>
            </w:r>
            <w:r w:rsidR="00616867">
              <w:rPr>
                <w:rFonts w:ascii="Times New Roman" w:hAnsi="Times New Roman"/>
                <w:sz w:val="22"/>
                <w:szCs w:val="22"/>
                <w:lang w:val="en-US"/>
              </w:rPr>
              <w:t>E</w:t>
            </w:r>
            <w:r w:rsidR="00616867" w:rsidRPr="0026479E">
              <w:rPr>
                <w:rFonts w:ascii="Times New Roman" w:hAnsi="Times New Roman"/>
                <w:sz w:val="22"/>
                <w:szCs w:val="22"/>
              </w:rPr>
              <w:t xml:space="preserve">-111 </w:t>
            </w:r>
            <w:r w:rsidR="00616867">
              <w:rPr>
                <w:rFonts w:ascii="Times New Roman" w:hAnsi="Times New Roman"/>
                <w:sz w:val="22"/>
                <w:szCs w:val="22"/>
              </w:rPr>
              <w:t>не подается</w:t>
            </w:r>
            <w:commentRangeEnd w:id="2116"/>
            <w:r w:rsidR="001A052B">
              <w:rPr>
                <w:rStyle w:val="affe"/>
              </w:rPr>
              <w:commentReference w:id="2116"/>
            </w:r>
            <w:commentRangeEnd w:id="2117"/>
            <w:r w:rsidR="00862F2B">
              <w:rPr>
                <w:rStyle w:val="affe"/>
              </w:rPr>
              <w:commentReference w:id="2117"/>
            </w:r>
          </w:p>
        </w:tc>
        <w:tc>
          <w:tcPr>
            <w:tcW w:w="1836" w:type="dxa"/>
            <w:vAlign w:val="center"/>
          </w:tcPr>
          <w:p w14:paraId="57D346EF" w14:textId="6F7B1E05" w:rsidR="00616867" w:rsidRPr="004C1C11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18"/>
            <w:commentRangeStart w:id="2119"/>
            <w:r>
              <w:rPr>
                <w:rFonts w:ascii="Times New Roman" w:hAnsi="Times New Roman"/>
                <w:sz w:val="22"/>
                <w:szCs w:val="22"/>
              </w:rPr>
              <w:t xml:space="preserve">Использовать </w:t>
            </w:r>
            <w:del w:id="2120" w:author="Evgeniy Murtazin" w:date="2023-07-12T14:44:00Z">
              <w:r w:rsidDel="004C1C11">
                <w:rPr>
                  <w:rFonts w:ascii="Times New Roman" w:hAnsi="Times New Roman"/>
                  <w:sz w:val="22"/>
                  <w:szCs w:val="22"/>
                </w:rPr>
                <w:delText>разобранный контур</w:delText>
              </w:r>
              <w:commentRangeEnd w:id="2118"/>
              <w:r w:rsidR="00F778FE" w:rsidDel="004C1C11">
                <w:rPr>
                  <w:rStyle w:val="affe"/>
                </w:rPr>
                <w:commentReference w:id="2118"/>
              </w:r>
            </w:del>
            <w:commentRangeEnd w:id="2119"/>
            <w:r w:rsidR="004C1C11">
              <w:rPr>
                <w:rStyle w:val="affe"/>
              </w:rPr>
              <w:commentReference w:id="2119"/>
            </w:r>
            <w:ins w:id="2121" w:author="Evgeniy Murtazin" w:date="2023-07-12T14:44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клапан регулятора как </w:t>
              </w:r>
              <w:r w:rsidR="004C1C11">
                <w:rPr>
                  <w:rFonts w:ascii="Times New Roman" w:hAnsi="Times New Roman"/>
                  <w:sz w:val="22"/>
                  <w:szCs w:val="22"/>
                  <w:lang w:val="en-US"/>
                </w:rPr>
                <w:t>MV</w:t>
              </w:r>
            </w:ins>
            <w:ins w:id="2122" w:author="Evgeniy Murtazin" w:date="2023-07-12T14:45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. </w:t>
              </w:r>
            </w:ins>
            <w:ins w:id="2123" w:author="Evgeniy Murtazin" w:date="2023-07-12T14:46:00Z">
              <w:r w:rsidR="004C1C11">
                <w:rPr>
                  <w:rFonts w:ascii="Times New Roman" w:hAnsi="Times New Roman"/>
                  <w:sz w:val="22"/>
                  <w:szCs w:val="22"/>
                </w:rPr>
                <w:t>Учесть, что в летнее время эффект, заявленный в ТЗ, недостижим</w:t>
              </w:r>
            </w:ins>
          </w:p>
        </w:tc>
        <w:tc>
          <w:tcPr>
            <w:tcW w:w="1437" w:type="dxa"/>
            <w:vAlign w:val="center"/>
          </w:tcPr>
          <w:p w14:paraId="5F5530C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0A9370FB" w14:textId="77777777" w:rsidTr="00CA34BC">
        <w:tc>
          <w:tcPr>
            <w:tcW w:w="1712" w:type="dxa"/>
            <w:vAlign w:val="center"/>
          </w:tcPr>
          <w:p w14:paraId="70419D24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Абсорберы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S-1</w:t>
            </w:r>
            <w:r>
              <w:rPr>
                <w:rFonts w:ascii="Times New Roman" w:hAnsi="Times New Roman"/>
                <w:sz w:val="22"/>
                <w:szCs w:val="22"/>
              </w:rPr>
              <w:t>58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A, B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</w:tc>
        <w:tc>
          <w:tcPr>
            <w:tcW w:w="1528" w:type="dxa"/>
            <w:vAlign w:val="center"/>
          </w:tcPr>
          <w:p w14:paraId="20366837" w14:textId="77777777" w:rsidR="00616867" w:rsidRPr="0026479E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TIRCA46</w:t>
            </w:r>
            <w:r>
              <w:rPr>
                <w:rFonts w:ascii="Times New Roman" w:hAnsi="Times New Roman"/>
                <w:sz w:val="22"/>
                <w:szCs w:val="22"/>
              </w:rPr>
              <w:t>001</w:t>
            </w:r>
          </w:p>
        </w:tc>
        <w:tc>
          <w:tcPr>
            <w:tcW w:w="1590" w:type="dxa"/>
            <w:vAlign w:val="center"/>
          </w:tcPr>
          <w:p w14:paraId="6248BC74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на входе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>-111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 xml:space="preserve">,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B</w:t>
            </w:r>
          </w:p>
        </w:tc>
        <w:tc>
          <w:tcPr>
            <w:tcW w:w="1808" w:type="dxa"/>
            <w:vAlign w:val="center"/>
          </w:tcPr>
          <w:p w14:paraId="1B728A01" w14:textId="6AC459E4" w:rsidR="00616867" w:rsidRPr="003526C4" w:rsidRDefault="004C1C11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ins w:id="2124" w:author="Evgeniy Murtazin" w:date="2023-07-12T14:45:00Z">
              <w:r>
                <w:rPr>
                  <w:rFonts w:ascii="Times New Roman" w:hAnsi="Times New Roman"/>
                  <w:sz w:val="22"/>
                  <w:szCs w:val="22"/>
                </w:rPr>
                <w:t xml:space="preserve">Температура на входе регулируется открытием клапана на байпасе. В летнее время температура  выше регламентного ограничения (25 С). </w:t>
              </w:r>
            </w:ins>
            <w:commentRangeStart w:id="2125"/>
            <w:commentRangeStart w:id="2126"/>
            <w:r w:rsidR="00616867">
              <w:rPr>
                <w:rFonts w:ascii="Times New Roman" w:hAnsi="Times New Roman"/>
                <w:sz w:val="22"/>
                <w:szCs w:val="22"/>
              </w:rPr>
              <w:t xml:space="preserve">Клапан открыт на 100 %, пар в т/о </w:t>
            </w:r>
            <w:r w:rsidR="00616867">
              <w:rPr>
                <w:rFonts w:ascii="Times New Roman" w:hAnsi="Times New Roman"/>
                <w:sz w:val="22"/>
                <w:szCs w:val="22"/>
                <w:lang w:val="en-US"/>
              </w:rPr>
              <w:t>E</w:t>
            </w:r>
            <w:r w:rsidR="00616867" w:rsidRPr="0026479E">
              <w:rPr>
                <w:rFonts w:ascii="Times New Roman" w:hAnsi="Times New Roman"/>
                <w:sz w:val="22"/>
                <w:szCs w:val="22"/>
              </w:rPr>
              <w:t>-1</w:t>
            </w:r>
            <w:r w:rsidR="00616867">
              <w:rPr>
                <w:rFonts w:ascii="Times New Roman" w:hAnsi="Times New Roman"/>
                <w:sz w:val="22"/>
                <w:szCs w:val="22"/>
              </w:rPr>
              <w:t>05</w:t>
            </w:r>
            <w:r w:rsidR="00616867" w:rsidRPr="0026479E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616867">
              <w:rPr>
                <w:rFonts w:ascii="Times New Roman" w:hAnsi="Times New Roman"/>
                <w:sz w:val="22"/>
                <w:szCs w:val="22"/>
              </w:rPr>
              <w:t>не подается</w:t>
            </w:r>
            <w:commentRangeEnd w:id="2125"/>
            <w:r w:rsidR="001A052B">
              <w:rPr>
                <w:rStyle w:val="affe"/>
              </w:rPr>
              <w:commentReference w:id="2125"/>
            </w:r>
            <w:commentRangeEnd w:id="2126"/>
            <w:r>
              <w:rPr>
                <w:rStyle w:val="affe"/>
              </w:rPr>
              <w:commentReference w:id="2126"/>
            </w:r>
          </w:p>
        </w:tc>
        <w:tc>
          <w:tcPr>
            <w:tcW w:w="1836" w:type="dxa"/>
            <w:vAlign w:val="center"/>
          </w:tcPr>
          <w:p w14:paraId="1425165E" w14:textId="041EDFF0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27"/>
            <w:commentRangeStart w:id="2128"/>
            <w:r>
              <w:rPr>
                <w:rFonts w:ascii="Times New Roman" w:hAnsi="Times New Roman"/>
                <w:sz w:val="22"/>
                <w:szCs w:val="22"/>
              </w:rPr>
              <w:t xml:space="preserve">Использовать </w:t>
            </w:r>
            <w:ins w:id="2129" w:author="Evgeniy Murtazin" w:date="2023-07-12T14:44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клапан регулятора как </w:t>
              </w:r>
              <w:r w:rsidR="004C1C11">
                <w:rPr>
                  <w:rFonts w:ascii="Times New Roman" w:hAnsi="Times New Roman"/>
                  <w:sz w:val="22"/>
                  <w:szCs w:val="22"/>
                  <w:lang w:val="en-US"/>
                </w:rPr>
                <w:t>MV</w:t>
              </w:r>
            </w:ins>
            <w:ins w:id="2130" w:author="Evgeniy Murtazin" w:date="2023-07-12T14:46:00Z">
              <w:r w:rsidR="004C1C11">
                <w:rPr>
                  <w:rFonts w:ascii="Times New Roman" w:hAnsi="Times New Roman"/>
                  <w:sz w:val="22"/>
                  <w:szCs w:val="22"/>
                </w:rPr>
                <w:t>. Учесть, что в летнее время эффект, заявленный в ТЗ, недостижим</w:t>
              </w:r>
              <w:r w:rsidR="004C1C11" w:rsidDel="004C1C11">
                <w:rPr>
                  <w:rFonts w:ascii="Times New Roman" w:hAnsi="Times New Roman"/>
                  <w:sz w:val="22"/>
                  <w:szCs w:val="22"/>
                </w:rPr>
                <w:t xml:space="preserve"> </w:t>
              </w:r>
            </w:ins>
            <w:del w:id="2131" w:author="Evgeniy Murtazin" w:date="2023-07-12T14:44:00Z">
              <w:r w:rsidDel="004C1C11">
                <w:rPr>
                  <w:rFonts w:ascii="Times New Roman" w:hAnsi="Times New Roman"/>
                  <w:sz w:val="22"/>
                  <w:szCs w:val="22"/>
                </w:rPr>
                <w:delText>разобранный контур</w:delText>
              </w:r>
              <w:commentRangeEnd w:id="2127"/>
              <w:r w:rsidR="00F778FE" w:rsidDel="004C1C11">
                <w:rPr>
                  <w:rStyle w:val="affe"/>
                </w:rPr>
                <w:commentReference w:id="2127"/>
              </w:r>
            </w:del>
            <w:commentRangeEnd w:id="2128"/>
            <w:r w:rsidR="004C1C11">
              <w:rPr>
                <w:rStyle w:val="affe"/>
              </w:rPr>
              <w:commentReference w:id="2128"/>
            </w:r>
          </w:p>
        </w:tc>
        <w:tc>
          <w:tcPr>
            <w:tcW w:w="1437" w:type="dxa"/>
            <w:vAlign w:val="center"/>
          </w:tcPr>
          <w:p w14:paraId="6DD7CAF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1D37751C" w14:textId="77777777" w:rsidTr="00CA34BC">
        <w:tc>
          <w:tcPr>
            <w:tcW w:w="1712" w:type="dxa"/>
            <w:vAlign w:val="center"/>
          </w:tcPr>
          <w:p w14:paraId="556206A7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Абсорберы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S-157, B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</w:tc>
        <w:tc>
          <w:tcPr>
            <w:tcW w:w="1528" w:type="dxa"/>
            <w:vAlign w:val="center"/>
          </w:tcPr>
          <w:p w14:paraId="2CA61AB9" w14:textId="77777777" w:rsidR="00616867" w:rsidRPr="00403E36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FIRC41100</w:t>
            </w:r>
          </w:p>
        </w:tc>
        <w:tc>
          <w:tcPr>
            <w:tcW w:w="1590" w:type="dxa"/>
            <w:vAlign w:val="center"/>
          </w:tcPr>
          <w:p w14:paraId="7B5BEDD1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пара в Е-103</w:t>
            </w:r>
          </w:p>
        </w:tc>
        <w:tc>
          <w:tcPr>
            <w:tcW w:w="1808" w:type="dxa"/>
            <w:vAlign w:val="center"/>
          </w:tcPr>
          <w:p w14:paraId="10BF5720" w14:textId="77777777" w:rsidR="00616867" w:rsidRPr="00403E36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Замерзание прибора зимой, держат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PRD</w:t>
            </w:r>
          </w:p>
        </w:tc>
        <w:tc>
          <w:tcPr>
            <w:tcW w:w="1836" w:type="dxa"/>
            <w:vAlign w:val="center"/>
          </w:tcPr>
          <w:p w14:paraId="177E253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Обогрев прибора</w:t>
            </w:r>
          </w:p>
        </w:tc>
        <w:tc>
          <w:tcPr>
            <w:tcW w:w="1437" w:type="dxa"/>
            <w:vAlign w:val="center"/>
          </w:tcPr>
          <w:p w14:paraId="5D6595F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210E64E2" w14:textId="77777777" w:rsidTr="00CA34BC">
        <w:tc>
          <w:tcPr>
            <w:tcW w:w="1712" w:type="dxa"/>
            <w:vAlign w:val="center"/>
          </w:tcPr>
          <w:p w14:paraId="73946C1D" w14:textId="77777777" w:rsidR="00616867" w:rsidRPr="000B67E2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1528" w:type="dxa"/>
            <w:vAlign w:val="center"/>
          </w:tcPr>
          <w:p w14:paraId="2004968A" w14:textId="77777777" w:rsidR="00616867" w:rsidRPr="000B67E2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FIRCA41010</w:t>
            </w:r>
          </w:p>
        </w:tc>
        <w:tc>
          <w:tcPr>
            <w:tcW w:w="1590" w:type="dxa"/>
            <w:vAlign w:val="center"/>
          </w:tcPr>
          <w:p w14:paraId="6B0FE54D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Расход пропилена в РМ</w:t>
            </w:r>
          </w:p>
        </w:tc>
        <w:tc>
          <w:tcPr>
            <w:tcW w:w="1808" w:type="dxa"/>
            <w:vAlign w:val="center"/>
          </w:tcPr>
          <w:p w14:paraId="5BDCAB83" w14:textId="77777777" w:rsidR="00616867" w:rsidRPr="000B67E2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Недостаточно проходимости при высоком давлении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0B67E2">
              <w:rPr>
                <w:rFonts w:ascii="Times New Roman" w:hAnsi="Times New Roman"/>
                <w:sz w:val="22"/>
                <w:szCs w:val="22"/>
              </w:rPr>
              <w:t>-101</w:t>
            </w:r>
          </w:p>
        </w:tc>
        <w:tc>
          <w:tcPr>
            <w:tcW w:w="1836" w:type="dxa"/>
            <w:vAlign w:val="center"/>
          </w:tcPr>
          <w:p w14:paraId="3BACBA3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</w:t>
            </w:r>
          </w:p>
        </w:tc>
        <w:tc>
          <w:tcPr>
            <w:tcW w:w="1437" w:type="dxa"/>
            <w:vAlign w:val="center"/>
          </w:tcPr>
          <w:p w14:paraId="6C7008C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1F7355FD" w14:textId="77777777" w:rsidTr="00CA34BC">
        <w:tc>
          <w:tcPr>
            <w:tcW w:w="1712" w:type="dxa"/>
            <w:vAlign w:val="center"/>
          </w:tcPr>
          <w:p w14:paraId="404105CC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1528" w:type="dxa"/>
            <w:vAlign w:val="center"/>
          </w:tcPr>
          <w:p w14:paraId="198838D4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PIRC43000</w:t>
            </w:r>
          </w:p>
        </w:tc>
        <w:tc>
          <w:tcPr>
            <w:tcW w:w="1590" w:type="dxa"/>
            <w:vAlign w:val="center"/>
          </w:tcPr>
          <w:p w14:paraId="19F8EF11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Давление после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R-101</w:t>
            </w:r>
          </w:p>
        </w:tc>
        <w:tc>
          <w:tcPr>
            <w:tcW w:w="1808" w:type="dxa"/>
            <w:vAlign w:val="center"/>
          </w:tcPr>
          <w:p w14:paraId="7DF80EAD" w14:textId="77777777" w:rsidR="00616867" w:rsidRPr="00403E36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Недостаточно проходимости на высоких нагрузках</w:t>
            </w:r>
          </w:p>
        </w:tc>
        <w:tc>
          <w:tcPr>
            <w:tcW w:w="1836" w:type="dxa"/>
            <w:vAlign w:val="center"/>
          </w:tcPr>
          <w:p w14:paraId="30580932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</w:t>
            </w:r>
          </w:p>
        </w:tc>
        <w:tc>
          <w:tcPr>
            <w:tcW w:w="1437" w:type="dxa"/>
            <w:vAlign w:val="center"/>
          </w:tcPr>
          <w:p w14:paraId="3C6590D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6FFAEECD" w14:textId="77777777" w:rsidTr="00CA34BC">
        <w:tc>
          <w:tcPr>
            <w:tcW w:w="1712" w:type="dxa"/>
            <w:vAlign w:val="center"/>
          </w:tcPr>
          <w:p w14:paraId="26B68D60" w14:textId="77777777" w:rsidR="00616867" w:rsidRPr="000B67E2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lastRenderedPageBreak/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R-102</w:t>
            </w:r>
          </w:p>
        </w:tc>
        <w:tc>
          <w:tcPr>
            <w:tcW w:w="1528" w:type="dxa"/>
            <w:vAlign w:val="center"/>
          </w:tcPr>
          <w:p w14:paraId="445A53C6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PIRC42045</w:t>
            </w:r>
          </w:p>
        </w:tc>
        <w:tc>
          <w:tcPr>
            <w:tcW w:w="1590" w:type="dxa"/>
            <w:vAlign w:val="center"/>
          </w:tcPr>
          <w:p w14:paraId="584C99BC" w14:textId="77777777" w:rsidR="00616867" w:rsidRPr="000B67E2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Давление после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R-102</w:t>
            </w:r>
          </w:p>
        </w:tc>
        <w:tc>
          <w:tcPr>
            <w:tcW w:w="1808" w:type="dxa"/>
            <w:vAlign w:val="center"/>
          </w:tcPr>
          <w:p w14:paraId="0DB2B41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Колебания показаний прибора</w:t>
            </w:r>
          </w:p>
        </w:tc>
        <w:tc>
          <w:tcPr>
            <w:tcW w:w="1836" w:type="dxa"/>
            <w:vAlign w:val="center"/>
          </w:tcPr>
          <w:p w14:paraId="1BB3945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534DEFF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23B9EC3D" w14:textId="77777777" w:rsidTr="00CA34BC">
        <w:tc>
          <w:tcPr>
            <w:tcW w:w="1712" w:type="dxa"/>
            <w:vAlign w:val="center"/>
          </w:tcPr>
          <w:p w14:paraId="08A83127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R-102</w:t>
            </w:r>
          </w:p>
        </w:tc>
        <w:tc>
          <w:tcPr>
            <w:tcW w:w="1528" w:type="dxa"/>
            <w:vAlign w:val="center"/>
          </w:tcPr>
          <w:p w14:paraId="3772504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FIRC45020</w:t>
            </w:r>
          </w:p>
        </w:tc>
        <w:tc>
          <w:tcPr>
            <w:tcW w:w="1590" w:type="dxa"/>
            <w:vAlign w:val="center"/>
          </w:tcPr>
          <w:p w14:paraId="377D9219" w14:textId="77777777" w:rsidR="00616867" w:rsidRPr="000B67E2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ПИПБ в Е-104</w:t>
            </w:r>
          </w:p>
        </w:tc>
        <w:tc>
          <w:tcPr>
            <w:tcW w:w="1808" w:type="dxa"/>
            <w:vAlign w:val="center"/>
          </w:tcPr>
          <w:p w14:paraId="675AA3AB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Колебания показаний прибора</w:t>
            </w:r>
          </w:p>
        </w:tc>
        <w:tc>
          <w:tcPr>
            <w:tcW w:w="1836" w:type="dxa"/>
            <w:vAlign w:val="center"/>
          </w:tcPr>
          <w:p w14:paraId="1B45C81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5F1AD71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1E274F59" w14:textId="77777777" w:rsidTr="00CA34BC">
        <w:tc>
          <w:tcPr>
            <w:tcW w:w="1712" w:type="dxa"/>
            <w:vAlign w:val="center"/>
          </w:tcPr>
          <w:p w14:paraId="2EA8AF10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R-102</w:t>
            </w:r>
          </w:p>
        </w:tc>
        <w:tc>
          <w:tcPr>
            <w:tcW w:w="1528" w:type="dxa"/>
            <w:vAlign w:val="center"/>
          </w:tcPr>
          <w:p w14:paraId="1850B68E" w14:textId="77777777" w:rsidR="00616867" w:rsidRPr="00403E36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FIRC4</w:t>
            </w:r>
            <w:r>
              <w:rPr>
                <w:rFonts w:ascii="Times New Roman" w:hAnsi="Times New Roman"/>
                <w:sz w:val="22"/>
                <w:szCs w:val="22"/>
              </w:rPr>
              <w:t>2040</w:t>
            </w:r>
          </w:p>
        </w:tc>
        <w:tc>
          <w:tcPr>
            <w:tcW w:w="1590" w:type="dxa"/>
            <w:vAlign w:val="center"/>
          </w:tcPr>
          <w:p w14:paraId="6B7832D6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пара в Е-104</w:t>
            </w:r>
          </w:p>
        </w:tc>
        <w:tc>
          <w:tcPr>
            <w:tcW w:w="1808" w:type="dxa"/>
            <w:vAlign w:val="center"/>
          </w:tcPr>
          <w:p w14:paraId="7D431FFE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Замерзание прибора зимой, держат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PRD</w:t>
            </w:r>
          </w:p>
        </w:tc>
        <w:tc>
          <w:tcPr>
            <w:tcW w:w="1836" w:type="dxa"/>
            <w:vAlign w:val="center"/>
          </w:tcPr>
          <w:p w14:paraId="132F54F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Обогрев прибора</w:t>
            </w:r>
          </w:p>
        </w:tc>
        <w:tc>
          <w:tcPr>
            <w:tcW w:w="1437" w:type="dxa"/>
            <w:vAlign w:val="center"/>
          </w:tcPr>
          <w:p w14:paraId="19DBBE7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6A63767E" w14:textId="77777777" w:rsidTr="00CA34BC">
        <w:tc>
          <w:tcPr>
            <w:tcW w:w="1712" w:type="dxa"/>
            <w:vAlign w:val="center"/>
          </w:tcPr>
          <w:p w14:paraId="651BDAED" w14:textId="77777777" w:rsidR="00616867" w:rsidRPr="001E3A85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1528" w:type="dxa"/>
            <w:vAlign w:val="center"/>
          </w:tcPr>
          <w:p w14:paraId="78AAAEE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FIRC43100</w:t>
            </w:r>
          </w:p>
        </w:tc>
        <w:tc>
          <w:tcPr>
            <w:tcW w:w="1590" w:type="dxa"/>
            <w:vAlign w:val="center"/>
          </w:tcPr>
          <w:p w14:paraId="4703E673" w14:textId="77777777" w:rsidR="00616867" w:rsidRPr="001E3A8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бензола из отд. рект-ии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1E3A85">
              <w:rPr>
                <w:rFonts w:ascii="Times New Roman" w:hAnsi="Times New Roman"/>
                <w:sz w:val="22"/>
                <w:szCs w:val="22"/>
              </w:rPr>
              <w:t>-153</w:t>
            </w:r>
          </w:p>
        </w:tc>
        <w:tc>
          <w:tcPr>
            <w:tcW w:w="1808" w:type="dxa"/>
            <w:vAlign w:val="center"/>
          </w:tcPr>
          <w:p w14:paraId="7BAC953A" w14:textId="77777777" w:rsidR="00616867" w:rsidRPr="001E3A8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Недостаточно </w:t>
            </w:r>
            <w:r>
              <w:rPr>
                <w:rFonts w:ascii="Times New Roman" w:hAnsi="Times New Roman"/>
                <w:sz w:val="22"/>
                <w:szCs w:val="22"/>
              </w:rPr>
              <w:t>проходимости клапана, периодический зашкал</w:t>
            </w:r>
          </w:p>
        </w:tc>
        <w:tc>
          <w:tcPr>
            <w:tcW w:w="1836" w:type="dxa"/>
            <w:vAlign w:val="center"/>
          </w:tcPr>
          <w:p w14:paraId="26E5CEE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диафрагмы, корректировка шкалы</w:t>
            </w:r>
          </w:p>
        </w:tc>
        <w:tc>
          <w:tcPr>
            <w:tcW w:w="1437" w:type="dxa"/>
            <w:vAlign w:val="center"/>
          </w:tcPr>
          <w:p w14:paraId="593F3F1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57C86B0E" w14:textId="77777777" w:rsidTr="00CA34BC">
        <w:tc>
          <w:tcPr>
            <w:tcW w:w="1712" w:type="dxa"/>
            <w:vAlign w:val="center"/>
          </w:tcPr>
          <w:p w14:paraId="04C5C1A1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1528" w:type="dxa"/>
            <w:vAlign w:val="center"/>
          </w:tcPr>
          <w:p w14:paraId="31A1E8A6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</w:t>
            </w:r>
            <w:r>
              <w:rPr>
                <w:rFonts w:ascii="Times New Roman" w:hAnsi="Times New Roman"/>
                <w:sz w:val="22"/>
                <w:szCs w:val="22"/>
              </w:rPr>
              <w:t>47050</w:t>
            </w:r>
          </w:p>
        </w:tc>
        <w:tc>
          <w:tcPr>
            <w:tcW w:w="1590" w:type="dxa"/>
            <w:vAlign w:val="center"/>
          </w:tcPr>
          <w:p w14:paraId="2B66F3C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свежего бензола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1E3A85">
              <w:rPr>
                <w:rFonts w:ascii="Times New Roman" w:hAnsi="Times New Roman"/>
                <w:sz w:val="22"/>
                <w:szCs w:val="22"/>
              </w:rPr>
              <w:t>-153</w:t>
            </w:r>
          </w:p>
        </w:tc>
        <w:tc>
          <w:tcPr>
            <w:tcW w:w="1808" w:type="dxa"/>
            <w:vAlign w:val="center"/>
          </w:tcPr>
          <w:p w14:paraId="27A22FF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Показания в  зашкале</w:t>
            </w:r>
          </w:p>
        </w:tc>
        <w:tc>
          <w:tcPr>
            <w:tcW w:w="1836" w:type="dxa"/>
            <w:vAlign w:val="center"/>
          </w:tcPr>
          <w:p w14:paraId="141621E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Корректировка шкалы</w:t>
            </w:r>
          </w:p>
        </w:tc>
        <w:tc>
          <w:tcPr>
            <w:tcW w:w="1437" w:type="dxa"/>
            <w:vAlign w:val="center"/>
          </w:tcPr>
          <w:p w14:paraId="30200765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0FF194C9" w14:textId="77777777" w:rsidTr="00CA34BC">
        <w:tc>
          <w:tcPr>
            <w:tcW w:w="1712" w:type="dxa"/>
            <w:vAlign w:val="center"/>
          </w:tcPr>
          <w:p w14:paraId="3EBFEF39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64493034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</w:t>
            </w:r>
            <w:r>
              <w:rPr>
                <w:rFonts w:ascii="Times New Roman" w:hAnsi="Times New Roman"/>
                <w:sz w:val="22"/>
                <w:szCs w:val="22"/>
              </w:rPr>
              <w:t>43110</w:t>
            </w:r>
          </w:p>
        </w:tc>
        <w:tc>
          <w:tcPr>
            <w:tcW w:w="1590" w:type="dxa"/>
            <w:vAlign w:val="center"/>
          </w:tcPr>
          <w:p w14:paraId="66CB1434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флегмы в С-121</w:t>
            </w:r>
          </w:p>
        </w:tc>
        <w:tc>
          <w:tcPr>
            <w:tcW w:w="1808" w:type="dxa"/>
            <w:vAlign w:val="center"/>
          </w:tcPr>
          <w:p w14:paraId="17D2FC8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Недостаточно </w:t>
            </w:r>
            <w:r>
              <w:rPr>
                <w:rFonts w:ascii="Times New Roman" w:hAnsi="Times New Roman"/>
                <w:sz w:val="22"/>
                <w:szCs w:val="22"/>
              </w:rPr>
              <w:t>проходимости клапана</w:t>
            </w:r>
          </w:p>
        </w:tc>
        <w:tc>
          <w:tcPr>
            <w:tcW w:w="1836" w:type="dxa"/>
            <w:vAlign w:val="center"/>
          </w:tcPr>
          <w:p w14:paraId="142DFD7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</w:t>
            </w:r>
          </w:p>
        </w:tc>
        <w:tc>
          <w:tcPr>
            <w:tcW w:w="1437" w:type="dxa"/>
            <w:vAlign w:val="center"/>
          </w:tcPr>
          <w:p w14:paraId="436189D5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1E0A0A29" w14:textId="77777777" w:rsidTr="00CA34BC">
        <w:tc>
          <w:tcPr>
            <w:tcW w:w="1712" w:type="dxa"/>
            <w:vAlign w:val="center"/>
          </w:tcPr>
          <w:p w14:paraId="41E5A5C8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2215BD6E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123</w:t>
            </w:r>
          </w:p>
        </w:tc>
        <w:tc>
          <w:tcPr>
            <w:tcW w:w="1590" w:type="dxa"/>
            <w:vAlign w:val="center"/>
          </w:tcPr>
          <w:p w14:paraId="3710DB49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воды в Е-123</w:t>
            </w:r>
          </w:p>
        </w:tc>
        <w:tc>
          <w:tcPr>
            <w:tcW w:w="1808" w:type="dxa"/>
            <w:vAlign w:val="center"/>
          </w:tcPr>
          <w:p w14:paraId="1CB94D73" w14:textId="4D862A04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32"/>
            <w:commentRangeStart w:id="2133"/>
            <w:r>
              <w:rPr>
                <w:rFonts w:ascii="Times New Roman" w:hAnsi="Times New Roman"/>
                <w:sz w:val="22"/>
                <w:szCs w:val="22"/>
              </w:rPr>
              <w:t>Пропуск на закрытый</w:t>
            </w:r>
            <w:commentRangeEnd w:id="2132"/>
            <w:r w:rsidR="00F778FE">
              <w:rPr>
                <w:rStyle w:val="affe"/>
              </w:rPr>
              <w:commentReference w:id="2132"/>
            </w:r>
            <w:commentRangeEnd w:id="2133"/>
            <w:r w:rsidR="004C1C11">
              <w:rPr>
                <w:rStyle w:val="affe"/>
              </w:rPr>
              <w:commentReference w:id="2133"/>
            </w:r>
            <w:ins w:id="2134" w:author="Evgeniy Murtazin" w:date="2023-07-12T14:46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 клапан</w:t>
              </w:r>
            </w:ins>
          </w:p>
        </w:tc>
        <w:tc>
          <w:tcPr>
            <w:tcW w:w="1836" w:type="dxa"/>
            <w:vAlign w:val="center"/>
          </w:tcPr>
          <w:p w14:paraId="0BDCE4A9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343CDD7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02BB2BFF" w14:textId="77777777" w:rsidTr="00CA34BC">
        <w:tc>
          <w:tcPr>
            <w:tcW w:w="1712" w:type="dxa"/>
            <w:vAlign w:val="center"/>
          </w:tcPr>
          <w:p w14:paraId="02348324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3397B10E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43070</w:t>
            </w:r>
          </w:p>
        </w:tc>
        <w:tc>
          <w:tcPr>
            <w:tcW w:w="1590" w:type="dxa"/>
            <w:vAlign w:val="center"/>
          </w:tcPr>
          <w:p w14:paraId="5D7029A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воды в Е-121</w:t>
            </w:r>
          </w:p>
        </w:tc>
        <w:tc>
          <w:tcPr>
            <w:tcW w:w="1808" w:type="dxa"/>
            <w:vAlign w:val="center"/>
          </w:tcPr>
          <w:p w14:paraId="32FB962F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Эффект «закусывания клапана»</w:t>
            </w:r>
          </w:p>
        </w:tc>
        <w:tc>
          <w:tcPr>
            <w:tcW w:w="1836" w:type="dxa"/>
            <w:vAlign w:val="center"/>
          </w:tcPr>
          <w:p w14:paraId="78BD55B9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128E937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0411ED99" w14:textId="77777777" w:rsidTr="00CA34BC">
        <w:tc>
          <w:tcPr>
            <w:tcW w:w="1712" w:type="dxa"/>
            <w:vAlign w:val="center"/>
          </w:tcPr>
          <w:p w14:paraId="61939639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75F6F89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43080</w:t>
            </w:r>
          </w:p>
        </w:tc>
        <w:tc>
          <w:tcPr>
            <w:tcW w:w="1590" w:type="dxa"/>
            <w:vAlign w:val="center"/>
          </w:tcPr>
          <w:p w14:paraId="1EAB1784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ХЗВ из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>
              <w:rPr>
                <w:rFonts w:ascii="Times New Roman" w:hAnsi="Times New Roman"/>
                <w:sz w:val="22"/>
                <w:szCs w:val="22"/>
              </w:rPr>
              <w:t>-121</w:t>
            </w:r>
          </w:p>
        </w:tc>
        <w:tc>
          <w:tcPr>
            <w:tcW w:w="1808" w:type="dxa"/>
            <w:vAlign w:val="center"/>
          </w:tcPr>
          <w:p w14:paraId="24B1DD06" w14:textId="6561AAC5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35"/>
            <w:commentRangeStart w:id="2136"/>
            <w:r>
              <w:rPr>
                <w:rFonts w:ascii="Times New Roman" w:hAnsi="Times New Roman"/>
                <w:sz w:val="22"/>
                <w:szCs w:val="22"/>
              </w:rPr>
              <w:t>Пропуск на закрытый</w:t>
            </w:r>
            <w:ins w:id="2137" w:author="Evgeniy Murtazin" w:date="2023-07-12T14:46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 клапан</w:t>
              </w:r>
            </w:ins>
            <w:r>
              <w:rPr>
                <w:rFonts w:ascii="Times New Roman" w:hAnsi="Times New Roman"/>
                <w:sz w:val="22"/>
                <w:szCs w:val="22"/>
              </w:rPr>
              <w:t xml:space="preserve">, </w:t>
            </w:r>
            <w:commentRangeEnd w:id="2135"/>
            <w:r w:rsidR="00F778FE">
              <w:rPr>
                <w:rStyle w:val="affe"/>
              </w:rPr>
              <w:commentReference w:id="2135"/>
            </w:r>
            <w:commentRangeEnd w:id="2136"/>
            <w:r w:rsidR="004C1C11">
              <w:rPr>
                <w:rStyle w:val="affe"/>
              </w:rPr>
              <w:commentReference w:id="2136"/>
            </w:r>
            <w:r>
              <w:rPr>
                <w:rFonts w:ascii="Times New Roman" w:hAnsi="Times New Roman"/>
                <w:sz w:val="22"/>
                <w:szCs w:val="22"/>
              </w:rPr>
              <w:t>э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>ффект «закусывания клапана»</w:t>
            </w:r>
          </w:p>
        </w:tc>
        <w:tc>
          <w:tcPr>
            <w:tcW w:w="1836" w:type="dxa"/>
            <w:vAlign w:val="center"/>
          </w:tcPr>
          <w:p w14:paraId="56790040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7B0B859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286190B3" w14:textId="77777777" w:rsidTr="00CA34BC">
        <w:tc>
          <w:tcPr>
            <w:tcW w:w="1712" w:type="dxa"/>
            <w:vAlign w:val="center"/>
          </w:tcPr>
          <w:p w14:paraId="3ED4A8F9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7F63409B" w14:textId="77777777" w:rsidR="00616867" w:rsidRPr="003D3AE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120</w:t>
            </w:r>
          </w:p>
        </w:tc>
        <w:tc>
          <w:tcPr>
            <w:tcW w:w="1590" w:type="dxa"/>
            <w:vAlign w:val="center"/>
          </w:tcPr>
          <w:p w14:paraId="1DB26695" w14:textId="77777777" w:rsidR="00616867" w:rsidRPr="003D3AE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V-121</w:t>
            </w:r>
          </w:p>
        </w:tc>
        <w:tc>
          <w:tcPr>
            <w:tcW w:w="1808" w:type="dxa"/>
            <w:vAlign w:val="center"/>
          </w:tcPr>
          <w:p w14:paraId="601627BC" w14:textId="77777777" w:rsidR="00616867" w:rsidRPr="003D3AE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Нет отклика по Т на изменение положения клапана, нет запаса по Т на насосе</w:t>
            </w:r>
          </w:p>
        </w:tc>
        <w:tc>
          <w:tcPr>
            <w:tcW w:w="1836" w:type="dxa"/>
            <w:vAlign w:val="center"/>
          </w:tcPr>
          <w:p w14:paraId="4CFF4DAF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79540C1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61EFEC34" w14:textId="77777777" w:rsidTr="00CA34BC">
        <w:tc>
          <w:tcPr>
            <w:tcW w:w="1712" w:type="dxa"/>
            <w:vAlign w:val="center"/>
          </w:tcPr>
          <w:p w14:paraId="41F8E6B0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04B6C89B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44030</w:t>
            </w:r>
          </w:p>
        </w:tc>
        <w:tc>
          <w:tcPr>
            <w:tcW w:w="1590" w:type="dxa"/>
            <w:vAlign w:val="center"/>
          </w:tcPr>
          <w:p w14:paraId="733A8D8A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флегмы в С-131</w:t>
            </w:r>
          </w:p>
        </w:tc>
        <w:tc>
          <w:tcPr>
            <w:tcW w:w="1808" w:type="dxa"/>
            <w:vAlign w:val="center"/>
          </w:tcPr>
          <w:p w14:paraId="2854DFEB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Показания в  зашкале</w:t>
            </w:r>
          </w:p>
        </w:tc>
        <w:tc>
          <w:tcPr>
            <w:tcW w:w="1836" w:type="dxa"/>
            <w:vAlign w:val="center"/>
          </w:tcPr>
          <w:p w14:paraId="5B1F0CB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Корректировка шкалы</w:t>
            </w:r>
          </w:p>
        </w:tc>
        <w:tc>
          <w:tcPr>
            <w:tcW w:w="1437" w:type="dxa"/>
            <w:vAlign w:val="center"/>
          </w:tcPr>
          <w:p w14:paraId="5137BA39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2B416381" w14:textId="77777777" w:rsidTr="00CA34BC">
        <w:tc>
          <w:tcPr>
            <w:tcW w:w="1712" w:type="dxa"/>
            <w:vAlign w:val="center"/>
          </w:tcPr>
          <w:p w14:paraId="4C457C61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20C167E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AIRA41505</w:t>
            </w:r>
          </w:p>
        </w:tc>
        <w:tc>
          <w:tcPr>
            <w:tcW w:w="1590" w:type="dxa"/>
            <w:vAlign w:val="center"/>
          </w:tcPr>
          <w:p w14:paraId="36BB305B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Вода в рец. бензол в Е-134</w:t>
            </w:r>
          </w:p>
        </w:tc>
        <w:tc>
          <w:tcPr>
            <w:tcW w:w="1808" w:type="dxa"/>
            <w:vAlign w:val="center"/>
          </w:tcPr>
          <w:p w14:paraId="463AD213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Показания в  зашкале</w:t>
            </w:r>
          </w:p>
        </w:tc>
        <w:tc>
          <w:tcPr>
            <w:tcW w:w="1836" w:type="dxa"/>
            <w:vAlign w:val="center"/>
          </w:tcPr>
          <w:p w14:paraId="5999F386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Корректировка шкалы</w:t>
            </w:r>
          </w:p>
        </w:tc>
        <w:tc>
          <w:tcPr>
            <w:tcW w:w="1437" w:type="dxa"/>
            <w:vAlign w:val="center"/>
          </w:tcPr>
          <w:p w14:paraId="0220469B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2D108B41" w14:textId="77777777" w:rsidTr="00CA34BC">
        <w:tc>
          <w:tcPr>
            <w:tcW w:w="1712" w:type="dxa"/>
            <w:vAlign w:val="center"/>
          </w:tcPr>
          <w:p w14:paraId="06931261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5334B46E" w14:textId="77777777" w:rsidR="00616867" w:rsidRPr="0062068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45000</w:t>
            </w:r>
          </w:p>
        </w:tc>
        <w:tc>
          <w:tcPr>
            <w:tcW w:w="1590" w:type="dxa"/>
            <w:vAlign w:val="center"/>
          </w:tcPr>
          <w:p w14:paraId="27FACBB6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куба из С-131</w:t>
            </w:r>
          </w:p>
        </w:tc>
        <w:tc>
          <w:tcPr>
            <w:tcW w:w="1808" w:type="dxa"/>
            <w:vAlign w:val="center"/>
          </w:tcPr>
          <w:p w14:paraId="5B65C03C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Недостаточно </w:t>
            </w:r>
            <w:r>
              <w:rPr>
                <w:rFonts w:ascii="Times New Roman" w:hAnsi="Times New Roman"/>
                <w:sz w:val="22"/>
                <w:szCs w:val="22"/>
              </w:rPr>
              <w:t>проходимости клапана</w:t>
            </w:r>
          </w:p>
        </w:tc>
        <w:tc>
          <w:tcPr>
            <w:tcW w:w="1836" w:type="dxa"/>
            <w:vAlign w:val="center"/>
          </w:tcPr>
          <w:p w14:paraId="698CA3B2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диафрагмы, снятие диафрагмы</w:t>
            </w:r>
          </w:p>
        </w:tc>
        <w:tc>
          <w:tcPr>
            <w:tcW w:w="1437" w:type="dxa"/>
            <w:vAlign w:val="center"/>
          </w:tcPr>
          <w:p w14:paraId="5370E510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4849BFCE" w14:textId="77777777" w:rsidTr="00CA34BC">
        <w:tc>
          <w:tcPr>
            <w:tcW w:w="1712" w:type="dxa"/>
            <w:vAlign w:val="center"/>
          </w:tcPr>
          <w:p w14:paraId="6EBAFA6D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1626222F" w14:textId="77777777" w:rsidR="00616867" w:rsidRPr="0062068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TIRCA44010</w:t>
            </w:r>
          </w:p>
        </w:tc>
        <w:tc>
          <w:tcPr>
            <w:tcW w:w="1590" w:type="dxa"/>
            <w:vAlign w:val="center"/>
          </w:tcPr>
          <w:p w14:paraId="4FFA1ED8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Температура на 6 тарелке С-131</w:t>
            </w:r>
          </w:p>
        </w:tc>
        <w:tc>
          <w:tcPr>
            <w:tcW w:w="1808" w:type="dxa"/>
            <w:vAlign w:val="center"/>
          </w:tcPr>
          <w:p w14:paraId="497E2008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Нестабильные показания Т, слабый отклик на расход пара</w:t>
            </w:r>
          </w:p>
        </w:tc>
        <w:tc>
          <w:tcPr>
            <w:tcW w:w="1836" w:type="dxa"/>
            <w:vAlign w:val="center"/>
          </w:tcPr>
          <w:p w14:paraId="069FAB67" w14:textId="3EFD05C1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38"/>
            <w:commentRangeStart w:id="2139"/>
            <w:r>
              <w:rPr>
                <w:rFonts w:ascii="Times New Roman" w:hAnsi="Times New Roman"/>
                <w:sz w:val="22"/>
                <w:szCs w:val="22"/>
              </w:rPr>
              <w:t>Требуется перевязать регулятор на 4 тарелку</w:t>
            </w:r>
            <w:commentRangeEnd w:id="2138"/>
            <w:r w:rsidR="00CC50FD">
              <w:rPr>
                <w:rStyle w:val="affe"/>
              </w:rPr>
              <w:commentReference w:id="2138"/>
            </w:r>
            <w:commentRangeEnd w:id="2139"/>
            <w:r w:rsidR="004C1C11">
              <w:rPr>
                <w:rStyle w:val="affe"/>
              </w:rPr>
              <w:commentReference w:id="2139"/>
            </w:r>
            <w:ins w:id="2140" w:author="Evgeniy Murtazin" w:date="2023-07-12T14:47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 (</w:t>
              </w:r>
              <w:r w:rsidR="004C1C11">
                <w:rPr>
                  <w:rFonts w:ascii="Times New Roman" w:hAnsi="Times New Roman"/>
                  <w:sz w:val="22"/>
                  <w:szCs w:val="22"/>
                  <w:lang w:val="en-US"/>
                </w:rPr>
                <w:t>TIR</w:t>
              </w:r>
            </w:ins>
            <w:ins w:id="2141" w:author="Evgeniy Murtazin" w:date="2023-07-12T14:48:00Z">
              <w:r w:rsidR="004C1C11" w:rsidRPr="004C1C11">
                <w:rPr>
                  <w:rFonts w:ascii="Times New Roman" w:hAnsi="Times New Roman"/>
                  <w:sz w:val="22"/>
                  <w:szCs w:val="22"/>
                  <w:rPrChange w:id="2142" w:author="Evgeniy Murtazin" w:date="2023-07-12T14:48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t>44070</w:t>
              </w:r>
            </w:ins>
            <w:ins w:id="2143" w:author="Evgeniy Murtazin" w:date="2023-07-12T14:47:00Z">
              <w:r w:rsidR="004C1C11">
                <w:rPr>
                  <w:rFonts w:ascii="Times New Roman" w:hAnsi="Times New Roman"/>
                  <w:sz w:val="22"/>
                  <w:szCs w:val="22"/>
                </w:rPr>
                <w:t>)</w:t>
              </w:r>
            </w:ins>
          </w:p>
        </w:tc>
        <w:tc>
          <w:tcPr>
            <w:tcW w:w="1437" w:type="dxa"/>
            <w:vAlign w:val="center"/>
          </w:tcPr>
          <w:p w14:paraId="367F2F6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35A7B562" w14:textId="77777777" w:rsidTr="00CA34BC">
        <w:tc>
          <w:tcPr>
            <w:tcW w:w="1712" w:type="dxa"/>
            <w:vAlign w:val="center"/>
          </w:tcPr>
          <w:p w14:paraId="50502FAE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2F420AF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44110</w:t>
            </w:r>
          </w:p>
        </w:tc>
        <w:tc>
          <w:tcPr>
            <w:tcW w:w="1590" w:type="dxa"/>
            <w:vAlign w:val="center"/>
          </w:tcPr>
          <w:p w14:paraId="13AC7184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V-1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</w:t>
            </w:r>
          </w:p>
        </w:tc>
        <w:tc>
          <w:tcPr>
            <w:tcW w:w="1808" w:type="dxa"/>
            <w:vAlign w:val="center"/>
          </w:tcPr>
          <w:p w14:paraId="598B941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Нет отклика по Т на изменение положения клапана</w:t>
            </w:r>
          </w:p>
        </w:tc>
        <w:tc>
          <w:tcPr>
            <w:tcW w:w="1836" w:type="dxa"/>
            <w:vAlign w:val="center"/>
          </w:tcPr>
          <w:p w14:paraId="5ABE2175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4B16682F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5BAB9228" w14:textId="77777777" w:rsidTr="00CA34BC">
        <w:tc>
          <w:tcPr>
            <w:tcW w:w="1712" w:type="dxa"/>
            <w:vAlign w:val="center"/>
          </w:tcPr>
          <w:p w14:paraId="7DE63010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lastRenderedPageBreak/>
              <w:t>Колонна С-141</w:t>
            </w:r>
          </w:p>
        </w:tc>
        <w:tc>
          <w:tcPr>
            <w:tcW w:w="1528" w:type="dxa"/>
            <w:vAlign w:val="center"/>
          </w:tcPr>
          <w:p w14:paraId="02CED040" w14:textId="77777777" w:rsidR="00616867" w:rsidRPr="006A5B3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45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030</w:t>
            </w:r>
          </w:p>
        </w:tc>
        <w:tc>
          <w:tcPr>
            <w:tcW w:w="1590" w:type="dxa"/>
            <w:vAlign w:val="center"/>
          </w:tcPr>
          <w:p w14:paraId="5317D33B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пара в Е-142</w:t>
            </w:r>
          </w:p>
        </w:tc>
        <w:tc>
          <w:tcPr>
            <w:tcW w:w="1808" w:type="dxa"/>
            <w:vAlign w:val="center"/>
          </w:tcPr>
          <w:p w14:paraId="540F702D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Показания в  зашкале</w:t>
            </w:r>
          </w:p>
        </w:tc>
        <w:tc>
          <w:tcPr>
            <w:tcW w:w="1836" w:type="dxa"/>
            <w:vAlign w:val="center"/>
          </w:tcPr>
          <w:p w14:paraId="6F4F54D9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Корректировка шкалы</w:t>
            </w:r>
          </w:p>
        </w:tc>
        <w:tc>
          <w:tcPr>
            <w:tcW w:w="1437" w:type="dxa"/>
            <w:vAlign w:val="center"/>
          </w:tcPr>
          <w:p w14:paraId="5176F54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44"/>
            <w:commentRangeStart w:id="2145"/>
            <w:r>
              <w:rPr>
                <w:rFonts w:ascii="Times New Roman" w:hAnsi="Times New Roman"/>
                <w:sz w:val="22"/>
                <w:szCs w:val="22"/>
              </w:rPr>
              <w:t>3</w:t>
            </w:r>
            <w:commentRangeEnd w:id="2144"/>
            <w:r w:rsidR="0059263C">
              <w:rPr>
                <w:rStyle w:val="affe"/>
              </w:rPr>
              <w:commentReference w:id="2144"/>
            </w:r>
            <w:commentRangeEnd w:id="2145"/>
            <w:r w:rsidR="004C1C11">
              <w:rPr>
                <w:rStyle w:val="affe"/>
              </w:rPr>
              <w:commentReference w:id="2145"/>
            </w:r>
          </w:p>
        </w:tc>
      </w:tr>
      <w:tr w:rsidR="004C1C11" w:rsidRPr="003526C4" w14:paraId="7FF07D1E" w14:textId="77777777" w:rsidTr="00CA34BC">
        <w:tc>
          <w:tcPr>
            <w:tcW w:w="1712" w:type="dxa"/>
            <w:vAlign w:val="center"/>
          </w:tcPr>
          <w:p w14:paraId="6012F6AD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С-141</w:t>
            </w:r>
          </w:p>
        </w:tc>
        <w:tc>
          <w:tcPr>
            <w:tcW w:w="1528" w:type="dxa"/>
            <w:vAlign w:val="center"/>
          </w:tcPr>
          <w:p w14:paraId="528E2523" w14:textId="77777777" w:rsidR="00616867" w:rsidRPr="006A5B3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45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40</w:t>
            </w:r>
          </w:p>
        </w:tc>
        <w:tc>
          <w:tcPr>
            <w:tcW w:w="1590" w:type="dxa"/>
            <w:vAlign w:val="center"/>
          </w:tcPr>
          <w:p w14:paraId="323384D6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куба из С-141</w:t>
            </w:r>
          </w:p>
        </w:tc>
        <w:tc>
          <w:tcPr>
            <w:tcW w:w="1808" w:type="dxa"/>
            <w:vAlign w:val="center"/>
          </w:tcPr>
          <w:p w14:paraId="7D7BC667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Недостаточно </w:t>
            </w:r>
            <w:r>
              <w:rPr>
                <w:rFonts w:ascii="Times New Roman" w:hAnsi="Times New Roman"/>
                <w:sz w:val="22"/>
                <w:szCs w:val="22"/>
              </w:rPr>
              <w:t>проходимости клапана, зашкал</w:t>
            </w:r>
          </w:p>
        </w:tc>
        <w:tc>
          <w:tcPr>
            <w:tcW w:w="1836" w:type="dxa"/>
            <w:vAlign w:val="center"/>
          </w:tcPr>
          <w:p w14:paraId="10775442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диафрагмы, снятие диафрагмы, корректировка шкалы</w:t>
            </w:r>
          </w:p>
        </w:tc>
        <w:tc>
          <w:tcPr>
            <w:tcW w:w="1437" w:type="dxa"/>
            <w:vAlign w:val="center"/>
          </w:tcPr>
          <w:p w14:paraId="4CE81EC0" w14:textId="4308BB15" w:rsidR="00616867" w:rsidRPr="003526C4" w:rsidRDefault="004C1C11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ins w:id="2146" w:author="Evgeniy Murtazin" w:date="2023-07-12T14:49:00Z">
              <w:r>
                <w:rPr>
                  <w:rFonts w:ascii="Times New Roman" w:hAnsi="Times New Roman"/>
                  <w:sz w:val="22"/>
                  <w:szCs w:val="22"/>
                </w:rPr>
                <w:t>2</w:t>
              </w:r>
            </w:ins>
            <w:commentRangeStart w:id="2147"/>
            <w:commentRangeStart w:id="2148"/>
            <w:del w:id="2149" w:author="Evgeniy Murtazin" w:date="2023-07-12T14:50:00Z">
              <w:r w:rsidR="00616867" w:rsidDel="004C1C11">
                <w:rPr>
                  <w:rFonts w:ascii="Times New Roman" w:hAnsi="Times New Roman"/>
                  <w:sz w:val="22"/>
                  <w:szCs w:val="22"/>
                </w:rPr>
                <w:delText>3</w:delText>
              </w:r>
            </w:del>
            <w:commentRangeEnd w:id="2147"/>
            <w:r w:rsidR="0059263C">
              <w:rPr>
                <w:rStyle w:val="affe"/>
              </w:rPr>
              <w:commentReference w:id="2147"/>
            </w:r>
            <w:commentRangeEnd w:id="2148"/>
            <w:r w:rsidR="00BD5AF5">
              <w:rPr>
                <w:rStyle w:val="affe"/>
              </w:rPr>
              <w:commentReference w:id="2148"/>
            </w:r>
          </w:p>
        </w:tc>
      </w:tr>
      <w:tr w:rsidR="004C1C11" w:rsidRPr="003526C4" w14:paraId="21261FC8" w14:textId="77777777" w:rsidTr="00CA34BC">
        <w:tc>
          <w:tcPr>
            <w:tcW w:w="1712" w:type="dxa"/>
            <w:vAlign w:val="center"/>
          </w:tcPr>
          <w:p w14:paraId="47FCF224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С-141</w:t>
            </w:r>
          </w:p>
        </w:tc>
        <w:tc>
          <w:tcPr>
            <w:tcW w:w="1528" w:type="dxa"/>
            <w:vAlign w:val="center"/>
          </w:tcPr>
          <w:p w14:paraId="4DE22DDD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45100</w:t>
            </w:r>
          </w:p>
        </w:tc>
        <w:tc>
          <w:tcPr>
            <w:tcW w:w="1590" w:type="dxa"/>
            <w:vAlign w:val="center"/>
          </w:tcPr>
          <w:p w14:paraId="7906488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</w:t>
            </w:r>
          </w:p>
        </w:tc>
        <w:tc>
          <w:tcPr>
            <w:tcW w:w="1808" w:type="dxa"/>
            <w:vAlign w:val="center"/>
          </w:tcPr>
          <w:p w14:paraId="0118792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Нет отклика по Т на изменение положения клапана</w:t>
            </w:r>
          </w:p>
        </w:tc>
        <w:tc>
          <w:tcPr>
            <w:tcW w:w="1836" w:type="dxa"/>
            <w:vAlign w:val="center"/>
          </w:tcPr>
          <w:p w14:paraId="22ED4DA6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04C8A9C8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6A220D58" w14:textId="77777777" w:rsidTr="00CA34BC">
        <w:tc>
          <w:tcPr>
            <w:tcW w:w="1712" w:type="dxa"/>
            <w:vAlign w:val="center"/>
          </w:tcPr>
          <w:p w14:paraId="4E9E0DBD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С-141</w:t>
            </w:r>
          </w:p>
        </w:tc>
        <w:tc>
          <w:tcPr>
            <w:tcW w:w="1528" w:type="dxa"/>
            <w:vAlign w:val="center"/>
          </w:tcPr>
          <w:p w14:paraId="2081F83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PIRCA45010</w:t>
            </w:r>
          </w:p>
        </w:tc>
        <w:tc>
          <w:tcPr>
            <w:tcW w:w="1590" w:type="dxa"/>
            <w:vAlign w:val="center"/>
          </w:tcPr>
          <w:p w14:paraId="351B60F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Вакуум в С-141</w:t>
            </w:r>
          </w:p>
        </w:tc>
        <w:tc>
          <w:tcPr>
            <w:tcW w:w="1808" w:type="dxa"/>
            <w:vAlign w:val="center"/>
          </w:tcPr>
          <w:p w14:paraId="7662E207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Просадки вакуума при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MV &gt; 50 %</w:t>
            </w:r>
          </w:p>
        </w:tc>
        <w:tc>
          <w:tcPr>
            <w:tcW w:w="1836" w:type="dxa"/>
            <w:vAlign w:val="center"/>
          </w:tcPr>
          <w:p w14:paraId="4A8616A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151F3ADE" w14:textId="07797442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50"/>
            <w:commentRangeStart w:id="2151"/>
            <w:del w:id="2152" w:author="Evgeniy Murtazin" w:date="2023-07-12T14:50:00Z">
              <w:r w:rsidDel="004C1C11">
                <w:rPr>
                  <w:rFonts w:ascii="Times New Roman" w:hAnsi="Times New Roman"/>
                  <w:sz w:val="22"/>
                  <w:szCs w:val="22"/>
                </w:rPr>
                <w:delText>3</w:delText>
              </w:r>
              <w:commentRangeEnd w:id="2150"/>
              <w:r w:rsidR="0059263C" w:rsidDel="004C1C11">
                <w:rPr>
                  <w:rStyle w:val="affe"/>
                </w:rPr>
                <w:commentReference w:id="2150"/>
              </w:r>
              <w:commentRangeEnd w:id="2151"/>
              <w:r w:rsidR="002F4DB8" w:rsidDel="004C1C11">
                <w:rPr>
                  <w:rStyle w:val="affe"/>
                </w:rPr>
                <w:commentReference w:id="2151"/>
              </w:r>
            </w:del>
            <w:ins w:id="2153" w:author="Evgeniy Murtazin" w:date="2023-07-12T14:50:00Z">
              <w:r w:rsidR="004C1C11">
                <w:rPr>
                  <w:rFonts w:ascii="Times New Roman" w:hAnsi="Times New Roman"/>
                  <w:sz w:val="22"/>
                  <w:szCs w:val="22"/>
                </w:rPr>
                <w:t>2</w:t>
              </w:r>
            </w:ins>
          </w:p>
        </w:tc>
      </w:tr>
      <w:tr w:rsidR="004C1C11" w:rsidRPr="003526C4" w14:paraId="5EC93DED" w14:textId="77777777" w:rsidTr="00CA34BC">
        <w:tc>
          <w:tcPr>
            <w:tcW w:w="1712" w:type="dxa"/>
            <w:vAlign w:val="center"/>
          </w:tcPr>
          <w:p w14:paraId="3766D9BD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Общее</w:t>
            </w:r>
          </w:p>
        </w:tc>
        <w:tc>
          <w:tcPr>
            <w:tcW w:w="1528" w:type="dxa"/>
            <w:vAlign w:val="center"/>
          </w:tcPr>
          <w:p w14:paraId="7FBBE94B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-</w:t>
            </w:r>
          </w:p>
        </w:tc>
        <w:tc>
          <w:tcPr>
            <w:tcW w:w="1590" w:type="dxa"/>
            <w:vAlign w:val="center"/>
          </w:tcPr>
          <w:p w14:paraId="66F1E6F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-</w:t>
            </w:r>
          </w:p>
        </w:tc>
        <w:tc>
          <w:tcPr>
            <w:tcW w:w="1808" w:type="dxa"/>
            <w:vAlign w:val="center"/>
          </w:tcPr>
          <w:p w14:paraId="69359FC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Некорректное отображение потоков и приборов на мнемосхемах новой ректификации</w:t>
            </w:r>
          </w:p>
        </w:tc>
        <w:tc>
          <w:tcPr>
            <w:tcW w:w="1836" w:type="dxa"/>
            <w:vAlign w:val="center"/>
          </w:tcPr>
          <w:p w14:paraId="493EF17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Актуализировать мнемосхемы</w:t>
            </w:r>
          </w:p>
        </w:tc>
        <w:tc>
          <w:tcPr>
            <w:tcW w:w="1437" w:type="dxa"/>
            <w:vAlign w:val="center"/>
          </w:tcPr>
          <w:p w14:paraId="0EC2B5E8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67322EE2" w14:textId="77777777" w:rsidTr="00CA34BC">
        <w:tc>
          <w:tcPr>
            <w:tcW w:w="1712" w:type="dxa"/>
            <w:vAlign w:val="center"/>
          </w:tcPr>
          <w:p w14:paraId="69599339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Общее</w:t>
            </w:r>
          </w:p>
        </w:tc>
        <w:tc>
          <w:tcPr>
            <w:tcW w:w="1528" w:type="dxa"/>
            <w:vAlign w:val="center"/>
          </w:tcPr>
          <w:p w14:paraId="2C71E1A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-</w:t>
            </w:r>
          </w:p>
        </w:tc>
        <w:tc>
          <w:tcPr>
            <w:tcW w:w="1590" w:type="dxa"/>
            <w:vAlign w:val="center"/>
          </w:tcPr>
          <w:p w14:paraId="27EA856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-</w:t>
            </w:r>
          </w:p>
        </w:tc>
        <w:tc>
          <w:tcPr>
            <w:tcW w:w="1808" w:type="dxa"/>
            <w:vAlign w:val="center"/>
          </w:tcPr>
          <w:p w14:paraId="6B0BBF8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C3018">
              <w:rPr>
                <w:rFonts w:ascii="Times New Roman" w:hAnsi="Times New Roman"/>
                <w:sz w:val="22"/>
                <w:szCs w:val="22"/>
              </w:rPr>
              <w:t xml:space="preserve">При переводе контура с двумя MV с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MAN</w:t>
            </w:r>
            <w:r w:rsidRPr="00CC3018">
              <w:rPr>
                <w:rFonts w:ascii="Times New Roman" w:hAnsi="Times New Roman"/>
                <w:sz w:val="22"/>
                <w:szCs w:val="22"/>
              </w:rPr>
              <w:t xml:space="preserve">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AUTO</w:t>
            </w:r>
            <w:r w:rsidRPr="00CC3018">
              <w:rPr>
                <w:rFonts w:ascii="Times New Roman" w:hAnsi="Times New Roman"/>
                <w:sz w:val="22"/>
                <w:szCs w:val="22"/>
              </w:rPr>
              <w:t xml:space="preserve"> - принимается последнее сохраненное задание</w:t>
            </w:r>
          </w:p>
        </w:tc>
        <w:tc>
          <w:tcPr>
            <w:tcW w:w="1836" w:type="dxa"/>
            <w:vAlign w:val="center"/>
          </w:tcPr>
          <w:p w14:paraId="10301B66" w14:textId="77777777" w:rsidR="000D1526" w:rsidRDefault="00616867" w:rsidP="00CA34BC">
            <w:pPr>
              <w:spacing w:line="240" w:lineRule="auto"/>
              <w:ind w:firstLine="0"/>
              <w:jc w:val="center"/>
              <w:rPr>
                <w:ins w:id="2154" w:author="Evgeniy Murtazin" w:date="2023-07-12T15:01:00Z"/>
                <w:rFonts w:ascii="Times New Roman" w:hAnsi="Times New Roman"/>
                <w:sz w:val="22"/>
                <w:szCs w:val="22"/>
              </w:rPr>
            </w:pPr>
            <w:commentRangeStart w:id="2155"/>
            <w:commentRangeStart w:id="2156"/>
            <w:r>
              <w:rPr>
                <w:rFonts w:ascii="Times New Roman" w:hAnsi="Times New Roman"/>
                <w:sz w:val="22"/>
                <w:szCs w:val="22"/>
              </w:rPr>
              <w:t xml:space="preserve">Обеспечить безударный переход режимов для контуров с 2 или более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MV</w:t>
            </w:r>
            <w:commentRangeEnd w:id="2155"/>
            <w:r w:rsidR="0059263C">
              <w:rPr>
                <w:rStyle w:val="affe"/>
              </w:rPr>
              <w:commentReference w:id="2155"/>
            </w:r>
            <w:commentRangeEnd w:id="2156"/>
            <w:r w:rsidR="000D1526">
              <w:rPr>
                <w:rStyle w:val="affe"/>
              </w:rPr>
              <w:commentReference w:id="2156"/>
            </w:r>
            <w:ins w:id="2157" w:author="Evgeniy Murtazin" w:date="2023-07-12T14:51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 (</w:t>
              </w:r>
            </w:ins>
            <w:ins w:id="2158" w:author="Evgeniy Murtazin" w:date="2023-07-12T15:00:00Z">
              <w:r w:rsidR="000D1526">
                <w:rPr>
                  <w:rFonts w:ascii="Times New Roman" w:hAnsi="Times New Roman"/>
                  <w:sz w:val="22"/>
                  <w:szCs w:val="22"/>
                  <w:lang w:val="en-US"/>
                </w:rPr>
                <w:t>TIRCA</w:t>
              </w:r>
              <w:r w:rsidR="000D1526" w:rsidRPr="000D1526">
                <w:rPr>
                  <w:rFonts w:ascii="Times New Roman" w:hAnsi="Times New Roman"/>
                  <w:sz w:val="22"/>
                  <w:szCs w:val="22"/>
                  <w:rPrChange w:id="2159" w:author="Evgeniy Murtazin" w:date="2023-07-12T15:00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t xml:space="preserve">41040, </w:t>
              </w:r>
            </w:ins>
          </w:p>
          <w:p w14:paraId="3CC00127" w14:textId="4F633BC4" w:rsidR="00616867" w:rsidRPr="004C1C11" w:rsidRDefault="000D1526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ins w:id="2160" w:author="Evgeniy Murtazin" w:date="2023-07-12T15:01:00Z"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PIRC</w:t>
              </w:r>
              <w:r w:rsidRPr="002E4C5A">
                <w:rPr>
                  <w:rFonts w:ascii="Times New Roman" w:hAnsi="Times New Roman"/>
                  <w:sz w:val="22"/>
                  <w:szCs w:val="22"/>
                </w:rPr>
                <w:t>4</w:t>
              </w:r>
              <w:r>
                <w:rPr>
                  <w:rFonts w:ascii="Times New Roman" w:hAnsi="Times New Roman"/>
                  <w:sz w:val="22"/>
                  <w:szCs w:val="22"/>
                </w:rPr>
                <w:t>9</w:t>
              </w:r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000</w:t>
              </w:r>
              <w:r>
                <w:rPr>
                  <w:rFonts w:ascii="Times New Roman" w:hAnsi="Times New Roman"/>
                  <w:sz w:val="22"/>
                  <w:szCs w:val="22"/>
                </w:rPr>
                <w:t xml:space="preserve">, </w:t>
              </w:r>
            </w:ins>
            <w:ins w:id="2161" w:author="Evgeniy Murtazin" w:date="2023-07-12T14:59:00Z"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PIRC</w:t>
              </w:r>
              <w:r w:rsidRPr="002E4C5A">
                <w:rPr>
                  <w:rFonts w:ascii="Times New Roman" w:hAnsi="Times New Roman"/>
                  <w:sz w:val="22"/>
                  <w:szCs w:val="22"/>
                </w:rPr>
                <w:t>4</w:t>
              </w:r>
              <w:r>
                <w:rPr>
                  <w:rFonts w:ascii="Times New Roman" w:hAnsi="Times New Roman"/>
                  <w:sz w:val="22"/>
                  <w:szCs w:val="22"/>
                </w:rPr>
                <w:t>9170</w:t>
              </w:r>
              <w:r w:rsidRPr="002E4C5A">
                <w:rPr>
                  <w:rFonts w:ascii="Times New Roman" w:hAnsi="Times New Roman"/>
                  <w:sz w:val="22"/>
                  <w:szCs w:val="22"/>
                </w:rPr>
                <w:t>,</w:t>
              </w:r>
              <w:r>
                <w:rPr>
                  <w:rFonts w:ascii="Times New Roman" w:hAnsi="Times New Roman"/>
                  <w:sz w:val="22"/>
                  <w:szCs w:val="22"/>
                </w:rPr>
                <w:t xml:space="preserve"> </w:t>
              </w:r>
            </w:ins>
            <w:ins w:id="2162" w:author="Evgeniy Murtazin" w:date="2023-07-12T14:57:00Z"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PIRCA</w:t>
              </w:r>
              <w:r w:rsidRPr="000D1526">
                <w:rPr>
                  <w:rFonts w:ascii="Times New Roman" w:hAnsi="Times New Roman"/>
                  <w:sz w:val="22"/>
                  <w:szCs w:val="22"/>
                  <w:rPrChange w:id="2163" w:author="Evgeniy Murtazin" w:date="2023-07-12T14:57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t xml:space="preserve">43160, </w:t>
              </w:r>
            </w:ins>
            <w:ins w:id="2164" w:author="Evgeniy Murtazin" w:date="2023-07-12T14:58:00Z"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PIRCA</w:t>
              </w:r>
              <w:r w:rsidRPr="002E4C5A">
                <w:rPr>
                  <w:rFonts w:ascii="Times New Roman" w:hAnsi="Times New Roman"/>
                  <w:sz w:val="22"/>
                  <w:szCs w:val="22"/>
                </w:rPr>
                <w:t>4</w:t>
              </w:r>
              <w:r>
                <w:rPr>
                  <w:rFonts w:ascii="Times New Roman" w:hAnsi="Times New Roman"/>
                  <w:sz w:val="22"/>
                  <w:szCs w:val="22"/>
                </w:rPr>
                <w:t>4030</w:t>
              </w:r>
            </w:ins>
            <w:ins w:id="2165" w:author="Evgeniy Murtazin" w:date="2023-07-12T14:51:00Z">
              <w:r w:rsidR="004C1C11">
                <w:rPr>
                  <w:rFonts w:ascii="Times New Roman" w:hAnsi="Times New Roman"/>
                  <w:sz w:val="22"/>
                  <w:szCs w:val="22"/>
                </w:rPr>
                <w:t>)</w:t>
              </w:r>
            </w:ins>
          </w:p>
        </w:tc>
        <w:tc>
          <w:tcPr>
            <w:tcW w:w="1437" w:type="dxa"/>
            <w:vAlign w:val="center"/>
          </w:tcPr>
          <w:p w14:paraId="2CF8FDED" w14:textId="77777777" w:rsidR="00616867" w:rsidRPr="0026479E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</w:tbl>
    <w:p w14:paraId="0B3D8060" w14:textId="300EC8AE" w:rsidR="00616867" w:rsidRDefault="00616867" w:rsidP="00616867">
      <w:pPr>
        <w:pStyle w:val="af4"/>
      </w:pPr>
    </w:p>
    <w:p w14:paraId="17FDE671" w14:textId="675FACD0" w:rsidR="000E75BD" w:rsidRPr="001E4D7F" w:rsidRDefault="00FA1295" w:rsidP="000E75BD">
      <w:pPr>
        <w:pStyle w:val="af4"/>
        <w:spacing w:line="240" w:lineRule="auto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>
        <w:rPr>
          <w:noProof/>
        </w:rPr>
        <w:t>3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>
        <w:rPr>
          <w:noProof/>
        </w:rPr>
        <w:t>1</w:t>
      </w:r>
      <w:r w:rsidR="00B63BAB">
        <w:rPr>
          <w:noProof/>
        </w:rPr>
        <w:fldChar w:fldCharType="end"/>
      </w:r>
      <w:r w:rsidRPr="00C50EE7">
        <w:t xml:space="preserve"> </w:t>
      </w:r>
      <w:r w:rsidR="000E75BD" w:rsidRPr="001E4D7F">
        <w:t xml:space="preserve"> – Список </w:t>
      </w:r>
      <w:r w:rsidR="000E75BD">
        <w:t>ограничений</w:t>
      </w:r>
      <w:r w:rsidR="000E75BD" w:rsidRPr="001E4D7F">
        <w:t>, выявленных в ходе</w:t>
      </w:r>
      <w:r w:rsidR="000E75BD">
        <w:t xml:space="preserve"> обследования п</w:t>
      </w:r>
      <w:r w:rsidR="000E75BD" w:rsidRPr="000006F0">
        <w:t>роизводств</w:t>
      </w:r>
      <w:r w:rsidR="000E75BD">
        <w:t>а</w:t>
      </w:r>
      <w:r w:rsidR="000E75BD" w:rsidRPr="000006F0">
        <w:t xml:space="preserve"> </w:t>
      </w:r>
      <w:r w:rsidR="00635819">
        <w:t>фенола и ацетона</w:t>
      </w:r>
      <w:r w:rsidR="000E75BD">
        <w:t>.</w:t>
      </w:r>
    </w:p>
    <w:tbl>
      <w:tblPr>
        <w:tblW w:w="10182" w:type="dxa"/>
        <w:tblLayout w:type="fixed"/>
        <w:tblLook w:val="04A0" w:firstRow="1" w:lastRow="0" w:firstColumn="1" w:lastColumn="0" w:noHBand="0" w:noVBand="1"/>
        <w:tblPrChange w:id="2166" w:author="Учетная запись Майкрософт" w:date="2023-07-12T13:21:00Z">
          <w:tblPr>
            <w:tblW w:w="10135" w:type="dxa"/>
            <w:tblLook w:val="04A0" w:firstRow="1" w:lastRow="0" w:firstColumn="1" w:lastColumn="0" w:noHBand="0" w:noVBand="1"/>
          </w:tblPr>
        </w:tblPrChange>
      </w:tblPr>
      <w:tblGrid>
        <w:gridCol w:w="1270"/>
        <w:gridCol w:w="1534"/>
        <w:gridCol w:w="1575"/>
        <w:gridCol w:w="1821"/>
        <w:gridCol w:w="2205"/>
        <w:gridCol w:w="1541"/>
        <w:gridCol w:w="236"/>
        <w:tblGridChange w:id="2167">
          <w:tblGrid>
            <w:gridCol w:w="1272"/>
            <w:gridCol w:w="1536"/>
            <w:gridCol w:w="1794"/>
            <w:gridCol w:w="1607"/>
            <w:gridCol w:w="2208"/>
            <w:gridCol w:w="1543"/>
            <w:gridCol w:w="222"/>
          </w:tblGrid>
        </w:tblGridChange>
      </w:tblGrid>
      <w:tr w:rsidR="00635819" w:rsidRPr="00635819" w14:paraId="6CB86CB7" w14:textId="77777777" w:rsidTr="00F119C6">
        <w:trPr>
          <w:gridAfter w:val="1"/>
          <w:wAfter w:w="222" w:type="dxa"/>
          <w:trHeight w:val="585"/>
          <w:tblHeader/>
          <w:trPrChange w:id="2168" w:author="Учетная запись Майкрософт" w:date="2023-07-12T13:21:00Z">
            <w:trPr>
              <w:gridAfter w:val="1"/>
              <w:wAfter w:w="222" w:type="dxa"/>
              <w:trHeight w:val="585"/>
              <w:tblHeader/>
            </w:trPr>
          </w:trPrChange>
        </w:trPr>
        <w:tc>
          <w:tcPr>
            <w:tcW w:w="12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69" w:author="Учетная запись Майкрософт" w:date="2023-07-12T13:21:00Z">
              <w:tcPr>
                <w:tcW w:w="1550" w:type="dxa"/>
                <w:tcBorders>
                  <w:top w:val="single" w:sz="8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00C463D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Аппарат</w:t>
            </w:r>
          </w:p>
        </w:tc>
        <w:tc>
          <w:tcPr>
            <w:tcW w:w="153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70" w:author="Учетная запись Майкрософт" w:date="2023-07-12T13:21:00Z">
              <w:tcPr>
                <w:tcW w:w="1559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1EF852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Позиция</w:t>
            </w:r>
          </w:p>
        </w:tc>
        <w:tc>
          <w:tcPr>
            <w:tcW w:w="157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71" w:author="Учетная запись Майкрософт" w:date="2023-07-12T13:21:00Z">
              <w:tcPr>
                <w:tcW w:w="1843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CD4E24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Наименование позиции</w:t>
            </w:r>
          </w:p>
        </w:tc>
        <w:tc>
          <w:tcPr>
            <w:tcW w:w="182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72" w:author="Учетная запись Майкрософт" w:date="2023-07-12T13:21:00Z">
              <w:tcPr>
                <w:tcW w:w="2409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DFA340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Проблема</w:t>
            </w:r>
          </w:p>
        </w:tc>
        <w:tc>
          <w:tcPr>
            <w:tcW w:w="2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73" w:author="Учетная запись Майкрософт" w:date="2023-07-12T13:21:00Z">
              <w:tcPr>
                <w:tcW w:w="1843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2AA05C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Рекомендация</w:t>
            </w:r>
          </w:p>
        </w:tc>
        <w:tc>
          <w:tcPr>
            <w:tcW w:w="15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74" w:author="Учетная запись Майкрософт" w:date="2023-07-12T13:21:00Z">
              <w:tcPr>
                <w:tcW w:w="709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FAC369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Критичность</w:t>
            </w:r>
          </w:p>
        </w:tc>
      </w:tr>
      <w:tr w:rsidR="00635819" w:rsidRPr="00635819" w14:paraId="3B144E6C" w14:textId="77777777" w:rsidTr="00F119C6">
        <w:trPr>
          <w:gridAfter w:val="1"/>
          <w:wAfter w:w="222" w:type="dxa"/>
          <w:trHeight w:val="1515"/>
          <w:trPrChange w:id="2175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76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A2FAB7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77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1D16E77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регулятора TIRCA31700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78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A877F4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Температура окисл. шихты после T-4/1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79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B2BB66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окисл. шихты после T-4/1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80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700F91D" w14:textId="5AEC3AC8" w:rsidR="00635819" w:rsidRPr="00635819" w:rsidRDefault="00635819" w:rsidP="0059263C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Замена теплообменника или снижение подачи </w:t>
            </w:r>
            <w:del w:id="2181" w:author="Шайхутдинов Марсель Фандясович" w:date="2023-07-11T14:30:00Z">
              <w:r w:rsidRPr="00635819" w:rsidDel="0059263C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оксил</w:delText>
              </w:r>
            </w:del>
            <w:ins w:id="2182" w:author="Шайхутдинов Марсель Фандясович" w:date="2023-07-11T14:30:00Z">
              <w:r w:rsidR="0059263C" w:rsidRPr="0063581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ок</w:t>
              </w:r>
              <w:r w:rsidR="0059263C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ис</w:t>
              </w:r>
              <w:r w:rsidR="0059263C" w:rsidRPr="0063581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л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T-4/1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83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B619EC3" w14:textId="6BCFB22F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A52CD0C" w14:textId="77777777" w:rsidTr="00F119C6">
        <w:trPr>
          <w:gridAfter w:val="1"/>
          <w:wAfter w:w="222" w:type="dxa"/>
          <w:trHeight w:val="1515"/>
          <w:trPrChange w:id="2184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85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51145D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86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2B0792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регулятора TIRCA31720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87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724D4A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Температура окисл. шихты после T-4/2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88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AFE5AA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окисл. шихты после T-4/2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89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AE80EDC" w14:textId="752AEF13" w:rsidR="00635819" w:rsidRPr="00635819" w:rsidRDefault="00635819" w:rsidP="0059263C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Замена теплообменника или снижение подачи </w:t>
            </w:r>
            <w:del w:id="2190" w:author="Шайхутдинов Марсель Фандясович" w:date="2023-07-11T14:30:00Z">
              <w:r w:rsidRPr="00635819" w:rsidDel="0059263C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оксил</w:delText>
              </w:r>
            </w:del>
            <w:ins w:id="2191" w:author="Шайхутдинов Марсель Фандясович" w:date="2023-07-11T14:30:00Z">
              <w:r w:rsidR="0059263C" w:rsidRPr="0063581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о</w:t>
              </w:r>
              <w:r w:rsidR="0059263C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кис</w:t>
              </w:r>
              <w:r w:rsidR="0059263C" w:rsidRPr="0063581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л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T-4/2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92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38EDA20" w14:textId="34B7C502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C398EBA" w14:textId="77777777" w:rsidTr="00F119C6">
        <w:trPr>
          <w:gridAfter w:val="1"/>
          <w:wAfter w:w="222" w:type="dxa"/>
          <w:trHeight w:val="1515"/>
          <w:trPrChange w:id="2193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94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59133E1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Колонна Р-2/3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95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E801582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регулятора TIRCA31740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96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2C5DCB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Температура окисл. шихты после T-4/3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97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BB2278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окисл. шихты после T-4/3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98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CA47E2E" w14:textId="2DB3A6E7" w:rsidR="00635819" w:rsidRPr="00635819" w:rsidRDefault="00635819" w:rsidP="00E705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Замена теплообменника или снижение подачи ок</w:t>
            </w:r>
            <w:del w:id="2199" w:author="Шайхутдинов Марсель Фандясович" w:date="2023-07-11T14:33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00" w:author="Шайхутдинов Марсель Фандясович" w:date="2023-07-11T14:33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T-4/3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01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D896D79" w14:textId="4151F50C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019E9F5F" w14:textId="77777777" w:rsidTr="00F119C6">
        <w:trPr>
          <w:gridAfter w:val="1"/>
          <w:wAfter w:w="222" w:type="dxa"/>
          <w:trHeight w:val="1515"/>
          <w:trPrChange w:id="2202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03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7255242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Р-2/4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04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DD17BE7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TIRCA31750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05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88B232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Температура окисл. шихты после T-4/4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06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CD0B85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окисл. шихты после T-4/4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07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E3D5A72" w14:textId="4C9809EE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Замена теплообменника или снижение подачи ок</w:t>
            </w:r>
            <w:del w:id="2208" w:author="Шайхутдинов Марсель Фандясович" w:date="2023-07-11T14:33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09" w:author="Шайхутдинов Марсель Фандясович" w:date="2023-07-11T14:33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T-4/4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0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2C383A8" w14:textId="3BD3EA12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6BD17BD1" w14:textId="77777777" w:rsidTr="00F119C6">
        <w:trPr>
          <w:gridAfter w:val="1"/>
          <w:wAfter w:w="222" w:type="dxa"/>
          <w:trHeight w:val="1515"/>
          <w:trPrChange w:id="2211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2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D54C31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Р-2/5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3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7CD69C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TIRCA31770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4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E5FD87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Температура окисл. шихты после T-4/5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5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E008A6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окисл. шихты после T-4/5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6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5CB43B9" w14:textId="796B94BB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Замена теплообменника или снижение подачи ок</w:t>
            </w:r>
            <w:del w:id="2217" w:author="Шайхутдинов Марсель Фандясович" w:date="2023-07-11T14:34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18" w:author="Шайхутдинов Марсель Фандясович" w:date="2023-07-11T14:34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T-4/5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9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1F1FF06" w14:textId="2C861C71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9469A78" w14:textId="77777777" w:rsidTr="00F119C6">
        <w:trPr>
          <w:gridAfter w:val="1"/>
          <w:wAfter w:w="222" w:type="dxa"/>
          <w:trHeight w:val="1515"/>
          <w:trPrChange w:id="2220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21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E87FDD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Р-2/6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22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221A66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TIRCA31780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23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FFA797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Температура окисл. шихты после T-4/6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24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712AA37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окисл. шихты после T-4/6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25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218CDAF" w14:textId="11FFD935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Замена теплообменника или снижение подачи ок</w:t>
            </w:r>
            <w:del w:id="2226" w:author="Шайхутдинов Марсель Фандясович" w:date="2023-07-11T14:34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27" w:author="Шайхутдинов Марсель Фандясович" w:date="2023-07-11T14:34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T-4/6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28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C9773E9" w14:textId="2D8049F2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2B18BB5B" w14:textId="77777777" w:rsidTr="00F119C6">
        <w:trPr>
          <w:gridAfter w:val="1"/>
          <w:wAfter w:w="222" w:type="dxa"/>
          <w:trHeight w:val="1515"/>
          <w:trPrChange w:id="2229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30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4A0CBE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31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7BC373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TIRCA31600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32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A9FE77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Температура окисл. шихты после T-4/7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33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37FA4E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окисл. шихты после T-4/7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34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2E74376" w14:textId="7979B779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Замена теплообменника или снижение подачи ок</w:t>
            </w:r>
            <w:del w:id="2235" w:author="Шайхутдинов Марсель Фандясович" w:date="2023-07-11T14:34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36" w:author="Шайхутдинов Марсель Фандясович" w:date="2023-07-11T14:34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T-4/7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37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D13C926" w14:textId="4A93B778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65F0C77" w14:textId="77777777" w:rsidTr="00F119C6">
        <w:trPr>
          <w:gridAfter w:val="1"/>
          <w:wAfter w:w="222" w:type="dxa"/>
          <w:trHeight w:val="615"/>
          <w:trPrChange w:id="2238" w:author="Учетная запись Майкрософт" w:date="2023-07-12T13:21:00Z">
            <w:trPr>
              <w:gridAfter w:val="1"/>
              <w:wAfter w:w="222" w:type="dxa"/>
              <w:trHeight w:val="6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39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ED851F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К-14/1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40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BCD94F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FIRCA33802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41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8D8F44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в К-14/1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42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620A102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Сильные колебания расхода РМО на К-14/1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43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CCDB9AC" w14:textId="2DE3B61A" w:rsidR="00635819" w:rsidRPr="00635819" w:rsidRDefault="00C1142B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244" w:author="Степан Гусев" w:date="2023-07-26T23:58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Требуется дополнительное обследование, которое будет проведено на пошаговом тестировании</w:t>
              </w:r>
              <w:r w:rsidRPr="00635819" w:rsidDel="0044282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</w:ins>
            <w:ins w:id="2245" w:author="Учетная запись Майкрософт" w:date="2023-07-12T13:18:00Z">
              <w:del w:id="2246" w:author="Степан Гусев" w:date="2023-07-26T23:58:00Z">
                <w:r w:rsidR="00F119C6" w:rsidDel="00C1142B">
                  <w:rPr>
                    <w:rFonts w:ascii="Times New Roman" w:eastAsia="Times New Roman" w:hAnsi="Times New Roman"/>
                    <w:color w:val="000000"/>
                    <w:sz w:val="22"/>
                    <w:szCs w:val="22"/>
                  </w:rPr>
                  <w:delText>Требуется дополнительное обследование, которое будет проведено на пошаговом тестировании</w:delText>
                </w:r>
                <w:r w:rsidR="00F119C6" w:rsidRPr="00635819" w:rsidDel="00C1142B">
                  <w:rPr>
                    <w:rFonts w:ascii="Times New Roman" w:eastAsia="Times New Roman" w:hAnsi="Times New Roman"/>
                    <w:color w:val="000000"/>
                    <w:sz w:val="22"/>
                    <w:szCs w:val="22"/>
                  </w:rPr>
                  <w:delText xml:space="preserve"> </w:delText>
                </w:r>
              </w:del>
            </w:ins>
            <w:commentRangeStart w:id="2247"/>
            <w:commentRangeStart w:id="2248"/>
            <w:del w:id="2249" w:author="Учетная запись Майкрософт" w:date="2023-07-12T13:18:00Z">
              <w:r w:rsidR="00635819" w:rsidRPr="00635819" w:rsidDel="00F119C6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Ревизия</w:delText>
              </w:r>
              <w:commentRangeEnd w:id="2247"/>
              <w:r w:rsidR="00E70559" w:rsidDel="00F119C6">
                <w:rPr>
                  <w:rStyle w:val="affe"/>
                </w:rPr>
                <w:commentReference w:id="2247"/>
              </w:r>
            </w:del>
            <w:commentRangeEnd w:id="2248"/>
            <w:r w:rsidR="00F119C6">
              <w:rPr>
                <w:rStyle w:val="affe"/>
              </w:rPr>
              <w:commentReference w:id="2248"/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50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B58BD32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</w:t>
            </w:r>
          </w:p>
        </w:tc>
      </w:tr>
      <w:tr w:rsidR="00635819" w:rsidRPr="00635819" w14:paraId="4A353AED" w14:textId="77777777" w:rsidTr="00F119C6">
        <w:trPr>
          <w:gridAfter w:val="1"/>
          <w:wAfter w:w="222" w:type="dxa"/>
          <w:trHeight w:val="1515"/>
          <w:trPrChange w:id="2251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52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76E214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53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6FE5CE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TIRCA317041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54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73FF7A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4-ой секции Р-2/1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55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C0C3F0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4-ой секции Р-2/1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56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CDB7B7C" w14:textId="62D62950" w:rsidR="00635819" w:rsidRPr="00635819" w:rsidRDefault="00635819" w:rsidP="00E705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257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58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T-4/1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59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B1D32D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166A7F86" w14:textId="77777777" w:rsidTr="00F119C6">
        <w:trPr>
          <w:gridAfter w:val="1"/>
          <w:wAfter w:w="222" w:type="dxa"/>
          <w:trHeight w:val="1515"/>
          <w:trPrChange w:id="2260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61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7226C7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Колонна Р-2/2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62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EA8E1C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TIRCA317221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63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FEB995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2-ой секции Р-2/2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64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C66820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2-ой секции Р-2/2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65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3976E89" w14:textId="043F5601" w:rsidR="00635819" w:rsidRPr="00635819" w:rsidRDefault="00635819" w:rsidP="00E705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266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67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T-4/2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68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3783A8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731533F9" w14:textId="77777777" w:rsidTr="00F119C6">
        <w:trPr>
          <w:gridAfter w:val="1"/>
          <w:wAfter w:w="222" w:type="dxa"/>
          <w:trHeight w:val="1515"/>
          <w:trPrChange w:id="2269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70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EAB04C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71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1E342F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TIRCA317431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72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68D2DE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5-ой секции Р-2/3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73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12638B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5-ой секции Р-2/3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74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25B1A8C" w14:textId="6A641CD0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275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76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T-4/3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77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C166B0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2C2C2132" w14:textId="77777777" w:rsidTr="00F119C6">
        <w:trPr>
          <w:gridAfter w:val="1"/>
          <w:wAfter w:w="222" w:type="dxa"/>
          <w:trHeight w:val="1515"/>
          <w:trPrChange w:id="2278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79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F77D36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80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2F5679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TIRCA317441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81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B93D18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7-ой секции Р-2/3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82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0DA7221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7-ой секции Р-2/3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83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759220C" w14:textId="428C13E3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284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85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T-4/3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86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17BF9D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45149FAF" w14:textId="77777777" w:rsidTr="00F119C6">
        <w:trPr>
          <w:gridAfter w:val="1"/>
          <w:wAfter w:w="222" w:type="dxa"/>
          <w:trHeight w:val="1215"/>
          <w:trPrChange w:id="2287" w:author="Учетная запись Майкрософт" w:date="2023-07-12T13:21:00Z">
            <w:trPr>
              <w:gridAfter w:val="1"/>
              <w:wAfter w:w="222" w:type="dxa"/>
              <w:trHeight w:val="12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88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402333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Р-2/4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89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373735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TIRCA317511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90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F1D7AF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1-ой секции Р-2/4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91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903612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1-ой секции Р-2/4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92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1B3B01A" w14:textId="73DB340B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293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94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T-4/4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95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577842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00918DCA" w14:textId="77777777" w:rsidTr="00F119C6">
        <w:trPr>
          <w:gridAfter w:val="1"/>
          <w:wAfter w:w="222" w:type="dxa"/>
          <w:trHeight w:val="1515"/>
          <w:trPrChange w:id="2296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97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33ED12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Р-2/4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98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BEB3B3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TIRCA317521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99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A4C33C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2-ой секции Р-2/4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0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86A4D7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2-ой секции Р-2/4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1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12B1D68" w14:textId="14D2A498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302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03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T-4/4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4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E1401B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6D445C18" w14:textId="77777777" w:rsidTr="00F119C6">
        <w:trPr>
          <w:gridAfter w:val="1"/>
          <w:wAfter w:w="222" w:type="dxa"/>
          <w:trHeight w:val="1515"/>
          <w:trPrChange w:id="2305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6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AF9317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Р-2/5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7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4EC373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TIRCA317721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8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51018C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2-ой секции Р-2/5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9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5930FE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2-ой секции Р-2/5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10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5D64F63" w14:textId="04766CBD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311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12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T-4/5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13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9B0589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22A49D9F" w14:textId="77777777" w:rsidTr="00F119C6">
        <w:trPr>
          <w:gridAfter w:val="1"/>
          <w:wAfter w:w="222" w:type="dxa"/>
          <w:trHeight w:val="1515"/>
          <w:trPrChange w:id="2314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15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28DF57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Р-2/5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16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B0F7E1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TIRCA317681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17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C6650A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5-ой секции Р-2/5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18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C30743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5-ой секции Р-2/5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19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9E6B374" w14:textId="588A28D4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320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21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T-4/5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22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27F246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759428C" w14:textId="77777777" w:rsidTr="00F119C6">
        <w:trPr>
          <w:gridAfter w:val="1"/>
          <w:wAfter w:w="222" w:type="dxa"/>
          <w:trHeight w:val="1515"/>
          <w:trPrChange w:id="2323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24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03FAF8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Р-2/5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25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63ECFC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TIRCA317691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26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2B5BC1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7-ой секции Р-2/5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27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0FCA98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7-</w:t>
            </w: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ой секции Р-2/5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28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80143E4" w14:textId="4C19EBBB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Ревизия, теплообменника или снижение подачи ок</w:t>
            </w:r>
            <w:del w:id="2329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30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T-4/5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31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396481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69AF69BB" w14:textId="77777777" w:rsidTr="00F119C6">
        <w:trPr>
          <w:gridAfter w:val="1"/>
          <w:wAfter w:w="222" w:type="dxa"/>
          <w:trHeight w:val="1215"/>
          <w:trPrChange w:id="2332" w:author="Учетная запись Майкрософт" w:date="2023-07-12T13:21:00Z">
            <w:trPr>
              <w:gridAfter w:val="1"/>
              <w:wAfter w:w="222" w:type="dxa"/>
              <w:trHeight w:val="12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33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65ACFA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34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4DDD90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TIRCA31619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35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DDB5EF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1-ой секции Р-2/7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36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3D82FB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1-ой секции Р-2/7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37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7AC03A2" w14:textId="103139C0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338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39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T-4/7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40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D142A8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126A2653" w14:textId="77777777" w:rsidTr="00F119C6">
        <w:trPr>
          <w:gridAfter w:val="1"/>
          <w:wAfter w:w="222" w:type="dxa"/>
          <w:trHeight w:val="1515"/>
          <w:trPrChange w:id="2341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42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978271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43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180765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TIRCA31618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44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849EC4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2-ой секции Р-2/7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45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6F9805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2-ой секции Р-2/7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46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CBD2D5A" w14:textId="6E3DCCDE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347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48" w:author="Шайхутдинов Марсель Фандясович" w:date="2023-07-11T14:42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T-4/7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49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0817B7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7522E417" w14:textId="77777777" w:rsidTr="00F119C6">
        <w:trPr>
          <w:gridAfter w:val="1"/>
          <w:wAfter w:w="222" w:type="dxa"/>
          <w:trHeight w:val="1515"/>
          <w:trPrChange w:id="2350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51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D4D0A6F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52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F95F45A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TIRCA31617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53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6CC0B19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3-ой секции Р-2/7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54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CD26EDD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3-ой секции Р-2/7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55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FF3D147" w14:textId="309549E7" w:rsidR="00635819" w:rsidRPr="003F2432" w:rsidRDefault="00635819" w:rsidP="00E705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356" w:author="Шайхутдинов Марсель Фандясович" w:date="2023-07-11T14:42:00Z">
              <w:r w:rsidRPr="003F2432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57" w:author="Шайхутдинов Марсель Фандясович" w:date="2023-07-11T14:42:00Z">
              <w:r w:rsidR="00E70559" w:rsidRPr="003F243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T-4/7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58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7B06516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6BD45A2C" w14:textId="77777777" w:rsidTr="00F119C6">
        <w:trPr>
          <w:gridAfter w:val="1"/>
          <w:wAfter w:w="222" w:type="dxa"/>
          <w:trHeight w:val="1215"/>
          <w:trPrChange w:id="2359" w:author="Учетная запись Майкрософт" w:date="2023-07-12T13:21:00Z">
            <w:trPr>
              <w:gridAfter w:val="1"/>
              <w:wAfter w:w="222" w:type="dxa"/>
              <w:trHeight w:val="12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60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6954429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61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764B1D6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TIRCA31619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62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D072986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6-ой секции Р-2/7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63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6D0B7CD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6-ой секции Р-2/7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64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027D6D8" w14:textId="60DA248A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365" w:author="Шайхутдинов Марсель Фандясович" w:date="2023-07-11T14:42:00Z">
              <w:r w:rsidRPr="003F2432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66" w:author="Шайхутдинов Марсель Фандясович" w:date="2023-07-11T14:42:00Z">
              <w:r w:rsidR="00E70559" w:rsidRPr="003F243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T-4/7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67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369C5C1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197F53EA" w14:textId="77777777" w:rsidTr="00F119C6">
        <w:trPr>
          <w:gridAfter w:val="1"/>
          <w:wAfter w:w="222" w:type="dxa"/>
          <w:trHeight w:val="525"/>
          <w:trPrChange w:id="2368" w:author="Учетная запись Майкрософт" w:date="2023-07-12T13:21:00Z">
            <w:trPr>
              <w:gridAfter w:val="1"/>
              <w:wAfter w:w="222" w:type="dxa"/>
              <w:trHeight w:val="52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69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C943AC0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7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7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Реактор 14/2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72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D9EBFD3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7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7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FIRC53604_2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75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E31E6F4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7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7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Расход сырьевого ГПИПБ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78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B760EA8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7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8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Значения близкие к зашкалу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81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B1D3226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8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8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Необходимо увеличить шкалу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84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A19C3F5" w14:textId="1C268E9A" w:rsidR="00635819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8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8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</w:p>
        </w:tc>
      </w:tr>
      <w:tr w:rsidR="00635819" w:rsidRPr="00635819" w14:paraId="4825AC94" w14:textId="77777777" w:rsidTr="00F119C6">
        <w:trPr>
          <w:gridAfter w:val="1"/>
          <w:wAfter w:w="222" w:type="dxa"/>
          <w:trHeight w:val="525"/>
          <w:trPrChange w:id="2387" w:author="Учетная запись Майкрософт" w:date="2023-07-12T13:21:00Z">
            <w:trPr>
              <w:gridAfter w:val="1"/>
              <w:wAfter w:w="222" w:type="dxa"/>
              <w:trHeight w:val="52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88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4C2FD8B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8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9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Разлагатель. 14/2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91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785868E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9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  <w:rPrChange w:id="239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  <w:lang w:val="en-US"/>
                  </w:rPr>
                </w:rPrChange>
              </w:rPr>
              <w:t>PIRC52001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94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887ACE3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9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9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Давление РМР из Т-201 в Е-16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97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80035E3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9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9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 xml:space="preserve">Регулятор давления после Т-201 открыт на 100%, 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00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B2032DC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0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0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Своевременная чистка фильтров Ф-1,2,3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03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D4C0341" w14:textId="0ACD59C0" w:rsidR="00635819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0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0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</w:p>
        </w:tc>
      </w:tr>
      <w:tr w:rsidR="00635819" w:rsidRPr="00635819" w14:paraId="62A775C9" w14:textId="77777777" w:rsidTr="00F119C6">
        <w:trPr>
          <w:gridAfter w:val="1"/>
          <w:wAfter w:w="222" w:type="dxa"/>
          <w:trHeight w:val="300"/>
          <w:trPrChange w:id="2406" w:author="Учетная запись Майкрософт" w:date="2023-07-12T13:21:00Z">
            <w:trPr>
              <w:gridAfter w:val="1"/>
              <w:wAfter w:w="222" w:type="dxa"/>
              <w:trHeight w:val="300"/>
            </w:trPr>
          </w:trPrChange>
        </w:trPr>
        <w:tc>
          <w:tcPr>
            <w:tcW w:w="12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07" w:author="Учетная запись Майкрософт" w:date="2023-07-12T13:21:00Z">
              <w:tcPr>
                <w:tcW w:w="1550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85A8D0B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0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commentRangeStart w:id="2409"/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1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Колонна К-37/3</w:t>
            </w:r>
          </w:p>
        </w:tc>
        <w:tc>
          <w:tcPr>
            <w:tcW w:w="15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11" w:author="Учетная запись Майкрософт" w:date="2023-07-12T13:21:00Z">
              <w:tcPr>
                <w:tcW w:w="155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4E1D2AF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1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1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FIRC53826</w:t>
            </w:r>
          </w:p>
        </w:tc>
        <w:tc>
          <w:tcPr>
            <w:tcW w:w="157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14" w:author="Учетная запись Майкрософт" w:date="2023-07-12T13:21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65C6ECD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1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1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Расход кубовой жидкости К-37/3 в 0406</w:t>
            </w:r>
          </w:p>
        </w:tc>
        <w:tc>
          <w:tcPr>
            <w:tcW w:w="18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17" w:author="Учетная запись Майкрософт" w:date="2023-07-12T13:21:00Z">
              <w:tcPr>
                <w:tcW w:w="24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3135F40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1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1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Значения выше предела показаний (шкала не более 3 м3/ч)</w:t>
            </w:r>
          </w:p>
        </w:tc>
        <w:tc>
          <w:tcPr>
            <w:tcW w:w="220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20" w:author="Учетная запись Майкрософт" w:date="2023-07-12T13:21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939FD9B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2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2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Необходимо увеличить шкалу</w:t>
            </w:r>
          </w:p>
        </w:tc>
        <w:tc>
          <w:tcPr>
            <w:tcW w:w="15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23" w:author="Учетная запись Майкрософт" w:date="2023-07-12T13:21:00Z">
              <w:tcPr>
                <w:tcW w:w="7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0C2F7C1" w14:textId="22D603D6" w:rsidR="00635819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2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2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  <w:commentRangeEnd w:id="2409"/>
            <w:r w:rsidR="00D01D84" w:rsidRPr="003F2432">
              <w:rPr>
                <w:rStyle w:val="affe"/>
                <w:rFonts w:ascii="Times New Roman" w:hAnsi="Times New Roman"/>
                <w:sz w:val="22"/>
                <w:szCs w:val="22"/>
                <w:rPrChange w:id="2426" w:author="Т-Софт" w:date="2023-07-24T16:55:00Z">
                  <w:rPr>
                    <w:rStyle w:val="affe"/>
                  </w:rPr>
                </w:rPrChange>
              </w:rPr>
              <w:commentReference w:id="2409"/>
            </w:r>
          </w:p>
        </w:tc>
      </w:tr>
      <w:tr w:rsidR="00635819" w:rsidRPr="00635819" w14:paraId="078B9E69" w14:textId="77777777" w:rsidTr="00F119C6">
        <w:trPr>
          <w:trHeight w:val="750"/>
          <w:trPrChange w:id="2427" w:author="Учетная запись Майкрософт" w:date="2023-07-12T13:21:00Z">
            <w:trPr>
              <w:trHeight w:val="750"/>
            </w:trPr>
          </w:trPrChange>
        </w:trPr>
        <w:tc>
          <w:tcPr>
            <w:tcW w:w="12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28" w:author="Учетная запись Майкрософт" w:date="2023-07-12T13:21:00Z">
              <w:tcPr>
                <w:tcW w:w="1550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4D5E9595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2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30" w:author="Учетная запись Майкрософт" w:date="2023-07-12T13:21:00Z">
              <w:tcPr>
                <w:tcW w:w="155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409D4EBE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3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7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32" w:author="Учетная запись Майкрософт" w:date="2023-07-12T13:21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6DE2B227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3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8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34" w:author="Учетная запись Майкрософт" w:date="2023-07-12T13:21:00Z">
              <w:tcPr>
                <w:tcW w:w="24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2CD967EC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3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220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36" w:author="Учетная запись Майкрософт" w:date="2023-07-12T13:21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2B7495FD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3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38" w:author="Учетная запись Майкрософт" w:date="2023-07-12T13:21:00Z">
              <w:tcPr>
                <w:tcW w:w="7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32AAC8CD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3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2440" w:author="Учетная запись Майкрософт" w:date="2023-07-12T13:21:00Z">
              <w:tcPr>
                <w:tcW w:w="222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5CE63BA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</w:tr>
      <w:tr w:rsidR="00635819" w:rsidRPr="00635819" w14:paraId="0E7DB632" w14:textId="77777777" w:rsidTr="00F119C6">
        <w:trPr>
          <w:trHeight w:val="300"/>
          <w:trPrChange w:id="2441" w:author="Учетная запись Майкрософт" w:date="2023-07-12T13:21:00Z">
            <w:trPr>
              <w:trHeight w:val="300"/>
            </w:trPr>
          </w:trPrChange>
        </w:trPr>
        <w:tc>
          <w:tcPr>
            <w:tcW w:w="12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42" w:author="Учетная запись Майкрософт" w:date="2023-07-12T13:21:00Z">
              <w:tcPr>
                <w:tcW w:w="1550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248D7B9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4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4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Колонна К-37/3</w:t>
            </w:r>
          </w:p>
        </w:tc>
        <w:tc>
          <w:tcPr>
            <w:tcW w:w="15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45" w:author="Учетная запись Майкрософт" w:date="2023-07-12T13:21:00Z">
              <w:tcPr>
                <w:tcW w:w="155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F8882D1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4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4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FIRC53827</w:t>
            </w:r>
          </w:p>
        </w:tc>
        <w:tc>
          <w:tcPr>
            <w:tcW w:w="157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48" w:author="Учетная запись Майкрософт" w:date="2023-07-12T13:21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30F3EA8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4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5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Расход питания в К-37/3</w:t>
            </w:r>
          </w:p>
        </w:tc>
        <w:tc>
          <w:tcPr>
            <w:tcW w:w="18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51" w:author="Учетная запись Майкрософт" w:date="2023-07-12T13:21:00Z">
              <w:tcPr>
                <w:tcW w:w="24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AE36561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5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5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Значения выше предела показаний (шкала не более 15 м3/ч)</w:t>
            </w:r>
          </w:p>
        </w:tc>
        <w:tc>
          <w:tcPr>
            <w:tcW w:w="220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54" w:author="Учетная запись Майкрософт" w:date="2023-07-12T13:21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0B53CD8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5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5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Необходимо увеличить шкалу</w:t>
            </w:r>
          </w:p>
        </w:tc>
        <w:tc>
          <w:tcPr>
            <w:tcW w:w="15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57" w:author="Учетная запись Майкрософт" w:date="2023-07-12T13:21:00Z">
              <w:tcPr>
                <w:tcW w:w="7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3EBE596" w14:textId="38AAACF0" w:rsidR="00635819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5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5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</w:p>
        </w:tc>
        <w:tc>
          <w:tcPr>
            <w:tcW w:w="222" w:type="dxa"/>
            <w:vAlign w:val="center"/>
            <w:hideMark/>
            <w:tcPrChange w:id="2460" w:author="Учетная запись Майкрософт" w:date="2023-07-12T13:21:00Z">
              <w:tcPr>
                <w:tcW w:w="222" w:type="dxa"/>
                <w:vAlign w:val="center"/>
                <w:hideMark/>
              </w:tcPr>
            </w:tcPrChange>
          </w:tcPr>
          <w:p w14:paraId="4BD39165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635819" w:rsidRPr="00635819" w14:paraId="1659AE29" w14:textId="77777777" w:rsidTr="00F119C6">
        <w:trPr>
          <w:trHeight w:val="495"/>
          <w:trPrChange w:id="2461" w:author="Учетная запись Майкрософт" w:date="2023-07-12T13:21:00Z">
            <w:trPr>
              <w:trHeight w:val="495"/>
            </w:trPr>
          </w:trPrChange>
        </w:trPr>
        <w:tc>
          <w:tcPr>
            <w:tcW w:w="12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62" w:author="Учетная запись Майкрософт" w:date="2023-07-12T13:21:00Z">
              <w:tcPr>
                <w:tcW w:w="1550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07C3623A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6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64" w:author="Учетная запись Майкрософт" w:date="2023-07-12T13:21:00Z">
              <w:tcPr>
                <w:tcW w:w="155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6D9BF82D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6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7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66" w:author="Учетная запись Майкрософт" w:date="2023-07-12T13:21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138CBD87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6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8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68" w:author="Учетная запись Майкрософт" w:date="2023-07-12T13:21:00Z">
              <w:tcPr>
                <w:tcW w:w="24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194F9C2B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6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220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70" w:author="Учетная запись Майкрософт" w:date="2023-07-12T13:21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1E26D2F9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7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72" w:author="Учетная запись Майкрософт" w:date="2023-07-12T13:21:00Z">
              <w:tcPr>
                <w:tcW w:w="7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52785A85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7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2474" w:author="Учетная запись Майкрософт" w:date="2023-07-12T13:21:00Z">
              <w:tcPr>
                <w:tcW w:w="222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E3585C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</w:tr>
      <w:tr w:rsidR="00635819" w:rsidRPr="00635819" w14:paraId="059F34D3" w14:textId="77777777" w:rsidTr="00F119C6">
        <w:trPr>
          <w:trHeight w:val="540"/>
          <w:trPrChange w:id="2475" w:author="Учетная запись Майкрософт" w:date="2023-07-12T13:21:00Z">
            <w:trPr>
              <w:trHeight w:val="540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76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97B1B69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7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7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Колонна К-37/3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79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2D74DAE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8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8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PIR52830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82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8CBF171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8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8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Давление в кубе 37.3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85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2FA3EBD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8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8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 xml:space="preserve">Не работает датчик 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88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545A576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8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9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Ревизия датчика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91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BE980AD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9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9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</w:p>
        </w:tc>
        <w:tc>
          <w:tcPr>
            <w:tcW w:w="222" w:type="dxa"/>
            <w:vAlign w:val="center"/>
            <w:hideMark/>
            <w:tcPrChange w:id="2494" w:author="Учетная запись Майкрософт" w:date="2023-07-12T13:21:00Z">
              <w:tcPr>
                <w:tcW w:w="222" w:type="dxa"/>
                <w:vAlign w:val="center"/>
                <w:hideMark/>
              </w:tcPr>
            </w:tcPrChange>
          </w:tcPr>
          <w:p w14:paraId="67FA3A65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635819" w:rsidRPr="00635819" w14:paraId="520C5AA5" w14:textId="77777777" w:rsidTr="00F119C6">
        <w:trPr>
          <w:trHeight w:val="300"/>
          <w:trPrChange w:id="2495" w:author="Учетная запись Майкрософт" w:date="2023-07-12T13:21:00Z">
            <w:trPr>
              <w:trHeight w:val="300"/>
            </w:trPr>
          </w:trPrChange>
        </w:trPr>
        <w:tc>
          <w:tcPr>
            <w:tcW w:w="12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96" w:author="Учетная запись Майкрософт" w:date="2023-07-12T13:21:00Z">
              <w:tcPr>
                <w:tcW w:w="1550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7BA26FE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9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9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Колонна К-37/3</w:t>
            </w:r>
          </w:p>
        </w:tc>
        <w:tc>
          <w:tcPr>
            <w:tcW w:w="15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99" w:author="Учетная запись Майкрософт" w:date="2023-07-12T13:21:00Z">
              <w:tcPr>
                <w:tcW w:w="155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B76BBC9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0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0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FIRC53826</w:t>
            </w:r>
          </w:p>
        </w:tc>
        <w:tc>
          <w:tcPr>
            <w:tcW w:w="157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502" w:author="Учетная запись Майкрософт" w:date="2023-07-12T13:21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50EDBDF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0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0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Расход кубовой.жидкости К-37/3 в 0406</w:t>
            </w:r>
          </w:p>
        </w:tc>
        <w:tc>
          <w:tcPr>
            <w:tcW w:w="18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505" w:author="Учетная запись Майкрософт" w:date="2023-07-12T13:21:00Z">
              <w:tcPr>
                <w:tcW w:w="24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615C949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0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0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Неправильно указано на мнемосхеме (в Е-56 3,4), реально идет в 0406</w:t>
            </w:r>
          </w:p>
        </w:tc>
        <w:tc>
          <w:tcPr>
            <w:tcW w:w="220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508" w:author="Учетная запись Майкрософт" w:date="2023-07-12T13:21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CD7D61A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0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1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Исправить в РСУ</w:t>
            </w:r>
          </w:p>
        </w:tc>
        <w:tc>
          <w:tcPr>
            <w:tcW w:w="15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511" w:author="Учетная запись Майкрософт" w:date="2023-07-12T13:21:00Z">
              <w:tcPr>
                <w:tcW w:w="7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F3D8275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1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1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1</w:t>
            </w:r>
          </w:p>
        </w:tc>
        <w:tc>
          <w:tcPr>
            <w:tcW w:w="222" w:type="dxa"/>
            <w:vAlign w:val="center"/>
            <w:hideMark/>
            <w:tcPrChange w:id="2514" w:author="Учетная запись Майкрософт" w:date="2023-07-12T13:21:00Z">
              <w:tcPr>
                <w:tcW w:w="222" w:type="dxa"/>
                <w:vAlign w:val="center"/>
                <w:hideMark/>
              </w:tcPr>
            </w:tcPrChange>
          </w:tcPr>
          <w:p w14:paraId="45C28245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635819" w:rsidRPr="00635819" w14:paraId="1DF6F634" w14:textId="77777777" w:rsidTr="00F119C6">
        <w:trPr>
          <w:trHeight w:val="660"/>
          <w:trPrChange w:id="2515" w:author="Учетная запись Майкрософт" w:date="2023-07-12T13:21:00Z">
            <w:trPr>
              <w:trHeight w:val="660"/>
            </w:trPr>
          </w:trPrChange>
        </w:trPr>
        <w:tc>
          <w:tcPr>
            <w:tcW w:w="12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516" w:author="Учетная запись Майкрософт" w:date="2023-07-12T13:21:00Z">
              <w:tcPr>
                <w:tcW w:w="1550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3EFE5404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1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518" w:author="Учетная запись Майкрософт" w:date="2023-07-12T13:21:00Z">
              <w:tcPr>
                <w:tcW w:w="155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3DEA02C2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1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7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520" w:author="Учетная запись Майкрософт" w:date="2023-07-12T13:21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55789621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2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8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522" w:author="Учетная запись Майкрософт" w:date="2023-07-12T13:21:00Z">
              <w:tcPr>
                <w:tcW w:w="24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0E245F09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2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220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524" w:author="Учетная запись Майкрософт" w:date="2023-07-12T13:21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245E9717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2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526" w:author="Учетная запись Майкрософт" w:date="2023-07-12T13:21:00Z">
              <w:tcPr>
                <w:tcW w:w="7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5BD71762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2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2528" w:author="Учетная запись Майкрософт" w:date="2023-07-12T13:21:00Z">
              <w:tcPr>
                <w:tcW w:w="222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5A8F61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</w:tr>
      <w:tr w:rsidR="00635819" w:rsidRPr="00635819" w14:paraId="7674780C" w14:textId="77777777" w:rsidTr="00F119C6">
        <w:trPr>
          <w:trHeight w:val="1035"/>
          <w:trPrChange w:id="2529" w:author="Учетная запись Майкрософт" w:date="2023-07-12T13:21:00Z">
            <w:trPr>
              <w:trHeight w:val="103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530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64FF4CB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3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3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Колонна К-30а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533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46EE9A8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3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3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TIRCA51341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536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E06D10A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3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3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Температура в кубе 30a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539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68E1B8A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4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4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Отсутствует показания расхода пара 0,6 МПа в РСУ (поз. FIC53030 нет показаний по пару)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542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4C34BBD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4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4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Вывести показания FIC53030 в РСУ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545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33D3387" w14:textId="12E6CEAD" w:rsidR="00635819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4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4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</w:p>
        </w:tc>
        <w:tc>
          <w:tcPr>
            <w:tcW w:w="222" w:type="dxa"/>
            <w:vAlign w:val="center"/>
            <w:hideMark/>
            <w:tcPrChange w:id="2548" w:author="Учетная запись Майкрософт" w:date="2023-07-12T13:21:00Z">
              <w:tcPr>
                <w:tcW w:w="222" w:type="dxa"/>
                <w:vAlign w:val="center"/>
                <w:hideMark/>
              </w:tcPr>
            </w:tcPrChange>
          </w:tcPr>
          <w:p w14:paraId="6DEE9FC7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635819" w:rsidRPr="00635819" w14:paraId="18A487BC" w14:textId="77777777" w:rsidTr="00F119C6">
        <w:trPr>
          <w:trHeight w:val="780"/>
          <w:trPrChange w:id="2549" w:author="Учетная запись Майкрософт" w:date="2023-07-12T13:21:00Z">
            <w:trPr>
              <w:trHeight w:val="780"/>
            </w:trPr>
          </w:trPrChange>
        </w:trPr>
        <w:tc>
          <w:tcPr>
            <w:tcW w:w="1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550" w:author="Учетная запись Майкрософт" w:date="2023-07-12T13:21:00Z">
              <w:tcPr>
                <w:tcW w:w="15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D2E4DC8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5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5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Колонна К-48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553" w:author="Учетная запись Майкрософт" w:date="2023-07-12T13:21:00Z">
              <w:tcPr>
                <w:tcW w:w="15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46AE160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5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5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FIRC53150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556" w:author="Учетная запись Майкрософт" w:date="2023-07-12T13:21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354F31F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5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5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Расход в К-48</w:t>
            </w:r>
          </w:p>
        </w:tc>
        <w:tc>
          <w:tcPr>
            <w:tcW w:w="1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559" w:author="Учетная запись Майкрософт" w:date="2023-07-12T13:21:00Z">
              <w:tcPr>
                <w:tcW w:w="24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CFFBE88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6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6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 xml:space="preserve"> Значения выше предела показаний (шкала не более 5720 кг/ч)</w:t>
            </w:r>
          </w:p>
        </w:tc>
        <w:tc>
          <w:tcPr>
            <w:tcW w:w="2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562" w:author="Учетная запись Майкрософт" w:date="2023-07-12T13:21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A3D522E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6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6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Необходимо увеличить шкалу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565" w:author="Учетная запись Майкрософт" w:date="2023-07-12T13:21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D868254" w14:textId="4539AEB1" w:rsidR="00635819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6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6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</w:p>
        </w:tc>
        <w:tc>
          <w:tcPr>
            <w:tcW w:w="222" w:type="dxa"/>
            <w:tcBorders>
              <w:left w:val="single" w:sz="4" w:space="0" w:color="auto"/>
            </w:tcBorders>
            <w:vAlign w:val="center"/>
            <w:hideMark/>
            <w:tcPrChange w:id="2568" w:author="Учетная запись Майкрософт" w:date="2023-07-12T13:21:00Z">
              <w:tcPr>
                <w:tcW w:w="222" w:type="dxa"/>
                <w:tcBorders>
                  <w:left w:val="single" w:sz="4" w:space="0" w:color="auto"/>
                </w:tcBorders>
                <w:vAlign w:val="center"/>
                <w:hideMark/>
              </w:tcPr>
            </w:tcPrChange>
          </w:tcPr>
          <w:p w14:paraId="2C42C5A1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1619FF" w:rsidRPr="00635819" w14:paraId="203B1A54" w14:textId="77777777" w:rsidTr="00F119C6">
        <w:trPr>
          <w:trHeight w:val="780"/>
          <w:trPrChange w:id="2569" w:author="Учетная запись Майкрософт" w:date="2023-07-12T13:21:00Z">
            <w:trPr>
              <w:trHeight w:val="780"/>
            </w:trPr>
          </w:trPrChange>
        </w:trPr>
        <w:tc>
          <w:tcPr>
            <w:tcW w:w="1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570" w:author="Учетная запись Майкрософт" w:date="2023-07-12T13:21:00Z">
              <w:tcPr>
                <w:tcW w:w="15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2F8B076" w14:textId="77777777" w:rsidR="001619FF" w:rsidRPr="003F2432" w:rsidRDefault="001619F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7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572" w:author="Учетная запись Майкрософт" w:date="2023-07-12T13:21:00Z">
              <w:tcPr>
                <w:tcW w:w="15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996654C" w14:textId="643A0BC1" w:rsidR="001619FF" w:rsidRPr="003F2432" w:rsidRDefault="00E22F51" w:rsidP="00E22F51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7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7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FIR33880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575" w:author="Учетная запись Майкрософт" w:date="2023-07-12T13:21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9B90AEB" w14:textId="28BC3CE3" w:rsidR="001619FF" w:rsidRPr="003F2432" w:rsidRDefault="001619F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7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7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Расход продуктового ГПИПБ</w:t>
            </w:r>
          </w:p>
        </w:tc>
        <w:tc>
          <w:tcPr>
            <w:tcW w:w="1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578" w:author="Учетная запись Майкрософт" w:date="2023-07-12T13:21:00Z">
              <w:tcPr>
                <w:tcW w:w="24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AE4D24E" w14:textId="0B84F540" w:rsidR="001619FF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7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8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Значения выше предела показаний</w:t>
            </w:r>
          </w:p>
        </w:tc>
        <w:tc>
          <w:tcPr>
            <w:tcW w:w="2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581" w:author="Учетная запись Майкрософт" w:date="2023-07-12T13:21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764DAC5" w14:textId="06C14716" w:rsidR="001619FF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8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8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Необходимо увеличить шкалу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584" w:author="Учетная запись Майкрософт" w:date="2023-07-12T13:21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32988A5" w14:textId="03461FE8" w:rsidR="001619FF" w:rsidRPr="003F2432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8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8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1</w:t>
            </w:r>
          </w:p>
        </w:tc>
        <w:tc>
          <w:tcPr>
            <w:tcW w:w="222" w:type="dxa"/>
            <w:tcBorders>
              <w:left w:val="single" w:sz="4" w:space="0" w:color="auto"/>
            </w:tcBorders>
            <w:vAlign w:val="center"/>
            <w:tcPrChange w:id="2587" w:author="Учетная запись Майкрософт" w:date="2023-07-12T13:21:00Z">
              <w:tcPr>
                <w:tcW w:w="222" w:type="dxa"/>
                <w:tcBorders>
                  <w:left w:val="single" w:sz="4" w:space="0" w:color="auto"/>
                </w:tcBorders>
                <w:vAlign w:val="center"/>
              </w:tcPr>
            </w:tcPrChange>
          </w:tcPr>
          <w:p w14:paraId="6B6BC395" w14:textId="77777777" w:rsidR="001619FF" w:rsidRPr="00635819" w:rsidRDefault="001619FF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3419EF" w:rsidRPr="00635819" w14:paraId="7AC06643" w14:textId="77777777" w:rsidTr="00F119C6">
        <w:trPr>
          <w:trHeight w:val="780"/>
          <w:trPrChange w:id="2588" w:author="Учетная запись Майкрософт" w:date="2023-07-12T13:21:00Z">
            <w:trPr>
              <w:trHeight w:val="780"/>
            </w:trPr>
          </w:trPrChange>
        </w:trPr>
        <w:tc>
          <w:tcPr>
            <w:tcW w:w="1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589" w:author="Учетная запись Майкрософт" w:date="2023-07-12T13:21:00Z">
              <w:tcPr>
                <w:tcW w:w="15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1F5F740" w14:textId="18350906" w:rsidR="003419EF" w:rsidRPr="003F2432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9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9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Фильтры Ф-1,2,3.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592" w:author="Учетная запись Майкрософт" w:date="2023-07-12T13:21:00Z">
              <w:tcPr>
                <w:tcW w:w="15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41AFD69" w14:textId="04DAC68B" w:rsidR="003419EF" w:rsidRPr="003F2432" w:rsidRDefault="003419EF" w:rsidP="00E22F51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  <w:rPrChange w:id="259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  <w:lang w:val="en-US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  <w:rPrChange w:id="259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  <w:lang w:val="en-US"/>
                  </w:rPr>
                </w:rPrChange>
              </w:rPr>
              <w:t>PIRC25001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595" w:author="Учетная запись Майкрософт" w:date="2023-07-12T13:21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A787099" w14:textId="5F9EBA67" w:rsidR="003419EF" w:rsidRPr="003F2432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9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9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Давление после 201 теплообменника</w:t>
            </w:r>
          </w:p>
        </w:tc>
        <w:tc>
          <w:tcPr>
            <w:tcW w:w="1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598" w:author="Учетная запись Майкрософт" w:date="2023-07-12T13:21:00Z">
              <w:tcPr>
                <w:tcW w:w="24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984740D" w14:textId="6043A2EB" w:rsidR="003419EF" w:rsidRPr="003F2432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9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0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Регулятор в ручном управлении, открыт на 100%. Байпасы открыт</w:t>
            </w:r>
            <w:ins w:id="2601" w:author="Булуев Илья Иванович" w:date="2023-07-10T13:50:00Z">
              <w:r w:rsidR="00D01D84" w:rsidRPr="003F2432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602" w:author="Т-Софт" w:date="2023-07-24T16:55:00Z">
                    <w:rPr>
                      <w:rFonts w:ascii="Times New Roman" w:eastAsia="Times New Roman" w:hAnsi="Times New Roman"/>
                      <w:color w:val="000000"/>
                      <w:sz w:val="20"/>
                      <w:szCs w:val="20"/>
                    </w:rPr>
                  </w:rPrChange>
                </w:rPr>
                <w:t>ы</w:t>
              </w:r>
            </w:ins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0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 xml:space="preserve"> полностью. Забиты фильтры Ф-1,2,3.</w:t>
            </w:r>
          </w:p>
        </w:tc>
        <w:tc>
          <w:tcPr>
            <w:tcW w:w="2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604" w:author="Учетная запись Майкрософт" w:date="2023-07-12T13:21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964E1BA" w14:textId="77777777" w:rsidR="003419EF" w:rsidRPr="003F2432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0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606" w:author="Учетная запись Майкрософт" w:date="2023-07-12T13:21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E346F98" w14:textId="3442B836" w:rsidR="003419EF" w:rsidRPr="003F2432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0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0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</w:p>
        </w:tc>
        <w:tc>
          <w:tcPr>
            <w:tcW w:w="222" w:type="dxa"/>
            <w:tcBorders>
              <w:left w:val="single" w:sz="4" w:space="0" w:color="auto"/>
            </w:tcBorders>
            <w:vAlign w:val="center"/>
            <w:tcPrChange w:id="2609" w:author="Учетная запись Майкрософт" w:date="2023-07-12T13:21:00Z">
              <w:tcPr>
                <w:tcW w:w="222" w:type="dxa"/>
                <w:tcBorders>
                  <w:left w:val="single" w:sz="4" w:space="0" w:color="auto"/>
                </w:tcBorders>
                <w:vAlign w:val="center"/>
              </w:tcPr>
            </w:tcPrChange>
          </w:tcPr>
          <w:p w14:paraId="5CA9D795" w14:textId="77777777" w:rsidR="003419EF" w:rsidRPr="00635819" w:rsidRDefault="003419EF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</w:tbl>
    <w:p w14:paraId="42357608" w14:textId="7EA1BA8B" w:rsidR="000E75BD" w:rsidRDefault="000E75BD" w:rsidP="00616867">
      <w:pPr>
        <w:pStyle w:val="af4"/>
      </w:pPr>
    </w:p>
    <w:p w14:paraId="1D7E6FEB" w14:textId="67800A8E" w:rsidR="003419EF" w:rsidDel="00F93E26" w:rsidRDefault="003419EF" w:rsidP="00616867">
      <w:pPr>
        <w:pStyle w:val="af4"/>
        <w:rPr>
          <w:del w:id="2610" w:author="Эльдар Галеев" w:date="2023-07-13T10:23:00Z"/>
        </w:rPr>
      </w:pPr>
    </w:p>
    <w:p w14:paraId="6A4CF6B5" w14:textId="3621C812" w:rsidR="003419EF" w:rsidDel="00F93E26" w:rsidRDefault="003419EF" w:rsidP="00616867">
      <w:pPr>
        <w:pStyle w:val="af4"/>
        <w:rPr>
          <w:del w:id="2611" w:author="Эльдар Галеев" w:date="2023-07-13T10:23:00Z"/>
        </w:rPr>
      </w:pPr>
    </w:p>
    <w:p w14:paraId="3D9846A1" w14:textId="49053640" w:rsidR="003419EF" w:rsidDel="00F93E26" w:rsidRDefault="003419EF" w:rsidP="00616867">
      <w:pPr>
        <w:pStyle w:val="af4"/>
        <w:rPr>
          <w:del w:id="2612" w:author="Эльдар Галеев" w:date="2023-07-13T10:23:00Z"/>
        </w:rPr>
      </w:pPr>
    </w:p>
    <w:p w14:paraId="4F2B217F" w14:textId="370D8DC9" w:rsidR="004B4153" w:rsidRDefault="00FA1295" w:rsidP="004B4153">
      <w:pPr>
        <w:pStyle w:val="af4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>
        <w:rPr>
          <w:noProof/>
        </w:rPr>
        <w:t>3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>
        <w:rPr>
          <w:noProof/>
        </w:rPr>
        <w:t>3</w:t>
      </w:r>
      <w:r w:rsidR="00B63BAB">
        <w:rPr>
          <w:noProof/>
        </w:rPr>
        <w:fldChar w:fldCharType="end"/>
      </w:r>
      <w:r w:rsidRPr="00C50EE7">
        <w:t xml:space="preserve"> </w:t>
      </w:r>
      <w:r w:rsidR="00635819" w:rsidRPr="001E4D7F">
        <w:t xml:space="preserve"> – Список </w:t>
      </w:r>
      <w:r w:rsidR="00635819">
        <w:t>ограничений</w:t>
      </w:r>
      <w:r w:rsidR="00635819" w:rsidRPr="001E4D7F">
        <w:t>, выявленных в ходе</w:t>
      </w:r>
      <w:r w:rsidR="00635819">
        <w:t xml:space="preserve"> обследования п</w:t>
      </w:r>
      <w:r w:rsidR="00635819" w:rsidRPr="000006F0">
        <w:t>роизводств</w:t>
      </w:r>
      <w:r w:rsidR="00635819">
        <w:t>а</w:t>
      </w:r>
      <w:r w:rsidR="00635819" w:rsidRPr="000006F0">
        <w:t xml:space="preserve"> </w:t>
      </w:r>
      <w:r w:rsidR="00635819">
        <w:t>бисфинола А</w:t>
      </w:r>
    </w:p>
    <w:tbl>
      <w:tblPr>
        <w:tblStyle w:val="aff6"/>
        <w:tblW w:w="992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699"/>
        <w:gridCol w:w="1274"/>
        <w:gridCol w:w="1697"/>
        <w:gridCol w:w="1695"/>
        <w:gridCol w:w="1981"/>
        <w:gridCol w:w="1577"/>
      </w:tblGrid>
      <w:tr w:rsidR="004B4153" w:rsidRPr="005B2CDD" w14:paraId="625B98FB" w14:textId="77777777" w:rsidTr="00F93E26">
        <w:trPr>
          <w:tblHeader/>
        </w:trPr>
        <w:tc>
          <w:tcPr>
            <w:tcW w:w="1699" w:type="dxa"/>
            <w:vAlign w:val="center"/>
          </w:tcPr>
          <w:p w14:paraId="44B0F382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bookmarkStart w:id="2613" w:name="_Hlk140138772"/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Аппарат</w:t>
            </w:r>
          </w:p>
        </w:tc>
        <w:tc>
          <w:tcPr>
            <w:tcW w:w="1274" w:type="dxa"/>
            <w:vAlign w:val="center"/>
          </w:tcPr>
          <w:p w14:paraId="537A8B0E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Позиция</w:t>
            </w:r>
          </w:p>
        </w:tc>
        <w:tc>
          <w:tcPr>
            <w:tcW w:w="1697" w:type="dxa"/>
            <w:vAlign w:val="center"/>
          </w:tcPr>
          <w:p w14:paraId="1F358735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Наименование позиции</w:t>
            </w:r>
          </w:p>
        </w:tc>
        <w:tc>
          <w:tcPr>
            <w:tcW w:w="1695" w:type="dxa"/>
            <w:vAlign w:val="center"/>
          </w:tcPr>
          <w:p w14:paraId="6390BE0A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Проблема</w:t>
            </w:r>
          </w:p>
        </w:tc>
        <w:tc>
          <w:tcPr>
            <w:tcW w:w="1981" w:type="dxa"/>
            <w:vAlign w:val="center"/>
          </w:tcPr>
          <w:p w14:paraId="42D771E8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Рекомендация</w:t>
            </w:r>
          </w:p>
        </w:tc>
        <w:tc>
          <w:tcPr>
            <w:tcW w:w="1577" w:type="dxa"/>
            <w:vAlign w:val="center"/>
          </w:tcPr>
          <w:p w14:paraId="5E3996D0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Критичность</w:t>
            </w:r>
          </w:p>
        </w:tc>
      </w:tr>
      <w:tr w:rsidR="00F93E26" w:rsidRPr="005B2CDD" w14:paraId="3BC1E442" w14:textId="1E850D21" w:rsidTr="00F93E26">
        <w:tc>
          <w:tcPr>
            <w:tcW w:w="9923" w:type="dxa"/>
            <w:gridSpan w:val="6"/>
            <w:vAlign w:val="center"/>
          </w:tcPr>
          <w:p w14:paraId="71556222" w14:textId="34CC4EDA" w:rsidR="00F93E26" w:rsidRPr="005B2CDD" w:rsidRDefault="00F93E26" w:rsidP="00F93E26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614"/>
            <w:commentRangeStart w:id="2615"/>
            <w:r w:rsidRPr="00767519">
              <w:rPr>
                <w:rFonts w:ascii="Times New Roman" w:hAnsi="Times New Roman"/>
                <w:sz w:val="22"/>
                <w:szCs w:val="22"/>
              </w:rPr>
              <w:t xml:space="preserve">Установка синтеза </w:t>
            </w:r>
            <w:proofErr w:type="spellStart"/>
            <w:r w:rsidRPr="00767519">
              <w:rPr>
                <w:rFonts w:ascii="Times New Roman" w:hAnsi="Times New Roman"/>
                <w:sz w:val="22"/>
                <w:szCs w:val="22"/>
              </w:rPr>
              <w:t>бисфенола</w:t>
            </w:r>
            <w:proofErr w:type="spellEnd"/>
            <w:r w:rsidRPr="00767519">
              <w:rPr>
                <w:rFonts w:ascii="Times New Roman" w:hAnsi="Times New Roman"/>
                <w:sz w:val="22"/>
                <w:szCs w:val="22"/>
              </w:rPr>
              <w:t xml:space="preserve"> А</w:t>
            </w:r>
            <w:commentRangeEnd w:id="2614"/>
            <w:r>
              <w:rPr>
                <w:rStyle w:val="affe"/>
              </w:rPr>
              <w:commentReference w:id="2614"/>
            </w:r>
            <w:commentRangeEnd w:id="2615"/>
            <w:r w:rsidR="00974AE7">
              <w:rPr>
                <w:rStyle w:val="affe"/>
              </w:rPr>
              <w:commentReference w:id="2615"/>
            </w:r>
          </w:p>
        </w:tc>
      </w:tr>
      <w:tr w:rsidR="00F93E26" w:rsidRPr="005B2CDD" w14:paraId="5E99DE90" w14:textId="33CB55AF" w:rsidTr="00F93E26">
        <w:trPr>
          <w:ins w:id="2616" w:author="Эльдар Галеев" w:date="2023-07-13T10:25:00Z"/>
        </w:trPr>
        <w:tc>
          <w:tcPr>
            <w:tcW w:w="1699" w:type="dxa"/>
            <w:vAlign w:val="center"/>
          </w:tcPr>
          <w:p w14:paraId="40D5A14D" w14:textId="414855C2" w:rsidR="00F93E26" w:rsidRPr="00F93E26" w:rsidRDefault="00F93E26" w:rsidP="00FA1295">
            <w:pPr>
              <w:spacing w:line="240" w:lineRule="auto"/>
              <w:ind w:firstLine="0"/>
              <w:jc w:val="center"/>
              <w:rPr>
                <w:ins w:id="2617" w:author="Эльдар Галеев" w:date="2023-07-13T10:25:00Z"/>
                <w:rFonts w:ascii="Times New Roman" w:hAnsi="Times New Roman"/>
                <w:sz w:val="22"/>
                <w:szCs w:val="22"/>
              </w:rPr>
            </w:pPr>
            <w:ins w:id="2618" w:author="Эльдар Галеев" w:date="2023-07-13T10:37:00Z">
              <w:r>
                <w:rPr>
                  <w:rFonts w:ascii="Times New Roman" w:hAnsi="Times New Roman"/>
                  <w:sz w:val="22"/>
                  <w:szCs w:val="22"/>
                </w:rPr>
                <w:t>Реактор №</w:t>
              </w:r>
            </w:ins>
            <w:ins w:id="2619" w:author="Эльдар Галеев" w:date="2023-07-13T10:40:00Z">
              <w:r w:rsidR="00974AE7">
                <w:rPr>
                  <w:rFonts w:ascii="Times New Roman" w:hAnsi="Times New Roman"/>
                  <w:sz w:val="22"/>
                  <w:szCs w:val="22"/>
                </w:rPr>
                <w:t>1</w:t>
              </w:r>
            </w:ins>
          </w:p>
        </w:tc>
        <w:tc>
          <w:tcPr>
            <w:tcW w:w="1274" w:type="dxa"/>
            <w:vAlign w:val="center"/>
          </w:tcPr>
          <w:p w14:paraId="7C5E9EE0" w14:textId="35BCEE5D" w:rsidR="00F93E26" w:rsidRPr="00767519" w:rsidRDefault="00F93E26" w:rsidP="00FA1295">
            <w:pPr>
              <w:spacing w:line="240" w:lineRule="auto"/>
              <w:ind w:firstLine="0"/>
              <w:jc w:val="center"/>
              <w:rPr>
                <w:ins w:id="2620" w:author="Эльдар Галеев" w:date="2023-07-13T10:25:00Z"/>
                <w:rFonts w:ascii="Times New Roman" w:hAnsi="Times New Roman"/>
                <w:sz w:val="22"/>
                <w:szCs w:val="22"/>
              </w:rPr>
            </w:pPr>
            <w:ins w:id="2621" w:author="Эльдар Галеев" w:date="2023-07-13T10:38:00Z">
              <w:r w:rsidRPr="00F93E26">
                <w:rPr>
                  <w:rFonts w:ascii="Times New Roman" w:hAnsi="Times New Roman"/>
                  <w:sz w:val="22"/>
                  <w:szCs w:val="22"/>
                </w:rPr>
                <w:t>FV1001</w:t>
              </w:r>
            </w:ins>
          </w:p>
        </w:tc>
        <w:tc>
          <w:tcPr>
            <w:tcW w:w="1697" w:type="dxa"/>
            <w:vAlign w:val="center"/>
          </w:tcPr>
          <w:p w14:paraId="3D86BB34" w14:textId="503C667D" w:rsidR="00F93E26" w:rsidRPr="00767519" w:rsidRDefault="00F93E26" w:rsidP="00FA1295">
            <w:pPr>
              <w:spacing w:line="240" w:lineRule="auto"/>
              <w:ind w:firstLine="0"/>
              <w:jc w:val="center"/>
              <w:rPr>
                <w:ins w:id="2622" w:author="Эльдар Галеев" w:date="2023-07-13T10:25:00Z"/>
                <w:rFonts w:ascii="Times New Roman" w:hAnsi="Times New Roman"/>
                <w:sz w:val="22"/>
                <w:szCs w:val="22"/>
              </w:rPr>
            </w:pPr>
            <w:ins w:id="2623" w:author="Эльдар Галеев" w:date="2023-07-13T10:38:00Z">
              <w:r>
                <w:rPr>
                  <w:rFonts w:ascii="Times New Roman" w:hAnsi="Times New Roman"/>
                  <w:sz w:val="22"/>
                  <w:szCs w:val="22"/>
                </w:rPr>
                <w:t>Р</w:t>
              </w:r>
              <w:r w:rsidRPr="00F93E26">
                <w:rPr>
                  <w:rFonts w:ascii="Times New Roman" w:hAnsi="Times New Roman"/>
                  <w:sz w:val="22"/>
                  <w:szCs w:val="22"/>
                </w:rPr>
                <w:t>асход фенола из Т-701 в Z-100</w:t>
              </w:r>
            </w:ins>
          </w:p>
        </w:tc>
        <w:tc>
          <w:tcPr>
            <w:tcW w:w="1695" w:type="dxa"/>
            <w:vAlign w:val="center"/>
          </w:tcPr>
          <w:p w14:paraId="63A5437C" w14:textId="52380D8D" w:rsidR="00F93E26" w:rsidRPr="00767519" w:rsidRDefault="00F93E26" w:rsidP="00FA1295">
            <w:pPr>
              <w:spacing w:line="240" w:lineRule="auto"/>
              <w:ind w:firstLine="0"/>
              <w:jc w:val="center"/>
              <w:rPr>
                <w:ins w:id="2624" w:author="Эльдар Галеев" w:date="2023-07-13T10:25:00Z"/>
                <w:rFonts w:ascii="Times New Roman" w:hAnsi="Times New Roman"/>
                <w:sz w:val="22"/>
                <w:szCs w:val="22"/>
              </w:rPr>
            </w:pPr>
            <w:ins w:id="2625" w:author="Эльдар Галеев" w:date="2023-07-13T10:38:00Z">
              <w:r>
                <w:rPr>
                  <w:rFonts w:ascii="Times New Roman" w:hAnsi="Times New Roman"/>
                  <w:sz w:val="22"/>
                  <w:szCs w:val="22"/>
                </w:rPr>
                <w:t>Н</w:t>
              </w:r>
              <w:r w:rsidRPr="00F93E26">
                <w:rPr>
                  <w:rFonts w:ascii="Times New Roman" w:hAnsi="Times New Roman"/>
                  <w:sz w:val="22"/>
                  <w:szCs w:val="22"/>
                </w:rPr>
                <w:t xml:space="preserve">асыщение </w:t>
              </w:r>
            </w:ins>
            <w:ins w:id="2626" w:author="Эльдар Галеев" w:date="2023-07-13T10:41:00Z">
              <w:r w:rsidR="00974AE7">
                <w:rPr>
                  <w:rFonts w:ascii="Times New Roman" w:hAnsi="Times New Roman"/>
                  <w:sz w:val="22"/>
                  <w:szCs w:val="22"/>
                </w:rPr>
                <w:t>регулятора. Степень открытия клапан</w:t>
              </w:r>
            </w:ins>
            <w:ins w:id="2627" w:author="Эльдар Галеев" w:date="2023-07-13T10:42:00Z">
              <w:r w:rsidR="00974AE7">
                <w:rPr>
                  <w:rFonts w:ascii="Times New Roman" w:hAnsi="Times New Roman"/>
                  <w:sz w:val="22"/>
                  <w:szCs w:val="22"/>
                </w:rPr>
                <w:t>а</w:t>
              </w:r>
            </w:ins>
            <w:ins w:id="2628" w:author="Эльдар Галеев" w:date="2023-07-13T10:41:00Z">
              <w:r w:rsidR="00974AE7">
                <w:rPr>
                  <w:rFonts w:ascii="Times New Roman" w:hAnsi="Times New Roman"/>
                  <w:sz w:val="22"/>
                  <w:szCs w:val="22"/>
                </w:rPr>
                <w:t xml:space="preserve"> 100%</w:t>
              </w:r>
            </w:ins>
          </w:p>
        </w:tc>
        <w:tc>
          <w:tcPr>
            <w:tcW w:w="1981" w:type="dxa"/>
            <w:vAlign w:val="center"/>
          </w:tcPr>
          <w:p w14:paraId="086D64E3" w14:textId="0AD22976" w:rsidR="00F93E26" w:rsidRPr="00767519" w:rsidRDefault="00974AE7" w:rsidP="00FA1295">
            <w:pPr>
              <w:spacing w:line="240" w:lineRule="auto"/>
              <w:ind w:firstLine="0"/>
              <w:jc w:val="center"/>
              <w:rPr>
                <w:ins w:id="2629" w:author="Эльдар Галеев" w:date="2023-07-13T10:25:00Z"/>
                <w:rFonts w:ascii="Times New Roman" w:hAnsi="Times New Roman"/>
                <w:sz w:val="22"/>
                <w:szCs w:val="22"/>
              </w:rPr>
            </w:pPr>
            <w:ins w:id="2630" w:author="Эльдар Галеев" w:date="2023-07-13T10:42:00Z">
              <w:r>
                <w:rPr>
                  <w:rFonts w:ascii="Times New Roman" w:hAnsi="Times New Roman"/>
                  <w:sz w:val="22"/>
                  <w:szCs w:val="22"/>
                </w:rPr>
                <w:t>Замена клапана</w:t>
              </w:r>
            </w:ins>
          </w:p>
        </w:tc>
        <w:tc>
          <w:tcPr>
            <w:tcW w:w="1577" w:type="dxa"/>
            <w:vAlign w:val="center"/>
          </w:tcPr>
          <w:p w14:paraId="1AA2E102" w14:textId="1599E406" w:rsidR="00F93E26" w:rsidRPr="00767519" w:rsidRDefault="00974AE7" w:rsidP="00FA1295">
            <w:pPr>
              <w:spacing w:line="240" w:lineRule="auto"/>
              <w:ind w:firstLine="0"/>
              <w:jc w:val="center"/>
              <w:rPr>
                <w:ins w:id="2631" w:author="Эльдар Галеев" w:date="2023-07-13T10:25:00Z"/>
                <w:rFonts w:ascii="Times New Roman" w:hAnsi="Times New Roman"/>
                <w:sz w:val="22"/>
                <w:szCs w:val="22"/>
              </w:rPr>
            </w:pPr>
            <w:ins w:id="2632" w:author="Эльдар Галеев" w:date="2023-07-13T10:41:00Z">
              <w:r>
                <w:rPr>
                  <w:rFonts w:ascii="Times New Roman" w:hAnsi="Times New Roman"/>
                  <w:sz w:val="22"/>
                  <w:szCs w:val="22"/>
                </w:rPr>
                <w:t>3</w:t>
              </w:r>
            </w:ins>
          </w:p>
        </w:tc>
      </w:tr>
      <w:tr w:rsidR="00974AE7" w:rsidRPr="005B2CDD" w14:paraId="7AC47E43" w14:textId="77777777" w:rsidTr="00F93E26">
        <w:trPr>
          <w:ins w:id="2633" w:author="Эльдар Галеев" w:date="2023-07-13T10:45:00Z"/>
        </w:trPr>
        <w:tc>
          <w:tcPr>
            <w:tcW w:w="1699" w:type="dxa"/>
            <w:vAlign w:val="center"/>
          </w:tcPr>
          <w:p w14:paraId="6CD0B0B5" w14:textId="323CDE56" w:rsidR="00974AE7" w:rsidRPr="00974AE7" w:rsidRDefault="00974AE7" w:rsidP="00FA1295">
            <w:pPr>
              <w:spacing w:line="240" w:lineRule="auto"/>
              <w:ind w:firstLine="0"/>
              <w:jc w:val="center"/>
              <w:rPr>
                <w:ins w:id="2634" w:author="Эльдар Галеев" w:date="2023-07-13T10:45:00Z"/>
                <w:rFonts w:ascii="Times New Roman" w:hAnsi="Times New Roman"/>
                <w:sz w:val="22"/>
                <w:szCs w:val="22"/>
                <w:lang w:val="en-US"/>
                <w:rPrChange w:id="2635" w:author="Эльдар Галеев" w:date="2023-07-13T10:46:00Z">
                  <w:rPr>
                    <w:ins w:id="2636" w:author="Эльдар Галеев" w:date="2023-07-13T10:45:00Z"/>
                    <w:rFonts w:ascii="Times New Roman" w:hAnsi="Times New Roman"/>
                    <w:sz w:val="22"/>
                    <w:szCs w:val="22"/>
                  </w:rPr>
                </w:rPrChange>
              </w:rPr>
            </w:pPr>
            <w:ins w:id="2637" w:author="Эльдар Галеев" w:date="2023-07-13T10:46:00Z">
              <w:r>
                <w:rPr>
                  <w:rFonts w:ascii="Times New Roman" w:hAnsi="Times New Roman"/>
                  <w:sz w:val="22"/>
                  <w:szCs w:val="22"/>
                </w:rPr>
                <w:t xml:space="preserve">Холодильник </w:t>
              </w:r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E-110</w:t>
              </w:r>
            </w:ins>
          </w:p>
        </w:tc>
        <w:tc>
          <w:tcPr>
            <w:tcW w:w="1274" w:type="dxa"/>
            <w:vAlign w:val="center"/>
          </w:tcPr>
          <w:p w14:paraId="1D180CE3" w14:textId="0DDF804B" w:rsidR="00974AE7" w:rsidRPr="00F93E26" w:rsidRDefault="00974AE7" w:rsidP="00FA1295">
            <w:pPr>
              <w:spacing w:line="240" w:lineRule="auto"/>
              <w:ind w:firstLine="0"/>
              <w:jc w:val="center"/>
              <w:rPr>
                <w:ins w:id="2638" w:author="Эльдар Галеев" w:date="2023-07-13T10:45:00Z"/>
                <w:rFonts w:ascii="Times New Roman" w:hAnsi="Times New Roman"/>
                <w:sz w:val="22"/>
                <w:szCs w:val="22"/>
              </w:rPr>
            </w:pPr>
            <w:ins w:id="2639" w:author="Эльдар Галеев" w:date="2023-07-13T10:46:00Z">
              <w:r w:rsidRPr="00974AE7">
                <w:rPr>
                  <w:rFonts w:ascii="Times New Roman" w:hAnsi="Times New Roman"/>
                  <w:sz w:val="22"/>
                  <w:szCs w:val="22"/>
                </w:rPr>
                <w:t>TV1202</w:t>
              </w:r>
            </w:ins>
          </w:p>
        </w:tc>
        <w:tc>
          <w:tcPr>
            <w:tcW w:w="1697" w:type="dxa"/>
            <w:vAlign w:val="center"/>
          </w:tcPr>
          <w:p w14:paraId="3EB32121" w14:textId="60D747F7" w:rsidR="00974AE7" w:rsidRDefault="00974AE7" w:rsidP="00FA1295">
            <w:pPr>
              <w:spacing w:line="240" w:lineRule="auto"/>
              <w:ind w:firstLine="0"/>
              <w:jc w:val="center"/>
              <w:rPr>
                <w:ins w:id="2640" w:author="Эльдар Галеев" w:date="2023-07-13T10:45:00Z"/>
                <w:rFonts w:ascii="Times New Roman" w:hAnsi="Times New Roman"/>
                <w:sz w:val="22"/>
                <w:szCs w:val="22"/>
              </w:rPr>
            </w:pPr>
            <w:ins w:id="2641" w:author="Эльдар Галеев" w:date="2023-07-13T10:47:00Z">
              <w:r>
                <w:rPr>
                  <w:rFonts w:ascii="Times New Roman" w:hAnsi="Times New Roman"/>
                  <w:sz w:val="22"/>
                  <w:szCs w:val="22"/>
                </w:rPr>
                <w:t>Т</w:t>
              </w:r>
              <w:r w:rsidRPr="00974AE7">
                <w:rPr>
                  <w:rFonts w:ascii="Times New Roman" w:hAnsi="Times New Roman"/>
                  <w:sz w:val="22"/>
                  <w:szCs w:val="22"/>
                </w:rPr>
                <w:t>емператур</w:t>
              </w:r>
              <w:r>
                <w:rPr>
                  <w:rFonts w:ascii="Times New Roman" w:hAnsi="Times New Roman"/>
                  <w:sz w:val="22"/>
                  <w:szCs w:val="22"/>
                </w:rPr>
                <w:t>а</w:t>
              </w:r>
              <w:r w:rsidRPr="00974AE7">
                <w:rPr>
                  <w:rFonts w:ascii="Times New Roman" w:hAnsi="Times New Roman"/>
                  <w:sz w:val="22"/>
                  <w:szCs w:val="22"/>
                </w:rPr>
                <w:t xml:space="preserve"> реакционной массы после промежуточного холодильника E-110</w:t>
              </w:r>
            </w:ins>
          </w:p>
        </w:tc>
        <w:tc>
          <w:tcPr>
            <w:tcW w:w="1695" w:type="dxa"/>
            <w:vAlign w:val="center"/>
          </w:tcPr>
          <w:p w14:paraId="790ABF75" w14:textId="583C29E1" w:rsidR="00974AE7" w:rsidRDefault="00974AE7" w:rsidP="00FA1295">
            <w:pPr>
              <w:spacing w:line="240" w:lineRule="auto"/>
              <w:ind w:firstLine="0"/>
              <w:jc w:val="center"/>
              <w:rPr>
                <w:ins w:id="2642" w:author="Эльдар Галеев" w:date="2023-07-13T10:45:00Z"/>
                <w:rFonts w:ascii="Times New Roman" w:hAnsi="Times New Roman"/>
                <w:sz w:val="22"/>
                <w:szCs w:val="22"/>
              </w:rPr>
            </w:pPr>
            <w:ins w:id="2643" w:author="Эльдар Галеев" w:date="2023-07-13T10:48:00Z">
              <w:r>
                <w:rPr>
                  <w:rFonts w:ascii="Times New Roman" w:hAnsi="Times New Roman"/>
                  <w:sz w:val="22"/>
                  <w:szCs w:val="22"/>
                </w:rPr>
                <w:t>В летний период времени степень открытия клапана 100%</w:t>
              </w:r>
            </w:ins>
          </w:p>
        </w:tc>
        <w:tc>
          <w:tcPr>
            <w:tcW w:w="1981" w:type="dxa"/>
            <w:vAlign w:val="center"/>
          </w:tcPr>
          <w:p w14:paraId="2C5FEEDB" w14:textId="17FEA436" w:rsidR="00974AE7" w:rsidRDefault="00974AE7" w:rsidP="00FA1295">
            <w:pPr>
              <w:spacing w:line="240" w:lineRule="auto"/>
              <w:ind w:firstLine="0"/>
              <w:jc w:val="center"/>
              <w:rPr>
                <w:ins w:id="2644" w:author="Эльдар Галеев" w:date="2023-07-13T10:45:00Z"/>
                <w:rFonts w:ascii="Times New Roman" w:hAnsi="Times New Roman"/>
                <w:sz w:val="22"/>
                <w:szCs w:val="22"/>
              </w:rPr>
            </w:pPr>
            <w:ins w:id="2645" w:author="Эльдар Галеев" w:date="2023-07-13T10:48:00Z">
              <w:r>
                <w:rPr>
                  <w:rFonts w:ascii="Times New Roman" w:hAnsi="Times New Roman"/>
                  <w:sz w:val="22"/>
                  <w:szCs w:val="22"/>
                </w:rPr>
                <w:t>Замена клапана</w:t>
              </w:r>
            </w:ins>
          </w:p>
        </w:tc>
        <w:tc>
          <w:tcPr>
            <w:tcW w:w="1577" w:type="dxa"/>
            <w:vAlign w:val="center"/>
          </w:tcPr>
          <w:p w14:paraId="775B0B11" w14:textId="4446136B" w:rsidR="00974AE7" w:rsidRDefault="00974AE7" w:rsidP="00FA1295">
            <w:pPr>
              <w:spacing w:line="240" w:lineRule="auto"/>
              <w:ind w:firstLine="0"/>
              <w:jc w:val="center"/>
              <w:rPr>
                <w:ins w:id="2646" w:author="Эльдар Галеев" w:date="2023-07-13T10:45:00Z"/>
                <w:rFonts w:ascii="Times New Roman" w:hAnsi="Times New Roman"/>
                <w:sz w:val="22"/>
                <w:szCs w:val="22"/>
              </w:rPr>
            </w:pPr>
            <w:ins w:id="2647" w:author="Эльдар Галеев" w:date="2023-07-13T10:48:00Z">
              <w:r>
                <w:rPr>
                  <w:rFonts w:ascii="Times New Roman" w:hAnsi="Times New Roman"/>
                  <w:sz w:val="22"/>
                  <w:szCs w:val="22"/>
                </w:rPr>
                <w:t>3</w:t>
              </w:r>
            </w:ins>
          </w:p>
        </w:tc>
      </w:tr>
      <w:tr w:rsidR="00974AE7" w:rsidRPr="005B2CDD" w14:paraId="5B220C7E" w14:textId="77777777" w:rsidTr="00F93E26">
        <w:trPr>
          <w:ins w:id="2648" w:author="Эльдар Галеев" w:date="2023-07-13T10:48:00Z"/>
        </w:trPr>
        <w:tc>
          <w:tcPr>
            <w:tcW w:w="1699" w:type="dxa"/>
            <w:vAlign w:val="center"/>
          </w:tcPr>
          <w:p w14:paraId="3627B76C" w14:textId="0B58ECB7" w:rsidR="00974AE7" w:rsidRDefault="00974AE7" w:rsidP="00974AE7">
            <w:pPr>
              <w:spacing w:line="240" w:lineRule="auto"/>
              <w:ind w:firstLine="0"/>
              <w:jc w:val="center"/>
              <w:rPr>
                <w:ins w:id="2649" w:author="Эльдар Галеев" w:date="2023-07-13T10:48:00Z"/>
                <w:rFonts w:ascii="Times New Roman" w:hAnsi="Times New Roman"/>
                <w:sz w:val="22"/>
                <w:szCs w:val="22"/>
              </w:rPr>
            </w:pPr>
            <w:ins w:id="2650" w:author="Эльдар Галеев" w:date="2023-07-13T10:49:00Z">
              <w:r>
                <w:rPr>
                  <w:rFonts w:ascii="Times New Roman" w:hAnsi="Times New Roman"/>
                  <w:sz w:val="22"/>
                  <w:szCs w:val="22"/>
                </w:rPr>
                <w:t xml:space="preserve">Холодильник </w:t>
              </w:r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E-1</w:t>
              </w:r>
              <w:r>
                <w:rPr>
                  <w:rFonts w:ascii="Times New Roman" w:hAnsi="Times New Roman"/>
                  <w:sz w:val="22"/>
                  <w:szCs w:val="22"/>
                </w:rPr>
                <w:t>2</w:t>
              </w:r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0</w:t>
              </w:r>
            </w:ins>
          </w:p>
        </w:tc>
        <w:tc>
          <w:tcPr>
            <w:tcW w:w="1274" w:type="dxa"/>
            <w:vAlign w:val="center"/>
          </w:tcPr>
          <w:p w14:paraId="2CB46F65" w14:textId="10101BD1" w:rsidR="00974AE7" w:rsidRPr="00974AE7" w:rsidRDefault="00974AE7" w:rsidP="00974AE7">
            <w:pPr>
              <w:spacing w:line="240" w:lineRule="auto"/>
              <w:ind w:firstLine="0"/>
              <w:jc w:val="center"/>
              <w:rPr>
                <w:ins w:id="2651" w:author="Эльдар Галеев" w:date="2023-07-13T10:48:00Z"/>
                <w:rFonts w:ascii="Times New Roman" w:hAnsi="Times New Roman"/>
                <w:sz w:val="22"/>
                <w:szCs w:val="22"/>
              </w:rPr>
            </w:pPr>
            <w:ins w:id="2652" w:author="Эльдар Галеев" w:date="2023-07-13T10:49:00Z">
              <w:r w:rsidRPr="00974AE7">
                <w:rPr>
                  <w:rFonts w:ascii="Times New Roman" w:hAnsi="Times New Roman"/>
                  <w:sz w:val="22"/>
                  <w:szCs w:val="22"/>
                </w:rPr>
                <w:t>TV1</w:t>
              </w:r>
              <w:r>
                <w:rPr>
                  <w:rFonts w:ascii="Times New Roman" w:hAnsi="Times New Roman"/>
                  <w:sz w:val="22"/>
                  <w:szCs w:val="22"/>
                </w:rPr>
                <w:t>3</w:t>
              </w:r>
              <w:r w:rsidRPr="00974AE7">
                <w:rPr>
                  <w:rFonts w:ascii="Times New Roman" w:hAnsi="Times New Roman"/>
                  <w:sz w:val="22"/>
                  <w:szCs w:val="22"/>
                </w:rPr>
                <w:t>02</w:t>
              </w:r>
            </w:ins>
          </w:p>
        </w:tc>
        <w:tc>
          <w:tcPr>
            <w:tcW w:w="1697" w:type="dxa"/>
            <w:vAlign w:val="center"/>
          </w:tcPr>
          <w:p w14:paraId="21224245" w14:textId="2AE4A8A4" w:rsidR="00974AE7" w:rsidRDefault="00974AE7" w:rsidP="00974AE7">
            <w:pPr>
              <w:spacing w:line="240" w:lineRule="auto"/>
              <w:ind w:firstLine="0"/>
              <w:jc w:val="center"/>
              <w:rPr>
                <w:ins w:id="2653" w:author="Эльдар Галеев" w:date="2023-07-13T10:48:00Z"/>
                <w:rFonts w:ascii="Times New Roman" w:hAnsi="Times New Roman"/>
                <w:sz w:val="22"/>
                <w:szCs w:val="22"/>
              </w:rPr>
            </w:pPr>
            <w:ins w:id="2654" w:author="Эльдар Галеев" w:date="2023-07-13T10:49:00Z">
              <w:r>
                <w:rPr>
                  <w:rFonts w:ascii="Times New Roman" w:hAnsi="Times New Roman"/>
                  <w:sz w:val="22"/>
                  <w:szCs w:val="22"/>
                </w:rPr>
                <w:t>Т</w:t>
              </w:r>
              <w:r w:rsidRPr="00974AE7">
                <w:rPr>
                  <w:rFonts w:ascii="Times New Roman" w:hAnsi="Times New Roman"/>
                  <w:sz w:val="22"/>
                  <w:szCs w:val="22"/>
                </w:rPr>
                <w:t>емператур</w:t>
              </w:r>
              <w:r>
                <w:rPr>
                  <w:rFonts w:ascii="Times New Roman" w:hAnsi="Times New Roman"/>
                  <w:sz w:val="22"/>
                  <w:szCs w:val="22"/>
                </w:rPr>
                <w:t>а</w:t>
              </w:r>
              <w:r w:rsidRPr="00974AE7">
                <w:rPr>
                  <w:rFonts w:ascii="Times New Roman" w:hAnsi="Times New Roman"/>
                  <w:sz w:val="22"/>
                  <w:szCs w:val="22"/>
                </w:rPr>
                <w:t xml:space="preserve"> реакционной массы после промежуточног</w:t>
              </w:r>
              <w:r w:rsidRPr="00974AE7">
                <w:rPr>
                  <w:rFonts w:ascii="Times New Roman" w:hAnsi="Times New Roman"/>
                  <w:sz w:val="22"/>
                  <w:szCs w:val="22"/>
                </w:rPr>
                <w:lastRenderedPageBreak/>
                <w:t>о холодильника E-1</w:t>
              </w:r>
              <w:r>
                <w:rPr>
                  <w:rFonts w:ascii="Times New Roman" w:hAnsi="Times New Roman"/>
                  <w:sz w:val="22"/>
                  <w:szCs w:val="22"/>
                </w:rPr>
                <w:t>2</w:t>
              </w:r>
              <w:r w:rsidRPr="00974AE7">
                <w:rPr>
                  <w:rFonts w:ascii="Times New Roman" w:hAnsi="Times New Roman"/>
                  <w:sz w:val="22"/>
                  <w:szCs w:val="22"/>
                </w:rPr>
                <w:t>0</w:t>
              </w:r>
            </w:ins>
          </w:p>
        </w:tc>
        <w:tc>
          <w:tcPr>
            <w:tcW w:w="1695" w:type="dxa"/>
            <w:vAlign w:val="center"/>
          </w:tcPr>
          <w:p w14:paraId="3A551CF8" w14:textId="2862D3BC" w:rsidR="00974AE7" w:rsidRDefault="00974AE7" w:rsidP="00974AE7">
            <w:pPr>
              <w:spacing w:line="240" w:lineRule="auto"/>
              <w:ind w:firstLine="0"/>
              <w:jc w:val="center"/>
              <w:rPr>
                <w:ins w:id="2655" w:author="Эльдар Галеев" w:date="2023-07-13T10:48:00Z"/>
                <w:rFonts w:ascii="Times New Roman" w:hAnsi="Times New Roman"/>
                <w:sz w:val="22"/>
                <w:szCs w:val="22"/>
              </w:rPr>
            </w:pPr>
            <w:ins w:id="2656" w:author="Эльдар Галеев" w:date="2023-07-13T10:49:00Z">
              <w:r>
                <w:rPr>
                  <w:rFonts w:ascii="Times New Roman" w:hAnsi="Times New Roman"/>
                  <w:sz w:val="22"/>
                  <w:szCs w:val="22"/>
                </w:rPr>
                <w:lastRenderedPageBreak/>
                <w:t xml:space="preserve">В летний период времени степень </w:t>
              </w:r>
              <w:r>
                <w:rPr>
                  <w:rFonts w:ascii="Times New Roman" w:hAnsi="Times New Roman"/>
                  <w:sz w:val="22"/>
                  <w:szCs w:val="22"/>
                </w:rPr>
                <w:lastRenderedPageBreak/>
                <w:t>открытия клапана 100%</w:t>
              </w:r>
            </w:ins>
          </w:p>
        </w:tc>
        <w:tc>
          <w:tcPr>
            <w:tcW w:w="1981" w:type="dxa"/>
            <w:vAlign w:val="center"/>
          </w:tcPr>
          <w:p w14:paraId="6E453001" w14:textId="27B7AF56" w:rsidR="00974AE7" w:rsidRDefault="00974AE7" w:rsidP="00974AE7">
            <w:pPr>
              <w:spacing w:line="240" w:lineRule="auto"/>
              <w:ind w:firstLine="0"/>
              <w:jc w:val="center"/>
              <w:rPr>
                <w:ins w:id="2657" w:author="Эльдар Галеев" w:date="2023-07-13T10:48:00Z"/>
                <w:rFonts w:ascii="Times New Roman" w:hAnsi="Times New Roman"/>
                <w:sz w:val="22"/>
                <w:szCs w:val="22"/>
              </w:rPr>
            </w:pPr>
            <w:ins w:id="2658" w:author="Эльдар Галеев" w:date="2023-07-13T10:49:00Z">
              <w:r>
                <w:rPr>
                  <w:rFonts w:ascii="Times New Roman" w:hAnsi="Times New Roman"/>
                  <w:sz w:val="22"/>
                  <w:szCs w:val="22"/>
                </w:rPr>
                <w:lastRenderedPageBreak/>
                <w:t>Замена клапана</w:t>
              </w:r>
            </w:ins>
          </w:p>
        </w:tc>
        <w:tc>
          <w:tcPr>
            <w:tcW w:w="1577" w:type="dxa"/>
            <w:vAlign w:val="center"/>
          </w:tcPr>
          <w:p w14:paraId="6F4F955D" w14:textId="217B8BF5" w:rsidR="00974AE7" w:rsidRDefault="00974AE7" w:rsidP="00974AE7">
            <w:pPr>
              <w:spacing w:line="240" w:lineRule="auto"/>
              <w:ind w:firstLine="0"/>
              <w:jc w:val="center"/>
              <w:rPr>
                <w:ins w:id="2659" w:author="Эльдар Галеев" w:date="2023-07-13T10:48:00Z"/>
                <w:rFonts w:ascii="Times New Roman" w:hAnsi="Times New Roman"/>
                <w:sz w:val="22"/>
                <w:szCs w:val="22"/>
              </w:rPr>
            </w:pPr>
            <w:ins w:id="2660" w:author="Эльдар Галеев" w:date="2023-07-13T10:49:00Z">
              <w:r>
                <w:rPr>
                  <w:rFonts w:ascii="Times New Roman" w:hAnsi="Times New Roman"/>
                  <w:sz w:val="22"/>
                  <w:szCs w:val="22"/>
                </w:rPr>
                <w:t>3</w:t>
              </w:r>
            </w:ins>
          </w:p>
        </w:tc>
      </w:tr>
      <w:tr w:rsidR="004B4153" w:rsidRPr="005B2CDD" w14:paraId="7C3E30ED" w14:textId="77777777" w:rsidTr="00FA1295">
        <w:tc>
          <w:tcPr>
            <w:tcW w:w="9923" w:type="dxa"/>
            <w:gridSpan w:val="6"/>
            <w:vAlign w:val="center"/>
          </w:tcPr>
          <w:p w14:paraId="185E7F16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>Секция регенерации сырья (блок 200)</w:t>
            </w:r>
          </w:p>
        </w:tc>
      </w:tr>
      <w:tr w:rsidR="004B4153" w:rsidRPr="005B2CDD" w14:paraId="2A13AB2D" w14:textId="77777777" w:rsidTr="00F93E26">
        <w:tc>
          <w:tcPr>
            <w:tcW w:w="1699" w:type="dxa"/>
            <w:vAlign w:val="center"/>
          </w:tcPr>
          <w:p w14:paraId="78E7EE4D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 xml:space="preserve">Дегидратор </w:t>
            </w:r>
          </w:p>
          <w:p w14:paraId="74AE0A10" w14:textId="77777777" w:rsidR="004B4153" w:rsidRPr="00B86C9B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>С-200</w:t>
            </w:r>
          </w:p>
        </w:tc>
        <w:tc>
          <w:tcPr>
            <w:tcW w:w="1274" w:type="dxa"/>
            <w:vAlign w:val="center"/>
          </w:tcPr>
          <w:p w14:paraId="53C4FF06" w14:textId="77777777" w:rsidR="004B4153" w:rsidRPr="001C455F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E9369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T1353</w:t>
            </w:r>
          </w:p>
        </w:tc>
        <w:tc>
          <w:tcPr>
            <w:tcW w:w="1697" w:type="dxa"/>
            <w:vAlign w:val="center"/>
          </w:tcPr>
          <w:p w14:paraId="477862B8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E9369F">
              <w:rPr>
                <w:rFonts w:ascii="Times New Roman" w:hAnsi="Times New Roman"/>
                <w:sz w:val="22"/>
                <w:szCs w:val="22"/>
              </w:rPr>
              <w:t>Расход питания колонны С-200</w:t>
            </w:r>
          </w:p>
        </w:tc>
        <w:tc>
          <w:tcPr>
            <w:tcW w:w="1695" w:type="dxa"/>
            <w:vAlign w:val="center"/>
          </w:tcPr>
          <w:p w14:paraId="70700901" w14:textId="77777777" w:rsidR="004B4153" w:rsidRPr="00537998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37998">
              <w:rPr>
                <w:rFonts w:ascii="Times New Roman" w:eastAsia="Calibri" w:hAnsi="Times New Roman"/>
                <w:sz w:val="22"/>
                <w:szCs w:val="22"/>
              </w:rPr>
              <w:t>Показания F</w:t>
            </w:r>
            <w:r w:rsidRPr="00537998">
              <w:rPr>
                <w:rFonts w:ascii="Times New Roman" w:eastAsia="Calibri" w:hAnsi="Times New Roman"/>
                <w:sz w:val="22"/>
                <w:szCs w:val="22"/>
                <w:lang w:val="en-US"/>
              </w:rPr>
              <w:t>T</w:t>
            </w:r>
            <w:r w:rsidRPr="00537998">
              <w:rPr>
                <w:rFonts w:ascii="Times New Roman" w:eastAsia="Calibri" w:hAnsi="Times New Roman"/>
                <w:sz w:val="22"/>
                <w:szCs w:val="22"/>
              </w:rPr>
              <w:t>1353 в некоторых условиях не соответствуют материальному балансу секции реакции (показания</w:t>
            </w:r>
            <w:r w:rsidRPr="00537998">
              <w:t xml:space="preserve"> </w:t>
            </w:r>
            <w:r w:rsidRPr="00537998">
              <w:rPr>
                <w:rFonts w:ascii="Times New Roman" w:eastAsia="Calibri" w:hAnsi="Times New Roman"/>
                <w:sz w:val="22"/>
                <w:szCs w:val="22"/>
              </w:rPr>
              <w:t>FT1353 не равны сумме расходов потоков на входе  реакторов), что в режиме CAS приводит к некорректному регулированию уровня</w:t>
            </w:r>
            <w:r w:rsidRPr="00537998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Pr="00537998">
              <w:rPr>
                <w:rFonts w:ascii="Times New Roman" w:eastAsia="Calibri" w:hAnsi="Times New Roman"/>
                <w:sz w:val="22"/>
                <w:szCs w:val="22"/>
              </w:rPr>
              <w:t>в V-135</w:t>
            </w:r>
          </w:p>
        </w:tc>
        <w:tc>
          <w:tcPr>
            <w:tcW w:w="1981" w:type="dxa"/>
            <w:vAlign w:val="center"/>
          </w:tcPr>
          <w:p w14:paraId="1516553D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оверка (ревизия)</w:t>
            </w:r>
          </w:p>
        </w:tc>
        <w:tc>
          <w:tcPr>
            <w:tcW w:w="1577" w:type="dxa"/>
            <w:vAlign w:val="center"/>
          </w:tcPr>
          <w:p w14:paraId="14D0D1F7" w14:textId="21CE249B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661"/>
            <w:commentRangeStart w:id="2662"/>
            <w:del w:id="2663" w:author="Эльдар Галеев" w:date="2023-07-13T10:51:00Z">
              <w:r w:rsidDel="0072305C">
                <w:rPr>
                  <w:rFonts w:ascii="Times New Roman" w:hAnsi="Times New Roman"/>
                  <w:sz w:val="22"/>
                  <w:szCs w:val="22"/>
                </w:rPr>
                <w:delText>3</w:delText>
              </w:r>
            </w:del>
            <w:commentRangeEnd w:id="2661"/>
            <w:r w:rsidR="002B24D6">
              <w:rPr>
                <w:rStyle w:val="affe"/>
              </w:rPr>
              <w:commentReference w:id="2661"/>
            </w:r>
            <w:commentRangeStart w:id="2664"/>
            <w:commentRangeEnd w:id="2662"/>
            <w:ins w:id="2665" w:author="Эльдар Галеев" w:date="2023-07-13T10:44:00Z">
              <w:r w:rsidR="00974AE7">
                <w:rPr>
                  <w:rFonts w:ascii="Times New Roman" w:hAnsi="Times New Roman"/>
                  <w:sz w:val="22"/>
                  <w:szCs w:val="22"/>
                </w:rPr>
                <w:t>1</w:t>
              </w:r>
            </w:ins>
            <w:r w:rsidR="00974AE7">
              <w:rPr>
                <w:rStyle w:val="affe"/>
              </w:rPr>
              <w:commentReference w:id="2662"/>
            </w:r>
            <w:commentRangeEnd w:id="2664"/>
            <w:r w:rsidR="0072305C">
              <w:rPr>
                <w:rStyle w:val="affe"/>
              </w:rPr>
              <w:commentReference w:id="2664"/>
            </w:r>
          </w:p>
        </w:tc>
      </w:tr>
      <w:tr w:rsidR="004B4153" w:rsidRPr="005B2CDD" w14:paraId="58BF1479" w14:textId="77777777" w:rsidTr="00F93E26">
        <w:tc>
          <w:tcPr>
            <w:tcW w:w="1699" w:type="dxa"/>
            <w:vAlign w:val="center"/>
          </w:tcPr>
          <w:p w14:paraId="4F9AAAE6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 xml:space="preserve">Дегидратор </w:t>
            </w:r>
          </w:p>
          <w:p w14:paraId="7B9B1351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>С-200</w:t>
            </w:r>
          </w:p>
        </w:tc>
        <w:tc>
          <w:tcPr>
            <w:tcW w:w="1274" w:type="dxa"/>
            <w:vAlign w:val="center"/>
          </w:tcPr>
          <w:p w14:paraId="0740FB7F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1C455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2003</w:t>
            </w:r>
          </w:p>
        </w:tc>
        <w:tc>
          <w:tcPr>
            <w:tcW w:w="1697" w:type="dxa"/>
            <w:vAlign w:val="center"/>
          </w:tcPr>
          <w:p w14:paraId="62FCEE5B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 xml:space="preserve">флегмы </w:t>
            </w:r>
            <w:r>
              <w:rPr>
                <w:rFonts w:ascii="Times New Roman" w:hAnsi="Times New Roman"/>
                <w:sz w:val="22"/>
                <w:szCs w:val="22"/>
              </w:rPr>
              <w:t>на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 xml:space="preserve"> колонну С-200</w:t>
            </w:r>
          </w:p>
        </w:tc>
        <w:tc>
          <w:tcPr>
            <w:tcW w:w="1695" w:type="dxa"/>
            <w:vAlign w:val="center"/>
          </w:tcPr>
          <w:p w14:paraId="1C51143E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 xml:space="preserve">Показания 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 xml:space="preserve">расхода </w:t>
            </w:r>
            <w:r w:rsidRPr="00B86C9B">
              <w:rPr>
                <w:rFonts w:ascii="Times New Roman" w:hAnsi="Times New Roman"/>
                <w:sz w:val="22"/>
                <w:szCs w:val="22"/>
              </w:rPr>
              <w:t xml:space="preserve">некорректны (при изменении выхода регулятора FIC2003.MV изменяется температура верха С-200, однако показания 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 xml:space="preserve">2003 </w:t>
            </w:r>
            <w:r w:rsidRPr="00B86C9B">
              <w:rPr>
                <w:rFonts w:ascii="Times New Roman" w:hAnsi="Times New Roman"/>
                <w:sz w:val="22"/>
                <w:szCs w:val="22"/>
              </w:rPr>
              <w:t>постоянны)</w:t>
            </w:r>
          </w:p>
        </w:tc>
        <w:tc>
          <w:tcPr>
            <w:tcW w:w="1981" w:type="dxa"/>
            <w:vAlign w:val="center"/>
          </w:tcPr>
          <w:p w14:paraId="6D8259AD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оверка (ревизия)</w:t>
            </w:r>
          </w:p>
        </w:tc>
        <w:tc>
          <w:tcPr>
            <w:tcW w:w="1577" w:type="dxa"/>
            <w:vAlign w:val="center"/>
          </w:tcPr>
          <w:p w14:paraId="3CB722CE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72305C" w:rsidRPr="005B2CDD" w14:paraId="27DB25AE" w14:textId="77777777" w:rsidTr="00F93E26">
        <w:trPr>
          <w:ins w:id="2666" w:author="Эльдар Галеев" w:date="2023-07-13T10:55:00Z"/>
        </w:trPr>
        <w:tc>
          <w:tcPr>
            <w:tcW w:w="1699" w:type="dxa"/>
            <w:vAlign w:val="center"/>
          </w:tcPr>
          <w:p w14:paraId="4B4ADD2D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ins w:id="2667" w:author="Эльдар Галеев" w:date="2023-07-13T10:55:00Z"/>
                <w:rFonts w:ascii="Times New Roman" w:hAnsi="Times New Roman"/>
                <w:sz w:val="22"/>
                <w:szCs w:val="22"/>
              </w:rPr>
            </w:pPr>
            <w:commentRangeStart w:id="2668"/>
            <w:ins w:id="2669" w:author="Эльдар Галеев" w:date="2023-07-13T10:55:00Z">
              <w:r w:rsidRPr="00B86C9B">
                <w:rPr>
                  <w:rFonts w:ascii="Times New Roman" w:hAnsi="Times New Roman"/>
                  <w:sz w:val="22"/>
                  <w:szCs w:val="22"/>
                </w:rPr>
                <w:t xml:space="preserve">Дегидратор </w:t>
              </w:r>
            </w:ins>
          </w:p>
          <w:p w14:paraId="688E71C0" w14:textId="1213D9EC" w:rsidR="0072305C" w:rsidRPr="00B86C9B" w:rsidRDefault="0072305C" w:rsidP="0072305C">
            <w:pPr>
              <w:spacing w:line="240" w:lineRule="auto"/>
              <w:ind w:firstLine="0"/>
              <w:jc w:val="center"/>
              <w:rPr>
                <w:ins w:id="2670" w:author="Эльдар Галеев" w:date="2023-07-13T10:55:00Z"/>
                <w:rFonts w:ascii="Times New Roman" w:hAnsi="Times New Roman"/>
                <w:sz w:val="22"/>
                <w:szCs w:val="22"/>
              </w:rPr>
            </w:pPr>
            <w:ins w:id="2671" w:author="Эльдар Галеев" w:date="2023-07-13T10:55:00Z">
              <w:r w:rsidRPr="00B86C9B">
                <w:rPr>
                  <w:rFonts w:ascii="Times New Roman" w:hAnsi="Times New Roman"/>
                  <w:sz w:val="22"/>
                  <w:szCs w:val="22"/>
                </w:rPr>
                <w:t>С-200</w:t>
              </w:r>
            </w:ins>
          </w:p>
        </w:tc>
        <w:tc>
          <w:tcPr>
            <w:tcW w:w="1274" w:type="dxa"/>
            <w:vAlign w:val="center"/>
          </w:tcPr>
          <w:p w14:paraId="3BAEC71D" w14:textId="4F1EF0CE" w:rsidR="0072305C" w:rsidRPr="001C455F" w:rsidRDefault="0072305C" w:rsidP="0072305C">
            <w:pPr>
              <w:spacing w:line="240" w:lineRule="auto"/>
              <w:ind w:firstLine="0"/>
              <w:jc w:val="center"/>
              <w:rPr>
                <w:ins w:id="2672" w:author="Эльдар Галеев" w:date="2023-07-13T10:55:00Z"/>
                <w:rFonts w:ascii="Times New Roman" w:hAnsi="Times New Roman"/>
                <w:sz w:val="22"/>
                <w:szCs w:val="22"/>
              </w:rPr>
            </w:pPr>
            <w:ins w:id="2673" w:author="Эльдар Галеев" w:date="2023-07-13T10:55:00Z">
              <w:r w:rsidRPr="001C455F">
                <w:rPr>
                  <w:rFonts w:ascii="Times New Roman" w:hAnsi="Times New Roman"/>
                  <w:sz w:val="22"/>
                  <w:szCs w:val="22"/>
                </w:rPr>
                <w:t>F</w:t>
              </w:r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T</w:t>
              </w:r>
              <w:r w:rsidRPr="001C455F">
                <w:rPr>
                  <w:rFonts w:ascii="Times New Roman" w:hAnsi="Times New Roman"/>
                  <w:sz w:val="22"/>
                  <w:szCs w:val="22"/>
                </w:rPr>
                <w:t>200</w:t>
              </w:r>
              <w:r>
                <w:rPr>
                  <w:rFonts w:ascii="Times New Roman" w:hAnsi="Times New Roman"/>
                  <w:sz w:val="22"/>
                  <w:szCs w:val="22"/>
                </w:rPr>
                <w:t>6</w:t>
              </w:r>
            </w:ins>
          </w:p>
        </w:tc>
        <w:tc>
          <w:tcPr>
            <w:tcW w:w="1697" w:type="dxa"/>
            <w:vAlign w:val="center"/>
          </w:tcPr>
          <w:p w14:paraId="3B1980BF" w14:textId="6F1B654D" w:rsidR="0072305C" w:rsidRDefault="0072305C" w:rsidP="0072305C">
            <w:pPr>
              <w:spacing w:line="240" w:lineRule="auto"/>
              <w:ind w:firstLine="0"/>
              <w:jc w:val="center"/>
              <w:rPr>
                <w:ins w:id="2674" w:author="Эльдар Галеев" w:date="2023-07-13T10:55:00Z"/>
                <w:rFonts w:ascii="Times New Roman" w:hAnsi="Times New Roman"/>
                <w:sz w:val="22"/>
                <w:szCs w:val="22"/>
              </w:rPr>
            </w:pPr>
            <w:ins w:id="2675" w:author="Эльдар Галеев" w:date="2023-07-13T10:55:00Z">
              <w:r>
                <w:rPr>
                  <w:rFonts w:ascii="Times New Roman" w:hAnsi="Times New Roman"/>
                  <w:sz w:val="22"/>
                  <w:szCs w:val="22"/>
                </w:rPr>
                <w:t>Расход пара на обогрев</w:t>
              </w:r>
              <w:r w:rsidRPr="001C455F">
                <w:rPr>
                  <w:rFonts w:ascii="Times New Roman" w:hAnsi="Times New Roman"/>
                  <w:sz w:val="22"/>
                  <w:szCs w:val="22"/>
                </w:rPr>
                <w:t xml:space="preserve"> С-200</w:t>
              </w:r>
            </w:ins>
          </w:p>
        </w:tc>
        <w:tc>
          <w:tcPr>
            <w:tcW w:w="1695" w:type="dxa"/>
            <w:vAlign w:val="center"/>
          </w:tcPr>
          <w:p w14:paraId="5C6CF7BA" w14:textId="0E2D59E8" w:rsidR="0072305C" w:rsidRPr="00B86C9B" w:rsidRDefault="0072305C" w:rsidP="0072305C">
            <w:pPr>
              <w:spacing w:line="240" w:lineRule="auto"/>
              <w:ind w:firstLine="0"/>
              <w:jc w:val="center"/>
              <w:rPr>
                <w:ins w:id="2676" w:author="Эльдар Галеев" w:date="2023-07-13T10:55:00Z"/>
                <w:rFonts w:ascii="Times New Roman" w:hAnsi="Times New Roman"/>
                <w:sz w:val="22"/>
                <w:szCs w:val="22"/>
              </w:rPr>
            </w:pPr>
            <w:ins w:id="2677" w:author="Эльдар Галеев" w:date="2023-07-13T10:56:00Z">
              <w:r w:rsidRPr="0072305C">
                <w:rPr>
                  <w:rFonts w:ascii="Times New Roman" w:hAnsi="Times New Roman"/>
                  <w:sz w:val="22"/>
                  <w:szCs w:val="22"/>
                </w:rPr>
                <w:t>Высокая степень открытия клапана (более 90 %)</w:t>
              </w:r>
            </w:ins>
          </w:p>
        </w:tc>
        <w:tc>
          <w:tcPr>
            <w:tcW w:w="1981" w:type="dxa"/>
            <w:vAlign w:val="center"/>
          </w:tcPr>
          <w:p w14:paraId="5B687A54" w14:textId="3BD6D649" w:rsidR="0072305C" w:rsidRDefault="0072305C" w:rsidP="0072305C">
            <w:pPr>
              <w:spacing w:line="240" w:lineRule="auto"/>
              <w:ind w:firstLine="0"/>
              <w:jc w:val="center"/>
              <w:rPr>
                <w:ins w:id="2678" w:author="Эльдар Галеев" w:date="2023-07-13T10:55:00Z"/>
                <w:rFonts w:ascii="Times New Roman" w:hAnsi="Times New Roman"/>
                <w:sz w:val="22"/>
                <w:szCs w:val="22"/>
              </w:rPr>
            </w:pPr>
            <w:ins w:id="2679" w:author="Эльдар Галеев" w:date="2023-07-13T10:57:00Z">
              <w:r w:rsidRPr="00FE26E3">
                <w:rPr>
                  <w:rFonts w:ascii="Times New Roman" w:hAnsi="Times New Roman"/>
                  <w:sz w:val="22"/>
                  <w:szCs w:val="22"/>
                </w:rPr>
                <w:t xml:space="preserve">Ревизия </w:t>
              </w:r>
              <w:r>
                <w:rPr>
                  <w:rFonts w:ascii="Times New Roman" w:hAnsi="Times New Roman"/>
                  <w:sz w:val="22"/>
                  <w:szCs w:val="22"/>
                </w:rPr>
                <w:t xml:space="preserve">(замена) </w:t>
              </w:r>
              <w:r w:rsidRPr="00FE26E3">
                <w:rPr>
                  <w:rFonts w:ascii="Times New Roman" w:hAnsi="Times New Roman"/>
                  <w:sz w:val="22"/>
                  <w:szCs w:val="22"/>
                </w:rPr>
                <w:t>клапана</w:t>
              </w:r>
            </w:ins>
          </w:p>
        </w:tc>
        <w:tc>
          <w:tcPr>
            <w:tcW w:w="1577" w:type="dxa"/>
            <w:vAlign w:val="center"/>
          </w:tcPr>
          <w:p w14:paraId="5229C799" w14:textId="3C89818B" w:rsidR="0072305C" w:rsidRDefault="0072305C" w:rsidP="0072305C">
            <w:pPr>
              <w:spacing w:line="240" w:lineRule="auto"/>
              <w:ind w:firstLine="0"/>
              <w:jc w:val="center"/>
              <w:rPr>
                <w:ins w:id="2680" w:author="Эльдар Галеев" w:date="2023-07-13T10:55:00Z"/>
                <w:rFonts w:ascii="Times New Roman" w:hAnsi="Times New Roman"/>
                <w:sz w:val="22"/>
                <w:szCs w:val="22"/>
              </w:rPr>
            </w:pPr>
            <w:ins w:id="2681" w:author="Эльдар Галеев" w:date="2023-07-13T10:57:00Z">
              <w:r>
                <w:rPr>
                  <w:rFonts w:ascii="Times New Roman" w:hAnsi="Times New Roman"/>
                  <w:sz w:val="22"/>
                  <w:szCs w:val="22"/>
                </w:rPr>
                <w:t>2</w:t>
              </w:r>
            </w:ins>
            <w:commentRangeEnd w:id="2668"/>
            <w:ins w:id="2682" w:author="Эльдар Галеев" w:date="2023-07-13T10:58:00Z">
              <w:r>
                <w:rPr>
                  <w:rStyle w:val="affe"/>
                </w:rPr>
                <w:commentReference w:id="2668"/>
              </w:r>
            </w:ins>
          </w:p>
        </w:tc>
      </w:tr>
      <w:tr w:rsidR="0072305C" w:rsidRPr="005B2CDD" w14:paraId="1D8631AE" w14:textId="77777777" w:rsidTr="00F93E26">
        <w:tc>
          <w:tcPr>
            <w:tcW w:w="1699" w:type="dxa"/>
            <w:vAlign w:val="center"/>
          </w:tcPr>
          <w:p w14:paraId="3581456B" w14:textId="57E2376A" w:rsidR="0072305C" w:rsidRPr="00B35DF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del w:id="2683" w:author="Эльдар Галеев" w:date="2023-07-13T10:38:00Z">
              <w:r w:rsidRPr="00D01C9F" w:rsidDel="00F93E26">
                <w:rPr>
                  <w:rFonts w:ascii="Times New Roman" w:hAnsi="Times New Roman"/>
                  <w:sz w:val="22"/>
                  <w:szCs w:val="22"/>
                </w:rPr>
                <w:tab/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Колонны </w:t>
            </w:r>
            <w:proofErr w:type="gramStart"/>
            <w:r w:rsidRPr="007D311C">
              <w:rPr>
                <w:rFonts w:ascii="Times New Roman" w:hAnsi="Times New Roman"/>
                <w:sz w:val="22"/>
                <w:szCs w:val="22"/>
              </w:rPr>
              <w:t>очистки  ацетона</w:t>
            </w:r>
            <w:proofErr w:type="gramEnd"/>
            <w:r w:rsidRPr="007D311C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C-</w:t>
            </w:r>
            <w:r>
              <w:rPr>
                <w:rFonts w:ascii="Times New Roman" w:hAnsi="Times New Roman"/>
                <w:sz w:val="22"/>
                <w:szCs w:val="22"/>
              </w:rPr>
              <w:t>230</w:t>
            </w:r>
          </w:p>
        </w:tc>
        <w:tc>
          <w:tcPr>
            <w:tcW w:w="1274" w:type="dxa"/>
            <w:vAlign w:val="center"/>
          </w:tcPr>
          <w:p w14:paraId="3B50DD15" w14:textId="77777777" w:rsidR="0072305C" w:rsidRPr="00B35DF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B3F0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>
              <w:rPr>
                <w:rFonts w:ascii="Times New Roman" w:hAnsi="Times New Roman"/>
                <w:sz w:val="22"/>
                <w:szCs w:val="22"/>
              </w:rPr>
              <w:t>2302</w:t>
            </w:r>
          </w:p>
        </w:tc>
        <w:tc>
          <w:tcPr>
            <w:tcW w:w="1697" w:type="dxa"/>
            <w:vAlign w:val="center"/>
          </w:tcPr>
          <w:p w14:paraId="283E45D9" w14:textId="77777777" w:rsidR="0072305C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орошения</w:t>
            </w:r>
            <w:r w:rsidRPr="002B3F0F">
              <w:rPr>
                <w:rFonts w:ascii="Times New Roman" w:hAnsi="Times New Roman"/>
                <w:sz w:val="22"/>
                <w:szCs w:val="22"/>
              </w:rPr>
              <w:t xml:space="preserve"> в колонну </w:t>
            </w:r>
          </w:p>
          <w:p w14:paraId="780A59CA" w14:textId="77777777" w:rsidR="0072305C" w:rsidRPr="00B35DF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B3F0F">
              <w:rPr>
                <w:rFonts w:ascii="Times New Roman" w:hAnsi="Times New Roman"/>
                <w:sz w:val="22"/>
                <w:szCs w:val="22"/>
              </w:rPr>
              <w:t>С-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2B3F0F">
              <w:rPr>
                <w:rFonts w:ascii="Times New Roman" w:hAnsi="Times New Roman"/>
                <w:sz w:val="22"/>
                <w:szCs w:val="22"/>
              </w:rPr>
              <w:t>30</w:t>
            </w:r>
          </w:p>
        </w:tc>
        <w:tc>
          <w:tcPr>
            <w:tcW w:w="1695" w:type="dxa"/>
            <w:vAlign w:val="center"/>
          </w:tcPr>
          <w:p w14:paraId="402390EB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ульсации давления на входе клапана стороны насосов</w:t>
            </w:r>
          </w:p>
          <w:p w14:paraId="2F7B6F00" w14:textId="77777777" w:rsidR="0072305C" w:rsidRPr="00B35DF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01C9F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Pr="007D311C">
              <w:rPr>
                <w:rFonts w:ascii="Times New Roman" w:hAnsi="Times New Roman"/>
                <w:sz w:val="22"/>
                <w:szCs w:val="22"/>
              </w:rPr>
              <w:t>Р-235A/B</w:t>
            </w:r>
          </w:p>
        </w:tc>
        <w:tc>
          <w:tcPr>
            <w:tcW w:w="1981" w:type="dxa"/>
            <w:vAlign w:val="center"/>
          </w:tcPr>
          <w:p w14:paraId="2D5E0E7F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Ревизия насосного оборудования </w:t>
            </w:r>
          </w:p>
          <w:p w14:paraId="0C5EDA28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7D311C">
              <w:rPr>
                <w:rFonts w:ascii="Times New Roman" w:hAnsi="Times New Roman"/>
                <w:sz w:val="22"/>
                <w:szCs w:val="22"/>
              </w:rPr>
              <w:t>Р-235A/B</w:t>
            </w:r>
          </w:p>
        </w:tc>
        <w:tc>
          <w:tcPr>
            <w:tcW w:w="1577" w:type="dxa"/>
            <w:vAlign w:val="center"/>
          </w:tcPr>
          <w:p w14:paraId="2DE3F6F7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72305C" w:rsidRPr="005B2CDD" w14:paraId="1594F979" w14:textId="77777777" w:rsidTr="00F93E26">
        <w:tc>
          <w:tcPr>
            <w:tcW w:w="1699" w:type="dxa"/>
            <w:vAlign w:val="center"/>
          </w:tcPr>
          <w:p w14:paraId="402CB2C8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 xml:space="preserve">Колонна очистки </w:t>
            </w:r>
          </w:p>
          <w:p w14:paraId="0DD382F1" w14:textId="77777777" w:rsidR="0072305C" w:rsidRPr="00B86C9B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>фенола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С-250</w:t>
            </w:r>
          </w:p>
        </w:tc>
        <w:tc>
          <w:tcPr>
            <w:tcW w:w="1274" w:type="dxa"/>
            <w:vAlign w:val="center"/>
          </w:tcPr>
          <w:p w14:paraId="06531AB1" w14:textId="77777777" w:rsidR="0072305C" w:rsidRPr="001C455F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B35DFC">
              <w:rPr>
                <w:rFonts w:ascii="Times New Roman" w:hAnsi="Times New Roman"/>
                <w:sz w:val="22"/>
                <w:szCs w:val="22"/>
              </w:rPr>
              <w:t>2407</w:t>
            </w:r>
          </w:p>
        </w:tc>
        <w:tc>
          <w:tcPr>
            <w:tcW w:w="1697" w:type="dxa"/>
            <w:vAlign w:val="center"/>
          </w:tcPr>
          <w:p w14:paraId="3D33A230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>Питание колонны С-250</w:t>
            </w:r>
          </w:p>
        </w:tc>
        <w:tc>
          <w:tcPr>
            <w:tcW w:w="1695" w:type="dxa"/>
            <w:vAlign w:val="center"/>
          </w:tcPr>
          <w:p w14:paraId="00E1D386" w14:textId="77777777" w:rsidR="0072305C" w:rsidRPr="00B86C9B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 xml:space="preserve">Клапан работает неудовлетворительно: расход либо не </w:t>
            </w:r>
            <w:r w:rsidRPr="00B35DFC">
              <w:rPr>
                <w:rFonts w:ascii="Times New Roman" w:hAnsi="Times New Roman"/>
                <w:sz w:val="22"/>
                <w:szCs w:val="22"/>
              </w:rPr>
              <w:lastRenderedPageBreak/>
              <w:t>реагирует на ручное шаговое изменение в 0,1 % либо изменение расхода происходит после 3-4 колебаний со значительной амплитудой. В режиме AUT наблюдаются постоянные незатухающие колебания</w:t>
            </w:r>
          </w:p>
        </w:tc>
        <w:tc>
          <w:tcPr>
            <w:tcW w:w="1981" w:type="dxa"/>
            <w:vAlign w:val="center"/>
          </w:tcPr>
          <w:p w14:paraId="727C651D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lastRenderedPageBreak/>
              <w:t>Ревизия клапана</w:t>
            </w:r>
          </w:p>
        </w:tc>
        <w:tc>
          <w:tcPr>
            <w:tcW w:w="1577" w:type="dxa"/>
            <w:vAlign w:val="center"/>
          </w:tcPr>
          <w:p w14:paraId="293FF489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72305C" w:rsidRPr="005B2CDD" w14:paraId="29F18049" w14:textId="77777777" w:rsidTr="00F93E26">
        <w:tc>
          <w:tcPr>
            <w:tcW w:w="1699" w:type="dxa"/>
            <w:vAlign w:val="center"/>
          </w:tcPr>
          <w:p w14:paraId="0F33584C" w14:textId="77777777" w:rsidR="0072305C" w:rsidRPr="00052656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Колонна очистки </w:t>
            </w:r>
          </w:p>
          <w:p w14:paraId="3FCF1E12" w14:textId="77777777" w:rsidR="0072305C" w:rsidRPr="00052656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фенола С-250</w:t>
            </w:r>
          </w:p>
        </w:tc>
        <w:tc>
          <w:tcPr>
            <w:tcW w:w="1274" w:type="dxa"/>
            <w:vAlign w:val="center"/>
          </w:tcPr>
          <w:p w14:paraId="07C176CD" w14:textId="77777777" w:rsidR="0072305C" w:rsidRPr="00052656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TIC2505</w:t>
            </w:r>
          </w:p>
        </w:tc>
        <w:tc>
          <w:tcPr>
            <w:tcW w:w="1697" w:type="dxa"/>
            <w:vAlign w:val="center"/>
          </w:tcPr>
          <w:p w14:paraId="23F75D48" w14:textId="77777777" w:rsidR="0072305C" w:rsidRPr="00052656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Температура горячей струи в С-250</w:t>
            </w:r>
          </w:p>
        </w:tc>
        <w:tc>
          <w:tcPr>
            <w:tcW w:w="1695" w:type="dxa"/>
            <w:vAlign w:val="center"/>
          </w:tcPr>
          <w:p w14:paraId="63C25F95" w14:textId="77777777" w:rsidR="0072305C" w:rsidRPr="00052656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Отсутствует измерение расхода греющего пара в кипятильник 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E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-250</w:t>
            </w:r>
          </w:p>
        </w:tc>
        <w:tc>
          <w:tcPr>
            <w:tcW w:w="1981" w:type="dxa"/>
            <w:vAlign w:val="center"/>
          </w:tcPr>
          <w:p w14:paraId="32D9BB76" w14:textId="77777777" w:rsidR="0072305C" w:rsidRPr="00052656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Установка расходомера греющего пара с последующей реализацией каскадной схемы регулирования температуры</w:t>
            </w:r>
          </w:p>
        </w:tc>
        <w:tc>
          <w:tcPr>
            <w:tcW w:w="1577" w:type="dxa"/>
            <w:vAlign w:val="center"/>
          </w:tcPr>
          <w:p w14:paraId="65F959A8" w14:textId="3F4A5523" w:rsidR="0072305C" w:rsidRPr="00052656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commentRangeStart w:id="2684"/>
            <w:del w:id="2685" w:author="Эльдар Галеев" w:date="2023-07-13T10:52:00Z">
              <w:r w:rsidRPr="00052656" w:rsidDel="0072305C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delText>3</w:delText>
              </w:r>
            </w:del>
            <w:ins w:id="2686" w:author="Эльдар Галеев" w:date="2023-07-13T10:52:00Z">
              <w:r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2</w:t>
              </w:r>
              <w:commentRangeEnd w:id="2684"/>
              <w:r>
                <w:rPr>
                  <w:rStyle w:val="affe"/>
                </w:rPr>
                <w:commentReference w:id="2684"/>
              </w:r>
            </w:ins>
          </w:p>
        </w:tc>
      </w:tr>
      <w:tr w:rsidR="0072305C" w:rsidRPr="005B2CDD" w14:paraId="353758D4" w14:textId="77777777" w:rsidTr="00FA1295">
        <w:tc>
          <w:tcPr>
            <w:tcW w:w="9923" w:type="dxa"/>
            <w:gridSpan w:val="6"/>
            <w:vAlign w:val="center"/>
          </w:tcPr>
          <w:p w14:paraId="30D34CD5" w14:textId="77777777" w:rsidR="0072305C" w:rsidRPr="00AF1554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>Секция кристаллизации (блок 300)</w:t>
            </w:r>
          </w:p>
        </w:tc>
      </w:tr>
      <w:tr w:rsidR="0072305C" w:rsidRPr="005B2CDD" w14:paraId="79E91172" w14:textId="77777777" w:rsidTr="00F93E26">
        <w:tc>
          <w:tcPr>
            <w:tcW w:w="1699" w:type="dxa"/>
            <w:vAlign w:val="center"/>
          </w:tcPr>
          <w:p w14:paraId="27578180" w14:textId="77777777" w:rsidR="0072305C" w:rsidRPr="00AF1554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>Кристаллизатор К-300</w:t>
            </w:r>
          </w:p>
        </w:tc>
        <w:tc>
          <w:tcPr>
            <w:tcW w:w="1274" w:type="dxa"/>
            <w:vAlign w:val="center"/>
          </w:tcPr>
          <w:p w14:paraId="630FE616" w14:textId="77777777" w:rsidR="0072305C" w:rsidRPr="005618F2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>TIC3005</w:t>
            </w:r>
            <w:r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MV</w:t>
            </w:r>
          </w:p>
        </w:tc>
        <w:tc>
          <w:tcPr>
            <w:tcW w:w="1697" w:type="dxa"/>
            <w:vAlign w:val="center"/>
          </w:tcPr>
          <w:p w14:paraId="73FACAFB" w14:textId="77777777" w:rsidR="0072305C" w:rsidRPr="005618F2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Температура в кристаллизаторе К-300</w:t>
            </w:r>
          </w:p>
        </w:tc>
        <w:tc>
          <w:tcPr>
            <w:tcW w:w="1695" w:type="dxa"/>
            <w:vAlign w:val="center"/>
          </w:tcPr>
          <w:p w14:paraId="7749FC16" w14:textId="77777777" w:rsidR="0072305C" w:rsidRPr="00AF1554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 xml:space="preserve">Для регулятора TIC3005 задана нижняя граница выхода ML = 5,23. Если в режиме CAS внутреннего регулятора текущее значение FIC3002.PV меньше ML регулятора TIC3005, то TIC3005 выдает задание для FIC3002 только в сторону увеличения FIC3002.PV. В этой связи значение ML снижено до 3 </w:t>
            </w:r>
          </w:p>
        </w:tc>
        <w:tc>
          <w:tcPr>
            <w:tcW w:w="1981" w:type="dxa"/>
            <w:vAlign w:val="center"/>
          </w:tcPr>
          <w:p w14:paraId="6C58D066" w14:textId="77777777" w:rsidR="0072305C" w:rsidRPr="00AF1554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687"/>
            <w:commentRangeStart w:id="2688"/>
            <w:r>
              <w:rPr>
                <w:rFonts w:ascii="Times New Roman" w:hAnsi="Times New Roman"/>
                <w:sz w:val="22"/>
                <w:szCs w:val="22"/>
              </w:rPr>
              <w:t>Р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евизи</w:t>
            </w:r>
            <w:r>
              <w:rPr>
                <w:rFonts w:ascii="Times New Roman" w:hAnsi="Times New Roman"/>
                <w:sz w:val="22"/>
                <w:szCs w:val="22"/>
              </w:rPr>
              <w:t>я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 xml:space="preserve"> границ MH и ML всех внешних регуляторов каскадных схем регулирования</w:t>
            </w:r>
            <w:commentRangeEnd w:id="2687"/>
            <w:r>
              <w:rPr>
                <w:rStyle w:val="affe"/>
              </w:rPr>
              <w:commentReference w:id="2687"/>
            </w:r>
            <w:commentRangeEnd w:id="2688"/>
            <w:r>
              <w:rPr>
                <w:rStyle w:val="affe"/>
              </w:rPr>
              <w:commentReference w:id="2688"/>
            </w:r>
          </w:p>
        </w:tc>
        <w:tc>
          <w:tcPr>
            <w:tcW w:w="1577" w:type="dxa"/>
            <w:vAlign w:val="center"/>
          </w:tcPr>
          <w:p w14:paraId="263FD55D" w14:textId="353CF40F" w:rsidR="0072305C" w:rsidRP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rPrChange w:id="2689" w:author="Эльдар Галеев" w:date="2023-07-13T10:58:00Z">
                  <w:rPr>
                    <w:rFonts w:ascii="Times New Roman" w:hAnsi="Times New Roman"/>
                    <w:sz w:val="22"/>
                    <w:szCs w:val="22"/>
                    <w:lang w:val="en-US"/>
                  </w:rPr>
                </w:rPrChange>
              </w:rPr>
            </w:pPr>
            <w:del w:id="2690" w:author="Эльдар Галеев" w:date="2023-07-13T10:58:00Z">
              <w:r w:rsidDel="0072305C">
                <w:rPr>
                  <w:rFonts w:ascii="Times New Roman" w:hAnsi="Times New Roman"/>
                  <w:sz w:val="22"/>
                  <w:szCs w:val="22"/>
                  <w:lang w:val="en-US"/>
                </w:rPr>
                <w:delText>3</w:delText>
              </w:r>
            </w:del>
            <w:ins w:id="2691" w:author="Эльдар Галеев" w:date="2023-07-13T10:58:00Z">
              <w:r>
                <w:rPr>
                  <w:rFonts w:ascii="Times New Roman" w:hAnsi="Times New Roman"/>
                  <w:sz w:val="22"/>
                  <w:szCs w:val="22"/>
                </w:rPr>
                <w:t>1</w:t>
              </w:r>
            </w:ins>
          </w:p>
        </w:tc>
      </w:tr>
      <w:tr w:rsidR="0072305C" w:rsidRPr="005B2CDD" w14:paraId="5112738D" w14:textId="77777777" w:rsidTr="00F93E26">
        <w:tc>
          <w:tcPr>
            <w:tcW w:w="1699" w:type="dxa"/>
            <w:vAlign w:val="center"/>
          </w:tcPr>
          <w:p w14:paraId="7D4F393F" w14:textId="77777777" w:rsidR="0072305C" w:rsidRPr="005618F2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Рек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ристал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лизатор К-3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4" w:type="dxa"/>
            <w:vAlign w:val="center"/>
          </w:tcPr>
          <w:p w14:paraId="63542962" w14:textId="77777777" w:rsidR="0072305C" w:rsidRPr="00814A43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56381">
              <w:rPr>
                <w:rFonts w:ascii="Times New Roman" w:hAnsi="Times New Roman"/>
                <w:sz w:val="22"/>
                <w:szCs w:val="22"/>
              </w:rPr>
              <w:t>FIC-3401</w:t>
            </w:r>
          </w:p>
        </w:tc>
        <w:tc>
          <w:tcPr>
            <w:tcW w:w="1697" w:type="dxa"/>
            <w:vAlign w:val="center"/>
          </w:tcPr>
          <w:p w14:paraId="2EC48C6A" w14:textId="77777777" w:rsidR="0072305C" w:rsidRPr="00814A43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</w:t>
            </w:r>
            <w:r w:rsidRPr="00A56381">
              <w:rPr>
                <w:rFonts w:ascii="Times New Roman" w:hAnsi="Times New Roman"/>
                <w:sz w:val="22"/>
                <w:szCs w:val="22"/>
              </w:rPr>
              <w:t>асход питания в рекристал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A56381">
              <w:rPr>
                <w:rFonts w:ascii="Times New Roman" w:hAnsi="Times New Roman"/>
                <w:sz w:val="22"/>
                <w:szCs w:val="22"/>
              </w:rPr>
              <w:t>лизатор К-340</w:t>
            </w:r>
          </w:p>
        </w:tc>
        <w:tc>
          <w:tcPr>
            <w:tcW w:w="1695" w:type="dxa"/>
            <w:vAlign w:val="center"/>
          </w:tcPr>
          <w:p w14:paraId="454B82FE" w14:textId="6D22B9D2" w:rsidR="0072305C" w:rsidRPr="00814A4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692"/>
            <w:commentRangeStart w:id="2693"/>
            <w:r>
              <w:rPr>
                <w:rFonts w:ascii="Times New Roman" w:hAnsi="Times New Roman"/>
                <w:sz w:val="22"/>
                <w:szCs w:val="22"/>
              </w:rPr>
              <w:t xml:space="preserve">Отсутствует </w:t>
            </w:r>
            <w:ins w:id="2694" w:author="Эльдар Галеев" w:date="2023-07-13T11:01:00Z">
              <w:r w:rsidR="0076663E" w:rsidRPr="0076663E">
                <w:rPr>
                  <w:rFonts w:ascii="Times New Roman" w:hAnsi="Times New Roman"/>
                  <w:sz w:val="22"/>
                  <w:szCs w:val="22"/>
                </w:rPr>
                <w:t>датчик расхода</w:t>
              </w:r>
              <w:r w:rsidR="0076663E">
                <w:rPr>
                  <w:rFonts w:ascii="Times New Roman" w:hAnsi="Times New Roman"/>
                  <w:sz w:val="22"/>
                  <w:szCs w:val="22"/>
                </w:rPr>
                <w:t>,</w:t>
              </w:r>
              <w:r w:rsidR="0076663E" w:rsidRPr="0076663E">
                <w:rPr>
                  <w:rFonts w:ascii="Times New Roman" w:hAnsi="Times New Roman"/>
                  <w:sz w:val="22"/>
                  <w:szCs w:val="22"/>
                </w:rPr>
                <w:t xml:space="preserve"> </w:t>
              </w:r>
              <w:r w:rsidR="0076663E" w:rsidRPr="0076663E">
                <w:rPr>
                  <w:rFonts w:ascii="Times New Roman" w:hAnsi="Times New Roman"/>
                  <w:sz w:val="22"/>
                  <w:szCs w:val="22"/>
                </w:rPr>
                <w:lastRenderedPageBreak/>
                <w:t>предусмотренный проектом</w:t>
              </w:r>
            </w:ins>
            <w:del w:id="2695" w:author="Эльдар Галеев" w:date="2023-07-13T11:01:00Z">
              <w:r w:rsidDel="0076663E">
                <w:rPr>
                  <w:rFonts w:ascii="Times New Roman" w:hAnsi="Times New Roman"/>
                  <w:sz w:val="22"/>
                  <w:szCs w:val="22"/>
                </w:rPr>
                <w:delText>прибор для измерени</w:delText>
              </w:r>
            </w:del>
            <w:del w:id="2696" w:author="Эльдар Галеев" w:date="2023-07-13T11:00:00Z">
              <w:r w:rsidDel="0076663E">
                <w:rPr>
                  <w:rFonts w:ascii="Times New Roman" w:hAnsi="Times New Roman"/>
                  <w:sz w:val="22"/>
                  <w:szCs w:val="22"/>
                </w:rPr>
                <w:delText>е</w:delText>
              </w:r>
            </w:del>
            <w:del w:id="2697" w:author="Эльдар Галеев" w:date="2023-07-13T11:01:00Z">
              <w:r w:rsidDel="0076663E">
                <w:rPr>
                  <w:rFonts w:ascii="Times New Roman" w:hAnsi="Times New Roman"/>
                  <w:sz w:val="22"/>
                  <w:szCs w:val="22"/>
                </w:rPr>
                <w:delText xml:space="preserve"> расхода </w:delText>
              </w:r>
              <w:r w:rsidRPr="00A56381" w:rsidDel="0076663E">
                <w:rPr>
                  <w:rFonts w:ascii="Times New Roman" w:hAnsi="Times New Roman"/>
                  <w:sz w:val="22"/>
                  <w:szCs w:val="22"/>
                </w:rPr>
                <w:delText>питания</w:delText>
              </w:r>
              <w:commentRangeEnd w:id="2692"/>
              <w:r w:rsidDel="0076663E">
                <w:rPr>
                  <w:rStyle w:val="affe"/>
                </w:rPr>
                <w:commentReference w:id="2692"/>
              </w:r>
              <w:commentRangeEnd w:id="2693"/>
              <w:r w:rsidDel="0076663E">
                <w:rPr>
                  <w:rStyle w:val="affe"/>
                </w:rPr>
                <w:commentReference w:id="2693"/>
              </w:r>
            </w:del>
          </w:p>
        </w:tc>
        <w:tc>
          <w:tcPr>
            <w:tcW w:w="1981" w:type="dxa"/>
            <w:vAlign w:val="center"/>
          </w:tcPr>
          <w:p w14:paraId="7CED24DC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lastRenderedPageBreak/>
              <w:t xml:space="preserve">Установка расходомера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питания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с последующей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lastRenderedPageBreak/>
              <w:t xml:space="preserve">реализацией каскадной схемы регулирования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уровня в расплавителе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M</w:t>
            </w:r>
            <w:r w:rsidRPr="00A56381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-320</w:t>
            </w:r>
          </w:p>
        </w:tc>
        <w:tc>
          <w:tcPr>
            <w:tcW w:w="1577" w:type="dxa"/>
            <w:vAlign w:val="center"/>
          </w:tcPr>
          <w:p w14:paraId="30ABFCEA" w14:textId="7C355590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del w:id="2698" w:author="Эльдар Галеев" w:date="2023-07-13T11:01:00Z">
              <w:r w:rsidRPr="00052656" w:rsidDel="0076663E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lastRenderedPageBreak/>
                <w:delText>3</w:delText>
              </w:r>
            </w:del>
            <w:ins w:id="2699" w:author="Эльдар Галеев" w:date="2023-07-13T11:01:00Z">
              <w:r w:rsidR="0076663E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2</w:t>
              </w:r>
            </w:ins>
          </w:p>
        </w:tc>
      </w:tr>
      <w:tr w:rsidR="0072305C" w:rsidRPr="005B2CDD" w14:paraId="79EF2B96" w14:textId="77777777" w:rsidTr="00F93E26">
        <w:tc>
          <w:tcPr>
            <w:tcW w:w="1699" w:type="dxa"/>
            <w:vAlign w:val="center"/>
          </w:tcPr>
          <w:p w14:paraId="4BE7BA32" w14:textId="77777777" w:rsidR="0072305C" w:rsidRPr="00F365AB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Рек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ристал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лизатор К-3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4" w:type="dxa"/>
            <w:vAlign w:val="center"/>
          </w:tcPr>
          <w:p w14:paraId="13DEDF11" w14:textId="77777777" w:rsidR="0072305C" w:rsidRPr="00F365AB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FIC3421</w:t>
            </w:r>
          </w:p>
        </w:tc>
        <w:tc>
          <w:tcPr>
            <w:tcW w:w="1697" w:type="dxa"/>
            <w:vAlign w:val="center"/>
          </w:tcPr>
          <w:p w14:paraId="68204CEA" w14:textId="77777777" w:rsidR="0072305C" w:rsidRPr="00F365AB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Расход Бфа из К-340</w:t>
            </w:r>
          </w:p>
        </w:tc>
        <w:tc>
          <w:tcPr>
            <w:tcW w:w="1695" w:type="dxa"/>
            <w:vAlign w:val="center"/>
          </w:tcPr>
          <w:p w14:paraId="3A33A09F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Настройки отключены. Не работает логика перевода режима MAN в AUT (включается CAS).</w:t>
            </w:r>
          </w:p>
        </w:tc>
        <w:tc>
          <w:tcPr>
            <w:tcW w:w="1981" w:type="dxa"/>
            <w:vAlign w:val="center"/>
          </w:tcPr>
          <w:p w14:paraId="69A5D803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700"/>
            <w:r>
              <w:rPr>
                <w:rFonts w:ascii="Times New Roman" w:hAnsi="Times New Roman"/>
                <w:sz w:val="22"/>
                <w:szCs w:val="22"/>
              </w:rPr>
              <w:t>Наладка логики управления регулятора</w:t>
            </w:r>
          </w:p>
        </w:tc>
        <w:tc>
          <w:tcPr>
            <w:tcW w:w="1577" w:type="dxa"/>
            <w:vAlign w:val="center"/>
          </w:tcPr>
          <w:p w14:paraId="1A5CECA5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  <w:commentRangeEnd w:id="2700"/>
            <w:r>
              <w:rPr>
                <w:rStyle w:val="affe"/>
              </w:rPr>
              <w:commentReference w:id="2700"/>
            </w:r>
          </w:p>
        </w:tc>
      </w:tr>
      <w:tr w:rsidR="0072305C" w:rsidRPr="005B2CDD" w14:paraId="4A0371EF" w14:textId="77777777" w:rsidTr="00F93E26">
        <w:tc>
          <w:tcPr>
            <w:tcW w:w="1699" w:type="dxa"/>
            <w:vAlign w:val="center"/>
          </w:tcPr>
          <w:p w14:paraId="67681BCA" w14:textId="77777777" w:rsidR="0072305C" w:rsidRPr="005618F2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Рек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ристал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лизатор К-3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4" w:type="dxa"/>
            <w:vAlign w:val="center"/>
          </w:tcPr>
          <w:p w14:paraId="1FFF0FCB" w14:textId="77777777" w:rsidR="0072305C" w:rsidRPr="00F365AB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FIC34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3</w:t>
            </w:r>
            <w:r w:rsidRPr="00814A43"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1697" w:type="dxa"/>
            <w:vAlign w:val="center"/>
          </w:tcPr>
          <w:p w14:paraId="170D9872" w14:textId="77777777" w:rsidR="0072305C" w:rsidRPr="00F365AB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Расход Бфа из К-34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695" w:type="dxa"/>
            <w:vAlign w:val="center"/>
          </w:tcPr>
          <w:p w14:paraId="7F9DFBA4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Настройки отключены. Не работает логика перевода режима MAN в AUT (включается CAS).</w:t>
            </w:r>
          </w:p>
        </w:tc>
        <w:tc>
          <w:tcPr>
            <w:tcW w:w="1981" w:type="dxa"/>
            <w:vAlign w:val="center"/>
          </w:tcPr>
          <w:p w14:paraId="6ACBC58D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701"/>
            <w:r>
              <w:rPr>
                <w:rFonts w:ascii="Times New Roman" w:hAnsi="Times New Roman"/>
                <w:sz w:val="22"/>
                <w:szCs w:val="22"/>
              </w:rPr>
              <w:t>Наладка логики управления регулят</w:t>
            </w:r>
            <w:commentRangeEnd w:id="2701"/>
            <w:r>
              <w:rPr>
                <w:rStyle w:val="affe"/>
              </w:rPr>
              <w:commentReference w:id="2701"/>
            </w:r>
            <w:r>
              <w:rPr>
                <w:rFonts w:ascii="Times New Roman" w:hAnsi="Times New Roman"/>
                <w:sz w:val="22"/>
                <w:szCs w:val="22"/>
              </w:rPr>
              <w:t>ора</w:t>
            </w:r>
          </w:p>
        </w:tc>
        <w:tc>
          <w:tcPr>
            <w:tcW w:w="1577" w:type="dxa"/>
            <w:vAlign w:val="center"/>
          </w:tcPr>
          <w:p w14:paraId="26669F8C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72305C" w:rsidRPr="005B2CDD" w14:paraId="7FF181F7" w14:textId="77777777" w:rsidTr="00F93E26">
        <w:tc>
          <w:tcPr>
            <w:tcW w:w="1699" w:type="dxa"/>
            <w:vAlign w:val="center"/>
          </w:tcPr>
          <w:p w14:paraId="0136C0E2" w14:textId="77777777" w:rsidR="0072305C" w:rsidRPr="00D01C9F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365AB">
              <w:rPr>
                <w:rFonts w:ascii="Times New Roman" w:hAnsi="Times New Roman"/>
                <w:sz w:val="22"/>
                <w:szCs w:val="22"/>
              </w:rPr>
              <w:t>Фильтр F-300</w:t>
            </w:r>
          </w:p>
        </w:tc>
        <w:tc>
          <w:tcPr>
            <w:tcW w:w="1274" w:type="dxa"/>
            <w:vAlign w:val="center"/>
          </w:tcPr>
          <w:p w14:paraId="2C925686" w14:textId="77777777" w:rsidR="0072305C" w:rsidRPr="002B3F0F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365AB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F365AB">
              <w:rPr>
                <w:rFonts w:ascii="Times New Roman" w:hAnsi="Times New Roman"/>
                <w:sz w:val="22"/>
                <w:szCs w:val="22"/>
              </w:rPr>
              <w:t>3021</w:t>
            </w:r>
          </w:p>
        </w:tc>
        <w:tc>
          <w:tcPr>
            <w:tcW w:w="1697" w:type="dxa"/>
            <w:vAlign w:val="center"/>
          </w:tcPr>
          <w:p w14:paraId="050E23E8" w14:textId="77777777" w:rsidR="0072305C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365AB">
              <w:rPr>
                <w:rFonts w:ascii="Times New Roman" w:hAnsi="Times New Roman"/>
                <w:sz w:val="22"/>
                <w:szCs w:val="22"/>
              </w:rPr>
              <w:t>Расход фенола на F300</w:t>
            </w:r>
          </w:p>
        </w:tc>
        <w:tc>
          <w:tcPr>
            <w:tcW w:w="1695" w:type="dxa"/>
            <w:vAlign w:val="center"/>
          </w:tcPr>
          <w:p w14:paraId="0A84365E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Эффект «</w:t>
            </w:r>
            <w:commentRangeStart w:id="2702"/>
            <w:r>
              <w:rPr>
                <w:rFonts w:ascii="Times New Roman" w:hAnsi="Times New Roman"/>
                <w:sz w:val="22"/>
                <w:szCs w:val="22"/>
              </w:rPr>
              <w:t>затирания</w:t>
            </w:r>
            <w:commentRangeEnd w:id="2702"/>
            <w:r>
              <w:rPr>
                <w:rStyle w:val="affe"/>
              </w:rPr>
              <w:commentReference w:id="2702"/>
            </w:r>
            <w:r>
              <w:rPr>
                <w:rFonts w:ascii="Times New Roman" w:hAnsi="Times New Roman"/>
                <w:sz w:val="22"/>
                <w:szCs w:val="22"/>
              </w:rPr>
              <w:t>»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</w:p>
        </w:tc>
        <w:tc>
          <w:tcPr>
            <w:tcW w:w="1981" w:type="dxa"/>
            <w:vAlign w:val="center"/>
          </w:tcPr>
          <w:p w14:paraId="0D265D06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</w:p>
        </w:tc>
        <w:tc>
          <w:tcPr>
            <w:tcW w:w="1577" w:type="dxa"/>
            <w:vAlign w:val="center"/>
          </w:tcPr>
          <w:p w14:paraId="13CB7919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72305C" w:rsidRPr="005B2CDD" w14:paraId="1482A443" w14:textId="77777777" w:rsidTr="00F93E26">
        <w:tc>
          <w:tcPr>
            <w:tcW w:w="1699" w:type="dxa"/>
            <w:vAlign w:val="center"/>
          </w:tcPr>
          <w:p w14:paraId="6F13ED08" w14:textId="77777777" w:rsidR="0072305C" w:rsidRPr="00F365AB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365AB">
              <w:rPr>
                <w:rFonts w:ascii="Times New Roman" w:hAnsi="Times New Roman"/>
                <w:sz w:val="22"/>
                <w:szCs w:val="22"/>
              </w:rPr>
              <w:t>Фильтр F-300</w:t>
            </w:r>
          </w:p>
        </w:tc>
        <w:tc>
          <w:tcPr>
            <w:tcW w:w="1274" w:type="dxa"/>
            <w:vAlign w:val="center"/>
          </w:tcPr>
          <w:p w14:paraId="6A793DB8" w14:textId="77777777" w:rsidR="0072305C" w:rsidRPr="00F365AB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C2B40">
              <w:rPr>
                <w:rFonts w:ascii="Times New Roman" w:hAnsi="Times New Roman"/>
                <w:sz w:val="22"/>
                <w:szCs w:val="22"/>
              </w:rPr>
              <w:t>FIC3008</w:t>
            </w:r>
          </w:p>
        </w:tc>
        <w:tc>
          <w:tcPr>
            <w:tcW w:w="1697" w:type="dxa"/>
            <w:vAlign w:val="center"/>
          </w:tcPr>
          <w:p w14:paraId="4841B8C0" w14:textId="77777777" w:rsidR="0072305C" w:rsidRPr="00F365AB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C2B40">
              <w:rPr>
                <w:rFonts w:ascii="Times New Roman" w:hAnsi="Times New Roman"/>
                <w:sz w:val="22"/>
                <w:szCs w:val="22"/>
              </w:rPr>
              <w:t>Расход фенола на промывку ленты F-300</w:t>
            </w:r>
          </w:p>
        </w:tc>
        <w:tc>
          <w:tcPr>
            <w:tcW w:w="1695" w:type="dxa"/>
            <w:vAlign w:val="center"/>
          </w:tcPr>
          <w:p w14:paraId="1C596FB9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Эффект «</w:t>
            </w:r>
            <w:commentRangeStart w:id="2703"/>
            <w:r>
              <w:rPr>
                <w:rFonts w:ascii="Times New Roman" w:hAnsi="Times New Roman"/>
                <w:sz w:val="22"/>
                <w:szCs w:val="22"/>
              </w:rPr>
              <w:t>затирания</w:t>
            </w:r>
            <w:commentRangeEnd w:id="2703"/>
            <w:r>
              <w:rPr>
                <w:rStyle w:val="affe"/>
              </w:rPr>
              <w:commentReference w:id="2703"/>
            </w:r>
            <w:r>
              <w:rPr>
                <w:rFonts w:ascii="Times New Roman" w:hAnsi="Times New Roman"/>
                <w:sz w:val="22"/>
                <w:szCs w:val="22"/>
              </w:rPr>
              <w:t>»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</w:p>
        </w:tc>
        <w:tc>
          <w:tcPr>
            <w:tcW w:w="1981" w:type="dxa"/>
            <w:vAlign w:val="center"/>
          </w:tcPr>
          <w:p w14:paraId="2E1FDB1C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</w:p>
        </w:tc>
        <w:tc>
          <w:tcPr>
            <w:tcW w:w="1577" w:type="dxa"/>
            <w:vAlign w:val="center"/>
          </w:tcPr>
          <w:p w14:paraId="17257EEA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72305C" w:rsidRPr="005B2CDD" w14:paraId="1599F3A9" w14:textId="77777777" w:rsidTr="00F93E26">
        <w:tc>
          <w:tcPr>
            <w:tcW w:w="1699" w:type="dxa"/>
            <w:vAlign w:val="center"/>
          </w:tcPr>
          <w:p w14:paraId="72E45C3A" w14:textId="77777777" w:rsidR="0072305C" w:rsidRPr="00F365AB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01C9F">
              <w:rPr>
                <w:rFonts w:ascii="Times New Roman" w:hAnsi="Times New Roman"/>
                <w:sz w:val="22"/>
                <w:szCs w:val="22"/>
              </w:rPr>
              <w:tab/>
              <w:t>Дегидратор кристаллизатора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 xml:space="preserve">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C-330</w:t>
            </w:r>
          </w:p>
        </w:tc>
        <w:tc>
          <w:tcPr>
            <w:tcW w:w="1274" w:type="dxa"/>
            <w:vAlign w:val="center"/>
          </w:tcPr>
          <w:p w14:paraId="3DB31E9F" w14:textId="77777777" w:rsidR="0072305C" w:rsidRPr="00AC2B40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B3F0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2B3F0F">
              <w:rPr>
                <w:rFonts w:ascii="Times New Roman" w:hAnsi="Times New Roman"/>
                <w:sz w:val="22"/>
                <w:szCs w:val="22"/>
              </w:rPr>
              <w:t>331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</w:t>
            </w:r>
          </w:p>
        </w:tc>
        <w:tc>
          <w:tcPr>
            <w:tcW w:w="1697" w:type="dxa"/>
            <w:vAlign w:val="center"/>
          </w:tcPr>
          <w:p w14:paraId="1BAA95DA" w14:textId="77777777" w:rsidR="0072305C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 w:rsidRPr="002B3F0F">
              <w:rPr>
                <w:rFonts w:ascii="Times New Roman" w:hAnsi="Times New Roman"/>
                <w:sz w:val="22"/>
                <w:szCs w:val="22"/>
              </w:rPr>
              <w:t xml:space="preserve">питания в колонну </w:t>
            </w:r>
          </w:p>
          <w:p w14:paraId="7A4388BC" w14:textId="77777777" w:rsidR="0072305C" w:rsidRPr="00AC2B40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B3F0F">
              <w:rPr>
                <w:rFonts w:ascii="Times New Roman" w:hAnsi="Times New Roman"/>
                <w:sz w:val="22"/>
                <w:szCs w:val="22"/>
              </w:rPr>
              <w:t>С-330</w:t>
            </w:r>
          </w:p>
        </w:tc>
        <w:tc>
          <w:tcPr>
            <w:tcW w:w="1695" w:type="dxa"/>
            <w:vAlign w:val="center"/>
          </w:tcPr>
          <w:p w14:paraId="0BE18B83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ульсации давления на входе клапана стороны насосов P-310, P-315 В</w:t>
            </w:r>
          </w:p>
        </w:tc>
        <w:tc>
          <w:tcPr>
            <w:tcW w:w="1981" w:type="dxa"/>
            <w:vAlign w:val="center"/>
          </w:tcPr>
          <w:p w14:paraId="66B1D3C4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Ревизия насосного оборудования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P-310, P-315 В</w:t>
            </w:r>
          </w:p>
        </w:tc>
        <w:tc>
          <w:tcPr>
            <w:tcW w:w="1577" w:type="dxa"/>
            <w:vAlign w:val="center"/>
          </w:tcPr>
          <w:p w14:paraId="4F15E25D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72305C" w:rsidRPr="005B2CDD" w14:paraId="4BE8C713" w14:textId="77777777" w:rsidTr="00F93E26">
        <w:tc>
          <w:tcPr>
            <w:tcW w:w="1699" w:type="dxa"/>
            <w:vAlign w:val="center"/>
          </w:tcPr>
          <w:p w14:paraId="4E25671F" w14:textId="77777777" w:rsidR="0072305C" w:rsidRPr="005618F2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01C9F">
              <w:rPr>
                <w:rFonts w:ascii="Times New Roman" w:hAnsi="Times New Roman"/>
                <w:sz w:val="22"/>
                <w:szCs w:val="22"/>
              </w:rPr>
              <w:t>Дегидратор кристаллизатора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 xml:space="preserve">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C-330</w:t>
            </w:r>
          </w:p>
        </w:tc>
        <w:tc>
          <w:tcPr>
            <w:tcW w:w="1274" w:type="dxa"/>
            <w:vAlign w:val="center"/>
          </w:tcPr>
          <w:p w14:paraId="0BF1EA1B" w14:textId="77777777" w:rsidR="0072305C" w:rsidRPr="00AC2B40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TIC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3303</w:t>
            </w:r>
          </w:p>
        </w:tc>
        <w:tc>
          <w:tcPr>
            <w:tcW w:w="1697" w:type="dxa"/>
            <w:vAlign w:val="center"/>
          </w:tcPr>
          <w:p w14:paraId="5AAEB91E" w14:textId="77777777" w:rsidR="0072305C" w:rsidRPr="000A225F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Т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а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куба С-330</w:t>
            </w:r>
          </w:p>
        </w:tc>
        <w:tc>
          <w:tcPr>
            <w:tcW w:w="1695" w:type="dxa"/>
            <w:vAlign w:val="center"/>
          </w:tcPr>
          <w:p w14:paraId="7C008D49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Отсутствует измерение расхода греющего пара в кипятильник 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E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33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1981" w:type="dxa"/>
            <w:vAlign w:val="center"/>
          </w:tcPr>
          <w:p w14:paraId="3C391E1C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Установка расходомера греющего пара с последующей реализацией каскадной схемы регулирования температуры</w:t>
            </w:r>
          </w:p>
        </w:tc>
        <w:tc>
          <w:tcPr>
            <w:tcW w:w="1577" w:type="dxa"/>
            <w:vAlign w:val="center"/>
          </w:tcPr>
          <w:p w14:paraId="7644E3EC" w14:textId="3F8CB870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704"/>
            <w:commentRangeStart w:id="2705"/>
            <w:del w:id="2706" w:author="Эльдар Галеев" w:date="2023-07-13T11:02:00Z">
              <w:r w:rsidRPr="00052656" w:rsidDel="0076663E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delText>3</w:delText>
              </w:r>
            </w:del>
            <w:commentRangeEnd w:id="2704"/>
            <w:ins w:id="2707" w:author="Эльдар Галеев" w:date="2023-07-13T11:02:00Z">
              <w:r w:rsidR="0076663E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2</w:t>
              </w:r>
            </w:ins>
            <w:r>
              <w:rPr>
                <w:rStyle w:val="affe"/>
              </w:rPr>
              <w:commentReference w:id="2704"/>
            </w:r>
            <w:commentRangeEnd w:id="2705"/>
            <w:r w:rsidR="0076663E">
              <w:rPr>
                <w:rStyle w:val="affe"/>
              </w:rPr>
              <w:commentReference w:id="2705"/>
            </w:r>
          </w:p>
        </w:tc>
      </w:tr>
      <w:tr w:rsidR="0076663E" w:rsidRPr="005B2CDD" w14:paraId="2D087BB4" w14:textId="77777777" w:rsidTr="00F93E26">
        <w:trPr>
          <w:ins w:id="2708" w:author="Эльдар Галеев" w:date="2023-07-13T11:03:00Z"/>
        </w:trPr>
        <w:tc>
          <w:tcPr>
            <w:tcW w:w="1699" w:type="dxa"/>
            <w:vAlign w:val="center"/>
          </w:tcPr>
          <w:p w14:paraId="3FAB7C6B" w14:textId="40AA62EA" w:rsidR="0076663E" w:rsidRPr="00D01C9F" w:rsidRDefault="0076663E" w:rsidP="0076663E">
            <w:pPr>
              <w:spacing w:line="240" w:lineRule="auto"/>
              <w:ind w:left="-57" w:right="-57" w:firstLine="0"/>
              <w:jc w:val="center"/>
              <w:rPr>
                <w:ins w:id="2709" w:author="Эльдар Галеев" w:date="2023-07-13T11:03:00Z"/>
                <w:rFonts w:ascii="Times New Roman" w:hAnsi="Times New Roman"/>
                <w:sz w:val="22"/>
                <w:szCs w:val="22"/>
              </w:rPr>
            </w:pPr>
            <w:ins w:id="2710" w:author="Эльдар Галеев" w:date="2023-07-13T11:03:00Z">
              <w:r w:rsidRPr="00D01C9F">
                <w:rPr>
                  <w:rFonts w:ascii="Times New Roman" w:hAnsi="Times New Roman"/>
                  <w:sz w:val="22"/>
                  <w:szCs w:val="22"/>
                </w:rPr>
                <w:t>Дегидратор кристаллизатора</w:t>
              </w:r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 xml:space="preserve"> </w:t>
              </w:r>
              <w:r w:rsidRPr="00D01C9F">
                <w:rPr>
                  <w:rFonts w:ascii="Times New Roman" w:hAnsi="Times New Roman"/>
                  <w:sz w:val="22"/>
                  <w:szCs w:val="22"/>
                </w:rPr>
                <w:t>C-330</w:t>
              </w:r>
            </w:ins>
          </w:p>
        </w:tc>
        <w:tc>
          <w:tcPr>
            <w:tcW w:w="1274" w:type="dxa"/>
            <w:vAlign w:val="center"/>
          </w:tcPr>
          <w:p w14:paraId="30D0E8F1" w14:textId="56FBD5AF" w:rsidR="0076663E" w:rsidRPr="00052656" w:rsidRDefault="0076663E" w:rsidP="0076663E">
            <w:pPr>
              <w:spacing w:line="240" w:lineRule="auto"/>
              <w:ind w:left="-113" w:right="-113" w:firstLine="0"/>
              <w:jc w:val="center"/>
              <w:rPr>
                <w:ins w:id="2711" w:author="Эльдар Галеев" w:date="2023-07-13T11:03:00Z"/>
                <w:rFonts w:ascii="Times New Roman" w:hAnsi="Times New Roman"/>
                <w:color w:val="000000" w:themeColor="text1"/>
                <w:sz w:val="22"/>
                <w:szCs w:val="22"/>
              </w:rPr>
            </w:pPr>
            <w:ins w:id="2712" w:author="Эльдар Галеев" w:date="2023-07-13T11:03:00Z">
              <w:r w:rsidRPr="00052656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T</w:t>
              </w:r>
            </w:ins>
            <w:ins w:id="2713" w:author="Эльдар Галеев" w:date="2023-07-13T11:04:00Z">
              <w:r>
                <w:rPr>
                  <w:rFonts w:ascii="Times New Roman" w:hAnsi="Times New Roman"/>
                  <w:color w:val="000000" w:themeColor="text1"/>
                  <w:sz w:val="22"/>
                  <w:szCs w:val="22"/>
                  <w:lang w:val="en-US"/>
                </w:rPr>
                <w:t>V</w:t>
              </w:r>
            </w:ins>
            <w:ins w:id="2714" w:author="Эльдар Галеев" w:date="2023-07-13T11:03:00Z">
              <w:r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3303</w:t>
              </w:r>
            </w:ins>
          </w:p>
        </w:tc>
        <w:tc>
          <w:tcPr>
            <w:tcW w:w="1697" w:type="dxa"/>
            <w:vAlign w:val="center"/>
          </w:tcPr>
          <w:p w14:paraId="598537BF" w14:textId="4521F9A3" w:rsidR="0076663E" w:rsidRDefault="0076663E" w:rsidP="0076663E">
            <w:pPr>
              <w:spacing w:line="240" w:lineRule="auto"/>
              <w:ind w:left="-57" w:right="-57" w:firstLine="0"/>
              <w:jc w:val="center"/>
              <w:rPr>
                <w:ins w:id="2715" w:author="Эльдар Галеев" w:date="2023-07-13T11:03:00Z"/>
                <w:rFonts w:ascii="Times New Roman" w:hAnsi="Times New Roman"/>
                <w:color w:val="000000" w:themeColor="text1"/>
                <w:sz w:val="22"/>
                <w:szCs w:val="22"/>
              </w:rPr>
            </w:pPr>
            <w:ins w:id="2716" w:author="Эльдар Галеев" w:date="2023-07-13T11:03:00Z">
              <w:r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Т</w:t>
              </w:r>
              <w:r w:rsidRPr="00C5226C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емператур</w:t>
              </w:r>
              <w:r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а</w:t>
              </w:r>
              <w:r w:rsidRPr="00C5226C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 xml:space="preserve"> куба С-330</w:t>
              </w:r>
            </w:ins>
          </w:p>
        </w:tc>
        <w:tc>
          <w:tcPr>
            <w:tcW w:w="1695" w:type="dxa"/>
            <w:vAlign w:val="center"/>
          </w:tcPr>
          <w:p w14:paraId="66B87E30" w14:textId="73240458" w:rsidR="0076663E" w:rsidRPr="00052656" w:rsidRDefault="0076663E" w:rsidP="0076663E">
            <w:pPr>
              <w:spacing w:line="240" w:lineRule="auto"/>
              <w:ind w:firstLine="0"/>
              <w:jc w:val="center"/>
              <w:rPr>
                <w:ins w:id="2717" w:author="Эльдар Галеев" w:date="2023-07-13T11:03:00Z"/>
                <w:rFonts w:ascii="Times New Roman" w:hAnsi="Times New Roman"/>
                <w:color w:val="000000" w:themeColor="text1"/>
                <w:sz w:val="22"/>
                <w:szCs w:val="22"/>
              </w:rPr>
            </w:pPr>
            <w:ins w:id="2718" w:author="Эльдар Галеев" w:date="2023-07-13T11:04:00Z">
              <w:r w:rsidRPr="0072305C">
                <w:rPr>
                  <w:rFonts w:ascii="Times New Roman" w:hAnsi="Times New Roman"/>
                  <w:sz w:val="22"/>
                  <w:szCs w:val="22"/>
                </w:rPr>
                <w:t>Высокая степень открытия клапана (более 90 %)</w:t>
              </w:r>
            </w:ins>
          </w:p>
        </w:tc>
        <w:tc>
          <w:tcPr>
            <w:tcW w:w="1981" w:type="dxa"/>
            <w:vAlign w:val="center"/>
          </w:tcPr>
          <w:p w14:paraId="4ECDF58B" w14:textId="4CADAEE0" w:rsidR="0076663E" w:rsidRPr="00052656" w:rsidRDefault="0076663E" w:rsidP="0076663E">
            <w:pPr>
              <w:spacing w:line="240" w:lineRule="auto"/>
              <w:ind w:firstLine="0"/>
              <w:jc w:val="center"/>
              <w:rPr>
                <w:ins w:id="2719" w:author="Эльдар Галеев" w:date="2023-07-13T11:03:00Z"/>
                <w:rFonts w:ascii="Times New Roman" w:hAnsi="Times New Roman"/>
                <w:color w:val="000000" w:themeColor="text1"/>
                <w:sz w:val="22"/>
                <w:szCs w:val="22"/>
              </w:rPr>
            </w:pPr>
            <w:ins w:id="2720" w:author="Эльдар Галеев" w:date="2023-07-13T11:04:00Z">
              <w:r w:rsidRPr="00FE26E3">
                <w:rPr>
                  <w:rFonts w:ascii="Times New Roman" w:hAnsi="Times New Roman"/>
                  <w:sz w:val="22"/>
                  <w:szCs w:val="22"/>
                </w:rPr>
                <w:t xml:space="preserve">Ревизия </w:t>
              </w:r>
              <w:r>
                <w:rPr>
                  <w:rFonts w:ascii="Times New Roman" w:hAnsi="Times New Roman"/>
                  <w:sz w:val="22"/>
                  <w:szCs w:val="22"/>
                </w:rPr>
                <w:t xml:space="preserve">(замена) </w:t>
              </w:r>
              <w:r w:rsidRPr="00FE26E3">
                <w:rPr>
                  <w:rFonts w:ascii="Times New Roman" w:hAnsi="Times New Roman"/>
                  <w:sz w:val="22"/>
                  <w:szCs w:val="22"/>
                </w:rPr>
                <w:t>клапана</w:t>
              </w:r>
            </w:ins>
          </w:p>
        </w:tc>
        <w:tc>
          <w:tcPr>
            <w:tcW w:w="1577" w:type="dxa"/>
            <w:vAlign w:val="center"/>
          </w:tcPr>
          <w:p w14:paraId="4E51A3DF" w14:textId="3E7CC8A9" w:rsidR="0076663E" w:rsidRPr="00052656" w:rsidDel="0076663E" w:rsidRDefault="0076663E" w:rsidP="0076663E">
            <w:pPr>
              <w:spacing w:line="240" w:lineRule="auto"/>
              <w:ind w:firstLine="0"/>
              <w:jc w:val="center"/>
              <w:rPr>
                <w:ins w:id="2721" w:author="Эльдар Галеев" w:date="2023-07-13T11:03:00Z"/>
                <w:rFonts w:ascii="Times New Roman" w:hAnsi="Times New Roman"/>
                <w:color w:val="000000" w:themeColor="text1"/>
                <w:sz w:val="22"/>
                <w:szCs w:val="22"/>
              </w:rPr>
            </w:pPr>
            <w:ins w:id="2722" w:author="Эльдар Галеев" w:date="2023-07-13T11:04:00Z">
              <w:r>
                <w:rPr>
                  <w:rFonts w:ascii="Times New Roman" w:hAnsi="Times New Roman"/>
                  <w:sz w:val="22"/>
                  <w:szCs w:val="22"/>
                </w:rPr>
                <w:t>2</w:t>
              </w:r>
              <w:commentRangeStart w:id="2723"/>
              <w:commentRangeEnd w:id="2723"/>
              <w:r>
                <w:rPr>
                  <w:rStyle w:val="affe"/>
                </w:rPr>
                <w:commentReference w:id="2723"/>
              </w:r>
            </w:ins>
          </w:p>
        </w:tc>
      </w:tr>
      <w:tr w:rsidR="0076663E" w:rsidRPr="005B2CDD" w14:paraId="0D953EA2" w14:textId="77777777" w:rsidTr="00F93E26">
        <w:tc>
          <w:tcPr>
            <w:tcW w:w="1699" w:type="dxa"/>
            <w:vAlign w:val="center"/>
          </w:tcPr>
          <w:p w14:paraId="3C2A04EF" w14:textId="77777777" w:rsidR="0076663E" w:rsidRPr="005618F2" w:rsidRDefault="0076663E" w:rsidP="0076663E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proofErr w:type="spellStart"/>
            <w:r w:rsidRPr="00D01C9F">
              <w:rPr>
                <w:rFonts w:ascii="Times New Roman" w:hAnsi="Times New Roman"/>
                <w:sz w:val="22"/>
                <w:szCs w:val="22"/>
              </w:rPr>
              <w:t>Дегидратор</w:t>
            </w:r>
            <w:proofErr w:type="spellEnd"/>
            <w:r w:rsidRPr="00D01C9F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ре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кристаллизатора</w:t>
            </w:r>
            <w:proofErr w:type="spellEnd"/>
            <w:r>
              <w:rPr>
                <w:rFonts w:ascii="Times New Roman" w:hAnsi="Times New Roman"/>
                <w:sz w:val="22"/>
                <w:szCs w:val="22"/>
                <w:lang w:val="en-US"/>
              </w:rPr>
              <w:t xml:space="preserve">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C-3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4" w:type="dxa"/>
            <w:vAlign w:val="center"/>
          </w:tcPr>
          <w:p w14:paraId="330C2748" w14:textId="77777777" w:rsidR="0076663E" w:rsidRPr="00AC2B40" w:rsidRDefault="0076663E" w:rsidP="0076663E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TIC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3702</w:t>
            </w:r>
          </w:p>
        </w:tc>
        <w:tc>
          <w:tcPr>
            <w:tcW w:w="1697" w:type="dxa"/>
            <w:vAlign w:val="center"/>
          </w:tcPr>
          <w:p w14:paraId="744BC28E" w14:textId="77777777" w:rsidR="0076663E" w:rsidRPr="000A225F" w:rsidRDefault="0076663E" w:rsidP="0076663E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Т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а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куба С-3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7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1695" w:type="dxa"/>
            <w:vAlign w:val="center"/>
          </w:tcPr>
          <w:p w14:paraId="1973B3C8" w14:textId="77777777" w:rsidR="0076663E" w:rsidRPr="00FE26E3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Отсутствует измерение расхода греющего пара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lastRenderedPageBreak/>
              <w:t xml:space="preserve">в кипятильник 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E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37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1981" w:type="dxa"/>
            <w:vAlign w:val="center"/>
          </w:tcPr>
          <w:p w14:paraId="06C4AC3E" w14:textId="77777777" w:rsidR="0076663E" w:rsidRPr="00FE26E3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lastRenderedPageBreak/>
              <w:t xml:space="preserve">Установка расходомера греющего пара с последующей реализацией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lastRenderedPageBreak/>
              <w:t>каскадной схемы регулирования температуры</w:t>
            </w:r>
          </w:p>
        </w:tc>
        <w:tc>
          <w:tcPr>
            <w:tcW w:w="1577" w:type="dxa"/>
            <w:vAlign w:val="center"/>
          </w:tcPr>
          <w:p w14:paraId="42107CEC" w14:textId="20D2039C" w:rsidR="0076663E" w:rsidRPr="00FE26E3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724"/>
            <w:del w:id="2725" w:author="Эльдар Галеев" w:date="2023-07-13T11:02:00Z">
              <w:r w:rsidRPr="00052656" w:rsidDel="0076663E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lastRenderedPageBreak/>
                <w:delText>3</w:delText>
              </w:r>
            </w:del>
            <w:ins w:id="2726" w:author="Эльдар Галеев" w:date="2023-07-13T11:02:00Z">
              <w:r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2</w:t>
              </w:r>
              <w:commentRangeEnd w:id="2724"/>
              <w:r>
                <w:rPr>
                  <w:rStyle w:val="affe"/>
                </w:rPr>
                <w:commentReference w:id="2724"/>
              </w:r>
            </w:ins>
          </w:p>
        </w:tc>
      </w:tr>
      <w:tr w:rsidR="0076663E" w:rsidRPr="005B2CDD" w14:paraId="6FC4EA6D" w14:textId="77777777" w:rsidTr="00F93E26">
        <w:tc>
          <w:tcPr>
            <w:tcW w:w="1699" w:type="dxa"/>
            <w:vAlign w:val="center"/>
          </w:tcPr>
          <w:p w14:paraId="3190789C" w14:textId="77777777" w:rsidR="0076663E" w:rsidRPr="00D01C9F" w:rsidRDefault="0076663E" w:rsidP="0076663E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>Кристаллизатор К-3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4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4" w:type="dxa"/>
            <w:vAlign w:val="center"/>
          </w:tcPr>
          <w:p w14:paraId="0E6FD583" w14:textId="77777777" w:rsidR="0076663E" w:rsidRPr="000A225F" w:rsidRDefault="0076663E" w:rsidP="0076663E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AC2B40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V3402</w:t>
            </w:r>
          </w:p>
        </w:tc>
        <w:tc>
          <w:tcPr>
            <w:tcW w:w="1697" w:type="dxa"/>
            <w:vAlign w:val="center"/>
          </w:tcPr>
          <w:p w14:paraId="735EB816" w14:textId="77777777" w:rsidR="0076663E" w:rsidRDefault="0076663E" w:rsidP="0076663E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225F">
              <w:rPr>
                <w:rFonts w:ascii="Times New Roman" w:hAnsi="Times New Roman"/>
                <w:sz w:val="22"/>
                <w:szCs w:val="22"/>
              </w:rPr>
              <w:t>Расход фенольной воды в К-340</w:t>
            </w:r>
          </w:p>
        </w:tc>
        <w:tc>
          <w:tcPr>
            <w:tcW w:w="1695" w:type="dxa"/>
            <w:vAlign w:val="center"/>
          </w:tcPr>
          <w:p w14:paraId="13C9185C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Эффект «</w:t>
            </w:r>
            <w:r>
              <w:rPr>
                <w:rFonts w:ascii="Times New Roman" w:hAnsi="Times New Roman"/>
                <w:sz w:val="22"/>
                <w:szCs w:val="22"/>
              </w:rPr>
              <w:t>затирания»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</w:p>
        </w:tc>
        <w:tc>
          <w:tcPr>
            <w:tcW w:w="1981" w:type="dxa"/>
            <w:vAlign w:val="center"/>
          </w:tcPr>
          <w:p w14:paraId="24B83859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</w:p>
        </w:tc>
        <w:tc>
          <w:tcPr>
            <w:tcW w:w="1577" w:type="dxa"/>
            <w:vAlign w:val="center"/>
          </w:tcPr>
          <w:p w14:paraId="4A566747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76663E" w:rsidRPr="005B2CDD" w14:paraId="08A6BB99" w14:textId="77777777" w:rsidTr="00FA1295">
        <w:tc>
          <w:tcPr>
            <w:tcW w:w="9923" w:type="dxa"/>
            <w:gridSpan w:val="6"/>
            <w:vAlign w:val="center"/>
          </w:tcPr>
          <w:p w14:paraId="70625D6B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Cекция разложения аддукта (блок 400)</w:t>
            </w:r>
          </w:p>
        </w:tc>
      </w:tr>
      <w:tr w:rsidR="0076663E" w:rsidRPr="005B2CDD" w14:paraId="0D77E3B6" w14:textId="77777777" w:rsidTr="00F93E26">
        <w:tc>
          <w:tcPr>
            <w:tcW w:w="1699" w:type="dxa"/>
            <w:vAlign w:val="center"/>
          </w:tcPr>
          <w:p w14:paraId="7F779B71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Колонна отгонки фенола С-420</w:t>
            </w:r>
          </w:p>
        </w:tc>
        <w:tc>
          <w:tcPr>
            <w:tcW w:w="1274" w:type="dxa"/>
            <w:vAlign w:val="center"/>
          </w:tcPr>
          <w:p w14:paraId="2A934D77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FТ4105</w:t>
            </w:r>
          </w:p>
        </w:tc>
        <w:tc>
          <w:tcPr>
            <w:tcW w:w="1697" w:type="dxa"/>
            <w:vAlign w:val="center"/>
          </w:tcPr>
          <w:p w14:paraId="700F9B2E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питания на колонну отгонки фенола С-420</w:t>
            </w:r>
          </w:p>
        </w:tc>
        <w:tc>
          <w:tcPr>
            <w:tcW w:w="1695" w:type="dxa"/>
            <w:vAlign w:val="center"/>
          </w:tcPr>
          <w:p w14:paraId="21C12275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Показания расхода 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некорректны (при переменных значениях уровн</w:t>
            </w:r>
            <w:r>
              <w:rPr>
                <w:rFonts w:ascii="Times New Roman" w:hAnsi="Times New Roman"/>
                <w:sz w:val="22"/>
                <w:szCs w:val="22"/>
              </w:rPr>
              <w:t>ей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 xml:space="preserve"> в V-410 и С-420 показания FТ-4105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неизменны)</w:t>
            </w:r>
          </w:p>
        </w:tc>
        <w:tc>
          <w:tcPr>
            <w:tcW w:w="1981" w:type="dxa"/>
            <w:vAlign w:val="center"/>
          </w:tcPr>
          <w:p w14:paraId="0953A7F7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оверка (ревизия)</w:t>
            </w:r>
          </w:p>
        </w:tc>
        <w:tc>
          <w:tcPr>
            <w:tcW w:w="1577" w:type="dxa"/>
            <w:vAlign w:val="center"/>
          </w:tcPr>
          <w:p w14:paraId="695F70D1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76663E" w:rsidRPr="005B2CDD" w14:paraId="3A5AB439" w14:textId="77777777" w:rsidTr="00F93E26">
        <w:tc>
          <w:tcPr>
            <w:tcW w:w="1699" w:type="dxa"/>
            <w:vAlign w:val="center"/>
          </w:tcPr>
          <w:p w14:paraId="4B67722B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Колонна отгонки фенола С-420</w:t>
            </w:r>
          </w:p>
        </w:tc>
        <w:tc>
          <w:tcPr>
            <w:tcW w:w="1274" w:type="dxa"/>
            <w:vAlign w:val="center"/>
          </w:tcPr>
          <w:p w14:paraId="5A93A62C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4105</w:t>
            </w:r>
          </w:p>
        </w:tc>
        <w:tc>
          <w:tcPr>
            <w:tcW w:w="1697" w:type="dxa"/>
            <w:vAlign w:val="center"/>
          </w:tcPr>
          <w:p w14:paraId="6D5ADBEB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питания на колонну отгонки фенола С-420</w:t>
            </w:r>
          </w:p>
        </w:tc>
        <w:tc>
          <w:tcPr>
            <w:tcW w:w="1695" w:type="dxa"/>
            <w:vAlign w:val="center"/>
          </w:tcPr>
          <w:p w14:paraId="51B3C2D4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Эффект «</w:t>
            </w:r>
            <w:commentRangeStart w:id="2727"/>
            <w:r>
              <w:rPr>
                <w:rFonts w:ascii="Times New Roman" w:hAnsi="Times New Roman"/>
                <w:sz w:val="22"/>
                <w:szCs w:val="22"/>
              </w:rPr>
              <w:t>затирания</w:t>
            </w:r>
            <w:commentRangeEnd w:id="2727"/>
            <w:r>
              <w:rPr>
                <w:rStyle w:val="affe"/>
              </w:rPr>
              <w:commentReference w:id="2727"/>
            </w:r>
            <w:r>
              <w:rPr>
                <w:rFonts w:ascii="Times New Roman" w:hAnsi="Times New Roman"/>
                <w:sz w:val="22"/>
                <w:szCs w:val="22"/>
              </w:rPr>
              <w:t>»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</w:p>
        </w:tc>
        <w:tc>
          <w:tcPr>
            <w:tcW w:w="1981" w:type="dxa"/>
            <w:vAlign w:val="center"/>
          </w:tcPr>
          <w:p w14:paraId="78460D9D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</w:p>
        </w:tc>
        <w:tc>
          <w:tcPr>
            <w:tcW w:w="1577" w:type="dxa"/>
            <w:vAlign w:val="center"/>
          </w:tcPr>
          <w:p w14:paraId="32852EA1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76663E" w:rsidRPr="005B2CDD" w14:paraId="7CF9B04B" w14:textId="77777777" w:rsidTr="00F93E26">
        <w:tc>
          <w:tcPr>
            <w:tcW w:w="1699" w:type="dxa"/>
            <w:vAlign w:val="center"/>
          </w:tcPr>
          <w:p w14:paraId="44C0D176" w14:textId="77777777" w:rsidR="0076663E" w:rsidRPr="00AF1554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Колонна отгонки фенола С-420</w:t>
            </w:r>
          </w:p>
        </w:tc>
        <w:tc>
          <w:tcPr>
            <w:tcW w:w="1274" w:type="dxa"/>
            <w:vAlign w:val="center"/>
          </w:tcPr>
          <w:p w14:paraId="34308524" w14:textId="77777777" w:rsidR="0076663E" w:rsidRPr="00C5226C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TIC4201</w:t>
            </w:r>
          </w:p>
        </w:tc>
        <w:tc>
          <w:tcPr>
            <w:tcW w:w="1697" w:type="dxa"/>
            <w:vAlign w:val="center"/>
          </w:tcPr>
          <w:p w14:paraId="447097C9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Т</w:t>
            </w:r>
            <w:r w:rsidRPr="00C5226C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а</w:t>
            </w:r>
            <w:r w:rsidRPr="00C5226C">
              <w:rPr>
                <w:rFonts w:ascii="Times New Roman" w:hAnsi="Times New Roman"/>
                <w:sz w:val="22"/>
                <w:szCs w:val="22"/>
              </w:rPr>
              <w:t xml:space="preserve"> острого пара, подаваемого в колонну С-420</w:t>
            </w:r>
          </w:p>
        </w:tc>
        <w:tc>
          <w:tcPr>
            <w:tcW w:w="1695" w:type="dxa"/>
            <w:vAlign w:val="center"/>
          </w:tcPr>
          <w:p w14:paraId="2E7BCE77" w14:textId="77777777" w:rsidR="0076663E" w:rsidRPr="00FE26E3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Отсутствует измерение расхода греющего пара в кипятильник 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E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420</w:t>
            </w:r>
          </w:p>
        </w:tc>
        <w:tc>
          <w:tcPr>
            <w:tcW w:w="1981" w:type="dxa"/>
            <w:vAlign w:val="center"/>
          </w:tcPr>
          <w:p w14:paraId="5EAC79E7" w14:textId="77777777" w:rsidR="0076663E" w:rsidRPr="00FE26E3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Установка расходомера греющего пара с последующей реализацией каскадной схемы регулирования температуры</w:t>
            </w:r>
          </w:p>
        </w:tc>
        <w:tc>
          <w:tcPr>
            <w:tcW w:w="1577" w:type="dxa"/>
            <w:vAlign w:val="center"/>
          </w:tcPr>
          <w:p w14:paraId="19CD887C" w14:textId="7ADF2AC0" w:rsidR="0076663E" w:rsidRPr="00FE26E3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728"/>
            <w:del w:id="2729" w:author="Эльдар Галеев" w:date="2023-07-13T11:03:00Z">
              <w:r w:rsidRPr="00052656" w:rsidDel="0076663E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delText>3</w:delText>
              </w:r>
            </w:del>
            <w:ins w:id="2730" w:author="Эльдар Галеев" w:date="2023-07-13T11:03:00Z">
              <w:r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2</w:t>
              </w:r>
              <w:commentRangeEnd w:id="2728"/>
              <w:r>
                <w:rPr>
                  <w:rStyle w:val="affe"/>
                </w:rPr>
                <w:commentReference w:id="2728"/>
              </w:r>
            </w:ins>
          </w:p>
        </w:tc>
      </w:tr>
      <w:tr w:rsidR="0076663E" w:rsidRPr="005B2CDD" w14:paraId="5459D67D" w14:textId="77777777" w:rsidTr="00FA1295">
        <w:tc>
          <w:tcPr>
            <w:tcW w:w="9923" w:type="dxa"/>
            <w:gridSpan w:val="6"/>
            <w:vAlign w:val="center"/>
          </w:tcPr>
          <w:p w14:paraId="11ED36BE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Cекция регенерации БФА (блок 600)</w:t>
            </w:r>
          </w:p>
        </w:tc>
      </w:tr>
      <w:tr w:rsidR="0076663E" w:rsidRPr="005B2CDD" w14:paraId="5DEEBE93" w14:textId="77777777" w:rsidTr="00F93E26">
        <w:tc>
          <w:tcPr>
            <w:tcW w:w="1699" w:type="dxa"/>
            <w:vAlign w:val="center"/>
          </w:tcPr>
          <w:p w14:paraId="15864D7C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Концентратор регенерации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 xml:space="preserve"> </w:t>
            </w:r>
          </w:p>
          <w:p w14:paraId="5C5739E1" w14:textId="77777777" w:rsidR="0076663E" w:rsidRPr="00FE26E3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E-620</w:t>
            </w:r>
          </w:p>
        </w:tc>
        <w:tc>
          <w:tcPr>
            <w:tcW w:w="1274" w:type="dxa"/>
            <w:vAlign w:val="center"/>
          </w:tcPr>
          <w:p w14:paraId="1954508C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>6201</w:t>
            </w:r>
          </w:p>
        </w:tc>
        <w:tc>
          <w:tcPr>
            <w:tcW w:w="1697" w:type="dxa"/>
            <w:vAlign w:val="center"/>
          </w:tcPr>
          <w:p w14:paraId="52A2BC3C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пара 0,3 МПа</w:t>
            </w:r>
          </w:p>
        </w:tc>
        <w:tc>
          <w:tcPr>
            <w:tcW w:w="1695" w:type="dxa"/>
            <w:vAlign w:val="center"/>
          </w:tcPr>
          <w:p w14:paraId="481C3E89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 xml:space="preserve">«Обнуление» показаний </w:t>
            </w:r>
            <w:r>
              <w:rPr>
                <w:rFonts w:ascii="Times New Roman" w:hAnsi="Times New Roman"/>
                <w:sz w:val="22"/>
                <w:szCs w:val="22"/>
              </w:rPr>
              <w:t>расхода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ниже значений 40 кг/ч</w:t>
            </w:r>
          </w:p>
        </w:tc>
        <w:tc>
          <w:tcPr>
            <w:tcW w:w="1981" w:type="dxa"/>
            <w:vAlign w:val="center"/>
          </w:tcPr>
          <w:p w14:paraId="7E97E775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оверка (ревизия)</w:t>
            </w:r>
            <w:r>
              <w:rPr>
                <w:rFonts w:ascii="Times New Roman" w:hAnsi="Times New Roman"/>
                <w:sz w:val="22"/>
                <w:szCs w:val="22"/>
              </w:rPr>
              <w:t>. Расширение рабочего диапазона расхода</w:t>
            </w:r>
          </w:p>
        </w:tc>
        <w:tc>
          <w:tcPr>
            <w:tcW w:w="1577" w:type="dxa"/>
            <w:vAlign w:val="center"/>
          </w:tcPr>
          <w:p w14:paraId="24975D9B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bookmarkEnd w:id="2613"/>
    </w:tbl>
    <w:p w14:paraId="133E1152" w14:textId="0D805FC0" w:rsidR="004B4153" w:rsidRDefault="004B4153" w:rsidP="00616867">
      <w:pPr>
        <w:pStyle w:val="af4"/>
      </w:pPr>
    </w:p>
    <w:p w14:paraId="10E5FEED" w14:textId="738CEB7C" w:rsidR="00DE2AC6" w:rsidDel="0076663E" w:rsidRDefault="00DE2AC6" w:rsidP="00616867">
      <w:pPr>
        <w:pStyle w:val="af4"/>
        <w:rPr>
          <w:del w:id="2731" w:author="Эльдар Галеев" w:date="2023-07-13T11:07:00Z"/>
        </w:rPr>
      </w:pPr>
    </w:p>
    <w:p w14:paraId="38CB4C7A" w14:textId="0032E62B" w:rsidR="00DE2AC6" w:rsidDel="0076663E" w:rsidRDefault="00DE2AC6" w:rsidP="00616867">
      <w:pPr>
        <w:pStyle w:val="af4"/>
        <w:rPr>
          <w:del w:id="2732" w:author="Эльдар Галеев" w:date="2023-07-13T11:07:00Z"/>
        </w:rPr>
      </w:pPr>
    </w:p>
    <w:p w14:paraId="5172A868" w14:textId="77777777" w:rsidR="00616867" w:rsidRDefault="00616867" w:rsidP="00616867">
      <w:pPr>
        <w:pStyle w:val="21"/>
        <w:ind w:left="851" w:hanging="851"/>
      </w:pPr>
      <w:bookmarkStart w:id="2733" w:name="_Toc112142366"/>
      <w:r>
        <w:t>Выводы</w:t>
      </w:r>
      <w:bookmarkEnd w:id="2733"/>
    </w:p>
    <w:p w14:paraId="36B38D33" w14:textId="19F3A1F3" w:rsidR="00616867" w:rsidRDefault="00616867" w:rsidP="00616867">
      <w:pPr>
        <w:pStyle w:val="af4"/>
      </w:pPr>
      <w:r w:rsidRPr="001E4D7F">
        <w:t xml:space="preserve">Значительных проблем, препятствующих реализации функций управления не выявлено. </w:t>
      </w:r>
      <w:r>
        <w:t xml:space="preserve">Требуется </w:t>
      </w:r>
      <w:r w:rsidRPr="001E4D7F">
        <w:t>провести мероприятия по дооснащению</w:t>
      </w:r>
      <w:r>
        <w:t xml:space="preserve"> для критически важных позиций</w:t>
      </w:r>
      <w:r w:rsidRPr="001E4D7F">
        <w:t>, указанны</w:t>
      </w:r>
      <w:r>
        <w:t>х</w:t>
      </w:r>
      <w:r w:rsidRPr="001E4D7F">
        <w:t xml:space="preserve"> в таблиц</w:t>
      </w:r>
      <w:r w:rsidR="000E75BD">
        <w:t>ах</w:t>
      </w:r>
      <w:r w:rsidRPr="001E4D7F">
        <w:t xml:space="preserve"> </w:t>
      </w:r>
      <w:r w:rsidR="000E75BD" w:rsidRPr="000E75BD">
        <w:t>1 и 2</w:t>
      </w:r>
      <w:r w:rsidRPr="000E75BD">
        <w:t>.</w:t>
      </w:r>
    </w:p>
    <w:p w14:paraId="329897E8" w14:textId="7F8B91D6" w:rsidR="00E22F51" w:rsidRPr="001E4D7F" w:rsidRDefault="00E22F51" w:rsidP="00616867">
      <w:pPr>
        <w:pStyle w:val="af4"/>
      </w:pPr>
      <w:r>
        <w:t>Оборудование корпуса 403 работает на предельных нагрузках, в связи с чем наблюдается завышения показаний приборов, насыщение клапанов, не</w:t>
      </w:r>
      <w:del w:id="2734" w:author="Булуев Илья Иванович" w:date="2023-07-10T14:01:00Z">
        <w:r w:rsidDel="00A92FDB">
          <w:delText xml:space="preserve"> </w:delText>
        </w:r>
      </w:del>
      <w:r>
        <w:t>стабильная работа теплообменников и другого оборудования.</w:t>
      </w:r>
    </w:p>
    <w:p w14:paraId="213CBB31" w14:textId="77777777" w:rsidR="00616867" w:rsidRDefault="00616867" w:rsidP="00616867">
      <w:pPr>
        <w:pStyle w:val="af4"/>
      </w:pPr>
      <w:r w:rsidRPr="001E4D7F">
        <w:t>В связи с ограничениями технологического процесса (</w:t>
      </w:r>
      <w:r>
        <w:t>пар в теплообменники Е-111, Е-105 не подается</w:t>
      </w:r>
      <w:r w:rsidRPr="001E4D7F">
        <w:t xml:space="preserve">) на данном этапе не выполнимы следующие требования </w:t>
      </w:r>
      <w:r>
        <w:t>Дополнительного соглашения к Договору</w:t>
      </w:r>
      <w:r w:rsidRPr="001E4D7F">
        <w:t xml:space="preserve"> по оптимизации технологического режима:</w:t>
      </w:r>
    </w:p>
    <w:p w14:paraId="1259D1D0" w14:textId="1FAD92F5" w:rsidR="00616867" w:rsidRDefault="00616867" w:rsidP="00480504">
      <w:pPr>
        <w:pStyle w:val="a9"/>
        <w:ind w:left="851"/>
      </w:pPr>
      <w:r>
        <w:lastRenderedPageBreak/>
        <w:t>минимизация расхода водяного пара в Е-111, Е-105</w:t>
      </w:r>
      <w:r w:rsidRPr="009823A8">
        <w:t>.</w:t>
      </w:r>
    </w:p>
    <w:p w14:paraId="60EB8EED" w14:textId="73A7F574" w:rsidR="00DE2AC6" w:rsidRDefault="00DE2AC6" w:rsidP="00DE2AC6">
      <w:pPr>
        <w:pStyle w:val="a9"/>
        <w:numPr>
          <w:ilvl w:val="0"/>
          <w:numId w:val="0"/>
        </w:numPr>
        <w:ind w:left="491"/>
      </w:pPr>
      <w:r>
        <w:t>При проектировании СУУТП на производстве Бисфенола А необходимо учесть ряд «узких мест»:</w:t>
      </w:r>
    </w:p>
    <w:p w14:paraId="0D7B455C" w14:textId="77777777" w:rsidR="00DE2AC6" w:rsidRDefault="00DE2AC6" w:rsidP="00DE2AC6">
      <w:pPr>
        <w:pStyle w:val="af4"/>
        <w:numPr>
          <w:ilvl w:val="0"/>
          <w:numId w:val="43"/>
        </w:numPr>
      </w:pPr>
      <w:r>
        <w:t xml:space="preserve">На секции реакции наблюдаются два типа периодических колебаний, скорее «выбегов», расхода фенола </w:t>
      </w:r>
      <w:r>
        <w:rPr>
          <w:lang w:val="en-US"/>
        </w:rPr>
        <w:t>FIC</w:t>
      </w:r>
      <w:r>
        <w:t xml:space="preserve">1001, связанных с промывкой оборудования. </w:t>
      </w:r>
    </w:p>
    <w:p w14:paraId="4D20A49A" w14:textId="77777777" w:rsidR="00DE2AC6" w:rsidRDefault="00DE2AC6" w:rsidP="00DE2AC6">
      <w:pPr>
        <w:pStyle w:val="af4"/>
        <w:ind w:left="720" w:firstLine="0"/>
      </w:pPr>
      <w:r>
        <w:t xml:space="preserve">Менее критичные выбеги с частотой 5-7 мин. (1 – на рисунке ниже) связаны с промывкой </w:t>
      </w:r>
      <w:r w:rsidRPr="002E2011">
        <w:t>кристаллизатора К-300 (отсечной клапан HV-3009)</w:t>
      </w:r>
      <w:r>
        <w:t xml:space="preserve">. </w:t>
      </w:r>
    </w:p>
    <w:p w14:paraId="78577B0A" w14:textId="77777777" w:rsidR="00DE2AC6" w:rsidRDefault="00DE2AC6" w:rsidP="00DE2AC6">
      <w:pPr>
        <w:pStyle w:val="af4"/>
        <w:ind w:left="720" w:firstLine="0"/>
      </w:pPr>
      <w:r>
        <w:t xml:space="preserve">Более существенными являются выбеги с периодичностью 5 ч. и длительностью до 30 мин. (2 – на рисунке ниже), связанные с промывкой фильтра </w:t>
      </w:r>
      <w:r>
        <w:rPr>
          <w:lang w:val="en-US"/>
        </w:rPr>
        <w:t>F</w:t>
      </w:r>
      <w:r w:rsidRPr="009B32F5">
        <w:t>-300</w:t>
      </w:r>
      <w:r>
        <w:t>, в ходе которых расход фенола сначала падает на величину до 1.5</w:t>
      </w:r>
      <w:r>
        <w:rPr>
          <w:rFonts w:ascii="Calibri" w:hAnsi="Calibri" w:cs="Calibri"/>
        </w:rPr>
        <w:t>÷</w:t>
      </w:r>
      <w:r>
        <w:t>2 т</w:t>
      </w:r>
      <w:r w:rsidRPr="009B32F5">
        <w:t>/</w:t>
      </w:r>
      <w:r>
        <w:t>ч, а затем возрастает на величину до 2</w:t>
      </w:r>
      <w:r>
        <w:rPr>
          <w:rFonts w:ascii="Calibri" w:hAnsi="Calibri" w:cs="Calibri"/>
        </w:rPr>
        <w:t>÷3</w:t>
      </w:r>
      <w:r>
        <w:t xml:space="preserve"> т</w:t>
      </w:r>
      <w:r w:rsidRPr="009B32F5">
        <w:t>/</w:t>
      </w:r>
      <w:r>
        <w:t xml:space="preserve">ч и более. </w:t>
      </w:r>
    </w:p>
    <w:p w14:paraId="4F181955" w14:textId="77777777" w:rsidR="00DE2AC6" w:rsidRDefault="00DE2AC6" w:rsidP="00DE2AC6">
      <w:pPr>
        <w:pStyle w:val="af4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ABDF56" wp14:editId="06A3AD47">
                <wp:simplePos x="0" y="0"/>
                <wp:positionH relativeFrom="column">
                  <wp:posOffset>4565981</wp:posOffset>
                </wp:positionH>
                <wp:positionV relativeFrom="paragraph">
                  <wp:posOffset>2814955</wp:posOffset>
                </wp:positionV>
                <wp:extent cx="269875" cy="254000"/>
                <wp:effectExtent l="400050" t="0" r="15875" b="584200"/>
                <wp:wrapNone/>
                <wp:docPr id="17" name="Облачко с текстом: прямоугольное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-179932"/>
                            <a:gd name="adj2" fmla="val 26284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8340E" w14:textId="77777777" w:rsidR="00C118E4" w:rsidRPr="002E2011" w:rsidRDefault="00C118E4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2E2011">
                              <w:rPr>
                                <w:color w:val="000000" w:themeColor="tex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ABDF56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Облачко с текстом: прямоугольное 17" o:spid="_x0000_s1026" type="#_x0000_t61" style="position:absolute;left:0;text-align:left;margin-left:359.55pt;margin-top:221.65pt;width:21.25pt;height:20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" adj="-28065,67575" filled="f" strokecolor="#1f4d78 [1604]" strokeweight="1pt">
                <v:textbox>
                  <w:txbxContent>
                    <w:p w14:paraId="7CE8340E" w14:textId="77777777" w:rsidR="00C118E4" w:rsidRPr="002E2011" w:rsidRDefault="00C118E4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 w:rsidRPr="002E2011">
                        <w:rPr>
                          <w:color w:val="000000" w:themeColor="text1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3B37C3" wp14:editId="0AD70BCF">
                <wp:simplePos x="0" y="0"/>
                <wp:positionH relativeFrom="column">
                  <wp:posOffset>4138626</wp:posOffset>
                </wp:positionH>
                <wp:positionV relativeFrom="paragraph">
                  <wp:posOffset>2815590</wp:posOffset>
                </wp:positionV>
                <wp:extent cx="269875" cy="254000"/>
                <wp:effectExtent l="400050" t="0" r="15875" b="584200"/>
                <wp:wrapNone/>
                <wp:docPr id="18" name="Облачко с текстом: прямоугольное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-179932"/>
                            <a:gd name="adj2" fmla="val 26284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4682E2" w14:textId="77777777" w:rsidR="00C118E4" w:rsidRPr="002E2011" w:rsidRDefault="00C118E4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2E2011">
                              <w:rPr>
                                <w:color w:val="000000" w:themeColor="tex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B37C3" id="Облачко с текстом: прямоугольное 18" o:spid="_x0000_s1027" type="#_x0000_t61" style="position:absolute;left:0;text-align:left;margin-left:325.9pt;margin-top:221.7pt;width:21.25pt;height:2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" adj="-28065,67575" filled="f" strokecolor="#1f4d78 [1604]" strokeweight="1pt">
                <v:textbox>
                  <w:txbxContent>
                    <w:p w14:paraId="7B4682E2" w14:textId="77777777" w:rsidR="00C118E4" w:rsidRPr="002E2011" w:rsidRDefault="00C118E4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 w:rsidRPr="002E2011">
                        <w:rPr>
                          <w:color w:val="000000" w:themeColor="text1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ECC11D" wp14:editId="73B96939">
                <wp:simplePos x="0" y="0"/>
                <wp:positionH relativeFrom="column">
                  <wp:posOffset>1132260</wp:posOffset>
                </wp:positionH>
                <wp:positionV relativeFrom="paragraph">
                  <wp:posOffset>2966720</wp:posOffset>
                </wp:positionV>
                <wp:extent cx="269875" cy="254000"/>
                <wp:effectExtent l="0" t="0" r="339725" b="641350"/>
                <wp:wrapNone/>
                <wp:docPr id="19" name="Облачко с текстом: прямоугольное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55945"/>
                            <a:gd name="adj2" fmla="val 28789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FBFEFF" w14:textId="77777777" w:rsidR="00C118E4" w:rsidRPr="002E2011" w:rsidRDefault="00C118E4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C11D" id="Облачко с текстом: прямоугольное 19" o:spid="_x0000_s1028" type="#_x0000_t61" style="position:absolute;left:0;text-align:left;margin-left:89.15pt;margin-top:233.6pt;width:21.25pt;height:2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" adj="44484,72984" filled="f" strokecolor="#1f4d78 [1604]" strokeweight="1pt">
                <v:textbox>
                  <w:txbxContent>
                    <w:p w14:paraId="45FBFEFF" w14:textId="77777777" w:rsidR="00C118E4" w:rsidRPr="002E2011" w:rsidRDefault="00C118E4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069AEE" wp14:editId="3772739A">
                <wp:simplePos x="0" y="0"/>
                <wp:positionH relativeFrom="column">
                  <wp:posOffset>1704009</wp:posOffset>
                </wp:positionH>
                <wp:positionV relativeFrom="paragraph">
                  <wp:posOffset>254635</wp:posOffset>
                </wp:positionV>
                <wp:extent cx="269875" cy="254000"/>
                <wp:effectExtent l="0" t="0" r="415925" b="374650"/>
                <wp:wrapNone/>
                <wp:docPr id="20" name="Облачко с текстом: прямоугольное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79516"/>
                            <a:gd name="adj2" fmla="val 175195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DF2750" w14:textId="77777777" w:rsidR="00C118E4" w:rsidRPr="002E2011" w:rsidRDefault="00C118E4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69AEE" id="Облачко с текстом: прямоугольное 20" o:spid="_x0000_s1029" type="#_x0000_t61" style="position:absolute;left:0;text-align:left;margin-left:134.15pt;margin-top:20.05pt;width:21.25pt;height:2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" adj="49575,48642" filled="f" strokecolor="#1f4d78 [1604]" strokeweight="1pt">
                <v:textbox>
                  <w:txbxContent>
                    <w:p w14:paraId="11DF2750" w14:textId="77777777" w:rsidR="00C118E4" w:rsidRPr="002E2011" w:rsidRDefault="00C118E4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C9BE4D" wp14:editId="22966445">
                <wp:simplePos x="0" y="0"/>
                <wp:positionH relativeFrom="column">
                  <wp:posOffset>781381</wp:posOffset>
                </wp:positionH>
                <wp:positionV relativeFrom="paragraph">
                  <wp:posOffset>263525</wp:posOffset>
                </wp:positionV>
                <wp:extent cx="269875" cy="254000"/>
                <wp:effectExtent l="0" t="0" r="415925" b="374650"/>
                <wp:wrapNone/>
                <wp:docPr id="21" name="Облачко с текстом: прямоугольное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79516"/>
                            <a:gd name="adj2" fmla="val 175195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FD8602" w14:textId="77777777" w:rsidR="00C118E4" w:rsidRPr="002E2011" w:rsidRDefault="00C118E4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9BE4D" id="Облачко с текстом: прямоугольное 21" o:spid="_x0000_s1030" type="#_x0000_t61" style="position:absolute;left:0;text-align:left;margin-left:61.55pt;margin-top:20.75pt;width:21.25pt;height:20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" adj="49575,48642" filled="f" strokecolor="#1f4d78 [1604]" strokeweight="1pt">
                <v:textbox>
                  <w:txbxContent>
                    <w:p w14:paraId="7EFD8602" w14:textId="77777777" w:rsidR="00C118E4" w:rsidRPr="002E2011" w:rsidRDefault="00C118E4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916BCD" wp14:editId="2BE19547">
            <wp:extent cx="5976000" cy="543600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000" cy="543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909E87" w14:textId="77777777" w:rsidR="00DE2AC6" w:rsidRDefault="00DE2AC6" w:rsidP="00DE2AC6">
      <w:pPr>
        <w:pStyle w:val="af4"/>
        <w:ind w:left="720" w:firstLine="0"/>
      </w:pPr>
      <w:r>
        <w:t xml:space="preserve">«Выбеги» расхода по фенолу приводят к колебаниям расхода ацетона </w:t>
      </w:r>
      <w:r w:rsidRPr="009B32F5">
        <w:t>FIC</w:t>
      </w:r>
      <w:r>
        <w:t xml:space="preserve">1002 (1, 2 на рисунке ниже). Регулятор не справляется в связи с «передавливанием» потоком фенола потока ацетона перед смесителем </w:t>
      </w:r>
      <w:r>
        <w:rPr>
          <w:lang w:val="en-US"/>
        </w:rPr>
        <w:t>Z</w:t>
      </w:r>
      <w:r w:rsidRPr="009B32F5">
        <w:t>-100</w:t>
      </w:r>
      <w:r>
        <w:t>.</w:t>
      </w:r>
    </w:p>
    <w:p w14:paraId="491E9A47" w14:textId="77777777" w:rsidR="00DE2AC6" w:rsidRDefault="00DE2AC6" w:rsidP="00DE2AC6">
      <w:pPr>
        <w:pStyle w:val="af4"/>
        <w:ind w:left="720" w:firstLine="0"/>
      </w:pPr>
      <w:r>
        <w:lastRenderedPageBreak/>
        <w:t xml:space="preserve">В указанных «выбегах» не выдерживается соотношение фенола к ацетону, что негативно влияет на выработку целевого продукта реакции в реакторном блоке. </w:t>
      </w:r>
    </w:p>
    <w:p w14:paraId="36116B96" w14:textId="77777777" w:rsidR="00DE2AC6" w:rsidRDefault="00DE2AC6" w:rsidP="00DE2AC6">
      <w:pPr>
        <w:pStyle w:val="af4"/>
        <w:ind w:firstLine="0"/>
      </w:pPr>
    </w:p>
    <w:p w14:paraId="55593282" w14:textId="77777777" w:rsidR="00DE2AC6" w:rsidRDefault="00DE2AC6" w:rsidP="00DE2AC6">
      <w:pPr>
        <w:pStyle w:val="af4"/>
        <w:ind w:firstLine="0"/>
        <w:jc w:val="center"/>
      </w:pPr>
      <w:r w:rsidRPr="009B32F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289DBD" wp14:editId="19380014">
                <wp:simplePos x="0" y="0"/>
                <wp:positionH relativeFrom="column">
                  <wp:posOffset>740410</wp:posOffset>
                </wp:positionH>
                <wp:positionV relativeFrom="paragraph">
                  <wp:posOffset>8890</wp:posOffset>
                </wp:positionV>
                <wp:extent cx="269875" cy="254000"/>
                <wp:effectExtent l="0" t="0" r="415925" b="374650"/>
                <wp:wrapNone/>
                <wp:docPr id="24" name="Облачко с текстом: прямоугольно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79516"/>
                            <a:gd name="adj2" fmla="val 175195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A329" w14:textId="77777777" w:rsidR="00C118E4" w:rsidRPr="002E2011" w:rsidRDefault="00C118E4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9DBD" id="Облачко с текстом: прямоугольное 24" o:spid="_x0000_s1031" type="#_x0000_t61" style="position:absolute;left:0;text-align:left;margin-left:58.3pt;margin-top:.7pt;width:21.25pt;height:20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" adj="49575,48642" filled="f" strokecolor="#1f4d78 [1604]" strokeweight="1pt">
                <v:textbox>
                  <w:txbxContent>
                    <w:p w14:paraId="4177A329" w14:textId="77777777" w:rsidR="00C118E4" w:rsidRPr="002E2011" w:rsidRDefault="00C118E4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B32F5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467BD62" wp14:editId="6AD92254">
                <wp:simplePos x="0" y="0"/>
                <wp:positionH relativeFrom="column">
                  <wp:posOffset>1645920</wp:posOffset>
                </wp:positionH>
                <wp:positionV relativeFrom="paragraph">
                  <wp:posOffset>0</wp:posOffset>
                </wp:positionV>
                <wp:extent cx="269875" cy="254000"/>
                <wp:effectExtent l="0" t="0" r="415925" b="374650"/>
                <wp:wrapNone/>
                <wp:docPr id="25" name="Облачко с текстом: прямоугольное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79516"/>
                            <a:gd name="adj2" fmla="val 175195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93BB4B" w14:textId="77777777" w:rsidR="00C118E4" w:rsidRPr="002E2011" w:rsidRDefault="00C118E4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7BD62" id="Облачко с текстом: прямоугольное 25" o:spid="_x0000_s1032" type="#_x0000_t61" style="position:absolute;left:0;text-align:left;margin-left:129.6pt;margin-top:0;width:21.25pt;height:2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" adj="49575,48642" filled="f" strokecolor="#1f4d78 [1604]" strokeweight="1pt">
                <v:textbox>
                  <w:txbxContent>
                    <w:p w14:paraId="1793BB4B" w14:textId="77777777" w:rsidR="00C118E4" w:rsidRPr="002E2011" w:rsidRDefault="00C118E4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B32F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06E688" wp14:editId="4EC6A62E">
                <wp:simplePos x="0" y="0"/>
                <wp:positionH relativeFrom="column">
                  <wp:posOffset>1010920</wp:posOffset>
                </wp:positionH>
                <wp:positionV relativeFrom="paragraph">
                  <wp:posOffset>2822575</wp:posOffset>
                </wp:positionV>
                <wp:extent cx="269875" cy="254000"/>
                <wp:effectExtent l="0" t="0" r="434975" b="241300"/>
                <wp:wrapNone/>
                <wp:docPr id="23" name="Облачко с текстом: прямоугольное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88354"/>
                            <a:gd name="adj2" fmla="val 12510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7B8BDE" w14:textId="77777777" w:rsidR="00C118E4" w:rsidRPr="002E2011" w:rsidRDefault="00C118E4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E688" id="Облачко с текстом: прямоугольное 23" o:spid="_x0000_s1033" type="#_x0000_t61" style="position:absolute;left:0;text-align:left;margin-left:79.6pt;margin-top:222.25pt;width:21.25pt;height:20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" adj="51484,37823" filled="f" strokecolor="#1f4d78 [1604]" strokeweight="1pt">
                <v:textbox>
                  <w:txbxContent>
                    <w:p w14:paraId="1C7B8BDE" w14:textId="77777777" w:rsidR="00C118E4" w:rsidRPr="002E2011" w:rsidRDefault="00C118E4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B32F5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5E20416" wp14:editId="3AC37D82">
                <wp:simplePos x="0" y="0"/>
                <wp:positionH relativeFrom="column">
                  <wp:posOffset>4032250</wp:posOffset>
                </wp:positionH>
                <wp:positionV relativeFrom="paragraph">
                  <wp:posOffset>2751455</wp:posOffset>
                </wp:positionV>
                <wp:extent cx="269875" cy="254000"/>
                <wp:effectExtent l="247650" t="0" r="15875" b="355600"/>
                <wp:wrapNone/>
                <wp:docPr id="22" name="Облачко с текстом: прямоугольное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-129845"/>
                            <a:gd name="adj2" fmla="val 172064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6F878B" w14:textId="77777777" w:rsidR="00C118E4" w:rsidRPr="002E2011" w:rsidRDefault="00C118E4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2E2011">
                              <w:rPr>
                                <w:color w:val="000000" w:themeColor="tex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20416" id="Облачко с текстом: прямоугольное 22" o:spid="_x0000_s1034" type="#_x0000_t61" style="position:absolute;left:0;text-align:left;margin-left:317.5pt;margin-top:216.65pt;width:21.25pt;height:20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" adj="-17247,47966" filled="f" strokecolor="#1f4d78 [1604]" strokeweight="1pt">
                <v:textbox>
                  <w:txbxContent>
                    <w:p w14:paraId="196F878B" w14:textId="77777777" w:rsidR="00C118E4" w:rsidRPr="002E2011" w:rsidRDefault="00C118E4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 w:rsidRPr="002E2011">
                        <w:rPr>
                          <w:color w:val="000000" w:themeColor="text1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B32F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B2C2EF" wp14:editId="7CED3B70">
                <wp:simplePos x="0" y="0"/>
                <wp:positionH relativeFrom="column">
                  <wp:posOffset>4525341</wp:posOffset>
                </wp:positionH>
                <wp:positionV relativeFrom="paragraph">
                  <wp:posOffset>2751455</wp:posOffset>
                </wp:positionV>
                <wp:extent cx="269875" cy="254000"/>
                <wp:effectExtent l="400050" t="0" r="15875" b="374650"/>
                <wp:wrapNone/>
                <wp:docPr id="26" name="Облачко с текстом: прямоугольное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-182879"/>
                            <a:gd name="adj2" fmla="val 175194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77ABAA" w14:textId="77777777" w:rsidR="00C118E4" w:rsidRPr="002E2011" w:rsidRDefault="00C118E4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2E2011">
                              <w:rPr>
                                <w:color w:val="000000" w:themeColor="tex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2C2EF" id="Облачко с текстом: прямоугольное 26" o:spid="_x0000_s1035" type="#_x0000_t61" style="position:absolute;left:0;text-align:left;margin-left:356.35pt;margin-top:216.65pt;width:21.25pt;height:2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" adj="-28702,48642" filled="f" strokecolor="#1f4d78 [1604]" strokeweight="1pt">
                <v:textbox>
                  <w:txbxContent>
                    <w:p w14:paraId="7B77ABAA" w14:textId="77777777" w:rsidR="00C118E4" w:rsidRPr="002E2011" w:rsidRDefault="00C118E4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 w:rsidRPr="002E2011">
                        <w:rPr>
                          <w:color w:val="000000" w:themeColor="text1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0E3831" wp14:editId="208E770F">
            <wp:extent cx="5914800" cy="5382000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800" cy="538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F376F9" w14:textId="69C93202" w:rsidR="00DE2AC6" w:rsidRDefault="00DE2AC6" w:rsidP="00DE2AC6">
      <w:pPr>
        <w:pStyle w:val="af4"/>
        <w:numPr>
          <w:ilvl w:val="0"/>
          <w:numId w:val="43"/>
        </w:numPr>
      </w:pPr>
      <w:r>
        <w:t xml:space="preserve">Высокая степень открытия клапана </w:t>
      </w:r>
      <w:r>
        <w:rPr>
          <w:lang w:val="en-US"/>
        </w:rPr>
        <w:t>FV</w:t>
      </w:r>
      <w:r w:rsidRPr="00AC295E">
        <w:t xml:space="preserve">1001 </w:t>
      </w:r>
      <w:r>
        <w:t>регулятора р</w:t>
      </w:r>
      <w:r w:rsidRPr="00AC295E">
        <w:t>асход</w:t>
      </w:r>
      <w:r>
        <w:t>а</w:t>
      </w:r>
      <w:r w:rsidRPr="00AC295E">
        <w:t xml:space="preserve"> фенола из Т-701 в Z-100</w:t>
      </w:r>
      <w:r>
        <w:t xml:space="preserve"> </w:t>
      </w:r>
      <w:r w:rsidRPr="00AC295E">
        <w:t>FIC1001</w:t>
      </w:r>
      <w:r>
        <w:t>, что в некоторых случаях препятствует повышению загрузки секции главного реа</w:t>
      </w:r>
      <w:ins w:id="2735" w:author="Булуев Илья Иванович" w:date="2023-07-10T14:03:00Z">
        <w:r w:rsidR="00A92FDB">
          <w:t>к</w:t>
        </w:r>
      </w:ins>
      <w:r>
        <w:t>тора.</w:t>
      </w:r>
    </w:p>
    <w:p w14:paraId="6C280ED0" w14:textId="77777777" w:rsidR="00DE2AC6" w:rsidRDefault="00DE2AC6" w:rsidP="00DE2AC6">
      <w:pPr>
        <w:pStyle w:val="af4"/>
        <w:numPr>
          <w:ilvl w:val="0"/>
          <w:numId w:val="43"/>
        </w:numPr>
      </w:pPr>
      <w:r w:rsidRPr="00EC5A6C">
        <w:t>В летний период клапан</w:t>
      </w:r>
      <w:r>
        <w:t xml:space="preserve"> </w:t>
      </w:r>
      <w:r w:rsidRPr="00EC5A6C">
        <w:rPr>
          <w:lang w:val="en-US"/>
        </w:rPr>
        <w:t>TV</w:t>
      </w:r>
      <w:r w:rsidRPr="00EC5A6C">
        <w:t xml:space="preserve">1202 </w:t>
      </w:r>
      <w:r>
        <w:t xml:space="preserve">регулятора температуры реакционной массы TIC1202B после промежуточного холодильника </w:t>
      </w:r>
      <w:r>
        <w:rPr>
          <w:lang w:val="en-US"/>
        </w:rPr>
        <w:t>E</w:t>
      </w:r>
      <w:r w:rsidRPr="00EC5A6C">
        <w:t xml:space="preserve">-110 </w:t>
      </w:r>
      <w:r>
        <w:t xml:space="preserve">реактора № 1 секции реакции </w:t>
      </w:r>
      <w:r w:rsidRPr="00EC5A6C">
        <w:t xml:space="preserve">открыт на 100 %. Недостаточно хладоносителя. Температура хладоносителя понижена до минимума в цехе гранулирования. </w:t>
      </w:r>
    </w:p>
    <w:p w14:paraId="57CD3207" w14:textId="77777777" w:rsidR="00DE2AC6" w:rsidRDefault="00DE2AC6" w:rsidP="00DE2AC6">
      <w:pPr>
        <w:pStyle w:val="af4"/>
        <w:numPr>
          <w:ilvl w:val="0"/>
          <w:numId w:val="43"/>
        </w:numPr>
      </w:pPr>
      <w:r w:rsidRPr="00EC5A6C">
        <w:t>В летний период клапан</w:t>
      </w:r>
      <w:r>
        <w:t xml:space="preserve"> </w:t>
      </w:r>
      <w:r w:rsidRPr="00EC5A6C">
        <w:rPr>
          <w:lang w:val="en-US"/>
        </w:rPr>
        <w:t>TV</w:t>
      </w:r>
      <w:r w:rsidRPr="00EC5A6C">
        <w:t>1</w:t>
      </w:r>
      <w:r>
        <w:t>3</w:t>
      </w:r>
      <w:r w:rsidRPr="00EC5A6C">
        <w:t xml:space="preserve">02 </w:t>
      </w:r>
      <w:r>
        <w:t xml:space="preserve">регулятора температуры реакционной массы TIC1302B после промежуточного холодильника </w:t>
      </w:r>
      <w:r>
        <w:rPr>
          <w:lang w:val="en-US"/>
        </w:rPr>
        <w:t>E</w:t>
      </w:r>
      <w:r w:rsidRPr="00EC5A6C">
        <w:t xml:space="preserve">-120 </w:t>
      </w:r>
      <w:r>
        <w:t xml:space="preserve">реактора № </w:t>
      </w:r>
      <w:r w:rsidRPr="00EC5A6C">
        <w:t>2</w:t>
      </w:r>
      <w:r>
        <w:t xml:space="preserve"> секции реакции </w:t>
      </w:r>
      <w:r w:rsidRPr="00EC5A6C">
        <w:t xml:space="preserve">открыт на 100 %. Недостаточно хладоносителя. Температура хладоносителя понижена до минимума в цехе гранулирования. </w:t>
      </w:r>
    </w:p>
    <w:p w14:paraId="7605291B" w14:textId="77777777" w:rsidR="00DE2AC6" w:rsidRDefault="00DE2AC6" w:rsidP="00DE2AC6">
      <w:pPr>
        <w:pStyle w:val="af4"/>
        <w:numPr>
          <w:ilvl w:val="0"/>
          <w:numId w:val="43"/>
        </w:numPr>
      </w:pPr>
      <w:r>
        <w:lastRenderedPageBreak/>
        <w:t xml:space="preserve">Высокая степень открытия клапана </w:t>
      </w:r>
      <w:r>
        <w:rPr>
          <w:lang w:val="en-US"/>
        </w:rPr>
        <w:t>FV</w:t>
      </w:r>
      <w:r w:rsidRPr="00837BAC">
        <w:t>2006 (</w:t>
      </w:r>
      <w:r>
        <w:t>более 90 %)</w:t>
      </w:r>
      <w:r w:rsidRPr="00837BAC">
        <w:t xml:space="preserve"> </w:t>
      </w:r>
      <w:r>
        <w:t xml:space="preserve">регулятора расхода пара </w:t>
      </w:r>
      <w:r w:rsidRPr="00837BAC">
        <w:t>FIC2006</w:t>
      </w:r>
      <w:r>
        <w:t xml:space="preserve"> на обогрев дегидратора </w:t>
      </w:r>
      <w:r>
        <w:rPr>
          <w:lang w:val="en-US"/>
        </w:rPr>
        <w:t>C</w:t>
      </w:r>
      <w:r w:rsidRPr="00837BAC">
        <w:t>-200.</w:t>
      </w:r>
    </w:p>
    <w:p w14:paraId="3F06E699" w14:textId="77777777" w:rsidR="00DE2AC6" w:rsidRDefault="00DE2AC6" w:rsidP="00DE2AC6">
      <w:pPr>
        <w:pStyle w:val="af4"/>
        <w:numPr>
          <w:ilvl w:val="0"/>
          <w:numId w:val="43"/>
        </w:numPr>
      </w:pPr>
      <w:r w:rsidRPr="00837BAC">
        <w:t>В режиме промывки фильтра наблюдается неуправляемый рост температуры</w:t>
      </w:r>
      <w:r>
        <w:t xml:space="preserve"> питания дегидратора</w:t>
      </w:r>
      <w:r w:rsidRPr="00A779BA">
        <w:t xml:space="preserve"> С-330</w:t>
      </w:r>
      <w:r>
        <w:t xml:space="preserve"> (</w:t>
      </w:r>
      <w:r w:rsidRPr="00837BAC">
        <w:t>TIC</w:t>
      </w:r>
      <w:r>
        <w:t xml:space="preserve">3311), что оказывает дестабилизирующее воздействие на работу колонн </w:t>
      </w:r>
      <w:r>
        <w:rPr>
          <w:lang w:val="en-US"/>
        </w:rPr>
        <w:t>C</w:t>
      </w:r>
      <w:r w:rsidRPr="00A779BA">
        <w:t xml:space="preserve">-330 </w:t>
      </w:r>
      <w:r>
        <w:t>и С-370.</w:t>
      </w:r>
    </w:p>
    <w:p w14:paraId="06C943BE" w14:textId="77777777" w:rsidR="00DE2AC6" w:rsidRDefault="00DE2AC6" w:rsidP="00DE2AC6">
      <w:pPr>
        <w:pStyle w:val="af4"/>
        <w:numPr>
          <w:ilvl w:val="0"/>
          <w:numId w:val="43"/>
        </w:numPr>
      </w:pPr>
      <w:r>
        <w:t xml:space="preserve">Высокая степень открытия клапана </w:t>
      </w:r>
      <w:r w:rsidRPr="00837BAC">
        <w:rPr>
          <w:lang w:val="en-US"/>
        </w:rPr>
        <w:t>TV</w:t>
      </w:r>
      <w:r w:rsidRPr="00837BAC">
        <w:t>3303 (</w:t>
      </w:r>
      <w:r>
        <w:t>более 90 %)</w:t>
      </w:r>
      <w:r w:rsidRPr="00837BAC">
        <w:t xml:space="preserve"> </w:t>
      </w:r>
      <w:r>
        <w:t>регулятора т</w:t>
      </w:r>
      <w:r w:rsidRPr="00837BAC">
        <w:t>емператур</w:t>
      </w:r>
      <w:r>
        <w:t>ы</w:t>
      </w:r>
      <w:r w:rsidRPr="00837BAC">
        <w:t xml:space="preserve"> куба</w:t>
      </w:r>
      <w:r w:rsidRPr="00A779BA">
        <w:t xml:space="preserve"> </w:t>
      </w:r>
      <w:r w:rsidRPr="00837BAC">
        <w:t>TIC3303</w:t>
      </w:r>
      <w:r>
        <w:t xml:space="preserve"> дегидратора</w:t>
      </w:r>
      <w:r w:rsidRPr="00837BAC">
        <w:t xml:space="preserve"> С-330.</w:t>
      </w:r>
    </w:p>
    <w:p w14:paraId="7238806D" w14:textId="77777777" w:rsidR="00DE2AC6" w:rsidRDefault="00DE2AC6" w:rsidP="00DE2AC6">
      <w:pPr>
        <w:pStyle w:val="af4"/>
        <w:numPr>
          <w:ilvl w:val="0"/>
          <w:numId w:val="43"/>
        </w:numPr>
      </w:pPr>
      <w:r w:rsidRPr="00837BAC">
        <w:t>В режиме промывки фильтра наблюдается неуправляемый рост температуры</w:t>
      </w:r>
      <w:r>
        <w:t xml:space="preserve"> питания реактора</w:t>
      </w:r>
      <w:r w:rsidRPr="00837BAC">
        <w:t xml:space="preserve"> </w:t>
      </w:r>
      <w:r w:rsidRPr="00EC5A6C">
        <w:t xml:space="preserve">изомеризации </w:t>
      </w:r>
      <w:r w:rsidRPr="00837BAC">
        <w:t>R-600</w:t>
      </w:r>
      <w:r>
        <w:t xml:space="preserve"> (</w:t>
      </w:r>
      <w:r w:rsidRPr="00837BAC">
        <w:t>TIC6002</w:t>
      </w:r>
      <w:r>
        <w:t>).</w:t>
      </w:r>
    </w:p>
    <w:p w14:paraId="7CA3BC79" w14:textId="77777777" w:rsidR="00DE2AC6" w:rsidRDefault="00DE2AC6" w:rsidP="00DE2AC6">
      <w:pPr>
        <w:pStyle w:val="af4"/>
        <w:numPr>
          <w:ilvl w:val="0"/>
          <w:numId w:val="43"/>
        </w:numPr>
      </w:pPr>
      <w:r>
        <w:t>Несмотря на непрерывный характер эксплуатации фильтра</w:t>
      </w:r>
      <w:r w:rsidRPr="002F5EDF">
        <w:t xml:space="preserve"> </w:t>
      </w:r>
      <w:r>
        <w:rPr>
          <w:lang w:val="en-US"/>
        </w:rPr>
        <w:t>F</w:t>
      </w:r>
      <w:r w:rsidRPr="002F5EDF">
        <w:t xml:space="preserve">-300 </w:t>
      </w:r>
      <w:r>
        <w:t>имеются следующие особенности его работы:</w:t>
      </w:r>
    </w:p>
    <w:p w14:paraId="308256EF" w14:textId="77777777" w:rsidR="00DE2AC6" w:rsidRDefault="00DE2AC6" w:rsidP="00DE2AC6">
      <w:pPr>
        <w:pStyle w:val="a9"/>
        <w:ind w:left="993" w:hanging="219"/>
      </w:pPr>
      <w:r>
        <w:t xml:space="preserve">в </w:t>
      </w:r>
      <w:r w:rsidRPr="0025459F">
        <w:t>рабочем пространстве фильтра выделяют зоны фильтрования, промывки и</w:t>
      </w:r>
      <w:r>
        <w:t xml:space="preserve"> </w:t>
      </w:r>
      <w:r w:rsidRPr="0025459F">
        <w:t>просушки</w:t>
      </w:r>
      <w:r>
        <w:t xml:space="preserve">, при этом промывка аддукта осуществляется в два этапа: маточной жидкостью и фенолом из резервуара </w:t>
      </w:r>
      <w:r>
        <w:rPr>
          <w:lang w:val="en-US"/>
        </w:rPr>
        <w:t>T</w:t>
      </w:r>
      <w:r w:rsidRPr="00B0251E">
        <w:t>-701</w:t>
      </w:r>
      <w:r w:rsidRPr="0025459F">
        <w:t xml:space="preserve">. </w:t>
      </w:r>
      <w:commentRangeStart w:id="2736"/>
      <w:commentRangeStart w:id="2737"/>
      <w:r>
        <w:t>Регламентируемые соотношения между расходом сырья на входе фильтра и расходами маточной жидкости и фенола нет</w:t>
      </w:r>
      <w:commentRangeEnd w:id="2736"/>
      <w:r w:rsidR="00910EDF">
        <w:rPr>
          <w:rStyle w:val="affe"/>
          <w:rFonts w:ascii="Arial" w:eastAsia="MS Mincho" w:hAnsi="Arial" w:cs="Times New Roman"/>
        </w:rPr>
        <w:commentReference w:id="2736"/>
      </w:r>
      <w:commentRangeEnd w:id="2737"/>
      <w:r w:rsidR="0076663E">
        <w:rPr>
          <w:rStyle w:val="affe"/>
          <w:rFonts w:ascii="Arial" w:eastAsia="MS Mincho" w:hAnsi="Arial" w:cs="Times New Roman"/>
        </w:rPr>
        <w:commentReference w:id="2737"/>
      </w:r>
      <w:r>
        <w:t>. Прямые и косвенные показатели эффективности промывки после каждого этапа отсутствуют;</w:t>
      </w:r>
    </w:p>
    <w:p w14:paraId="134DD4BC" w14:textId="77777777" w:rsidR="00DE2AC6" w:rsidRDefault="00DE2AC6" w:rsidP="00DE2AC6">
      <w:pPr>
        <w:pStyle w:val="a9"/>
        <w:ind w:left="993" w:hanging="219"/>
      </w:pPr>
      <w:r>
        <w:t>д</w:t>
      </w:r>
      <w:r w:rsidRPr="00B0251E">
        <w:t>ля предотвращения забивки тарелки фильтра F-300 бисфенолом А проводится еже-сменная промывка тарелки смесью фенола (с расходом 15 т/ч по прибору FG-3011) и фенольной воды от Р-345А/В (с расходом 1 т/ч по прибору FG-3012). Продолжительность промывки – 15 минут</w:t>
      </w:r>
      <w:r>
        <w:t>;</w:t>
      </w:r>
    </w:p>
    <w:p w14:paraId="2BE6F5D5" w14:textId="77777777" w:rsidR="00DE2AC6" w:rsidRDefault="00DE2AC6" w:rsidP="00DE2AC6">
      <w:pPr>
        <w:pStyle w:val="a9"/>
        <w:ind w:left="993" w:hanging="219"/>
      </w:pPr>
      <w:commentRangeStart w:id="2738"/>
      <w:r>
        <w:t>ежесуточно проводится лабораторный анализ р</w:t>
      </w:r>
      <w:r w:rsidRPr="00717B75">
        <w:t>асплав</w:t>
      </w:r>
      <w:r>
        <w:t>а</w:t>
      </w:r>
      <w:r w:rsidRPr="00717B75">
        <w:t xml:space="preserve"> из расплавителя кристалли-затора М-320</w:t>
      </w:r>
      <w:r>
        <w:t xml:space="preserve"> (после фильтра </w:t>
      </w:r>
      <w:r>
        <w:rPr>
          <w:lang w:val="en-US"/>
        </w:rPr>
        <w:t>F</w:t>
      </w:r>
      <w:r w:rsidRPr="00717B75">
        <w:t>-300)</w:t>
      </w:r>
      <w:r>
        <w:t>, однако снижение</w:t>
      </w:r>
      <w:r w:rsidRPr="00B0251E">
        <w:t xml:space="preserve"> качества готового продукта БФА</w:t>
      </w:r>
      <w:r>
        <w:t xml:space="preserve"> по причине у</w:t>
      </w:r>
      <w:r w:rsidRPr="00B0251E">
        <w:t>худшени</w:t>
      </w:r>
      <w:r>
        <w:t>я</w:t>
      </w:r>
      <w:r w:rsidRPr="00B0251E">
        <w:t xml:space="preserve"> фильтрации в фильтре </w:t>
      </w:r>
      <w:r>
        <w:t>выявляется посредством</w:t>
      </w:r>
      <w:r w:rsidRPr="00B0251E">
        <w:t xml:space="preserve"> визуальн</w:t>
      </w:r>
      <w:r>
        <w:t>ого</w:t>
      </w:r>
      <w:r w:rsidRPr="00B0251E">
        <w:t xml:space="preserve"> контрол</w:t>
      </w:r>
      <w:r>
        <w:t>я</w:t>
      </w:r>
      <w:commentRangeEnd w:id="2738"/>
      <w:r w:rsidR="003D505A">
        <w:rPr>
          <w:rStyle w:val="affe"/>
          <w:rFonts w:ascii="Arial" w:eastAsia="MS Mincho" w:hAnsi="Arial" w:cs="Times New Roman"/>
        </w:rPr>
        <w:commentReference w:id="2738"/>
      </w:r>
      <w:r>
        <w:t xml:space="preserve">, после чего осуществляется внеурочная </w:t>
      </w:r>
      <w:r w:rsidRPr="00B0251E">
        <w:t>промы</w:t>
      </w:r>
      <w:r>
        <w:t>вка</w:t>
      </w:r>
      <w:r w:rsidRPr="00B0251E">
        <w:t xml:space="preserve"> зоны фильтра</w:t>
      </w:r>
      <w:r>
        <w:t xml:space="preserve"> </w:t>
      </w:r>
      <w:r w:rsidRPr="00B0251E">
        <w:t>смесью фенола и фенольной воды</w:t>
      </w:r>
      <w:r>
        <w:t>.</w:t>
      </w:r>
    </w:p>
    <w:p w14:paraId="5671B56F" w14:textId="35DEA0F0" w:rsidR="00DE2AC6" w:rsidRPr="00E33EA3" w:rsidRDefault="00E33EA3" w:rsidP="00DE2AC6">
      <w:pPr>
        <w:pStyle w:val="a9"/>
        <w:numPr>
          <w:ilvl w:val="0"/>
          <w:numId w:val="0"/>
        </w:numPr>
        <w:ind w:left="774"/>
      </w:pPr>
      <w:bookmarkStart w:id="2739" w:name="_Hlk140139680"/>
      <w:ins w:id="2740" w:author="Эльдар Галеев" w:date="2023-07-13T11:14:00Z">
        <w:r>
          <w:t xml:space="preserve">Таким образом, </w:t>
        </w:r>
      </w:ins>
      <w:ins w:id="2741" w:author="Эльдар Галеев" w:date="2023-07-13T11:15:00Z">
        <w:r>
          <w:t xml:space="preserve">существуют некоторые риски внедрения СУУТП на данном объекте с точки </w:t>
        </w:r>
        <w:r w:rsidRPr="00E33EA3">
          <w:t xml:space="preserve">зрения </w:t>
        </w:r>
      </w:ins>
      <w:del w:id="2742" w:author="Эльдар Галеев" w:date="2023-07-13T11:15:00Z">
        <w:r w:rsidR="00DE2AC6" w:rsidRPr="00E33EA3" w:rsidDel="00E33EA3">
          <w:delText>Р</w:delText>
        </w:r>
      </w:del>
      <w:ins w:id="2743" w:author="Эльдар Галеев" w:date="2023-07-13T11:15:00Z">
        <w:r w:rsidRPr="00E33EA3">
          <w:t>р</w:t>
        </w:r>
      </w:ins>
      <w:r w:rsidR="00DE2AC6" w:rsidRPr="00E33EA3">
        <w:t>аботоспособност</w:t>
      </w:r>
      <w:ins w:id="2744" w:author="Эльдар Галеев" w:date="2023-07-13T11:15:00Z">
        <w:r w:rsidRPr="00E33EA3">
          <w:t>и</w:t>
        </w:r>
      </w:ins>
      <w:del w:id="2745" w:author="Эльдар Галеев" w:date="2023-07-13T11:15:00Z">
        <w:r w:rsidR="00DE2AC6" w:rsidRPr="00E33EA3" w:rsidDel="00E33EA3">
          <w:delText>ь</w:delText>
        </w:r>
      </w:del>
      <w:r w:rsidR="00DE2AC6" w:rsidRPr="00E33EA3">
        <w:t xml:space="preserve"> и </w:t>
      </w:r>
      <w:del w:id="2746" w:author="Эльдар Галеев" w:date="2023-07-13T11:18:00Z">
        <w:r w:rsidR="00DE2AC6" w:rsidRPr="00E33EA3" w:rsidDel="00E33EA3">
          <w:delText>экономическ</w:delText>
        </w:r>
      </w:del>
      <w:del w:id="2747" w:author="Эльдар Галеев" w:date="2023-07-13T11:16:00Z">
        <w:r w:rsidR="00DE2AC6" w:rsidRPr="00E33EA3" w:rsidDel="00E33EA3">
          <w:delText>ая</w:delText>
        </w:r>
      </w:del>
      <w:del w:id="2748" w:author="Эльдар Галеев" w:date="2023-07-13T11:18:00Z">
        <w:r w:rsidR="00DE2AC6" w:rsidRPr="00E33EA3" w:rsidDel="00E33EA3">
          <w:delText xml:space="preserve"> </w:delText>
        </w:r>
      </w:del>
      <w:del w:id="2749" w:author="Эльдар Галеев" w:date="2023-07-13T11:16:00Z">
        <w:r w:rsidR="00DE2AC6" w:rsidRPr="00E33EA3" w:rsidDel="00E33EA3">
          <w:delText xml:space="preserve">целесообразность </w:delText>
        </w:r>
      </w:del>
      <w:ins w:id="2750" w:author="Эльдар Галеев" w:date="2023-07-13T11:16:00Z">
        <w:r w:rsidRPr="00E33EA3">
          <w:t>эффективности.</w:t>
        </w:r>
      </w:ins>
      <w:del w:id="2751" w:author="Эльдар Галеев" w:date="2023-07-13T11:16:00Z">
        <w:r w:rsidR="00DE2AC6" w:rsidRPr="00E33EA3" w:rsidDel="00E33EA3">
          <w:delText>внедрения СУУТП применительно к рассматриваемому фильтру сомнительна, в связи с этим</w:delText>
        </w:r>
      </w:del>
      <w:r w:rsidR="00DE2AC6" w:rsidRPr="00E33EA3">
        <w:t xml:space="preserve"> </w:t>
      </w:r>
      <w:del w:id="2752" w:author="Эльдар Галеев" w:date="2023-07-13T11:16:00Z">
        <w:r w:rsidR="00DE2AC6" w:rsidRPr="00E33EA3" w:rsidDel="00E33EA3">
          <w:delText xml:space="preserve">рекомендуется </w:delText>
        </w:r>
      </w:del>
      <w:ins w:id="2753" w:author="Эльдар Галеев" w:date="2023-07-13T11:16:00Z">
        <w:r w:rsidRPr="00E33EA3">
          <w:t xml:space="preserve">Рекомендуется </w:t>
        </w:r>
      </w:ins>
      <w:commentRangeStart w:id="2754"/>
      <w:commentRangeStart w:id="2755"/>
      <w:commentRangeStart w:id="2756"/>
      <w:del w:id="2757" w:author="Эльдар Галеев" w:date="2023-07-13T11:12:00Z">
        <w:r w:rsidR="00DE2AC6" w:rsidRPr="00E33EA3" w:rsidDel="00E33EA3">
          <w:rPr>
            <w:rPrChange w:id="2758" w:author="Эльдар Галеев" w:date="2023-07-13T11:16:00Z">
              <w:rPr>
                <w:b/>
              </w:rPr>
            </w:rPrChange>
          </w:rPr>
          <w:delText xml:space="preserve">исключить </w:delText>
        </w:r>
      </w:del>
      <w:ins w:id="2759" w:author="Эльдар Галеев" w:date="2023-07-13T11:12:00Z">
        <w:r w:rsidRPr="00E33EA3">
          <w:rPr>
            <w:rPrChange w:id="2760" w:author="Эльдар Галеев" w:date="2023-07-13T11:16:00Z">
              <w:rPr>
                <w:b/>
              </w:rPr>
            </w:rPrChange>
          </w:rPr>
          <w:t xml:space="preserve">оценить целесообразность включения </w:t>
        </w:r>
      </w:ins>
      <w:del w:id="2761" w:author="Эльдар Галеев" w:date="2023-07-13T11:12:00Z">
        <w:r w:rsidR="00DE2AC6" w:rsidRPr="00E33EA3" w:rsidDel="00E33EA3">
          <w:rPr>
            <w:rPrChange w:id="2762" w:author="Эльдар Галеев" w:date="2023-07-13T11:16:00Z">
              <w:rPr>
                <w:b/>
              </w:rPr>
            </w:rPrChange>
          </w:rPr>
          <w:delText>из</w:delText>
        </w:r>
      </w:del>
      <w:ins w:id="2763" w:author="Эльдар Галеев" w:date="2023-07-13T11:12:00Z">
        <w:r w:rsidRPr="00E33EA3">
          <w:rPr>
            <w:rPrChange w:id="2764" w:author="Эльдар Галеев" w:date="2023-07-13T11:16:00Z">
              <w:rPr>
                <w:b/>
              </w:rPr>
            </w:rPrChange>
          </w:rPr>
          <w:t>в</w:t>
        </w:r>
      </w:ins>
      <w:r w:rsidR="00DE2AC6" w:rsidRPr="00E33EA3">
        <w:rPr>
          <w:rPrChange w:id="2765" w:author="Эльдар Галеев" w:date="2023-07-13T11:16:00Z">
            <w:rPr>
              <w:b/>
            </w:rPr>
          </w:rPrChange>
        </w:rPr>
        <w:t xml:space="preserve"> периметр</w:t>
      </w:r>
      <w:del w:id="2766" w:author="Эльдар Галеев" w:date="2023-07-13T11:12:00Z">
        <w:r w:rsidR="00DE2AC6" w:rsidRPr="00E33EA3" w:rsidDel="00E33EA3">
          <w:rPr>
            <w:rPrChange w:id="2767" w:author="Эльдар Галеев" w:date="2023-07-13T11:16:00Z">
              <w:rPr>
                <w:b/>
              </w:rPr>
            </w:rPrChange>
          </w:rPr>
          <w:delText>а</w:delText>
        </w:r>
      </w:del>
      <w:r w:rsidR="00DE2AC6" w:rsidRPr="00E33EA3">
        <w:rPr>
          <w:rPrChange w:id="2768" w:author="Эльдар Галеев" w:date="2023-07-13T11:16:00Z">
            <w:rPr>
              <w:b/>
            </w:rPr>
          </w:rPrChange>
        </w:rPr>
        <w:t xml:space="preserve"> проектируемой СУУТП фильтр</w:t>
      </w:r>
      <w:ins w:id="2769" w:author="Эльдар Галеев" w:date="2023-07-13T11:12:00Z">
        <w:r w:rsidRPr="00E33EA3">
          <w:rPr>
            <w:rPrChange w:id="2770" w:author="Эльдар Галеев" w:date="2023-07-13T11:16:00Z">
              <w:rPr>
                <w:b/>
              </w:rPr>
            </w:rPrChange>
          </w:rPr>
          <w:t>а</w:t>
        </w:r>
      </w:ins>
      <w:r w:rsidR="00DE2AC6" w:rsidRPr="00E33EA3">
        <w:rPr>
          <w:rPrChange w:id="2771" w:author="Эльдар Галеев" w:date="2023-07-13T11:16:00Z">
            <w:rPr>
              <w:b/>
            </w:rPr>
          </w:rPrChange>
        </w:rPr>
        <w:t xml:space="preserve"> </w:t>
      </w:r>
      <w:r w:rsidR="00DE2AC6" w:rsidRPr="00E33EA3">
        <w:rPr>
          <w:lang w:val="en-US"/>
          <w:rPrChange w:id="2772" w:author="Эльдар Галеев" w:date="2023-07-13T11:16:00Z">
            <w:rPr>
              <w:b/>
              <w:lang w:val="en-US"/>
            </w:rPr>
          </w:rPrChange>
        </w:rPr>
        <w:t>F</w:t>
      </w:r>
      <w:r w:rsidR="00DE2AC6" w:rsidRPr="00E33EA3">
        <w:rPr>
          <w:rPrChange w:id="2773" w:author="Эльдар Галеев" w:date="2023-07-13T11:16:00Z">
            <w:rPr>
              <w:b/>
            </w:rPr>
          </w:rPrChange>
        </w:rPr>
        <w:t>-300</w:t>
      </w:r>
      <w:commentRangeEnd w:id="2754"/>
      <w:r w:rsidR="00910EDF" w:rsidRPr="00E33EA3">
        <w:rPr>
          <w:rStyle w:val="affe"/>
          <w:rFonts w:ascii="Arial" w:eastAsia="MS Mincho" w:hAnsi="Arial" w:cs="Times New Roman"/>
        </w:rPr>
        <w:commentReference w:id="2754"/>
      </w:r>
      <w:commentRangeEnd w:id="2755"/>
      <w:commentRangeEnd w:id="2756"/>
      <w:ins w:id="2774" w:author="Эльдар Галеев" w:date="2023-07-13T11:12:00Z">
        <w:r w:rsidRPr="00E33EA3">
          <w:rPr>
            <w:rPrChange w:id="2775" w:author="Эльдар Галеев" w:date="2023-07-13T11:16:00Z">
              <w:rPr>
                <w:b/>
              </w:rPr>
            </w:rPrChange>
          </w:rPr>
          <w:t xml:space="preserve"> </w:t>
        </w:r>
      </w:ins>
      <w:r w:rsidRPr="00E33EA3">
        <w:rPr>
          <w:rStyle w:val="affe"/>
          <w:rFonts w:ascii="Arial" w:eastAsia="MS Mincho" w:hAnsi="Arial" w:cs="Times New Roman"/>
        </w:rPr>
        <w:commentReference w:id="2755"/>
      </w:r>
      <w:r>
        <w:rPr>
          <w:rStyle w:val="affe"/>
          <w:rFonts w:ascii="Arial" w:eastAsia="MS Mincho" w:hAnsi="Arial" w:cs="Times New Roman"/>
        </w:rPr>
        <w:commentReference w:id="2756"/>
      </w:r>
      <w:ins w:id="2776" w:author="Эльдар Галеев" w:date="2023-07-13T11:12:00Z">
        <w:r w:rsidRPr="00E33EA3">
          <w:rPr>
            <w:rPrChange w:id="2777" w:author="Эльдар Галеев" w:date="2023-07-13T11:16:00Z">
              <w:rPr>
                <w:b/>
              </w:rPr>
            </w:rPrChange>
          </w:rPr>
          <w:t xml:space="preserve">по итогам </w:t>
        </w:r>
      </w:ins>
      <w:ins w:id="2778" w:author="Эльдар Галеев" w:date="2023-07-13T11:13:00Z">
        <w:r w:rsidRPr="00E33EA3">
          <w:rPr>
            <w:rPrChange w:id="2779" w:author="Эльдар Галеев" w:date="2023-07-13T11:16:00Z">
              <w:rPr>
                <w:b/>
              </w:rPr>
            </w:rPrChange>
          </w:rPr>
          <w:t>основного пошагового тестирования</w:t>
        </w:r>
      </w:ins>
      <w:r w:rsidR="00DE2AC6" w:rsidRPr="00E33EA3">
        <w:t>.</w:t>
      </w:r>
    </w:p>
    <w:bookmarkEnd w:id="2739"/>
    <w:p w14:paraId="634A40FC" w14:textId="46A8E2B4" w:rsidR="00DE2AC6" w:rsidRPr="00B42385" w:rsidDel="0076663E" w:rsidRDefault="00DE2AC6" w:rsidP="00DE2AC6">
      <w:pPr>
        <w:pStyle w:val="af4"/>
        <w:numPr>
          <w:ilvl w:val="0"/>
          <w:numId w:val="43"/>
        </w:numPr>
        <w:rPr>
          <w:del w:id="2780" w:author="Эльдар Галеев" w:date="2023-07-13T11:08:00Z"/>
          <w:b/>
        </w:rPr>
      </w:pPr>
      <w:del w:id="2781" w:author="Эльдар Галеев" w:date="2023-07-13T11:08:00Z">
        <w:r w:rsidDel="0076663E">
          <w:delText xml:space="preserve">Состояние гранул (кусков) БФА на выходе </w:delText>
        </w:r>
        <w:bookmarkStart w:id="2782" w:name="_Hlk139393713"/>
        <w:r w:rsidRPr="00B42385" w:rsidDel="0076663E">
          <w:delText>грануляционной башни С-500</w:delText>
        </w:r>
        <w:r w:rsidDel="0076663E">
          <w:delText xml:space="preserve"> </w:delText>
        </w:r>
        <w:bookmarkEnd w:id="2782"/>
        <w:r w:rsidDel="0076663E">
          <w:delText xml:space="preserve">во многом определяется давлением в форсунке и качеством разбрызгивания ею </w:delText>
        </w:r>
        <w:r w:rsidRPr="00B42385" w:rsidDel="0076663E">
          <w:delText>очищенн</w:delText>
        </w:r>
        <w:r w:rsidDel="0076663E">
          <w:delText>ого</w:delText>
        </w:r>
        <w:r w:rsidRPr="00B42385" w:rsidDel="0076663E">
          <w:delText xml:space="preserve"> БФА</w:delText>
        </w:r>
        <w:r w:rsidDel="0076663E">
          <w:delText xml:space="preserve"> на входе башни, что не может быть контролируемо СУУТП. Кроме того, косвенного показателя состояния гранул нет. В этой </w:delText>
        </w:r>
        <w:r w:rsidRPr="00B42385" w:rsidDel="0076663E">
          <w:delText xml:space="preserve">связи рекомендуется </w:delText>
        </w:r>
        <w:r w:rsidRPr="00B42385" w:rsidDel="0076663E">
          <w:rPr>
            <w:b/>
          </w:rPr>
          <w:delText>исключить из периметра проектируемой СУУТП грануляционную башн</w:delText>
        </w:r>
        <w:r w:rsidDel="0076663E">
          <w:rPr>
            <w:b/>
          </w:rPr>
          <w:delText>ю</w:delText>
        </w:r>
        <w:r w:rsidRPr="00B42385" w:rsidDel="0076663E">
          <w:rPr>
            <w:b/>
          </w:rPr>
          <w:delText xml:space="preserve"> С-500.</w:delText>
        </w:r>
      </w:del>
    </w:p>
    <w:p w14:paraId="226770FF" w14:textId="77777777" w:rsidR="00DE2AC6" w:rsidRPr="00616867" w:rsidRDefault="00DE2AC6" w:rsidP="00DE2AC6">
      <w:pPr>
        <w:pStyle w:val="a9"/>
        <w:numPr>
          <w:ilvl w:val="0"/>
          <w:numId w:val="0"/>
        </w:numPr>
        <w:ind w:left="491"/>
      </w:pPr>
    </w:p>
    <w:p w14:paraId="35A1FAAF" w14:textId="32629F44" w:rsidR="00E10400" w:rsidRPr="00EB3FB8" w:rsidRDefault="00E10400" w:rsidP="00294E2A">
      <w:pPr>
        <w:pStyle w:val="1"/>
      </w:pPr>
      <w:bookmarkStart w:id="2783" w:name="_Toc112142369"/>
      <w:bookmarkStart w:id="2784" w:name="_Toc139629565"/>
      <w:r w:rsidRPr="00EB3FB8">
        <w:lastRenderedPageBreak/>
        <w:t>Стратегии СУУТП по управлению и оптимизации</w:t>
      </w:r>
      <w:bookmarkEnd w:id="2783"/>
      <w:bookmarkEnd w:id="2784"/>
    </w:p>
    <w:p w14:paraId="221AE8B6" w14:textId="77777777" w:rsidR="00396657" w:rsidRPr="00396657" w:rsidRDefault="00396657" w:rsidP="00AA7A84">
      <w:pPr>
        <w:pStyle w:val="af4"/>
      </w:pPr>
      <w:r w:rsidRPr="00396657">
        <w:t>В целях формирования стратегий управления и оптимизации с помощью СУУТП необходимо разделить СУУТП на отдельные блоки (многопараметрические контроллеры, далее просто «контроллеры») и определить размерности этих блоков, т.е. количество входящих в каждый блок входных и выходных переменных СУУТП. Также необходимо определить предварительный перечень виртуальных анализаторов (далее – ВА).</w:t>
      </w:r>
    </w:p>
    <w:p w14:paraId="7D5E5F7C" w14:textId="77777777" w:rsidR="00396657" w:rsidRPr="00396657" w:rsidRDefault="00396657" w:rsidP="00AA7A84">
      <w:pPr>
        <w:pStyle w:val="af4"/>
      </w:pPr>
      <w:r w:rsidRPr="00396657">
        <w:t xml:space="preserve">При определении числа и состава контроллеров важно иметь в виду, что реализация большего количества задач управления и оптимизации неизбежно приводит к укрупнению размеров контроллеров (увеличению размерностей матриц входных и выходных переменных), т.е. к включению в их состав переменных большего числа технологических блоков и узлов установки. При этом меньшие размеры контроллеров обеспечивают определенные преимущества, а именно: </w:t>
      </w:r>
    </w:p>
    <w:p w14:paraId="2882224B" w14:textId="2DC8FE8B" w:rsidR="00396657" w:rsidRPr="00EB3FB8" w:rsidRDefault="004D1FA1" w:rsidP="00EB3FB8">
      <w:pPr>
        <w:pStyle w:val="a9"/>
      </w:pPr>
      <w:r>
        <w:t>п</w:t>
      </w:r>
      <w:r w:rsidRPr="004D1FA1">
        <w:t>овы</w:t>
      </w:r>
      <w:r>
        <w:t xml:space="preserve">шает приживаемость и </w:t>
      </w:r>
      <w:r w:rsidRPr="004D1FA1">
        <w:t>работоспособность системы</w:t>
      </w:r>
      <w:r w:rsidRPr="004D1FA1" w:rsidDel="004D1FA1">
        <w:t xml:space="preserve"> </w:t>
      </w:r>
      <w:r w:rsidR="00396657" w:rsidRPr="00EB3FB8">
        <w:t>(меньше размерность контроллера – меньше вероятность его выключения по техническим причинам);</w:t>
      </w:r>
    </w:p>
    <w:p w14:paraId="236A4FAB" w14:textId="77777777" w:rsidR="00396657" w:rsidRPr="00EB3FB8" w:rsidRDefault="00396657" w:rsidP="00EB3FB8">
      <w:pPr>
        <w:pStyle w:val="a9"/>
      </w:pPr>
      <w:r w:rsidRPr="00EB3FB8">
        <w:t>большую динамическую устойчивость ввиду использования более простых и однородных динамических моделей;</w:t>
      </w:r>
    </w:p>
    <w:p w14:paraId="407F2458" w14:textId="77777777" w:rsidR="00396657" w:rsidRPr="00EB3FB8" w:rsidRDefault="00396657" w:rsidP="00EB3FB8">
      <w:pPr>
        <w:pStyle w:val="a9"/>
      </w:pPr>
      <w:r w:rsidRPr="00EB3FB8">
        <w:t xml:space="preserve">большую «прозрачность» СУУТП и предсказуемость ее действий для оператора (чем меньше переменных в контроллере, тем понятнее оператору его действия). </w:t>
      </w:r>
    </w:p>
    <w:p w14:paraId="68A219E9" w14:textId="2B4D0140" w:rsidR="00396657" w:rsidRDefault="00396657" w:rsidP="00AA7A84">
      <w:pPr>
        <w:pStyle w:val="af4"/>
      </w:pPr>
      <w:r w:rsidRPr="002875F3">
        <w:t xml:space="preserve">Исходя из вышеприведенных аргументов, предлагается реализовать СУУТП в виде </w:t>
      </w:r>
      <w:r w:rsidR="0091231D">
        <w:t>следующих</w:t>
      </w:r>
      <w:r w:rsidRPr="002875F3">
        <w:t xml:space="preserve"> контроллеров:</w:t>
      </w:r>
    </w:p>
    <w:p w14:paraId="3842AA67" w14:textId="77777777" w:rsidR="000E7CF9" w:rsidRPr="00C220F9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BENZOL</w:t>
      </w:r>
      <w:r w:rsidRPr="00C220F9">
        <w:t xml:space="preserve"> </w:t>
      </w:r>
      <w:r>
        <w:t>абсорберов</w:t>
      </w:r>
      <w:r w:rsidRPr="00C220F9">
        <w:t xml:space="preserve"> </w:t>
      </w:r>
      <w:r>
        <w:rPr>
          <w:lang w:val="en-US"/>
        </w:rPr>
        <w:t>S</w:t>
      </w:r>
      <w:r w:rsidRPr="00C220F9">
        <w:t>-</w:t>
      </w:r>
      <w:r w:rsidRPr="00636E5A">
        <w:t>157</w:t>
      </w:r>
      <w:r>
        <w:rPr>
          <w:lang w:val="en-US"/>
        </w:rPr>
        <w:t>A</w:t>
      </w:r>
      <w:r w:rsidRPr="00636E5A">
        <w:t>/</w:t>
      </w:r>
      <w:r>
        <w:rPr>
          <w:lang w:val="en-US"/>
        </w:rPr>
        <w:t>B</w:t>
      </w:r>
      <w:r w:rsidRPr="00C220F9">
        <w:t xml:space="preserve"> (</w:t>
      </w:r>
      <w:r>
        <w:t>узел очистки возвратного бензола</w:t>
      </w:r>
      <w:r w:rsidRPr="00C220F9">
        <w:t>);</w:t>
      </w:r>
    </w:p>
    <w:p w14:paraId="709000C4" w14:textId="77777777" w:rsidR="000E7CF9" w:rsidRPr="00636E5A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</w:t>
      </w:r>
      <w:r w:rsidRPr="00636E5A">
        <w:t xml:space="preserve"> </w:t>
      </w:r>
      <w:r w:rsidRPr="00636E5A">
        <w:rPr>
          <w:lang w:val="en-US"/>
        </w:rPr>
        <w:t>CNTR</w:t>
      </w:r>
      <w:r w:rsidRPr="00636E5A">
        <w:t>_</w:t>
      </w:r>
      <w:r>
        <w:rPr>
          <w:lang w:val="en-US"/>
        </w:rPr>
        <w:t>PROPILEN</w:t>
      </w:r>
      <w:r w:rsidRPr="00636E5A">
        <w:t xml:space="preserve"> </w:t>
      </w:r>
      <w:r>
        <w:t>абсорберов</w:t>
      </w:r>
      <w:r w:rsidRPr="00636E5A">
        <w:t xml:space="preserve"> </w:t>
      </w:r>
      <w:r>
        <w:rPr>
          <w:lang w:val="en-US"/>
        </w:rPr>
        <w:t>S</w:t>
      </w:r>
      <w:r w:rsidRPr="00636E5A">
        <w:t>-111</w:t>
      </w:r>
      <w:r>
        <w:rPr>
          <w:lang w:val="en-US"/>
        </w:rPr>
        <w:t>A</w:t>
      </w:r>
      <w:r w:rsidRPr="00636E5A">
        <w:t>/</w:t>
      </w:r>
      <w:r>
        <w:rPr>
          <w:lang w:val="en-US"/>
        </w:rPr>
        <w:t>B</w:t>
      </w:r>
      <w:r w:rsidRPr="00636E5A">
        <w:t xml:space="preserve">, </w:t>
      </w:r>
      <w:r>
        <w:rPr>
          <w:lang w:val="en-US"/>
        </w:rPr>
        <w:t>S</w:t>
      </w:r>
      <w:r w:rsidRPr="00636E5A">
        <w:t>-158</w:t>
      </w:r>
      <w:r>
        <w:rPr>
          <w:lang w:val="en-US"/>
        </w:rPr>
        <w:t>A</w:t>
      </w:r>
      <w:r w:rsidRPr="00636E5A">
        <w:t>/</w:t>
      </w:r>
      <w:r>
        <w:rPr>
          <w:lang w:val="en-US"/>
        </w:rPr>
        <w:t>B</w:t>
      </w:r>
      <w:r w:rsidRPr="00636E5A">
        <w:t xml:space="preserve"> (</w:t>
      </w:r>
      <w:r>
        <w:t>узел</w:t>
      </w:r>
      <w:r w:rsidRPr="00636E5A">
        <w:t xml:space="preserve"> </w:t>
      </w:r>
      <w:r>
        <w:t>подогрева, осушки и удаления зеленого масла из пропилена</w:t>
      </w:r>
      <w:r w:rsidRPr="00636E5A">
        <w:t>);</w:t>
      </w:r>
    </w:p>
    <w:p w14:paraId="5F7A46C1" w14:textId="77777777" w:rsidR="000E7CF9" w:rsidRPr="00C220F9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R</w:t>
      </w:r>
      <w:r w:rsidRPr="00636E5A">
        <w:t>101</w:t>
      </w:r>
      <w:r w:rsidRPr="00C220F9">
        <w:t xml:space="preserve"> </w:t>
      </w:r>
      <w:r>
        <w:t xml:space="preserve">реактора </w:t>
      </w:r>
      <w:r>
        <w:rPr>
          <w:lang w:val="en-US"/>
        </w:rPr>
        <w:t>R</w:t>
      </w:r>
      <w:r w:rsidRPr="00636E5A">
        <w:t>-101</w:t>
      </w:r>
      <w:r w:rsidRPr="00C220F9">
        <w:t xml:space="preserve"> (</w:t>
      </w:r>
      <w:r>
        <w:t>узел алкилирования</w:t>
      </w:r>
      <w:r w:rsidRPr="00C220F9">
        <w:t>);</w:t>
      </w:r>
    </w:p>
    <w:p w14:paraId="70F93526" w14:textId="77777777" w:rsidR="000E7CF9" w:rsidRPr="00C220F9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R</w:t>
      </w:r>
      <w:r w:rsidRPr="00636E5A">
        <w:t>102</w:t>
      </w:r>
      <w:r w:rsidRPr="00C220F9">
        <w:t xml:space="preserve"> </w:t>
      </w:r>
      <w:r>
        <w:t xml:space="preserve">реактора </w:t>
      </w:r>
      <w:r>
        <w:rPr>
          <w:lang w:val="en-US"/>
        </w:rPr>
        <w:t>R</w:t>
      </w:r>
      <w:r w:rsidRPr="00636E5A">
        <w:t>-102</w:t>
      </w:r>
      <w:r w:rsidRPr="00C220F9">
        <w:t xml:space="preserve"> (</w:t>
      </w:r>
      <w:r>
        <w:t>узел трансалкилирования</w:t>
      </w:r>
      <w:r w:rsidRPr="00C220F9">
        <w:t>);</w:t>
      </w:r>
    </w:p>
    <w:p w14:paraId="2378E73F" w14:textId="77777777" w:rsidR="000E7CF9" w:rsidRPr="00E36871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R</w:t>
      </w:r>
      <w:r w:rsidRPr="00636E5A">
        <w:t>10</w:t>
      </w:r>
      <w:r>
        <w:t>3</w:t>
      </w:r>
      <w:r w:rsidRPr="00C220F9">
        <w:t xml:space="preserve"> </w:t>
      </w:r>
      <w:r>
        <w:t xml:space="preserve">реактора </w:t>
      </w:r>
      <w:r>
        <w:rPr>
          <w:lang w:val="en-US"/>
        </w:rPr>
        <w:t>R</w:t>
      </w:r>
      <w:r w:rsidRPr="00636E5A">
        <w:t>-10</w:t>
      </w:r>
      <w:r>
        <w:t>3, колонны С-151</w:t>
      </w:r>
      <w:r w:rsidRPr="00C220F9">
        <w:t xml:space="preserve"> (</w:t>
      </w:r>
      <w:r>
        <w:t>узел алкилирования неароматических углеводородов</w:t>
      </w:r>
      <w:r w:rsidRPr="00C220F9">
        <w:t>);</w:t>
      </w:r>
    </w:p>
    <w:p w14:paraId="704C19DA" w14:textId="77777777" w:rsidR="000E7CF9" w:rsidRPr="00E36871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C</w:t>
      </w:r>
      <w:r w:rsidRPr="00E36871">
        <w:t>121</w:t>
      </w:r>
      <w:r w:rsidRPr="00C220F9">
        <w:t xml:space="preserve"> колонны </w:t>
      </w:r>
      <w:r>
        <w:rPr>
          <w:lang w:val="en-US"/>
        </w:rPr>
        <w:t>C</w:t>
      </w:r>
      <w:r w:rsidRPr="00C220F9">
        <w:t>-</w:t>
      </w:r>
      <w:r w:rsidRPr="00E36871">
        <w:t>121</w:t>
      </w:r>
      <w:r w:rsidRPr="00C220F9">
        <w:t xml:space="preserve"> (</w:t>
      </w:r>
      <w:r>
        <w:t>блок выделения возвратного бензола</w:t>
      </w:r>
      <w:r w:rsidRPr="00C220F9">
        <w:t>)</w:t>
      </w:r>
      <w:r w:rsidRPr="00E36871">
        <w:t>;</w:t>
      </w:r>
    </w:p>
    <w:p w14:paraId="3288A25A" w14:textId="77777777" w:rsidR="000E7CF9" w:rsidRPr="00C220F9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C</w:t>
      </w:r>
      <w:r w:rsidRPr="00E36871">
        <w:t>131</w:t>
      </w:r>
      <w:r w:rsidRPr="00C220F9">
        <w:t xml:space="preserve"> колонны </w:t>
      </w:r>
      <w:r>
        <w:rPr>
          <w:lang w:val="en-US"/>
        </w:rPr>
        <w:t>C</w:t>
      </w:r>
      <w:r w:rsidRPr="00C220F9">
        <w:t>-</w:t>
      </w:r>
      <w:r w:rsidRPr="00E36871">
        <w:t>131</w:t>
      </w:r>
      <w:r w:rsidRPr="00C220F9">
        <w:t xml:space="preserve"> (</w:t>
      </w:r>
      <w:r>
        <w:t>блок выделения изопропилбензола</w:t>
      </w:r>
      <w:r w:rsidRPr="00C220F9">
        <w:t>)</w:t>
      </w:r>
      <w:r w:rsidRPr="00E36871">
        <w:t>;</w:t>
      </w:r>
    </w:p>
    <w:p w14:paraId="59564C16" w14:textId="3EC92EBD" w:rsidR="000E7CF9" w:rsidRDefault="000E7CF9" w:rsidP="000E7CF9">
      <w:pPr>
        <w:pStyle w:val="a9"/>
        <w:ind w:left="851"/>
      </w:pPr>
      <w:r w:rsidRPr="00C220F9">
        <w:t>контроллер CNTR_</w:t>
      </w:r>
      <w:r w:rsidRPr="000E7CF9">
        <w:t>C</w:t>
      </w:r>
      <w:r w:rsidRPr="00E36871">
        <w:t>141</w:t>
      </w:r>
      <w:r w:rsidRPr="00C220F9">
        <w:t xml:space="preserve"> колонны </w:t>
      </w:r>
      <w:r w:rsidRPr="000E7CF9">
        <w:t>C</w:t>
      </w:r>
      <w:r w:rsidRPr="00C220F9">
        <w:t>-</w:t>
      </w:r>
      <w:r w:rsidRPr="00E36871">
        <w:t>141</w:t>
      </w:r>
      <w:r w:rsidRPr="00C220F9">
        <w:t xml:space="preserve"> (</w:t>
      </w:r>
      <w:r>
        <w:t>блок выделения полиалкилбензолов</w:t>
      </w:r>
    </w:p>
    <w:p w14:paraId="24003810" w14:textId="1B6FB267" w:rsidR="00444A03" w:rsidRPr="002C5996" w:rsidRDefault="00444A03" w:rsidP="000E7CF9">
      <w:pPr>
        <w:pStyle w:val="a9"/>
        <w:ind w:left="851"/>
      </w:pPr>
      <w:r w:rsidRPr="002C5996">
        <w:t>контроллеры окислителей Р-2/1-7</w:t>
      </w:r>
      <w:r>
        <w:t xml:space="preserve"> (</w:t>
      </w:r>
      <w:r w:rsidRPr="000E7CF9">
        <w:t>CTRL</w:t>
      </w:r>
      <w:r w:rsidRPr="00444A03">
        <w:t>_</w:t>
      </w:r>
      <w:r w:rsidRPr="000E7CF9">
        <w:t>P</w:t>
      </w:r>
      <w:r w:rsidRPr="00444A03">
        <w:t>2_1/2/3/4/5/6/7)</w:t>
      </w:r>
      <w:r w:rsidRPr="002C5996">
        <w:t>;</w:t>
      </w:r>
    </w:p>
    <w:p w14:paraId="37737483" w14:textId="46AB50E5" w:rsidR="00444A03" w:rsidRPr="002C5996" w:rsidRDefault="00444A03" w:rsidP="000E7CF9">
      <w:pPr>
        <w:pStyle w:val="a9"/>
        <w:ind w:left="851"/>
      </w:pPr>
      <w:r w:rsidRPr="002C5996">
        <w:t>контроллеры выделения ГПИПБ из реакционной массы в колоннах 14.1-4 и 24.1-4</w:t>
      </w:r>
      <w:r w:rsidRPr="00444A03">
        <w:t xml:space="preserve"> </w:t>
      </w:r>
      <w:r>
        <w:t>(</w:t>
      </w:r>
      <w:r w:rsidRPr="000E7CF9">
        <w:t>CTRL</w:t>
      </w:r>
      <w:r w:rsidRPr="00444A03">
        <w:t>_</w:t>
      </w:r>
      <w:r w:rsidRPr="000E7CF9">
        <w:t>K</w:t>
      </w:r>
      <w:r w:rsidRPr="00444A03">
        <w:t>14_1/2/3/4)</w:t>
      </w:r>
      <w:r w:rsidRPr="002C5996">
        <w:t>;</w:t>
      </w:r>
    </w:p>
    <w:p w14:paraId="63499B7E" w14:textId="5DBA69DD" w:rsidR="00444A03" w:rsidRPr="002C5996" w:rsidRDefault="00444A03" w:rsidP="000E7CF9">
      <w:pPr>
        <w:pStyle w:val="a9"/>
        <w:ind w:left="851"/>
      </w:pPr>
      <w:r w:rsidRPr="002C5996">
        <w:lastRenderedPageBreak/>
        <w:t>контроллер разложения ГПИПБ в разлагателе 14.2, на трубах разложения 1 и 2</w:t>
      </w:r>
      <w:r w:rsidR="00FE351C" w:rsidRPr="00FE351C">
        <w:t xml:space="preserve"> </w:t>
      </w:r>
      <w:r w:rsidR="00FE351C">
        <w:t>(</w:t>
      </w:r>
      <w:r w:rsidR="00FE351C" w:rsidRPr="000E7CF9">
        <w:t>CTRL</w:t>
      </w:r>
      <w:r w:rsidR="00FE351C" w:rsidRPr="00444A03">
        <w:t>_</w:t>
      </w:r>
      <w:r w:rsidR="00FE351C" w:rsidRPr="000E7CF9">
        <w:t>P</w:t>
      </w:r>
      <w:r w:rsidR="00FE351C" w:rsidRPr="00444A03">
        <w:t>14)</w:t>
      </w:r>
      <w:r w:rsidRPr="002C5996">
        <w:t>;</w:t>
      </w:r>
    </w:p>
    <w:p w14:paraId="19DF2776" w14:textId="3B92001C" w:rsidR="00444A03" w:rsidRPr="002C5996" w:rsidRDefault="00444A03" w:rsidP="000E7CF9">
      <w:pPr>
        <w:pStyle w:val="a9"/>
        <w:ind w:left="851"/>
      </w:pPr>
      <w:r w:rsidRPr="002C5996">
        <w:t>контроллер выделения ацетона-сырца в колоннах 21.1,2</w:t>
      </w:r>
      <w:r w:rsidR="00FE351C" w:rsidRPr="00FE351C">
        <w:t xml:space="preserve"> </w:t>
      </w:r>
      <w:r w:rsidR="00FE351C">
        <w:t>(</w:t>
      </w:r>
      <w:r w:rsidR="00FE351C" w:rsidRPr="000E7CF9">
        <w:t>CTRL</w:t>
      </w:r>
      <w:r w:rsidR="00FE351C" w:rsidRPr="00444A03">
        <w:t>_</w:t>
      </w:r>
      <w:r w:rsidR="00FE351C" w:rsidRPr="000E7CF9">
        <w:t>K</w:t>
      </w:r>
      <w:r w:rsidR="00FE351C" w:rsidRPr="00FE351C">
        <w:t>21</w:t>
      </w:r>
      <w:r w:rsidR="00FE351C" w:rsidRPr="00444A03">
        <w:t>)</w:t>
      </w:r>
      <w:r w:rsidRPr="002C5996">
        <w:t>;</w:t>
      </w:r>
    </w:p>
    <w:p w14:paraId="20F9A8EB" w14:textId="409C0B40" w:rsidR="00444A03" w:rsidRPr="002C5996" w:rsidRDefault="00444A03" w:rsidP="000E7CF9">
      <w:pPr>
        <w:pStyle w:val="a9"/>
        <w:ind w:left="851"/>
      </w:pPr>
      <w:r w:rsidRPr="002C5996">
        <w:t>контроллер выделения альдегидной фракции из ацетона-сырца в колонне 30А</w:t>
      </w:r>
      <w:r w:rsidR="00FE351C" w:rsidRPr="00FE351C">
        <w:t xml:space="preserve"> </w:t>
      </w:r>
      <w:r w:rsidR="00FE351C">
        <w:t>(</w:t>
      </w:r>
      <w:r w:rsidR="00FE351C" w:rsidRPr="000E7CF9">
        <w:t>CTRL</w:t>
      </w:r>
      <w:r w:rsidR="00FE351C" w:rsidRPr="00444A03">
        <w:t>_</w:t>
      </w:r>
      <w:r w:rsidR="00FE351C" w:rsidRPr="000E7CF9">
        <w:t>K</w:t>
      </w:r>
      <w:r w:rsidR="00FE351C" w:rsidRPr="00FE351C">
        <w:t>30</w:t>
      </w:r>
      <w:r w:rsidR="00FE351C" w:rsidRPr="000E7CF9">
        <w:t>a</w:t>
      </w:r>
      <w:r w:rsidR="00FE351C" w:rsidRPr="00444A03">
        <w:t>)</w:t>
      </w:r>
      <w:r w:rsidRPr="002C5996">
        <w:t>;</w:t>
      </w:r>
    </w:p>
    <w:p w14:paraId="24D20B0D" w14:textId="212DCB1E" w:rsidR="00444A03" w:rsidRPr="002C5996" w:rsidRDefault="00444A03" w:rsidP="000E7CF9">
      <w:pPr>
        <w:pStyle w:val="a9"/>
        <w:ind w:left="851"/>
      </w:pPr>
      <w:r w:rsidRPr="002C5996">
        <w:t>контроллер выделения товарного ацетона в колонне 130, емкостях 36.1,2,3</w:t>
      </w:r>
      <w:r w:rsidR="005E191F" w:rsidRPr="005E191F">
        <w:t xml:space="preserve"> 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5E191F">
        <w:t>130</w:t>
      </w:r>
      <w:r w:rsidR="005E191F" w:rsidRPr="00444A03">
        <w:t>)</w:t>
      </w:r>
      <w:r w:rsidRPr="002C5996">
        <w:t xml:space="preserve">; </w:t>
      </w:r>
    </w:p>
    <w:p w14:paraId="28FEB6BC" w14:textId="2402B10C" w:rsidR="00444A03" w:rsidRPr="002C5996" w:rsidRDefault="00444A03" w:rsidP="000E7CF9">
      <w:pPr>
        <w:pStyle w:val="a9"/>
        <w:ind w:left="851"/>
      </w:pPr>
      <w:r w:rsidRPr="002C5996">
        <w:t>контроллер выделения товарного фенола в колоннах 37.1,2,3</w:t>
      </w:r>
      <w:r w:rsidR="005E191F" w:rsidRPr="005E191F">
        <w:t xml:space="preserve"> 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0E7CF9">
        <w:t>K</w:t>
      </w:r>
      <w:r w:rsidR="005E191F" w:rsidRPr="005E191F">
        <w:t>37</w:t>
      </w:r>
      <w:r w:rsidR="005E191F" w:rsidRPr="00444A03">
        <w:t>)</w:t>
      </w:r>
      <w:r w:rsidRPr="002C5996">
        <w:t>;</w:t>
      </w:r>
    </w:p>
    <w:p w14:paraId="4EB508F0" w14:textId="35485448" w:rsidR="00444A03" w:rsidRPr="002C5996" w:rsidRDefault="00444A03" w:rsidP="000E7CF9">
      <w:pPr>
        <w:pStyle w:val="a9"/>
        <w:ind w:left="851"/>
      </w:pPr>
      <w:r w:rsidRPr="002C5996">
        <w:t>контроллер отгонки легких углеводородов колонны 100</w:t>
      </w:r>
      <w:r w:rsidR="005E191F" w:rsidRPr="005E191F">
        <w:t xml:space="preserve"> 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0E7CF9">
        <w:t>K</w:t>
      </w:r>
      <w:r w:rsidR="005E191F" w:rsidRPr="005E191F">
        <w:t>100</w:t>
      </w:r>
      <w:r w:rsidR="005E191F" w:rsidRPr="00444A03">
        <w:t>)</w:t>
      </w:r>
      <w:r w:rsidRPr="002C5996">
        <w:t>;</w:t>
      </w:r>
    </w:p>
    <w:p w14:paraId="1224B356" w14:textId="29812E88" w:rsidR="00444A03" w:rsidRPr="002C5996" w:rsidRDefault="00444A03" w:rsidP="000E7CF9">
      <w:pPr>
        <w:pStyle w:val="a9"/>
        <w:ind w:left="851"/>
      </w:pPr>
      <w:r w:rsidRPr="002C5996">
        <w:t>контроллер выделения легких углеводородов и воды колонне 90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0E7CF9">
        <w:t>K</w:t>
      </w:r>
      <w:r w:rsidR="005E191F" w:rsidRPr="005E191F">
        <w:t>90</w:t>
      </w:r>
      <w:r w:rsidR="005E191F" w:rsidRPr="00444A03">
        <w:t>)</w:t>
      </w:r>
      <w:r w:rsidRPr="002C5996">
        <w:t>;</w:t>
      </w:r>
    </w:p>
    <w:p w14:paraId="25009D0C" w14:textId="57A172CF" w:rsidR="00444A03" w:rsidRDefault="00444A03" w:rsidP="000E7CF9">
      <w:pPr>
        <w:pStyle w:val="a9"/>
        <w:ind w:left="851"/>
      </w:pPr>
      <w:r w:rsidRPr="002C5996">
        <w:t xml:space="preserve">контроллер выделения </w:t>
      </w:r>
      <w:r w:rsidR="00014A4A">
        <w:rPr>
          <w:rFonts w:cs="Times New Roman"/>
          <w:sz w:val="22"/>
          <w:szCs w:val="22"/>
        </w:rPr>
        <w:t xml:space="preserve">легких у/в и воды в К-90и </w:t>
      </w:r>
      <w:r w:rsidRPr="002C5996">
        <w:t>товарного фенола в колонне 48</w:t>
      </w:r>
      <w:r w:rsidR="005E191F" w:rsidRPr="005E191F">
        <w:t xml:space="preserve"> 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0E7CF9">
        <w:t>K</w:t>
      </w:r>
      <w:r w:rsidR="005E191F" w:rsidRPr="00294E2A">
        <w:t>48</w:t>
      </w:r>
      <w:r w:rsidR="005E191F" w:rsidRPr="00444A03">
        <w:t>)</w:t>
      </w:r>
      <w:ins w:id="2785" w:author="Эльдар Галеев" w:date="2023-07-13T11:22:00Z">
        <w:r w:rsidR="00BC7B99">
          <w:t>;</w:t>
        </w:r>
      </w:ins>
      <w:del w:id="2786" w:author="Эльдар Галеев" w:date="2023-07-13T11:22:00Z">
        <w:r w:rsidRPr="002C5996" w:rsidDel="00BC7B99">
          <w:delText>.</w:delText>
        </w:r>
      </w:del>
    </w:p>
    <w:p w14:paraId="4765405F" w14:textId="77777777" w:rsidR="00BC7B99" w:rsidRDefault="00BC7B99">
      <w:pPr>
        <w:pStyle w:val="a9"/>
        <w:ind w:left="851"/>
        <w:rPr>
          <w:ins w:id="2787" w:author="Эльдар Галеев" w:date="2023-07-13T11:21:00Z"/>
        </w:rPr>
        <w:pPrChange w:id="2788" w:author="Эльдар Галеев" w:date="2023-07-13T11:22:00Z">
          <w:pPr>
            <w:pStyle w:val="a9"/>
          </w:pPr>
        </w:pPrChange>
      </w:pPr>
      <w:commentRangeStart w:id="2789"/>
      <w:ins w:id="2790" w:author="Эльдар Галеев" w:date="2023-07-13T11:21:00Z">
        <w:r>
          <w:t>контроллер секции главного реактора (CNTR_BFA_R_1_2_3);</w:t>
        </w:r>
      </w:ins>
    </w:p>
    <w:p w14:paraId="12634798" w14:textId="77777777" w:rsidR="00BC7B99" w:rsidRDefault="00BC7B99">
      <w:pPr>
        <w:pStyle w:val="a9"/>
        <w:ind w:left="851"/>
        <w:rPr>
          <w:ins w:id="2791" w:author="Эльдар Галеев" w:date="2023-07-13T11:21:00Z"/>
        </w:rPr>
        <w:pPrChange w:id="2792" w:author="Эльдар Галеев" w:date="2023-07-13T11:22:00Z">
          <w:pPr>
            <w:pStyle w:val="a9"/>
          </w:pPr>
        </w:pPrChange>
      </w:pPr>
      <w:ins w:id="2793" w:author="Эльдар Галеев" w:date="2023-07-13T11:21:00Z">
        <w:r>
          <w:t>контроллер дегидратора С-200 (CNTR_BFA_С_200);</w:t>
        </w:r>
      </w:ins>
    </w:p>
    <w:p w14:paraId="05BE45D9" w14:textId="77777777" w:rsidR="00BC7B99" w:rsidRDefault="00BC7B99">
      <w:pPr>
        <w:pStyle w:val="a9"/>
        <w:ind w:left="851"/>
        <w:rPr>
          <w:ins w:id="2794" w:author="Эльдар Галеев" w:date="2023-07-13T11:21:00Z"/>
        </w:rPr>
        <w:pPrChange w:id="2795" w:author="Эльдар Галеев" w:date="2023-07-13T11:22:00Z">
          <w:pPr>
            <w:pStyle w:val="a9"/>
          </w:pPr>
        </w:pPrChange>
      </w:pPr>
      <w:ins w:id="2796" w:author="Эльдар Галеев" w:date="2023-07-13T11:21:00Z">
        <w:r>
          <w:t>контроллер регенерации и очистки ацетона в колоннах С-220, С-230 (CNTR_BFA_С_220_230);</w:t>
        </w:r>
      </w:ins>
    </w:p>
    <w:p w14:paraId="6F8A4F13" w14:textId="77777777" w:rsidR="00BC7B99" w:rsidRDefault="00BC7B99">
      <w:pPr>
        <w:pStyle w:val="a9"/>
        <w:ind w:left="851"/>
        <w:rPr>
          <w:ins w:id="2797" w:author="Эльдар Галеев" w:date="2023-07-13T11:21:00Z"/>
        </w:rPr>
        <w:pPrChange w:id="2798" w:author="Эльдар Галеев" w:date="2023-07-13T11:22:00Z">
          <w:pPr>
            <w:pStyle w:val="a9"/>
          </w:pPr>
        </w:pPrChange>
      </w:pPr>
      <w:ins w:id="2799" w:author="Эльдар Галеев" w:date="2023-07-13T11:21:00Z">
        <w:r>
          <w:t>контроллер регенерации и очистки фенола в колоннах С-240, С-250 (CNTR_BFA_С_240_250);</w:t>
        </w:r>
      </w:ins>
    </w:p>
    <w:p w14:paraId="2808836A" w14:textId="77777777" w:rsidR="00BC7B99" w:rsidRDefault="00BC7B99">
      <w:pPr>
        <w:pStyle w:val="a9"/>
        <w:ind w:left="851"/>
        <w:rPr>
          <w:ins w:id="2800" w:author="Эльдар Галеев" w:date="2023-07-13T11:21:00Z"/>
        </w:rPr>
        <w:pPrChange w:id="2801" w:author="Эльдар Галеев" w:date="2023-07-13T11:22:00Z">
          <w:pPr>
            <w:pStyle w:val="a9"/>
          </w:pPr>
        </w:pPrChange>
      </w:pPr>
      <w:ins w:id="2802" w:author="Эльдар Галеев" w:date="2023-07-13T11:21:00Z">
        <w:r>
          <w:t>контроллер концентраторов фенола E-210/V-210, E-211/V-211, E-212/V-212 и кристаллизатора K-300 (CNTR_BFA_V_210_211_212_K_300);</w:t>
        </w:r>
      </w:ins>
    </w:p>
    <w:p w14:paraId="69A6488E" w14:textId="77777777" w:rsidR="00BC7B99" w:rsidRDefault="00BC7B99">
      <w:pPr>
        <w:pStyle w:val="a9"/>
        <w:ind w:left="851"/>
        <w:rPr>
          <w:ins w:id="2803" w:author="Эльдар Галеев" w:date="2023-07-13T11:21:00Z"/>
        </w:rPr>
        <w:pPrChange w:id="2804" w:author="Эльдар Галеев" w:date="2023-07-13T11:22:00Z">
          <w:pPr>
            <w:pStyle w:val="a9"/>
          </w:pPr>
        </w:pPrChange>
      </w:pPr>
      <w:ins w:id="2805" w:author="Эльдар Галеев" w:date="2023-07-13T11:21:00Z">
        <w:r>
          <w:t>контроллер фильтра F-300 (CNTR_BFA_F_300);</w:t>
        </w:r>
      </w:ins>
    </w:p>
    <w:p w14:paraId="2B3A61A1" w14:textId="77777777" w:rsidR="00BC7B99" w:rsidRDefault="00BC7B99">
      <w:pPr>
        <w:pStyle w:val="a9"/>
        <w:ind w:left="851"/>
        <w:rPr>
          <w:ins w:id="2806" w:author="Эльдар Галеев" w:date="2023-07-13T11:21:00Z"/>
        </w:rPr>
        <w:pPrChange w:id="2807" w:author="Эльдар Галеев" w:date="2023-07-13T11:22:00Z">
          <w:pPr>
            <w:pStyle w:val="a9"/>
          </w:pPr>
        </w:pPrChange>
      </w:pPr>
      <w:ins w:id="2808" w:author="Эльдар Галеев" w:date="2023-07-13T11:21:00Z">
        <w:r>
          <w:t xml:space="preserve">контроллер </w:t>
        </w:r>
        <w:proofErr w:type="spellStart"/>
        <w:r>
          <w:t>рекристаллизатора</w:t>
        </w:r>
        <w:proofErr w:type="spellEnd"/>
        <w:r>
          <w:t xml:space="preserve"> К-340, центрифуг S-340A/B, </w:t>
        </w:r>
        <w:proofErr w:type="spellStart"/>
        <w:r>
          <w:t>расплавителя</w:t>
        </w:r>
        <w:proofErr w:type="spellEnd"/>
        <w:r>
          <w:t xml:space="preserve"> M-360 (CNTR_BFA_ K_340_S_340 M_360);</w:t>
        </w:r>
      </w:ins>
    </w:p>
    <w:p w14:paraId="79C0227E" w14:textId="77777777" w:rsidR="00BC7B99" w:rsidRDefault="00BC7B99">
      <w:pPr>
        <w:pStyle w:val="a9"/>
        <w:ind w:left="851"/>
        <w:rPr>
          <w:ins w:id="2809" w:author="Эльдар Галеев" w:date="2023-07-13T11:21:00Z"/>
        </w:rPr>
        <w:pPrChange w:id="2810" w:author="Эльдар Галеев" w:date="2023-07-13T11:22:00Z">
          <w:pPr>
            <w:pStyle w:val="a9"/>
          </w:pPr>
        </w:pPrChange>
      </w:pPr>
      <w:ins w:id="2811" w:author="Эльдар Галеев" w:date="2023-07-13T11:21:00Z">
        <w:r>
          <w:t xml:space="preserve">контроллер дегидратора кристаллизатора С-330 и </w:t>
        </w:r>
        <w:proofErr w:type="spellStart"/>
        <w:r>
          <w:t>дегидратора</w:t>
        </w:r>
        <w:proofErr w:type="spellEnd"/>
        <w:r>
          <w:t xml:space="preserve"> </w:t>
        </w:r>
        <w:proofErr w:type="spellStart"/>
        <w:r>
          <w:t>рекристаллизатора</w:t>
        </w:r>
        <w:proofErr w:type="spellEnd"/>
        <w:r>
          <w:t xml:space="preserve"> С-370 (CNTR_BFA_C_330_370);</w:t>
        </w:r>
      </w:ins>
    </w:p>
    <w:p w14:paraId="5AF84724" w14:textId="77777777" w:rsidR="00BC7B99" w:rsidRDefault="00BC7B99">
      <w:pPr>
        <w:pStyle w:val="a9"/>
        <w:ind w:left="851"/>
        <w:rPr>
          <w:ins w:id="2812" w:author="Эльдар Галеев" w:date="2023-07-13T11:21:00Z"/>
        </w:rPr>
        <w:pPrChange w:id="2813" w:author="Эльдар Галеев" w:date="2023-07-13T11:22:00Z">
          <w:pPr>
            <w:pStyle w:val="a9"/>
          </w:pPr>
        </w:pPrChange>
      </w:pPr>
      <w:ins w:id="2814" w:author="Эльдар Галеев" w:date="2023-07-13T11:21:00Z">
        <w:r>
          <w:t>контроллер реактора изомеризации R-600 (CNTR_BFA_R_600);</w:t>
        </w:r>
      </w:ins>
    </w:p>
    <w:p w14:paraId="01CE043A" w14:textId="77777777" w:rsidR="00BC7B99" w:rsidRDefault="00BC7B99">
      <w:pPr>
        <w:pStyle w:val="a9"/>
        <w:ind w:left="851"/>
        <w:rPr>
          <w:ins w:id="2815" w:author="Эльдар Галеев" w:date="2023-07-13T11:21:00Z"/>
        </w:rPr>
        <w:pPrChange w:id="2816" w:author="Эльдар Галеев" w:date="2023-07-13T11:22:00Z">
          <w:pPr>
            <w:pStyle w:val="a9"/>
          </w:pPr>
        </w:pPrChange>
      </w:pPr>
      <w:ins w:id="2817" w:author="Эльдар Галеев" w:date="2023-07-13T11:21:00Z">
        <w:r>
          <w:t xml:space="preserve">контроллер испарителей фенола E-400/V-400, E-410/V-410 и колонны отгонки </w:t>
        </w:r>
        <w:proofErr w:type="gramStart"/>
        <w:r>
          <w:t>фенола  (</w:t>
        </w:r>
        <w:proofErr w:type="gramEnd"/>
        <w:r>
          <w:t>CNTR_BFA_V_400_410_C_420);</w:t>
        </w:r>
      </w:ins>
    </w:p>
    <w:p w14:paraId="5784D7DF" w14:textId="77777777" w:rsidR="00BC7B99" w:rsidRDefault="00BC7B99">
      <w:pPr>
        <w:pStyle w:val="a9"/>
        <w:ind w:left="851"/>
        <w:rPr>
          <w:ins w:id="2818" w:author="Эльдар Галеев" w:date="2023-07-13T11:21:00Z"/>
        </w:rPr>
        <w:pPrChange w:id="2819" w:author="Эльдар Галеев" w:date="2023-07-13T11:22:00Z">
          <w:pPr>
            <w:pStyle w:val="a9"/>
          </w:pPr>
        </w:pPrChange>
      </w:pPr>
      <w:ins w:id="2820" w:author="Эльдар Галеев" w:date="2023-07-13T11:21:00Z">
        <w:r>
          <w:t>контроллер грануляционной башни С-</w:t>
        </w:r>
        <w:proofErr w:type="gramStart"/>
        <w:r>
          <w:t>500  (</w:t>
        </w:r>
        <w:proofErr w:type="gramEnd"/>
        <w:r>
          <w:t>CNTR_BFA_С_500).</w:t>
        </w:r>
      </w:ins>
      <w:commentRangeEnd w:id="2789"/>
      <w:ins w:id="2821" w:author="Эльдар Галеев" w:date="2023-07-13T11:22:00Z">
        <w:r>
          <w:rPr>
            <w:rStyle w:val="affe"/>
            <w:rFonts w:ascii="Arial" w:eastAsia="MS Mincho" w:hAnsi="Arial" w:cs="Times New Roman"/>
          </w:rPr>
          <w:commentReference w:id="2789"/>
        </w:r>
      </w:ins>
    </w:p>
    <w:p w14:paraId="4B489DD3" w14:textId="466E0D7A" w:rsidR="00815DE2" w:rsidRPr="00DD005B" w:rsidDel="00BC7B99" w:rsidRDefault="00815DE2" w:rsidP="00815DE2">
      <w:pPr>
        <w:pStyle w:val="a9"/>
        <w:rPr>
          <w:del w:id="2822" w:author="Эльдар Галеев" w:date="2023-07-13T11:21:00Z"/>
        </w:rPr>
      </w:pPr>
      <w:del w:id="2823" w:author="Эльдар Галеев" w:date="2023-07-13T11:21:00Z">
        <w:r w:rsidRPr="00DD005B" w:rsidDel="00BC7B99">
          <w:delText>контроллер секции главного реактора (CNTR_BFA_R_1_2_3);</w:delText>
        </w:r>
      </w:del>
    </w:p>
    <w:p w14:paraId="3BDB9679" w14:textId="0707DADD" w:rsidR="00815DE2" w:rsidRPr="00DD005B" w:rsidDel="00BC7B99" w:rsidRDefault="00815DE2" w:rsidP="00815DE2">
      <w:pPr>
        <w:pStyle w:val="a9"/>
        <w:rPr>
          <w:del w:id="2824" w:author="Эльдар Галеев" w:date="2023-07-13T11:21:00Z"/>
        </w:rPr>
      </w:pPr>
      <w:del w:id="2825" w:author="Эльдар Галеев" w:date="2023-07-13T11:21:00Z">
        <w:r w:rsidRPr="00DD005B" w:rsidDel="00BC7B99">
          <w:delText>контроллер дегидратора С-200 (CNTR_BFA_С_200);</w:delText>
        </w:r>
      </w:del>
    </w:p>
    <w:p w14:paraId="72286C3B" w14:textId="53640615" w:rsidR="00815DE2" w:rsidRPr="009D63A4" w:rsidDel="00BC7B99" w:rsidRDefault="00815DE2" w:rsidP="00815DE2">
      <w:pPr>
        <w:pStyle w:val="a9"/>
        <w:rPr>
          <w:del w:id="2826" w:author="Эльдар Галеев" w:date="2023-07-13T11:21:00Z"/>
        </w:rPr>
      </w:pPr>
      <w:del w:id="2827" w:author="Эльдар Галеев" w:date="2023-07-13T11:21:00Z">
        <w:r w:rsidRPr="009D63A4" w:rsidDel="00BC7B99">
          <w:delText>контроллер регенерации и очистки ацетона в колоннах С-220, С-230 (CNTR_BFA_С_220_230);</w:delText>
        </w:r>
      </w:del>
    </w:p>
    <w:p w14:paraId="13CD1031" w14:textId="1E264A98" w:rsidR="00815DE2" w:rsidRPr="009D63A4" w:rsidDel="00BC7B99" w:rsidRDefault="00815DE2" w:rsidP="00815DE2">
      <w:pPr>
        <w:pStyle w:val="a9"/>
        <w:rPr>
          <w:del w:id="2828" w:author="Эльдар Галеев" w:date="2023-07-13T11:21:00Z"/>
        </w:rPr>
      </w:pPr>
      <w:del w:id="2829" w:author="Эльдар Галеев" w:date="2023-07-13T11:21:00Z">
        <w:r w:rsidRPr="009D63A4" w:rsidDel="00BC7B99">
          <w:delText>контроллер регенерации и очистки фенола в колоннах С-240, С-250 (CNTR_BFA_С_240_250);</w:delText>
        </w:r>
      </w:del>
    </w:p>
    <w:p w14:paraId="3CF2EBE9" w14:textId="3E085CB2" w:rsidR="00815DE2" w:rsidRPr="009D63A4" w:rsidDel="00BC7B99" w:rsidRDefault="00815DE2" w:rsidP="00815DE2">
      <w:pPr>
        <w:pStyle w:val="a9"/>
        <w:rPr>
          <w:del w:id="2830" w:author="Эльдар Галеев" w:date="2023-07-13T11:21:00Z"/>
        </w:rPr>
      </w:pPr>
      <w:del w:id="2831" w:author="Эльдар Галеев" w:date="2023-07-13T11:21:00Z">
        <w:r w:rsidRPr="009D63A4" w:rsidDel="00BC7B99">
          <w:delText>контроллер концентраторов фенола E-210/V-210, E-211/V-211, E-212/V-212 и кристаллизатора K-300 (CNTR_BFA_V_210_211_212_K_300);</w:delText>
        </w:r>
      </w:del>
    </w:p>
    <w:p w14:paraId="4E5127C1" w14:textId="61D8EA56" w:rsidR="00815DE2" w:rsidRPr="009D63A4" w:rsidDel="00BC7B99" w:rsidRDefault="00815DE2" w:rsidP="00815DE2">
      <w:pPr>
        <w:pStyle w:val="a9"/>
        <w:rPr>
          <w:del w:id="2832" w:author="Эльдар Галеев" w:date="2023-07-13T11:21:00Z"/>
        </w:rPr>
      </w:pPr>
      <w:del w:id="2833" w:author="Эльдар Галеев" w:date="2023-07-13T11:21:00Z">
        <w:r w:rsidRPr="009D63A4" w:rsidDel="00BC7B99">
          <w:delText>контроллер расплавителей M-320, M-360, рекристаллизатора К-340 и центрифуг S-340A/B (CNTR_BFA_M_320_360_K_340_S_340);</w:delText>
        </w:r>
      </w:del>
    </w:p>
    <w:p w14:paraId="1A6EF65A" w14:textId="59A2BEA1" w:rsidR="00815DE2" w:rsidRPr="009D63A4" w:rsidDel="00BC7B99" w:rsidRDefault="00815DE2" w:rsidP="00815DE2">
      <w:pPr>
        <w:pStyle w:val="a9"/>
        <w:rPr>
          <w:del w:id="2834" w:author="Эльдар Галеев" w:date="2023-07-13T11:21:00Z"/>
        </w:rPr>
      </w:pPr>
      <w:del w:id="2835" w:author="Эльдар Галеев" w:date="2023-07-13T11:21:00Z">
        <w:r w:rsidRPr="009D63A4" w:rsidDel="00BC7B99">
          <w:delText>контроллер дегидратора кристаллизатора С-330 и дегидратора рекристаллизатора С-370 (CNTR_BFA_C_330_370);</w:delText>
        </w:r>
      </w:del>
    </w:p>
    <w:p w14:paraId="2DED8901" w14:textId="53781B13" w:rsidR="00815DE2" w:rsidRPr="009D63A4" w:rsidDel="00BC7B99" w:rsidRDefault="00815DE2" w:rsidP="00815DE2">
      <w:pPr>
        <w:pStyle w:val="a9"/>
        <w:rPr>
          <w:del w:id="2836" w:author="Эльдар Галеев" w:date="2023-07-13T11:21:00Z"/>
        </w:rPr>
      </w:pPr>
      <w:del w:id="2837" w:author="Эльдар Галеев" w:date="2023-07-13T11:21:00Z">
        <w:r w:rsidRPr="009D63A4" w:rsidDel="00BC7B99">
          <w:delText>контроллер расплавителей M-320, M-360, рекристаллизатора К-340 и центрифуг S-340A/B (CNTR_BFA_M_320_360_K_340_S_340);</w:delText>
        </w:r>
      </w:del>
    </w:p>
    <w:p w14:paraId="0CADA895" w14:textId="22287DCC" w:rsidR="00815DE2" w:rsidRPr="009D63A4" w:rsidDel="00BC7B99" w:rsidRDefault="00815DE2" w:rsidP="00815DE2">
      <w:pPr>
        <w:pStyle w:val="a9"/>
        <w:rPr>
          <w:del w:id="2838" w:author="Эльдар Галеев" w:date="2023-07-13T11:21:00Z"/>
        </w:rPr>
      </w:pPr>
      <w:del w:id="2839" w:author="Эльдар Галеев" w:date="2023-07-13T11:21:00Z">
        <w:r w:rsidRPr="009D63A4" w:rsidDel="00BC7B99">
          <w:delText>контроллер дегидратора кристаллизатора С-330 и дегидратора рекристаллизатора С-370 (CNTR_BFA_C_330_370);</w:delText>
        </w:r>
      </w:del>
    </w:p>
    <w:p w14:paraId="7D291EF6" w14:textId="066EB5A2" w:rsidR="00815DE2" w:rsidRPr="009D63A4" w:rsidDel="00BC7B99" w:rsidRDefault="00815DE2" w:rsidP="00815DE2">
      <w:pPr>
        <w:pStyle w:val="a9"/>
        <w:rPr>
          <w:del w:id="2840" w:author="Эльдар Галеев" w:date="2023-07-13T11:21:00Z"/>
        </w:rPr>
      </w:pPr>
      <w:del w:id="2841" w:author="Эльдар Галеев" w:date="2023-07-13T11:21:00Z">
        <w:r w:rsidRPr="009D63A4" w:rsidDel="00BC7B99">
          <w:delText>контроллер реактора изомеризации R-600 (CNTR_BFA_R_600);</w:delText>
        </w:r>
      </w:del>
    </w:p>
    <w:p w14:paraId="2D95C478" w14:textId="603AB601" w:rsidR="00815DE2" w:rsidRPr="009D63A4" w:rsidDel="00BC7B99" w:rsidRDefault="00815DE2" w:rsidP="00815DE2">
      <w:pPr>
        <w:pStyle w:val="a9"/>
        <w:rPr>
          <w:del w:id="2842" w:author="Эльдар Галеев" w:date="2023-07-13T11:21:00Z"/>
        </w:rPr>
      </w:pPr>
      <w:del w:id="2843" w:author="Эльдар Галеев" w:date="2023-07-13T11:21:00Z">
        <w:r w:rsidRPr="009D63A4" w:rsidDel="00BC7B99">
          <w:delText>контроллер испарителей фенола E-400/V-400, E-410/V-410 и колонны отгонки фенола  (CNTR_BFA_V_400_410_C_420).</w:delText>
        </w:r>
      </w:del>
    </w:p>
    <w:p w14:paraId="249A374F" w14:textId="4EA95B35" w:rsidR="00815DE2" w:rsidRDefault="00815DE2" w:rsidP="00815DE2">
      <w:pPr>
        <w:pStyle w:val="a9"/>
        <w:numPr>
          <w:ilvl w:val="0"/>
          <w:numId w:val="0"/>
        </w:numPr>
        <w:ind w:left="851"/>
      </w:pPr>
    </w:p>
    <w:p w14:paraId="521CD034" w14:textId="153615BA" w:rsidR="00815DE2" w:rsidRDefault="00815DE2" w:rsidP="00815DE2">
      <w:pPr>
        <w:pStyle w:val="a9"/>
        <w:numPr>
          <w:ilvl w:val="0"/>
          <w:numId w:val="0"/>
        </w:numPr>
        <w:ind w:left="851"/>
        <w:rPr>
          <w:ins w:id="2844" w:author="Эльдар Галеев" w:date="2023-07-13T11:22:00Z"/>
        </w:rPr>
      </w:pPr>
    </w:p>
    <w:p w14:paraId="56EC3D30" w14:textId="3FF43241" w:rsidR="00BC7B99" w:rsidRDefault="00BC7B99" w:rsidP="00815DE2">
      <w:pPr>
        <w:pStyle w:val="a9"/>
        <w:numPr>
          <w:ilvl w:val="0"/>
          <w:numId w:val="0"/>
        </w:numPr>
        <w:ind w:left="851"/>
        <w:rPr>
          <w:ins w:id="2845" w:author="Эльдар Галеев" w:date="2023-07-13T11:22:00Z"/>
        </w:rPr>
      </w:pPr>
    </w:p>
    <w:p w14:paraId="1638BCF6" w14:textId="77777777" w:rsidR="00BC7B99" w:rsidRDefault="00BC7B99" w:rsidP="00815DE2">
      <w:pPr>
        <w:pStyle w:val="a9"/>
        <w:numPr>
          <w:ilvl w:val="0"/>
          <w:numId w:val="0"/>
        </w:numPr>
        <w:ind w:left="851"/>
      </w:pPr>
    </w:p>
    <w:p w14:paraId="245D59A5" w14:textId="65E6C225" w:rsidR="00B47954" w:rsidRPr="00EE2947" w:rsidRDefault="00B47954" w:rsidP="000E7CF9">
      <w:pPr>
        <w:pStyle w:val="a9"/>
        <w:numPr>
          <w:ilvl w:val="0"/>
          <w:numId w:val="0"/>
        </w:numPr>
        <w:ind w:left="851"/>
      </w:pPr>
    </w:p>
    <w:p w14:paraId="2C44CA49" w14:textId="77777777" w:rsidR="00396657" w:rsidRDefault="00396657" w:rsidP="00EB3FB8">
      <w:pPr>
        <w:pStyle w:val="21"/>
      </w:pPr>
      <w:bookmarkStart w:id="2846" w:name="_Toc112142370"/>
      <w:r>
        <w:lastRenderedPageBreak/>
        <w:t>Предварительный перечень виртуальных анализаторов</w:t>
      </w:r>
      <w:bookmarkEnd w:id="2846"/>
    </w:p>
    <w:p w14:paraId="661126F6" w14:textId="7C91E873" w:rsidR="00396657" w:rsidRDefault="00396657" w:rsidP="00AA7A84">
      <w:pPr>
        <w:pStyle w:val="af4"/>
      </w:pPr>
      <w:r w:rsidRPr="00396657">
        <w:t xml:space="preserve">В </w:t>
      </w:r>
      <w:r w:rsidRPr="003E6EFC">
        <w:t xml:space="preserve">таблице </w:t>
      </w:r>
      <w:r w:rsidR="00FA1295">
        <w:t>4,1</w:t>
      </w:r>
      <w:r w:rsidR="00815DE2">
        <w:t xml:space="preserve">, </w:t>
      </w:r>
      <w:r w:rsidR="00FA1295">
        <w:t>4,2</w:t>
      </w:r>
      <w:r w:rsidRPr="00396657">
        <w:t xml:space="preserve"> </w:t>
      </w:r>
      <w:r w:rsidR="00815DE2">
        <w:t xml:space="preserve"> и </w:t>
      </w:r>
      <w:r w:rsidR="00FA1295">
        <w:t>4.3</w:t>
      </w:r>
      <w:r w:rsidR="00815DE2">
        <w:t xml:space="preserve"> </w:t>
      </w:r>
      <w:r w:rsidRPr="00396657">
        <w:t>приведен</w:t>
      </w:r>
      <w:r w:rsidR="00815DE2">
        <w:t>ы</w:t>
      </w:r>
      <w:r w:rsidRPr="00396657">
        <w:t xml:space="preserve"> предварительны</w:t>
      </w:r>
      <w:r w:rsidR="00815DE2">
        <w:t>е</w:t>
      </w:r>
      <w:r w:rsidRPr="00396657">
        <w:t xml:space="preserve"> перечн</w:t>
      </w:r>
      <w:r w:rsidR="00815DE2">
        <w:t>и</w:t>
      </w:r>
      <w:r w:rsidRPr="00396657">
        <w:t xml:space="preserve"> виртуальных анализаторов.</w:t>
      </w:r>
    </w:p>
    <w:p w14:paraId="4AE7D02E" w14:textId="55489CEF" w:rsidR="000E7CF9" w:rsidRPr="00396657" w:rsidRDefault="00FA1295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>
        <w:rPr>
          <w:noProof/>
        </w:rPr>
        <w:t>4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>
        <w:rPr>
          <w:noProof/>
        </w:rPr>
        <w:t>1</w:t>
      </w:r>
      <w:r w:rsidR="00B63BAB">
        <w:rPr>
          <w:noProof/>
        </w:rPr>
        <w:fldChar w:fldCharType="end"/>
      </w:r>
      <w:r w:rsidRPr="00C50EE7">
        <w:t xml:space="preserve"> </w:t>
      </w:r>
      <w:r w:rsidR="000E7CF9" w:rsidRPr="00396657">
        <w:t>– Предварительный перечень виртуальных анализаторов</w:t>
      </w:r>
      <w:r w:rsidR="000E7CF9" w:rsidRPr="000E7CF9">
        <w:t xml:space="preserve"> </w:t>
      </w:r>
      <w:r w:rsidR="000E7CF9">
        <w:t>п</w:t>
      </w:r>
      <w:r w:rsidR="000E7CF9" w:rsidRPr="000006F0">
        <w:t>роизводств</w:t>
      </w:r>
      <w:r w:rsidR="000E7CF9">
        <w:t>а</w:t>
      </w:r>
      <w:r w:rsidR="000E7CF9" w:rsidRPr="000006F0">
        <w:t xml:space="preserve"> изопропилбензола</w:t>
      </w:r>
      <w:r w:rsidR="000E7CF9">
        <w:t>.</w:t>
      </w:r>
    </w:p>
    <w:tbl>
      <w:tblPr>
        <w:tblStyle w:val="aff6"/>
        <w:tblpPr w:leftFromText="180" w:rightFromText="180" w:vertAnchor="text" w:tblpY="1"/>
        <w:tblOverlap w:val="never"/>
        <w:tblW w:w="9918" w:type="dxa"/>
        <w:tblLook w:val="04A0" w:firstRow="1" w:lastRow="0" w:firstColumn="1" w:lastColumn="0" w:noHBand="0" w:noVBand="1"/>
      </w:tblPr>
      <w:tblGrid>
        <w:gridCol w:w="1980"/>
        <w:gridCol w:w="2835"/>
        <w:gridCol w:w="5103"/>
      </w:tblGrid>
      <w:tr w:rsidR="000E7CF9" w:rsidRPr="00581FD2" w14:paraId="7CA4C84C" w14:textId="77777777" w:rsidTr="005B5E43">
        <w:trPr>
          <w:tblHeader/>
        </w:trPr>
        <w:tc>
          <w:tcPr>
            <w:tcW w:w="1980" w:type="dxa"/>
            <w:vAlign w:val="center"/>
          </w:tcPr>
          <w:p w14:paraId="3A2A5B5D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sz w:val="22"/>
                <w:szCs w:val="28"/>
              </w:rPr>
            </w:pPr>
            <w:r w:rsidRPr="00396657">
              <w:rPr>
                <w:rFonts w:ascii="Times New Roman" w:hAnsi="Times New Roman"/>
                <w:b/>
                <w:sz w:val="22"/>
                <w:szCs w:val="28"/>
              </w:rPr>
              <w:t>Наименование ВА</w:t>
            </w:r>
          </w:p>
        </w:tc>
        <w:tc>
          <w:tcPr>
            <w:tcW w:w="2835" w:type="dxa"/>
            <w:vAlign w:val="center"/>
          </w:tcPr>
          <w:p w14:paraId="05FFDE3F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sz w:val="22"/>
                <w:szCs w:val="28"/>
              </w:rPr>
            </w:pPr>
            <w:r w:rsidRPr="00396657">
              <w:rPr>
                <w:rFonts w:ascii="Times New Roman" w:hAnsi="Times New Roman"/>
                <w:b/>
                <w:sz w:val="22"/>
                <w:szCs w:val="28"/>
              </w:rPr>
              <w:t>Описание</w:t>
            </w:r>
          </w:p>
        </w:tc>
        <w:tc>
          <w:tcPr>
            <w:tcW w:w="5103" w:type="dxa"/>
            <w:vAlign w:val="center"/>
          </w:tcPr>
          <w:p w14:paraId="43FDDA19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sz w:val="22"/>
                <w:szCs w:val="28"/>
              </w:rPr>
            </w:pPr>
            <w:r w:rsidRPr="00396657">
              <w:rPr>
                <w:rFonts w:ascii="Times New Roman" w:hAnsi="Times New Roman"/>
                <w:b/>
                <w:sz w:val="22"/>
                <w:szCs w:val="28"/>
              </w:rPr>
              <w:t>Предполагаемые влияющие параметры (или рычаги управления)</w:t>
            </w:r>
          </w:p>
        </w:tc>
      </w:tr>
      <w:tr w:rsidR="000E7CF9" w:rsidRPr="00C249E7" w14:paraId="31DD1800" w14:textId="77777777" w:rsidTr="005B5E43">
        <w:tc>
          <w:tcPr>
            <w:tcW w:w="1980" w:type="dxa"/>
            <w:vAlign w:val="center"/>
          </w:tcPr>
          <w:p w14:paraId="58A4F5EE" w14:textId="77777777" w:rsidR="000E7CF9" w:rsidRPr="00396657" w:rsidRDefault="000E7CF9">
            <w:pPr>
              <w:spacing w:line="276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  <w:pPrChange w:id="2847" w:author="Булуев Илья Иванович" w:date="2023-07-10T14:07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R101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IPB</w:t>
            </w:r>
          </w:p>
        </w:tc>
        <w:tc>
          <w:tcPr>
            <w:tcW w:w="2835" w:type="dxa"/>
            <w:vAlign w:val="center"/>
          </w:tcPr>
          <w:p w14:paraId="4B7BA212" w14:textId="77777777" w:rsidR="000E7CF9" w:rsidRPr="009514CA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ИПБ в РМ из R-101</w:t>
            </w:r>
          </w:p>
        </w:tc>
        <w:tc>
          <w:tcPr>
            <w:tcW w:w="5103" w:type="dxa"/>
            <w:vAlign w:val="center"/>
          </w:tcPr>
          <w:p w14:paraId="61057AFB" w14:textId="77777777" w:rsidR="000E7CF9" w:rsidRPr="009514CA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TIRC41040.PV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РМ 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</w:p>
          <w:p w14:paraId="2A4BE559" w14:textId="77777777" w:rsidR="000E7CF9" w:rsidRPr="009514CA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FDIRCA41070.PV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РМ / пропилен</w:t>
            </w:r>
          </w:p>
          <w:p w14:paraId="3CAA4BF8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 xml:space="preserve">DT01.PV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>Перепад т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в 1 слое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</w:p>
          <w:p w14:paraId="6C312B41" w14:textId="77777777" w:rsidR="000E7CF9" w:rsidRPr="00402482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 xml:space="preserve">DT02.PV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>Перепад т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слое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3555455D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DT0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>Перепад т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слое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2352D83B" w14:textId="77777777" w:rsidR="000E7CF9" w:rsidRPr="00402482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 xml:space="preserve">DT04.PV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>Перепад т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слое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3C3E01F0" w14:textId="77777777" w:rsidR="000E7CF9" w:rsidRPr="009514CA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PDIRA41060.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Перепад давления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-101</w:t>
            </w:r>
          </w:p>
        </w:tc>
      </w:tr>
      <w:tr w:rsidR="000E7CF9" w:rsidRPr="00C249E7" w14:paraId="20C88597" w14:textId="77777777" w:rsidTr="005B5E43">
        <w:tc>
          <w:tcPr>
            <w:tcW w:w="1980" w:type="dxa"/>
            <w:vAlign w:val="center"/>
          </w:tcPr>
          <w:p w14:paraId="09EE7A3E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R102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IPB</w:t>
            </w:r>
          </w:p>
        </w:tc>
        <w:tc>
          <w:tcPr>
            <w:tcW w:w="2835" w:type="dxa"/>
            <w:vAlign w:val="center"/>
          </w:tcPr>
          <w:p w14:paraId="1CD43F84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>Содержание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 ИПБ в РМ из R-10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5103" w:type="dxa"/>
            <w:vAlign w:val="center"/>
          </w:tcPr>
          <w:p w14:paraId="15957E20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TIRC</w:t>
            </w:r>
            <w:r w:rsidRPr="004E765E">
              <w:rPr>
                <w:rFonts w:ascii="Times New Roman" w:hAnsi="Times New Roman"/>
                <w:sz w:val="22"/>
                <w:szCs w:val="22"/>
              </w:rPr>
              <w:t>42010.</w:t>
            </w: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входе 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  <w:p w14:paraId="23145CEE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FDIRCA42080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бензол / ПАБ</w:t>
            </w:r>
          </w:p>
          <w:p w14:paraId="5F3DDEFD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PDIRA4</w:t>
            </w:r>
            <w:r>
              <w:rPr>
                <w:rFonts w:ascii="Times New Roman" w:hAnsi="Times New Roman"/>
                <w:sz w:val="22"/>
                <w:szCs w:val="22"/>
              </w:rPr>
              <w:t>203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Перепад давления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  <w:p w14:paraId="63A08984" w14:textId="77777777" w:rsidR="000E7CF9" w:rsidRPr="00816A9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PIR</w:t>
            </w:r>
            <w:r>
              <w:rPr>
                <w:rFonts w:ascii="Times New Roman" w:hAnsi="Times New Roman"/>
                <w:sz w:val="22"/>
                <w:szCs w:val="22"/>
              </w:rPr>
              <w:t>С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2045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Давление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0E7CF9" w:rsidRPr="00C249E7" w14:paraId="4CC6C053" w14:textId="77777777" w:rsidTr="005B5E43">
        <w:tc>
          <w:tcPr>
            <w:tcW w:w="1980" w:type="dxa"/>
            <w:vAlign w:val="center"/>
          </w:tcPr>
          <w:p w14:paraId="47B9B644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R102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O_DIPB</w:t>
            </w:r>
          </w:p>
        </w:tc>
        <w:tc>
          <w:tcPr>
            <w:tcW w:w="2835" w:type="dxa"/>
            <w:vAlign w:val="center"/>
          </w:tcPr>
          <w:p w14:paraId="3A922253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Д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ИПБ в РМ из R-10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5103" w:type="dxa"/>
            <w:vAlign w:val="center"/>
          </w:tcPr>
          <w:p w14:paraId="133B98E8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TIRC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42010.</w:t>
            </w: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входе 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  <w:p w14:paraId="7065AC15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FDIRCA42080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бензол / ПАБ</w:t>
            </w:r>
          </w:p>
          <w:p w14:paraId="07879D7D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PDIRA4</w:t>
            </w:r>
            <w:r>
              <w:rPr>
                <w:rFonts w:ascii="Times New Roman" w:hAnsi="Times New Roman"/>
                <w:sz w:val="22"/>
                <w:szCs w:val="22"/>
              </w:rPr>
              <w:t>203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Перепад давления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  <w:p w14:paraId="78B181A0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PIR</w:t>
            </w:r>
            <w:r>
              <w:rPr>
                <w:rFonts w:ascii="Times New Roman" w:hAnsi="Times New Roman"/>
                <w:sz w:val="22"/>
                <w:szCs w:val="22"/>
              </w:rPr>
              <w:t>С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2045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Давление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0E7CF9" w:rsidRPr="00C249E7" w14:paraId="6500D980" w14:textId="77777777" w:rsidTr="005B5E43">
        <w:tc>
          <w:tcPr>
            <w:tcW w:w="1980" w:type="dxa"/>
            <w:vAlign w:val="center"/>
          </w:tcPr>
          <w:p w14:paraId="7FCD0AE3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R102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I_TIPB</w:t>
            </w:r>
          </w:p>
        </w:tc>
        <w:tc>
          <w:tcPr>
            <w:tcW w:w="2835" w:type="dxa"/>
            <w:vAlign w:val="center"/>
          </w:tcPr>
          <w:p w14:paraId="7827A564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Т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ИПБ </w:t>
            </w:r>
            <w:r>
              <w:rPr>
                <w:rFonts w:ascii="Times New Roman" w:hAnsi="Times New Roman"/>
                <w:sz w:val="22"/>
                <w:szCs w:val="22"/>
              </w:rPr>
              <w:t>на входе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в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 R-10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5103" w:type="dxa"/>
            <w:vAlign w:val="center"/>
          </w:tcPr>
          <w:p w14:paraId="2400E225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FDIRCA42080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бензол / ПАБ</w:t>
            </w:r>
          </w:p>
          <w:p w14:paraId="50F05FCF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FIRC4</w:t>
            </w:r>
            <w:r>
              <w:rPr>
                <w:rFonts w:ascii="Times New Roman" w:hAnsi="Times New Roman"/>
                <w:sz w:val="22"/>
                <w:szCs w:val="22"/>
              </w:rPr>
              <w:t>8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>Расход насыщ. ПИПБ</w:t>
            </w:r>
          </w:p>
          <w:p w14:paraId="30987525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FIRC</w:t>
            </w:r>
            <w:r>
              <w:rPr>
                <w:rFonts w:ascii="Times New Roman" w:hAnsi="Times New Roman"/>
                <w:sz w:val="22"/>
                <w:szCs w:val="22"/>
              </w:rPr>
              <w:t>45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>Расход рец. ПИПБ</w:t>
            </w:r>
          </w:p>
          <w:p w14:paraId="63D2EA53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TIR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45000.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>Температура верха С-141</w:t>
            </w:r>
          </w:p>
          <w:p w14:paraId="2D7462D9" w14:textId="77777777" w:rsidR="000E7CF9" w:rsidRPr="00816A9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PIRC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45010.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>Вакуум в С-141</w:t>
            </w:r>
          </w:p>
        </w:tc>
      </w:tr>
      <w:tr w:rsidR="000E7CF9" w:rsidRPr="00C249E7" w14:paraId="458A5B0B" w14:textId="77777777" w:rsidTr="005B5E43">
        <w:tc>
          <w:tcPr>
            <w:tcW w:w="1980" w:type="dxa"/>
            <w:vAlign w:val="center"/>
          </w:tcPr>
          <w:p w14:paraId="6CA4E5F4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</w:t>
            </w:r>
            <w:r>
              <w:rPr>
                <w:rFonts w:ascii="Times New Roman" w:hAnsi="Times New Roman"/>
                <w:bCs/>
                <w:sz w:val="22"/>
                <w:szCs w:val="22"/>
              </w:rPr>
              <w:t>3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IPB</w:t>
            </w:r>
          </w:p>
        </w:tc>
        <w:tc>
          <w:tcPr>
            <w:tcW w:w="2835" w:type="dxa"/>
            <w:vAlign w:val="center"/>
          </w:tcPr>
          <w:p w14:paraId="0D16B569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ИПБ в РМ из R-10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5103" w:type="dxa"/>
            <w:vAlign w:val="center"/>
          </w:tcPr>
          <w:p w14:paraId="3B3A22AF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TIRC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9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0.</w:t>
            </w: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входе 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  <w:p w14:paraId="40516D7D" w14:textId="77777777" w:rsidR="000E7CF9" w:rsidRPr="009514CA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FDIRCA4</w:t>
            </w:r>
            <w:r>
              <w:rPr>
                <w:rFonts w:ascii="Times New Roman" w:hAnsi="Times New Roman"/>
                <w:sz w:val="22"/>
                <w:szCs w:val="22"/>
              </w:rPr>
              <w:t>9040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.PV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РМ / пропилен</w:t>
            </w:r>
          </w:p>
          <w:p w14:paraId="0EE22D0E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PDIRA4</w:t>
            </w:r>
            <w:r>
              <w:rPr>
                <w:rFonts w:ascii="Times New Roman" w:hAnsi="Times New Roman"/>
                <w:sz w:val="22"/>
                <w:szCs w:val="22"/>
              </w:rPr>
              <w:t>907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Перепад давления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  <w:p w14:paraId="15E720FE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PIR</w:t>
            </w:r>
            <w:r>
              <w:rPr>
                <w:rFonts w:ascii="Times New Roman" w:hAnsi="Times New Roman"/>
                <w:sz w:val="22"/>
                <w:szCs w:val="22"/>
              </w:rPr>
              <w:t>С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9080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Давление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  <w:p w14:paraId="5EE97EDF" w14:textId="77777777" w:rsidR="000E7CF9" w:rsidRPr="00A7014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FIRC</w:t>
            </w:r>
            <w:r>
              <w:rPr>
                <w:rFonts w:ascii="Times New Roman" w:hAnsi="Times New Roman"/>
                <w:sz w:val="22"/>
                <w:szCs w:val="22"/>
              </w:rPr>
              <w:t>A49040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Расход РМ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-103</w:t>
            </w:r>
          </w:p>
          <w:p w14:paraId="3EB51F9B" w14:textId="77777777" w:rsidR="000E7CF9" w:rsidRPr="00A7014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6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H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6/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H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6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бензол / пропилен</w:t>
            </w:r>
          </w:p>
        </w:tc>
      </w:tr>
      <w:tr w:rsidR="000E7CF9" w:rsidRPr="00F040C5" w14:paraId="1512E51F" w14:textId="77777777" w:rsidTr="005B5E43">
        <w:tc>
          <w:tcPr>
            <w:tcW w:w="1980" w:type="dxa"/>
            <w:vAlign w:val="center"/>
          </w:tcPr>
          <w:p w14:paraId="67D397C0" w14:textId="77777777" w:rsidR="000E7CF9" w:rsidRPr="004E765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  <w:lang w:val="en-US"/>
              </w:rPr>
            </w:pPr>
            <w:r w:rsidRPr="004E765E">
              <w:rPr>
                <w:rFonts w:ascii="Times New Roman" w:hAnsi="Times New Roman"/>
                <w:sz w:val="22"/>
                <w:szCs w:val="28"/>
                <w:lang w:val="en-US"/>
              </w:rPr>
              <w:t>Q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_C121_C6H6</w:t>
            </w:r>
          </w:p>
        </w:tc>
        <w:tc>
          <w:tcPr>
            <w:tcW w:w="2835" w:type="dxa"/>
            <w:vAlign w:val="center"/>
          </w:tcPr>
          <w:p w14:paraId="3B718A06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бензола в кубе С-121</w:t>
            </w:r>
          </w:p>
        </w:tc>
        <w:tc>
          <w:tcPr>
            <w:tcW w:w="5103" w:type="dxa"/>
            <w:vAlign w:val="center"/>
          </w:tcPr>
          <w:p w14:paraId="0DC8E9E4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TIRCA43080.PV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16 </w:t>
            </w:r>
            <w:r>
              <w:rPr>
                <w:rFonts w:ascii="Times New Roman" w:hAnsi="Times New Roman"/>
                <w:sz w:val="22"/>
                <w:szCs w:val="22"/>
              </w:rPr>
              <w:t>т. С-121</w:t>
            </w:r>
          </w:p>
          <w:p w14:paraId="6FC17DE8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PIRCA43160.PV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C-121</w:t>
            </w:r>
          </w:p>
          <w:p w14:paraId="6D082251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FIRA44000.PV – Расход куба из С-121 </w:t>
            </w:r>
          </w:p>
          <w:p w14:paraId="6C197323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PDIRA43020.PV – Перепад давления в С-121 </w:t>
            </w:r>
          </w:p>
          <w:p w14:paraId="2762ED58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>FIRCA43030.PV – Расход рец. бензола из отд. алк</w:t>
            </w:r>
            <w:r>
              <w:rPr>
                <w:rFonts w:ascii="Times New Roman" w:hAnsi="Times New Roman"/>
                <w:sz w:val="22"/>
                <w:szCs w:val="22"/>
              </w:rPr>
              <w:t>.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1938048A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>FIRCA43110.PV – Расход флегмы в С-121</w:t>
            </w:r>
          </w:p>
        </w:tc>
      </w:tr>
      <w:tr w:rsidR="000E7CF9" w:rsidRPr="00F040C5" w14:paraId="3D2F8748" w14:textId="77777777" w:rsidTr="005B5E43">
        <w:tc>
          <w:tcPr>
            <w:tcW w:w="1980" w:type="dxa"/>
            <w:vAlign w:val="center"/>
          </w:tcPr>
          <w:p w14:paraId="10EC9894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4E765E">
              <w:rPr>
                <w:rFonts w:ascii="Times New Roman" w:hAnsi="Times New Roman"/>
                <w:sz w:val="22"/>
                <w:szCs w:val="28"/>
                <w:lang w:val="en-US"/>
              </w:rPr>
              <w:t>Q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_C121_IPB</w:t>
            </w:r>
          </w:p>
        </w:tc>
        <w:tc>
          <w:tcPr>
            <w:tcW w:w="2835" w:type="dxa"/>
            <w:vAlign w:val="center"/>
          </w:tcPr>
          <w:p w14:paraId="5FA60FB9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ИПБ в бензоле из С-121</w:t>
            </w:r>
          </w:p>
        </w:tc>
        <w:tc>
          <w:tcPr>
            <w:tcW w:w="5103" w:type="dxa"/>
            <w:vAlign w:val="center"/>
          </w:tcPr>
          <w:p w14:paraId="00B621A0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TIRCA43080.PV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16 </w:t>
            </w:r>
            <w:r>
              <w:rPr>
                <w:rFonts w:ascii="Times New Roman" w:hAnsi="Times New Roman"/>
                <w:sz w:val="22"/>
                <w:szCs w:val="22"/>
              </w:rPr>
              <w:t>т. С-121</w:t>
            </w:r>
          </w:p>
          <w:p w14:paraId="66349C70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PIRCA43160.PV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C-121</w:t>
            </w:r>
          </w:p>
          <w:p w14:paraId="0B626010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FIRA44000.PV – Расход куба из С-121 </w:t>
            </w:r>
          </w:p>
          <w:p w14:paraId="580C0FEA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PDIRA43020.PV – Перепад давления в С-121 </w:t>
            </w:r>
          </w:p>
          <w:p w14:paraId="61CB767F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>FIRCA43030.PV – Расход рец. бензола из отд. алк</w:t>
            </w:r>
            <w:r>
              <w:rPr>
                <w:rFonts w:ascii="Times New Roman" w:hAnsi="Times New Roman"/>
                <w:sz w:val="22"/>
                <w:szCs w:val="22"/>
              </w:rPr>
              <w:t>.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558DD4F4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>FIRCA43110.PV – Расход флегмы в С-121</w:t>
            </w:r>
          </w:p>
        </w:tc>
      </w:tr>
      <w:tr w:rsidR="000E7CF9" w:rsidRPr="00F040C5" w14:paraId="3BF726DD" w14:textId="77777777" w:rsidTr="005B5E43">
        <w:tc>
          <w:tcPr>
            <w:tcW w:w="1980" w:type="dxa"/>
            <w:vAlign w:val="center"/>
          </w:tcPr>
          <w:p w14:paraId="6365AB8C" w14:textId="77777777" w:rsidR="000E7CF9" w:rsidRPr="004E765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Cs/>
                <w:sz w:val="22"/>
                <w:szCs w:val="22"/>
              </w:rPr>
            </w:pPr>
            <w:r w:rsidRPr="004E765E">
              <w:rPr>
                <w:rFonts w:ascii="Times New Roman" w:hAnsi="Times New Roman"/>
                <w:sz w:val="22"/>
                <w:szCs w:val="28"/>
                <w:lang w:val="en-US"/>
              </w:rPr>
              <w:t>Q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_C1</w:t>
            </w:r>
            <w:r>
              <w:rPr>
                <w:rFonts w:ascii="Times New Roman" w:hAnsi="Times New Roman"/>
                <w:sz w:val="22"/>
                <w:szCs w:val="28"/>
              </w:rPr>
              <w:t>3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1_IPB</w:t>
            </w:r>
          </w:p>
        </w:tc>
        <w:tc>
          <w:tcPr>
            <w:tcW w:w="2835" w:type="dxa"/>
            <w:vAlign w:val="center"/>
          </w:tcPr>
          <w:p w14:paraId="4E730442" w14:textId="77777777" w:rsidR="000E7CF9" w:rsidRPr="00A6416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ИПБ в кубе С-1</w:t>
            </w:r>
            <w:r w:rsidRPr="004E765E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5103" w:type="dxa"/>
            <w:vAlign w:val="center"/>
          </w:tcPr>
          <w:p w14:paraId="2D772F1F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TIRC44070.PV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4 </w:t>
            </w:r>
            <w:r>
              <w:rPr>
                <w:rFonts w:ascii="Times New Roman" w:hAnsi="Times New Roman"/>
                <w:sz w:val="22"/>
                <w:szCs w:val="22"/>
              </w:rPr>
              <w:t>т. С-1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50577541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PIRCA44030.PV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C-131</w:t>
            </w:r>
          </w:p>
          <w:p w14:paraId="463A12E8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FIRC44030.PV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Расход флегмы в С-131</w:t>
            </w:r>
          </w:p>
          <w:p w14:paraId="3CF43562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FIR44000.PV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Расход куба из С-121</w:t>
            </w:r>
          </w:p>
          <w:p w14:paraId="7FB0C80A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PDIRA44060.PV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Перепад давления в С-131</w:t>
            </w:r>
          </w:p>
        </w:tc>
      </w:tr>
      <w:tr w:rsidR="000E7CF9" w:rsidRPr="00F040C5" w14:paraId="4AE5107C" w14:textId="77777777" w:rsidTr="005B5E43">
        <w:tc>
          <w:tcPr>
            <w:tcW w:w="1980" w:type="dxa"/>
            <w:vAlign w:val="center"/>
          </w:tcPr>
          <w:p w14:paraId="139AB040" w14:textId="77777777" w:rsidR="000E7CF9" w:rsidRPr="004E765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Cs/>
                <w:sz w:val="22"/>
                <w:szCs w:val="22"/>
              </w:rPr>
            </w:pPr>
            <w:r w:rsidRPr="004E765E">
              <w:rPr>
                <w:rFonts w:ascii="Times New Roman" w:hAnsi="Times New Roman"/>
                <w:sz w:val="22"/>
                <w:szCs w:val="28"/>
                <w:lang w:val="en-US"/>
              </w:rPr>
              <w:t>Q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_C1</w:t>
            </w:r>
            <w:r>
              <w:rPr>
                <w:rFonts w:ascii="Times New Roman" w:hAnsi="Times New Roman"/>
                <w:sz w:val="22"/>
                <w:szCs w:val="28"/>
              </w:rPr>
              <w:t>3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1_DIPB</w:t>
            </w:r>
          </w:p>
        </w:tc>
        <w:tc>
          <w:tcPr>
            <w:tcW w:w="2835" w:type="dxa"/>
            <w:vAlign w:val="center"/>
          </w:tcPr>
          <w:p w14:paraId="30683110" w14:textId="77777777" w:rsidR="000E7CF9" w:rsidRPr="00A6416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ДИПБ в прод. ИПБ</w:t>
            </w:r>
          </w:p>
        </w:tc>
        <w:tc>
          <w:tcPr>
            <w:tcW w:w="5103" w:type="dxa"/>
            <w:vAlign w:val="center"/>
          </w:tcPr>
          <w:p w14:paraId="282EF3ED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TIR44000.PV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верха С-1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2C509F05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PIRCA44030.PV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C-131</w:t>
            </w:r>
          </w:p>
          <w:p w14:paraId="2BF14714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FIRC44030.PV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Расход флегмы в С-131</w:t>
            </w:r>
          </w:p>
          <w:p w14:paraId="62408FF2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FIR44000.PV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Расход куба из С-121</w:t>
            </w:r>
          </w:p>
          <w:p w14:paraId="61DF3444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lastRenderedPageBreak/>
              <w:t xml:space="preserve">PDIRA44060.PV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Перепад давления в С-131</w:t>
            </w:r>
          </w:p>
        </w:tc>
      </w:tr>
      <w:tr w:rsidR="000E7CF9" w:rsidRPr="00D832FE" w14:paraId="17A08BA1" w14:textId="77777777" w:rsidTr="005B5E43">
        <w:tc>
          <w:tcPr>
            <w:tcW w:w="1980" w:type="dxa"/>
            <w:vAlign w:val="center"/>
          </w:tcPr>
          <w:p w14:paraId="50B64195" w14:textId="77777777" w:rsidR="000E7CF9" w:rsidRPr="004E765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Cs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lastRenderedPageBreak/>
              <w:t>Q_C141_NAFT</w:t>
            </w:r>
          </w:p>
        </w:tc>
        <w:tc>
          <w:tcPr>
            <w:tcW w:w="2835" w:type="dxa"/>
            <w:vAlign w:val="center"/>
          </w:tcPr>
          <w:p w14:paraId="7AFED77A" w14:textId="77777777" w:rsidR="000E7CF9" w:rsidRPr="00A6416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Содержание нафталинов в дистилляте С-141</w:t>
            </w:r>
          </w:p>
        </w:tc>
        <w:tc>
          <w:tcPr>
            <w:tcW w:w="5103" w:type="dxa"/>
            <w:vAlign w:val="center"/>
          </w:tcPr>
          <w:p w14:paraId="1D9D682C" w14:textId="3337BF1E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 xml:space="preserve">TIR45000.PV – Температура </w:t>
            </w:r>
            <w:r>
              <w:rPr>
                <w:rFonts w:ascii="Times New Roman" w:hAnsi="Times New Roman"/>
                <w:sz w:val="22"/>
                <w:szCs w:val="22"/>
              </w:rPr>
              <w:t>верха</w:t>
            </w:r>
            <w:r w:rsidRPr="00D832FE">
              <w:rPr>
                <w:rFonts w:ascii="Times New Roman" w:hAnsi="Times New Roman"/>
                <w:sz w:val="22"/>
                <w:szCs w:val="22"/>
              </w:rPr>
              <w:t xml:space="preserve"> С-141</w:t>
            </w:r>
          </w:p>
          <w:p w14:paraId="3AB21569" w14:textId="49D673E0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PIRCA45010.PV</w:t>
            </w:r>
            <w:r w:rsidR="00942055" w:rsidRPr="00D832FE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5CEC242D" w14:textId="3D828125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FIRCA45060.PV</w:t>
            </w:r>
            <w:r w:rsidR="00942055" w:rsidRPr="00D832FE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Расход флегмы в С-1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6A34B3AD" w14:textId="613DEE5B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FIR45000.PV</w:t>
            </w:r>
            <w:ins w:id="2848" w:author="Булуев Илья Иванович" w:date="2023-07-10T14:11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49" w:author="Булуев Илья Иванович" w:date="2023-07-10T14:11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Расход куба из С-1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02DDF22E" w14:textId="04B1CC47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PDIRA45040.PV</w:t>
            </w:r>
            <w:ins w:id="2850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51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Перепад давления в С-1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0E7CF9" w:rsidRPr="00C249E7" w14:paraId="6220AE8E" w14:textId="77777777" w:rsidTr="005B5E43">
        <w:tc>
          <w:tcPr>
            <w:tcW w:w="1980" w:type="dxa"/>
            <w:vAlign w:val="center"/>
          </w:tcPr>
          <w:p w14:paraId="05196CD2" w14:textId="77777777" w:rsidR="000E7CF9" w:rsidRPr="00402482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Cs/>
                <w:sz w:val="22"/>
                <w:szCs w:val="22"/>
              </w:rPr>
            </w:pP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Q_C141_TIPB</w:t>
            </w:r>
          </w:p>
        </w:tc>
        <w:tc>
          <w:tcPr>
            <w:tcW w:w="2835" w:type="dxa"/>
            <w:vAlign w:val="center"/>
          </w:tcPr>
          <w:p w14:paraId="3B7069CA" w14:textId="77777777" w:rsidR="000E7CF9" w:rsidRPr="00A6416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Содержание ТриИПБ в кубе С-141</w:t>
            </w:r>
          </w:p>
        </w:tc>
        <w:tc>
          <w:tcPr>
            <w:tcW w:w="5103" w:type="dxa"/>
            <w:vAlign w:val="center"/>
          </w:tcPr>
          <w:p w14:paraId="62973862" w14:textId="77777777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TIR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Pr="00D832FE">
              <w:rPr>
                <w:rFonts w:ascii="Times New Roman" w:hAnsi="Times New Roman"/>
                <w:sz w:val="22"/>
                <w:szCs w:val="22"/>
              </w:rPr>
              <w:t>45050.PV – Температура гор. струи в С-141</w:t>
            </w:r>
          </w:p>
          <w:p w14:paraId="5E5AE4D0" w14:textId="3E2483A7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PIRCA45010.PV</w:t>
            </w:r>
            <w:ins w:id="2852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53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6008D7E7" w14:textId="3FC5AEFB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FIRCA45060.PV</w:t>
            </w:r>
            <w:ins w:id="2854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55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Расход флегмы в С-1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4E4F98AD" w14:textId="2A773F82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FIR45000.PV</w:t>
            </w:r>
            <w:ins w:id="2856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57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Расход куба из С-1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5EA103EE" w14:textId="1AF492A3" w:rsidR="000E7CF9" w:rsidRPr="00835B0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PDIRA45040.PV</w:t>
            </w:r>
            <w:ins w:id="2858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59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Перепад давления в С-1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</w:tbl>
    <w:p w14:paraId="008D61A6" w14:textId="77777777" w:rsidR="000E7CF9" w:rsidRPr="00396657" w:rsidRDefault="000E7CF9" w:rsidP="00AA7A84">
      <w:pPr>
        <w:pStyle w:val="af4"/>
      </w:pPr>
    </w:p>
    <w:p w14:paraId="17BA688C" w14:textId="19E7F096" w:rsidR="000E7CF9" w:rsidRDefault="00FA1295" w:rsidP="0050271C">
      <w:pPr>
        <w:pStyle w:val="af4"/>
        <w:spacing w:line="240" w:lineRule="auto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>
        <w:rPr>
          <w:noProof/>
        </w:rPr>
        <w:t>4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>
        <w:rPr>
          <w:noProof/>
        </w:rPr>
        <w:t>2</w:t>
      </w:r>
      <w:r w:rsidR="00B63BAB">
        <w:rPr>
          <w:noProof/>
        </w:rPr>
        <w:fldChar w:fldCharType="end"/>
      </w:r>
      <w:r w:rsidRPr="00C50EE7">
        <w:t xml:space="preserve"> </w:t>
      </w:r>
      <w:r w:rsidR="00396657" w:rsidRPr="00396657">
        <w:t>– Предварительный перечень виртуальных анализаторов</w:t>
      </w:r>
      <w:r w:rsidR="000E7CF9" w:rsidRPr="000E7CF9">
        <w:t xml:space="preserve"> </w:t>
      </w:r>
      <w:r w:rsidR="000E7CF9">
        <w:t>п</w:t>
      </w:r>
      <w:r w:rsidR="000E7CF9" w:rsidRPr="000006F0">
        <w:t>роизводств</w:t>
      </w:r>
      <w:r w:rsidR="000E7CF9">
        <w:t>а</w:t>
      </w:r>
      <w:r w:rsidR="000E7CF9" w:rsidRPr="000006F0">
        <w:t xml:space="preserve"> фенола и ацетона</w:t>
      </w:r>
    </w:p>
    <w:tbl>
      <w:tblPr>
        <w:tblW w:w="9913" w:type="dxa"/>
        <w:tblLook w:val="04A0" w:firstRow="1" w:lastRow="0" w:firstColumn="1" w:lastColumn="0" w:noHBand="0" w:noVBand="1"/>
      </w:tblPr>
      <w:tblGrid>
        <w:gridCol w:w="3297"/>
        <w:gridCol w:w="2299"/>
        <w:gridCol w:w="4317"/>
      </w:tblGrid>
      <w:tr w:rsidR="00F94874" w:rsidRPr="00F94874" w14:paraId="580D1435" w14:textId="77777777" w:rsidTr="00C1142B">
        <w:trPr>
          <w:trHeight w:val="585"/>
        </w:trPr>
        <w:tc>
          <w:tcPr>
            <w:tcW w:w="3138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3C7BBD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Наименование ВА</w:t>
            </w:r>
          </w:p>
        </w:tc>
        <w:tc>
          <w:tcPr>
            <w:tcW w:w="2299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63CC96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Описание</w:t>
            </w:r>
          </w:p>
        </w:tc>
        <w:tc>
          <w:tcPr>
            <w:tcW w:w="447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AC88E8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Предполагаемые влияющие параметры (или рычаги управления)</w:t>
            </w:r>
          </w:p>
        </w:tc>
      </w:tr>
      <w:tr w:rsidR="00C1142B" w:rsidRPr="00F94874" w14:paraId="59EAF060" w14:textId="77777777" w:rsidTr="00C1142B">
        <w:trPr>
          <w:trHeight w:val="315"/>
        </w:trPr>
        <w:tc>
          <w:tcPr>
            <w:tcW w:w="313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CD0CA0" w14:textId="0BBC3345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QYP2</w:t>
            </w:r>
            <w:ins w:id="2860" w:author="Учетная запись Майкрософт" w:date="2023-07-27T09:02:00Z">
              <w:r w:rsidR="0008005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_</w:t>
              </w:r>
            </w:ins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1/2/3/4/5/6/7_REF</w:t>
            </w:r>
          </w:p>
        </w:tc>
        <w:tc>
          <w:tcPr>
            <w:tcW w:w="229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6A01A9" w14:textId="77777777" w:rsidR="00C1142B" w:rsidRPr="00F94874" w:rsidRDefault="00C1142B" w:rsidP="00C1142B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Коэффициент рефракции смеси из окислителей Р2/1-7</w:t>
            </w:r>
          </w:p>
        </w:tc>
        <w:tc>
          <w:tcPr>
            <w:tcW w:w="447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CE7854" w14:textId="13B0A0EA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861" w:author="Степан Гусев" w:date="2023-07-26T23:59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FIRC33700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расход шихты в Р-2/1</w:t>
              </w:r>
            </w:ins>
            <w:del w:id="2862" w:author="Степан Гусев" w:date="2023-07-26T23:59:00Z">
              <w:r w:rsidRPr="00F94874" w:rsidDel="0015084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FIRC33700</w:delText>
              </w:r>
            </w:del>
            <w:ins w:id="2863" w:author="Булуев Илья Иванович" w:date="2023-07-10T14:14:00Z">
              <w:del w:id="2864" w:author="Степан Гусев" w:date="2023-07-26T23:59:00Z">
                <w:r w:rsidRPr="00D832FE" w:rsidDel="00150840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2865" w:author="Степан Гусев" w:date="2023-07-26T23:59:00Z">
              <w:r w:rsidRPr="00F94874" w:rsidDel="0015084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расход шихты в Р-2/1</w:delText>
              </w:r>
            </w:del>
          </w:p>
        </w:tc>
      </w:tr>
      <w:tr w:rsidR="00C1142B" w:rsidRPr="00F94874" w14:paraId="116587EA" w14:textId="77777777" w:rsidTr="00C1142B">
        <w:trPr>
          <w:trHeight w:val="315"/>
        </w:trPr>
        <w:tc>
          <w:tcPr>
            <w:tcW w:w="313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514861E" w14:textId="77777777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9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F69EE50" w14:textId="77777777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4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E83C7E" w14:textId="0635BD53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866" w:author="Степан Гусев" w:date="2023-07-26T23:59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TIRCA317011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первой секции Р-2/1</w:t>
              </w:r>
            </w:ins>
            <w:del w:id="2867" w:author="Степан Гусев" w:date="2023-07-26T23:59:00Z">
              <w:r w:rsidRPr="00F94874" w:rsidDel="0015084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TIRCA317011</w:delText>
              </w:r>
            </w:del>
            <w:ins w:id="2868" w:author="Булуев Илья Иванович" w:date="2023-07-10T14:14:00Z">
              <w:del w:id="2869" w:author="Степан Гусев" w:date="2023-07-26T23:59:00Z">
                <w:r w:rsidRPr="00D832FE" w:rsidDel="00150840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2870" w:author="Степан Гусев" w:date="2023-07-26T23:59:00Z">
              <w:r w:rsidRPr="00F94874" w:rsidDel="0015084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температура первой секции Р-2/1</w:delText>
              </w:r>
            </w:del>
          </w:p>
        </w:tc>
      </w:tr>
      <w:tr w:rsidR="00C1142B" w:rsidRPr="00F94874" w14:paraId="426E6E4C" w14:textId="77777777" w:rsidTr="00C1142B">
        <w:trPr>
          <w:trHeight w:val="315"/>
        </w:trPr>
        <w:tc>
          <w:tcPr>
            <w:tcW w:w="313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F1BE330" w14:textId="77777777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9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BE797B4" w14:textId="77777777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4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B3CA8E" w14:textId="0C112D5E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871" w:author="Степан Гусев" w:date="2023-07-26T23:59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FIRC33709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расход воздуха в Р-2/1</w:t>
              </w:r>
            </w:ins>
            <w:del w:id="2872" w:author="Степан Гусев" w:date="2023-07-26T23:59:00Z">
              <w:r w:rsidRPr="00F94874" w:rsidDel="0015084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TIRA317091</w:delText>
              </w:r>
            </w:del>
            <w:ins w:id="2873" w:author="Булуев Илья Иванович" w:date="2023-07-10T14:14:00Z">
              <w:del w:id="2874" w:author="Степан Гусев" w:date="2023-07-26T23:59:00Z">
                <w:r w:rsidRPr="00D832FE" w:rsidDel="00150840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2875" w:author="Степан Гусев" w:date="2023-07-26T23:59:00Z">
              <w:r w:rsidRPr="00F94874" w:rsidDel="0015084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температура девятой секции Р-2/2</w:delText>
              </w:r>
            </w:del>
          </w:p>
        </w:tc>
      </w:tr>
      <w:tr w:rsidR="00C1142B" w:rsidRPr="00F94874" w14:paraId="626137A1" w14:textId="77777777" w:rsidTr="00C1142B">
        <w:trPr>
          <w:trHeight w:val="315"/>
        </w:trPr>
        <w:tc>
          <w:tcPr>
            <w:tcW w:w="313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18A22BE" w14:textId="77777777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9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B63914A" w14:textId="77777777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4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C99B8D" w14:textId="371FCF2D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876" w:author="Степан Гусев" w:date="2023-07-26T23:59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LIRA34701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уровень верха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Р-2/1</w:t>
              </w:r>
            </w:ins>
            <w:del w:id="2877" w:author="Степан Гусев" w:date="2023-07-26T23:59:00Z">
              <w:r w:rsidRPr="00F94874" w:rsidDel="0015084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FIRC33709</w:delText>
              </w:r>
            </w:del>
            <w:ins w:id="2878" w:author="Булуев Илья Иванович" w:date="2023-07-10T14:14:00Z">
              <w:del w:id="2879" w:author="Степан Гусев" w:date="2023-07-26T23:59:00Z">
                <w:r w:rsidRPr="00D832FE" w:rsidDel="00150840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2880" w:author="Степан Гусев" w:date="2023-07-26T23:59:00Z">
              <w:r w:rsidRPr="00F94874" w:rsidDel="0015084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расход воздуха в Р-2/1</w:delText>
              </w:r>
            </w:del>
          </w:p>
        </w:tc>
      </w:tr>
      <w:tr w:rsidR="00C1142B" w:rsidRPr="00F94874" w14:paraId="01FF40FE" w14:textId="77777777" w:rsidTr="00C1142B">
        <w:trPr>
          <w:trHeight w:val="315"/>
        </w:trPr>
        <w:tc>
          <w:tcPr>
            <w:tcW w:w="313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69FF94C" w14:textId="77777777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9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2BC256" w14:textId="77777777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4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CB1C08" w14:textId="6D468025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881" w:author="Степан Гусев" w:date="2023-07-26T23:59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PIRCA32711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давление </w:t>
              </w:r>
              <w:proofErr w:type="spellStart"/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абгазов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Р-2/1</w:t>
              </w:r>
            </w:ins>
            <w:del w:id="2882" w:author="Степан Гусев" w:date="2023-07-26T23:59:00Z">
              <w:r w:rsidRPr="00F94874" w:rsidDel="0015084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PIRCA32711</w:delText>
              </w:r>
            </w:del>
            <w:ins w:id="2883" w:author="Булуев Илья Иванович" w:date="2023-07-10T14:14:00Z">
              <w:del w:id="2884" w:author="Степан Гусев" w:date="2023-07-26T23:59:00Z">
                <w:r w:rsidRPr="00D832FE" w:rsidDel="00150840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2885" w:author="Степан Гусев" w:date="2023-07-26T23:59:00Z">
              <w:r w:rsidRPr="00F94874" w:rsidDel="0015084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-давление абгаза Р-2/1</w:delText>
              </w:r>
            </w:del>
          </w:p>
        </w:tc>
      </w:tr>
      <w:tr w:rsidR="00F94874" w:rsidRPr="00F94874" w14:paraId="21F9ACC5" w14:textId="77777777" w:rsidTr="00C1142B">
        <w:trPr>
          <w:trHeight w:val="615"/>
        </w:trPr>
        <w:tc>
          <w:tcPr>
            <w:tcW w:w="313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6D11D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QYP2_REF</w:t>
            </w:r>
          </w:p>
        </w:tc>
        <w:tc>
          <w:tcPr>
            <w:tcW w:w="229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52161C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Коэффициент рефракции общей смеси из окислителей Р2/1-7</w:t>
            </w:r>
          </w:p>
        </w:tc>
        <w:tc>
          <w:tcPr>
            <w:tcW w:w="44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271913" w14:textId="0074AA89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</w:t>
            </w:r>
            <w:ins w:id="2886" w:author="Учетная запись Майкрософт" w:date="2023-07-27T09:02:00Z">
              <w:r w:rsidR="00080059"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Y</w:t>
              </w:r>
            </w:ins>
            <w:del w:id="2887" w:author="Учетная запись Майкрософт" w:date="2023-07-27T09:02:00Z">
              <w:r w:rsidRPr="00F94874" w:rsidDel="000800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_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P2</w:t>
            </w:r>
            <w:ins w:id="2888" w:author="Учетная запись Майкрософт" w:date="2023-07-27T09:02:00Z">
              <w:r w:rsidR="000800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</w:ins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1/2/3/4/5/6/7_REF - коэффициенты рефракции смеси из окислителей Р2/1-7</w:t>
            </w:r>
          </w:p>
        </w:tc>
      </w:tr>
      <w:tr w:rsidR="00F94874" w:rsidRPr="00F94874" w14:paraId="312F0CFB" w14:textId="77777777" w:rsidTr="00C1142B">
        <w:trPr>
          <w:trHeight w:val="315"/>
        </w:trPr>
        <w:tc>
          <w:tcPr>
            <w:tcW w:w="31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65C442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9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526BE6B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4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63C952" w14:textId="2F5EA399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FIRC33700</w:t>
            </w:r>
            <w:ins w:id="2889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90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Р-2/1</w:t>
            </w:r>
          </w:p>
        </w:tc>
      </w:tr>
      <w:tr w:rsidR="00F94874" w:rsidRPr="00F94874" w14:paraId="2FF6D1FB" w14:textId="77777777" w:rsidTr="00C1142B">
        <w:trPr>
          <w:trHeight w:val="315"/>
        </w:trPr>
        <w:tc>
          <w:tcPr>
            <w:tcW w:w="31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511C9E1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9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67AAEA1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4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8A33EC" w14:textId="4F354D13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FIRC33720</w:t>
            </w:r>
            <w:ins w:id="2891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92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Р-2/2</w:t>
            </w:r>
          </w:p>
        </w:tc>
      </w:tr>
      <w:tr w:rsidR="00F94874" w:rsidRPr="00F94874" w14:paraId="2EA58EB0" w14:textId="77777777" w:rsidTr="00C1142B">
        <w:trPr>
          <w:trHeight w:val="315"/>
        </w:trPr>
        <w:tc>
          <w:tcPr>
            <w:tcW w:w="31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AE25DBB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9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93296B7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4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CCC4C5" w14:textId="249CB869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FIRC33740</w:t>
            </w:r>
            <w:ins w:id="2893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94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Р-2/3</w:t>
            </w:r>
          </w:p>
        </w:tc>
      </w:tr>
      <w:tr w:rsidR="00F94874" w:rsidRPr="00F94874" w14:paraId="133B7E5C" w14:textId="77777777" w:rsidTr="00C1142B">
        <w:trPr>
          <w:trHeight w:val="315"/>
        </w:trPr>
        <w:tc>
          <w:tcPr>
            <w:tcW w:w="31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05FB69A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9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2ED026C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4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829FDC" w14:textId="05917240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FIRC33750</w:t>
            </w:r>
            <w:ins w:id="2895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96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Р-2/4</w:t>
            </w:r>
          </w:p>
        </w:tc>
      </w:tr>
      <w:tr w:rsidR="00F94874" w:rsidRPr="00F94874" w14:paraId="50DD6B62" w14:textId="77777777" w:rsidTr="00C1142B">
        <w:trPr>
          <w:trHeight w:val="315"/>
        </w:trPr>
        <w:tc>
          <w:tcPr>
            <w:tcW w:w="31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6B552D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9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AFA3AB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4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26CEEF" w14:textId="4A74CD5D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FIRC33770</w:t>
            </w:r>
            <w:ins w:id="2897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898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Р-2/5</w:t>
            </w:r>
          </w:p>
        </w:tc>
      </w:tr>
      <w:tr w:rsidR="00F94874" w:rsidRPr="00F94874" w14:paraId="43BFD2B1" w14:textId="77777777" w:rsidTr="00C1142B">
        <w:trPr>
          <w:trHeight w:val="315"/>
        </w:trPr>
        <w:tc>
          <w:tcPr>
            <w:tcW w:w="31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96D7028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9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6749B67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4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7A9556" w14:textId="6AAA50A2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FIRC33780</w:t>
            </w:r>
            <w:ins w:id="2899" w:author="Булуев Илья Иванович" w:date="2023-07-10T14:15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00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Р-2/6</w:t>
            </w:r>
          </w:p>
        </w:tc>
      </w:tr>
      <w:tr w:rsidR="00F94874" w:rsidRPr="00F94874" w14:paraId="77F330C0" w14:textId="77777777" w:rsidTr="00C1142B">
        <w:trPr>
          <w:trHeight w:val="315"/>
        </w:trPr>
        <w:tc>
          <w:tcPr>
            <w:tcW w:w="3138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3102B0F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9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4F4B8CFB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4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6C5B31" w14:textId="2555F320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FIRC33080</w:t>
            </w:r>
            <w:ins w:id="2901" w:author="Булуев Илья Иванович" w:date="2023-07-10T14:16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902" w:author="Булуев Илья Иванович" w:date="2023-07-10T14:16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Р-2/7</w:t>
            </w:r>
          </w:p>
        </w:tc>
      </w:tr>
      <w:tr w:rsidR="00080059" w:rsidRPr="00F94874" w14:paraId="5FE15121" w14:textId="77777777" w:rsidTr="00C1142B">
        <w:trPr>
          <w:trHeight w:val="315"/>
        </w:trPr>
        <w:tc>
          <w:tcPr>
            <w:tcW w:w="313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8B0AB56" w14:textId="10CC1092" w:rsidR="00080059" w:rsidRPr="00080059" w:rsidRDefault="00080059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QYP2_</w:t>
            </w:r>
            <w:ins w:id="2903" w:author="Учетная запись Майкрософт" w:date="2023-07-27T09:02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1/2/3/4/5/6/7</w:t>
              </w:r>
            </w:ins>
            <w:ins w:id="2904" w:author="Учетная запись Майкрософт" w:date="2023-07-27T09:01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</w:ins>
            <w:r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DMFK_ACF</w:t>
            </w:r>
          </w:p>
        </w:tc>
        <w:tc>
          <w:tcPr>
            <w:tcW w:w="22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CA9C442" w14:textId="56BC66B5" w:rsidR="00080059" w:rsidRPr="00F94874" w:rsidRDefault="000800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2905" w:author="Учетная запись Майкрософт" w:date="2023-07-27T08:57:00Z">
                <w:pPr>
                  <w:spacing w:line="240" w:lineRule="auto"/>
                  <w:ind w:firstLine="0"/>
                  <w:jc w:val="left"/>
                </w:pPr>
              </w:pPrChange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Содержание ДМФК + АЦФ </w:t>
            </w:r>
            <w:ins w:id="2906" w:author="Учетная запись Майкрософт" w:date="2023-07-27T09:02:00Z">
              <w:r w:rsidRPr="0008005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07" w:author="Учетная запись Майкрософт" w:date="2023-07-27T09:02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 xml:space="preserve">в </w:t>
              </w:r>
            </w:ins>
            <w:del w:id="2908" w:author="Учетная запись Майкрософт" w:date="2023-07-27T09:02:00Z">
              <w:r w:rsidDel="000800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в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смеси</w:t>
            </w: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из окислителей Р2/1-7</w:t>
            </w:r>
          </w:p>
        </w:tc>
        <w:tc>
          <w:tcPr>
            <w:tcW w:w="44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AE6D791" w14:textId="77777777" w:rsidR="00080059" w:rsidRDefault="00080059">
            <w:pPr>
              <w:spacing w:line="240" w:lineRule="auto"/>
              <w:ind w:firstLine="0"/>
              <w:jc w:val="left"/>
              <w:rPr>
                <w:ins w:id="2909" w:author="Учетная запись Майкрософт" w:date="2023-07-27T08:59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10" w:author="Учетная запись Майкрософт" w:date="2023-07-27T08:59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FIRC33700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расход шихты в Р-2/1</w:t>
              </w:r>
            </w:ins>
          </w:p>
          <w:p w14:paraId="55BE6331" w14:textId="77777777" w:rsidR="00080059" w:rsidRDefault="00080059">
            <w:pPr>
              <w:spacing w:line="240" w:lineRule="auto"/>
              <w:ind w:firstLine="0"/>
              <w:jc w:val="left"/>
              <w:rPr>
                <w:ins w:id="2911" w:author="Учетная запись Майкрософт" w:date="2023-07-27T09:00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12" w:author="Учетная запись Майкрософт" w:date="2023-07-27T08:59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TIRCA317011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первой секции Р-2/1</w:t>
              </w:r>
            </w:ins>
          </w:p>
          <w:p w14:paraId="1C39ACF1" w14:textId="77777777" w:rsidR="00080059" w:rsidRDefault="00080059">
            <w:pPr>
              <w:spacing w:line="240" w:lineRule="auto"/>
              <w:ind w:firstLine="0"/>
              <w:jc w:val="left"/>
              <w:rPr>
                <w:ins w:id="2913" w:author="Учетная запись Майкрософт" w:date="2023-07-27T09:00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14" w:author="Учетная запись Майкрософт" w:date="2023-07-27T09:00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FIRC33709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расход воздуха в Р-2/1</w:t>
              </w:r>
            </w:ins>
          </w:p>
          <w:p w14:paraId="37DACC6D" w14:textId="3BD7D286" w:rsidR="00080059" w:rsidRPr="00F94874" w:rsidRDefault="0008005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15" w:author="Учетная запись Майкрософт" w:date="2023-07-27T09:00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LIRA34701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уровень верха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Р-2/1</w:t>
              </w:r>
            </w:ins>
          </w:p>
        </w:tc>
      </w:tr>
      <w:tr w:rsidR="00C1142B" w:rsidRPr="00F94874" w14:paraId="12C88A25" w14:textId="77777777" w:rsidTr="00C1142B">
        <w:trPr>
          <w:trHeight w:val="615"/>
        </w:trPr>
        <w:tc>
          <w:tcPr>
            <w:tcW w:w="3138" w:type="dxa"/>
            <w:vMerge w:val="restart"/>
            <w:tcBorders>
              <w:top w:val="single" w:sz="4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A240AB" w14:textId="00BA3597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16" w:author="Степан Гусев" w:date="2023-07-26T23:5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QYK24_IPB</w:t>
              </w:r>
            </w:ins>
            <w:del w:id="2917" w:author="Степан Гусев" w:date="2023-07-26T23:57:00Z">
              <w:r w:rsidRPr="00F94874" w:rsidDel="00A0002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QYK241/2/3/4_IPB</w:delText>
              </w:r>
            </w:del>
          </w:p>
        </w:tc>
        <w:tc>
          <w:tcPr>
            <w:tcW w:w="2299" w:type="dxa"/>
            <w:vMerge w:val="restart"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14:paraId="3697B0F8" w14:textId="494ECB7C" w:rsidR="00C1142B" w:rsidRPr="00F94874" w:rsidRDefault="00C1142B" w:rsidP="00C1142B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18" w:author="Степан Гусев" w:date="2023-07-26T23:57:00Z"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Содержание ИПБ в техническом ГПИПБ после К-24</w:t>
              </w:r>
            </w:ins>
            <w:del w:id="2919" w:author="Степан Гусев" w:date="2023-07-26T23:57:00Z">
              <w:r w:rsidRPr="00F94874" w:rsidDel="00A0002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ИПБ в кубе К-24/1,2,3,4</w:delText>
              </w:r>
            </w:del>
          </w:p>
        </w:tc>
        <w:tc>
          <w:tcPr>
            <w:tcW w:w="4476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6CF38E" w14:textId="73ED1310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20" w:author="Степан Гусев" w:date="2023-07-26T23:5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QYP2_REF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коэффициент рефракции общей смеси из окислителей Р2/1-7</w:t>
              </w:r>
            </w:ins>
            <w:del w:id="2921" w:author="Степан Гусев" w:date="2023-07-26T23:57:00Z">
              <w:r w:rsidRPr="00F94874" w:rsidDel="00A0002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QYP2_REF</w:delText>
              </w:r>
            </w:del>
            <w:ins w:id="2922" w:author="Булуев Илья Иванович" w:date="2023-07-10T14:16:00Z">
              <w:del w:id="2923" w:author="Степан Гусев" w:date="2023-07-26T23:57:00Z">
                <w:r w:rsidRPr="00D832FE" w:rsidDel="00A0002D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2924" w:author="Степан Гусев" w:date="2023-07-26T23:57:00Z">
              <w:r w:rsidRPr="00F94874" w:rsidDel="00A0002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коэффициент рефракции общей смеси из окислителей Р2/1-7</w:delText>
              </w:r>
            </w:del>
          </w:p>
        </w:tc>
      </w:tr>
      <w:tr w:rsidR="00C1142B" w:rsidRPr="00F94874" w14:paraId="3E1C4F03" w14:textId="77777777" w:rsidTr="00C1142B">
        <w:trPr>
          <w:trHeight w:val="315"/>
        </w:trPr>
        <w:tc>
          <w:tcPr>
            <w:tcW w:w="3138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2687526" w14:textId="77777777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9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C63061F" w14:textId="77777777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476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0C537F" w14:textId="77777777" w:rsidR="00C1142B" w:rsidRDefault="00C1142B" w:rsidP="00C1142B">
            <w:pPr>
              <w:spacing w:line="240" w:lineRule="auto"/>
              <w:ind w:firstLine="0"/>
              <w:jc w:val="left"/>
              <w:rPr>
                <w:ins w:id="2925" w:author="Степан Гусев" w:date="2023-07-26T23:57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26" w:author="Степан Гусев" w:date="2023-07-26T23:5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3180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61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proofErr w:type="gram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–  температура</w:t>
              </w:r>
              <w:proofErr w:type="gram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К-14/1</w:t>
              </w:r>
            </w:ins>
          </w:p>
          <w:p w14:paraId="41EBF57F" w14:textId="77777777" w:rsidR="00C1142B" w:rsidRDefault="00C1142B" w:rsidP="00C1142B">
            <w:pPr>
              <w:spacing w:line="240" w:lineRule="auto"/>
              <w:ind w:firstLine="0"/>
              <w:jc w:val="left"/>
              <w:rPr>
                <w:ins w:id="2927" w:author="Степан Гусев" w:date="2023-07-26T23:57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28" w:author="Степан Гусев" w:date="2023-07-26T23:5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318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</w:t>
              </w:r>
              <w:r w:rsidRPr="00FE7EA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61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proofErr w:type="gram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–  температура</w:t>
              </w:r>
              <w:proofErr w:type="gram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К-14/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</w:ins>
          </w:p>
          <w:p w14:paraId="1435D21F" w14:textId="77777777" w:rsidR="00C1142B" w:rsidRPr="002E0703" w:rsidRDefault="00C1142B" w:rsidP="00C1142B">
            <w:pPr>
              <w:spacing w:line="240" w:lineRule="auto"/>
              <w:ind w:firstLine="0"/>
              <w:jc w:val="left"/>
              <w:rPr>
                <w:ins w:id="2929" w:author="Степан Гусев" w:date="2023-07-26T23:57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30" w:author="Степан Гусев" w:date="2023-07-26T23:5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318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  <w:r w:rsidRPr="00FE7EA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61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proofErr w:type="gram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–  температура</w:t>
              </w:r>
              <w:proofErr w:type="gram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К-14/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</w:t>
              </w:r>
            </w:ins>
          </w:p>
          <w:p w14:paraId="6FCA9F96" w14:textId="77777777" w:rsidR="00C1142B" w:rsidRPr="002E0703" w:rsidRDefault="00C1142B" w:rsidP="00C1142B">
            <w:pPr>
              <w:spacing w:line="240" w:lineRule="auto"/>
              <w:ind w:firstLine="0"/>
              <w:jc w:val="left"/>
              <w:rPr>
                <w:ins w:id="2931" w:author="Степан Гусев" w:date="2023-07-26T23:57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32" w:author="Степан Гусев" w:date="2023-07-26T23:5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630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proofErr w:type="gram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–  температура</w:t>
              </w:r>
              <w:proofErr w:type="gram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4/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4</w:t>
              </w:r>
            </w:ins>
          </w:p>
          <w:p w14:paraId="2DEED2DE" w14:textId="4B5943C3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33" w:author="Степан Гусев" w:date="2023-07-26T23:5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3185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proofErr w:type="gram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–  температура</w:t>
              </w:r>
              <w:proofErr w:type="gram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4/1</w:t>
              </w:r>
            </w:ins>
            <w:del w:id="2934" w:author="Степан Гусев" w:date="2023-07-26T23:57:00Z">
              <w:r w:rsidRPr="00F94874" w:rsidDel="00A0002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TIR31852.PV –  температура куба К-24/1</w:delText>
              </w:r>
            </w:del>
          </w:p>
        </w:tc>
      </w:tr>
      <w:tr w:rsidR="00C1142B" w:rsidRPr="00F94874" w14:paraId="7C11DE49" w14:textId="77777777" w:rsidTr="00C1142B">
        <w:trPr>
          <w:trHeight w:val="315"/>
        </w:trPr>
        <w:tc>
          <w:tcPr>
            <w:tcW w:w="3138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F10010D" w14:textId="77777777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9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04053D32" w14:textId="77777777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476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09691A" w14:textId="4787E8C6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35" w:author="Степан Гусев" w:date="2023-07-26T23:5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318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6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proofErr w:type="gram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–  температура</w:t>
              </w:r>
              <w:proofErr w:type="gram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4/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</w:ins>
            <w:del w:id="2936" w:author="Степан Гусев" w:date="2023-07-26T23:57:00Z">
              <w:r w:rsidRPr="00F94874" w:rsidDel="00A0002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PZIRA32852.PV – давление куба К-24/1</w:delText>
              </w:r>
            </w:del>
          </w:p>
        </w:tc>
      </w:tr>
      <w:tr w:rsidR="00C1142B" w:rsidRPr="00F94874" w14:paraId="6DB2938E" w14:textId="77777777" w:rsidTr="00C1142B">
        <w:trPr>
          <w:trHeight w:val="315"/>
        </w:trPr>
        <w:tc>
          <w:tcPr>
            <w:tcW w:w="3138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489A089" w14:textId="77777777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9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3EE09816" w14:textId="77777777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476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7688C" w14:textId="64266FE8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37" w:author="Степан Гусев" w:date="2023-07-26T23:5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318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7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proofErr w:type="gram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–  температура</w:t>
              </w:r>
              <w:proofErr w:type="gram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4/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</w:t>
              </w:r>
            </w:ins>
            <w:del w:id="2938" w:author="Степан Гусев" w:date="2023-07-26T23:57:00Z">
              <w:r w:rsidRPr="00F94874" w:rsidDel="00A0002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TIR31805.PV –  температура куба К-14/1</w:delText>
              </w:r>
            </w:del>
          </w:p>
        </w:tc>
      </w:tr>
      <w:tr w:rsidR="00C1142B" w:rsidRPr="00F94874" w14:paraId="1B6E7EB1" w14:textId="77777777" w:rsidTr="00C1142B">
        <w:trPr>
          <w:trHeight w:val="315"/>
        </w:trPr>
        <w:tc>
          <w:tcPr>
            <w:tcW w:w="313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6D3A079" w14:textId="77777777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9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FC045C2" w14:textId="77777777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4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40EA6E" w14:textId="60B57B23" w:rsidR="00C1142B" w:rsidRPr="00F94874" w:rsidRDefault="00C1142B" w:rsidP="00C1142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39" w:author="Степан Гусев" w:date="2023-07-26T23:5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6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5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proofErr w:type="gram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–  температура</w:t>
              </w:r>
              <w:proofErr w:type="gram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4/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4</w:t>
              </w:r>
            </w:ins>
            <w:del w:id="2940" w:author="Степан Гусев" w:date="2023-07-26T23:57:00Z">
              <w:r w:rsidRPr="00F94874" w:rsidDel="00A0002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PZIRA32805.PV – давление куба К-14/1</w:delText>
              </w:r>
            </w:del>
          </w:p>
        </w:tc>
      </w:tr>
      <w:tr w:rsidR="008664F9" w:rsidRPr="00F94874" w14:paraId="799078B7" w14:textId="77777777" w:rsidTr="00C1142B">
        <w:trPr>
          <w:trHeight w:val="600"/>
        </w:trPr>
        <w:tc>
          <w:tcPr>
            <w:tcW w:w="3138" w:type="dxa"/>
            <w:vMerge w:val="restart"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FF022C" w14:textId="32CAB521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41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QY203_PDK</w:t>
              </w:r>
            </w:ins>
            <w:del w:id="294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QY203_PDK</w:delText>
              </w:r>
            </w:del>
          </w:p>
        </w:tc>
        <w:tc>
          <w:tcPr>
            <w:tcW w:w="2299" w:type="dxa"/>
            <w:vMerge w:val="restart"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0342D3" w14:textId="274101B1" w:rsidR="008664F9" w:rsidRPr="00F94874" w:rsidRDefault="008664F9" w:rsidP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43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ПДК после разложения в 203.1/2</w:t>
              </w:r>
            </w:ins>
            <w:del w:id="294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ПДК после разложения в 203.1/2</w:delText>
              </w:r>
            </w:del>
          </w:p>
        </w:tc>
        <w:tc>
          <w:tcPr>
            <w:tcW w:w="4476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2787C6" w14:textId="0F11FCFA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45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TDIR51645, TDIR51646 – разница температур в требе разложения</w:t>
              </w:r>
            </w:ins>
            <w:del w:id="294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TDIR51645, TDIR51646 – разница температур в требе разложения</w:delText>
              </w:r>
            </w:del>
          </w:p>
        </w:tc>
      </w:tr>
      <w:tr w:rsidR="008664F9" w:rsidRPr="00F94874" w14:paraId="1B521EFA" w14:textId="77777777" w:rsidTr="00C1142B">
        <w:trPr>
          <w:trHeight w:val="315"/>
        </w:trPr>
        <w:tc>
          <w:tcPr>
            <w:tcW w:w="31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673F0C1" w14:textId="77777777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9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8E7E1B9" w14:textId="77777777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47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CB463C" w14:textId="26451535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47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TIR51643, TIR51646 – температур после требы разложения</w:t>
              </w:r>
            </w:ins>
            <w:del w:id="294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TIR51643, TIR51646 –  температур после требы разложения</w:delText>
              </w:r>
            </w:del>
          </w:p>
        </w:tc>
      </w:tr>
      <w:tr w:rsidR="008664F9" w:rsidRPr="00F94874" w14:paraId="7A31A35E" w14:textId="77777777" w:rsidTr="00C1142B">
        <w:trPr>
          <w:trHeight w:val="315"/>
        </w:trPr>
        <w:tc>
          <w:tcPr>
            <w:tcW w:w="3138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387B129F" w14:textId="77777777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9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64862145" w14:textId="77777777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4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B74729" w14:textId="3B70F514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49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TZIRA51618 </w:t>
              </w:r>
              <w:proofErr w:type="gram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–  температур</w:t>
              </w:r>
              <w:proofErr w:type="gram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после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разлогателя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Р14/2</w:t>
              </w:r>
            </w:ins>
            <w:del w:id="295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TZIRA51618 –  температур после разлогателя Р14/2</w:delText>
              </w:r>
            </w:del>
          </w:p>
        </w:tc>
      </w:tr>
      <w:tr w:rsidR="008664F9" w:rsidRPr="00F94874" w14:paraId="3B82BC0A" w14:textId="77777777" w:rsidTr="00C1142B">
        <w:trPr>
          <w:trHeight w:val="1215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55452F" w14:textId="2443FEDF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51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QYP14_KIS</w:t>
              </w:r>
            </w:ins>
            <w:del w:id="295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QYP14_KIS</w:delText>
              </w:r>
            </w:del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4BF59D" w14:textId="05AF2DDF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53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Кислотность в РМР</w:t>
              </w:r>
            </w:ins>
            <w:del w:id="295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Кислотность в РМР</w:delText>
              </w:r>
            </w:del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1A6433" w14:textId="1819A59F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55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TDIR51645, TDIR51646 – разница температур в требе разложения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TIR51643, TIR51646 – температур после требы разложения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 xml:space="preserve">TZIRA51618 –  температур после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разлогателя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Р14/2</w:t>
              </w:r>
            </w:ins>
            <w:del w:id="295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TDIR51645, TDIR51646 – разница температур в требе разложения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TIR51643, TIR51646 –  температур после требы разложения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TZIRA51618 –  температур после разлогателя Р14/2</w:delText>
              </w:r>
            </w:del>
          </w:p>
        </w:tc>
      </w:tr>
      <w:tr w:rsidR="008664F9" w:rsidRPr="00F94874" w14:paraId="6C4B2B7A" w14:textId="77777777" w:rsidTr="00C1142B">
        <w:trPr>
          <w:trHeight w:val="615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74985D" w14:textId="59F0E6FA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57" w:author="Степан Гусев" w:date="2023-07-26T23:47:00Z">
              <w:r w:rsidRPr="00F94874">
                <w:rPr>
                  <w:rFonts w:ascii="Times New Roman" w:eastAsia="Symbol" w:hAnsi="Times New Roman" w:cs="Symbol"/>
                  <w:color w:val="000000"/>
                  <w:sz w:val="22"/>
                  <w:szCs w:val="22"/>
                </w:rPr>
                <w:t>QY21_1_AMC</w:t>
              </w:r>
            </w:ins>
            <w:del w:id="2958" w:author="Степан Гусев" w:date="2023-07-26T23:47:00Z">
              <w:r w:rsidRPr="00F94874" w:rsidDel="00653239">
                <w:rPr>
                  <w:rFonts w:ascii="Times New Roman" w:eastAsia="Symbol" w:hAnsi="Times New Roman" w:cs="Symbol"/>
                  <w:color w:val="000000"/>
                  <w:sz w:val="22"/>
                  <w:szCs w:val="22"/>
                </w:rPr>
                <w:delText>QY21_1_AMC</w:delText>
              </w:r>
            </w:del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5DB44" w14:textId="07F1D78B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59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альфа-метилстирола в кубе колонны 21/1</w:t>
              </w:r>
            </w:ins>
            <w:del w:id="296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альфа-метилстирола в кубе колонны 21/1</w:delText>
              </w:r>
            </w:del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B96B03" w14:textId="315D00FC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61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TIRCA51704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куба колонны 21/1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PIRA527040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куба колонны 21/1</w:t>
              </w:r>
            </w:ins>
            <w:del w:id="296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TIRCA51704</w:delText>
              </w:r>
            </w:del>
            <w:ins w:id="2963" w:author="Булуев Илья Иванович" w:date="2023-07-10T14:16:00Z">
              <w:del w:id="2964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2965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куба колонны 21/1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PIRA527040</w:delText>
              </w:r>
            </w:del>
            <w:ins w:id="2966" w:author="Булуев Илья Иванович" w:date="2023-07-10T14:17:00Z">
              <w:del w:id="2967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296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куба колонны 21/1</w:delText>
              </w:r>
            </w:del>
          </w:p>
        </w:tc>
      </w:tr>
      <w:tr w:rsidR="008664F9" w:rsidRPr="00F94874" w14:paraId="655AE1C9" w14:textId="77777777" w:rsidTr="00C1142B">
        <w:trPr>
          <w:trHeight w:val="615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CFDBE9" w14:textId="67C6B3AF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69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QY21_2_AMC</w:t>
              </w:r>
            </w:ins>
            <w:del w:id="297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QY21_2_AMC</w:delText>
              </w:r>
            </w:del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344566" w14:textId="52AEA486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71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альфа-метилстирола в кубе колонны 21/2</w:t>
              </w:r>
            </w:ins>
            <w:del w:id="297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альфа-метилстирола в кубе колонны 21/2</w:delText>
              </w:r>
            </w:del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572607" w14:textId="6B5CC363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73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TIRCA51708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куба колонны 21/2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PIRA527080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куба колонны 21/2</w:t>
              </w:r>
            </w:ins>
            <w:del w:id="297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TIRCA51708</w:delText>
              </w:r>
            </w:del>
            <w:ins w:id="2975" w:author="Булуев Илья Иванович" w:date="2023-07-10T14:17:00Z">
              <w:del w:id="2976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2977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куба колонны 21/2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PIRA527080</w:delText>
              </w:r>
            </w:del>
            <w:ins w:id="2978" w:author="Булуев Илья Иванович" w:date="2023-07-10T14:17:00Z">
              <w:del w:id="2979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298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куба колонны 21/2</w:delText>
              </w:r>
            </w:del>
          </w:p>
        </w:tc>
      </w:tr>
      <w:tr w:rsidR="008664F9" w:rsidRPr="00F94874" w14:paraId="7F3F2297" w14:textId="77777777" w:rsidTr="00C1142B">
        <w:trPr>
          <w:trHeight w:val="1215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94D6F9" w14:textId="5816DB18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81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QY21_1_PHEN</w:t>
              </w:r>
            </w:ins>
            <w:del w:id="298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QY21_1_PHEN</w:delText>
              </w:r>
            </w:del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08116E" w14:textId="4E91C92A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83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фенола в дистилляте колонны 21/1</w:t>
              </w:r>
            </w:ins>
            <w:del w:id="298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фенола в дистилляте колонны 21/1</w:delText>
              </w:r>
            </w:del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919648" w14:textId="60C6E94B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85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TIRA51703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верха колонны 21/1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FIRC53703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расход орошения  колонны 21/1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FF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флегмовое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число колонны 21/1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FIR53220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расход ацетона-сырца из колонн 21/1,2</w:t>
              </w:r>
            </w:ins>
            <w:del w:id="298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TIRA51703</w:delText>
              </w:r>
            </w:del>
            <w:ins w:id="2987" w:author="Булуев Илья Иванович" w:date="2023-07-10T14:17:00Z">
              <w:del w:id="2988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2989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верха колонны 21/1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FIRC53703</w:delText>
              </w:r>
            </w:del>
            <w:ins w:id="2990" w:author="Булуев Илья Иванович" w:date="2023-07-10T14:17:00Z">
              <w:del w:id="2991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299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расход орошения  колонны 21/1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FF</w:delText>
              </w:r>
            </w:del>
            <w:ins w:id="2993" w:author="Булуев Илья Иванович" w:date="2023-07-10T14:17:00Z">
              <w:del w:id="2994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2995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-флегмовое число колонны 21/1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FIR53220</w:delText>
              </w:r>
            </w:del>
            <w:ins w:id="2996" w:author="Булуев Илья Иванович" w:date="2023-07-10T14:17:00Z">
              <w:del w:id="2997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299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расход ацетона-сырца из колонн 21/1,2</w:delText>
              </w:r>
            </w:del>
          </w:p>
        </w:tc>
      </w:tr>
      <w:tr w:rsidR="008664F9" w:rsidRPr="00F94874" w14:paraId="2280379E" w14:textId="77777777" w:rsidTr="00C1142B">
        <w:trPr>
          <w:trHeight w:val="1215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1F0446" w14:textId="34695E49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999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QY21_2_PHEN</w:t>
              </w:r>
            </w:ins>
            <w:del w:id="300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QY21_2_PHEN</w:delText>
              </w:r>
            </w:del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F3D05E" w14:textId="0B2FA9E0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001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фенола в дистилляте колонны 21/2</w:t>
              </w:r>
            </w:ins>
            <w:del w:id="300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фенола в дистилляте колонны 21/2</w:delText>
              </w:r>
            </w:del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8D5EF2" w14:textId="645A6465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003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TIRA51706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верха колонны 21/2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FIRC53707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расход орошения  колонны 21/2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FF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флегмовое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число колонны 21/2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FIR53220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расход ацетона-сырца из колонн 21/1,2</w:t>
              </w:r>
            </w:ins>
            <w:del w:id="300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TIRA51706</w:delText>
              </w:r>
            </w:del>
            <w:ins w:id="3005" w:author="Булуев Илья Иванович" w:date="2023-07-10T14:17:00Z">
              <w:del w:id="3006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007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верха колонны 21/2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FIRC53707</w:delText>
              </w:r>
            </w:del>
            <w:ins w:id="3008" w:author="Булуев Илья Иванович" w:date="2023-07-10T14:17:00Z">
              <w:del w:id="3009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01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расход орошения  колонны 21/2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FF</w:delText>
              </w:r>
            </w:del>
            <w:ins w:id="3011" w:author="Булуев Илья Иванович" w:date="2023-07-10T14:17:00Z">
              <w:del w:id="3012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013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-флегмовое число колонны 21/2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FIR53220</w:delText>
              </w:r>
            </w:del>
            <w:ins w:id="3014" w:author="Булуев Илья Иванович" w:date="2023-07-10T14:17:00Z">
              <w:del w:id="3015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01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расход ацетона-сырца из колонн 21/1,2</w:delText>
              </w:r>
            </w:del>
          </w:p>
        </w:tc>
      </w:tr>
      <w:tr w:rsidR="008664F9" w:rsidRPr="00F94874" w14:paraId="2525FC7D" w14:textId="77777777" w:rsidTr="00C1142B">
        <w:trPr>
          <w:trHeight w:val="1215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E269BD" w14:textId="41C1DD93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017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QY30a_H</w:t>
              </w:r>
            </w:ins>
            <w:del w:id="301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QY30a_H</w:delText>
              </w:r>
            </w:del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F3A20" w14:textId="4795E90F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019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Кислотность дистиллята К30а</w:t>
              </w:r>
            </w:ins>
            <w:del w:id="302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Кислотность дистиллята К30а</w:delText>
              </w:r>
            </w:del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659587" w14:textId="0A31CF25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021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FF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флегмовое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число колонны К-30а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TIRCA51370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верха колонны К-30а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PIRA52340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верха колонны К-30а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FR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Удельный расход щелочи в К-30а</w:t>
              </w:r>
            </w:ins>
            <w:del w:id="302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FF</w:delText>
              </w:r>
            </w:del>
            <w:ins w:id="3023" w:author="Булуев Илья Иванович" w:date="2023-07-10T14:17:00Z">
              <w:del w:id="3024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025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-флегмовое число колонны К-30а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TIRCA51370</w:delText>
              </w:r>
            </w:del>
            <w:ins w:id="3026" w:author="Булуев Илья Иванович" w:date="2023-07-10T14:18:00Z">
              <w:del w:id="3027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02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верха колонны К-30а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PIRA52340</w:delText>
              </w:r>
            </w:del>
            <w:ins w:id="3029" w:author="Булуев Илья Иванович" w:date="2023-07-10T14:18:00Z">
              <w:del w:id="3030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031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верха колонны К-30а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FR</w:delText>
              </w:r>
            </w:del>
            <w:ins w:id="3032" w:author="Булуев Илья Иванович" w:date="2023-07-10T14:18:00Z">
              <w:del w:id="3033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03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-Удельный расход щелочи в К-30а</w:delText>
              </w:r>
            </w:del>
          </w:p>
        </w:tc>
      </w:tr>
      <w:tr w:rsidR="008664F9" w:rsidRPr="00F94874" w14:paraId="5C2FCD8E" w14:textId="77777777" w:rsidTr="00C1142B">
        <w:trPr>
          <w:trHeight w:val="1515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413D6" w14:textId="5F0149E2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035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QY130_VL</w:t>
              </w:r>
            </w:ins>
            <w:del w:id="303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QY130_VL</w:delText>
              </w:r>
            </w:del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89DD12" w14:textId="7159803F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037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Влага в ацетоне</w:t>
              </w:r>
            </w:ins>
            <w:del w:id="303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Влага в ацетоне</w:delText>
              </w:r>
            </w:del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2DDB3" w14:textId="59D7E4F9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039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FF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флегмовое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число колонны К-130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TIR51140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верха колонны 130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TIR51341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куба колонны 30а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PIRA52330давление куба колонны 30а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PIRA52232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верха колонны 130</w:t>
              </w:r>
            </w:ins>
            <w:del w:id="304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FF</w:delText>
              </w:r>
            </w:del>
            <w:ins w:id="3041" w:author="Булуев Илья Иванович" w:date="2023-07-10T14:18:00Z">
              <w:del w:id="3042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043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-флегмовое число колонны К-130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TIR51140</w:delText>
              </w:r>
            </w:del>
            <w:ins w:id="3044" w:author="Булуев Илья Иванович" w:date="2023-07-10T14:18:00Z">
              <w:del w:id="3045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04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верха колонны 130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TIR51341</w:delText>
              </w:r>
            </w:del>
            <w:ins w:id="3047" w:author="Булуев Илья Иванович" w:date="2023-07-10T14:18:00Z">
              <w:del w:id="3048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049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куба колонны 30а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PIRA52330 - давление куба колонны 30а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PIRA52232</w:delText>
              </w:r>
            </w:del>
            <w:ins w:id="3050" w:author="Булуев Илья Иванович" w:date="2023-07-10T14:18:00Z">
              <w:del w:id="3051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05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верха колонны 130</w:delText>
              </w:r>
            </w:del>
          </w:p>
        </w:tc>
      </w:tr>
      <w:tr w:rsidR="008664F9" w:rsidRPr="00F94874" w14:paraId="3C23BE6C" w14:textId="77777777" w:rsidTr="00C1142B">
        <w:trPr>
          <w:trHeight w:val="915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ED9CE6" w14:textId="798B8DF5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053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QY130_ACTL</w:t>
              </w:r>
            </w:ins>
            <w:del w:id="305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QY130_ACTL</w:delText>
              </w:r>
            </w:del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A8F501" w14:textId="0588D7F9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055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ацетона</w:t>
              </w:r>
            </w:ins>
            <w:del w:id="305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ацетона</w:delText>
              </w:r>
            </w:del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CBEBD9" w14:textId="35D453AD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057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FF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флегмовое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число колонны К-130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TIR51140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верха колонны 130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PIRA52232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верха колонны 130</w:t>
              </w:r>
            </w:ins>
            <w:del w:id="305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FF</w:delText>
              </w:r>
            </w:del>
            <w:ins w:id="3059" w:author="Булуев Илья Иванович" w:date="2023-07-10T14:18:00Z">
              <w:del w:id="3060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061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-флегмовое число колонны К-130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TIR51140</w:delText>
              </w:r>
            </w:del>
            <w:ins w:id="3062" w:author="Булуев Илья Иванович" w:date="2023-07-10T14:18:00Z">
              <w:del w:id="3063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06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верха колонны 130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PIRA52232</w:delText>
              </w:r>
            </w:del>
            <w:ins w:id="3065" w:author="Булуев Илья Иванович" w:date="2023-07-10T14:18:00Z">
              <w:del w:id="3066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067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верха колонны 130</w:delText>
              </w:r>
            </w:del>
          </w:p>
        </w:tc>
      </w:tr>
      <w:tr w:rsidR="008664F9" w:rsidRPr="00F94874" w14:paraId="089AC5D0" w14:textId="77777777" w:rsidTr="00C1142B">
        <w:trPr>
          <w:trHeight w:val="615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CFFDD" w14:textId="2CC27D6B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068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QY130_ACTH</w:t>
              </w:r>
            </w:ins>
            <w:del w:id="3069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QY130_ACTH</w:delText>
              </w:r>
            </w:del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0097D4" w14:textId="3C5D54B8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070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ацетона в кубе колонны 130</w:t>
              </w:r>
            </w:ins>
            <w:del w:id="3071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ацетона в кубе колонны 130</w:delText>
              </w:r>
            </w:del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CD71FC" w14:textId="52F3DB63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072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TIR51111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куба колонны 130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PIRA52231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куба колонны 130</w:t>
              </w:r>
            </w:ins>
            <w:del w:id="3073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TIR51111</w:delText>
              </w:r>
            </w:del>
            <w:ins w:id="3074" w:author="Булуев Илья Иванович" w:date="2023-07-10T14:18:00Z">
              <w:del w:id="3075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07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куба колонны 130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PIRA52231</w:delText>
              </w:r>
            </w:del>
            <w:ins w:id="3077" w:author="Булуев Илья Иванович" w:date="2023-07-10T14:18:00Z">
              <w:del w:id="3078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079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куба колонны 130</w:delText>
              </w:r>
            </w:del>
          </w:p>
        </w:tc>
      </w:tr>
      <w:tr w:rsidR="008664F9" w:rsidRPr="00F94874" w14:paraId="244777DB" w14:textId="77777777" w:rsidTr="00C1142B">
        <w:trPr>
          <w:trHeight w:val="915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A37A61" w14:textId="23090C17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080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lastRenderedPageBreak/>
                <w:t>QY130_OH</w:t>
              </w:r>
            </w:ins>
            <w:del w:id="3081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QY130_OH</w:delText>
              </w:r>
            </w:del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9AAF74" w14:textId="7DD9E7DE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082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Щелочность в кубе колонны 130</w:t>
              </w:r>
            </w:ins>
            <w:del w:id="3083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Щелочность в кубе колонны 130</w:delText>
              </w:r>
            </w:del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49FBA4" w14:textId="572894B2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084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TIR51111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куба колонны 130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PIRA52231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куба колонны 130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FR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Удельный расход щелочи в К-130</w:t>
              </w:r>
            </w:ins>
            <w:del w:id="3085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TIR51111</w:delText>
              </w:r>
            </w:del>
            <w:ins w:id="3086" w:author="Булуев Илья Иванович" w:date="2023-07-10T14:18:00Z">
              <w:del w:id="3087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08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куба колонны 130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PIRA52231</w:delText>
              </w:r>
            </w:del>
            <w:ins w:id="3089" w:author="Булуев Илья Иванович" w:date="2023-07-10T14:19:00Z">
              <w:del w:id="3090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091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куба колонны 130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FR</w:delText>
              </w:r>
            </w:del>
            <w:ins w:id="3092" w:author="Булуев Илья Иванович" w:date="2023-07-10T14:19:00Z">
              <w:del w:id="3093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09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-Удельный расход щелочи в К-130</w:delText>
              </w:r>
            </w:del>
          </w:p>
        </w:tc>
      </w:tr>
      <w:tr w:rsidR="008664F9" w:rsidRPr="00F94874" w14:paraId="36FF82FC" w14:textId="77777777" w:rsidTr="00C1142B">
        <w:trPr>
          <w:trHeight w:val="915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CDC5A7" w14:textId="2812766E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095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QY37_3_Pr</w:t>
              </w:r>
            </w:ins>
            <w:del w:id="309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QY37_3_Pr</w:delText>
              </w:r>
            </w:del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24813E" w14:textId="70C35481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097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примесей в дистилляте колонны 37.3</w:t>
              </w:r>
            </w:ins>
            <w:del w:id="309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примесей в дистилляте колонны 37.3</w:delText>
              </w:r>
            </w:del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7EFEBE" w14:textId="52595199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099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TIRCA51801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верха колонны 37.1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PIR528020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верха колонны 37.1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FF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флегмовое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число колонны 37.1</w:t>
              </w:r>
            </w:ins>
            <w:del w:id="310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TIRCA51801</w:delText>
              </w:r>
            </w:del>
            <w:ins w:id="3101" w:author="Булуев Илья Иванович" w:date="2023-07-10T14:19:00Z">
              <w:del w:id="3102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03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верха колонны 37.1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PIR528020</w:delText>
              </w:r>
            </w:del>
            <w:ins w:id="3104" w:author="Булуев Илья Иванович" w:date="2023-07-10T14:19:00Z">
              <w:del w:id="3105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0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верха колонны 37.1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FF</w:delText>
              </w:r>
            </w:del>
            <w:ins w:id="3107" w:author="Булуев Илья Иванович" w:date="2023-07-10T14:19:00Z">
              <w:del w:id="3108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09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-флегмовое число колонны 37.1</w:delText>
              </w:r>
            </w:del>
          </w:p>
        </w:tc>
      </w:tr>
      <w:tr w:rsidR="008664F9" w:rsidRPr="00F94874" w14:paraId="102B7562" w14:textId="77777777" w:rsidTr="00C1142B">
        <w:trPr>
          <w:trHeight w:val="615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50CDB9" w14:textId="4D3534AF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10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QY37_3_PHEN</w:t>
              </w:r>
            </w:ins>
            <w:del w:id="3111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QY37_3_PHEN</w:delText>
              </w:r>
            </w:del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F0F352" w14:textId="77D468F8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12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фенола в кубе колонны 37.3</w:t>
              </w:r>
            </w:ins>
            <w:del w:id="3113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фенола в кубе колонны 37.3</w:delText>
              </w:r>
            </w:del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364B6" w14:textId="38E733D2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14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TIRCA51803 -температура куба колонны 37.1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PIR528030 - давление куба колонны 37.2</w:t>
              </w:r>
            </w:ins>
            <w:del w:id="3115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TIRCA51803 -температура куба колонны 37.1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PIR528030 - давление куба колонны 37.2</w:delText>
              </w:r>
            </w:del>
          </w:p>
        </w:tc>
      </w:tr>
      <w:tr w:rsidR="008664F9" w:rsidRPr="00F94874" w14:paraId="3E8588BB" w14:textId="77777777" w:rsidTr="00C1142B">
        <w:trPr>
          <w:trHeight w:val="915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42ED37" w14:textId="7815A936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16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QY100_PHEN</w:t>
              </w:r>
            </w:ins>
            <w:del w:id="3117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QY100_PHEN</w:delText>
              </w:r>
            </w:del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93552A" w14:textId="6F85275D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18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примесей в дистилляте колонны 100</w:t>
              </w:r>
            </w:ins>
            <w:del w:id="3119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примесей в дистилляте колонны 100</w:delText>
              </w:r>
            </w:del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36DB3C" w14:textId="56BD20B8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20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TIC51840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верха колонны 100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PIR528030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давление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кубаколонны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100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FF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Флегмовое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число колонны 100</w:t>
              </w:r>
            </w:ins>
            <w:del w:id="3121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TIC51840</w:delText>
              </w:r>
            </w:del>
            <w:ins w:id="3122" w:author="Булуев Илья Иванович" w:date="2023-07-10T14:19:00Z">
              <w:del w:id="3123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2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верха колонны 100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PIR528030</w:delText>
              </w:r>
            </w:del>
            <w:ins w:id="3125" w:author="Булуев Илья Иванович" w:date="2023-07-10T14:19:00Z">
              <w:del w:id="3126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27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кубаколонны 100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FF</w:delText>
              </w:r>
            </w:del>
            <w:ins w:id="3128" w:author="Булуев Илья Иванович" w:date="2023-07-10T14:19:00Z">
              <w:del w:id="3129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3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-Флегмовое число колонны 100</w:delText>
              </w:r>
            </w:del>
          </w:p>
        </w:tc>
      </w:tr>
      <w:tr w:rsidR="008664F9" w:rsidRPr="00F94874" w14:paraId="0D4777AB" w14:textId="77777777" w:rsidTr="00C1142B">
        <w:trPr>
          <w:trHeight w:val="615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B320C" w14:textId="12E873AA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31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QY100_Pr</w:t>
              </w:r>
            </w:ins>
            <w:del w:id="313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QY100_Pr</w:delText>
              </w:r>
            </w:del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1BAE1C" w14:textId="66C61F8D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33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примесей в кубе колонны 100</w:t>
              </w:r>
            </w:ins>
            <w:del w:id="313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примесей в кубе колонны 100</w:delText>
              </w:r>
            </w:del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F3210A" w14:textId="15F0F6EE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35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TIRCA51803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куба колонны 100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PIR528030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куба колонны 100</w:t>
              </w:r>
            </w:ins>
            <w:del w:id="313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TIRCA51803</w:delText>
              </w:r>
            </w:del>
            <w:ins w:id="3137" w:author="Булуев Илья Иванович" w:date="2023-07-10T14:19:00Z">
              <w:del w:id="3138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39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куба колонны 100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PIR528030</w:delText>
              </w:r>
            </w:del>
            <w:ins w:id="3140" w:author="Булуев Илья Иванович" w:date="2023-07-10T14:19:00Z">
              <w:del w:id="3141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4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куба колонны 100</w:delText>
              </w:r>
            </w:del>
          </w:p>
        </w:tc>
      </w:tr>
      <w:tr w:rsidR="008664F9" w:rsidRPr="00F94874" w14:paraId="075146F4" w14:textId="77777777" w:rsidTr="00C1142B">
        <w:trPr>
          <w:trHeight w:val="915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C69857" w14:textId="5581DF49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43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QY48_Pr</w:t>
              </w:r>
            </w:ins>
            <w:del w:id="314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QY48_Pr</w:delText>
              </w:r>
            </w:del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F0472" w14:textId="63A8EDD0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45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примесей в товарном феноле колонны 48</w:t>
              </w:r>
            </w:ins>
            <w:del w:id="314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примесей в товарном феноле колонны 48</w:delText>
              </w:r>
            </w:del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A3DC9" w14:textId="60A2F0B4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47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TIR51284 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верха колонны К-48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PZIRA52871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верха колонны К-48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FF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флегмовое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число колонны К-48</w:t>
              </w:r>
            </w:ins>
            <w:del w:id="314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TIR51284 </w:delText>
              </w:r>
            </w:del>
            <w:ins w:id="3149" w:author="Булуев Илья Иванович" w:date="2023-07-10T14:19:00Z">
              <w:del w:id="3150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51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-температура верха колонны К-48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PZIRA52871</w:delText>
              </w:r>
            </w:del>
            <w:ins w:id="3152" w:author="Булуев Илья Иванович" w:date="2023-07-10T14:19:00Z">
              <w:del w:id="3153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5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верха колонны К-48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FF</w:delText>
              </w:r>
            </w:del>
            <w:ins w:id="3155" w:author="Булуев Илья Иванович" w:date="2023-07-10T14:19:00Z">
              <w:del w:id="3156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57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-флегмовое число колонны К-48</w:delText>
              </w:r>
            </w:del>
          </w:p>
        </w:tc>
      </w:tr>
      <w:tr w:rsidR="008664F9" w:rsidRPr="00F94874" w14:paraId="5F49875D" w14:textId="77777777" w:rsidTr="00C1142B">
        <w:trPr>
          <w:trHeight w:val="915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1BA6BA" w14:textId="209B5677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58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QY48_PHEN</w:t>
              </w:r>
            </w:ins>
            <w:del w:id="3159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QY48_PHEN</w:delText>
              </w:r>
            </w:del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D80E3A" w14:textId="722E450A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60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фенола</w:t>
              </w:r>
            </w:ins>
            <w:del w:id="3161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фенола</w:delText>
              </w:r>
            </w:del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A6AD0C" w14:textId="0D7A55A5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62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TIR51284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верха колонны К-48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PZIRA52871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верха колонны К-48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FF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флегмовое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число колонны К-48</w:t>
              </w:r>
            </w:ins>
            <w:del w:id="3163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TIR51284</w:delText>
              </w:r>
            </w:del>
            <w:ins w:id="3164" w:author="Булуев Илья Иванович" w:date="2023-07-10T14:19:00Z">
              <w:del w:id="3165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6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верха колонны К-48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PZIRA52871</w:delText>
              </w:r>
            </w:del>
            <w:ins w:id="3167" w:author="Булуев Илья Иванович" w:date="2023-07-10T14:20:00Z">
              <w:del w:id="3168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69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верха колонны К-48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FF</w:delText>
              </w:r>
            </w:del>
            <w:ins w:id="3170" w:author="Булуев Илья Иванович" w:date="2023-07-10T14:19:00Z">
              <w:del w:id="3171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7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-флегмовое число колонны К-48</w:delText>
              </w:r>
            </w:del>
          </w:p>
        </w:tc>
      </w:tr>
      <w:tr w:rsidR="008664F9" w:rsidRPr="00F94874" w14:paraId="17DE5F8F" w14:textId="77777777" w:rsidTr="00C1142B">
        <w:trPr>
          <w:trHeight w:val="1515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DAEB1B" w14:textId="5628A6AF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73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QY203_PDK</w:t>
              </w:r>
            </w:ins>
            <w:del w:id="317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QY48_VL</w:delText>
              </w:r>
            </w:del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7A2900" w14:textId="4AFE7A05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75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ПДК после разложения в 203.1/2</w:t>
              </w:r>
            </w:ins>
            <w:del w:id="317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Влага в феноле</w:delText>
              </w:r>
            </w:del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3B5B3" w14:textId="11C3C026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77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TDIR51645, TDIR51646 – разница температур в требе разложения</w:t>
              </w:r>
            </w:ins>
            <w:del w:id="317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TIR51284</w:delText>
              </w:r>
            </w:del>
            <w:ins w:id="3179" w:author="Булуев Илья Иванович" w:date="2023-07-10T14:20:00Z">
              <w:del w:id="3180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81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верха колонны К-48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PZIRA52871</w:delText>
              </w:r>
            </w:del>
            <w:ins w:id="3182" w:author="Булуев Илья Иванович" w:date="2023-07-10T14:20:00Z">
              <w:del w:id="3183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8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верха колонны К-48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FF</w:delText>
              </w:r>
            </w:del>
            <w:ins w:id="3185" w:author="Булуев Илья Иванович" w:date="2023-07-10T14:20:00Z">
              <w:del w:id="3186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87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-флегмовое число колонны К-48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TIR51863</w:delText>
              </w:r>
            </w:del>
            <w:ins w:id="3188" w:author="Булуев Илья Иванович" w:date="2023-07-10T14:20:00Z">
              <w:del w:id="3189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9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куба колонны К-90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PZIRA528630</w:delText>
              </w:r>
            </w:del>
            <w:ins w:id="3191" w:author="Булуев Илья Иванович" w:date="2023-07-10T14:20:00Z">
              <w:del w:id="3192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93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куба колонны К-90</w:delText>
              </w:r>
            </w:del>
          </w:p>
        </w:tc>
      </w:tr>
      <w:tr w:rsidR="008664F9" w:rsidRPr="00F94874" w14:paraId="23DFA377" w14:textId="77777777" w:rsidTr="00C1142B">
        <w:trPr>
          <w:trHeight w:val="615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4A805" w14:textId="77777777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QY48_PHEND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AEB510" w14:textId="77777777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фенола в кубе колонны 48</w:t>
            </w: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64FA36" w14:textId="7ABF94EC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94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TIR51643, TIR51646 – температур после требы разложения</w:t>
              </w:r>
            </w:ins>
            <w:del w:id="3195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TIRCA51281</w:delText>
              </w:r>
            </w:del>
            <w:ins w:id="3196" w:author="Булуев Илья Иванович" w:date="2023-07-10T14:20:00Z">
              <w:del w:id="3197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9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куба колонны К-48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PZIRA52872</w:delText>
              </w:r>
            </w:del>
            <w:ins w:id="3199" w:author="Булуев Илья Иванович" w:date="2023-07-10T14:20:00Z">
              <w:del w:id="3200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201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куба колонны К-48</w:delText>
              </w:r>
            </w:del>
          </w:p>
        </w:tc>
      </w:tr>
      <w:tr w:rsidR="008664F9" w:rsidRPr="00F94874" w14:paraId="047FB9A9" w14:textId="77777777" w:rsidTr="00C1142B">
        <w:trPr>
          <w:trHeight w:val="915"/>
        </w:trPr>
        <w:tc>
          <w:tcPr>
            <w:tcW w:w="3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EC866" w14:textId="77777777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QY90_PHEN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AC56C" w14:textId="77777777" w:rsidR="008664F9" w:rsidRPr="00F94874" w:rsidRDefault="008664F9" w:rsidP="008664F9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фенола в дистилляте колонны К-90</w:t>
            </w:r>
          </w:p>
        </w:tc>
        <w:tc>
          <w:tcPr>
            <w:tcW w:w="4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64AE4D" w14:textId="6335B92A" w:rsidR="008664F9" w:rsidRPr="00F94874" w:rsidRDefault="008664F9" w:rsidP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02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TZIRA51618 –  температур после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разлогателя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Р14/2</w:t>
              </w:r>
            </w:ins>
            <w:del w:id="3203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TIR51861</w:delText>
              </w:r>
            </w:del>
            <w:ins w:id="3204" w:author="Булуев Илья Иванович" w:date="2023-07-10T14:20:00Z">
              <w:del w:id="3205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20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верха колонны 90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PIR528610</w:delText>
              </w:r>
            </w:del>
            <w:ins w:id="3207" w:author="Булуев Илья Иванович" w:date="2023-07-10T14:20:00Z">
              <w:del w:id="3208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209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верха колонны 90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FF</w:delText>
              </w:r>
            </w:del>
            <w:ins w:id="3210" w:author="Булуев Илья Иванович" w:date="2023-07-10T14:20:00Z">
              <w:del w:id="3211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21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-флегмовое число колонны 90</w:delText>
              </w:r>
            </w:del>
          </w:p>
        </w:tc>
      </w:tr>
    </w:tbl>
    <w:p w14:paraId="6A62576D" w14:textId="1E58A844" w:rsidR="00B31960" w:rsidRDefault="00B31960" w:rsidP="0043247A">
      <w:pPr>
        <w:pStyle w:val="af4"/>
        <w:spacing w:line="240" w:lineRule="auto"/>
      </w:pPr>
    </w:p>
    <w:p w14:paraId="03A183DF" w14:textId="29A8C256" w:rsidR="00815DE2" w:rsidRDefault="00FA1295" w:rsidP="0050271C">
      <w:pPr>
        <w:pStyle w:val="af4"/>
        <w:spacing w:line="240" w:lineRule="auto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>
        <w:rPr>
          <w:noProof/>
        </w:rPr>
        <w:t>4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>
        <w:rPr>
          <w:noProof/>
        </w:rPr>
        <w:t>3</w:t>
      </w:r>
      <w:r w:rsidR="00B63BAB">
        <w:rPr>
          <w:noProof/>
        </w:rPr>
        <w:fldChar w:fldCharType="end"/>
      </w:r>
      <w:del w:id="3213" w:author="Булуев Илья Иванович" w:date="2023-07-10T14:20:00Z">
        <w:r w:rsidRPr="00C50EE7" w:rsidDel="002279BB">
          <w:delText xml:space="preserve"> </w:delText>
        </w:r>
      </w:del>
      <w:r w:rsidR="00815DE2" w:rsidRPr="00396657">
        <w:t xml:space="preserve">  – Предварительный перечень виртуальных анализаторов</w:t>
      </w:r>
      <w:r w:rsidR="00815DE2">
        <w:t xml:space="preserve"> п</w:t>
      </w:r>
      <w:r w:rsidR="00815DE2" w:rsidRPr="000006F0">
        <w:t>роизводств</w:t>
      </w:r>
      <w:r w:rsidR="00815DE2">
        <w:t>а</w:t>
      </w:r>
      <w:r w:rsidR="00815DE2" w:rsidRPr="000006F0">
        <w:t xml:space="preserve"> </w:t>
      </w:r>
      <w:r w:rsidR="00815DE2">
        <w:t>бисфенола А.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  <w:tblPrChange w:id="3214" w:author="Эльдар Галеев" w:date="2023-07-13T11:29:00Z">
          <w:tblPr>
            <w:tblW w:w="9923" w:type="dxa"/>
            <w:tblInd w:w="-5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410"/>
        <w:gridCol w:w="2268"/>
        <w:gridCol w:w="5245"/>
        <w:tblGridChange w:id="3215">
          <w:tblGrid>
            <w:gridCol w:w="2410"/>
            <w:gridCol w:w="3421"/>
            <w:gridCol w:w="3383"/>
          </w:tblGrid>
        </w:tblGridChange>
      </w:tblGrid>
      <w:tr w:rsidR="005F6E77" w:rsidRPr="00C24A70" w14:paraId="31DE8982" w14:textId="77777777" w:rsidTr="005F6E77">
        <w:trPr>
          <w:trHeight w:val="300"/>
          <w:tblHeader/>
          <w:trPrChange w:id="3216" w:author="Эльдар Галеев" w:date="2023-07-13T11:29:00Z">
            <w:trPr>
              <w:trHeight w:val="300"/>
              <w:tblHeader/>
            </w:trPr>
          </w:trPrChange>
        </w:trPr>
        <w:tc>
          <w:tcPr>
            <w:tcW w:w="2410" w:type="dxa"/>
            <w:shd w:val="clear" w:color="auto" w:fill="auto"/>
            <w:vAlign w:val="center"/>
            <w:hideMark/>
            <w:tcPrChange w:id="3217" w:author="Эльдар Галеев" w:date="2023-07-13T11:29:00Z">
              <w:tcPr>
                <w:tcW w:w="2410" w:type="dxa"/>
                <w:shd w:val="clear" w:color="auto" w:fill="auto"/>
                <w:vAlign w:val="center"/>
                <w:hideMark/>
              </w:tcPr>
            </w:tcPrChange>
          </w:tcPr>
          <w:p w14:paraId="5E3A4C05" w14:textId="77777777" w:rsidR="005F6E77" w:rsidRPr="00C24A70" w:rsidRDefault="005F6E77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bookmarkStart w:id="3218" w:name="_Hlk140141348"/>
            <w:commentRangeStart w:id="3219"/>
            <w:r w:rsidRPr="00C24A70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Позиция ВА</w:t>
            </w:r>
          </w:p>
        </w:tc>
        <w:tc>
          <w:tcPr>
            <w:tcW w:w="2268" w:type="dxa"/>
            <w:shd w:val="clear" w:color="auto" w:fill="auto"/>
            <w:vAlign w:val="center"/>
            <w:hideMark/>
            <w:tcPrChange w:id="3220" w:author="Эльдар Галеев" w:date="2023-07-13T11:29:00Z">
              <w:tcPr>
                <w:tcW w:w="3421" w:type="dxa"/>
                <w:shd w:val="clear" w:color="auto" w:fill="auto"/>
                <w:vAlign w:val="center"/>
                <w:hideMark/>
              </w:tcPr>
            </w:tcPrChange>
          </w:tcPr>
          <w:p w14:paraId="7D834649" w14:textId="77777777" w:rsidR="005F6E77" w:rsidRPr="00C24A70" w:rsidRDefault="005F6E77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C24A70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Описание ВА</w:t>
            </w:r>
          </w:p>
        </w:tc>
        <w:tc>
          <w:tcPr>
            <w:tcW w:w="5245" w:type="dxa"/>
            <w:shd w:val="clear" w:color="auto" w:fill="auto"/>
            <w:vAlign w:val="center"/>
            <w:hideMark/>
            <w:tcPrChange w:id="3221" w:author="Эльдар Галеев" w:date="2023-07-13T11:29:00Z">
              <w:tcPr>
                <w:tcW w:w="3383" w:type="dxa"/>
                <w:shd w:val="clear" w:color="auto" w:fill="auto"/>
                <w:vAlign w:val="center"/>
                <w:hideMark/>
              </w:tcPr>
            </w:tcPrChange>
          </w:tcPr>
          <w:p w14:paraId="302C62FE" w14:textId="77777777" w:rsidR="005F6E77" w:rsidRPr="00C24A70" w:rsidRDefault="005F6E77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C24A70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Предварительные входные параметры ВА</w:t>
            </w:r>
            <w:commentRangeEnd w:id="3219"/>
            <w:r w:rsidR="000E4B12">
              <w:rPr>
                <w:rStyle w:val="affe"/>
              </w:rPr>
              <w:commentReference w:id="3219"/>
            </w:r>
          </w:p>
        </w:tc>
      </w:tr>
      <w:tr w:rsidR="00923037" w:rsidRPr="000852A4" w14:paraId="55ACD3FA" w14:textId="77777777" w:rsidTr="005F6E77">
        <w:trPr>
          <w:trHeight w:val="600"/>
          <w:trPrChange w:id="3222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223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92EC895" w14:textId="204184B4" w:rsidR="00923037" w:rsidRPr="00923037" w:rsidRDefault="00923037">
            <w:pPr>
              <w:spacing w:line="240" w:lineRule="auto"/>
              <w:ind w:firstLine="0"/>
              <w:rPr>
                <w:ins w:id="3224" w:author="Эльдар Галеев" w:date="2023-07-13T11:31:00Z"/>
                <w:rFonts w:ascii="Times New Roman" w:eastAsia="Times New Roman" w:hAnsi="Times New Roman"/>
                <w:color w:val="000000"/>
                <w:sz w:val="22"/>
                <w:szCs w:val="22"/>
                <w:rPrChange w:id="3225" w:author="Эльдар Галеев" w:date="2023-07-13T11:32:00Z">
                  <w:rPr>
                    <w:ins w:id="3226" w:author="Эльдар Галеев" w:date="2023-07-13T11:31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227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228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2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QY1</w:t>
              </w:r>
            </w:ins>
            <w:ins w:id="3230" w:author="Эльдар Галеев" w:date="2023-07-13T11:32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3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_</w:t>
              </w:r>
            </w:ins>
            <w:ins w:id="3232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3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BPA</w:t>
              </w:r>
            </w:ins>
          </w:p>
          <w:p w14:paraId="058267F2" w14:textId="42D1FD88" w:rsidR="00923037" w:rsidRPr="00923037" w:rsidDel="000402EB" w:rsidRDefault="00923037">
            <w:pPr>
              <w:spacing w:line="240" w:lineRule="auto"/>
              <w:ind w:firstLine="0"/>
              <w:rPr>
                <w:del w:id="3234" w:author="Эльдар Галеев" w:date="2023-07-13T11:31:00Z"/>
                <w:rFonts w:ascii="Times New Roman" w:eastAsia="Times New Roman" w:hAnsi="Times New Roman"/>
                <w:color w:val="000000"/>
                <w:sz w:val="22"/>
                <w:szCs w:val="22"/>
                <w:rPrChange w:id="3235" w:author="Эльдар Галеев" w:date="2023-07-13T11:32:00Z">
                  <w:rPr>
                    <w:del w:id="3236" w:author="Эльдар Галеев" w:date="2023-07-13T11:31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237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238" w:author="Эльдар Галеев" w:date="2023-07-13T11:31:00Z">
              <w:r w:rsidRPr="008A3A66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(при условии проведения ежедневных 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ЛА</w:t>
              </w:r>
              <w:r w:rsidRPr="008A3A66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)</w:t>
              </w:r>
            </w:ins>
            <w:del w:id="3239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4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QY1(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4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BPA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4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  <w:p w14:paraId="76DA611D" w14:textId="7FEE047A" w:rsidR="00923037" w:rsidRPr="008A3A66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243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244" w:author="Эльдар Галеев" w:date="2023-07-13T11:31:00Z">
              <w:r w:rsidRPr="008A3A66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(при условии проведения ежедневных </w:delText>
              </w:r>
              <w:r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ЛА</w:delText>
              </w:r>
              <w:r w:rsidRPr="008A3A66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245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2CC8A33" w14:textId="24D00ADD" w:rsidR="00923037" w:rsidRPr="00C24A70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246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247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4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Содержание </w:t>
              </w:r>
              <w:proofErr w:type="spellStart"/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4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бисфенола</w:t>
              </w:r>
              <w:proofErr w:type="spellEnd"/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5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 А в реакционной массе на выходе реактора № </w:t>
              </w:r>
            </w:ins>
            <w:del w:id="3251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5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Содержание бисфенола А в реакционной массе на выходе реактора № 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253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A9E9EEC" w14:textId="77777777" w:rsidR="00371166" w:rsidRDefault="00371166" w:rsidP="00923037">
            <w:pPr>
              <w:spacing w:line="240" w:lineRule="auto"/>
              <w:ind w:firstLine="0"/>
              <w:rPr>
                <w:ins w:id="3254" w:author="Эльдар Галеев" w:date="2023-07-13T11:42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55" w:author="Эльдар Галеев" w:date="2023-07-13T11:41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37116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56" w:author="Эльдар Галеев" w:date="2023-07-13T11:41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 xml:space="preserve">1001 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–</w:t>
              </w:r>
              <w:r w:rsidRPr="0037116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57" w:author="Эльдар Галеев" w:date="2023-07-13T11:41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 xml:space="preserve"> 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</w:t>
              </w:r>
            </w:ins>
            <w:ins w:id="3258" w:author="Эльдар Галеев" w:date="2023-07-13T11:31:00Z">
              <w:r w:rsidR="00923037"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5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асход реакционной массы в реактор №1;</w:t>
              </w:r>
            </w:ins>
          </w:p>
          <w:p w14:paraId="1064B3C0" w14:textId="77777777" w:rsidR="000E4B12" w:rsidRDefault="000E4B12" w:rsidP="00923037">
            <w:pPr>
              <w:spacing w:line="240" w:lineRule="auto"/>
              <w:ind w:firstLine="0"/>
              <w:rPr>
                <w:ins w:id="3260" w:author="Эльдар Галеев" w:date="2023-07-13T11:42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61" w:author="Эльдар Галеев" w:date="2023-07-13T11:42:00Z">
              <w:r w:rsidRPr="000E4B1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Ratio_1_AC/PH</w:t>
              </w:r>
            </w:ins>
            <w:ins w:id="3262" w:author="Эльдар Галеев" w:date="2023-07-13T11:31:00Z">
              <w:r w:rsidR="00923037"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6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 </w:t>
              </w:r>
            </w:ins>
            <w:ins w:id="3264" w:author="Эльдар Галеев" w:date="2023-07-13T11:42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– </w:t>
              </w:r>
            </w:ins>
            <w:ins w:id="3265" w:author="Эльдар Галеев" w:date="2023-07-13T11:31:00Z">
              <w:r w:rsidR="00923037"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6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мольное отношение ацетона к фенолу на входе реактора №1; </w:t>
              </w:r>
            </w:ins>
          </w:p>
          <w:p w14:paraId="6BDE9952" w14:textId="25FA5A3E" w:rsidR="00923037" w:rsidRPr="00EB5A69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267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268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6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TI1003 – температура реакционной массы на входе в реактор №1</w:t>
              </w:r>
            </w:ins>
            <w:commentRangeStart w:id="3270"/>
            <w:del w:id="3271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7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Расход реакционной массы в реактор №1; мольное отношение ацетона к фенолу на входе реактора №1;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7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7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1003 – температура реакционной массы на входе в реактор №1</w:delText>
              </w:r>
              <w:commentRangeEnd w:id="3270"/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75" w:author="Эльдар Галеев" w:date="2023-07-13T11:32:00Z">
                    <w:rPr>
                      <w:rStyle w:val="affe"/>
                    </w:rPr>
                  </w:rPrChange>
                </w:rPr>
                <w:commentReference w:id="3270"/>
              </w:r>
            </w:del>
          </w:p>
        </w:tc>
      </w:tr>
      <w:tr w:rsidR="00923037" w:rsidRPr="000852A4" w14:paraId="13EED859" w14:textId="77777777" w:rsidTr="005F6E77">
        <w:trPr>
          <w:trHeight w:val="600"/>
          <w:trPrChange w:id="3276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277" w:author="Эльдар Галеев" w:date="2023-07-13T11:29:00Z">
              <w:tcPr>
                <w:tcW w:w="241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154183E" w14:textId="66021738" w:rsidR="00923037" w:rsidRPr="00923037" w:rsidRDefault="00923037">
            <w:pPr>
              <w:spacing w:line="240" w:lineRule="auto"/>
              <w:ind w:firstLine="0"/>
              <w:rPr>
                <w:ins w:id="3278" w:author="Эльдар Галеев" w:date="2023-07-13T11:31:00Z"/>
                <w:rFonts w:ascii="Times New Roman" w:eastAsia="Times New Roman" w:hAnsi="Times New Roman"/>
                <w:color w:val="000000"/>
                <w:sz w:val="22"/>
                <w:szCs w:val="22"/>
                <w:rPrChange w:id="3279" w:author="Эльдар Галеев" w:date="2023-07-13T11:32:00Z">
                  <w:rPr>
                    <w:ins w:id="3280" w:author="Эльдар Галеев" w:date="2023-07-13T11:31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281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282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8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QY2</w:t>
              </w:r>
            </w:ins>
            <w:ins w:id="3284" w:author="Эльдар Галеев" w:date="2023-07-13T11:32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8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_</w:t>
              </w:r>
            </w:ins>
            <w:ins w:id="3286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8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BPA</w:t>
              </w:r>
            </w:ins>
          </w:p>
          <w:p w14:paraId="3E445A60" w14:textId="4232F670" w:rsidR="00923037" w:rsidRPr="00923037" w:rsidDel="000402EB" w:rsidRDefault="00923037">
            <w:pPr>
              <w:spacing w:line="240" w:lineRule="auto"/>
              <w:ind w:firstLine="0"/>
              <w:rPr>
                <w:del w:id="3288" w:author="Эльдар Галеев" w:date="2023-07-13T11:31:00Z"/>
                <w:rFonts w:ascii="Times New Roman" w:eastAsia="Times New Roman" w:hAnsi="Times New Roman"/>
                <w:color w:val="000000"/>
                <w:sz w:val="22"/>
                <w:szCs w:val="22"/>
                <w:rPrChange w:id="3289" w:author="Эльдар Галеев" w:date="2023-07-13T11:32:00Z">
                  <w:rPr>
                    <w:del w:id="3290" w:author="Эльдар Галеев" w:date="2023-07-13T11:31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291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292" w:author="Эльдар Галеев" w:date="2023-07-13T11:31:00Z">
              <w:r w:rsidRPr="008A3A66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(при условии проведения ежедневных 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ЛА</w:t>
              </w:r>
              <w:r w:rsidRPr="008A3A66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)</w:t>
              </w:r>
            </w:ins>
            <w:del w:id="3293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9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QY2(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9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BPA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9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  <w:p w14:paraId="5F4BF8C1" w14:textId="7349CD40" w:rsidR="00923037" w:rsidRPr="00C24A70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297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298" w:author="Эльдар Галеев" w:date="2023-07-13T11:31:00Z">
              <w:r w:rsidRPr="008A3A66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(при условии проведения ежедневных </w:delText>
              </w:r>
              <w:r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ЛА</w:delText>
              </w:r>
              <w:r w:rsidRPr="008A3A66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)</w:delText>
              </w:r>
            </w:del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299" w:author="Эльдар Галеев" w:date="2023-07-13T11:29:00Z">
              <w:tcPr>
                <w:tcW w:w="3421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092E2D4" w14:textId="7E920CB6" w:rsidR="00923037" w:rsidRPr="00C24A70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300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301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0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Содержание </w:t>
              </w:r>
              <w:proofErr w:type="spellStart"/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0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бисфенола</w:t>
              </w:r>
              <w:proofErr w:type="spellEnd"/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0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 А в реакционной массе на выходе реактора №2</w:t>
              </w:r>
            </w:ins>
            <w:del w:id="3305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0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Содержание бисфенола А в реакционной массе на выходе реактора №2</w:delText>
              </w:r>
            </w:del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307" w:author="Эльдар Галеев" w:date="2023-07-13T11:29:00Z">
              <w:tcPr>
                <w:tcW w:w="338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70441FD" w14:textId="77777777" w:rsidR="000E4B12" w:rsidRDefault="000E4B12" w:rsidP="00923037">
            <w:pPr>
              <w:spacing w:line="240" w:lineRule="auto"/>
              <w:ind w:firstLine="0"/>
              <w:rPr>
                <w:ins w:id="3308" w:author="Эльдар Галеев" w:date="2023-07-13T11:44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309" w:author="Эльдар Галеев" w:date="2023-07-13T11:43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1001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+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100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2+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01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р</w:t>
              </w:r>
            </w:ins>
            <w:ins w:id="3310" w:author="Эльдар Галеев" w:date="2023-07-13T11:31:00Z">
              <w:r w:rsidR="00923037"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1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асход</w:t>
              </w:r>
            </w:ins>
            <w:ins w:id="3312" w:author="Эльдар Галеев" w:date="2023-07-13T11:43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</w:ins>
            <w:ins w:id="3313" w:author="Эльдар Галеев" w:date="2023-07-13T11:31:00Z">
              <w:r w:rsidR="00923037"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1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реакционной массы в реактор №2; </w:t>
              </w:r>
            </w:ins>
          </w:p>
          <w:p w14:paraId="02596BCB" w14:textId="77777777" w:rsidR="000E4B12" w:rsidRDefault="000E4B12" w:rsidP="00923037">
            <w:pPr>
              <w:spacing w:line="240" w:lineRule="auto"/>
              <w:ind w:firstLine="0"/>
              <w:rPr>
                <w:ins w:id="3315" w:author="Эльдар Галеев" w:date="2023-07-13T11:44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316" w:author="Эльдар Галеев" w:date="2023-07-13T11:44:00Z">
              <w:r w:rsidRPr="000E4B1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Ratio_2_AC/PH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</w:t>
              </w:r>
            </w:ins>
            <w:ins w:id="3317" w:author="Эльдар Галеев" w:date="2023-07-13T11:31:00Z">
              <w:r w:rsidR="00923037"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1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мольное отношение ацетона к фенолу на входе реактора №2; </w:t>
              </w:r>
            </w:ins>
          </w:p>
          <w:p w14:paraId="133CCEFC" w14:textId="77777777" w:rsidR="000E4B12" w:rsidRDefault="00923037" w:rsidP="00923037">
            <w:pPr>
              <w:spacing w:line="240" w:lineRule="auto"/>
              <w:ind w:firstLine="0"/>
              <w:rPr>
                <w:ins w:id="3319" w:author="Эльдар Галеев" w:date="2023-07-13T11:44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320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2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2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1202А – температура реакционной массы на входе в реактор №2; </w:t>
              </w:r>
            </w:ins>
          </w:p>
          <w:p w14:paraId="1E1482E9" w14:textId="3B890976" w:rsidR="00923037" w:rsidRPr="008624C4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323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324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2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TDI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2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1204 – перепад температуры в реакторе №2</w:t>
              </w:r>
            </w:ins>
            <w:del w:id="3327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2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Расход реакционной массы в реактор №2; </w:delText>
              </w:r>
              <w:commentRangeStart w:id="3329"/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3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мольное отношение ацетона к фенолу на входе реактора №2;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3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3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1202А – температура реакционной массы на входе в реактор №2; TDI1204 – перепад температуры в реакторе №2</w:delText>
              </w:r>
              <w:commentRangeEnd w:id="3329"/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33" w:author="Эльдар Галеев" w:date="2023-07-13T11:32:00Z">
                    <w:rPr>
                      <w:rStyle w:val="affe"/>
                    </w:rPr>
                  </w:rPrChange>
                </w:rPr>
                <w:commentReference w:id="3329"/>
              </w:r>
            </w:del>
          </w:p>
        </w:tc>
      </w:tr>
      <w:tr w:rsidR="00923037" w:rsidRPr="000852A4" w14:paraId="42C389C6" w14:textId="77777777" w:rsidTr="005F6E77">
        <w:trPr>
          <w:trHeight w:val="600"/>
          <w:trPrChange w:id="3334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335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18A5A75" w14:textId="740786F7" w:rsidR="00923037" w:rsidRPr="00923037" w:rsidRDefault="00923037">
            <w:pPr>
              <w:spacing w:line="240" w:lineRule="auto"/>
              <w:ind w:firstLine="0"/>
              <w:rPr>
                <w:ins w:id="3336" w:author="Эльдар Галеев" w:date="2023-07-13T11:31:00Z"/>
                <w:rFonts w:ascii="Times New Roman" w:eastAsia="Times New Roman" w:hAnsi="Times New Roman"/>
                <w:color w:val="000000"/>
                <w:sz w:val="22"/>
                <w:szCs w:val="22"/>
                <w:rPrChange w:id="3337" w:author="Эльдар Галеев" w:date="2023-07-13T11:32:00Z">
                  <w:rPr>
                    <w:ins w:id="3338" w:author="Эльдар Галеев" w:date="2023-07-13T11:31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339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340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4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lastRenderedPageBreak/>
                <w:t>QY3</w:t>
              </w:r>
            </w:ins>
            <w:ins w:id="3342" w:author="Эльдар Галеев" w:date="2023-07-13T11:32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4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_</w:t>
              </w:r>
            </w:ins>
            <w:ins w:id="3344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4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BPA</w:t>
              </w:r>
            </w:ins>
          </w:p>
          <w:p w14:paraId="78989A08" w14:textId="03BD0194" w:rsidR="00923037" w:rsidRPr="00923037" w:rsidDel="000402EB" w:rsidRDefault="00923037">
            <w:pPr>
              <w:spacing w:line="240" w:lineRule="auto"/>
              <w:ind w:firstLine="0"/>
              <w:rPr>
                <w:del w:id="3346" w:author="Эльдар Галеев" w:date="2023-07-13T11:31:00Z"/>
                <w:rFonts w:ascii="Times New Roman" w:eastAsia="Times New Roman" w:hAnsi="Times New Roman"/>
                <w:color w:val="000000"/>
                <w:sz w:val="22"/>
                <w:szCs w:val="22"/>
                <w:rPrChange w:id="3347" w:author="Эльдар Галеев" w:date="2023-07-13T11:32:00Z">
                  <w:rPr>
                    <w:del w:id="3348" w:author="Эльдар Галеев" w:date="2023-07-13T11:31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349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350" w:author="Эльдар Галеев" w:date="2023-07-13T11:31:00Z">
              <w:r w:rsidRPr="008A3A66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(при условии проведения ежедневных 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ЛА</w:t>
              </w:r>
              <w:r w:rsidRPr="008A3A66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)</w:t>
              </w:r>
            </w:ins>
            <w:del w:id="3351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5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QY3(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5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BPA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5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  <w:p w14:paraId="115A1AFF" w14:textId="1353D11F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355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356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357" w:author="Эльдар Галеев" w:date="2023-07-13T11:31:00Z">
              <w:r w:rsidRPr="008A3A66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(при условии проведения ежедневных </w:delText>
              </w:r>
              <w:r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ЛА</w:delText>
              </w:r>
              <w:r w:rsidRPr="008A3A66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358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8CA664D" w14:textId="5B0FE05B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359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360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361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6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Содержание </w:t>
              </w:r>
              <w:proofErr w:type="spellStart"/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6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бисфенола</w:t>
              </w:r>
              <w:proofErr w:type="spellEnd"/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6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 А в реакционной массе на выходе реактора №3</w:t>
              </w:r>
            </w:ins>
            <w:del w:id="3365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6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Содержание бисфенола А в реакционной массе на выходе реактора №3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367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1F0C57E" w14:textId="77777777" w:rsidR="000E4B12" w:rsidRDefault="000E4B12" w:rsidP="00923037">
            <w:pPr>
              <w:spacing w:line="240" w:lineRule="auto"/>
              <w:ind w:firstLine="0"/>
              <w:rPr>
                <w:ins w:id="3368" w:author="Эльдар Галеев" w:date="2023-07-13T11:44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369" w:author="Эльдар Галеев" w:date="2023-07-13T11:44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1001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+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100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2+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01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+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0E4B12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70" w:author="Эльдар Галеев" w:date="2023-07-13T11:44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1301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р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асход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</w:ins>
            <w:ins w:id="3371" w:author="Эльдар Галеев" w:date="2023-07-13T11:31:00Z">
              <w:r w:rsidR="00923037"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7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реакционной массы в реактор №3; </w:t>
              </w:r>
            </w:ins>
          </w:p>
          <w:p w14:paraId="16A0D1B0" w14:textId="77777777" w:rsidR="000E4B12" w:rsidRDefault="000E4B12" w:rsidP="00923037">
            <w:pPr>
              <w:spacing w:line="240" w:lineRule="auto"/>
              <w:ind w:firstLine="0"/>
              <w:rPr>
                <w:ins w:id="3373" w:author="Эльдар Галеев" w:date="2023-07-13T11:45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374" w:author="Эльдар Галеев" w:date="2023-07-13T11:45:00Z">
              <w:r w:rsidRPr="000E4B1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Ratio_3_AC/PH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</w:t>
              </w:r>
            </w:ins>
            <w:ins w:id="3375" w:author="Эльдар Галеев" w:date="2023-07-13T11:31:00Z">
              <w:r w:rsidR="00923037"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7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мольное отношение ацетона к фенолу на входе реактора №3; </w:t>
              </w:r>
            </w:ins>
          </w:p>
          <w:p w14:paraId="35F06ECE" w14:textId="77777777" w:rsidR="000E4B12" w:rsidRDefault="00923037" w:rsidP="00923037">
            <w:pPr>
              <w:spacing w:line="240" w:lineRule="auto"/>
              <w:ind w:firstLine="0"/>
              <w:rPr>
                <w:ins w:id="3377" w:author="Эльдар Галеев" w:date="2023-07-13T11:45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378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7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8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1303А – температура реакционной массы на входе в реактор №3; </w:t>
              </w:r>
            </w:ins>
          </w:p>
          <w:p w14:paraId="17C3849F" w14:textId="32991612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381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382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383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8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TDI1304 – перепад температуры в реакторе №2</w:t>
              </w:r>
            </w:ins>
            <w:commentRangeStart w:id="3385"/>
            <w:del w:id="3386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8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Расход реакционной массы в реактор №3; мольное отношение ацетона к фенолу на входе реактора №3;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8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8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1303А – температура реакционной массы на входе в реактор №3; TDI1304 – перепад температуры в реакторе №2</w:delText>
              </w:r>
              <w:commentRangeEnd w:id="3385"/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90" w:author="Эльдар Галеев" w:date="2023-07-13T11:32:00Z">
                    <w:rPr>
                      <w:rStyle w:val="affe"/>
                    </w:rPr>
                  </w:rPrChange>
                </w:rPr>
                <w:commentReference w:id="3385"/>
              </w:r>
            </w:del>
          </w:p>
        </w:tc>
      </w:tr>
      <w:tr w:rsidR="00923037" w:rsidRPr="000852A4" w14:paraId="6D763F2A" w14:textId="77777777" w:rsidTr="005F6E77">
        <w:trPr>
          <w:trHeight w:val="600"/>
          <w:trPrChange w:id="3391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392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8B63690" w14:textId="601F84D9" w:rsidR="00923037" w:rsidRPr="00923037" w:rsidRDefault="00923037">
            <w:pPr>
              <w:spacing w:line="240" w:lineRule="auto"/>
              <w:ind w:firstLine="0"/>
              <w:rPr>
                <w:ins w:id="3393" w:author="Эльдар Галеев" w:date="2023-07-13T11:31:00Z"/>
                <w:rFonts w:ascii="Times New Roman" w:eastAsia="Times New Roman" w:hAnsi="Times New Roman"/>
                <w:color w:val="000000"/>
                <w:sz w:val="22"/>
                <w:szCs w:val="22"/>
                <w:rPrChange w:id="3394" w:author="Эльдар Галеев" w:date="2023-07-13T11:32:00Z">
                  <w:rPr>
                    <w:ins w:id="3395" w:author="Эльдар Галеев" w:date="2023-07-13T11:31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396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397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39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QY200</w:t>
              </w:r>
            </w:ins>
            <w:ins w:id="3399" w:author="Эльдар Галеев" w:date="2023-07-13T11:32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0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_</w:t>
              </w:r>
            </w:ins>
            <w:ins w:id="3401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0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H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0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2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0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O</w:t>
              </w:r>
            </w:ins>
          </w:p>
          <w:p w14:paraId="482B978F" w14:textId="01583DAF" w:rsidR="00923037" w:rsidRPr="00923037" w:rsidDel="000402EB" w:rsidRDefault="00923037">
            <w:pPr>
              <w:spacing w:line="240" w:lineRule="auto"/>
              <w:ind w:firstLine="0"/>
              <w:rPr>
                <w:del w:id="3405" w:author="Эльдар Галеев" w:date="2023-07-13T11:31:00Z"/>
                <w:rFonts w:ascii="Times New Roman" w:eastAsia="Times New Roman" w:hAnsi="Times New Roman"/>
                <w:color w:val="000000"/>
                <w:sz w:val="22"/>
                <w:szCs w:val="22"/>
                <w:rPrChange w:id="3406" w:author="Эльдар Галеев" w:date="2023-07-13T11:32:00Z">
                  <w:rPr>
                    <w:del w:id="3407" w:author="Эльдар Галеев" w:date="2023-07-13T11:31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408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409" w:author="Эльдар Галеев" w:date="2023-07-13T11:31:00Z">
              <w:r w:rsidRPr="00EF643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(при условии проведения ежедневных ЛА)</w:t>
              </w:r>
            </w:ins>
            <w:del w:id="3410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1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QY200(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1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H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1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1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O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1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  <w:p w14:paraId="4B621321" w14:textId="15E120DB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416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417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418" w:author="Эльдар Галеев" w:date="2023-07-13T11:31:00Z">
              <w:r w:rsidRPr="00EF6435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(при условии проведения ежедневных ЛА)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419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C84AC16" w14:textId="74D74C39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420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421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422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2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Содержание воды в кубовом продукте колонны С-200</w:t>
              </w:r>
            </w:ins>
            <w:del w:id="3424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2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Содержание воды в кубовом продукте колонны С-200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426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EBA2769" w14:textId="77777777" w:rsidR="00923037" w:rsidRDefault="00923037" w:rsidP="00923037">
            <w:pPr>
              <w:spacing w:line="240" w:lineRule="auto"/>
              <w:ind w:firstLine="0"/>
              <w:rPr>
                <w:ins w:id="3427" w:author="Эльдар Галеев" w:date="2023-07-13T11:40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428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2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TIC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3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2031 – температуры после нагревателя поз. Е-203;</w:t>
              </w:r>
            </w:ins>
          </w:p>
          <w:p w14:paraId="78397126" w14:textId="4EB6C659" w:rsidR="00923037" w:rsidRDefault="00923037" w:rsidP="00923037">
            <w:pPr>
              <w:spacing w:line="240" w:lineRule="auto"/>
              <w:ind w:firstLine="0"/>
              <w:rPr>
                <w:ins w:id="3431" w:author="Эльдар Галеев" w:date="2023-07-13T11:40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432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3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3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2008 – температура куба колонны С-200; </w:t>
              </w:r>
            </w:ins>
          </w:p>
          <w:p w14:paraId="58CA8C53" w14:textId="0686B0CE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435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436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437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3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PI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3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2005 – давление в кубе колонны С-200</w:t>
              </w:r>
            </w:ins>
            <w:del w:id="3440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4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TIC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4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2031 – температур</w:delText>
              </w:r>
            </w:del>
            <w:del w:id="3443" w:author="Эльдар Галеев" w:date="2023-07-13T11:30:00Z">
              <w:r w:rsidRPr="00923037" w:rsidDel="005F6E7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4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ы</w:delText>
              </w:r>
            </w:del>
            <w:del w:id="3445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4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 после нагревателя поз. Е-203;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4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4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2008 – температура куба колонны С-200;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4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PI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5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2005 – давление в кубе колонны С-200</w:delText>
              </w:r>
            </w:del>
          </w:p>
        </w:tc>
      </w:tr>
      <w:tr w:rsidR="00923037" w:rsidRPr="000852A4" w14:paraId="435E8403" w14:textId="77777777" w:rsidTr="005F6E77">
        <w:trPr>
          <w:trHeight w:val="600"/>
          <w:trPrChange w:id="3451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452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C91E2B8" w14:textId="202DA195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453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454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455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5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QY220</w:t>
              </w:r>
            </w:ins>
            <w:ins w:id="3457" w:author="Эльдар Галеев" w:date="2023-07-13T11:32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5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_</w:t>
              </w:r>
            </w:ins>
            <w:ins w:id="3459" w:author="Эльдар Галеев" w:date="2023-07-13T11:33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A</w:t>
              </w:r>
            </w:ins>
            <w:ins w:id="3460" w:author="Эльдар Галеев" w:date="2023-07-13T11:34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</w:t>
              </w:r>
            </w:ins>
            <w:del w:id="3461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6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QY220(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6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C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6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3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6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H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6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6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6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O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6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469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3B36D82" w14:textId="058301D9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470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471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472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7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Содержание ацетона в кубовом продукте колонны С-220</w:t>
              </w:r>
            </w:ins>
            <w:del w:id="3474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7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Содержание ацетона в кубовом продукте колонны С-220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476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1CA6899" w14:textId="77777777" w:rsidR="00923037" w:rsidRDefault="00923037" w:rsidP="00923037">
            <w:pPr>
              <w:spacing w:line="240" w:lineRule="auto"/>
              <w:ind w:firstLine="0"/>
              <w:rPr>
                <w:ins w:id="3477" w:author="Эльдар Галеев" w:date="2023-07-13T11:41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478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7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8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2208 – температура куба колонны С-220; </w:t>
              </w:r>
            </w:ins>
          </w:p>
          <w:p w14:paraId="257CE4B4" w14:textId="54E434CC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481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482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483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8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PI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8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2202 – давление в кубе колонны С-220</w:t>
              </w:r>
            </w:ins>
            <w:del w:id="3486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8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8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2208 – температура куба колонны С-220;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8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PI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9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2202 – давление в кубе колонны С-220</w:delText>
              </w:r>
            </w:del>
          </w:p>
        </w:tc>
      </w:tr>
      <w:tr w:rsidR="00923037" w:rsidRPr="000852A4" w14:paraId="78274498" w14:textId="77777777" w:rsidTr="005F6E77">
        <w:trPr>
          <w:trHeight w:val="600"/>
          <w:trPrChange w:id="3491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492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35B0097" w14:textId="05B2FC09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493" w:author="Эльдар Галеев" w:date="2023-07-13T11:32:00Z">
                  <w:rPr>
                    <w:rFonts w:ascii="Times New Roman" w:hAnsi="Times New Roman"/>
                    <w:sz w:val="22"/>
                    <w:szCs w:val="22"/>
                  </w:rPr>
                </w:rPrChange>
              </w:rPr>
              <w:pPrChange w:id="3494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495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496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t>QY230</w:t>
              </w:r>
            </w:ins>
            <w:ins w:id="3497" w:author="Эльдар Галеев" w:date="2023-07-13T11:32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</w:ins>
            <w:ins w:id="3498" w:author="Эльдар Галеев" w:date="2023-07-13T11:36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METH</w:t>
              </w:r>
            </w:ins>
            <w:del w:id="3499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00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QY230(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01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delText>СН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02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3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03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delText>OH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04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505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5325874" w14:textId="0875E758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506" w:author="Эльдар Галеев" w:date="2023-07-13T11:32:00Z">
                  <w:rPr>
                    <w:rFonts w:ascii="Times New Roman" w:hAnsi="Times New Roman"/>
                    <w:sz w:val="22"/>
                    <w:szCs w:val="22"/>
                  </w:rPr>
                </w:rPrChange>
              </w:rPr>
              <w:pPrChange w:id="3507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508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09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t>Содержание метанола в кубовом продукте колонны С-230</w:t>
              </w:r>
            </w:ins>
            <w:del w:id="3510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11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Содержание метанола в кубовом продукте колонны С-230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512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87ECFB3" w14:textId="77777777" w:rsidR="00923037" w:rsidRDefault="00923037" w:rsidP="00923037">
            <w:pPr>
              <w:spacing w:line="240" w:lineRule="auto"/>
              <w:ind w:firstLine="0"/>
              <w:rPr>
                <w:ins w:id="3513" w:author="Эльдар Галеев" w:date="2023-07-13T11:41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514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1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1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С2302 – температура в кубе колонны С-230;</w:t>
              </w:r>
            </w:ins>
          </w:p>
          <w:p w14:paraId="17782B71" w14:textId="03F2B60F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517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518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519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2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PI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2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2303 – давление в кубе колонны С-230</w:t>
              </w:r>
            </w:ins>
            <w:del w:id="3522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2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2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С2302 – температура в кубе колонны С-230;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2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PI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2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2303 – давление в кубе колонны С-230</w:delText>
              </w:r>
            </w:del>
          </w:p>
        </w:tc>
      </w:tr>
      <w:tr w:rsidR="00923037" w:rsidRPr="000852A4" w14:paraId="5A41CA5A" w14:textId="77777777" w:rsidTr="005F6E77">
        <w:trPr>
          <w:trHeight w:val="600"/>
          <w:trPrChange w:id="3527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528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807A076" w14:textId="713EB5F0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529" w:author="Эльдар Галеев" w:date="2023-07-13T11:32:00Z">
                  <w:rPr>
                    <w:rFonts w:ascii="Times New Roman" w:hAnsi="Times New Roman"/>
                    <w:sz w:val="22"/>
                    <w:szCs w:val="22"/>
                  </w:rPr>
                </w:rPrChange>
              </w:rPr>
              <w:pPrChange w:id="3530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531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32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t>QY230</w:t>
              </w:r>
            </w:ins>
            <w:ins w:id="3533" w:author="Эльдар Галеев" w:date="2023-07-13T11:33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</w:ins>
            <w:ins w:id="3534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35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t>H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36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t>2О</w:t>
              </w:r>
            </w:ins>
            <w:del w:id="3537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38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QY230(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39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delText>H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40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2О)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541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7A3B36C" w14:textId="6B830D42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542" w:author="Эльдар Галеев" w:date="2023-07-13T11:32:00Z">
                  <w:rPr>
                    <w:rFonts w:ascii="Times New Roman" w:hAnsi="Times New Roman"/>
                    <w:sz w:val="22"/>
                    <w:szCs w:val="22"/>
                  </w:rPr>
                </w:rPrChange>
              </w:rPr>
              <w:pPrChange w:id="3543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544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45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t>Содержание воды в кубовом продукте колонны С-230</w:t>
              </w:r>
            </w:ins>
            <w:del w:id="3546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47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Содержание воды в кубовом продукте колонны С-230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548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DF46930" w14:textId="77777777" w:rsidR="00923037" w:rsidRDefault="00923037" w:rsidP="00923037">
            <w:pPr>
              <w:spacing w:line="240" w:lineRule="auto"/>
              <w:ind w:firstLine="0"/>
              <w:rPr>
                <w:ins w:id="3549" w:author="Эльдар Галеев" w:date="2023-07-13T11:41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550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5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5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С2302 – температура в кубе колонны С-230; </w:t>
              </w:r>
            </w:ins>
          </w:p>
          <w:p w14:paraId="1E2706EF" w14:textId="113F217D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553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554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555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5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PI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5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2303 – давление в кубе колонны С-230</w:t>
              </w:r>
            </w:ins>
            <w:del w:id="3558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5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6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С2302 – температура в кубе колонны С-230;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6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PI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6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2303 – давление в кубе колонны С-230</w:delText>
              </w:r>
            </w:del>
          </w:p>
        </w:tc>
      </w:tr>
      <w:tr w:rsidR="00923037" w:rsidRPr="000852A4" w14:paraId="30AE8E43" w14:textId="77777777" w:rsidTr="005F6E77">
        <w:trPr>
          <w:trHeight w:val="600"/>
          <w:trPrChange w:id="3563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564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2CA2B3D" w14:textId="06BE2650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565" w:author="Эльдар Галеев" w:date="2023-07-13T11:32:00Z">
                  <w:rPr>
                    <w:rFonts w:ascii="Times New Roman" w:hAnsi="Times New Roman"/>
                    <w:color w:val="000000" w:themeColor="text1"/>
                    <w:sz w:val="22"/>
                    <w:szCs w:val="22"/>
                  </w:rPr>
                </w:rPrChange>
              </w:rPr>
              <w:pPrChange w:id="3566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567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68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t>QY240</w:t>
              </w:r>
            </w:ins>
            <w:ins w:id="3569" w:author="Эльдар Галеев" w:date="2023-07-13T11:33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</w:ins>
            <w:ins w:id="3570" w:author="Эльдар Галеев" w:date="2023-07-13T11:35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PHEN</w:t>
              </w:r>
            </w:ins>
            <w:del w:id="3571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72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QY240(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73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delText>C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74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6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75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delText>H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76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6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77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delText>O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78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579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0E97032" w14:textId="67D3189D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580" w:author="Эльдар Галеев" w:date="2023-07-13T11:32:00Z">
                  <w:rPr>
                    <w:rFonts w:ascii="Times New Roman" w:hAnsi="Times New Roman"/>
                    <w:color w:val="FF0000"/>
                    <w:sz w:val="22"/>
                    <w:szCs w:val="22"/>
                  </w:rPr>
                </w:rPrChange>
              </w:rPr>
              <w:pPrChange w:id="3581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582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8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Содержание фенола в сточной воде сборника колонны регенерации фенолаV-245, после насоса Р-246</w:t>
              </w:r>
            </w:ins>
            <w:del w:id="3584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8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Содержание фенола в сточной воде сборника колонны регенерации фенолаV-245, после насоса Р-246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586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9D9F50A" w14:textId="77777777" w:rsidR="00923037" w:rsidRDefault="00923037" w:rsidP="00923037">
            <w:pPr>
              <w:spacing w:line="240" w:lineRule="auto"/>
              <w:ind w:firstLine="0"/>
              <w:rPr>
                <w:ins w:id="3587" w:author="Эльдар Галеев" w:date="2023-07-13T11:41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588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8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9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2402 – температура паров с верха С-240; </w:t>
              </w:r>
            </w:ins>
          </w:p>
          <w:p w14:paraId="3681E803" w14:textId="647439CA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591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592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593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9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PI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9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2401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9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A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9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 – давление паров с верха колонны С-240</w:t>
              </w:r>
            </w:ins>
            <w:del w:id="3598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59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0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2402 – температура паров с верха С-240;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0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PI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0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2401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0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A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0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 – давление паров с верха колонны С-240</w:delText>
              </w:r>
            </w:del>
          </w:p>
        </w:tc>
      </w:tr>
      <w:tr w:rsidR="00923037" w:rsidRPr="000852A4" w14:paraId="20915AD2" w14:textId="77777777" w:rsidTr="005F6E77">
        <w:trPr>
          <w:trHeight w:val="600"/>
          <w:trPrChange w:id="3605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606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FF26178" w14:textId="717BF42B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607" w:author="Эльдар Галеев" w:date="2023-07-13T11:32:00Z">
                  <w:rPr>
                    <w:rFonts w:ascii="Times New Roman" w:hAnsi="Times New Roman"/>
                    <w:color w:val="000000" w:themeColor="text1"/>
                    <w:sz w:val="22"/>
                    <w:szCs w:val="22"/>
                  </w:rPr>
                </w:rPrChange>
              </w:rPr>
              <w:pPrChange w:id="3608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609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10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t>QY240</w:t>
              </w:r>
            </w:ins>
            <w:ins w:id="3611" w:author="Эльдар Галеев" w:date="2023-07-13T11:33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</w:ins>
            <w:ins w:id="3612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13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t>H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14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t>2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15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t>O</w:t>
              </w:r>
            </w:ins>
            <w:del w:id="3616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17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QY240(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18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delText>H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19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2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20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delText>O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21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622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0923233" w14:textId="4F9DC0FB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623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624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625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2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Содержание воды </w:t>
              </w:r>
              <w:proofErr w:type="gramStart"/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2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в </w:t>
              </w:r>
              <w:proofErr w:type="spellStart"/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28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t>в</w:t>
              </w:r>
              <w:proofErr w:type="spellEnd"/>
              <w:proofErr w:type="gramEnd"/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29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t xml:space="preserve"> кубовом продукте колонны С-240</w:t>
              </w:r>
            </w:ins>
            <w:del w:id="3630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3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Содержание воды в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32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в кубовом продукте колонны С-240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633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39CC72A" w14:textId="464FE556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634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635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636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3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TIC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3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2405 – температура куба С-240</w:t>
              </w:r>
            </w:ins>
            <w:del w:id="3639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4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TIC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4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2405 – температура куба С-240</w:delText>
              </w:r>
            </w:del>
          </w:p>
        </w:tc>
      </w:tr>
      <w:tr w:rsidR="00923037" w:rsidRPr="000852A4" w14:paraId="0ADEDEBA" w14:textId="77777777" w:rsidTr="005F6E77">
        <w:trPr>
          <w:trHeight w:val="600"/>
          <w:trPrChange w:id="3642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643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1518C8F" w14:textId="665BB1FA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644" w:author="Эльдар Галеев" w:date="2023-07-13T11:32:00Z">
                  <w:rPr>
                    <w:rFonts w:ascii="Times New Roman" w:hAnsi="Times New Roman"/>
                    <w:color w:val="000000" w:themeColor="text1"/>
                    <w:sz w:val="22"/>
                    <w:szCs w:val="22"/>
                  </w:rPr>
                </w:rPrChange>
              </w:rPr>
              <w:pPrChange w:id="3645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646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47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t>QY330</w:t>
              </w:r>
            </w:ins>
            <w:ins w:id="3648" w:author="Эльдар Галеев" w:date="2023-07-13T11:33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</w:ins>
            <w:ins w:id="3649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50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t>H2O</w:t>
              </w:r>
            </w:ins>
            <w:del w:id="3651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52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QY330(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53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delText>H2O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54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PrChange w:id="3655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</w:tcPr>
            </w:tcPrChange>
          </w:tcPr>
          <w:p w14:paraId="0089FA82" w14:textId="6E0E31EA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656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657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658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5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Содержание воды в кубовом продукте дегидратора С-330 после насоса Р-330</w:t>
              </w:r>
            </w:ins>
            <w:del w:id="3660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6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Содержание воды в кубовом продукте дегидратора С-330 после насоса Р-330;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662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38A6EBD" w14:textId="77777777" w:rsidR="00923037" w:rsidRDefault="00923037" w:rsidP="00923037">
            <w:pPr>
              <w:spacing w:line="240" w:lineRule="auto"/>
              <w:ind w:firstLine="0"/>
              <w:rPr>
                <w:ins w:id="3663" w:author="Эльдар Галеев" w:date="2023-07-13T11:41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664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6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TIC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6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 xml:space="preserve">3303 – температура куба С-330; </w:t>
              </w:r>
            </w:ins>
          </w:p>
          <w:p w14:paraId="485BF550" w14:textId="199A67BD" w:rsidR="00923037" w:rsidRPr="00923037" w:rsidRDefault="00923037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667" w:author="Эльдар Галеев" w:date="2023-07-13T11:32:00Z">
                  <w:rPr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668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ins w:id="3669" w:author="Эльдар Галеев" w:date="2023-07-13T11:31:00Z"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7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PI</w:t>
              </w:r>
              <w:r w:rsidRPr="0092303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7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t>3304 – давление куба С-330</w:t>
              </w:r>
            </w:ins>
            <w:del w:id="3672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7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TIC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7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3303 – температура куба С-330;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7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PI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7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3304 – давление куба С-330</w:delText>
              </w:r>
            </w:del>
          </w:p>
        </w:tc>
      </w:tr>
      <w:bookmarkEnd w:id="3218"/>
    </w:tbl>
    <w:p w14:paraId="3B03CF55" w14:textId="77777777" w:rsidR="00815DE2" w:rsidRPr="00396657" w:rsidRDefault="00815DE2" w:rsidP="00815DE2">
      <w:pPr>
        <w:pStyle w:val="af4"/>
        <w:spacing w:line="240" w:lineRule="auto"/>
      </w:pPr>
    </w:p>
    <w:p w14:paraId="55259882" w14:textId="77777777" w:rsidR="00815DE2" w:rsidRPr="00396657" w:rsidRDefault="00815DE2" w:rsidP="0043247A">
      <w:pPr>
        <w:pStyle w:val="af4"/>
        <w:spacing w:line="240" w:lineRule="auto"/>
      </w:pPr>
    </w:p>
    <w:p w14:paraId="11A3AEF8" w14:textId="77777777" w:rsidR="000E7CF9" w:rsidRPr="001E43ED" w:rsidRDefault="000E7CF9" w:rsidP="000E7CF9">
      <w:pPr>
        <w:pStyle w:val="21"/>
        <w:ind w:left="851" w:hanging="851"/>
      </w:pPr>
      <w:bookmarkStart w:id="3677" w:name="_Toc112142371"/>
      <w:r w:rsidRPr="001E43ED">
        <w:t xml:space="preserve">Контроллер </w:t>
      </w:r>
      <w:r>
        <w:t xml:space="preserve">абсорберов </w:t>
      </w:r>
      <w:r>
        <w:rPr>
          <w:lang w:val="en-US"/>
        </w:rPr>
        <w:t>S</w:t>
      </w:r>
      <w:r w:rsidRPr="00AC3EE7">
        <w:t>-157</w:t>
      </w:r>
      <w:r>
        <w:rPr>
          <w:lang w:val="en-US"/>
        </w:rPr>
        <w:t>A</w:t>
      </w:r>
      <w:r w:rsidRPr="00770DC1">
        <w:t>/</w:t>
      </w:r>
      <w:r>
        <w:rPr>
          <w:lang w:val="en-US"/>
        </w:rPr>
        <w:t>B</w:t>
      </w:r>
    </w:p>
    <w:p w14:paraId="4F7C2567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BENZOL</w:t>
      </w:r>
      <w:r w:rsidRPr="00396657">
        <w:t xml:space="preserve"> охватывает следующие единицы технологического оборудования:</w:t>
      </w:r>
    </w:p>
    <w:p w14:paraId="68B3BAEE" w14:textId="77777777" w:rsidR="000E7CF9" w:rsidRDefault="000E7CF9" w:rsidP="000E7CF9">
      <w:pPr>
        <w:pStyle w:val="a9"/>
        <w:ind w:left="851"/>
      </w:pPr>
      <w:r>
        <w:t xml:space="preserve">абсорберы </w:t>
      </w:r>
      <w:r>
        <w:rPr>
          <w:lang w:val="en-US"/>
        </w:rPr>
        <w:t>S-157A/B</w:t>
      </w:r>
      <w:r>
        <w:t>;</w:t>
      </w:r>
      <w:r w:rsidRPr="002E1454">
        <w:t xml:space="preserve"> </w:t>
      </w:r>
    </w:p>
    <w:p w14:paraId="5217267C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>
        <w:rPr>
          <w:lang w:val="en-US"/>
        </w:rPr>
        <w:t>E</w:t>
      </w:r>
      <w:r>
        <w:t>-1</w:t>
      </w:r>
      <w:r>
        <w:rPr>
          <w:lang w:val="en-US"/>
        </w:rPr>
        <w:t>03</w:t>
      </w:r>
      <w:r>
        <w:t>.</w:t>
      </w:r>
    </w:p>
    <w:p w14:paraId="5D2C3DB5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054840B8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3FE77EE7" w14:textId="77777777" w:rsidR="000E7CF9" w:rsidRDefault="000E7CF9" w:rsidP="000E7CF9">
      <w:pPr>
        <w:pStyle w:val="a9"/>
        <w:ind w:left="851"/>
      </w:pPr>
      <w:r w:rsidRPr="001E43ED">
        <w:t xml:space="preserve">температура </w:t>
      </w:r>
      <w:r>
        <w:t>после</w:t>
      </w:r>
      <w:r w:rsidRPr="001E43ED">
        <w:t xml:space="preserve"> </w:t>
      </w:r>
      <w:r>
        <w:rPr>
          <w:lang w:val="en-US"/>
        </w:rPr>
        <w:t>S</w:t>
      </w:r>
      <w:r w:rsidRPr="001E43ED">
        <w:t>-</w:t>
      </w:r>
      <w:r w:rsidRPr="00AC3EE7">
        <w:t>157</w:t>
      </w:r>
      <w:r>
        <w:rPr>
          <w:lang w:val="en-US"/>
        </w:rPr>
        <w:t>A</w:t>
      </w:r>
      <w:r>
        <w:t>;</w:t>
      </w:r>
    </w:p>
    <w:p w14:paraId="2EFC3644" w14:textId="77777777" w:rsidR="000E7CF9" w:rsidRDefault="000E7CF9" w:rsidP="000E7CF9">
      <w:pPr>
        <w:pStyle w:val="a9"/>
        <w:ind w:left="851"/>
      </w:pPr>
      <w:r w:rsidRPr="001E43ED">
        <w:t xml:space="preserve">температура </w:t>
      </w:r>
      <w:r>
        <w:t>после</w:t>
      </w:r>
      <w:r w:rsidRPr="001E43ED">
        <w:t xml:space="preserve"> </w:t>
      </w:r>
      <w:r>
        <w:rPr>
          <w:lang w:val="en-US"/>
        </w:rPr>
        <w:t>S</w:t>
      </w:r>
      <w:r w:rsidRPr="001E43ED">
        <w:t>-</w:t>
      </w:r>
      <w:r w:rsidRPr="00AC3EE7">
        <w:t>157</w:t>
      </w:r>
      <w:r>
        <w:rPr>
          <w:lang w:val="en-US"/>
        </w:rPr>
        <w:t>B.</w:t>
      </w:r>
    </w:p>
    <w:p w14:paraId="1CBA9A15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3DB5E721" w14:textId="49256C49" w:rsidR="000E7CF9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lastRenderedPageBreak/>
        <w:t>Минимизация расхода водяного пара в Е-1</w:t>
      </w:r>
      <w:r w:rsidRPr="00A95A68">
        <w:rPr>
          <w:color w:val="000000"/>
          <w:sz w:val="23"/>
          <w:szCs w:val="23"/>
        </w:rPr>
        <w:t>03</w:t>
      </w:r>
      <w:r>
        <w:rPr>
          <w:color w:val="000000"/>
          <w:sz w:val="23"/>
          <w:szCs w:val="23"/>
        </w:rPr>
        <w:t xml:space="preserve"> с ограничением на температуры после абсорберов</w:t>
      </w:r>
      <w:r w:rsidR="000E7CF9" w:rsidRPr="00AC3EE7">
        <w:t>.</w:t>
      </w:r>
    </w:p>
    <w:p w14:paraId="0670AC1E" w14:textId="77777777" w:rsidR="000E7CF9" w:rsidRPr="008A7FCA" w:rsidRDefault="000E7CF9" w:rsidP="000E7CF9">
      <w:pPr>
        <w:pStyle w:val="21"/>
        <w:ind w:left="851" w:hanging="851"/>
        <w:rPr>
          <w:lang w:val="en-US"/>
        </w:rPr>
      </w:pPr>
      <w:r w:rsidRPr="001E43ED">
        <w:t>Контроллер</w:t>
      </w:r>
      <w:r w:rsidRPr="008A7FCA">
        <w:rPr>
          <w:lang w:val="en-US"/>
        </w:rPr>
        <w:t xml:space="preserve"> </w:t>
      </w:r>
      <w:bookmarkEnd w:id="3677"/>
      <w:r>
        <w:t>абсорберов</w:t>
      </w:r>
      <w:r w:rsidRPr="008A7FCA">
        <w:rPr>
          <w:lang w:val="en-US"/>
        </w:rPr>
        <w:t xml:space="preserve"> </w:t>
      </w:r>
      <w:r>
        <w:rPr>
          <w:lang w:val="en-US"/>
        </w:rPr>
        <w:t>S</w:t>
      </w:r>
      <w:r w:rsidRPr="008A7FCA">
        <w:rPr>
          <w:lang w:val="en-US"/>
        </w:rPr>
        <w:t>-111</w:t>
      </w:r>
      <w:r>
        <w:rPr>
          <w:lang w:val="en-US"/>
        </w:rPr>
        <w:t>A</w:t>
      </w:r>
      <w:r w:rsidRPr="008A7FCA">
        <w:rPr>
          <w:lang w:val="en-US"/>
        </w:rPr>
        <w:t>/</w:t>
      </w:r>
      <w:r>
        <w:rPr>
          <w:lang w:val="en-US"/>
        </w:rPr>
        <w:t>B</w:t>
      </w:r>
      <w:r w:rsidRPr="008A7FCA">
        <w:rPr>
          <w:lang w:val="en-US"/>
        </w:rPr>
        <w:t xml:space="preserve">, </w:t>
      </w:r>
      <w:r>
        <w:rPr>
          <w:lang w:val="en-US"/>
        </w:rPr>
        <w:t>S</w:t>
      </w:r>
      <w:r w:rsidRPr="008A7FCA">
        <w:rPr>
          <w:lang w:val="en-US"/>
        </w:rPr>
        <w:t>-158</w:t>
      </w:r>
      <w:r>
        <w:rPr>
          <w:lang w:val="en-US"/>
        </w:rPr>
        <w:t>A</w:t>
      </w:r>
      <w:r w:rsidRPr="008A7FCA">
        <w:rPr>
          <w:lang w:val="en-US"/>
        </w:rPr>
        <w:t>/</w:t>
      </w:r>
      <w:r>
        <w:rPr>
          <w:lang w:val="en-US"/>
        </w:rPr>
        <w:t>B</w:t>
      </w:r>
    </w:p>
    <w:p w14:paraId="2B87A72F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636E5A">
        <w:rPr>
          <w:lang w:val="en-US"/>
        </w:rPr>
        <w:t>CNTR</w:t>
      </w:r>
      <w:r w:rsidRPr="00636E5A">
        <w:t>_</w:t>
      </w:r>
      <w:r>
        <w:rPr>
          <w:lang w:val="en-US"/>
        </w:rPr>
        <w:t>PROPILEN</w:t>
      </w:r>
      <w:r w:rsidRPr="00396657">
        <w:t xml:space="preserve"> охватывает следующие единицы технологического оборудования:</w:t>
      </w:r>
    </w:p>
    <w:p w14:paraId="0E2576F7" w14:textId="77777777" w:rsidR="000E7CF9" w:rsidRDefault="000E7CF9" w:rsidP="000E7CF9">
      <w:pPr>
        <w:pStyle w:val="a9"/>
        <w:ind w:left="851"/>
      </w:pPr>
      <w:r>
        <w:t xml:space="preserve">абсорберы </w:t>
      </w:r>
      <w:r w:rsidRPr="008A7FCA">
        <w:t>S-1</w:t>
      </w:r>
      <w:r>
        <w:rPr>
          <w:lang w:val="en-US"/>
        </w:rPr>
        <w:t>11</w:t>
      </w:r>
      <w:r w:rsidRPr="008A7FCA">
        <w:t>A/B</w:t>
      </w:r>
      <w:r>
        <w:t>;</w:t>
      </w:r>
      <w:r w:rsidRPr="002E1454">
        <w:t xml:space="preserve"> </w:t>
      </w:r>
    </w:p>
    <w:p w14:paraId="4E51A0BF" w14:textId="77777777" w:rsidR="000E7CF9" w:rsidRPr="008A7FCA" w:rsidRDefault="000E7CF9" w:rsidP="000E7CF9">
      <w:pPr>
        <w:pStyle w:val="a9"/>
        <w:ind w:left="851"/>
      </w:pPr>
      <w:r>
        <w:t xml:space="preserve">абсорберы </w:t>
      </w:r>
      <w:r w:rsidRPr="008A7FCA">
        <w:t>S-1</w:t>
      </w:r>
      <w:r>
        <w:rPr>
          <w:lang w:val="en-US"/>
        </w:rPr>
        <w:t>58</w:t>
      </w:r>
      <w:r w:rsidRPr="008A7FCA">
        <w:t>A/B</w:t>
      </w:r>
      <w:r>
        <w:t>;</w:t>
      </w:r>
      <w:r w:rsidRPr="002E1454">
        <w:t xml:space="preserve"> </w:t>
      </w:r>
    </w:p>
    <w:p w14:paraId="2C909003" w14:textId="77777777" w:rsidR="000E7CF9" w:rsidRDefault="000E7CF9" w:rsidP="000E7CF9">
      <w:pPr>
        <w:pStyle w:val="a9"/>
        <w:ind w:left="851"/>
      </w:pPr>
      <w:r>
        <w:t xml:space="preserve">теплообменники </w:t>
      </w:r>
      <w:r w:rsidRPr="008A7FCA">
        <w:t>E</w:t>
      </w:r>
      <w:r>
        <w:t>-111, Е-105.</w:t>
      </w:r>
    </w:p>
    <w:p w14:paraId="40F187A6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0CEDCCDD" w14:textId="77777777" w:rsidR="000E7CF9" w:rsidRPr="001E43ED" w:rsidRDefault="000E7CF9" w:rsidP="000E7CF9">
      <w:pPr>
        <w:pStyle w:val="af4"/>
      </w:pPr>
      <w:bookmarkStart w:id="3678" w:name="_Toc112142373"/>
      <w:r w:rsidRPr="001E43ED">
        <w:t>Управление технологическими параметрами:</w:t>
      </w:r>
    </w:p>
    <w:p w14:paraId="19D900CC" w14:textId="77777777" w:rsidR="000E7CF9" w:rsidRDefault="000E7CF9" w:rsidP="000E7CF9">
      <w:pPr>
        <w:pStyle w:val="a9"/>
        <w:ind w:left="851"/>
      </w:pPr>
      <w:r w:rsidRPr="001E43ED">
        <w:t xml:space="preserve">температура </w:t>
      </w:r>
      <w:r>
        <w:t>после</w:t>
      </w:r>
      <w:r w:rsidRPr="001E43ED">
        <w:t xml:space="preserve"> </w:t>
      </w:r>
      <w:r w:rsidRPr="008A7FCA">
        <w:t>S</w:t>
      </w:r>
      <w:r w:rsidRPr="001E43ED">
        <w:t>-</w:t>
      </w:r>
      <w:r w:rsidRPr="00AC3EE7">
        <w:t>1</w:t>
      </w:r>
      <w:r>
        <w:t>11</w:t>
      </w:r>
      <w:r w:rsidRPr="008A7FCA">
        <w:t>A/</w:t>
      </w:r>
      <w:r>
        <w:rPr>
          <w:lang w:val="en-US"/>
        </w:rPr>
        <w:t>B</w:t>
      </w:r>
      <w:r>
        <w:t>;</w:t>
      </w:r>
    </w:p>
    <w:p w14:paraId="350042AA" w14:textId="77777777" w:rsidR="000E7CF9" w:rsidRDefault="000E7CF9" w:rsidP="000E7CF9">
      <w:pPr>
        <w:pStyle w:val="a9"/>
        <w:ind w:left="851"/>
      </w:pPr>
      <w:r w:rsidRPr="001E43ED">
        <w:t xml:space="preserve">температура </w:t>
      </w:r>
      <w:r>
        <w:t>после</w:t>
      </w:r>
      <w:r w:rsidRPr="001E43ED">
        <w:t xml:space="preserve"> </w:t>
      </w:r>
      <w:r w:rsidRPr="008A7FCA">
        <w:t>S</w:t>
      </w:r>
      <w:r w:rsidRPr="001E43ED">
        <w:t>-</w:t>
      </w:r>
      <w:r w:rsidRPr="00AC3EE7">
        <w:t>1</w:t>
      </w:r>
      <w:r>
        <w:t>58</w:t>
      </w:r>
      <w:r>
        <w:rPr>
          <w:lang w:val="en-US"/>
        </w:rPr>
        <w:t>A</w:t>
      </w:r>
      <w:r w:rsidRPr="008A7FCA">
        <w:t>/B.</w:t>
      </w:r>
    </w:p>
    <w:p w14:paraId="660A4235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329ACBEA" w14:textId="06832698" w:rsidR="000E7CF9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t xml:space="preserve">Минимизация расхода водяного пара в Е-111, </w:t>
      </w:r>
      <w:r>
        <w:rPr>
          <w:color w:val="000000"/>
          <w:sz w:val="23"/>
          <w:szCs w:val="23"/>
          <w:lang w:val="en-US"/>
        </w:rPr>
        <w:t>E</w:t>
      </w:r>
      <w:r w:rsidRPr="00A95A68">
        <w:rPr>
          <w:color w:val="000000"/>
          <w:sz w:val="23"/>
          <w:szCs w:val="23"/>
        </w:rPr>
        <w:t>-105</w:t>
      </w:r>
      <w:r>
        <w:rPr>
          <w:color w:val="000000"/>
          <w:sz w:val="23"/>
          <w:szCs w:val="23"/>
        </w:rPr>
        <w:t xml:space="preserve"> с ограничением на температуры после абсорберов</w:t>
      </w:r>
      <w:r w:rsidR="000E7CF9" w:rsidRPr="00AC3EE7">
        <w:t>.</w:t>
      </w:r>
    </w:p>
    <w:bookmarkEnd w:id="3678"/>
    <w:p w14:paraId="778D8F9E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</w:t>
      </w:r>
      <w:r>
        <w:t xml:space="preserve">реактора </w:t>
      </w:r>
      <w:r>
        <w:rPr>
          <w:lang w:val="en-US"/>
        </w:rPr>
        <w:t>R-101</w:t>
      </w:r>
    </w:p>
    <w:p w14:paraId="0CCBA8C5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R</w:t>
      </w:r>
      <w:r w:rsidRPr="00636E5A">
        <w:t>101</w:t>
      </w:r>
      <w:r w:rsidRPr="00396657">
        <w:t xml:space="preserve"> охватывает следующие единицы технологического оборудования:</w:t>
      </w:r>
    </w:p>
    <w:p w14:paraId="7C165784" w14:textId="77777777" w:rsidR="000E7CF9" w:rsidRDefault="000E7CF9" w:rsidP="000E7CF9">
      <w:pPr>
        <w:pStyle w:val="a9"/>
        <w:ind w:left="851"/>
      </w:pPr>
      <w:r>
        <w:t xml:space="preserve">реактор </w:t>
      </w:r>
      <w:r>
        <w:rPr>
          <w:lang w:val="en-US"/>
        </w:rPr>
        <w:t>R</w:t>
      </w:r>
      <w:r>
        <w:t>-</w:t>
      </w:r>
      <w:r>
        <w:rPr>
          <w:lang w:val="en-US"/>
        </w:rPr>
        <w:t>101</w:t>
      </w:r>
      <w:r>
        <w:t>;</w:t>
      </w:r>
    </w:p>
    <w:p w14:paraId="00286DE0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>
        <w:rPr>
          <w:lang w:val="en-US"/>
        </w:rPr>
        <w:t>E</w:t>
      </w:r>
      <w:r>
        <w:t>-</w:t>
      </w:r>
      <w:r>
        <w:rPr>
          <w:lang w:val="en-US"/>
        </w:rPr>
        <w:t>101</w:t>
      </w:r>
      <w:r>
        <w:t>.</w:t>
      </w:r>
    </w:p>
    <w:p w14:paraId="2A0BD4DC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22F1D564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32941A8C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в </w:t>
      </w:r>
      <w:r>
        <w:t>РМ из</w:t>
      </w:r>
      <w:r w:rsidRPr="001E43ED">
        <w:t xml:space="preserve"> </w:t>
      </w:r>
      <w:r>
        <w:rPr>
          <w:lang w:val="en-US"/>
        </w:rPr>
        <w:t>R</w:t>
      </w:r>
      <w:r w:rsidRPr="008A7FCA">
        <w:t>-101.</w:t>
      </w:r>
    </w:p>
    <w:p w14:paraId="76CB2FB1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6BF19A66" w14:textId="77777777" w:rsidR="000E7CF9" w:rsidRPr="001E43ED" w:rsidRDefault="000E7CF9" w:rsidP="000E7CF9">
      <w:pPr>
        <w:pStyle w:val="a9"/>
        <w:ind w:left="851"/>
      </w:pPr>
      <w:r>
        <w:t>соотношение бензол/пропилен</w:t>
      </w:r>
      <w:r w:rsidRPr="001E43ED">
        <w:t>;</w:t>
      </w:r>
    </w:p>
    <w:p w14:paraId="2EBD3A0F" w14:textId="77777777" w:rsidR="000E7CF9" w:rsidRPr="001E43ED" w:rsidRDefault="000E7CF9" w:rsidP="000E7CF9">
      <w:pPr>
        <w:pStyle w:val="a9"/>
        <w:ind w:left="851"/>
      </w:pPr>
      <w:r>
        <w:t>соотношение РМ/пропилен</w:t>
      </w:r>
      <w:r w:rsidRPr="001E43ED">
        <w:t>;</w:t>
      </w:r>
    </w:p>
    <w:p w14:paraId="2C6926CB" w14:textId="77777777" w:rsidR="000E7CF9" w:rsidRDefault="000E7CF9" w:rsidP="000E7CF9">
      <w:pPr>
        <w:pStyle w:val="a9"/>
        <w:ind w:left="851"/>
      </w:pPr>
      <w:r>
        <w:t>перепады температуры по слоям реактора.</w:t>
      </w:r>
    </w:p>
    <w:p w14:paraId="59020F50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3F125A89" w14:textId="1DFDF16B" w:rsidR="000E7CF9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t>Максимизация конверсии и минимизация потребления энергоресурсов в отделении ректификации с</w:t>
      </w:r>
      <w:r w:rsidRPr="00A95A68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ограничением на соотношение «Бензол / пропилен»</w:t>
      </w:r>
      <w:r w:rsidR="000E7CF9">
        <w:t>;</w:t>
      </w:r>
      <w:r w:rsidR="000E7CF9" w:rsidRPr="00AA2D24">
        <w:t xml:space="preserve"> </w:t>
      </w:r>
    </w:p>
    <w:p w14:paraId="3E2817E1" w14:textId="325FFBDD" w:rsidR="000E7CF9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t>Максимизация конверсии в реакторе с</w:t>
      </w:r>
      <w:r w:rsidRPr="00A95A68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ограничением на соотношение «РМ / пропилен»</w:t>
      </w:r>
      <w:r w:rsidR="000E7CF9">
        <w:t>.</w:t>
      </w:r>
    </w:p>
    <w:p w14:paraId="2328F1F9" w14:textId="77777777" w:rsidR="000E7CF9" w:rsidRPr="001E43ED" w:rsidRDefault="000E7CF9" w:rsidP="000E7CF9">
      <w:pPr>
        <w:pStyle w:val="21"/>
        <w:ind w:left="851" w:hanging="851"/>
      </w:pPr>
      <w:r w:rsidRPr="001E43ED">
        <w:lastRenderedPageBreak/>
        <w:t xml:space="preserve">Контроллер </w:t>
      </w:r>
      <w:r>
        <w:t xml:space="preserve">реактора </w:t>
      </w:r>
      <w:r>
        <w:rPr>
          <w:lang w:val="en-US"/>
        </w:rPr>
        <w:t>R-10</w:t>
      </w:r>
      <w:r>
        <w:t>2</w:t>
      </w:r>
    </w:p>
    <w:p w14:paraId="74D7B220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R</w:t>
      </w:r>
      <w:r w:rsidRPr="00636E5A">
        <w:t>10</w:t>
      </w:r>
      <w:r>
        <w:t>2</w:t>
      </w:r>
      <w:r w:rsidRPr="00396657">
        <w:t xml:space="preserve"> охватывает следующие единицы технологического оборудования:</w:t>
      </w:r>
    </w:p>
    <w:p w14:paraId="11D95935" w14:textId="77777777" w:rsidR="000E7CF9" w:rsidRDefault="000E7CF9" w:rsidP="000E7CF9">
      <w:pPr>
        <w:pStyle w:val="a9"/>
        <w:ind w:left="851"/>
      </w:pPr>
      <w:r>
        <w:t xml:space="preserve">реактор </w:t>
      </w:r>
      <w:r>
        <w:rPr>
          <w:lang w:val="en-US"/>
        </w:rPr>
        <w:t>R</w:t>
      </w:r>
      <w:r>
        <w:t>-</w:t>
      </w:r>
      <w:r>
        <w:rPr>
          <w:lang w:val="en-US"/>
        </w:rPr>
        <w:t>10</w:t>
      </w:r>
      <w:r>
        <w:t>2;</w:t>
      </w:r>
    </w:p>
    <w:p w14:paraId="5A40092A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>
        <w:rPr>
          <w:lang w:val="en-US"/>
        </w:rPr>
        <w:t>E</w:t>
      </w:r>
      <w:r>
        <w:t>-</w:t>
      </w:r>
      <w:r>
        <w:rPr>
          <w:lang w:val="en-US"/>
        </w:rPr>
        <w:t>10</w:t>
      </w:r>
      <w:r>
        <w:t>4.</w:t>
      </w:r>
    </w:p>
    <w:p w14:paraId="65AC71F6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239CE52D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5510BE05" w14:textId="77777777" w:rsidR="000E7CF9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в </w:t>
      </w:r>
      <w:r>
        <w:t>РМ из</w:t>
      </w:r>
      <w:r w:rsidRPr="001E43ED">
        <w:t xml:space="preserve"> </w:t>
      </w:r>
      <w:r>
        <w:rPr>
          <w:lang w:val="en-US"/>
        </w:rPr>
        <w:t>R</w:t>
      </w:r>
      <w:r w:rsidRPr="008A7FCA">
        <w:t>-10</w:t>
      </w:r>
      <w:r>
        <w:t>2;</w:t>
      </w:r>
    </w:p>
    <w:p w14:paraId="7E56BB60" w14:textId="77777777" w:rsidR="000E7CF9" w:rsidRDefault="000E7CF9" w:rsidP="000E7CF9">
      <w:pPr>
        <w:pStyle w:val="a9"/>
        <w:ind w:left="851"/>
      </w:pPr>
      <w:r w:rsidRPr="001E43ED">
        <w:t xml:space="preserve">содержание </w:t>
      </w:r>
      <w:r>
        <w:t>ДИПБ</w:t>
      </w:r>
      <w:r w:rsidRPr="001E43ED">
        <w:t xml:space="preserve"> в </w:t>
      </w:r>
      <w:r>
        <w:t>РМ из</w:t>
      </w:r>
      <w:r w:rsidRPr="001E43ED">
        <w:t xml:space="preserve"> </w:t>
      </w:r>
      <w:r>
        <w:rPr>
          <w:lang w:val="en-US"/>
        </w:rPr>
        <w:t>R</w:t>
      </w:r>
      <w:r w:rsidRPr="008A7FCA">
        <w:t>-10</w:t>
      </w:r>
      <w:r>
        <w:t>2;</w:t>
      </w:r>
    </w:p>
    <w:p w14:paraId="605F51DA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ТриИПБ</w:t>
      </w:r>
      <w:r w:rsidRPr="001E43ED">
        <w:t xml:space="preserve"> </w:t>
      </w:r>
      <w:r>
        <w:t>на входе в</w:t>
      </w:r>
      <w:r w:rsidRPr="001E43ED">
        <w:t xml:space="preserve"> </w:t>
      </w:r>
      <w:r>
        <w:rPr>
          <w:lang w:val="en-US"/>
        </w:rPr>
        <w:t>R</w:t>
      </w:r>
      <w:r w:rsidRPr="008A7FCA">
        <w:t>-10</w:t>
      </w:r>
      <w:r>
        <w:t>2.</w:t>
      </w:r>
    </w:p>
    <w:p w14:paraId="43D3FB53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365D84E8" w14:textId="77777777" w:rsidR="000E7CF9" w:rsidRPr="001E43ED" w:rsidRDefault="000E7CF9" w:rsidP="000E7CF9">
      <w:pPr>
        <w:pStyle w:val="a9"/>
        <w:ind w:left="851"/>
      </w:pPr>
      <w:r>
        <w:t>соотношение бензол/ПАБы</w:t>
      </w:r>
      <w:r w:rsidRPr="001E43ED">
        <w:t>;</w:t>
      </w:r>
    </w:p>
    <w:p w14:paraId="3CC08562" w14:textId="77777777" w:rsidR="000E7CF9" w:rsidRDefault="000E7CF9" w:rsidP="000E7CF9">
      <w:pPr>
        <w:pStyle w:val="a9"/>
        <w:ind w:left="851"/>
      </w:pPr>
      <w:r>
        <w:t>расход пара в Е-104.</w:t>
      </w:r>
    </w:p>
    <w:p w14:paraId="40C9D6EB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1A46D8CE" w14:textId="66FAADF0" w:rsidR="000E7CF9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 расхода водяного пара в Е-104 с</w:t>
      </w:r>
      <w:r w:rsidRPr="00A95A68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ограничением на содержание ИПБ в РМ</w:t>
      </w:r>
      <w:r w:rsidR="000E7CF9">
        <w:t>;</w:t>
      </w:r>
      <w:r w:rsidR="000E7CF9" w:rsidRPr="00AA2D24">
        <w:t xml:space="preserve"> </w:t>
      </w:r>
    </w:p>
    <w:p w14:paraId="2AF80BBD" w14:textId="09802482" w:rsidR="000E7CF9" w:rsidRPr="009B2BB0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t>Максимизации конверсии с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ограничением на содержание ДИПБ в РМ</w:t>
      </w:r>
      <w:r w:rsidR="000E7CF9">
        <w:t>.</w:t>
      </w:r>
    </w:p>
    <w:p w14:paraId="08E70E48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</w:t>
      </w:r>
      <w:r>
        <w:t xml:space="preserve">реактора </w:t>
      </w:r>
      <w:r>
        <w:rPr>
          <w:lang w:val="en-US"/>
        </w:rPr>
        <w:t>R-10</w:t>
      </w:r>
      <w:r>
        <w:t>3</w:t>
      </w:r>
    </w:p>
    <w:p w14:paraId="231B919C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R</w:t>
      </w:r>
      <w:r w:rsidRPr="00636E5A">
        <w:t>10</w:t>
      </w:r>
      <w:r>
        <w:t>3</w:t>
      </w:r>
      <w:r w:rsidRPr="00396657">
        <w:t xml:space="preserve"> охватывает следующие единицы технологического оборудования:</w:t>
      </w:r>
    </w:p>
    <w:p w14:paraId="73ADE303" w14:textId="77777777" w:rsidR="000E7CF9" w:rsidRDefault="000E7CF9" w:rsidP="000E7CF9">
      <w:pPr>
        <w:pStyle w:val="a9"/>
        <w:ind w:left="851"/>
      </w:pPr>
      <w:r>
        <w:t xml:space="preserve">реактор </w:t>
      </w:r>
      <w:r>
        <w:rPr>
          <w:lang w:val="en-US"/>
        </w:rPr>
        <w:t>R</w:t>
      </w:r>
      <w:r>
        <w:t>-</w:t>
      </w:r>
      <w:r>
        <w:rPr>
          <w:lang w:val="en-US"/>
        </w:rPr>
        <w:t>10</w:t>
      </w:r>
      <w:r>
        <w:t>3;</w:t>
      </w:r>
    </w:p>
    <w:p w14:paraId="70EAE605" w14:textId="77777777" w:rsidR="000E7CF9" w:rsidRDefault="000E7CF9" w:rsidP="000E7CF9">
      <w:pPr>
        <w:pStyle w:val="a9"/>
        <w:ind w:left="851"/>
      </w:pPr>
      <w:r>
        <w:t xml:space="preserve">колонна </w:t>
      </w:r>
      <w:r>
        <w:rPr>
          <w:lang w:val="en-US"/>
        </w:rPr>
        <w:t>C-151;</w:t>
      </w:r>
    </w:p>
    <w:p w14:paraId="7E873870" w14:textId="77777777" w:rsidR="000E7CF9" w:rsidRDefault="000E7CF9" w:rsidP="000E7CF9">
      <w:pPr>
        <w:pStyle w:val="a9"/>
        <w:ind w:left="851"/>
      </w:pPr>
      <w:r>
        <w:t xml:space="preserve">теплообменники </w:t>
      </w:r>
      <w:r>
        <w:rPr>
          <w:lang w:val="en-US"/>
        </w:rPr>
        <w:t>E</w:t>
      </w:r>
      <w:r>
        <w:t>-</w:t>
      </w:r>
      <w:r>
        <w:rPr>
          <w:lang w:val="en-US"/>
        </w:rPr>
        <w:t>1</w:t>
      </w:r>
      <w:r>
        <w:t>54, Е-152.</w:t>
      </w:r>
    </w:p>
    <w:p w14:paraId="248D0CD0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52313F3C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4653B910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в </w:t>
      </w:r>
      <w:r>
        <w:t>РМ из</w:t>
      </w:r>
      <w:r w:rsidRPr="001E43ED">
        <w:t xml:space="preserve"> </w:t>
      </w:r>
      <w:r>
        <w:rPr>
          <w:lang w:val="en-US"/>
        </w:rPr>
        <w:t>R</w:t>
      </w:r>
      <w:r w:rsidRPr="008A7FCA">
        <w:t>-10</w:t>
      </w:r>
      <w:r w:rsidRPr="009B2BB0">
        <w:t>3</w:t>
      </w:r>
      <w:r w:rsidRPr="008A7FCA">
        <w:t>.</w:t>
      </w:r>
    </w:p>
    <w:p w14:paraId="14EF739B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4132BE27" w14:textId="77777777" w:rsidR="000E7CF9" w:rsidRPr="001E43ED" w:rsidRDefault="000E7CF9" w:rsidP="000E7CF9">
      <w:pPr>
        <w:pStyle w:val="a9"/>
        <w:ind w:left="851"/>
      </w:pPr>
      <w:r>
        <w:t>соотношение бензол/пропилен</w:t>
      </w:r>
      <w:r w:rsidRPr="001E43ED">
        <w:t>;</w:t>
      </w:r>
    </w:p>
    <w:p w14:paraId="52B5A486" w14:textId="77777777" w:rsidR="000E7CF9" w:rsidRDefault="000E7CF9" w:rsidP="000E7CF9">
      <w:pPr>
        <w:pStyle w:val="a9"/>
        <w:ind w:left="851"/>
      </w:pPr>
      <w:r>
        <w:t>соотношение РМ/пропилен</w:t>
      </w:r>
      <w:r w:rsidRPr="001E43ED">
        <w:t>;</w:t>
      </w:r>
    </w:p>
    <w:p w14:paraId="1D759807" w14:textId="77777777" w:rsidR="000E7CF9" w:rsidRDefault="000E7CF9" w:rsidP="000E7CF9">
      <w:pPr>
        <w:pStyle w:val="a9"/>
        <w:ind w:left="851"/>
      </w:pPr>
      <w:r>
        <w:t>степень открытия клапана по бензолу из отд. ректификации;</w:t>
      </w:r>
    </w:p>
    <w:p w14:paraId="4355F4DF" w14:textId="77777777" w:rsidR="000E7CF9" w:rsidRDefault="000E7CF9" w:rsidP="000E7CF9">
      <w:pPr>
        <w:pStyle w:val="a9"/>
        <w:ind w:left="851"/>
      </w:pPr>
      <w:r>
        <w:t>температура куба С-151;</w:t>
      </w:r>
    </w:p>
    <w:p w14:paraId="539FEEEB" w14:textId="77777777" w:rsidR="000E7CF9" w:rsidRPr="001E43ED" w:rsidRDefault="000E7CF9" w:rsidP="000E7CF9">
      <w:pPr>
        <w:pStyle w:val="a9"/>
        <w:ind w:left="851"/>
      </w:pPr>
      <w:r>
        <w:t>температура верха С-151.</w:t>
      </w:r>
    </w:p>
    <w:p w14:paraId="399D9A64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6E38D32E" w14:textId="0C224AF8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lastRenderedPageBreak/>
        <w:t>Максимизация потребления бензола из отд. ректификации с ограничением на степень открытия клапана по линии бензола из отд. ректификации</w:t>
      </w:r>
      <w:r w:rsidR="000E7CF9">
        <w:t>;</w:t>
      </w:r>
      <w:r w:rsidR="000E7CF9" w:rsidRPr="00AA2D24">
        <w:t xml:space="preserve"> </w:t>
      </w:r>
    </w:p>
    <w:p w14:paraId="150A7849" w14:textId="0B102DA2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расхода пара на подогрев С-151 и потерь легкой фракции с ограничением на температуру куба С-151</w:t>
      </w:r>
      <w:r w:rsidR="000E7CF9">
        <w:t>.</w:t>
      </w:r>
    </w:p>
    <w:p w14:paraId="4DB543A3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колонны </w:t>
      </w:r>
      <w:r>
        <w:t>С-121</w:t>
      </w:r>
    </w:p>
    <w:p w14:paraId="3DF0AA1E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C</w:t>
      </w:r>
      <w:r w:rsidRPr="009B2BB0">
        <w:t>121</w:t>
      </w:r>
      <w:r w:rsidRPr="00396657">
        <w:t xml:space="preserve"> охватывает следующие единицы технологического оборудования:</w:t>
      </w:r>
    </w:p>
    <w:p w14:paraId="54BB1BEF" w14:textId="77777777" w:rsidR="000E7CF9" w:rsidRDefault="000E7CF9" w:rsidP="000E7CF9">
      <w:pPr>
        <w:pStyle w:val="a9"/>
        <w:ind w:left="851"/>
      </w:pPr>
      <w:r>
        <w:t xml:space="preserve">колонна </w:t>
      </w:r>
      <w:r w:rsidRPr="009B2BB0">
        <w:t>C-1</w:t>
      </w:r>
      <w:r>
        <w:rPr>
          <w:lang w:val="en-US"/>
        </w:rPr>
        <w:t>2</w:t>
      </w:r>
      <w:r w:rsidRPr="009B2BB0">
        <w:t>1;</w:t>
      </w:r>
    </w:p>
    <w:p w14:paraId="292B9444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 w:rsidRPr="009B2BB0">
        <w:t>E</w:t>
      </w:r>
      <w:r>
        <w:t>-</w:t>
      </w:r>
      <w:r>
        <w:rPr>
          <w:lang w:val="en-US"/>
        </w:rPr>
        <w:t>122</w:t>
      </w:r>
      <w:r>
        <w:t>.</w:t>
      </w:r>
    </w:p>
    <w:p w14:paraId="07E3B286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45446C89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6D04A3E6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бензола</w:t>
      </w:r>
      <w:r w:rsidRPr="001E43ED">
        <w:t xml:space="preserve"> в </w:t>
      </w:r>
      <w:r>
        <w:t>кубе</w:t>
      </w:r>
      <w:r w:rsidRPr="001E43ED">
        <w:t xml:space="preserve"> </w:t>
      </w:r>
      <w:r>
        <w:t>С-121</w:t>
      </w:r>
      <w:r w:rsidRPr="001E43ED">
        <w:t>;</w:t>
      </w:r>
    </w:p>
    <w:p w14:paraId="6610B07A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</w:t>
      </w:r>
      <w:r>
        <w:t>в отводимом бензоле</w:t>
      </w:r>
      <w:r w:rsidRPr="001E43ED">
        <w:t>.</w:t>
      </w:r>
    </w:p>
    <w:p w14:paraId="294F3753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5F0A406B" w14:textId="77777777" w:rsidR="000E7CF9" w:rsidRPr="001E43ED" w:rsidRDefault="000E7CF9" w:rsidP="000E7CF9">
      <w:pPr>
        <w:pStyle w:val="a9"/>
        <w:ind w:left="851"/>
      </w:pPr>
      <w:r>
        <w:t>температура на 29 тарелке С-121</w:t>
      </w:r>
      <w:r w:rsidRPr="001E43ED">
        <w:t>;</w:t>
      </w:r>
    </w:p>
    <w:p w14:paraId="27563DD6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328F02F9" w14:textId="0B8C4AAA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 потребления пара в Е-122 и минимизации ИПБ в отборе бензола с ограничением на содержание ИПБ в отводимом бензоле</w:t>
      </w:r>
      <w:r w:rsidR="000E7CF9">
        <w:t>;</w:t>
      </w:r>
    </w:p>
    <w:p w14:paraId="3371E832" w14:textId="3DD0C644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 бензола в сыром ИПБ  с ограничением на содержание бензола  в сыром ИПБ</w:t>
      </w:r>
      <w:r w:rsidR="000E7CF9">
        <w:t>;</w:t>
      </w:r>
    </w:p>
    <w:p w14:paraId="33E5828F" w14:textId="2039233C" w:rsidR="000E7CF9" w:rsidRPr="00AA2D24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 расхода рециклового бензола с ограничением на температуру 29 тарелки С-121</w:t>
      </w:r>
      <w:r w:rsidR="000E7CF9">
        <w:t>.</w:t>
      </w:r>
    </w:p>
    <w:p w14:paraId="06CE6ADD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колонны </w:t>
      </w:r>
      <w:r>
        <w:t>С-131</w:t>
      </w:r>
    </w:p>
    <w:p w14:paraId="37E65BA1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C</w:t>
      </w:r>
      <w:r w:rsidRPr="009B2BB0">
        <w:t>1</w:t>
      </w:r>
      <w:r>
        <w:t>3</w:t>
      </w:r>
      <w:r w:rsidRPr="009B2BB0">
        <w:t>1</w:t>
      </w:r>
      <w:r w:rsidRPr="00396657">
        <w:t xml:space="preserve"> охватывает следующие единицы технологического оборудования:</w:t>
      </w:r>
    </w:p>
    <w:p w14:paraId="1B5603EF" w14:textId="77777777" w:rsidR="000E7CF9" w:rsidRDefault="000E7CF9" w:rsidP="000E7CF9">
      <w:pPr>
        <w:pStyle w:val="a9"/>
        <w:ind w:left="851"/>
      </w:pPr>
      <w:r>
        <w:t xml:space="preserve">колонна </w:t>
      </w:r>
      <w:r w:rsidRPr="009B2BB0">
        <w:t>C-1</w:t>
      </w:r>
      <w:r>
        <w:t>3</w:t>
      </w:r>
      <w:r w:rsidRPr="009B2BB0">
        <w:t>1;</w:t>
      </w:r>
    </w:p>
    <w:p w14:paraId="4DE1B680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 w:rsidRPr="009B2BB0">
        <w:t>E</w:t>
      </w:r>
      <w:r>
        <w:t>-</w:t>
      </w:r>
      <w:r>
        <w:rPr>
          <w:lang w:val="en-US"/>
        </w:rPr>
        <w:t>1</w:t>
      </w:r>
      <w:r>
        <w:t>3</w:t>
      </w:r>
      <w:r>
        <w:rPr>
          <w:lang w:val="en-US"/>
        </w:rPr>
        <w:t>2</w:t>
      </w:r>
      <w:r>
        <w:t>.</w:t>
      </w:r>
    </w:p>
    <w:p w14:paraId="67231BB2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48EA7BA4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669625B5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в </w:t>
      </w:r>
      <w:r>
        <w:t>кубе</w:t>
      </w:r>
      <w:r w:rsidRPr="001E43ED">
        <w:t xml:space="preserve"> </w:t>
      </w:r>
      <w:r>
        <w:t>С-131</w:t>
      </w:r>
      <w:r w:rsidRPr="001E43ED">
        <w:t>;</w:t>
      </w:r>
    </w:p>
    <w:p w14:paraId="29317682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ДИПБ</w:t>
      </w:r>
      <w:r w:rsidRPr="001E43ED">
        <w:t xml:space="preserve"> </w:t>
      </w:r>
      <w:r>
        <w:t>в продуктовом ИПБ</w:t>
      </w:r>
      <w:r w:rsidRPr="001E43ED">
        <w:t>.</w:t>
      </w:r>
    </w:p>
    <w:p w14:paraId="699C2653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26773AD6" w14:textId="77777777" w:rsidR="000E7CF9" w:rsidRPr="001E43ED" w:rsidRDefault="000E7CF9" w:rsidP="000E7CF9">
      <w:pPr>
        <w:pStyle w:val="a9"/>
        <w:ind w:left="851"/>
      </w:pPr>
      <w:r>
        <w:t>температура верха С-131</w:t>
      </w:r>
      <w:r w:rsidRPr="001E43ED">
        <w:t>;</w:t>
      </w:r>
    </w:p>
    <w:p w14:paraId="4718E0CF" w14:textId="77777777" w:rsidR="000E7CF9" w:rsidRPr="00396657" w:rsidRDefault="000E7CF9" w:rsidP="000E7CF9">
      <w:pPr>
        <w:pStyle w:val="af4"/>
      </w:pPr>
      <w:r w:rsidRPr="00396657">
        <w:lastRenderedPageBreak/>
        <w:t>Оптимизация:</w:t>
      </w:r>
    </w:p>
    <w:p w14:paraId="20754077" w14:textId="43726457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 расхода водяного пара в Е-132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с ограничением на содержание ИПБ в кубе</w:t>
      </w:r>
      <w:r w:rsidR="000E7CF9">
        <w:t>;</w:t>
      </w:r>
    </w:p>
    <w:p w14:paraId="4D36D1D9" w14:textId="603058D5" w:rsidR="000E7CF9" w:rsidRPr="00AA2D24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Максимизация выхода ИПБ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с ограничением на содержание ДИПБ в продуктовом ИПБ</w:t>
      </w:r>
      <w:r w:rsidR="000E7CF9">
        <w:t>.</w:t>
      </w:r>
    </w:p>
    <w:p w14:paraId="4B1D49A6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колонны </w:t>
      </w:r>
      <w:r>
        <w:t>С-141</w:t>
      </w:r>
    </w:p>
    <w:p w14:paraId="3D9F3AA6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C</w:t>
      </w:r>
      <w:r w:rsidRPr="009B2BB0">
        <w:t>1</w:t>
      </w:r>
      <w:r>
        <w:t>4</w:t>
      </w:r>
      <w:r w:rsidRPr="009B2BB0">
        <w:t>1</w:t>
      </w:r>
      <w:r w:rsidRPr="00396657">
        <w:t xml:space="preserve"> охватывает следующие единицы технологического оборудования:</w:t>
      </w:r>
    </w:p>
    <w:p w14:paraId="2099C7E0" w14:textId="77777777" w:rsidR="000E7CF9" w:rsidRDefault="000E7CF9" w:rsidP="000E7CF9">
      <w:pPr>
        <w:pStyle w:val="a9"/>
        <w:ind w:left="851"/>
      </w:pPr>
      <w:r>
        <w:t xml:space="preserve">колонна </w:t>
      </w:r>
      <w:r w:rsidRPr="009B2BB0">
        <w:t>C-1</w:t>
      </w:r>
      <w:r>
        <w:t>4</w:t>
      </w:r>
      <w:r w:rsidRPr="009B2BB0">
        <w:t>1;</w:t>
      </w:r>
    </w:p>
    <w:p w14:paraId="4695A07C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 w:rsidRPr="009B2BB0">
        <w:t>E</w:t>
      </w:r>
      <w:r>
        <w:t>-</w:t>
      </w:r>
      <w:r>
        <w:rPr>
          <w:lang w:val="en-US"/>
        </w:rPr>
        <w:t>1</w:t>
      </w:r>
      <w:r>
        <w:t>4</w:t>
      </w:r>
      <w:r>
        <w:rPr>
          <w:lang w:val="en-US"/>
        </w:rPr>
        <w:t>2</w:t>
      </w:r>
      <w:r>
        <w:t>.</w:t>
      </w:r>
    </w:p>
    <w:p w14:paraId="753A9327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632C44C3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3456E7F3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ТриИПБ</w:t>
      </w:r>
      <w:r w:rsidRPr="001E43ED">
        <w:t xml:space="preserve"> в </w:t>
      </w:r>
      <w:r>
        <w:t>кубе</w:t>
      </w:r>
      <w:r w:rsidRPr="001E43ED">
        <w:t xml:space="preserve"> </w:t>
      </w:r>
      <w:r>
        <w:t>С-141</w:t>
      </w:r>
      <w:r w:rsidRPr="001E43ED">
        <w:t>;</w:t>
      </w:r>
    </w:p>
    <w:p w14:paraId="050D1977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нафталинов</w:t>
      </w:r>
      <w:r w:rsidRPr="001E43ED">
        <w:t xml:space="preserve"> </w:t>
      </w:r>
      <w:r>
        <w:t>в дистилляте С-141</w:t>
      </w:r>
      <w:r w:rsidRPr="001E43ED">
        <w:t>.</w:t>
      </w:r>
    </w:p>
    <w:p w14:paraId="6296A8F2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48DC2707" w14:textId="77777777" w:rsidR="000E7CF9" w:rsidRPr="001E43ED" w:rsidRDefault="000E7CF9" w:rsidP="000E7CF9">
      <w:pPr>
        <w:pStyle w:val="a9"/>
        <w:ind w:left="851"/>
      </w:pPr>
      <w:r>
        <w:t>температура верха С-141</w:t>
      </w:r>
      <w:r w:rsidRPr="001E43ED">
        <w:t>;</w:t>
      </w:r>
    </w:p>
    <w:p w14:paraId="40D20C96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5539B68D" w14:textId="238D0869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 расхода водяного пара в Е-142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с ограничением на содержание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ТриИПБ в кубе С-141</w:t>
      </w:r>
      <w:r w:rsidR="000E7CF9">
        <w:t>;</w:t>
      </w:r>
    </w:p>
    <w:p w14:paraId="221D13D2" w14:textId="73E071D4" w:rsidR="000E7CF9" w:rsidRPr="00AA2D24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Улучшении качества продукта-куба С-141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с ограничением на содержание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ТриИПБ в кубе С-141</w:t>
      </w:r>
      <w:r w:rsidR="000E7CF9">
        <w:t>.</w:t>
      </w:r>
    </w:p>
    <w:p w14:paraId="2227A43B" w14:textId="77777777" w:rsidR="00C1142B" w:rsidRDefault="00C1142B" w:rsidP="00C1142B">
      <w:pPr>
        <w:pStyle w:val="21"/>
        <w:ind w:left="426" w:hanging="568"/>
        <w:rPr>
          <w:ins w:id="3679" w:author="Степан Гусев" w:date="2023-07-27T00:02:00Z"/>
        </w:rPr>
      </w:pPr>
      <w:ins w:id="3680" w:author="Степан Гусев" w:date="2023-07-27T00:02:00Z">
        <w:r>
          <w:t>К</w:t>
        </w:r>
        <w:r w:rsidRPr="002C5996">
          <w:t>онтроллеры окислителей Р-2/1-7</w:t>
        </w:r>
        <w:r>
          <w:t xml:space="preserve"> (</w:t>
        </w:r>
        <w:r w:rsidRPr="00B31960">
          <w:t>CTRL</w:t>
        </w:r>
        <w:r w:rsidRPr="00444A03">
          <w:t>_</w:t>
        </w:r>
        <w:r w:rsidRPr="00B31960">
          <w:t>P</w:t>
        </w:r>
        <w:r w:rsidRPr="00444A03">
          <w:t>2_1/2/3/4/5/6/7)</w:t>
        </w:r>
      </w:ins>
    </w:p>
    <w:p w14:paraId="65D42EDE" w14:textId="77777777" w:rsidR="00C1142B" w:rsidRPr="006A5FC1" w:rsidRDefault="00C1142B" w:rsidP="00C1142B">
      <w:pPr>
        <w:pStyle w:val="af4"/>
        <w:rPr>
          <w:ins w:id="3681" w:author="Степан Гусев" w:date="2023-07-27T00:02:00Z"/>
        </w:rPr>
      </w:pPr>
      <w:ins w:id="3682" w:author="Степан Гусев" w:date="2023-07-27T00:02:00Z">
        <w:r w:rsidRPr="006A5FC1">
          <w:t>Контроллер</w:t>
        </w:r>
        <w:r>
          <w:t>ы</w:t>
        </w:r>
        <w:r w:rsidRPr="006A5FC1">
          <w:t xml:space="preserve"> </w:t>
        </w:r>
        <w:r w:rsidRPr="00B31960">
          <w:t>CTRL</w:t>
        </w:r>
        <w:r w:rsidRPr="00444A03">
          <w:t>_</w:t>
        </w:r>
        <w:r w:rsidRPr="00B31960">
          <w:t>P</w:t>
        </w:r>
        <w:r w:rsidRPr="00444A03">
          <w:t>2_1/2/3/4/5/6/7</w:t>
        </w:r>
        <w:r w:rsidRPr="006A5FC1" w:rsidDel="0048086F">
          <w:t xml:space="preserve"> </w:t>
        </w:r>
        <w:r>
          <w:t>охватывают</w:t>
        </w:r>
        <w:r w:rsidRPr="006A5FC1">
          <w:t xml:space="preserve"> следующие единицы технологического оборудования:</w:t>
        </w:r>
      </w:ins>
    </w:p>
    <w:p w14:paraId="1816E6C6" w14:textId="77777777" w:rsidR="00C1142B" w:rsidRPr="002875F3" w:rsidRDefault="00C1142B" w:rsidP="00C1142B">
      <w:pPr>
        <w:pStyle w:val="a9"/>
        <w:ind w:left="851" w:hanging="357"/>
        <w:rPr>
          <w:ins w:id="3683" w:author="Степан Гусев" w:date="2023-07-27T00:02:00Z"/>
        </w:rPr>
      </w:pPr>
      <w:ins w:id="3684" w:author="Степан Гусев" w:date="2023-07-27T00:02:00Z">
        <w:r w:rsidRPr="002C5996">
          <w:t>окислител</w:t>
        </w:r>
        <w:r>
          <w:t>и</w:t>
        </w:r>
        <w:r w:rsidRPr="002C5996">
          <w:t xml:space="preserve"> Р-2/1-7</w:t>
        </w:r>
        <w:r w:rsidRPr="002875F3">
          <w:t>;</w:t>
        </w:r>
      </w:ins>
    </w:p>
    <w:p w14:paraId="419FF187" w14:textId="77777777" w:rsidR="00C1142B" w:rsidRPr="006A5FC1" w:rsidRDefault="00C1142B" w:rsidP="00C1142B">
      <w:pPr>
        <w:pStyle w:val="22"/>
        <w:rPr>
          <w:ins w:id="3685" w:author="Степан Гусев" w:date="2023-07-27T00:02:00Z"/>
        </w:rPr>
      </w:pPr>
      <w:ins w:id="3686" w:author="Степан Гусев" w:date="2023-07-27T00:02:00Z">
        <w:r w:rsidRPr="006A5FC1">
          <w:t>Задачи управления и оптимизации</w:t>
        </w:r>
      </w:ins>
    </w:p>
    <w:p w14:paraId="30019957" w14:textId="77777777" w:rsidR="00C1142B" w:rsidRPr="006A5FC1" w:rsidRDefault="00C1142B" w:rsidP="00C1142B">
      <w:pPr>
        <w:pStyle w:val="af4"/>
        <w:rPr>
          <w:ins w:id="3687" w:author="Степан Гусев" w:date="2023-07-27T00:02:00Z"/>
        </w:rPr>
      </w:pPr>
      <w:ins w:id="3688" w:author="Степан Гусев" w:date="2023-07-27T00:02:00Z">
        <w:r w:rsidRPr="006A5FC1">
          <w:t>Управление:</w:t>
        </w:r>
      </w:ins>
    </w:p>
    <w:p w14:paraId="48647B84" w14:textId="77777777" w:rsidR="00C1142B" w:rsidRDefault="00C1142B" w:rsidP="00C1142B">
      <w:pPr>
        <w:pStyle w:val="a9"/>
        <w:ind w:left="851" w:hanging="357"/>
        <w:rPr>
          <w:ins w:id="3689" w:author="Степан Гусев" w:date="2023-07-27T00:02:00Z"/>
        </w:rPr>
      </w:pPr>
      <w:ins w:id="3690" w:author="Степан Гусев" w:date="2023-07-27T00:02:00Z">
        <w:r w:rsidRPr="00664972">
          <w:t>Общ</w:t>
        </w:r>
        <w:r>
          <w:t>ей</w:t>
        </w:r>
        <w:r w:rsidRPr="00664972">
          <w:t xml:space="preserve"> нагрузк</w:t>
        </w:r>
        <w:r>
          <w:t>ой</w:t>
        </w:r>
        <w:r w:rsidRPr="00664972">
          <w:t xml:space="preserve"> на окислители</w:t>
        </w:r>
        <w:r>
          <w:t>;</w:t>
        </w:r>
      </w:ins>
    </w:p>
    <w:p w14:paraId="51E359C8" w14:textId="77777777" w:rsidR="00C1142B" w:rsidRPr="005A413E" w:rsidRDefault="00C1142B" w:rsidP="00C1142B">
      <w:pPr>
        <w:pStyle w:val="a9"/>
        <w:ind w:left="851" w:hanging="357"/>
        <w:rPr>
          <w:ins w:id="3691" w:author="Степан Гусев" w:date="2023-07-27T00:02:00Z"/>
        </w:rPr>
      </w:pPr>
      <w:ins w:id="3692" w:author="Степан Гусев" w:date="2023-07-27T00:02:00Z">
        <w:r>
          <w:t>Соотношением шихта</w:t>
        </w:r>
        <w:r>
          <w:rPr>
            <w:lang w:val="en-US"/>
          </w:rPr>
          <w:t>/</w:t>
        </w:r>
        <w:r>
          <w:t>воздух</w:t>
        </w:r>
        <w:r>
          <w:rPr>
            <w:lang w:val="en-US"/>
          </w:rPr>
          <w:t>;</w:t>
        </w:r>
      </w:ins>
    </w:p>
    <w:p w14:paraId="19F83DE7" w14:textId="77777777" w:rsidR="00C1142B" w:rsidRPr="00664972" w:rsidRDefault="00C1142B" w:rsidP="00C1142B">
      <w:pPr>
        <w:pStyle w:val="a9"/>
        <w:ind w:left="851" w:hanging="357"/>
        <w:rPr>
          <w:ins w:id="3693" w:author="Степан Гусев" w:date="2023-07-27T00:02:00Z"/>
        </w:rPr>
      </w:pPr>
      <w:ins w:id="3694" w:author="Степан Гусев" w:date="2023-07-27T00:02:00Z">
        <w:r>
          <w:t>Степенью открытия клапана по пару на 1-ый слой</w:t>
        </w:r>
        <w:r w:rsidRPr="005A413E">
          <w:t>;</w:t>
        </w:r>
      </w:ins>
    </w:p>
    <w:p w14:paraId="636B7E23" w14:textId="77777777" w:rsidR="00C1142B" w:rsidRPr="00664972" w:rsidRDefault="00C1142B" w:rsidP="00C1142B">
      <w:pPr>
        <w:pStyle w:val="a9"/>
        <w:ind w:left="851" w:hanging="357"/>
        <w:rPr>
          <w:ins w:id="3695" w:author="Степан Гусев" w:date="2023-07-27T00:02:00Z"/>
        </w:rPr>
      </w:pPr>
      <w:ins w:id="3696" w:author="Степан Гусев" w:date="2023-07-27T00:02:00Z">
        <w:r w:rsidRPr="00664972">
          <w:t>Уровне</w:t>
        </w:r>
        <w:r>
          <w:t>м</w:t>
        </w:r>
        <w:r w:rsidRPr="00664972">
          <w:t xml:space="preserve"> верха окислител</w:t>
        </w:r>
        <w:r>
          <w:t>ей;</w:t>
        </w:r>
        <w:r w:rsidRPr="00664972">
          <w:tab/>
        </w:r>
      </w:ins>
    </w:p>
    <w:p w14:paraId="2DD2FFE6" w14:textId="77777777" w:rsidR="00C1142B" w:rsidRDefault="00C1142B" w:rsidP="00C1142B">
      <w:pPr>
        <w:pStyle w:val="a9"/>
        <w:ind w:left="851" w:hanging="357"/>
        <w:rPr>
          <w:ins w:id="3697" w:author="Степан Гусев" w:date="2023-07-27T00:02:00Z"/>
        </w:rPr>
      </w:pPr>
      <w:ins w:id="3698" w:author="Степан Гусев" w:date="2023-07-27T00:02:00Z">
        <w:r w:rsidRPr="00664972">
          <w:t>Коэффициент</w:t>
        </w:r>
        <w:r>
          <w:t>ом</w:t>
        </w:r>
        <w:r w:rsidRPr="00664972">
          <w:t xml:space="preserve"> рефракции после окислител</w:t>
        </w:r>
        <w:r>
          <w:t>ей.</w:t>
        </w:r>
      </w:ins>
    </w:p>
    <w:p w14:paraId="12AFE5B6" w14:textId="77777777" w:rsidR="00C1142B" w:rsidRPr="00664972" w:rsidRDefault="00C1142B" w:rsidP="00C1142B">
      <w:pPr>
        <w:pStyle w:val="af4"/>
        <w:rPr>
          <w:ins w:id="3699" w:author="Степан Гусев" w:date="2023-07-27T00:02:00Z"/>
        </w:rPr>
      </w:pPr>
      <w:ins w:id="3700" w:author="Степан Гусев" w:date="2023-07-27T00:02:00Z">
        <w:r w:rsidRPr="006A5FC1">
          <w:t>Оптимизация:</w:t>
        </w:r>
      </w:ins>
    </w:p>
    <w:p w14:paraId="010C31B7" w14:textId="77777777" w:rsidR="00C1142B" w:rsidRDefault="00C1142B" w:rsidP="00C1142B">
      <w:pPr>
        <w:pStyle w:val="a9"/>
        <w:ind w:left="851" w:hanging="357"/>
        <w:rPr>
          <w:ins w:id="3701" w:author="Степан Гусев" w:date="2023-07-27T00:02:00Z"/>
        </w:rPr>
      </w:pPr>
      <w:ins w:id="3702" w:author="Степан Гусев" w:date="2023-07-27T00:02:00Z">
        <w:r w:rsidRPr="007043D9">
          <w:lastRenderedPageBreak/>
          <w:t xml:space="preserve">Максимизация коэффициента рефракции с ограничением на </w:t>
        </w:r>
        <w:proofErr w:type="gramStart"/>
        <w:r w:rsidRPr="007043D9">
          <w:t>содержание  ДМФК</w:t>
        </w:r>
        <w:proofErr w:type="gramEnd"/>
        <w:r w:rsidRPr="007043D9">
          <w:t xml:space="preserve"> и </w:t>
        </w:r>
        <w:proofErr w:type="spellStart"/>
        <w:r w:rsidRPr="007043D9">
          <w:t>ацетофенона</w:t>
        </w:r>
        <w:proofErr w:type="spellEnd"/>
        <w:r w:rsidRPr="007043D9">
          <w:t xml:space="preserve"> в РМО</w:t>
        </w:r>
        <w:r>
          <w:t>;</w:t>
        </w:r>
      </w:ins>
    </w:p>
    <w:p w14:paraId="4BDBEE9B" w14:textId="77777777" w:rsidR="00C1142B" w:rsidRDefault="00C1142B" w:rsidP="00C1142B">
      <w:pPr>
        <w:pStyle w:val="21"/>
        <w:ind w:left="426" w:hanging="568"/>
        <w:rPr>
          <w:ins w:id="3703" w:author="Степан Гусев" w:date="2023-07-27T00:02:00Z"/>
        </w:rPr>
      </w:pPr>
      <w:ins w:id="3704" w:author="Степан Гусев" w:date="2023-07-27T00:02:00Z">
        <w:r>
          <w:t>К</w:t>
        </w:r>
        <w:r w:rsidRPr="002C5996">
          <w:t>онтроллер выделения ГПИПБ из реакционной массы в колоннах 14.1-4 и 24.1-4</w:t>
        </w:r>
        <w:r w:rsidRPr="00444A03">
          <w:t xml:space="preserve"> </w:t>
        </w:r>
        <w:r>
          <w:t>(</w:t>
        </w:r>
        <w:r w:rsidRPr="00B31960">
          <w:t>CTRL</w:t>
        </w:r>
        <w:r w:rsidRPr="00444A03">
          <w:t>_</w:t>
        </w:r>
        <w:r w:rsidRPr="00B31960">
          <w:t>K</w:t>
        </w:r>
        <w:r w:rsidRPr="00444A03">
          <w:t>14_</w:t>
        </w:r>
        <w:r w:rsidRPr="00B31960">
          <w:t>K</w:t>
        </w:r>
        <w:r>
          <w:t>2</w:t>
        </w:r>
        <w:r w:rsidRPr="00444A03">
          <w:t>4)</w:t>
        </w:r>
      </w:ins>
    </w:p>
    <w:p w14:paraId="4F5D81D5" w14:textId="77777777" w:rsidR="00C1142B" w:rsidRPr="006A5FC1" w:rsidRDefault="00C1142B" w:rsidP="00C1142B">
      <w:pPr>
        <w:pStyle w:val="af4"/>
        <w:rPr>
          <w:ins w:id="3705" w:author="Степан Гусев" w:date="2023-07-27T00:02:00Z"/>
        </w:rPr>
      </w:pPr>
      <w:ins w:id="3706" w:author="Степан Гусев" w:date="2023-07-27T00:02:00Z">
        <w:r w:rsidRPr="006A5FC1">
          <w:t xml:space="preserve">Контроллер </w:t>
        </w:r>
        <w:r w:rsidRPr="00B31960">
          <w:t>CTRL</w:t>
        </w:r>
        <w:r w:rsidRPr="00444A03">
          <w:t>_</w:t>
        </w:r>
        <w:r w:rsidRPr="00B31960">
          <w:t>K</w:t>
        </w:r>
        <w:r w:rsidRPr="00444A03">
          <w:t>14_</w:t>
        </w:r>
        <w:r w:rsidRPr="00B31960">
          <w:t>K</w:t>
        </w:r>
        <w:r>
          <w:t>2</w:t>
        </w:r>
        <w:r w:rsidRPr="00444A03">
          <w:t>4</w:t>
        </w:r>
        <w:r>
          <w:t xml:space="preserve"> охватывают</w:t>
        </w:r>
        <w:r w:rsidRPr="006A5FC1">
          <w:t xml:space="preserve"> следующие единицы технологического оборудования:</w:t>
        </w:r>
      </w:ins>
    </w:p>
    <w:p w14:paraId="514A9F4C" w14:textId="77777777" w:rsidR="00C1142B" w:rsidRDefault="00C1142B" w:rsidP="00C1142B">
      <w:pPr>
        <w:pStyle w:val="a9"/>
        <w:ind w:hanging="357"/>
        <w:rPr>
          <w:ins w:id="3707" w:author="Степан Гусев" w:date="2023-07-27T00:02:00Z"/>
        </w:rPr>
      </w:pPr>
      <w:ins w:id="3708" w:author="Степан Гусев" w:date="2023-07-27T00:02:00Z">
        <w:r>
          <w:t>Узел ректификации-дистилляции ГПИПБ.</w:t>
        </w:r>
      </w:ins>
    </w:p>
    <w:p w14:paraId="36CDF50F" w14:textId="77777777" w:rsidR="00C1142B" w:rsidRPr="002875F3" w:rsidRDefault="00C1142B" w:rsidP="00C1142B">
      <w:pPr>
        <w:pStyle w:val="22"/>
        <w:rPr>
          <w:ins w:id="3709" w:author="Степан Гусев" w:date="2023-07-27T00:02:00Z"/>
        </w:rPr>
      </w:pPr>
      <w:ins w:id="3710" w:author="Степан Гусев" w:date="2023-07-27T00:02:00Z">
        <w:r w:rsidRPr="006A5FC1">
          <w:t>Задачи управления и оптимизации</w:t>
        </w:r>
      </w:ins>
    </w:p>
    <w:p w14:paraId="42D31017" w14:textId="77777777" w:rsidR="006D1EEB" w:rsidRPr="006A5FC1" w:rsidRDefault="006D1EEB" w:rsidP="006D1EEB">
      <w:pPr>
        <w:pStyle w:val="af4"/>
        <w:rPr>
          <w:ins w:id="3711" w:author="Учетная запись Майкрософт" w:date="2023-07-27T09:07:00Z"/>
        </w:rPr>
      </w:pPr>
      <w:ins w:id="3712" w:author="Учетная запись Майкрософт" w:date="2023-07-27T09:07:00Z">
        <w:r w:rsidRPr="006A5FC1">
          <w:t>Управление:</w:t>
        </w:r>
      </w:ins>
    </w:p>
    <w:p w14:paraId="361D1860" w14:textId="77777777" w:rsidR="006D1EEB" w:rsidRDefault="006D1EEB" w:rsidP="006D1EEB">
      <w:pPr>
        <w:pStyle w:val="a9"/>
        <w:ind w:left="851" w:hanging="357"/>
        <w:rPr>
          <w:ins w:id="3713" w:author="Учетная запись Майкрософт" w:date="2023-07-27T09:07:00Z"/>
        </w:rPr>
      </w:pPr>
      <w:ins w:id="3714" w:author="Учетная запись Майкрософт" w:date="2023-07-27T09:07:00Z">
        <w:r w:rsidRPr="00664972">
          <w:t>Общ</w:t>
        </w:r>
        <w:r>
          <w:t>ей</w:t>
        </w:r>
        <w:r w:rsidRPr="00664972">
          <w:t xml:space="preserve"> нагрузк</w:t>
        </w:r>
        <w:r>
          <w:t>ой</w:t>
        </w:r>
        <w:r w:rsidRPr="00664972">
          <w:t xml:space="preserve"> на </w:t>
        </w:r>
        <w:r>
          <w:t>колонны;</w:t>
        </w:r>
      </w:ins>
    </w:p>
    <w:p w14:paraId="153CE26F" w14:textId="77777777" w:rsidR="006D1EEB" w:rsidRDefault="006D1EEB" w:rsidP="006D1EEB">
      <w:pPr>
        <w:pStyle w:val="a9"/>
        <w:ind w:left="851" w:hanging="357"/>
        <w:rPr>
          <w:ins w:id="3715" w:author="Учетная запись Майкрософт" w:date="2023-07-27T09:07:00Z"/>
        </w:rPr>
      </w:pPr>
      <w:ins w:id="3716" w:author="Учетная запись Майкрософт" w:date="2023-07-27T09:07:00Z">
        <w:r>
          <w:t>Поддержание у</w:t>
        </w:r>
        <w:r w:rsidRPr="00033665">
          <w:t>ровн</w:t>
        </w:r>
        <w:r>
          <w:t>я</w:t>
        </w:r>
        <w:r w:rsidRPr="00033665">
          <w:t xml:space="preserve"> в Е-12</w:t>
        </w:r>
        <w:r>
          <w:t xml:space="preserve"> </w:t>
        </w:r>
        <w:r w:rsidRPr="00033665">
          <w:t>и Е-10/1</w:t>
        </w:r>
        <w:r>
          <w:t>-</w:t>
        </w:r>
        <w:r w:rsidRPr="00033665">
          <w:t>2</w:t>
        </w:r>
        <w:r>
          <w:t>;</w:t>
        </w:r>
        <w:bookmarkStart w:id="3717" w:name="_GoBack"/>
        <w:bookmarkEnd w:id="3717"/>
      </w:ins>
    </w:p>
    <w:p w14:paraId="5BC781B5" w14:textId="77777777" w:rsidR="006D1EEB" w:rsidRDefault="006D1EEB" w:rsidP="006D1EEB">
      <w:pPr>
        <w:pStyle w:val="a9"/>
        <w:ind w:left="851" w:hanging="357"/>
        <w:rPr>
          <w:ins w:id="3718" w:author="Учетная запись Майкрософт" w:date="2023-07-27T09:07:00Z"/>
        </w:rPr>
      </w:pPr>
      <w:ins w:id="3719" w:author="Учетная запись Майкрософт" w:date="2023-07-27T09:07:00Z">
        <w:r>
          <w:t>Температура верха К-14 и К-24</w:t>
        </w:r>
        <w:r w:rsidRPr="002C54FD">
          <w:t>;</w:t>
        </w:r>
      </w:ins>
    </w:p>
    <w:p w14:paraId="0FC7DE3D" w14:textId="77777777" w:rsidR="006D1EEB" w:rsidRPr="00033665" w:rsidRDefault="006D1EEB" w:rsidP="006D1EEB">
      <w:pPr>
        <w:pStyle w:val="a9"/>
        <w:ind w:left="851" w:hanging="357"/>
        <w:rPr>
          <w:ins w:id="3720" w:author="Учетная запись Майкрософт" w:date="2023-07-27T09:07:00Z"/>
        </w:rPr>
      </w:pPr>
      <w:ins w:id="3721" w:author="Учетная запись Майкрософт" w:date="2023-07-27T09:07:00Z">
        <w:r>
          <w:t>Температура куба К-14 и К-24</w:t>
        </w:r>
        <w:r w:rsidRPr="00FE7EAD">
          <w:t>;</w:t>
        </w:r>
      </w:ins>
    </w:p>
    <w:p w14:paraId="01A589B4" w14:textId="77777777" w:rsidR="006D1EEB" w:rsidRDefault="006D1EEB" w:rsidP="006D1EEB">
      <w:pPr>
        <w:pStyle w:val="a9"/>
        <w:ind w:left="851" w:hanging="357"/>
        <w:rPr>
          <w:ins w:id="3722" w:author="Учетная запись Майкрософт" w:date="2023-07-27T09:07:00Z"/>
        </w:rPr>
      </w:pPr>
      <w:ins w:id="3723" w:author="Учетная запись Майкрософт" w:date="2023-07-27T09:07:00Z">
        <w:r>
          <w:t xml:space="preserve">Поддержание заданного содержания </w:t>
        </w:r>
        <w:r w:rsidRPr="00033665">
          <w:t xml:space="preserve">ИПБ в кубе </w:t>
        </w:r>
        <w:r>
          <w:t xml:space="preserve">колонн </w:t>
        </w:r>
        <w:r w:rsidRPr="00033665">
          <w:t>К-24/1</w:t>
        </w:r>
        <w:r>
          <w:t>-</w:t>
        </w:r>
        <w:r w:rsidRPr="00033665">
          <w:t>4</w:t>
        </w:r>
        <w:r>
          <w:t>.</w:t>
        </w:r>
      </w:ins>
    </w:p>
    <w:p w14:paraId="46A07311" w14:textId="77777777" w:rsidR="006D1EEB" w:rsidRDefault="006D1EEB" w:rsidP="006D1EEB">
      <w:pPr>
        <w:pStyle w:val="af4"/>
        <w:rPr>
          <w:ins w:id="3724" w:author="Учетная запись Майкрософт" w:date="2023-07-27T09:07:00Z"/>
        </w:rPr>
      </w:pPr>
      <w:ins w:id="3725" w:author="Учетная запись Майкрософт" w:date="2023-07-27T09:07:00Z">
        <w:r w:rsidRPr="006A5FC1">
          <w:t>Оптимизация:</w:t>
        </w:r>
      </w:ins>
    </w:p>
    <w:p w14:paraId="146B2141" w14:textId="77777777" w:rsidR="006D1EEB" w:rsidRPr="007043D9" w:rsidRDefault="006D1EEB" w:rsidP="006D1EEB">
      <w:pPr>
        <w:pStyle w:val="a9"/>
        <w:ind w:left="851" w:hanging="357"/>
        <w:rPr>
          <w:ins w:id="3726" w:author="Учетная запись Майкрософт" w:date="2023-07-27T09:07:00Z"/>
        </w:rPr>
      </w:pPr>
      <w:ins w:id="3727" w:author="Учетная запись Майкрософт" w:date="2023-07-27T09:07:00Z">
        <w:r w:rsidRPr="007043D9">
          <w:t xml:space="preserve">Минимизация расхода пара c ограничением на содержание ИПБ в </w:t>
        </w:r>
        <w:r>
          <w:t xml:space="preserve">техническом </w:t>
        </w:r>
        <w:r w:rsidRPr="007043D9">
          <w:t>ГПИПБ</w:t>
        </w:r>
      </w:ins>
    </w:p>
    <w:p w14:paraId="6CE783E4" w14:textId="77777777" w:rsidR="006D1EEB" w:rsidRPr="00664972" w:rsidRDefault="006D1EEB" w:rsidP="006D1EEB">
      <w:pPr>
        <w:pStyle w:val="a9"/>
        <w:ind w:left="851" w:hanging="357"/>
        <w:rPr>
          <w:ins w:id="3728" w:author="Учетная запись Майкрософт" w:date="2023-07-27T09:07:00Z"/>
        </w:rPr>
      </w:pPr>
      <w:ins w:id="3729" w:author="Учетная запись Майкрософт" w:date="2023-07-27T09:07:00Z">
        <w:r w:rsidRPr="007043D9">
          <w:t xml:space="preserve">Максимизация </w:t>
        </w:r>
        <w:r>
          <w:t>технического ГПИПБ</w:t>
        </w:r>
        <w:r w:rsidRPr="007043D9">
          <w:t xml:space="preserve"> в кубе c ограничением на</w:t>
        </w:r>
        <w:r>
          <w:t xml:space="preserve"> </w:t>
        </w:r>
        <w:r w:rsidRPr="007043D9">
          <w:t>содержание</w:t>
        </w:r>
        <w:r>
          <w:t xml:space="preserve"> </w:t>
        </w:r>
        <w:r w:rsidRPr="007043D9">
          <w:t>ИПБ.</w:t>
        </w:r>
      </w:ins>
    </w:p>
    <w:p w14:paraId="163F211C" w14:textId="64172B06" w:rsidR="00C1142B" w:rsidRPr="006A5FC1" w:rsidDel="006D1EEB" w:rsidRDefault="00C1142B" w:rsidP="00C1142B">
      <w:pPr>
        <w:pStyle w:val="af4"/>
        <w:rPr>
          <w:ins w:id="3730" w:author="Степан Гусев" w:date="2023-07-27T00:02:00Z"/>
          <w:del w:id="3731" w:author="Учетная запись Майкрософт" w:date="2023-07-27T09:07:00Z"/>
        </w:rPr>
      </w:pPr>
      <w:ins w:id="3732" w:author="Степан Гусев" w:date="2023-07-27T00:02:00Z">
        <w:del w:id="3733" w:author="Учетная запись Майкрософт" w:date="2023-07-27T09:07:00Z">
          <w:r w:rsidRPr="006A5FC1" w:rsidDel="006D1EEB">
            <w:delText>Управление:</w:delText>
          </w:r>
        </w:del>
      </w:ins>
    </w:p>
    <w:p w14:paraId="0EE5EECA" w14:textId="48766A3D" w:rsidR="00C1142B" w:rsidDel="006D1EEB" w:rsidRDefault="00C1142B" w:rsidP="00C1142B">
      <w:pPr>
        <w:pStyle w:val="a9"/>
        <w:ind w:left="851" w:hanging="357"/>
        <w:rPr>
          <w:ins w:id="3734" w:author="Степан Гусев" w:date="2023-07-27T00:02:00Z"/>
          <w:del w:id="3735" w:author="Учетная запись Майкрософт" w:date="2023-07-27T09:07:00Z"/>
        </w:rPr>
      </w:pPr>
      <w:ins w:id="3736" w:author="Степан Гусев" w:date="2023-07-27T00:02:00Z">
        <w:del w:id="3737" w:author="Учетная запись Майкрософт" w:date="2023-07-27T09:07:00Z">
          <w:r w:rsidRPr="00664972" w:rsidDel="006D1EEB">
            <w:delText>Общ</w:delText>
          </w:r>
          <w:r w:rsidDel="006D1EEB">
            <w:delText>ей</w:delText>
          </w:r>
          <w:r w:rsidRPr="00664972" w:rsidDel="006D1EEB">
            <w:delText xml:space="preserve"> нагрузк</w:delText>
          </w:r>
          <w:r w:rsidDel="006D1EEB">
            <w:delText>ой</w:delText>
          </w:r>
          <w:r w:rsidRPr="00664972" w:rsidDel="006D1EEB">
            <w:delText xml:space="preserve"> на </w:delText>
          </w:r>
          <w:r w:rsidDel="006D1EEB">
            <w:delText>колонны;</w:delText>
          </w:r>
        </w:del>
      </w:ins>
    </w:p>
    <w:p w14:paraId="26067707" w14:textId="67E0A154" w:rsidR="00C1142B" w:rsidRPr="00033665" w:rsidDel="006D1EEB" w:rsidRDefault="00C1142B" w:rsidP="00C1142B">
      <w:pPr>
        <w:pStyle w:val="a9"/>
        <w:ind w:left="851" w:hanging="357"/>
        <w:rPr>
          <w:ins w:id="3738" w:author="Степан Гусев" w:date="2023-07-27T00:02:00Z"/>
          <w:del w:id="3739" w:author="Учетная запись Майкрософт" w:date="2023-07-27T09:07:00Z"/>
        </w:rPr>
      </w:pPr>
      <w:ins w:id="3740" w:author="Степан Гусев" w:date="2023-07-27T00:02:00Z">
        <w:del w:id="3741" w:author="Учетная запись Майкрософт" w:date="2023-07-27T09:07:00Z">
          <w:r w:rsidDel="006D1EEB">
            <w:delText>Поддержание у</w:delText>
          </w:r>
          <w:r w:rsidRPr="00033665" w:rsidDel="006D1EEB">
            <w:delText>ровн</w:delText>
          </w:r>
          <w:r w:rsidDel="006D1EEB">
            <w:delText>я</w:delText>
          </w:r>
          <w:r w:rsidRPr="00033665" w:rsidDel="006D1EEB">
            <w:delText xml:space="preserve"> в Е-12</w:delText>
          </w:r>
          <w:r w:rsidDel="006D1EEB">
            <w:delText xml:space="preserve"> </w:delText>
          </w:r>
          <w:r w:rsidRPr="00033665" w:rsidDel="006D1EEB">
            <w:delText>и Е-10/1</w:delText>
          </w:r>
          <w:r w:rsidDel="006D1EEB">
            <w:delText>-</w:delText>
          </w:r>
          <w:r w:rsidRPr="00033665" w:rsidDel="006D1EEB">
            <w:delText>2</w:delText>
          </w:r>
          <w:r w:rsidDel="006D1EEB">
            <w:delText>;</w:delText>
          </w:r>
          <w:r w:rsidRPr="00033665" w:rsidDel="006D1EEB">
            <w:tab/>
          </w:r>
        </w:del>
      </w:ins>
    </w:p>
    <w:p w14:paraId="6111117F" w14:textId="322917A9" w:rsidR="00C1142B" w:rsidDel="006D1EEB" w:rsidRDefault="00C1142B" w:rsidP="00C1142B">
      <w:pPr>
        <w:pStyle w:val="a9"/>
        <w:ind w:left="851" w:hanging="357"/>
        <w:rPr>
          <w:ins w:id="3742" w:author="Степан Гусев" w:date="2023-07-27T00:02:00Z"/>
          <w:del w:id="3743" w:author="Учетная запись Майкрософт" w:date="2023-07-27T09:07:00Z"/>
        </w:rPr>
      </w:pPr>
      <w:ins w:id="3744" w:author="Степан Гусев" w:date="2023-07-27T00:02:00Z">
        <w:del w:id="3745" w:author="Учетная запись Майкрософт" w:date="2023-07-27T09:07:00Z">
          <w:r w:rsidDel="006D1EEB">
            <w:delText xml:space="preserve">Поддержание заданного содержания </w:delText>
          </w:r>
          <w:r w:rsidRPr="00033665" w:rsidDel="006D1EEB">
            <w:delText xml:space="preserve">ИПБ в кубе </w:delText>
          </w:r>
          <w:r w:rsidDel="006D1EEB">
            <w:delText xml:space="preserve">колонн </w:delText>
          </w:r>
          <w:r w:rsidRPr="00033665" w:rsidDel="006D1EEB">
            <w:delText>К-24/1</w:delText>
          </w:r>
          <w:r w:rsidDel="006D1EEB">
            <w:delText>-</w:delText>
          </w:r>
          <w:r w:rsidRPr="00033665" w:rsidDel="006D1EEB">
            <w:delText>4</w:delText>
          </w:r>
          <w:r w:rsidDel="006D1EEB">
            <w:delText>.</w:delText>
          </w:r>
        </w:del>
      </w:ins>
    </w:p>
    <w:p w14:paraId="66D919B0" w14:textId="7FCFA648" w:rsidR="00C1142B" w:rsidDel="006D1EEB" w:rsidRDefault="00C1142B" w:rsidP="00C1142B">
      <w:pPr>
        <w:pStyle w:val="af4"/>
        <w:rPr>
          <w:ins w:id="3746" w:author="Степан Гусев" w:date="2023-07-27T00:02:00Z"/>
          <w:del w:id="3747" w:author="Учетная запись Майкрософт" w:date="2023-07-27T09:07:00Z"/>
        </w:rPr>
      </w:pPr>
      <w:ins w:id="3748" w:author="Степан Гусев" w:date="2023-07-27T00:02:00Z">
        <w:del w:id="3749" w:author="Учетная запись Майкрософт" w:date="2023-07-27T09:07:00Z">
          <w:r w:rsidRPr="006A5FC1" w:rsidDel="006D1EEB">
            <w:delText>Оптимизация:</w:delText>
          </w:r>
        </w:del>
      </w:ins>
    </w:p>
    <w:p w14:paraId="31BB6C00" w14:textId="4D12F276" w:rsidR="00C1142B" w:rsidRPr="007043D9" w:rsidDel="006D1EEB" w:rsidRDefault="00C1142B" w:rsidP="00C1142B">
      <w:pPr>
        <w:pStyle w:val="a9"/>
        <w:ind w:left="851" w:hanging="357"/>
        <w:rPr>
          <w:ins w:id="3750" w:author="Степан Гусев" w:date="2023-07-27T00:02:00Z"/>
          <w:del w:id="3751" w:author="Учетная запись Майкрософт" w:date="2023-07-27T09:07:00Z"/>
        </w:rPr>
      </w:pPr>
      <w:ins w:id="3752" w:author="Степан Гусев" w:date="2023-07-27T00:02:00Z">
        <w:del w:id="3753" w:author="Учетная запись Майкрософт" w:date="2023-07-27T09:07:00Z">
          <w:r w:rsidRPr="007043D9" w:rsidDel="006D1EEB">
            <w:delText xml:space="preserve">Минимизация расхода пара c ограничением на содержание ИПБ в </w:delText>
          </w:r>
          <w:r w:rsidDel="006D1EEB">
            <w:delText xml:space="preserve">техническом </w:delText>
          </w:r>
          <w:r w:rsidRPr="007043D9" w:rsidDel="006D1EEB">
            <w:delText>ГПИПБ</w:delText>
          </w:r>
        </w:del>
      </w:ins>
    </w:p>
    <w:p w14:paraId="7E2B0786" w14:textId="675B6FC1" w:rsidR="00C1142B" w:rsidRPr="00664972" w:rsidDel="006D1EEB" w:rsidRDefault="00C1142B" w:rsidP="00C1142B">
      <w:pPr>
        <w:pStyle w:val="a9"/>
        <w:ind w:left="851" w:hanging="357"/>
        <w:rPr>
          <w:ins w:id="3754" w:author="Степан Гусев" w:date="2023-07-27T00:02:00Z"/>
          <w:del w:id="3755" w:author="Учетная запись Майкрософт" w:date="2023-07-27T09:07:00Z"/>
        </w:rPr>
      </w:pPr>
      <w:ins w:id="3756" w:author="Степан Гусев" w:date="2023-07-27T00:02:00Z">
        <w:del w:id="3757" w:author="Учетная запись Майкрософт" w:date="2023-07-27T09:07:00Z">
          <w:r w:rsidRPr="007043D9" w:rsidDel="006D1EEB">
            <w:delText xml:space="preserve">Максимизация </w:delText>
          </w:r>
          <w:r w:rsidDel="006D1EEB">
            <w:delText>технического ГПИПБ</w:delText>
          </w:r>
          <w:r w:rsidRPr="007043D9" w:rsidDel="006D1EEB">
            <w:delText xml:space="preserve"> в кубе c ограничением на</w:delText>
          </w:r>
          <w:r w:rsidDel="006D1EEB">
            <w:delText xml:space="preserve"> </w:delText>
          </w:r>
          <w:r w:rsidRPr="007043D9" w:rsidDel="006D1EEB">
            <w:delText>содержание</w:delText>
          </w:r>
          <w:r w:rsidDel="006D1EEB">
            <w:delText xml:space="preserve"> </w:delText>
          </w:r>
          <w:r w:rsidRPr="007043D9" w:rsidDel="006D1EEB">
            <w:delText>ИПБ.</w:delText>
          </w:r>
        </w:del>
      </w:ins>
    </w:p>
    <w:p w14:paraId="53CCA37A" w14:textId="1347C166" w:rsidR="00C1142B" w:rsidDel="006D1EEB" w:rsidRDefault="00C1142B" w:rsidP="00C1142B">
      <w:pPr>
        <w:pStyle w:val="a9"/>
        <w:ind w:left="851" w:hanging="357"/>
        <w:rPr>
          <w:ins w:id="3758" w:author="Степан Гусев" w:date="2023-07-27T00:02:00Z"/>
          <w:del w:id="3759" w:author="Учетная запись Майкрософт" w:date="2023-07-27T09:07:00Z"/>
        </w:rPr>
      </w:pPr>
      <w:ins w:id="3760" w:author="Степан Гусев" w:date="2023-07-27T00:02:00Z">
        <w:del w:id="3761" w:author="Учетная запись Майкрософт" w:date="2023-07-27T09:07:00Z">
          <w:r w:rsidRPr="00664972" w:rsidDel="006D1EEB">
            <w:delText>Увеличение ГПИПБ в смеси</w:delText>
          </w:r>
          <w:r w:rsidDel="006D1EEB">
            <w:delText xml:space="preserve"> по колоннам К-24</w:delText>
          </w:r>
          <w:r w:rsidRPr="00664972" w:rsidDel="006D1EEB">
            <w:delText>, снижение возвратного ИПБ</w:delText>
          </w:r>
          <w:r w:rsidRPr="007043D9" w:rsidDel="006D1EEB">
            <w:delText xml:space="preserve"> c ограничением на его содержание</w:delText>
          </w:r>
          <w:r w:rsidDel="006D1EEB">
            <w:delText xml:space="preserve"> в техническом ГПИПБ.</w:delText>
          </w:r>
        </w:del>
      </w:ins>
    </w:p>
    <w:p w14:paraId="09EC28A7" w14:textId="16A83AC9" w:rsidR="00B31960" w:rsidDel="00C1142B" w:rsidRDefault="00B31960" w:rsidP="00B31960">
      <w:pPr>
        <w:pStyle w:val="21"/>
        <w:ind w:left="426" w:hanging="568"/>
        <w:rPr>
          <w:del w:id="3762" w:author="Степан Гусев" w:date="2023-07-27T00:02:00Z"/>
        </w:rPr>
      </w:pPr>
      <w:del w:id="3763" w:author="Степан Гусев" w:date="2023-07-27T00:02:00Z">
        <w:r w:rsidDel="00C1142B">
          <w:delText>К</w:delText>
        </w:r>
        <w:r w:rsidRPr="002C5996" w:rsidDel="00C1142B">
          <w:delText>онтроллеры окислителей Р-2/1-7</w:delText>
        </w:r>
        <w:r w:rsidDel="00C1142B">
          <w:delText xml:space="preserve"> (</w:delText>
        </w:r>
        <w:r w:rsidRPr="00B31960" w:rsidDel="00C1142B">
          <w:delText>CTRL</w:delText>
        </w:r>
        <w:r w:rsidRPr="00444A03" w:rsidDel="00C1142B">
          <w:delText>_</w:delText>
        </w:r>
        <w:r w:rsidRPr="00B31960" w:rsidDel="00C1142B">
          <w:delText>P</w:delText>
        </w:r>
        <w:r w:rsidRPr="00444A03" w:rsidDel="00C1142B">
          <w:delText>2_1/2/3/4/5/6/7)</w:delText>
        </w:r>
      </w:del>
    </w:p>
    <w:p w14:paraId="545BB3AF" w14:textId="2E4869FF" w:rsidR="00664972" w:rsidRPr="006A5FC1" w:rsidDel="00C1142B" w:rsidRDefault="00664972" w:rsidP="00664972">
      <w:pPr>
        <w:pStyle w:val="af4"/>
        <w:rPr>
          <w:del w:id="3764" w:author="Степан Гусев" w:date="2023-07-27T00:02:00Z"/>
        </w:rPr>
      </w:pPr>
      <w:del w:id="3765" w:author="Степан Гусев" w:date="2023-07-27T00:02:00Z">
        <w:r w:rsidRPr="006A5FC1" w:rsidDel="00C1142B">
          <w:delText>Контроллер</w:delText>
        </w:r>
        <w:r w:rsidDel="00C1142B">
          <w:delText>ы</w:delText>
        </w:r>
        <w:r w:rsidRPr="006A5FC1" w:rsidDel="00C1142B">
          <w:delText xml:space="preserve"> </w:delText>
        </w:r>
        <w:r w:rsidRPr="00B31960" w:rsidDel="00C1142B">
          <w:delText>CTRL</w:delText>
        </w:r>
        <w:r w:rsidRPr="00444A03" w:rsidDel="00C1142B">
          <w:delText>_</w:delText>
        </w:r>
        <w:r w:rsidRPr="00B31960" w:rsidDel="00C1142B">
          <w:delText>P</w:delText>
        </w:r>
        <w:r w:rsidRPr="00444A03" w:rsidDel="00C1142B">
          <w:delText>2_1/2/3/4/5/6/7</w:delText>
        </w:r>
        <w:r w:rsidRPr="006A5FC1" w:rsidDel="00C1142B">
          <w:delText xml:space="preserve"> </w:delText>
        </w:r>
        <w:r w:rsidDel="00C1142B">
          <w:delText>охватывают</w:delText>
        </w:r>
        <w:r w:rsidRPr="006A5FC1" w:rsidDel="00C1142B">
          <w:delText xml:space="preserve"> следующие единицы технологического оборудования:</w:delText>
        </w:r>
      </w:del>
    </w:p>
    <w:p w14:paraId="5D09116C" w14:textId="7CEB0578" w:rsidR="00664972" w:rsidRPr="002875F3" w:rsidDel="00C1142B" w:rsidRDefault="00664972" w:rsidP="00664972">
      <w:pPr>
        <w:pStyle w:val="a9"/>
        <w:ind w:left="851" w:hanging="357"/>
        <w:rPr>
          <w:del w:id="3766" w:author="Степан Гусев" w:date="2023-07-27T00:02:00Z"/>
        </w:rPr>
      </w:pPr>
      <w:del w:id="3767" w:author="Степан Гусев" w:date="2023-07-27T00:02:00Z">
        <w:r w:rsidRPr="002C5996" w:rsidDel="00C1142B">
          <w:delText>окислител</w:delText>
        </w:r>
        <w:r w:rsidDel="00C1142B">
          <w:delText>и</w:delText>
        </w:r>
        <w:r w:rsidRPr="002C5996" w:rsidDel="00C1142B">
          <w:delText xml:space="preserve"> Р-2/1-7</w:delText>
        </w:r>
        <w:r w:rsidRPr="002875F3" w:rsidDel="00C1142B">
          <w:delText>;</w:delText>
        </w:r>
      </w:del>
    </w:p>
    <w:p w14:paraId="308EE939" w14:textId="5E8DBAF5" w:rsidR="00664972" w:rsidRPr="006A5FC1" w:rsidDel="00C1142B" w:rsidRDefault="00664972" w:rsidP="00664972">
      <w:pPr>
        <w:pStyle w:val="22"/>
        <w:rPr>
          <w:del w:id="3768" w:author="Степан Гусев" w:date="2023-07-27T00:02:00Z"/>
        </w:rPr>
      </w:pPr>
      <w:bookmarkStart w:id="3769" w:name="_Toc112142372"/>
      <w:del w:id="3770" w:author="Степан Гусев" w:date="2023-07-27T00:02:00Z">
        <w:r w:rsidRPr="006A5FC1" w:rsidDel="00C1142B">
          <w:delText>Задачи управления и оптимизации</w:delText>
        </w:r>
        <w:bookmarkEnd w:id="3769"/>
      </w:del>
    </w:p>
    <w:p w14:paraId="7595F756" w14:textId="01C4F4FE" w:rsidR="00664972" w:rsidRPr="006A5FC1" w:rsidDel="00C1142B" w:rsidRDefault="00664972" w:rsidP="00664972">
      <w:pPr>
        <w:pStyle w:val="af4"/>
        <w:rPr>
          <w:del w:id="3771" w:author="Степан Гусев" w:date="2023-07-27T00:02:00Z"/>
        </w:rPr>
      </w:pPr>
      <w:del w:id="3772" w:author="Степан Гусев" w:date="2023-07-27T00:02:00Z">
        <w:r w:rsidRPr="006A5FC1" w:rsidDel="00C1142B">
          <w:delText>Управление:</w:delText>
        </w:r>
      </w:del>
    </w:p>
    <w:p w14:paraId="0F38C09B" w14:textId="3EE5D1FC" w:rsidR="00664972" w:rsidRPr="00664972" w:rsidDel="00C1142B" w:rsidRDefault="00664972" w:rsidP="00033665">
      <w:pPr>
        <w:pStyle w:val="a9"/>
        <w:ind w:left="851" w:hanging="357"/>
        <w:rPr>
          <w:del w:id="3773" w:author="Степан Гусев" w:date="2023-07-27T00:02:00Z"/>
        </w:rPr>
      </w:pPr>
      <w:del w:id="3774" w:author="Степан Гусев" w:date="2023-07-27T00:02:00Z">
        <w:r w:rsidRPr="00664972" w:rsidDel="00C1142B">
          <w:delText>Общ</w:delText>
        </w:r>
        <w:r w:rsidDel="00C1142B">
          <w:delText>ей</w:delText>
        </w:r>
        <w:r w:rsidRPr="00664972" w:rsidDel="00C1142B">
          <w:delText xml:space="preserve"> нагрузк</w:delText>
        </w:r>
        <w:r w:rsidDel="00C1142B">
          <w:delText>ой</w:delText>
        </w:r>
        <w:r w:rsidRPr="00664972" w:rsidDel="00C1142B">
          <w:delText xml:space="preserve"> на окислители</w:delText>
        </w:r>
        <w:r w:rsidDel="00C1142B">
          <w:delText>;</w:delText>
        </w:r>
      </w:del>
    </w:p>
    <w:p w14:paraId="694F802D" w14:textId="6243B698" w:rsidR="00664972" w:rsidRPr="00664972" w:rsidDel="00C1142B" w:rsidRDefault="00664972" w:rsidP="00033665">
      <w:pPr>
        <w:pStyle w:val="a9"/>
        <w:ind w:left="851" w:hanging="357"/>
        <w:rPr>
          <w:del w:id="3775" w:author="Степан Гусев" w:date="2023-07-27T00:02:00Z"/>
        </w:rPr>
      </w:pPr>
      <w:del w:id="3776" w:author="Степан Гусев" w:date="2023-07-27T00:02:00Z">
        <w:r w:rsidRPr="00664972" w:rsidDel="00C1142B">
          <w:delText>Уровне</w:delText>
        </w:r>
        <w:r w:rsidDel="00C1142B">
          <w:delText>м</w:delText>
        </w:r>
        <w:r w:rsidRPr="00664972" w:rsidDel="00C1142B">
          <w:delText xml:space="preserve"> верха окислител</w:delText>
        </w:r>
        <w:r w:rsidDel="00C1142B">
          <w:delText>ей;</w:delText>
        </w:r>
        <w:r w:rsidRPr="00664972" w:rsidDel="00C1142B">
          <w:tab/>
        </w:r>
      </w:del>
    </w:p>
    <w:p w14:paraId="472D1C3E" w14:textId="401DF10B" w:rsidR="00664972" w:rsidDel="00C1142B" w:rsidRDefault="00664972" w:rsidP="00033665">
      <w:pPr>
        <w:pStyle w:val="a9"/>
        <w:ind w:left="851" w:hanging="357"/>
        <w:rPr>
          <w:del w:id="3777" w:author="Степан Гусев" w:date="2023-07-27T00:02:00Z"/>
        </w:rPr>
      </w:pPr>
      <w:del w:id="3778" w:author="Степан Гусев" w:date="2023-07-27T00:02:00Z">
        <w:r w:rsidRPr="00664972" w:rsidDel="00C1142B">
          <w:delText>Коэффициент</w:delText>
        </w:r>
        <w:r w:rsidDel="00C1142B">
          <w:delText>ом</w:delText>
        </w:r>
        <w:r w:rsidRPr="00664972" w:rsidDel="00C1142B">
          <w:delText xml:space="preserve"> рефракции после окислител</w:delText>
        </w:r>
        <w:r w:rsidDel="00C1142B">
          <w:delText>ей</w:delText>
        </w:r>
        <w:r w:rsidR="00033665" w:rsidDel="00C1142B">
          <w:delText>.</w:delText>
        </w:r>
      </w:del>
    </w:p>
    <w:p w14:paraId="1A0784C2" w14:textId="5752DB12" w:rsidR="00664972" w:rsidRPr="00664972" w:rsidDel="00C1142B" w:rsidRDefault="00664972" w:rsidP="00664972">
      <w:pPr>
        <w:pStyle w:val="af4"/>
        <w:rPr>
          <w:del w:id="3779" w:author="Степан Гусев" w:date="2023-07-27T00:02:00Z"/>
        </w:rPr>
      </w:pPr>
      <w:del w:id="3780" w:author="Степан Гусев" w:date="2023-07-27T00:02:00Z">
        <w:r w:rsidRPr="006A5FC1" w:rsidDel="00C1142B">
          <w:delText>Оптимизация:</w:delText>
        </w:r>
      </w:del>
    </w:p>
    <w:p w14:paraId="2D7CB36F" w14:textId="2EF3C860" w:rsidR="00664972" w:rsidDel="00C1142B" w:rsidRDefault="007043D9" w:rsidP="00664972">
      <w:pPr>
        <w:pStyle w:val="a9"/>
        <w:ind w:left="851" w:hanging="357"/>
        <w:rPr>
          <w:del w:id="3781" w:author="Степан Гусев" w:date="2023-07-27T00:02:00Z"/>
        </w:rPr>
      </w:pPr>
      <w:del w:id="3782" w:author="Степан Гусев" w:date="2023-07-27T00:02:00Z">
        <w:r w:rsidRPr="007043D9" w:rsidDel="00C1142B">
          <w:delText>Максимизация коэффициента рефракции с ограничением на содержание  ДМФК и ацетофенона в РМО</w:delText>
        </w:r>
        <w:r w:rsidR="00664972" w:rsidDel="00C1142B">
          <w:delText>;</w:delText>
        </w:r>
      </w:del>
    </w:p>
    <w:p w14:paraId="23FC8291" w14:textId="47826257" w:rsidR="00664972" w:rsidDel="00C1142B" w:rsidRDefault="00664972" w:rsidP="00664972">
      <w:pPr>
        <w:pStyle w:val="a9"/>
        <w:ind w:left="851" w:hanging="357"/>
        <w:rPr>
          <w:del w:id="3783" w:author="Степан Гусев" w:date="2023-07-27T00:02:00Z"/>
        </w:rPr>
      </w:pPr>
      <w:del w:id="3784" w:author="Степан Гусев" w:date="2023-07-27T00:02:00Z">
        <w:r w:rsidRPr="00664972" w:rsidDel="00C1142B">
          <w:delText>Увеличение ГПИПБ в смеси</w:delText>
        </w:r>
        <w:r w:rsidDel="00C1142B">
          <w:delText xml:space="preserve"> по колонн К-24</w:delText>
        </w:r>
        <w:r w:rsidRPr="00664972" w:rsidDel="00C1142B">
          <w:delText>, снижение возвратного ИПБ</w:delText>
        </w:r>
        <w:r w:rsidDel="00C1142B">
          <w:delText>.</w:delText>
        </w:r>
      </w:del>
    </w:p>
    <w:p w14:paraId="43E0419F" w14:textId="78E9D9E6" w:rsidR="00B31960" w:rsidDel="00C1142B" w:rsidRDefault="00B31960" w:rsidP="00B31960">
      <w:pPr>
        <w:pStyle w:val="21"/>
        <w:ind w:left="426" w:hanging="568"/>
        <w:rPr>
          <w:del w:id="3785" w:author="Степан Гусев" w:date="2023-07-27T00:02:00Z"/>
        </w:rPr>
      </w:pPr>
      <w:del w:id="3786" w:author="Степан Гусев" w:date="2023-07-27T00:02:00Z">
        <w:r w:rsidDel="00C1142B">
          <w:delText>К</w:delText>
        </w:r>
        <w:r w:rsidRPr="002C5996" w:rsidDel="00C1142B">
          <w:delText>онтроллеры выделения ГПИПБ из реакционной массы в колоннах 14.1-4 и 24.1-4</w:delText>
        </w:r>
        <w:r w:rsidRPr="00444A03" w:rsidDel="00C1142B">
          <w:delText xml:space="preserve"> </w:delText>
        </w:r>
        <w:r w:rsidDel="00C1142B">
          <w:delText>(</w:delText>
        </w:r>
        <w:r w:rsidRPr="00B31960" w:rsidDel="00C1142B">
          <w:delText>CTRL</w:delText>
        </w:r>
        <w:r w:rsidRPr="00444A03" w:rsidDel="00C1142B">
          <w:delText>_</w:delText>
        </w:r>
        <w:r w:rsidRPr="00B31960" w:rsidDel="00C1142B">
          <w:delText>K</w:delText>
        </w:r>
        <w:r w:rsidRPr="00444A03" w:rsidDel="00C1142B">
          <w:delText>14_1/2/3/4)</w:delText>
        </w:r>
      </w:del>
    </w:p>
    <w:p w14:paraId="3BA9169F" w14:textId="09D0D75D" w:rsidR="00033665" w:rsidRPr="006A5FC1" w:rsidDel="00C1142B" w:rsidRDefault="00033665" w:rsidP="00033665">
      <w:pPr>
        <w:pStyle w:val="af4"/>
        <w:rPr>
          <w:del w:id="3787" w:author="Степан Гусев" w:date="2023-07-27T00:02:00Z"/>
        </w:rPr>
      </w:pPr>
      <w:del w:id="3788" w:author="Степан Гусев" w:date="2023-07-27T00:02:00Z">
        <w:r w:rsidRPr="006A5FC1" w:rsidDel="00C1142B">
          <w:delText>Контроллер</w:delText>
        </w:r>
        <w:r w:rsidDel="00C1142B">
          <w:delText>ы</w:delText>
        </w:r>
        <w:r w:rsidRPr="006A5FC1" w:rsidDel="00C1142B">
          <w:delText xml:space="preserve"> </w:delText>
        </w:r>
        <w:r w:rsidR="00D45344" w:rsidRPr="00B31960" w:rsidDel="00C1142B">
          <w:delText>CTRL</w:delText>
        </w:r>
        <w:r w:rsidR="00D45344" w:rsidRPr="00444A03" w:rsidDel="00C1142B">
          <w:delText>_</w:delText>
        </w:r>
        <w:r w:rsidR="00D45344" w:rsidRPr="00B31960" w:rsidDel="00C1142B">
          <w:delText>K</w:delText>
        </w:r>
        <w:r w:rsidR="00D45344" w:rsidRPr="00444A03" w:rsidDel="00C1142B">
          <w:delText>14_1/2/3/4</w:delText>
        </w:r>
        <w:r w:rsidR="00D45344" w:rsidDel="00C1142B">
          <w:delText xml:space="preserve"> </w:delText>
        </w:r>
        <w:r w:rsidDel="00C1142B">
          <w:delText>охватывают</w:delText>
        </w:r>
        <w:r w:rsidRPr="006A5FC1" w:rsidDel="00C1142B">
          <w:delText xml:space="preserve"> следующие единицы технологического оборудования:</w:delText>
        </w:r>
      </w:del>
    </w:p>
    <w:p w14:paraId="60D5A8D4" w14:textId="377E416C" w:rsidR="00033665" w:rsidDel="00C1142B" w:rsidRDefault="00D45344" w:rsidP="00033665">
      <w:pPr>
        <w:pStyle w:val="a9"/>
        <w:ind w:hanging="357"/>
        <w:rPr>
          <w:del w:id="3789" w:author="Степан Гусев" w:date="2023-07-27T00:02:00Z"/>
        </w:rPr>
      </w:pPr>
      <w:del w:id="3790" w:author="Степан Гусев" w:date="2023-07-27T00:02:00Z">
        <w:r w:rsidDel="00C1142B">
          <w:delText>Узел ректификации-дистилляции ГПИПБ.</w:delText>
        </w:r>
      </w:del>
    </w:p>
    <w:p w14:paraId="56504E1B" w14:textId="67329962" w:rsidR="00033665" w:rsidRPr="002875F3" w:rsidDel="00C1142B" w:rsidRDefault="00033665" w:rsidP="00033665">
      <w:pPr>
        <w:pStyle w:val="22"/>
        <w:rPr>
          <w:del w:id="3791" w:author="Степан Гусев" w:date="2023-07-27T00:02:00Z"/>
        </w:rPr>
      </w:pPr>
      <w:del w:id="3792" w:author="Степан Гусев" w:date="2023-07-27T00:02:00Z">
        <w:r w:rsidRPr="006A5FC1" w:rsidDel="00C1142B">
          <w:delText>Задачи управления и оптимизации</w:delText>
        </w:r>
      </w:del>
    </w:p>
    <w:p w14:paraId="6D7D1960" w14:textId="16836FD3" w:rsidR="00033665" w:rsidRPr="006A5FC1" w:rsidDel="00C1142B" w:rsidRDefault="00033665" w:rsidP="00033665">
      <w:pPr>
        <w:pStyle w:val="af4"/>
        <w:rPr>
          <w:del w:id="3793" w:author="Степан Гусев" w:date="2023-07-27T00:02:00Z"/>
        </w:rPr>
      </w:pPr>
      <w:del w:id="3794" w:author="Степан Гусев" w:date="2023-07-27T00:02:00Z">
        <w:r w:rsidRPr="006A5FC1" w:rsidDel="00C1142B">
          <w:delText>Управление:</w:delText>
        </w:r>
      </w:del>
    </w:p>
    <w:p w14:paraId="2D0956B7" w14:textId="19BC6E7F" w:rsidR="00033665" w:rsidRPr="00033665" w:rsidDel="00C1142B" w:rsidRDefault="009C3D3F" w:rsidP="00033665">
      <w:pPr>
        <w:pStyle w:val="a9"/>
        <w:ind w:left="851" w:hanging="357"/>
        <w:rPr>
          <w:del w:id="3795" w:author="Степан Гусев" w:date="2023-07-27T00:02:00Z"/>
        </w:rPr>
      </w:pPr>
      <w:del w:id="3796" w:author="Степан Гусев" w:date="2023-07-27T00:02:00Z">
        <w:r w:rsidDel="00C1142B">
          <w:delText>Поддержание у</w:delText>
        </w:r>
        <w:r w:rsidR="00033665" w:rsidRPr="00033665" w:rsidDel="00C1142B">
          <w:delText>ровн</w:delText>
        </w:r>
        <w:r w:rsidDel="00C1142B">
          <w:delText>я</w:delText>
        </w:r>
        <w:r w:rsidR="00033665" w:rsidRPr="00033665" w:rsidDel="00C1142B">
          <w:delText xml:space="preserve"> в Е-12</w:delText>
        </w:r>
        <w:r w:rsidR="00033665" w:rsidDel="00C1142B">
          <w:delText xml:space="preserve"> </w:delText>
        </w:r>
        <w:r w:rsidR="00033665" w:rsidRPr="00033665" w:rsidDel="00C1142B">
          <w:delText>и Е-10/1,2</w:delText>
        </w:r>
        <w:r w:rsidR="00033665" w:rsidDel="00C1142B">
          <w:delText>;</w:delText>
        </w:r>
        <w:r w:rsidR="00033665" w:rsidRPr="00033665" w:rsidDel="00C1142B">
          <w:tab/>
        </w:r>
      </w:del>
    </w:p>
    <w:p w14:paraId="39A5E7B7" w14:textId="3C033793" w:rsidR="00033665" w:rsidDel="00C1142B" w:rsidRDefault="00033665" w:rsidP="00033665">
      <w:pPr>
        <w:pStyle w:val="a9"/>
        <w:ind w:left="851" w:hanging="357"/>
        <w:rPr>
          <w:del w:id="3797" w:author="Степан Гусев" w:date="2023-07-27T00:02:00Z"/>
        </w:rPr>
      </w:pPr>
      <w:del w:id="3798" w:author="Степан Гусев" w:date="2023-07-27T00:02:00Z">
        <w:r w:rsidDel="00C1142B">
          <w:delText xml:space="preserve">Поддержание заданного </w:delText>
        </w:r>
        <w:r w:rsidRPr="00033665" w:rsidDel="00C1142B">
          <w:delText xml:space="preserve">ИПБ в кубе </w:delText>
        </w:r>
        <w:r w:rsidDel="00C1142B">
          <w:delText xml:space="preserve">колонн </w:delText>
        </w:r>
        <w:r w:rsidRPr="00033665" w:rsidDel="00C1142B">
          <w:delText>К-24/1,2,3,4</w:delText>
        </w:r>
        <w:r w:rsidDel="00C1142B">
          <w:delText>.</w:delText>
        </w:r>
      </w:del>
    </w:p>
    <w:p w14:paraId="21F9DBF5" w14:textId="2A1E15A6" w:rsidR="00033665" w:rsidDel="00C1142B" w:rsidRDefault="00033665" w:rsidP="00033665">
      <w:pPr>
        <w:pStyle w:val="af4"/>
        <w:rPr>
          <w:del w:id="3799" w:author="Степан Гусев" w:date="2023-07-27T00:02:00Z"/>
        </w:rPr>
      </w:pPr>
      <w:del w:id="3800" w:author="Степан Гусев" w:date="2023-07-27T00:02:00Z">
        <w:r w:rsidRPr="006A5FC1" w:rsidDel="00C1142B">
          <w:delText>Оптимизация:</w:delText>
        </w:r>
      </w:del>
    </w:p>
    <w:p w14:paraId="4FA3F2D2" w14:textId="7EAE63B8" w:rsidR="007043D9" w:rsidRPr="007043D9" w:rsidDel="00C1142B" w:rsidRDefault="007043D9" w:rsidP="007043D9">
      <w:pPr>
        <w:pStyle w:val="a9"/>
        <w:ind w:left="851" w:hanging="357"/>
        <w:rPr>
          <w:del w:id="3801" w:author="Степан Гусев" w:date="2023-07-27T00:02:00Z"/>
        </w:rPr>
      </w:pPr>
      <w:del w:id="3802" w:author="Степан Гусев" w:date="2023-07-27T00:02:00Z">
        <w:r w:rsidRPr="007043D9" w:rsidDel="00C1142B">
          <w:delText>Минимизация расхода пара c ограничением на содержание ИПБ в ГПИПБ</w:delText>
        </w:r>
      </w:del>
    </w:p>
    <w:p w14:paraId="5CD46BBB" w14:textId="0044BA1D" w:rsidR="007043D9" w:rsidRPr="00664972" w:rsidDel="00C1142B" w:rsidRDefault="007043D9" w:rsidP="007043D9">
      <w:pPr>
        <w:pStyle w:val="a9"/>
        <w:ind w:left="851" w:hanging="357"/>
        <w:rPr>
          <w:del w:id="3803" w:author="Степан Гусев" w:date="2023-07-27T00:02:00Z"/>
        </w:rPr>
      </w:pPr>
      <w:del w:id="3804" w:author="Степан Гусев" w:date="2023-07-27T00:02:00Z">
        <w:r w:rsidRPr="007043D9" w:rsidDel="00C1142B">
          <w:delText>Максимизация ИПБ в кубе c ограничением на его содержание.</w:delText>
        </w:r>
      </w:del>
    </w:p>
    <w:p w14:paraId="4715BD1A" w14:textId="221F3457" w:rsidR="008664F9" w:rsidRDefault="00033665" w:rsidP="008664F9">
      <w:pPr>
        <w:pStyle w:val="21"/>
        <w:ind w:left="426" w:hanging="568"/>
        <w:rPr>
          <w:ins w:id="3805" w:author="Степан Гусев" w:date="2023-07-26T23:49:00Z"/>
        </w:rPr>
      </w:pPr>
      <w:del w:id="3806" w:author="Степан Гусев" w:date="2023-07-27T00:02:00Z">
        <w:r w:rsidRPr="00664972" w:rsidDel="00C1142B">
          <w:delText>Увеличение ГПИПБ в смеси</w:delText>
        </w:r>
        <w:r w:rsidDel="00C1142B">
          <w:delText xml:space="preserve"> по колонн К-24</w:delText>
        </w:r>
        <w:r w:rsidRPr="00664972" w:rsidDel="00C1142B">
          <w:delText>, снижение возвратного ИПБ</w:delText>
        </w:r>
        <w:r w:rsidR="007043D9" w:rsidRPr="007043D9" w:rsidDel="00C1142B">
          <w:delText xml:space="preserve"> c ограничением на его содержание</w:delText>
        </w:r>
        <w:r w:rsidR="007043D9" w:rsidDel="00C1142B">
          <w:delText xml:space="preserve"> в ГПИПБ</w:delText>
        </w:r>
        <w:r w:rsidDel="00C1142B">
          <w:delText>.</w:delText>
        </w:r>
      </w:del>
      <w:ins w:id="3807" w:author="Степан Гусев" w:date="2023-07-26T23:49:00Z">
        <w:r w:rsidR="008664F9">
          <w:t>К</w:t>
        </w:r>
        <w:r w:rsidR="008664F9" w:rsidRPr="002C5996">
          <w:t xml:space="preserve">онтроллер разложения ГПИПБ в </w:t>
        </w:r>
        <w:proofErr w:type="spellStart"/>
        <w:r w:rsidR="008664F9" w:rsidRPr="002C5996">
          <w:t>разлагателе</w:t>
        </w:r>
        <w:proofErr w:type="spellEnd"/>
        <w:r w:rsidR="008664F9" w:rsidRPr="002C5996">
          <w:t xml:space="preserve"> 14.2 на трубах разложения 1 и 2</w:t>
        </w:r>
        <w:r w:rsidR="008664F9" w:rsidRPr="00FE351C">
          <w:t xml:space="preserve"> </w:t>
        </w:r>
        <w:r w:rsidR="008664F9">
          <w:t>(</w:t>
        </w:r>
        <w:r w:rsidR="008664F9" w:rsidRPr="00B31960">
          <w:t>CTRL</w:t>
        </w:r>
        <w:r w:rsidR="008664F9" w:rsidRPr="00444A03">
          <w:t>_</w:t>
        </w:r>
        <w:r w:rsidR="008664F9" w:rsidRPr="00B31960">
          <w:t>P</w:t>
        </w:r>
        <w:r w:rsidR="008664F9" w:rsidRPr="00444A03">
          <w:t>14)</w:t>
        </w:r>
      </w:ins>
    </w:p>
    <w:p w14:paraId="280467E9" w14:textId="77777777" w:rsidR="008664F9" w:rsidRPr="006A5FC1" w:rsidRDefault="008664F9" w:rsidP="008664F9">
      <w:pPr>
        <w:pStyle w:val="af4"/>
        <w:rPr>
          <w:ins w:id="3808" w:author="Степан Гусев" w:date="2023-07-26T23:49:00Z"/>
        </w:rPr>
      </w:pPr>
      <w:ins w:id="3809" w:author="Степан Гусев" w:date="2023-07-26T23:49:00Z">
        <w:r w:rsidRPr="006A5FC1">
          <w:t xml:space="preserve">Контроллер </w:t>
        </w:r>
        <w:r w:rsidRPr="00B31960">
          <w:t>CTRL</w:t>
        </w:r>
        <w:r w:rsidRPr="00444A03">
          <w:t>_</w:t>
        </w:r>
        <w:r w:rsidRPr="00B31960">
          <w:t>P</w:t>
        </w:r>
        <w:r w:rsidRPr="00444A03">
          <w:t>14</w:t>
        </w:r>
        <w:r>
          <w:t xml:space="preserve"> охватывают</w:t>
        </w:r>
        <w:r w:rsidRPr="006A5FC1">
          <w:t xml:space="preserve"> следующие единицы технологического оборудования:</w:t>
        </w:r>
      </w:ins>
    </w:p>
    <w:p w14:paraId="4C132AD6" w14:textId="77777777" w:rsidR="008664F9" w:rsidRDefault="008664F9" w:rsidP="008664F9">
      <w:pPr>
        <w:pStyle w:val="a9"/>
        <w:ind w:hanging="357"/>
        <w:rPr>
          <w:ins w:id="3810" w:author="Степан Гусев" w:date="2023-07-26T23:49:00Z"/>
        </w:rPr>
      </w:pPr>
      <w:proofErr w:type="spellStart"/>
      <w:ins w:id="3811" w:author="Степан Гусев" w:date="2023-07-26T23:49:00Z">
        <w:r w:rsidRPr="00EE2947">
          <w:t>разлагател</w:t>
        </w:r>
        <w:r>
          <w:t>ь</w:t>
        </w:r>
        <w:proofErr w:type="spellEnd"/>
        <w:r w:rsidRPr="00EE2947">
          <w:t xml:space="preserve"> поз.14.2</w:t>
        </w:r>
        <w:r>
          <w:rPr>
            <w:lang w:val="en-US"/>
          </w:rPr>
          <w:t>;</w:t>
        </w:r>
      </w:ins>
    </w:p>
    <w:p w14:paraId="165F41BD" w14:textId="77777777" w:rsidR="008664F9" w:rsidRPr="00EE2947" w:rsidRDefault="008664F9" w:rsidP="008664F9">
      <w:pPr>
        <w:pStyle w:val="a9"/>
        <w:ind w:hanging="357"/>
        <w:rPr>
          <w:ins w:id="3812" w:author="Степан Гусев" w:date="2023-07-26T23:49:00Z"/>
        </w:rPr>
      </w:pPr>
      <w:ins w:id="3813" w:author="Степан Гусев" w:date="2023-07-26T23:49:00Z">
        <w:r w:rsidRPr="002C5996">
          <w:t>труб</w:t>
        </w:r>
        <w:r>
          <w:t>ы</w:t>
        </w:r>
        <w:r w:rsidRPr="002C5996">
          <w:t xml:space="preserve"> разложения</w:t>
        </w:r>
        <w:r>
          <w:t>.</w:t>
        </w:r>
      </w:ins>
    </w:p>
    <w:p w14:paraId="5F69BC03" w14:textId="77777777" w:rsidR="008664F9" w:rsidRPr="002875F3" w:rsidRDefault="008664F9" w:rsidP="008664F9">
      <w:pPr>
        <w:pStyle w:val="22"/>
        <w:rPr>
          <w:ins w:id="3814" w:author="Степан Гусев" w:date="2023-07-26T23:49:00Z"/>
        </w:rPr>
      </w:pPr>
      <w:ins w:id="3815" w:author="Степан Гусев" w:date="2023-07-26T23:49:00Z">
        <w:r w:rsidRPr="006A5FC1">
          <w:t>Задачи управления и оптимизации</w:t>
        </w:r>
      </w:ins>
    </w:p>
    <w:p w14:paraId="765E9C73" w14:textId="77777777" w:rsidR="008664F9" w:rsidRPr="006A5FC1" w:rsidRDefault="008664F9" w:rsidP="008664F9">
      <w:pPr>
        <w:pStyle w:val="af4"/>
        <w:rPr>
          <w:ins w:id="3816" w:author="Степан Гусев" w:date="2023-07-26T23:49:00Z"/>
        </w:rPr>
      </w:pPr>
      <w:ins w:id="3817" w:author="Степан Гусев" w:date="2023-07-26T23:49:00Z">
        <w:r w:rsidRPr="006A5FC1">
          <w:t>Управление:</w:t>
        </w:r>
      </w:ins>
    </w:p>
    <w:p w14:paraId="26A4CE0E" w14:textId="77777777" w:rsidR="008664F9" w:rsidRPr="009C3D3F" w:rsidRDefault="008664F9" w:rsidP="008664F9">
      <w:pPr>
        <w:pStyle w:val="a9"/>
        <w:ind w:hanging="357"/>
        <w:rPr>
          <w:ins w:id="3818" w:author="Степан Гусев" w:date="2023-07-26T23:49:00Z"/>
          <w:iCs/>
        </w:rPr>
      </w:pPr>
      <w:ins w:id="3819" w:author="Степан Гусев" w:date="2023-07-26T23:49:00Z">
        <w:r w:rsidRPr="009C3D3F">
          <w:rPr>
            <w:iCs/>
          </w:rPr>
          <w:t xml:space="preserve">Поддержание температуры на выходе из </w:t>
        </w:r>
        <w:proofErr w:type="spellStart"/>
        <w:r w:rsidRPr="009C3D3F">
          <w:rPr>
            <w:iCs/>
          </w:rPr>
          <w:t>разлагател</w:t>
        </w:r>
        <w:r>
          <w:rPr>
            <w:iCs/>
          </w:rPr>
          <w:t>я</w:t>
        </w:r>
        <w:proofErr w:type="spellEnd"/>
        <w:r w:rsidRPr="009C3D3F">
          <w:rPr>
            <w:iCs/>
          </w:rPr>
          <w:t>;</w:t>
        </w:r>
        <w:r w:rsidRPr="009C3D3F">
          <w:rPr>
            <w:iCs/>
          </w:rPr>
          <w:tab/>
        </w:r>
      </w:ins>
    </w:p>
    <w:p w14:paraId="1B81C6AE" w14:textId="77777777" w:rsidR="008664F9" w:rsidRPr="009C3D3F" w:rsidRDefault="008664F9" w:rsidP="008664F9">
      <w:pPr>
        <w:pStyle w:val="a9"/>
        <w:ind w:hanging="357"/>
        <w:rPr>
          <w:ins w:id="3820" w:author="Степан Гусев" w:date="2023-07-26T23:49:00Z"/>
          <w:iCs/>
        </w:rPr>
      </w:pPr>
      <w:ins w:id="3821" w:author="Степан Гусев" w:date="2023-07-26T23:49:00Z">
        <w:r w:rsidRPr="009C3D3F">
          <w:rPr>
            <w:iCs/>
          </w:rPr>
          <w:t>Поддержание концентрации ПДК после разложения в 203.1/2;</w:t>
        </w:r>
        <w:r w:rsidRPr="009C3D3F">
          <w:rPr>
            <w:iCs/>
          </w:rPr>
          <w:tab/>
        </w:r>
      </w:ins>
    </w:p>
    <w:p w14:paraId="5CAFC1A6" w14:textId="77777777" w:rsidR="008664F9" w:rsidRPr="009C3D3F" w:rsidRDefault="008664F9" w:rsidP="008664F9">
      <w:pPr>
        <w:pStyle w:val="a9"/>
        <w:ind w:hanging="357"/>
        <w:rPr>
          <w:ins w:id="3822" w:author="Степан Гусев" w:date="2023-07-26T23:49:00Z"/>
          <w:iCs/>
        </w:rPr>
      </w:pPr>
      <w:ins w:id="3823" w:author="Степан Гусев" w:date="2023-07-26T23:49:00Z">
        <w:r w:rsidRPr="009C3D3F">
          <w:rPr>
            <w:iCs/>
          </w:rPr>
          <w:t>Поддержание перепада температур на труб</w:t>
        </w:r>
        <w:r>
          <w:rPr>
            <w:iCs/>
          </w:rPr>
          <w:t>ах</w:t>
        </w:r>
        <w:r w:rsidRPr="009C3D3F">
          <w:rPr>
            <w:iCs/>
          </w:rPr>
          <w:t xml:space="preserve"> разложения</w:t>
        </w:r>
        <w:r>
          <w:rPr>
            <w:iCs/>
          </w:rPr>
          <w:t>;</w:t>
        </w:r>
        <w:r w:rsidRPr="009C3D3F">
          <w:rPr>
            <w:iCs/>
          </w:rPr>
          <w:tab/>
        </w:r>
      </w:ins>
    </w:p>
    <w:p w14:paraId="5DA4DF3C" w14:textId="77777777" w:rsidR="008664F9" w:rsidRPr="009C3D3F" w:rsidRDefault="008664F9" w:rsidP="008664F9">
      <w:pPr>
        <w:pStyle w:val="a9"/>
        <w:ind w:hanging="357"/>
        <w:rPr>
          <w:ins w:id="3824" w:author="Степан Гусев" w:date="2023-07-26T23:49:00Z"/>
          <w:iCs/>
        </w:rPr>
      </w:pPr>
      <w:ins w:id="3825" w:author="Степан Гусев" w:date="2023-07-26T23:49:00Z">
        <w:r w:rsidRPr="009C3D3F">
          <w:rPr>
            <w:iCs/>
          </w:rPr>
          <w:t>Поддержание температуры после трубы разложения</w:t>
        </w:r>
        <w:r>
          <w:rPr>
            <w:iCs/>
          </w:rPr>
          <w:t>;</w:t>
        </w:r>
        <w:r w:rsidRPr="009C3D3F">
          <w:rPr>
            <w:iCs/>
          </w:rPr>
          <w:t xml:space="preserve"> </w:t>
        </w:r>
      </w:ins>
    </w:p>
    <w:p w14:paraId="1914EA26" w14:textId="77777777" w:rsidR="008664F9" w:rsidRPr="00664972" w:rsidRDefault="008664F9" w:rsidP="008664F9">
      <w:pPr>
        <w:pStyle w:val="af4"/>
        <w:rPr>
          <w:ins w:id="3826" w:author="Степан Гусев" w:date="2023-07-26T23:49:00Z"/>
        </w:rPr>
      </w:pPr>
      <w:ins w:id="3827" w:author="Степан Гусев" w:date="2023-07-26T23:49:00Z">
        <w:r w:rsidRPr="006A5FC1">
          <w:t>Оптимизация:</w:t>
        </w:r>
      </w:ins>
    </w:p>
    <w:p w14:paraId="5267761E" w14:textId="77777777" w:rsidR="008664F9" w:rsidRPr="009E50AE" w:rsidRDefault="008664F9" w:rsidP="008664F9">
      <w:pPr>
        <w:pStyle w:val="a9"/>
        <w:ind w:hanging="357"/>
        <w:rPr>
          <w:ins w:id="3828" w:author="Степан Гусев" w:date="2023-07-26T23:49:00Z"/>
          <w:iCs/>
        </w:rPr>
      </w:pPr>
      <w:ins w:id="3829" w:author="Степан Гусев" w:date="2023-07-26T23:49:00Z">
        <w:r w:rsidRPr="009E50AE">
          <w:t>М</w:t>
        </w:r>
        <w:r>
          <w:t>аксимизаци</w:t>
        </w:r>
        <w:r w:rsidRPr="009E50AE">
          <w:t xml:space="preserve">я </w:t>
        </w:r>
        <w:r w:rsidRPr="009E50AE">
          <w:rPr>
            <w:iCs/>
          </w:rPr>
          <w:t>перепада температур на трубе разложения до заданных ограничений;</w:t>
        </w:r>
      </w:ins>
    </w:p>
    <w:p w14:paraId="662B2D38" w14:textId="77777777" w:rsidR="008664F9" w:rsidRDefault="008664F9" w:rsidP="008664F9">
      <w:pPr>
        <w:pStyle w:val="21"/>
        <w:ind w:left="426" w:hanging="568"/>
        <w:rPr>
          <w:ins w:id="3830" w:author="Степан Гусев" w:date="2023-07-26T23:49:00Z"/>
        </w:rPr>
      </w:pPr>
      <w:ins w:id="3831" w:author="Степан Гусев" w:date="2023-07-26T23:49:00Z">
        <w:r>
          <w:lastRenderedPageBreak/>
          <w:t>К</w:t>
        </w:r>
        <w:r w:rsidRPr="002C5996">
          <w:t>онтроллер выделения ацетона-сырца в колоннах 21.1,2</w:t>
        </w:r>
        <w:r w:rsidRPr="00FE351C">
          <w:t xml:space="preserve"> </w:t>
        </w:r>
        <w:r>
          <w:t>(</w:t>
        </w:r>
        <w:r w:rsidRPr="00B31960">
          <w:t>CTRL</w:t>
        </w:r>
        <w:r w:rsidRPr="00444A03">
          <w:t>_</w:t>
        </w:r>
        <w:r w:rsidRPr="00B31960">
          <w:t>K</w:t>
        </w:r>
        <w:r w:rsidRPr="00FE351C">
          <w:t>21</w:t>
        </w:r>
        <w:r w:rsidRPr="00444A03">
          <w:t>)</w:t>
        </w:r>
      </w:ins>
    </w:p>
    <w:p w14:paraId="2172B2C2" w14:textId="77777777" w:rsidR="008664F9" w:rsidRPr="006A5FC1" w:rsidRDefault="008664F9" w:rsidP="008664F9">
      <w:pPr>
        <w:pStyle w:val="af4"/>
        <w:rPr>
          <w:ins w:id="3832" w:author="Степан Гусев" w:date="2023-07-26T23:49:00Z"/>
        </w:rPr>
      </w:pPr>
      <w:ins w:id="3833" w:author="Степан Гусев" w:date="2023-07-26T23:49:00Z">
        <w:r w:rsidRPr="006A5FC1">
          <w:t xml:space="preserve">Контроллер </w:t>
        </w:r>
        <w:r w:rsidRPr="00B31960">
          <w:t>CTRL</w:t>
        </w:r>
        <w:r w:rsidRPr="00444A03">
          <w:t>_</w:t>
        </w:r>
        <w:r w:rsidRPr="00B31960">
          <w:t>K</w:t>
        </w:r>
        <w:r w:rsidRPr="00FE351C">
          <w:t>21</w:t>
        </w:r>
        <w:r>
          <w:t xml:space="preserve"> охватывают</w:t>
        </w:r>
        <w:r w:rsidRPr="006A5FC1">
          <w:t xml:space="preserve"> следующие единицы технологического оборудования:</w:t>
        </w:r>
      </w:ins>
    </w:p>
    <w:p w14:paraId="48408827" w14:textId="77777777" w:rsidR="008664F9" w:rsidRDefault="008664F9" w:rsidP="008664F9">
      <w:pPr>
        <w:pStyle w:val="a9"/>
        <w:ind w:hanging="357"/>
        <w:rPr>
          <w:ins w:id="3834" w:author="Степан Гусев" w:date="2023-07-26T23:49:00Z"/>
        </w:rPr>
      </w:pPr>
      <w:ins w:id="3835" w:author="Степан Гусев" w:date="2023-07-26T23:49:00Z">
        <w:r>
          <w:rPr>
            <w:iCs/>
          </w:rPr>
          <w:t>Колонна К-21.1;</w:t>
        </w:r>
      </w:ins>
    </w:p>
    <w:p w14:paraId="6EB42B8A" w14:textId="77777777" w:rsidR="008664F9" w:rsidRDefault="008664F9" w:rsidP="008664F9">
      <w:pPr>
        <w:pStyle w:val="a9"/>
        <w:ind w:hanging="357"/>
        <w:rPr>
          <w:ins w:id="3836" w:author="Степан Гусев" w:date="2023-07-26T23:49:00Z"/>
        </w:rPr>
      </w:pPr>
      <w:ins w:id="3837" w:author="Степан Гусев" w:date="2023-07-26T23:49:00Z">
        <w:r>
          <w:rPr>
            <w:iCs/>
          </w:rPr>
          <w:t>Колонна К-21.2;</w:t>
        </w:r>
      </w:ins>
    </w:p>
    <w:p w14:paraId="10F73224" w14:textId="77777777" w:rsidR="008664F9" w:rsidRPr="002875F3" w:rsidRDefault="008664F9" w:rsidP="008664F9">
      <w:pPr>
        <w:pStyle w:val="22"/>
        <w:rPr>
          <w:ins w:id="3838" w:author="Степан Гусев" w:date="2023-07-26T23:49:00Z"/>
        </w:rPr>
      </w:pPr>
      <w:ins w:id="3839" w:author="Степан Гусев" w:date="2023-07-26T23:49:00Z">
        <w:r w:rsidRPr="006A5FC1">
          <w:t>Задачи управления и оптимизации</w:t>
        </w:r>
      </w:ins>
    </w:p>
    <w:p w14:paraId="764B3CDB" w14:textId="77777777" w:rsidR="008664F9" w:rsidRPr="006A5FC1" w:rsidRDefault="008664F9" w:rsidP="008664F9">
      <w:pPr>
        <w:pStyle w:val="af4"/>
        <w:rPr>
          <w:ins w:id="3840" w:author="Степан Гусев" w:date="2023-07-26T23:49:00Z"/>
        </w:rPr>
      </w:pPr>
      <w:ins w:id="3841" w:author="Степан Гусев" w:date="2023-07-26T23:49:00Z">
        <w:r w:rsidRPr="006A5FC1">
          <w:t>Управление:</w:t>
        </w:r>
      </w:ins>
    </w:p>
    <w:p w14:paraId="3F6A9D16" w14:textId="77777777" w:rsidR="008664F9" w:rsidRDefault="008664F9" w:rsidP="008664F9">
      <w:pPr>
        <w:pStyle w:val="a9"/>
        <w:ind w:hanging="357"/>
        <w:rPr>
          <w:ins w:id="3842" w:author="Степан Гусев" w:date="2023-07-26T23:49:00Z"/>
          <w:iCs/>
        </w:rPr>
      </w:pPr>
      <w:ins w:id="3843" w:author="Степан Гусев" w:date="2023-07-26T23:49:00Z">
        <w:r>
          <w:rPr>
            <w:iCs/>
          </w:rPr>
          <w:t>Поддержание т</w:t>
        </w:r>
        <w:r w:rsidRPr="00AC2D46">
          <w:rPr>
            <w:iCs/>
          </w:rPr>
          <w:t>емператур</w:t>
        </w:r>
        <w:r>
          <w:rPr>
            <w:iCs/>
          </w:rPr>
          <w:t>ы</w:t>
        </w:r>
        <w:r w:rsidRPr="00AC2D46">
          <w:rPr>
            <w:iCs/>
          </w:rPr>
          <w:t xml:space="preserve"> верха</w:t>
        </w:r>
        <w:r>
          <w:rPr>
            <w:iCs/>
          </w:rPr>
          <w:t xml:space="preserve"> </w:t>
        </w:r>
        <w:proofErr w:type="gramStart"/>
        <w:r>
          <w:rPr>
            <w:iCs/>
          </w:rPr>
          <w:t>колон  К</w:t>
        </w:r>
        <w:proofErr w:type="gramEnd"/>
        <w:r>
          <w:rPr>
            <w:iCs/>
          </w:rPr>
          <w:t>-</w:t>
        </w:r>
        <w:r w:rsidRPr="00AC2D46">
          <w:rPr>
            <w:iCs/>
          </w:rPr>
          <w:t xml:space="preserve"> 21.1</w:t>
        </w:r>
        <w:r>
          <w:rPr>
            <w:iCs/>
          </w:rPr>
          <w:t xml:space="preserve"> и К-21.2;</w:t>
        </w:r>
      </w:ins>
    </w:p>
    <w:p w14:paraId="781934D3" w14:textId="77777777" w:rsidR="008664F9" w:rsidRPr="00220FBD" w:rsidRDefault="008664F9" w:rsidP="008664F9">
      <w:pPr>
        <w:pStyle w:val="a9"/>
        <w:ind w:hanging="357"/>
        <w:rPr>
          <w:ins w:id="3844" w:author="Степан Гусев" w:date="2023-07-26T23:49:00Z"/>
          <w:iCs/>
        </w:rPr>
      </w:pPr>
      <w:ins w:id="3845" w:author="Степан Гусев" w:date="2023-07-26T23:49:00Z">
        <w:r w:rsidRPr="000F6C51">
          <w:rPr>
            <w:iCs/>
          </w:rPr>
          <w:t>Поддержание концентрации фенола с верху колонн</w:t>
        </w:r>
        <w:r>
          <w:rPr>
            <w:iCs/>
          </w:rPr>
          <w:t>;</w:t>
        </w:r>
        <w:r w:rsidRPr="00220FBD">
          <w:rPr>
            <w:iCs/>
          </w:rPr>
          <w:tab/>
        </w:r>
      </w:ins>
    </w:p>
    <w:p w14:paraId="7A0C68B4" w14:textId="77777777" w:rsidR="008664F9" w:rsidRDefault="008664F9" w:rsidP="008664F9">
      <w:pPr>
        <w:pStyle w:val="a9"/>
        <w:ind w:hanging="357"/>
        <w:rPr>
          <w:ins w:id="3846" w:author="Степан Гусев" w:date="2023-07-26T23:49:00Z"/>
          <w:iCs/>
        </w:rPr>
      </w:pPr>
      <w:ins w:id="3847" w:author="Степан Гусев" w:date="2023-07-26T23:49:00Z">
        <w:r>
          <w:rPr>
            <w:iCs/>
          </w:rPr>
          <w:t>Поддержание к</w:t>
        </w:r>
        <w:r w:rsidRPr="00AC2D46">
          <w:rPr>
            <w:iCs/>
          </w:rPr>
          <w:t>онцентраци</w:t>
        </w:r>
        <w:r>
          <w:rPr>
            <w:iCs/>
          </w:rPr>
          <w:t>и</w:t>
        </w:r>
        <w:r w:rsidRPr="00AC2D46">
          <w:rPr>
            <w:iCs/>
          </w:rPr>
          <w:t xml:space="preserve"> </w:t>
        </w:r>
        <w:r w:rsidRPr="000F6C51">
          <w:rPr>
            <w:iCs/>
          </w:rPr>
          <w:t>альфа-метилстирола</w:t>
        </w:r>
        <w:r w:rsidRPr="00AC2D46">
          <w:rPr>
            <w:iCs/>
          </w:rPr>
          <w:t xml:space="preserve"> в кубе </w:t>
        </w:r>
        <w:r>
          <w:rPr>
            <w:iCs/>
          </w:rPr>
          <w:t>колонн.</w:t>
        </w:r>
      </w:ins>
    </w:p>
    <w:p w14:paraId="4919AA84" w14:textId="77777777" w:rsidR="008664F9" w:rsidRPr="00664972" w:rsidRDefault="008664F9" w:rsidP="008664F9">
      <w:pPr>
        <w:pStyle w:val="af4"/>
        <w:rPr>
          <w:ins w:id="3848" w:author="Степан Гусев" w:date="2023-07-26T23:49:00Z"/>
        </w:rPr>
      </w:pPr>
      <w:ins w:id="3849" w:author="Степан Гусев" w:date="2023-07-26T23:49:00Z">
        <w:r w:rsidRPr="006A5FC1">
          <w:t>Оптимизация:</w:t>
        </w:r>
      </w:ins>
    </w:p>
    <w:p w14:paraId="78AF5DCB" w14:textId="77777777" w:rsidR="008664F9" w:rsidRPr="009C3D3F" w:rsidRDefault="008664F9" w:rsidP="008664F9">
      <w:pPr>
        <w:pStyle w:val="a9"/>
        <w:ind w:hanging="357"/>
        <w:rPr>
          <w:ins w:id="3850" w:author="Степан Гусев" w:date="2023-07-26T23:49:00Z"/>
          <w:iCs/>
        </w:rPr>
      </w:pPr>
      <w:ins w:id="3851" w:author="Степан Гусев" w:date="2023-07-26T23:49:00Z">
        <w:r w:rsidRPr="007043D9">
          <w:rPr>
            <w:iCs/>
          </w:rPr>
          <w:t>Минимизация концентрации фенола в дистилляте</w:t>
        </w:r>
        <w:r>
          <w:rPr>
            <w:iCs/>
          </w:rPr>
          <w:t xml:space="preserve"> </w:t>
        </w:r>
        <w:r w:rsidRPr="007043D9">
          <w:rPr>
            <w:iCs/>
          </w:rPr>
          <w:t xml:space="preserve">с </w:t>
        </w:r>
        <w:r>
          <w:rPr>
            <w:iCs/>
          </w:rPr>
          <w:t xml:space="preserve">учетом </w:t>
        </w:r>
        <w:r w:rsidRPr="007043D9">
          <w:rPr>
            <w:iCs/>
          </w:rPr>
          <w:t>ограничен</w:t>
        </w:r>
        <w:r>
          <w:rPr>
            <w:iCs/>
          </w:rPr>
          <w:t>ия</w:t>
        </w:r>
        <w:r w:rsidRPr="007043D9">
          <w:rPr>
            <w:iCs/>
          </w:rPr>
          <w:t xml:space="preserve"> на концентрацию альфа-метилстирола в кубе колонны 21</w:t>
        </w:r>
        <w:r>
          <w:rPr>
            <w:iCs/>
          </w:rPr>
          <w:t>.</w:t>
        </w:r>
      </w:ins>
    </w:p>
    <w:p w14:paraId="7AAE3EC3" w14:textId="77777777" w:rsidR="008664F9" w:rsidRPr="002C5996" w:rsidRDefault="008664F9" w:rsidP="008664F9">
      <w:pPr>
        <w:pStyle w:val="21"/>
        <w:ind w:left="851" w:hanging="568"/>
        <w:rPr>
          <w:ins w:id="3852" w:author="Степан Гусев" w:date="2023-07-26T23:49:00Z"/>
        </w:rPr>
      </w:pPr>
      <w:ins w:id="3853" w:author="Степан Гусев" w:date="2023-07-26T23:49:00Z">
        <w:r>
          <w:t>К</w:t>
        </w:r>
        <w:r w:rsidRPr="002C5996">
          <w:t>онтроллер выделения альдегидной фракции из ацетона-сырца в колонне 30А</w:t>
        </w:r>
        <w:r w:rsidRPr="00FE351C">
          <w:t xml:space="preserve"> </w:t>
        </w:r>
        <w:r>
          <w:t>(</w:t>
        </w:r>
        <w:r w:rsidRPr="000E7CF9">
          <w:t>CTRL</w:t>
        </w:r>
        <w:r w:rsidRPr="00444A03">
          <w:t>_</w:t>
        </w:r>
        <w:r w:rsidRPr="000E7CF9">
          <w:t>K</w:t>
        </w:r>
        <w:r w:rsidRPr="00FE351C">
          <w:t>30</w:t>
        </w:r>
        <w:r w:rsidRPr="000E7CF9">
          <w:t>a</w:t>
        </w:r>
        <w:r w:rsidRPr="00444A03">
          <w:t>)</w:t>
        </w:r>
      </w:ins>
    </w:p>
    <w:p w14:paraId="09AAAF29" w14:textId="77777777" w:rsidR="008664F9" w:rsidRPr="006A5FC1" w:rsidRDefault="008664F9" w:rsidP="008664F9">
      <w:pPr>
        <w:pStyle w:val="af4"/>
        <w:rPr>
          <w:ins w:id="3854" w:author="Степан Гусев" w:date="2023-07-26T23:49:00Z"/>
        </w:rPr>
      </w:pPr>
      <w:ins w:id="3855" w:author="Степан Гусев" w:date="2023-07-26T23:49:00Z">
        <w:r w:rsidRPr="006A5FC1">
          <w:t xml:space="preserve">Контроллер </w:t>
        </w:r>
        <w:r w:rsidRPr="00B31960">
          <w:t>CTRL</w:t>
        </w:r>
        <w:r w:rsidRPr="00444A03">
          <w:t>_</w:t>
        </w:r>
        <w:r w:rsidRPr="00B31960">
          <w:t>K</w:t>
        </w:r>
        <w:r>
          <w:t>30а охватывает</w:t>
        </w:r>
        <w:r w:rsidRPr="006A5FC1">
          <w:t xml:space="preserve"> следующие единицы технологического оборудования:</w:t>
        </w:r>
      </w:ins>
    </w:p>
    <w:p w14:paraId="740E7628" w14:textId="77777777" w:rsidR="008664F9" w:rsidRPr="00480121" w:rsidRDefault="008664F9" w:rsidP="008664F9">
      <w:pPr>
        <w:pStyle w:val="a9"/>
        <w:ind w:hanging="357"/>
        <w:rPr>
          <w:ins w:id="3856" w:author="Степан Гусев" w:date="2023-07-26T23:49:00Z"/>
        </w:rPr>
      </w:pPr>
      <w:ins w:id="3857" w:author="Степан Гусев" w:date="2023-07-26T23:49:00Z">
        <w:r>
          <w:rPr>
            <w:iCs/>
          </w:rPr>
          <w:t xml:space="preserve">Колонна К-30а </w:t>
        </w:r>
      </w:ins>
    </w:p>
    <w:p w14:paraId="69D7DA8F" w14:textId="77777777" w:rsidR="008664F9" w:rsidRPr="002875F3" w:rsidRDefault="008664F9" w:rsidP="008664F9">
      <w:pPr>
        <w:pStyle w:val="22"/>
        <w:rPr>
          <w:ins w:id="3858" w:author="Степан Гусев" w:date="2023-07-26T23:49:00Z"/>
        </w:rPr>
      </w:pPr>
      <w:ins w:id="3859" w:author="Степан Гусев" w:date="2023-07-26T23:49:00Z">
        <w:r w:rsidRPr="006A5FC1">
          <w:t>Задачи управления и оптимизации</w:t>
        </w:r>
      </w:ins>
    </w:p>
    <w:p w14:paraId="18E88DDF" w14:textId="77777777" w:rsidR="008664F9" w:rsidRPr="006A5FC1" w:rsidRDefault="008664F9" w:rsidP="008664F9">
      <w:pPr>
        <w:pStyle w:val="af4"/>
        <w:rPr>
          <w:ins w:id="3860" w:author="Степан Гусев" w:date="2023-07-26T23:49:00Z"/>
        </w:rPr>
      </w:pPr>
      <w:ins w:id="3861" w:author="Степан Гусев" w:date="2023-07-26T23:49:00Z">
        <w:r w:rsidRPr="006A5FC1">
          <w:t>Управление:</w:t>
        </w:r>
      </w:ins>
    </w:p>
    <w:p w14:paraId="2C976966" w14:textId="77777777" w:rsidR="008664F9" w:rsidRDefault="008664F9" w:rsidP="008664F9">
      <w:pPr>
        <w:pStyle w:val="a9"/>
        <w:ind w:hanging="357"/>
        <w:rPr>
          <w:ins w:id="3862" w:author="Степан Гусев" w:date="2023-07-26T23:49:00Z"/>
          <w:iCs/>
        </w:rPr>
      </w:pPr>
      <w:ins w:id="3863" w:author="Степан Гусев" w:date="2023-07-26T23:49:00Z">
        <w:r>
          <w:rPr>
            <w:iCs/>
          </w:rPr>
          <w:t>Поддержание т</w:t>
        </w:r>
        <w:r w:rsidRPr="00832871">
          <w:rPr>
            <w:iCs/>
          </w:rPr>
          <w:t>емператур</w:t>
        </w:r>
        <w:r>
          <w:rPr>
            <w:iCs/>
          </w:rPr>
          <w:t>ы</w:t>
        </w:r>
        <w:r w:rsidRPr="00832871">
          <w:rPr>
            <w:iCs/>
          </w:rPr>
          <w:t xml:space="preserve"> верха</w:t>
        </w:r>
        <w:r>
          <w:rPr>
            <w:iCs/>
          </w:rPr>
          <w:t xml:space="preserve"> колонны</w:t>
        </w:r>
        <w:r w:rsidRPr="00832871">
          <w:rPr>
            <w:iCs/>
          </w:rPr>
          <w:t xml:space="preserve"> </w:t>
        </w:r>
        <w:r>
          <w:rPr>
            <w:iCs/>
          </w:rPr>
          <w:t>К-</w:t>
        </w:r>
        <w:r w:rsidRPr="00832871">
          <w:rPr>
            <w:iCs/>
          </w:rPr>
          <w:t>30А</w:t>
        </w:r>
        <w:r>
          <w:rPr>
            <w:iCs/>
          </w:rPr>
          <w:t>;</w:t>
        </w:r>
        <w:r w:rsidRPr="00832871">
          <w:rPr>
            <w:iCs/>
          </w:rPr>
          <w:t xml:space="preserve"> </w:t>
        </w:r>
      </w:ins>
    </w:p>
    <w:p w14:paraId="47B3292C" w14:textId="77777777" w:rsidR="008664F9" w:rsidRDefault="008664F9" w:rsidP="008664F9">
      <w:pPr>
        <w:pStyle w:val="a9"/>
        <w:ind w:hanging="357"/>
        <w:rPr>
          <w:ins w:id="3864" w:author="Степан Гусев" w:date="2023-07-26T23:49:00Z"/>
          <w:iCs/>
        </w:rPr>
      </w:pPr>
      <w:ins w:id="3865" w:author="Степан Гусев" w:date="2023-07-26T23:49:00Z">
        <w:r>
          <w:rPr>
            <w:iCs/>
          </w:rPr>
          <w:t>Поддержание кислотности дистиллята</w:t>
        </w:r>
        <w:r w:rsidRPr="00832871">
          <w:rPr>
            <w:iCs/>
          </w:rPr>
          <w:t xml:space="preserve"> </w:t>
        </w:r>
        <w:r>
          <w:rPr>
            <w:iCs/>
          </w:rPr>
          <w:t>К-</w:t>
        </w:r>
        <w:r w:rsidRPr="00832871">
          <w:rPr>
            <w:iCs/>
          </w:rPr>
          <w:t>30А</w:t>
        </w:r>
        <w:r>
          <w:rPr>
            <w:iCs/>
          </w:rPr>
          <w:t>;</w:t>
        </w:r>
        <w:r w:rsidRPr="00832871">
          <w:rPr>
            <w:iCs/>
          </w:rPr>
          <w:t xml:space="preserve"> </w:t>
        </w:r>
      </w:ins>
    </w:p>
    <w:p w14:paraId="3F3F62E3" w14:textId="77777777" w:rsidR="008664F9" w:rsidRPr="00183732" w:rsidRDefault="008664F9" w:rsidP="008664F9">
      <w:pPr>
        <w:pStyle w:val="a9"/>
        <w:ind w:hanging="357"/>
        <w:rPr>
          <w:ins w:id="3866" w:author="Степан Гусев" w:date="2023-07-26T23:49:00Z"/>
          <w:iCs/>
        </w:rPr>
      </w:pPr>
      <w:ins w:id="3867" w:author="Степан Гусев" w:date="2023-07-26T23:49:00Z">
        <w:r w:rsidRPr="00183732">
          <w:rPr>
            <w:iCs/>
          </w:rPr>
          <w:t xml:space="preserve">Поддержание </w:t>
        </w:r>
        <w:r>
          <w:rPr>
            <w:iCs/>
          </w:rPr>
          <w:t>соотношения расхода питания к расходу дистиллята колонны К-</w:t>
        </w:r>
        <w:r w:rsidRPr="00832871">
          <w:rPr>
            <w:iCs/>
          </w:rPr>
          <w:t>30А</w:t>
        </w:r>
        <w:r w:rsidRPr="00183732">
          <w:rPr>
            <w:iCs/>
          </w:rPr>
          <w:t>.</w:t>
        </w:r>
      </w:ins>
    </w:p>
    <w:p w14:paraId="7DC17980" w14:textId="77777777" w:rsidR="008664F9" w:rsidRDefault="008664F9" w:rsidP="008664F9">
      <w:pPr>
        <w:pStyle w:val="21"/>
        <w:ind w:left="426" w:hanging="568"/>
        <w:rPr>
          <w:ins w:id="3868" w:author="Степан Гусев" w:date="2023-07-26T23:49:00Z"/>
        </w:rPr>
      </w:pPr>
      <w:ins w:id="3869" w:author="Степан Гусев" w:date="2023-07-26T23:49:00Z">
        <w:r>
          <w:t>К</w:t>
        </w:r>
        <w:r w:rsidRPr="002C5996">
          <w:t>онтроллер выделения товарного ацетона в колонне 130</w:t>
        </w:r>
        <w:r w:rsidRPr="005E191F">
          <w:t xml:space="preserve"> </w:t>
        </w:r>
        <w:r>
          <w:t>(</w:t>
        </w:r>
        <w:r w:rsidRPr="00B31960">
          <w:t>CTRL</w:t>
        </w:r>
        <w:r w:rsidRPr="00444A03">
          <w:t>_</w:t>
        </w:r>
        <w:r>
          <w:rPr>
            <w:lang w:val="en-US"/>
          </w:rPr>
          <w:t>K</w:t>
        </w:r>
        <w:r w:rsidRPr="005E191F">
          <w:t>130</w:t>
        </w:r>
        <w:r w:rsidRPr="00444A03">
          <w:t>)</w:t>
        </w:r>
      </w:ins>
    </w:p>
    <w:p w14:paraId="025F17F1" w14:textId="77777777" w:rsidR="008664F9" w:rsidRPr="006A5FC1" w:rsidRDefault="008664F9" w:rsidP="008664F9">
      <w:pPr>
        <w:pStyle w:val="af4"/>
        <w:rPr>
          <w:ins w:id="3870" w:author="Степан Гусев" w:date="2023-07-26T23:49:00Z"/>
        </w:rPr>
      </w:pPr>
      <w:ins w:id="3871" w:author="Степан Гусев" w:date="2023-07-26T23:49:00Z">
        <w:r w:rsidRPr="006A5FC1">
          <w:t xml:space="preserve">Контроллер </w:t>
        </w:r>
        <w:r w:rsidRPr="00B31960">
          <w:t>CTRL</w:t>
        </w:r>
        <w:r w:rsidRPr="00444A03">
          <w:t>_</w:t>
        </w:r>
        <w:r w:rsidRPr="00B31960">
          <w:t>K</w:t>
        </w:r>
        <w:r>
          <w:t>130 охватывают</w:t>
        </w:r>
        <w:r w:rsidRPr="006A5FC1">
          <w:t xml:space="preserve"> следующие единицы технологического оборудования:</w:t>
        </w:r>
      </w:ins>
    </w:p>
    <w:p w14:paraId="15263685" w14:textId="77777777" w:rsidR="008664F9" w:rsidRDefault="008664F9" w:rsidP="008664F9">
      <w:pPr>
        <w:pStyle w:val="a9"/>
        <w:ind w:hanging="357"/>
        <w:rPr>
          <w:ins w:id="3872" w:author="Степан Гусев" w:date="2023-07-26T23:49:00Z"/>
        </w:rPr>
      </w:pPr>
      <w:ins w:id="3873" w:author="Степан Гусев" w:date="2023-07-26T23:49:00Z">
        <w:r>
          <w:rPr>
            <w:iCs/>
          </w:rPr>
          <w:t>Колонна К-</w:t>
        </w:r>
        <w:r>
          <w:rPr>
            <w:iCs/>
            <w:lang w:val="en-US"/>
          </w:rPr>
          <w:t>1</w:t>
        </w:r>
        <w:r>
          <w:rPr>
            <w:iCs/>
          </w:rPr>
          <w:t>30.</w:t>
        </w:r>
      </w:ins>
    </w:p>
    <w:p w14:paraId="7606481C" w14:textId="77777777" w:rsidR="008664F9" w:rsidRPr="002875F3" w:rsidRDefault="008664F9" w:rsidP="008664F9">
      <w:pPr>
        <w:pStyle w:val="22"/>
        <w:rPr>
          <w:ins w:id="3874" w:author="Степан Гусев" w:date="2023-07-26T23:49:00Z"/>
        </w:rPr>
      </w:pPr>
      <w:ins w:id="3875" w:author="Степан Гусев" w:date="2023-07-26T23:49:00Z">
        <w:r w:rsidRPr="006A5FC1">
          <w:t>Задачи управления и оптимизации</w:t>
        </w:r>
      </w:ins>
    </w:p>
    <w:p w14:paraId="6A094910" w14:textId="77777777" w:rsidR="008664F9" w:rsidRPr="006A5FC1" w:rsidRDefault="008664F9" w:rsidP="008664F9">
      <w:pPr>
        <w:pStyle w:val="af4"/>
        <w:rPr>
          <w:ins w:id="3876" w:author="Степан Гусев" w:date="2023-07-26T23:49:00Z"/>
        </w:rPr>
      </w:pPr>
      <w:ins w:id="3877" w:author="Степан Гусев" w:date="2023-07-26T23:49:00Z">
        <w:r w:rsidRPr="006A5FC1">
          <w:t>Управление:</w:t>
        </w:r>
      </w:ins>
    </w:p>
    <w:p w14:paraId="0144E46D" w14:textId="77777777" w:rsidR="008664F9" w:rsidRPr="007A37FA" w:rsidRDefault="008664F9" w:rsidP="008664F9">
      <w:pPr>
        <w:pStyle w:val="a9"/>
        <w:ind w:hanging="357"/>
        <w:rPr>
          <w:ins w:id="3878" w:author="Степан Гусев" w:date="2023-07-26T23:49:00Z"/>
          <w:iCs/>
        </w:rPr>
      </w:pPr>
      <w:ins w:id="3879" w:author="Степан Гусев" w:date="2023-07-26T23:49:00Z">
        <w:r>
          <w:rPr>
            <w:iCs/>
          </w:rPr>
          <w:t>Поддержание т</w:t>
        </w:r>
        <w:r w:rsidRPr="007A37FA">
          <w:rPr>
            <w:iCs/>
          </w:rPr>
          <w:t>емператур</w:t>
        </w:r>
        <w:r>
          <w:rPr>
            <w:iCs/>
          </w:rPr>
          <w:t>ы</w:t>
        </w:r>
        <w:r w:rsidRPr="007A37FA">
          <w:rPr>
            <w:iCs/>
          </w:rPr>
          <w:t xml:space="preserve"> верха </w:t>
        </w:r>
        <w:r>
          <w:rPr>
            <w:iCs/>
          </w:rPr>
          <w:t>колонны К-</w:t>
        </w:r>
        <w:r w:rsidRPr="007A37FA">
          <w:rPr>
            <w:iCs/>
          </w:rPr>
          <w:t>130</w:t>
        </w:r>
        <w:r>
          <w:rPr>
            <w:iCs/>
          </w:rPr>
          <w:t>;</w:t>
        </w:r>
        <w:r w:rsidRPr="007A37FA">
          <w:rPr>
            <w:iCs/>
          </w:rPr>
          <w:tab/>
        </w:r>
      </w:ins>
    </w:p>
    <w:p w14:paraId="4AFBD581" w14:textId="77777777" w:rsidR="008664F9" w:rsidRDefault="008664F9" w:rsidP="008664F9">
      <w:pPr>
        <w:pStyle w:val="a9"/>
        <w:ind w:hanging="357"/>
        <w:rPr>
          <w:ins w:id="3880" w:author="Степан Гусев" w:date="2023-07-26T23:49:00Z"/>
          <w:iCs/>
        </w:rPr>
      </w:pPr>
      <w:ins w:id="3881" w:author="Степан Гусев" w:date="2023-07-26T23:49:00Z">
        <w:r>
          <w:rPr>
            <w:iCs/>
          </w:rPr>
          <w:lastRenderedPageBreak/>
          <w:t>Поддержание к</w:t>
        </w:r>
        <w:r w:rsidRPr="007A37FA">
          <w:rPr>
            <w:iCs/>
          </w:rPr>
          <w:t xml:space="preserve">онцентрация ацетона в кубе </w:t>
        </w:r>
        <w:r>
          <w:rPr>
            <w:iCs/>
          </w:rPr>
          <w:t>колонны К-</w:t>
        </w:r>
        <w:r w:rsidRPr="007A37FA">
          <w:rPr>
            <w:iCs/>
          </w:rPr>
          <w:t>130</w:t>
        </w:r>
        <w:r>
          <w:rPr>
            <w:iCs/>
          </w:rPr>
          <w:t>;</w:t>
        </w:r>
      </w:ins>
    </w:p>
    <w:p w14:paraId="3A3AA0A3" w14:textId="77777777" w:rsidR="008664F9" w:rsidRDefault="008664F9" w:rsidP="008664F9">
      <w:pPr>
        <w:pStyle w:val="a9"/>
        <w:ind w:hanging="357"/>
        <w:rPr>
          <w:ins w:id="3882" w:author="Степан Гусев" w:date="2023-07-26T23:49:00Z"/>
          <w:iCs/>
        </w:rPr>
      </w:pPr>
      <w:ins w:id="3883" w:author="Степан Гусев" w:date="2023-07-26T23:49:00Z">
        <w:r>
          <w:rPr>
            <w:iCs/>
          </w:rPr>
          <w:t xml:space="preserve">Поддержание </w:t>
        </w:r>
        <w:r w:rsidRPr="007043D9">
          <w:rPr>
            <w:iCs/>
          </w:rPr>
          <w:t>содержание влаги в ацетоне</w:t>
        </w:r>
        <w:r>
          <w:rPr>
            <w:iCs/>
          </w:rPr>
          <w:t xml:space="preserve"> (верх К-130);</w:t>
        </w:r>
      </w:ins>
    </w:p>
    <w:p w14:paraId="76316C4C" w14:textId="77777777" w:rsidR="008664F9" w:rsidRPr="00083F4A" w:rsidRDefault="008664F9" w:rsidP="008664F9">
      <w:pPr>
        <w:pStyle w:val="a9"/>
        <w:ind w:hanging="357"/>
        <w:rPr>
          <w:ins w:id="3884" w:author="Степан Гусев" w:date="2023-07-26T23:49:00Z"/>
          <w:iCs/>
        </w:rPr>
      </w:pPr>
      <w:ins w:id="3885" w:author="Степан Гусев" w:date="2023-07-26T23:49:00Z">
        <w:r>
          <w:rPr>
            <w:iCs/>
          </w:rPr>
          <w:t>Поддержание щелочности в кубе колонны К-130.</w:t>
        </w:r>
      </w:ins>
    </w:p>
    <w:p w14:paraId="61148CB4" w14:textId="77777777" w:rsidR="008664F9" w:rsidRPr="00664972" w:rsidRDefault="008664F9" w:rsidP="008664F9">
      <w:pPr>
        <w:pStyle w:val="af4"/>
        <w:rPr>
          <w:ins w:id="3886" w:author="Степан Гусев" w:date="2023-07-26T23:49:00Z"/>
        </w:rPr>
      </w:pPr>
      <w:ins w:id="3887" w:author="Степан Гусев" w:date="2023-07-26T23:49:00Z">
        <w:r w:rsidRPr="006A5FC1">
          <w:t>Оптимизация:</w:t>
        </w:r>
      </w:ins>
    </w:p>
    <w:p w14:paraId="6C66C136" w14:textId="77777777" w:rsidR="008664F9" w:rsidRDefault="008664F9" w:rsidP="008664F9">
      <w:pPr>
        <w:pStyle w:val="a9"/>
        <w:ind w:hanging="357"/>
        <w:rPr>
          <w:ins w:id="3888" w:author="Степан Гусев" w:date="2023-07-26T23:49:00Z"/>
          <w:iCs/>
        </w:rPr>
      </w:pPr>
      <w:ins w:id="3889" w:author="Степан Гусев" w:date="2023-07-26T23:49:00Z">
        <w:r w:rsidRPr="007A37FA">
          <w:rPr>
            <w:iCs/>
          </w:rPr>
          <w:t xml:space="preserve">Минимизация массовой доли ацетона в кубе </w:t>
        </w:r>
        <w:r>
          <w:rPr>
            <w:iCs/>
          </w:rPr>
          <w:t>колонны К-</w:t>
        </w:r>
        <w:r w:rsidRPr="007A37FA">
          <w:rPr>
            <w:iCs/>
          </w:rPr>
          <w:t>130</w:t>
        </w:r>
        <w:r>
          <w:rPr>
            <w:iCs/>
          </w:rPr>
          <w:t xml:space="preserve"> учетом </w:t>
        </w:r>
        <w:r w:rsidRPr="007043D9">
          <w:rPr>
            <w:iCs/>
          </w:rPr>
          <w:t>ограничени</w:t>
        </w:r>
        <w:r>
          <w:rPr>
            <w:iCs/>
          </w:rPr>
          <w:t>я</w:t>
        </w:r>
        <w:r w:rsidRPr="007043D9">
          <w:rPr>
            <w:iCs/>
          </w:rPr>
          <w:t xml:space="preserve"> на содержание влаги в ацетоне</w:t>
        </w:r>
        <w:r>
          <w:rPr>
            <w:iCs/>
          </w:rPr>
          <w:t>.</w:t>
        </w:r>
      </w:ins>
    </w:p>
    <w:p w14:paraId="3D0F1D11" w14:textId="77777777" w:rsidR="008664F9" w:rsidRDefault="008664F9" w:rsidP="008664F9">
      <w:pPr>
        <w:pStyle w:val="21"/>
        <w:ind w:left="426" w:hanging="568"/>
        <w:rPr>
          <w:ins w:id="3890" w:author="Степан Гусев" w:date="2023-07-26T23:49:00Z"/>
        </w:rPr>
      </w:pPr>
      <w:ins w:id="3891" w:author="Степан Гусев" w:date="2023-07-26T23:49:00Z">
        <w:r>
          <w:t>К</w:t>
        </w:r>
        <w:r w:rsidRPr="002C5996">
          <w:t>онтроллер выделения товарного фенола в колоннах 37.1,2,3</w:t>
        </w:r>
        <w:r w:rsidRPr="005E191F">
          <w:t xml:space="preserve"> </w:t>
        </w:r>
        <w:r>
          <w:t>(</w:t>
        </w:r>
        <w:r w:rsidRPr="00B31960">
          <w:t>CTRL</w:t>
        </w:r>
        <w:r w:rsidRPr="00444A03">
          <w:t>_</w:t>
        </w:r>
        <w:r w:rsidRPr="00B31960">
          <w:t>K</w:t>
        </w:r>
        <w:r w:rsidRPr="005E191F">
          <w:t>37</w:t>
        </w:r>
        <w:r w:rsidRPr="00444A03">
          <w:t>)</w:t>
        </w:r>
      </w:ins>
    </w:p>
    <w:p w14:paraId="07DAF71C" w14:textId="77777777" w:rsidR="008664F9" w:rsidRPr="006A5FC1" w:rsidRDefault="008664F9" w:rsidP="008664F9">
      <w:pPr>
        <w:pStyle w:val="af4"/>
        <w:rPr>
          <w:ins w:id="3892" w:author="Степан Гусев" w:date="2023-07-26T23:49:00Z"/>
        </w:rPr>
      </w:pPr>
      <w:ins w:id="3893" w:author="Степан Гусев" w:date="2023-07-26T23:49:00Z">
        <w:r w:rsidRPr="006A5FC1">
          <w:t xml:space="preserve">Контроллер </w:t>
        </w:r>
        <w:r w:rsidRPr="00B31960">
          <w:t>CTRL</w:t>
        </w:r>
        <w:r w:rsidRPr="00444A03">
          <w:t>_</w:t>
        </w:r>
        <w:r>
          <w:t>37 охватывают</w:t>
        </w:r>
        <w:r w:rsidRPr="006A5FC1">
          <w:t xml:space="preserve"> следующие единицы технологического оборудования:</w:t>
        </w:r>
      </w:ins>
    </w:p>
    <w:p w14:paraId="7646B028" w14:textId="77777777" w:rsidR="008664F9" w:rsidRDefault="008664F9" w:rsidP="008664F9">
      <w:pPr>
        <w:pStyle w:val="a9"/>
        <w:ind w:hanging="357"/>
        <w:rPr>
          <w:ins w:id="3894" w:author="Степан Гусев" w:date="2023-07-26T23:49:00Z"/>
        </w:rPr>
      </w:pPr>
      <w:ins w:id="3895" w:author="Степан Гусев" w:date="2023-07-26T23:49:00Z">
        <w:r>
          <w:rPr>
            <w:iCs/>
          </w:rPr>
          <w:t xml:space="preserve">Колонны </w:t>
        </w:r>
        <w:r w:rsidRPr="002C5996">
          <w:t>37.1,2,3</w:t>
        </w:r>
        <w:r>
          <w:rPr>
            <w:iCs/>
          </w:rPr>
          <w:t>.</w:t>
        </w:r>
      </w:ins>
    </w:p>
    <w:p w14:paraId="10E0D736" w14:textId="77777777" w:rsidR="008664F9" w:rsidRPr="002875F3" w:rsidRDefault="008664F9" w:rsidP="008664F9">
      <w:pPr>
        <w:pStyle w:val="22"/>
        <w:rPr>
          <w:ins w:id="3896" w:author="Степан Гусев" w:date="2023-07-26T23:49:00Z"/>
        </w:rPr>
      </w:pPr>
      <w:ins w:id="3897" w:author="Степан Гусев" w:date="2023-07-26T23:49:00Z">
        <w:r w:rsidRPr="006A5FC1">
          <w:t>Задачи управления и оптимизации</w:t>
        </w:r>
      </w:ins>
    </w:p>
    <w:p w14:paraId="1CACDCA8" w14:textId="77777777" w:rsidR="008664F9" w:rsidRPr="006A5FC1" w:rsidRDefault="008664F9" w:rsidP="008664F9">
      <w:pPr>
        <w:pStyle w:val="af4"/>
        <w:rPr>
          <w:ins w:id="3898" w:author="Степан Гусев" w:date="2023-07-26T23:49:00Z"/>
        </w:rPr>
      </w:pPr>
      <w:ins w:id="3899" w:author="Степан Гусев" w:date="2023-07-26T23:49:00Z">
        <w:r w:rsidRPr="006A5FC1">
          <w:t>Управление:</w:t>
        </w:r>
      </w:ins>
    </w:p>
    <w:p w14:paraId="2E99C8B0" w14:textId="77777777" w:rsidR="008664F9" w:rsidRPr="00E048C8" w:rsidRDefault="008664F9" w:rsidP="008664F9">
      <w:pPr>
        <w:pStyle w:val="a9"/>
        <w:ind w:hanging="357"/>
        <w:rPr>
          <w:ins w:id="3900" w:author="Степан Гусев" w:date="2023-07-26T23:49:00Z"/>
          <w:iCs/>
        </w:rPr>
      </w:pPr>
      <w:ins w:id="3901" w:author="Степан Гусев" w:date="2023-07-26T23:49:00Z">
        <w:r>
          <w:rPr>
            <w:iCs/>
          </w:rPr>
          <w:t>Поддержание к</w:t>
        </w:r>
        <w:r w:rsidRPr="00E048C8">
          <w:rPr>
            <w:iCs/>
          </w:rPr>
          <w:t>онцентраци</w:t>
        </w:r>
        <w:r>
          <w:rPr>
            <w:iCs/>
          </w:rPr>
          <w:t>и</w:t>
        </w:r>
        <w:r w:rsidRPr="00E048C8">
          <w:rPr>
            <w:iCs/>
          </w:rPr>
          <w:t xml:space="preserve"> примесей в дистилляте</w:t>
        </w:r>
        <w:r>
          <w:rPr>
            <w:iCs/>
          </w:rPr>
          <w:t>.</w:t>
        </w:r>
        <w:r w:rsidRPr="00E048C8">
          <w:rPr>
            <w:iCs/>
          </w:rPr>
          <w:tab/>
        </w:r>
      </w:ins>
    </w:p>
    <w:p w14:paraId="5CB4CF7E" w14:textId="77777777" w:rsidR="008664F9" w:rsidRDefault="008664F9" w:rsidP="008664F9">
      <w:pPr>
        <w:pStyle w:val="a9"/>
        <w:ind w:hanging="357"/>
        <w:rPr>
          <w:ins w:id="3902" w:author="Степан Гусев" w:date="2023-07-26T23:49:00Z"/>
          <w:iCs/>
        </w:rPr>
      </w:pPr>
      <w:ins w:id="3903" w:author="Степан Гусев" w:date="2023-07-26T23:49:00Z">
        <w:r>
          <w:rPr>
            <w:iCs/>
          </w:rPr>
          <w:t>Поддержание к</w:t>
        </w:r>
        <w:r w:rsidRPr="00E048C8">
          <w:rPr>
            <w:iCs/>
          </w:rPr>
          <w:t>онцентрация фенола в кубе</w:t>
        </w:r>
        <w:r>
          <w:rPr>
            <w:iCs/>
          </w:rPr>
          <w:t xml:space="preserve"> колонны.</w:t>
        </w:r>
      </w:ins>
    </w:p>
    <w:p w14:paraId="1F890086" w14:textId="77777777" w:rsidR="008664F9" w:rsidRPr="00664972" w:rsidRDefault="008664F9" w:rsidP="008664F9">
      <w:pPr>
        <w:pStyle w:val="af4"/>
        <w:rPr>
          <w:ins w:id="3904" w:author="Степан Гусев" w:date="2023-07-26T23:49:00Z"/>
        </w:rPr>
      </w:pPr>
      <w:ins w:id="3905" w:author="Степан Гусев" w:date="2023-07-26T23:49:00Z">
        <w:r w:rsidRPr="006A5FC1">
          <w:t>Оптимизация:</w:t>
        </w:r>
      </w:ins>
    </w:p>
    <w:p w14:paraId="65E5CFCC" w14:textId="77777777" w:rsidR="008664F9" w:rsidRDefault="008664F9" w:rsidP="008664F9">
      <w:pPr>
        <w:pStyle w:val="a9"/>
        <w:ind w:hanging="357"/>
        <w:rPr>
          <w:ins w:id="3906" w:author="Степан Гусев" w:date="2023-07-26T23:49:00Z"/>
          <w:iCs/>
        </w:rPr>
      </w:pPr>
      <w:ins w:id="3907" w:author="Степан Гусев" w:date="2023-07-26T23:49:00Z">
        <w:r w:rsidRPr="00E048C8">
          <w:rPr>
            <w:iCs/>
          </w:rPr>
          <w:t xml:space="preserve">Минимизация концентрации фенола в кубе </w:t>
        </w:r>
        <w:r>
          <w:rPr>
            <w:iCs/>
          </w:rPr>
          <w:t xml:space="preserve">колонн </w:t>
        </w:r>
        <w:r w:rsidRPr="00E048C8">
          <w:rPr>
            <w:iCs/>
          </w:rPr>
          <w:t>37.</w:t>
        </w:r>
        <w:r>
          <w:rPr>
            <w:iCs/>
          </w:rPr>
          <w:t>1,2,</w:t>
        </w:r>
        <w:r w:rsidRPr="00E048C8">
          <w:rPr>
            <w:iCs/>
          </w:rPr>
          <w:t>3</w:t>
        </w:r>
        <w:r>
          <w:rPr>
            <w:iCs/>
          </w:rPr>
          <w:t>, с учетом ограничения на содержание тяжелых в дистилляте.</w:t>
        </w:r>
      </w:ins>
    </w:p>
    <w:p w14:paraId="3C61AB03" w14:textId="77777777" w:rsidR="008664F9" w:rsidRDefault="008664F9" w:rsidP="008664F9">
      <w:pPr>
        <w:pStyle w:val="21"/>
        <w:ind w:left="426" w:hanging="568"/>
        <w:rPr>
          <w:ins w:id="3908" w:author="Степан Гусев" w:date="2023-07-26T23:49:00Z"/>
        </w:rPr>
      </w:pPr>
      <w:ins w:id="3909" w:author="Степан Гусев" w:date="2023-07-26T23:49:00Z">
        <w:r>
          <w:t>К</w:t>
        </w:r>
        <w:r w:rsidRPr="002C5996">
          <w:t>онтроллер отгонки легких углеводородов колонны 100</w:t>
        </w:r>
        <w:r w:rsidRPr="005E191F">
          <w:t xml:space="preserve"> </w:t>
        </w:r>
        <w:r>
          <w:t>(</w:t>
        </w:r>
        <w:r w:rsidRPr="00B31960">
          <w:t>CTRL</w:t>
        </w:r>
        <w:r w:rsidRPr="00444A03">
          <w:t>_</w:t>
        </w:r>
        <w:r w:rsidRPr="00B31960">
          <w:t>K</w:t>
        </w:r>
        <w:r w:rsidRPr="005E191F">
          <w:t>100</w:t>
        </w:r>
        <w:r w:rsidRPr="00444A03">
          <w:t>)</w:t>
        </w:r>
      </w:ins>
    </w:p>
    <w:p w14:paraId="09EA6D22" w14:textId="77777777" w:rsidR="008664F9" w:rsidRPr="006A5FC1" w:rsidRDefault="008664F9" w:rsidP="008664F9">
      <w:pPr>
        <w:pStyle w:val="af4"/>
        <w:rPr>
          <w:ins w:id="3910" w:author="Степан Гусев" w:date="2023-07-26T23:49:00Z"/>
        </w:rPr>
      </w:pPr>
      <w:ins w:id="3911" w:author="Степан Гусев" w:date="2023-07-26T23:49:00Z">
        <w:r w:rsidRPr="006A5FC1">
          <w:t xml:space="preserve">Контроллер </w:t>
        </w:r>
        <w:r w:rsidRPr="00B31960">
          <w:t>CTRL</w:t>
        </w:r>
        <w:r w:rsidRPr="00444A03">
          <w:t>_</w:t>
        </w:r>
        <w:r>
          <w:t>К100 охватывают</w:t>
        </w:r>
        <w:r w:rsidRPr="006A5FC1">
          <w:t xml:space="preserve"> следующие единицы технологического оборудования:</w:t>
        </w:r>
      </w:ins>
    </w:p>
    <w:p w14:paraId="01695911" w14:textId="77777777" w:rsidR="008664F9" w:rsidRDefault="008664F9" w:rsidP="008664F9">
      <w:pPr>
        <w:pStyle w:val="a9"/>
        <w:ind w:hanging="357"/>
        <w:rPr>
          <w:ins w:id="3912" w:author="Степан Гусев" w:date="2023-07-26T23:49:00Z"/>
        </w:rPr>
      </w:pPr>
      <w:ins w:id="3913" w:author="Степан Гусев" w:date="2023-07-26T23:49:00Z">
        <w:r>
          <w:rPr>
            <w:iCs/>
          </w:rPr>
          <w:t xml:space="preserve">Колонна </w:t>
        </w:r>
        <w:r>
          <w:t>К-100</w:t>
        </w:r>
        <w:r>
          <w:rPr>
            <w:iCs/>
          </w:rPr>
          <w:t>.</w:t>
        </w:r>
      </w:ins>
    </w:p>
    <w:p w14:paraId="418A9EFE" w14:textId="77777777" w:rsidR="008664F9" w:rsidRPr="002875F3" w:rsidRDefault="008664F9" w:rsidP="008664F9">
      <w:pPr>
        <w:pStyle w:val="22"/>
        <w:rPr>
          <w:ins w:id="3914" w:author="Степан Гусев" w:date="2023-07-26T23:49:00Z"/>
        </w:rPr>
      </w:pPr>
      <w:ins w:id="3915" w:author="Степан Гусев" w:date="2023-07-26T23:49:00Z">
        <w:r w:rsidRPr="006A5FC1">
          <w:t>Задачи управления и оптимизации</w:t>
        </w:r>
      </w:ins>
    </w:p>
    <w:p w14:paraId="7E024A7E" w14:textId="77777777" w:rsidR="008664F9" w:rsidRPr="006A5FC1" w:rsidRDefault="008664F9" w:rsidP="008664F9">
      <w:pPr>
        <w:pStyle w:val="af4"/>
        <w:rPr>
          <w:ins w:id="3916" w:author="Степан Гусев" w:date="2023-07-26T23:49:00Z"/>
        </w:rPr>
      </w:pPr>
      <w:ins w:id="3917" w:author="Степан Гусев" w:date="2023-07-26T23:49:00Z">
        <w:r w:rsidRPr="006A5FC1">
          <w:t>Управление:</w:t>
        </w:r>
      </w:ins>
    </w:p>
    <w:p w14:paraId="38F0AF5F" w14:textId="77777777" w:rsidR="008664F9" w:rsidRDefault="008664F9" w:rsidP="008664F9">
      <w:pPr>
        <w:pStyle w:val="a9"/>
        <w:ind w:hanging="357"/>
        <w:rPr>
          <w:ins w:id="3918" w:author="Степан Гусев" w:date="2023-07-26T23:49:00Z"/>
          <w:iCs/>
        </w:rPr>
      </w:pPr>
      <w:ins w:id="3919" w:author="Степан Гусев" w:date="2023-07-26T23:49:00Z">
        <w:r>
          <w:rPr>
            <w:iCs/>
          </w:rPr>
          <w:t>Поддержание к</w:t>
        </w:r>
        <w:r w:rsidRPr="00FC06A1">
          <w:rPr>
            <w:iCs/>
          </w:rPr>
          <w:t>онцентраци</w:t>
        </w:r>
        <w:r>
          <w:rPr>
            <w:iCs/>
          </w:rPr>
          <w:t>и</w:t>
        </w:r>
        <w:r w:rsidRPr="00FC06A1">
          <w:rPr>
            <w:iCs/>
          </w:rPr>
          <w:t xml:space="preserve"> примесей в кубе колонны </w:t>
        </w:r>
        <w:r>
          <w:rPr>
            <w:iCs/>
          </w:rPr>
          <w:t>К-</w:t>
        </w:r>
        <w:r w:rsidRPr="00FC06A1">
          <w:rPr>
            <w:iCs/>
          </w:rPr>
          <w:t>100</w:t>
        </w:r>
        <w:r>
          <w:rPr>
            <w:iCs/>
          </w:rPr>
          <w:t>;</w:t>
        </w:r>
      </w:ins>
    </w:p>
    <w:p w14:paraId="0484A310" w14:textId="77777777" w:rsidR="008664F9" w:rsidRPr="002A61B1" w:rsidRDefault="008664F9" w:rsidP="008664F9">
      <w:pPr>
        <w:pStyle w:val="a9"/>
        <w:ind w:hanging="357"/>
        <w:rPr>
          <w:ins w:id="3920" w:author="Степан Гусев" w:date="2023-07-26T23:49:00Z"/>
          <w:iCs/>
        </w:rPr>
      </w:pPr>
      <w:ins w:id="3921" w:author="Степан Гусев" w:date="2023-07-26T23:49:00Z">
        <w:r>
          <w:rPr>
            <w:iCs/>
          </w:rPr>
          <w:t>Поддержание содержания влаги в товарном феноле</w:t>
        </w:r>
        <w:r w:rsidRPr="002A61B1">
          <w:rPr>
            <w:iCs/>
          </w:rPr>
          <w:t>.</w:t>
        </w:r>
      </w:ins>
    </w:p>
    <w:p w14:paraId="6F703E3A" w14:textId="77777777" w:rsidR="008664F9" w:rsidRPr="00093FEE" w:rsidRDefault="008664F9" w:rsidP="008664F9">
      <w:pPr>
        <w:pStyle w:val="a9"/>
        <w:ind w:hanging="357"/>
        <w:rPr>
          <w:ins w:id="3922" w:author="Степан Гусев" w:date="2023-07-26T23:49:00Z"/>
          <w:iCs/>
        </w:rPr>
      </w:pPr>
      <w:ins w:id="3923" w:author="Степан Гусев" w:date="2023-07-26T23:49:00Z">
        <w:r w:rsidRPr="002A61B1">
          <w:rPr>
            <w:iCs/>
          </w:rPr>
          <w:t>Поддержание к</w:t>
        </w:r>
        <w:r w:rsidRPr="00A42522">
          <w:rPr>
            <w:iCs/>
          </w:rPr>
          <w:t>онцентраци</w:t>
        </w:r>
        <w:r w:rsidRPr="00AB7DB1">
          <w:rPr>
            <w:iCs/>
          </w:rPr>
          <w:t>и</w:t>
        </w:r>
        <w:r w:rsidRPr="003F2432">
          <w:rPr>
            <w:iCs/>
          </w:rPr>
          <w:t xml:space="preserve"> фенола в дистилляте ко</w:t>
        </w:r>
        <w:r w:rsidRPr="009D37DF">
          <w:rPr>
            <w:iCs/>
          </w:rPr>
          <w:t>лонны К-100.</w:t>
        </w:r>
      </w:ins>
    </w:p>
    <w:p w14:paraId="401037B9" w14:textId="77777777" w:rsidR="008664F9" w:rsidRPr="00664972" w:rsidRDefault="008664F9" w:rsidP="008664F9">
      <w:pPr>
        <w:pStyle w:val="af4"/>
        <w:rPr>
          <w:ins w:id="3924" w:author="Степан Гусев" w:date="2023-07-26T23:49:00Z"/>
        </w:rPr>
      </w:pPr>
      <w:ins w:id="3925" w:author="Степан Гусев" w:date="2023-07-26T23:49:00Z">
        <w:r w:rsidRPr="006A5FC1">
          <w:t>Оптимизация:</w:t>
        </w:r>
      </w:ins>
    </w:p>
    <w:p w14:paraId="49368966" w14:textId="77777777" w:rsidR="008664F9" w:rsidRDefault="008664F9" w:rsidP="008664F9">
      <w:pPr>
        <w:pStyle w:val="a9"/>
        <w:ind w:hanging="357"/>
        <w:rPr>
          <w:ins w:id="3926" w:author="Степан Гусев" w:date="2023-07-26T23:49:00Z"/>
          <w:iCs/>
        </w:rPr>
      </w:pPr>
      <w:ins w:id="3927" w:author="Степан Гусев" w:date="2023-07-26T23:49:00Z">
        <w:r w:rsidRPr="00093FEE">
          <w:rPr>
            <w:iCs/>
          </w:rPr>
          <w:t xml:space="preserve">Минимизация фенола в дистилляте колонны К-100 с учетом </w:t>
        </w:r>
        <w:r>
          <w:rPr>
            <w:iCs/>
          </w:rPr>
          <w:t xml:space="preserve">ограничения на </w:t>
        </w:r>
        <w:r w:rsidRPr="00093FEE">
          <w:rPr>
            <w:iCs/>
          </w:rPr>
          <w:t xml:space="preserve">содержания </w:t>
        </w:r>
        <w:r>
          <w:rPr>
            <w:iCs/>
          </w:rPr>
          <w:t>влаги в феноле</w:t>
        </w:r>
        <w:r w:rsidRPr="00093FEE">
          <w:rPr>
            <w:iCs/>
          </w:rPr>
          <w:t>.</w:t>
        </w:r>
      </w:ins>
    </w:p>
    <w:p w14:paraId="4C41FC0D" w14:textId="77777777" w:rsidR="008664F9" w:rsidRDefault="008664F9" w:rsidP="008664F9">
      <w:pPr>
        <w:pStyle w:val="21"/>
        <w:ind w:left="426" w:hanging="568"/>
        <w:rPr>
          <w:ins w:id="3928" w:author="Степан Гусев" w:date="2023-07-26T23:49:00Z"/>
        </w:rPr>
      </w:pPr>
      <w:ins w:id="3929" w:author="Степан Гусев" w:date="2023-07-26T23:49:00Z">
        <w:r>
          <w:lastRenderedPageBreak/>
          <w:t>К</w:t>
        </w:r>
        <w:r w:rsidRPr="002C5996">
          <w:t xml:space="preserve">онтроллер выделения </w:t>
        </w:r>
        <w:r w:rsidRPr="00770DC1">
          <w:rPr>
            <w:sz w:val="22"/>
            <w:szCs w:val="22"/>
          </w:rPr>
          <w:t xml:space="preserve">легких у/в и воды в К-90и </w:t>
        </w:r>
        <w:r w:rsidRPr="002C5996">
          <w:t>товарного фенола в колонне 48</w:t>
        </w:r>
        <w:r w:rsidRPr="005E191F">
          <w:t xml:space="preserve"> </w:t>
        </w:r>
        <w:r>
          <w:t>(</w:t>
        </w:r>
        <w:r w:rsidRPr="000E7CF9">
          <w:t>CTRL</w:t>
        </w:r>
        <w:r w:rsidRPr="00444A03">
          <w:t>_</w:t>
        </w:r>
        <w:r w:rsidRPr="000E7CF9">
          <w:t>K</w:t>
        </w:r>
        <w:r w:rsidRPr="00294E2A">
          <w:t>48</w:t>
        </w:r>
        <w:r w:rsidRPr="00444A03">
          <w:t>)</w:t>
        </w:r>
      </w:ins>
    </w:p>
    <w:p w14:paraId="1A6F4B14" w14:textId="77777777" w:rsidR="008664F9" w:rsidRPr="006A5FC1" w:rsidRDefault="008664F9" w:rsidP="008664F9">
      <w:pPr>
        <w:pStyle w:val="af4"/>
        <w:rPr>
          <w:ins w:id="3930" w:author="Степан Гусев" w:date="2023-07-26T23:49:00Z"/>
        </w:rPr>
      </w:pPr>
      <w:ins w:id="3931" w:author="Степан Гусев" w:date="2023-07-26T23:49:00Z">
        <w:r w:rsidRPr="006A5FC1">
          <w:t xml:space="preserve">Контроллер </w:t>
        </w:r>
        <w:r w:rsidRPr="00B31960">
          <w:t>CTRL</w:t>
        </w:r>
        <w:r w:rsidRPr="00444A03">
          <w:t>_</w:t>
        </w:r>
        <w:r>
          <w:t>К48 охватывают</w:t>
        </w:r>
        <w:r w:rsidRPr="006A5FC1">
          <w:t xml:space="preserve"> следующие единицы технологического оборудования:</w:t>
        </w:r>
      </w:ins>
    </w:p>
    <w:p w14:paraId="3A9FF543" w14:textId="77777777" w:rsidR="008664F9" w:rsidRDefault="008664F9" w:rsidP="008664F9">
      <w:pPr>
        <w:pStyle w:val="a9"/>
        <w:ind w:hanging="357"/>
        <w:rPr>
          <w:ins w:id="3932" w:author="Степан Гусев" w:date="2023-07-26T23:49:00Z"/>
        </w:rPr>
      </w:pPr>
      <w:ins w:id="3933" w:author="Степан Гусев" w:date="2023-07-26T23:49:00Z">
        <w:r>
          <w:rPr>
            <w:iCs/>
          </w:rPr>
          <w:t xml:space="preserve">Колонна </w:t>
        </w:r>
        <w:r>
          <w:t>К-48</w:t>
        </w:r>
      </w:ins>
    </w:p>
    <w:p w14:paraId="2590F19E" w14:textId="77777777" w:rsidR="008664F9" w:rsidRDefault="008664F9" w:rsidP="008664F9">
      <w:pPr>
        <w:pStyle w:val="a9"/>
        <w:ind w:hanging="357"/>
        <w:rPr>
          <w:ins w:id="3934" w:author="Степан Гусев" w:date="2023-07-26T23:49:00Z"/>
        </w:rPr>
      </w:pPr>
      <w:ins w:id="3935" w:author="Степан Гусев" w:date="2023-07-26T23:49:00Z">
        <w:r>
          <w:rPr>
            <w:iCs/>
          </w:rPr>
          <w:t xml:space="preserve">Колонна </w:t>
        </w:r>
        <w:r>
          <w:t>К-90</w:t>
        </w:r>
        <w:r>
          <w:rPr>
            <w:iCs/>
          </w:rPr>
          <w:t>.</w:t>
        </w:r>
      </w:ins>
    </w:p>
    <w:p w14:paraId="449211EA" w14:textId="77777777" w:rsidR="008664F9" w:rsidRPr="002875F3" w:rsidRDefault="008664F9" w:rsidP="008664F9">
      <w:pPr>
        <w:pStyle w:val="22"/>
        <w:rPr>
          <w:ins w:id="3936" w:author="Степан Гусев" w:date="2023-07-26T23:49:00Z"/>
        </w:rPr>
      </w:pPr>
      <w:ins w:id="3937" w:author="Степан Гусев" w:date="2023-07-26T23:49:00Z">
        <w:r w:rsidRPr="006A5FC1">
          <w:t>Задачи управления и оптимизации</w:t>
        </w:r>
      </w:ins>
    </w:p>
    <w:p w14:paraId="32C61DD8" w14:textId="77777777" w:rsidR="008664F9" w:rsidRPr="006A5FC1" w:rsidRDefault="008664F9" w:rsidP="008664F9">
      <w:pPr>
        <w:pStyle w:val="af4"/>
        <w:rPr>
          <w:ins w:id="3938" w:author="Степан Гусев" w:date="2023-07-26T23:49:00Z"/>
        </w:rPr>
      </w:pPr>
      <w:ins w:id="3939" w:author="Степан Гусев" w:date="2023-07-26T23:49:00Z">
        <w:r w:rsidRPr="006A5FC1">
          <w:t>Управление:</w:t>
        </w:r>
      </w:ins>
    </w:p>
    <w:p w14:paraId="7573A728" w14:textId="77777777" w:rsidR="008664F9" w:rsidRDefault="008664F9" w:rsidP="008664F9">
      <w:pPr>
        <w:pStyle w:val="a9"/>
        <w:ind w:hanging="357"/>
        <w:rPr>
          <w:ins w:id="3940" w:author="Степан Гусев" w:date="2023-07-26T23:49:00Z"/>
          <w:iCs/>
        </w:rPr>
      </w:pPr>
      <w:ins w:id="3941" w:author="Степан Гусев" w:date="2023-07-26T23:49:00Z">
        <w:r>
          <w:rPr>
            <w:iCs/>
          </w:rPr>
          <w:t>Поддержание к</w:t>
        </w:r>
        <w:r w:rsidRPr="00F2575F">
          <w:rPr>
            <w:iCs/>
          </w:rPr>
          <w:t>онцентраци</w:t>
        </w:r>
        <w:r>
          <w:rPr>
            <w:iCs/>
          </w:rPr>
          <w:t>и</w:t>
        </w:r>
        <w:r w:rsidRPr="00F2575F">
          <w:rPr>
            <w:iCs/>
          </w:rPr>
          <w:t xml:space="preserve"> </w:t>
        </w:r>
        <w:r>
          <w:t>тяжелых примесей</w:t>
        </w:r>
        <w:r w:rsidRPr="00F2575F">
          <w:rPr>
            <w:iCs/>
          </w:rPr>
          <w:t xml:space="preserve"> в феноле</w:t>
        </w:r>
        <w:r>
          <w:rPr>
            <w:iCs/>
          </w:rPr>
          <w:t xml:space="preserve"> </w:t>
        </w:r>
        <w:r>
          <w:t>К-48</w:t>
        </w:r>
        <w:r>
          <w:rPr>
            <w:iCs/>
          </w:rPr>
          <w:t>;</w:t>
        </w:r>
      </w:ins>
    </w:p>
    <w:p w14:paraId="70E09281" w14:textId="77777777" w:rsidR="008664F9" w:rsidRPr="00F2575F" w:rsidRDefault="008664F9" w:rsidP="008664F9">
      <w:pPr>
        <w:pStyle w:val="a9"/>
        <w:ind w:hanging="357"/>
        <w:rPr>
          <w:ins w:id="3942" w:author="Степан Гусев" w:date="2023-07-26T23:49:00Z"/>
          <w:iCs/>
        </w:rPr>
      </w:pPr>
      <w:ins w:id="3943" w:author="Степан Гусев" w:date="2023-07-26T23:49:00Z">
        <w:r>
          <w:rPr>
            <w:iCs/>
          </w:rPr>
          <w:t>Поддержание температуры верха К-48;</w:t>
        </w:r>
      </w:ins>
    </w:p>
    <w:p w14:paraId="72614B22" w14:textId="77777777" w:rsidR="008664F9" w:rsidRDefault="008664F9" w:rsidP="008664F9">
      <w:pPr>
        <w:pStyle w:val="a9"/>
        <w:ind w:hanging="357"/>
        <w:rPr>
          <w:ins w:id="3944" w:author="Степан Гусев" w:date="2023-07-26T23:49:00Z"/>
          <w:iCs/>
        </w:rPr>
      </w:pPr>
      <w:ins w:id="3945" w:author="Степан Гусев" w:date="2023-07-26T23:49:00Z">
        <w:r>
          <w:rPr>
            <w:iCs/>
          </w:rPr>
          <w:t>Поддержание к</w:t>
        </w:r>
        <w:r w:rsidRPr="00F2575F">
          <w:rPr>
            <w:iCs/>
          </w:rPr>
          <w:t>онцентраци</w:t>
        </w:r>
        <w:r>
          <w:rPr>
            <w:iCs/>
          </w:rPr>
          <w:t>и</w:t>
        </w:r>
        <w:r w:rsidRPr="00F2575F">
          <w:rPr>
            <w:iCs/>
          </w:rPr>
          <w:t xml:space="preserve"> фенола в кубе</w:t>
        </w:r>
        <w:r>
          <w:rPr>
            <w:iCs/>
          </w:rPr>
          <w:t xml:space="preserve"> </w:t>
        </w:r>
        <w:r>
          <w:t>К-48</w:t>
        </w:r>
        <w:r>
          <w:rPr>
            <w:iCs/>
          </w:rPr>
          <w:t>;</w:t>
        </w:r>
      </w:ins>
    </w:p>
    <w:p w14:paraId="198C4353" w14:textId="77777777" w:rsidR="008664F9" w:rsidRDefault="008664F9" w:rsidP="008664F9">
      <w:pPr>
        <w:pStyle w:val="a9"/>
        <w:ind w:hanging="357"/>
        <w:rPr>
          <w:ins w:id="3946" w:author="Степан Гусев" w:date="2023-07-26T23:49:00Z"/>
          <w:iCs/>
        </w:rPr>
      </w:pPr>
      <w:ins w:id="3947" w:author="Степан Гусев" w:date="2023-07-26T23:49:00Z">
        <w:r>
          <w:rPr>
            <w:iCs/>
          </w:rPr>
          <w:t>Поддержание у</w:t>
        </w:r>
        <w:r w:rsidRPr="00A47F43">
          <w:rPr>
            <w:iCs/>
          </w:rPr>
          <w:t>ровня в 56.1</w:t>
        </w:r>
        <w:r>
          <w:rPr>
            <w:iCs/>
          </w:rPr>
          <w:t>.</w:t>
        </w:r>
      </w:ins>
    </w:p>
    <w:p w14:paraId="34FF9740" w14:textId="77777777" w:rsidR="008664F9" w:rsidRPr="00664972" w:rsidRDefault="008664F9" w:rsidP="008664F9">
      <w:pPr>
        <w:pStyle w:val="af4"/>
        <w:rPr>
          <w:ins w:id="3948" w:author="Степан Гусев" w:date="2023-07-26T23:49:00Z"/>
        </w:rPr>
      </w:pPr>
      <w:ins w:id="3949" w:author="Степан Гусев" w:date="2023-07-26T23:49:00Z">
        <w:r w:rsidRPr="006A5FC1">
          <w:t>Оптимизация:</w:t>
        </w:r>
      </w:ins>
    </w:p>
    <w:p w14:paraId="4C5A52C2" w14:textId="77777777" w:rsidR="008664F9" w:rsidRDefault="008664F9" w:rsidP="008664F9">
      <w:pPr>
        <w:pStyle w:val="a9"/>
        <w:ind w:hanging="357"/>
        <w:rPr>
          <w:ins w:id="3950" w:author="Степан Гусев" w:date="2023-07-26T23:49:00Z"/>
          <w:iCs/>
        </w:rPr>
      </w:pPr>
      <w:ins w:id="3951" w:author="Степан Гусев" w:date="2023-07-26T23:49:00Z">
        <w:r w:rsidRPr="005430BF">
          <w:rPr>
            <w:iCs/>
          </w:rPr>
          <w:t xml:space="preserve">Минимизация расхода пара в К-90 с ограничением на содержание </w:t>
        </w:r>
        <w:r>
          <w:rPr>
            <w:iCs/>
          </w:rPr>
          <w:t>легких примесей</w:t>
        </w:r>
        <w:r w:rsidRPr="005430BF">
          <w:rPr>
            <w:iCs/>
          </w:rPr>
          <w:t xml:space="preserve"> в феноле</w:t>
        </w:r>
        <w:r>
          <w:rPr>
            <w:iCs/>
          </w:rPr>
          <w:t>;</w:t>
        </w:r>
      </w:ins>
    </w:p>
    <w:p w14:paraId="4025B485" w14:textId="77777777" w:rsidR="008664F9" w:rsidRPr="002A61B1" w:rsidRDefault="008664F9" w:rsidP="008664F9">
      <w:pPr>
        <w:pStyle w:val="a9"/>
        <w:ind w:hanging="357"/>
        <w:rPr>
          <w:ins w:id="3952" w:author="Степан Гусев" w:date="2023-07-26T23:49:00Z"/>
          <w:iCs/>
        </w:rPr>
      </w:pPr>
      <w:ins w:id="3953" w:author="Степан Гусев" w:date="2023-07-26T23:49:00Z">
        <w:r w:rsidRPr="00F2575F">
          <w:rPr>
            <w:iCs/>
          </w:rPr>
          <w:t>Минимизация концентрации фенола в кубе</w:t>
        </w:r>
        <w:r>
          <w:rPr>
            <w:iCs/>
          </w:rPr>
          <w:t xml:space="preserve"> </w:t>
        </w:r>
        <w:r>
          <w:t>К-48 с учетом ограничений на содержание тяжелых примесей в товарном феноле</w:t>
        </w:r>
        <w:r w:rsidRPr="002A61B1">
          <w:rPr>
            <w:iCs/>
          </w:rPr>
          <w:t>.</w:t>
        </w:r>
      </w:ins>
    </w:p>
    <w:p w14:paraId="13DB5830" w14:textId="77777777" w:rsidR="008664F9" w:rsidRDefault="008664F9">
      <w:pPr>
        <w:pStyle w:val="a9"/>
        <w:numPr>
          <w:ilvl w:val="0"/>
          <w:numId w:val="0"/>
        </w:numPr>
        <w:ind w:left="494"/>
        <w:pPrChange w:id="3954" w:author="Степан Гусев" w:date="2023-07-26T23:48:00Z">
          <w:pPr>
            <w:pStyle w:val="a9"/>
            <w:ind w:left="851" w:hanging="357"/>
          </w:pPr>
        </w:pPrChange>
      </w:pPr>
    </w:p>
    <w:p w14:paraId="0D423806" w14:textId="19560929" w:rsidR="00B31960" w:rsidDel="008664F9" w:rsidRDefault="00B31960" w:rsidP="00B31960">
      <w:pPr>
        <w:pStyle w:val="21"/>
        <w:ind w:left="426" w:hanging="568"/>
        <w:rPr>
          <w:del w:id="3955" w:author="Степан Гусев" w:date="2023-07-26T23:48:00Z"/>
        </w:rPr>
      </w:pPr>
      <w:del w:id="3956" w:author="Степан Гусев" w:date="2023-07-26T23:48:00Z">
        <w:r w:rsidDel="008664F9">
          <w:delText>К</w:delText>
        </w:r>
        <w:r w:rsidRPr="002C5996" w:rsidDel="008664F9">
          <w:delText>онтроллер разложения ГПИПБ в разлагателе 14.2 на трубах разложения 1 и 2</w:delText>
        </w:r>
        <w:r w:rsidRPr="00FE351C" w:rsidDel="008664F9">
          <w:delText xml:space="preserve"> </w:delText>
        </w:r>
        <w:r w:rsidDel="008664F9">
          <w:delText>(</w:delText>
        </w:r>
        <w:r w:rsidRPr="00B31960" w:rsidDel="008664F9">
          <w:delText>CTRL</w:delText>
        </w:r>
        <w:r w:rsidRPr="00444A03" w:rsidDel="008664F9">
          <w:delText>_</w:delText>
        </w:r>
        <w:r w:rsidRPr="00B31960" w:rsidDel="008664F9">
          <w:delText>P</w:delText>
        </w:r>
        <w:r w:rsidRPr="00444A03" w:rsidDel="008664F9">
          <w:delText>14)</w:delText>
        </w:r>
      </w:del>
    </w:p>
    <w:p w14:paraId="0CA007B0" w14:textId="4FF23ADA" w:rsidR="00D45344" w:rsidRPr="006A5FC1" w:rsidDel="008664F9" w:rsidRDefault="00D45344" w:rsidP="00D45344">
      <w:pPr>
        <w:pStyle w:val="af4"/>
        <w:rPr>
          <w:del w:id="3957" w:author="Степан Гусев" w:date="2023-07-26T23:48:00Z"/>
        </w:rPr>
      </w:pPr>
      <w:del w:id="3958" w:author="Степан Гусев" w:date="2023-07-26T23:48:00Z">
        <w:r w:rsidRPr="006A5FC1" w:rsidDel="008664F9">
          <w:delText xml:space="preserve">Контроллер </w:delText>
        </w:r>
        <w:r w:rsidRPr="00B31960" w:rsidDel="008664F9">
          <w:delText>CTRL</w:delText>
        </w:r>
        <w:r w:rsidRPr="00444A03" w:rsidDel="008664F9">
          <w:delText>_</w:delText>
        </w:r>
        <w:r w:rsidRPr="00B31960" w:rsidDel="008664F9">
          <w:delText>P</w:delText>
        </w:r>
        <w:r w:rsidRPr="00444A03" w:rsidDel="008664F9">
          <w:delText>14</w:delText>
        </w:r>
        <w:r w:rsidDel="008664F9">
          <w:delText xml:space="preserve"> охватывают</w:delText>
        </w:r>
        <w:r w:rsidRPr="006A5FC1" w:rsidDel="008664F9">
          <w:delText xml:space="preserve"> следующие единицы технологического оборудования:</w:delText>
        </w:r>
      </w:del>
    </w:p>
    <w:p w14:paraId="4B9EEFEA" w14:textId="4EE73BCC" w:rsidR="00DC69E1" w:rsidDel="008664F9" w:rsidRDefault="00DC69E1" w:rsidP="00D45344">
      <w:pPr>
        <w:pStyle w:val="a9"/>
        <w:ind w:hanging="357"/>
        <w:rPr>
          <w:del w:id="3959" w:author="Степан Гусев" w:date="2023-07-26T23:48:00Z"/>
        </w:rPr>
      </w:pPr>
      <w:del w:id="3960" w:author="Степан Гусев" w:date="2023-07-26T23:48:00Z">
        <w:r w:rsidRPr="00EE2947" w:rsidDel="008664F9">
          <w:delText>разлагател</w:delText>
        </w:r>
        <w:r w:rsidR="000F6C51" w:rsidDel="008664F9">
          <w:delText>ь</w:delText>
        </w:r>
        <w:r w:rsidRPr="00EE2947" w:rsidDel="008664F9">
          <w:delText xml:space="preserve"> поз.14.2</w:delText>
        </w:r>
        <w:r w:rsidR="00EE2947" w:rsidDel="008664F9">
          <w:rPr>
            <w:lang w:val="en-US"/>
          </w:rPr>
          <w:delText>;</w:delText>
        </w:r>
      </w:del>
    </w:p>
    <w:p w14:paraId="46A1A785" w14:textId="4DC91A1E" w:rsidR="00EE2947" w:rsidRPr="00EE2947" w:rsidDel="008664F9" w:rsidRDefault="00EE2947" w:rsidP="00D45344">
      <w:pPr>
        <w:pStyle w:val="a9"/>
        <w:ind w:hanging="357"/>
        <w:rPr>
          <w:del w:id="3961" w:author="Степан Гусев" w:date="2023-07-26T23:48:00Z"/>
        </w:rPr>
      </w:pPr>
      <w:del w:id="3962" w:author="Степан Гусев" w:date="2023-07-26T23:48:00Z">
        <w:r w:rsidRPr="002C5996" w:rsidDel="008664F9">
          <w:delText>труб</w:delText>
        </w:r>
        <w:r w:rsidR="000F6C51" w:rsidDel="008664F9">
          <w:delText>ы</w:delText>
        </w:r>
        <w:r w:rsidRPr="002C5996" w:rsidDel="008664F9">
          <w:delText xml:space="preserve"> разложения</w:delText>
        </w:r>
        <w:r w:rsidDel="008664F9">
          <w:delText>.</w:delText>
        </w:r>
      </w:del>
    </w:p>
    <w:p w14:paraId="0BA3A92F" w14:textId="77F8FFA9" w:rsidR="00D45344" w:rsidRPr="002875F3" w:rsidDel="008664F9" w:rsidRDefault="00D45344" w:rsidP="00D45344">
      <w:pPr>
        <w:pStyle w:val="22"/>
        <w:rPr>
          <w:del w:id="3963" w:author="Степан Гусев" w:date="2023-07-26T23:48:00Z"/>
        </w:rPr>
      </w:pPr>
      <w:del w:id="3964" w:author="Степан Гусев" w:date="2023-07-26T23:48:00Z">
        <w:r w:rsidRPr="006A5FC1" w:rsidDel="008664F9">
          <w:delText>Задачи управления и оптимизации</w:delText>
        </w:r>
      </w:del>
    </w:p>
    <w:p w14:paraId="209E34F0" w14:textId="6F6485EB" w:rsidR="00D45344" w:rsidRPr="006A5FC1" w:rsidDel="008664F9" w:rsidRDefault="00D45344" w:rsidP="00D45344">
      <w:pPr>
        <w:pStyle w:val="af4"/>
        <w:rPr>
          <w:del w:id="3965" w:author="Степан Гусев" w:date="2023-07-26T23:48:00Z"/>
        </w:rPr>
      </w:pPr>
      <w:del w:id="3966" w:author="Степан Гусев" w:date="2023-07-26T23:48:00Z">
        <w:r w:rsidRPr="006A5FC1" w:rsidDel="008664F9">
          <w:delText>Управление:</w:delText>
        </w:r>
      </w:del>
    </w:p>
    <w:p w14:paraId="4EFB6F50" w14:textId="3D892D23" w:rsidR="005813D2" w:rsidRPr="009C3D3F" w:rsidDel="008664F9" w:rsidRDefault="005813D2" w:rsidP="009C3D3F">
      <w:pPr>
        <w:pStyle w:val="a9"/>
        <w:ind w:hanging="357"/>
        <w:rPr>
          <w:del w:id="3967" w:author="Степан Гусев" w:date="2023-07-26T23:48:00Z"/>
          <w:iCs/>
        </w:rPr>
      </w:pPr>
      <w:del w:id="3968" w:author="Степан Гусев" w:date="2023-07-26T23:48:00Z">
        <w:r w:rsidRPr="009C3D3F" w:rsidDel="008664F9">
          <w:rPr>
            <w:iCs/>
          </w:rPr>
          <w:delText>Поддержание температуры на выходе из разлагател</w:delText>
        </w:r>
        <w:r w:rsidR="000F6C51" w:rsidDel="008664F9">
          <w:rPr>
            <w:iCs/>
          </w:rPr>
          <w:delText>я</w:delText>
        </w:r>
        <w:r w:rsidR="009C3D3F" w:rsidRPr="009C3D3F" w:rsidDel="008664F9">
          <w:rPr>
            <w:iCs/>
          </w:rPr>
          <w:delText>;</w:delText>
        </w:r>
        <w:r w:rsidRPr="009C3D3F" w:rsidDel="008664F9">
          <w:rPr>
            <w:iCs/>
          </w:rPr>
          <w:tab/>
        </w:r>
      </w:del>
    </w:p>
    <w:p w14:paraId="0CC89A2A" w14:textId="533112C8" w:rsidR="005813D2" w:rsidRPr="009C3D3F" w:rsidDel="008664F9" w:rsidRDefault="009C3D3F" w:rsidP="009C3D3F">
      <w:pPr>
        <w:pStyle w:val="a9"/>
        <w:ind w:hanging="357"/>
        <w:rPr>
          <w:del w:id="3969" w:author="Степан Гусев" w:date="2023-07-26T23:48:00Z"/>
          <w:iCs/>
        </w:rPr>
      </w:pPr>
      <w:del w:id="3970" w:author="Степан Гусев" w:date="2023-07-26T23:48:00Z">
        <w:r w:rsidRPr="009C3D3F" w:rsidDel="008664F9">
          <w:rPr>
            <w:iCs/>
          </w:rPr>
          <w:delText>Поддержание к</w:delText>
        </w:r>
        <w:r w:rsidR="005813D2" w:rsidRPr="009C3D3F" w:rsidDel="008664F9">
          <w:rPr>
            <w:iCs/>
          </w:rPr>
          <w:delText>онцентраци</w:delText>
        </w:r>
        <w:r w:rsidRPr="009C3D3F" w:rsidDel="008664F9">
          <w:rPr>
            <w:iCs/>
          </w:rPr>
          <w:delText>и</w:delText>
        </w:r>
        <w:r w:rsidR="005813D2" w:rsidRPr="009C3D3F" w:rsidDel="008664F9">
          <w:rPr>
            <w:iCs/>
          </w:rPr>
          <w:delText xml:space="preserve"> ПДК после разложения в 203.1/2</w:delText>
        </w:r>
        <w:r w:rsidRPr="009C3D3F" w:rsidDel="008664F9">
          <w:rPr>
            <w:iCs/>
          </w:rPr>
          <w:delText>;</w:delText>
        </w:r>
        <w:r w:rsidR="005813D2" w:rsidRPr="009C3D3F" w:rsidDel="008664F9">
          <w:rPr>
            <w:iCs/>
          </w:rPr>
          <w:tab/>
        </w:r>
      </w:del>
    </w:p>
    <w:p w14:paraId="4F5A554A" w14:textId="79F82F3D" w:rsidR="005813D2" w:rsidRPr="009C3D3F" w:rsidDel="008664F9" w:rsidRDefault="009C3D3F" w:rsidP="009C3D3F">
      <w:pPr>
        <w:pStyle w:val="a9"/>
        <w:ind w:hanging="357"/>
        <w:rPr>
          <w:del w:id="3971" w:author="Степан Гусев" w:date="2023-07-26T23:48:00Z"/>
          <w:iCs/>
        </w:rPr>
      </w:pPr>
      <w:del w:id="3972" w:author="Степан Гусев" w:date="2023-07-26T23:48:00Z">
        <w:r w:rsidRPr="009C3D3F" w:rsidDel="008664F9">
          <w:rPr>
            <w:iCs/>
          </w:rPr>
          <w:delText>Поддержание п</w:delText>
        </w:r>
        <w:r w:rsidR="005813D2" w:rsidRPr="009C3D3F" w:rsidDel="008664F9">
          <w:rPr>
            <w:iCs/>
          </w:rPr>
          <w:delText>ерепад</w:delText>
        </w:r>
        <w:r w:rsidRPr="009C3D3F" w:rsidDel="008664F9">
          <w:rPr>
            <w:iCs/>
          </w:rPr>
          <w:delText>а</w:delText>
        </w:r>
        <w:r w:rsidR="005813D2" w:rsidRPr="009C3D3F" w:rsidDel="008664F9">
          <w:rPr>
            <w:iCs/>
          </w:rPr>
          <w:delText xml:space="preserve"> температур на труб</w:delText>
        </w:r>
        <w:r w:rsidR="000F6C51" w:rsidDel="008664F9">
          <w:rPr>
            <w:iCs/>
          </w:rPr>
          <w:delText>ах</w:delText>
        </w:r>
        <w:r w:rsidR="005813D2" w:rsidRPr="009C3D3F" w:rsidDel="008664F9">
          <w:rPr>
            <w:iCs/>
          </w:rPr>
          <w:delText xml:space="preserve"> разложения</w:delText>
        </w:r>
        <w:r w:rsidR="000F6C51" w:rsidDel="008664F9">
          <w:rPr>
            <w:iCs/>
          </w:rPr>
          <w:delText>;</w:delText>
        </w:r>
        <w:r w:rsidR="005813D2" w:rsidRPr="009C3D3F" w:rsidDel="008664F9">
          <w:rPr>
            <w:iCs/>
          </w:rPr>
          <w:tab/>
        </w:r>
      </w:del>
    </w:p>
    <w:p w14:paraId="6D4E3C42" w14:textId="568E8C95" w:rsidR="009C3D3F" w:rsidRPr="009C3D3F" w:rsidDel="008664F9" w:rsidRDefault="009C3D3F" w:rsidP="009C3D3F">
      <w:pPr>
        <w:pStyle w:val="a9"/>
        <w:ind w:hanging="357"/>
        <w:rPr>
          <w:del w:id="3973" w:author="Степан Гусев" w:date="2023-07-26T23:48:00Z"/>
          <w:iCs/>
        </w:rPr>
      </w:pPr>
      <w:del w:id="3974" w:author="Степан Гусев" w:date="2023-07-26T23:48:00Z">
        <w:r w:rsidRPr="009C3D3F" w:rsidDel="008664F9">
          <w:rPr>
            <w:iCs/>
          </w:rPr>
          <w:delText>Поддержание т</w:delText>
        </w:r>
        <w:r w:rsidR="005813D2" w:rsidRPr="009C3D3F" w:rsidDel="008664F9">
          <w:rPr>
            <w:iCs/>
          </w:rPr>
          <w:delText>емператур</w:delText>
        </w:r>
        <w:r w:rsidRPr="009C3D3F" w:rsidDel="008664F9">
          <w:rPr>
            <w:iCs/>
          </w:rPr>
          <w:delText>ы</w:delText>
        </w:r>
        <w:r w:rsidR="005813D2" w:rsidRPr="009C3D3F" w:rsidDel="008664F9">
          <w:rPr>
            <w:iCs/>
          </w:rPr>
          <w:delText xml:space="preserve"> после трубы разложения</w:delText>
        </w:r>
        <w:r w:rsidR="000F6C51" w:rsidDel="008664F9">
          <w:rPr>
            <w:iCs/>
          </w:rPr>
          <w:delText>;</w:delText>
        </w:r>
        <w:r w:rsidR="005813D2" w:rsidRPr="009C3D3F" w:rsidDel="008664F9">
          <w:rPr>
            <w:iCs/>
          </w:rPr>
          <w:delText xml:space="preserve"> </w:delText>
        </w:r>
      </w:del>
    </w:p>
    <w:p w14:paraId="6B69C478" w14:textId="5A8157A3" w:rsidR="00D45344" w:rsidRPr="00664972" w:rsidDel="008664F9" w:rsidRDefault="00D45344" w:rsidP="005813D2">
      <w:pPr>
        <w:pStyle w:val="af4"/>
        <w:rPr>
          <w:del w:id="3975" w:author="Степан Гусев" w:date="2023-07-26T23:48:00Z"/>
        </w:rPr>
      </w:pPr>
      <w:del w:id="3976" w:author="Степан Гусев" w:date="2023-07-26T23:48:00Z">
        <w:r w:rsidRPr="006A5FC1" w:rsidDel="008664F9">
          <w:delText>Оптимизация:</w:delText>
        </w:r>
      </w:del>
    </w:p>
    <w:p w14:paraId="79F6D03F" w14:textId="62980D4E" w:rsidR="00D45344" w:rsidRPr="009E50AE" w:rsidDel="008664F9" w:rsidRDefault="009C3D3F" w:rsidP="009C3D3F">
      <w:pPr>
        <w:pStyle w:val="a9"/>
        <w:ind w:hanging="357"/>
        <w:rPr>
          <w:del w:id="3977" w:author="Степан Гусев" w:date="2023-07-26T23:48:00Z"/>
          <w:iCs/>
        </w:rPr>
      </w:pPr>
      <w:del w:id="3978" w:author="Степан Гусев" w:date="2023-07-26T23:48:00Z">
        <w:r w:rsidRPr="009E50AE" w:rsidDel="008664F9">
          <w:delText>М</w:delText>
        </w:r>
        <w:r w:rsidR="00CC56F3" w:rsidDel="008664F9">
          <w:delText>аксимизаци</w:delText>
        </w:r>
        <w:r w:rsidRPr="009E50AE" w:rsidDel="008664F9">
          <w:delText xml:space="preserve">я </w:delText>
        </w:r>
        <w:r w:rsidRPr="009E50AE" w:rsidDel="008664F9">
          <w:rPr>
            <w:iCs/>
          </w:rPr>
          <w:delText>перепада температур на трубе разложения</w:delText>
        </w:r>
        <w:r w:rsidR="009E50AE" w:rsidRPr="009E50AE" w:rsidDel="008664F9">
          <w:rPr>
            <w:iCs/>
          </w:rPr>
          <w:delText xml:space="preserve"> до заданных ограничений</w:delText>
        </w:r>
        <w:r w:rsidRPr="009E50AE" w:rsidDel="008664F9">
          <w:rPr>
            <w:iCs/>
          </w:rPr>
          <w:delText>;</w:delText>
        </w:r>
      </w:del>
    </w:p>
    <w:p w14:paraId="406BE7B1" w14:textId="614C7EE0" w:rsidR="00B31960" w:rsidDel="008664F9" w:rsidRDefault="00B31960" w:rsidP="00B31960">
      <w:pPr>
        <w:pStyle w:val="21"/>
        <w:ind w:left="426" w:hanging="568"/>
        <w:rPr>
          <w:del w:id="3979" w:author="Степан Гусев" w:date="2023-07-26T23:48:00Z"/>
        </w:rPr>
      </w:pPr>
      <w:del w:id="3980" w:author="Степан Гусев" w:date="2023-07-26T23:48:00Z">
        <w:r w:rsidDel="008664F9">
          <w:delText>К</w:delText>
        </w:r>
        <w:r w:rsidRPr="002C5996" w:rsidDel="008664F9">
          <w:delText>онтроллер выделения ацетона-сырца в колоннах 21.1,2</w:delText>
        </w:r>
        <w:r w:rsidRPr="00FE351C" w:rsidDel="008664F9">
          <w:delText xml:space="preserve"> </w:delText>
        </w:r>
        <w:r w:rsidDel="008664F9">
          <w:delText>(</w:delText>
        </w:r>
        <w:r w:rsidRPr="00B31960" w:rsidDel="008664F9">
          <w:delText>CTRL</w:delText>
        </w:r>
        <w:r w:rsidRPr="00444A03" w:rsidDel="008664F9">
          <w:delText>_</w:delText>
        </w:r>
        <w:r w:rsidRPr="00B31960" w:rsidDel="008664F9">
          <w:delText>K</w:delText>
        </w:r>
        <w:r w:rsidRPr="00FE351C" w:rsidDel="008664F9">
          <w:delText>21</w:delText>
        </w:r>
        <w:r w:rsidRPr="00444A03" w:rsidDel="008664F9">
          <w:delText>)</w:delText>
        </w:r>
      </w:del>
    </w:p>
    <w:p w14:paraId="3E8EF8AA" w14:textId="74F9E4EA" w:rsidR="00FD09BF" w:rsidRPr="006A5FC1" w:rsidDel="008664F9" w:rsidRDefault="00FD09BF" w:rsidP="00FD09BF">
      <w:pPr>
        <w:pStyle w:val="af4"/>
        <w:rPr>
          <w:del w:id="3981" w:author="Степан Гусев" w:date="2023-07-26T23:48:00Z"/>
        </w:rPr>
      </w:pPr>
      <w:del w:id="3982" w:author="Степан Гусев" w:date="2023-07-26T23:48:00Z">
        <w:r w:rsidRPr="006A5FC1" w:rsidDel="008664F9">
          <w:delText xml:space="preserve">Контроллер </w:delText>
        </w:r>
        <w:r w:rsidRPr="00B31960" w:rsidDel="008664F9">
          <w:delText>CTRL</w:delText>
        </w:r>
        <w:r w:rsidRPr="00444A03" w:rsidDel="008664F9">
          <w:delText>_</w:delText>
        </w:r>
        <w:r w:rsidRPr="00B31960" w:rsidDel="008664F9">
          <w:delText>K</w:delText>
        </w:r>
        <w:r w:rsidRPr="00FE351C" w:rsidDel="008664F9">
          <w:delText>21</w:delText>
        </w:r>
        <w:r w:rsidDel="008664F9">
          <w:delText xml:space="preserve"> охватывают</w:delText>
        </w:r>
        <w:r w:rsidRPr="006A5FC1" w:rsidDel="008664F9">
          <w:delText xml:space="preserve"> следующие единицы технологического оборудования:</w:delText>
        </w:r>
      </w:del>
    </w:p>
    <w:p w14:paraId="0DE66801" w14:textId="109EAEAC" w:rsidR="00FD09BF" w:rsidDel="008664F9" w:rsidRDefault="00FD09BF" w:rsidP="00FD09BF">
      <w:pPr>
        <w:pStyle w:val="a9"/>
        <w:ind w:hanging="357"/>
        <w:rPr>
          <w:del w:id="3983" w:author="Степан Гусев" w:date="2023-07-26T23:48:00Z"/>
        </w:rPr>
      </w:pPr>
      <w:del w:id="3984" w:author="Степан Гусев" w:date="2023-07-26T23:48:00Z">
        <w:r w:rsidDel="008664F9">
          <w:rPr>
            <w:iCs/>
          </w:rPr>
          <w:delText>Колонна К-21.1;</w:delText>
        </w:r>
      </w:del>
    </w:p>
    <w:p w14:paraId="58C36019" w14:textId="367E3BE4" w:rsidR="00FD09BF" w:rsidDel="008664F9" w:rsidRDefault="00FD09BF" w:rsidP="00FD09BF">
      <w:pPr>
        <w:pStyle w:val="a9"/>
        <w:ind w:hanging="357"/>
        <w:rPr>
          <w:del w:id="3985" w:author="Степан Гусев" w:date="2023-07-26T23:48:00Z"/>
        </w:rPr>
      </w:pPr>
      <w:del w:id="3986" w:author="Степан Гусев" w:date="2023-07-26T23:48:00Z">
        <w:r w:rsidDel="008664F9">
          <w:rPr>
            <w:iCs/>
          </w:rPr>
          <w:delText>Колонна К-21.2;</w:delText>
        </w:r>
      </w:del>
    </w:p>
    <w:p w14:paraId="5C88D3DB" w14:textId="71764738" w:rsidR="00FD09BF" w:rsidRPr="002875F3" w:rsidDel="008664F9" w:rsidRDefault="00FD09BF" w:rsidP="00FD09BF">
      <w:pPr>
        <w:pStyle w:val="22"/>
        <w:rPr>
          <w:del w:id="3987" w:author="Степан Гусев" w:date="2023-07-26T23:48:00Z"/>
        </w:rPr>
      </w:pPr>
      <w:del w:id="3988" w:author="Степан Гусев" w:date="2023-07-26T23:48:00Z">
        <w:r w:rsidRPr="006A5FC1" w:rsidDel="008664F9">
          <w:delText>Задачи управления и оптимизации</w:delText>
        </w:r>
      </w:del>
    </w:p>
    <w:p w14:paraId="083453E6" w14:textId="7D759D4B" w:rsidR="00FD09BF" w:rsidRPr="006A5FC1" w:rsidDel="008664F9" w:rsidRDefault="00FD09BF" w:rsidP="00FD09BF">
      <w:pPr>
        <w:pStyle w:val="af4"/>
        <w:rPr>
          <w:del w:id="3989" w:author="Степан Гусев" w:date="2023-07-26T23:48:00Z"/>
        </w:rPr>
      </w:pPr>
      <w:del w:id="3990" w:author="Степан Гусев" w:date="2023-07-26T23:48:00Z">
        <w:r w:rsidRPr="006A5FC1" w:rsidDel="008664F9">
          <w:delText>Управление:</w:delText>
        </w:r>
      </w:del>
    </w:p>
    <w:p w14:paraId="1B451712" w14:textId="23B1F30F" w:rsidR="00220FBD" w:rsidDel="008664F9" w:rsidRDefault="00220FBD" w:rsidP="00220FBD">
      <w:pPr>
        <w:pStyle w:val="a9"/>
        <w:ind w:hanging="357"/>
        <w:rPr>
          <w:del w:id="3991" w:author="Степан Гусев" w:date="2023-07-26T23:48:00Z"/>
          <w:iCs/>
        </w:rPr>
      </w:pPr>
      <w:del w:id="3992" w:author="Степан Гусев" w:date="2023-07-26T23:48:00Z">
        <w:r w:rsidDel="008664F9">
          <w:rPr>
            <w:iCs/>
          </w:rPr>
          <w:delText>Поддержание</w:delText>
        </w:r>
        <w:r w:rsidR="007031F0" w:rsidDel="008664F9">
          <w:rPr>
            <w:iCs/>
          </w:rPr>
          <w:delText xml:space="preserve"> т</w:delText>
        </w:r>
        <w:r w:rsidR="00AC2D46" w:rsidRPr="00AC2D46" w:rsidDel="008664F9">
          <w:rPr>
            <w:iCs/>
          </w:rPr>
          <w:delText>емператур</w:delText>
        </w:r>
        <w:r w:rsidR="007031F0" w:rsidDel="008664F9">
          <w:rPr>
            <w:iCs/>
          </w:rPr>
          <w:delText>ы</w:delText>
        </w:r>
        <w:r w:rsidR="00AC2D46" w:rsidRPr="00AC2D46" w:rsidDel="008664F9">
          <w:rPr>
            <w:iCs/>
          </w:rPr>
          <w:delText xml:space="preserve"> верха</w:delText>
        </w:r>
        <w:r w:rsidR="007031F0" w:rsidDel="008664F9">
          <w:rPr>
            <w:iCs/>
          </w:rPr>
          <w:delText xml:space="preserve"> колон  К-</w:delText>
        </w:r>
        <w:r w:rsidR="00AC2D46" w:rsidRPr="00AC2D46" w:rsidDel="008664F9">
          <w:rPr>
            <w:iCs/>
          </w:rPr>
          <w:delText xml:space="preserve"> 21.1</w:delText>
        </w:r>
        <w:r w:rsidR="007031F0" w:rsidDel="008664F9">
          <w:rPr>
            <w:iCs/>
          </w:rPr>
          <w:delText xml:space="preserve"> и К-2</w:delText>
        </w:r>
        <w:r w:rsidR="000F6C51" w:rsidDel="008664F9">
          <w:rPr>
            <w:iCs/>
          </w:rPr>
          <w:delText>1</w:delText>
        </w:r>
        <w:r w:rsidR="007031F0" w:rsidDel="008664F9">
          <w:rPr>
            <w:iCs/>
          </w:rPr>
          <w:delText>.2</w:delText>
        </w:r>
        <w:r w:rsidDel="008664F9">
          <w:rPr>
            <w:iCs/>
          </w:rPr>
          <w:delText>;</w:delText>
        </w:r>
      </w:del>
    </w:p>
    <w:p w14:paraId="3FF18999" w14:textId="12B49602" w:rsidR="00AC2D46" w:rsidRPr="00220FBD" w:rsidDel="008664F9" w:rsidRDefault="00220FBD" w:rsidP="00220FBD">
      <w:pPr>
        <w:pStyle w:val="a9"/>
        <w:ind w:hanging="357"/>
        <w:rPr>
          <w:del w:id="3993" w:author="Степан Гусев" w:date="2023-07-26T23:48:00Z"/>
          <w:iCs/>
        </w:rPr>
      </w:pPr>
      <w:del w:id="3994" w:author="Степан Гусев" w:date="2023-07-26T23:48:00Z">
        <w:r w:rsidRPr="000F6C51" w:rsidDel="008664F9">
          <w:rPr>
            <w:iCs/>
          </w:rPr>
          <w:delText>Поддержание концентрации фенола с верху колонн</w:delText>
        </w:r>
        <w:r w:rsidR="000F6C51" w:rsidDel="008664F9">
          <w:rPr>
            <w:iCs/>
          </w:rPr>
          <w:delText>;</w:delText>
        </w:r>
        <w:r w:rsidR="00AC2D46" w:rsidRPr="00220FBD" w:rsidDel="008664F9">
          <w:rPr>
            <w:iCs/>
          </w:rPr>
          <w:tab/>
        </w:r>
      </w:del>
    </w:p>
    <w:p w14:paraId="0B361FD3" w14:textId="50044135" w:rsidR="00220FBD" w:rsidDel="008664F9" w:rsidRDefault="00220FBD" w:rsidP="00220FBD">
      <w:pPr>
        <w:pStyle w:val="a9"/>
        <w:ind w:hanging="357"/>
        <w:rPr>
          <w:del w:id="3995" w:author="Степан Гусев" w:date="2023-07-26T23:48:00Z"/>
          <w:iCs/>
        </w:rPr>
      </w:pPr>
      <w:del w:id="3996" w:author="Степан Гусев" w:date="2023-07-26T23:48:00Z">
        <w:r w:rsidDel="008664F9">
          <w:rPr>
            <w:iCs/>
          </w:rPr>
          <w:delText>Поддержание к</w:delText>
        </w:r>
        <w:r w:rsidR="00AC2D46" w:rsidRPr="00AC2D46" w:rsidDel="008664F9">
          <w:rPr>
            <w:iCs/>
          </w:rPr>
          <w:delText>онцентраци</w:delText>
        </w:r>
        <w:r w:rsidDel="008664F9">
          <w:rPr>
            <w:iCs/>
          </w:rPr>
          <w:delText>и</w:delText>
        </w:r>
        <w:r w:rsidR="00AC2D46" w:rsidRPr="00AC2D46" w:rsidDel="008664F9">
          <w:rPr>
            <w:iCs/>
          </w:rPr>
          <w:delText xml:space="preserve"> </w:delText>
        </w:r>
        <w:r w:rsidR="000F6C51" w:rsidRPr="000F6C51" w:rsidDel="008664F9">
          <w:rPr>
            <w:iCs/>
          </w:rPr>
          <w:delText>альфа-метилстирола</w:delText>
        </w:r>
        <w:r w:rsidR="00AC2D46" w:rsidRPr="00AC2D46" w:rsidDel="008664F9">
          <w:rPr>
            <w:iCs/>
          </w:rPr>
          <w:delText xml:space="preserve"> в кубе </w:delText>
        </w:r>
        <w:r w:rsidDel="008664F9">
          <w:rPr>
            <w:iCs/>
          </w:rPr>
          <w:delText>колонн.</w:delText>
        </w:r>
      </w:del>
    </w:p>
    <w:p w14:paraId="71A05F8F" w14:textId="7C7C04C0" w:rsidR="00FD09BF" w:rsidRPr="00664972" w:rsidDel="008664F9" w:rsidRDefault="00FD09BF" w:rsidP="00AC2D46">
      <w:pPr>
        <w:pStyle w:val="af4"/>
        <w:rPr>
          <w:del w:id="3997" w:author="Степан Гусев" w:date="2023-07-26T23:48:00Z"/>
        </w:rPr>
      </w:pPr>
      <w:del w:id="3998" w:author="Степан Гусев" w:date="2023-07-26T23:48:00Z">
        <w:r w:rsidRPr="006A5FC1" w:rsidDel="008664F9">
          <w:delText>Оптимизация:</w:delText>
        </w:r>
      </w:del>
    </w:p>
    <w:p w14:paraId="307EF772" w14:textId="623C5194" w:rsidR="00FD09BF" w:rsidRPr="009C3D3F" w:rsidDel="008664F9" w:rsidRDefault="007043D9" w:rsidP="00FD09BF">
      <w:pPr>
        <w:pStyle w:val="a9"/>
        <w:ind w:hanging="357"/>
        <w:rPr>
          <w:del w:id="3999" w:author="Степан Гусев" w:date="2023-07-26T23:48:00Z"/>
          <w:iCs/>
        </w:rPr>
      </w:pPr>
      <w:del w:id="4000" w:author="Степан Гусев" w:date="2023-07-26T23:48:00Z">
        <w:r w:rsidRPr="007043D9" w:rsidDel="008664F9">
          <w:rPr>
            <w:iCs/>
          </w:rPr>
          <w:delText>Минимизация концентрации фенола в дистилляте</w:delText>
        </w:r>
        <w:r w:rsidDel="008664F9">
          <w:rPr>
            <w:iCs/>
          </w:rPr>
          <w:delText xml:space="preserve"> и </w:delText>
        </w:r>
        <w:r w:rsidRPr="007043D9" w:rsidDel="008664F9">
          <w:rPr>
            <w:iCs/>
          </w:rPr>
          <w:delText>с ограничением на концентрацию альфа-метилстирола в кубе колонны 21</w:delText>
        </w:r>
        <w:r w:rsidR="00FD09BF" w:rsidRPr="009C3D3F" w:rsidDel="008664F9">
          <w:rPr>
            <w:iCs/>
          </w:rPr>
          <w:delText>;</w:delText>
        </w:r>
      </w:del>
    </w:p>
    <w:p w14:paraId="09F307AD" w14:textId="500F0726" w:rsidR="00EC643F" w:rsidRPr="002C5996" w:rsidDel="008664F9" w:rsidRDefault="00EC643F" w:rsidP="00480504">
      <w:pPr>
        <w:pStyle w:val="21"/>
        <w:ind w:left="851" w:hanging="568"/>
        <w:rPr>
          <w:del w:id="4001" w:author="Степан Гусев" w:date="2023-07-26T23:48:00Z"/>
        </w:rPr>
      </w:pPr>
      <w:del w:id="4002" w:author="Степан Гусев" w:date="2023-07-26T23:48:00Z">
        <w:r w:rsidDel="008664F9">
          <w:delText>К</w:delText>
        </w:r>
        <w:r w:rsidRPr="002C5996" w:rsidDel="008664F9">
          <w:delText>онтроллер выделения альдегидной фракции из ацетона-сырца в колонне 30А</w:delText>
        </w:r>
        <w:r w:rsidRPr="00FE351C" w:rsidDel="008664F9">
          <w:delText xml:space="preserve"> </w:delText>
        </w:r>
        <w:r w:rsidDel="008664F9">
          <w:delText>(</w:delText>
        </w:r>
        <w:r w:rsidRPr="000E7CF9" w:rsidDel="008664F9">
          <w:delText>CTRL</w:delText>
        </w:r>
        <w:r w:rsidRPr="00444A03" w:rsidDel="008664F9">
          <w:delText>_</w:delText>
        </w:r>
        <w:r w:rsidRPr="000E7CF9" w:rsidDel="008664F9">
          <w:delText>K</w:delText>
        </w:r>
        <w:r w:rsidRPr="00FE351C" w:rsidDel="008664F9">
          <w:delText>30</w:delText>
        </w:r>
        <w:r w:rsidRPr="000E7CF9" w:rsidDel="008664F9">
          <w:delText>a</w:delText>
        </w:r>
        <w:r w:rsidRPr="00444A03" w:rsidDel="008664F9">
          <w:delText>)</w:delText>
        </w:r>
      </w:del>
    </w:p>
    <w:p w14:paraId="4AD8A5B6" w14:textId="63E3183E" w:rsidR="00EC643F" w:rsidRPr="006A5FC1" w:rsidDel="008664F9" w:rsidRDefault="00EC643F" w:rsidP="00EC643F">
      <w:pPr>
        <w:pStyle w:val="af4"/>
        <w:rPr>
          <w:del w:id="4003" w:author="Степан Гусев" w:date="2023-07-26T23:48:00Z"/>
        </w:rPr>
      </w:pPr>
      <w:del w:id="4004" w:author="Степан Гусев" w:date="2023-07-26T23:48:00Z">
        <w:r w:rsidRPr="006A5FC1" w:rsidDel="008664F9">
          <w:delText xml:space="preserve">Контроллер </w:delText>
        </w:r>
        <w:r w:rsidRPr="00B31960" w:rsidDel="008664F9">
          <w:delText>CTRL</w:delText>
        </w:r>
        <w:r w:rsidRPr="00444A03" w:rsidDel="008664F9">
          <w:delText>_</w:delText>
        </w:r>
        <w:r w:rsidRPr="00B31960" w:rsidDel="008664F9">
          <w:delText>K</w:delText>
        </w:r>
        <w:r w:rsidDel="008664F9">
          <w:delText>30а охватывает</w:delText>
        </w:r>
        <w:r w:rsidRPr="006A5FC1" w:rsidDel="008664F9">
          <w:delText xml:space="preserve"> следующие единицы технологического оборудования:</w:delText>
        </w:r>
      </w:del>
    </w:p>
    <w:p w14:paraId="745A2350" w14:textId="3D78EFD5" w:rsidR="00EC643F" w:rsidRPr="00480121" w:rsidDel="008664F9" w:rsidRDefault="00EC643F" w:rsidP="00EC643F">
      <w:pPr>
        <w:pStyle w:val="a9"/>
        <w:ind w:hanging="357"/>
        <w:rPr>
          <w:del w:id="4005" w:author="Степан Гусев" w:date="2023-07-26T23:48:00Z"/>
        </w:rPr>
      </w:pPr>
      <w:del w:id="4006" w:author="Степан Гусев" w:date="2023-07-26T23:48:00Z">
        <w:r w:rsidDel="008664F9">
          <w:rPr>
            <w:iCs/>
          </w:rPr>
          <w:delText xml:space="preserve">Колонна К-30а </w:delText>
        </w:r>
      </w:del>
    </w:p>
    <w:p w14:paraId="283F1587" w14:textId="7D2B6BF1" w:rsidR="00EC643F" w:rsidRPr="002875F3" w:rsidDel="008664F9" w:rsidRDefault="00EC643F" w:rsidP="00EC643F">
      <w:pPr>
        <w:pStyle w:val="22"/>
        <w:rPr>
          <w:del w:id="4007" w:author="Степан Гусев" w:date="2023-07-26T23:48:00Z"/>
        </w:rPr>
      </w:pPr>
      <w:del w:id="4008" w:author="Степан Гусев" w:date="2023-07-26T23:48:00Z">
        <w:r w:rsidRPr="006A5FC1" w:rsidDel="008664F9">
          <w:delText>Задачи управления и оптимизации</w:delText>
        </w:r>
      </w:del>
    </w:p>
    <w:p w14:paraId="172999F0" w14:textId="6AC47230" w:rsidR="00EC643F" w:rsidRPr="006A5FC1" w:rsidDel="008664F9" w:rsidRDefault="00EC643F" w:rsidP="00EC643F">
      <w:pPr>
        <w:pStyle w:val="af4"/>
        <w:rPr>
          <w:del w:id="4009" w:author="Степан Гусев" w:date="2023-07-26T23:48:00Z"/>
        </w:rPr>
      </w:pPr>
      <w:del w:id="4010" w:author="Степан Гусев" w:date="2023-07-26T23:48:00Z">
        <w:r w:rsidRPr="006A5FC1" w:rsidDel="008664F9">
          <w:delText>Управление:</w:delText>
        </w:r>
      </w:del>
    </w:p>
    <w:p w14:paraId="132B7D63" w14:textId="10AA398A" w:rsidR="00EC643F" w:rsidDel="008664F9" w:rsidRDefault="00EC643F" w:rsidP="00EC643F">
      <w:pPr>
        <w:pStyle w:val="a9"/>
        <w:ind w:hanging="357"/>
        <w:rPr>
          <w:del w:id="4011" w:author="Степан Гусев" w:date="2023-07-26T23:48:00Z"/>
          <w:iCs/>
        </w:rPr>
      </w:pPr>
      <w:del w:id="4012" w:author="Степан Гусев" w:date="2023-07-26T23:48:00Z">
        <w:r w:rsidDel="008664F9">
          <w:rPr>
            <w:iCs/>
          </w:rPr>
          <w:delText>Поддержание т</w:delText>
        </w:r>
        <w:r w:rsidRPr="00832871" w:rsidDel="008664F9">
          <w:rPr>
            <w:iCs/>
          </w:rPr>
          <w:delText>емператур</w:delText>
        </w:r>
        <w:r w:rsidDel="008664F9">
          <w:rPr>
            <w:iCs/>
          </w:rPr>
          <w:delText>ы</w:delText>
        </w:r>
        <w:r w:rsidRPr="00832871" w:rsidDel="008664F9">
          <w:rPr>
            <w:iCs/>
          </w:rPr>
          <w:delText xml:space="preserve"> верха</w:delText>
        </w:r>
        <w:r w:rsidDel="008664F9">
          <w:rPr>
            <w:iCs/>
          </w:rPr>
          <w:delText xml:space="preserve"> колонны</w:delText>
        </w:r>
        <w:r w:rsidRPr="00832871" w:rsidDel="008664F9">
          <w:rPr>
            <w:iCs/>
          </w:rPr>
          <w:delText xml:space="preserve"> </w:delText>
        </w:r>
        <w:r w:rsidDel="008664F9">
          <w:rPr>
            <w:iCs/>
          </w:rPr>
          <w:delText>К-</w:delText>
        </w:r>
        <w:r w:rsidRPr="00832871" w:rsidDel="008664F9">
          <w:rPr>
            <w:iCs/>
          </w:rPr>
          <w:delText>30А</w:delText>
        </w:r>
        <w:r w:rsidDel="008664F9">
          <w:rPr>
            <w:iCs/>
          </w:rPr>
          <w:delText>;</w:delText>
        </w:r>
        <w:r w:rsidRPr="00832871" w:rsidDel="008664F9">
          <w:rPr>
            <w:iCs/>
          </w:rPr>
          <w:delText xml:space="preserve">  </w:delText>
        </w:r>
      </w:del>
    </w:p>
    <w:p w14:paraId="0675ED93" w14:textId="7B65E53C" w:rsidR="00EC643F" w:rsidDel="008664F9" w:rsidRDefault="00EC643F" w:rsidP="00EC643F">
      <w:pPr>
        <w:pStyle w:val="a9"/>
        <w:ind w:hanging="357"/>
        <w:rPr>
          <w:del w:id="4013" w:author="Степан Гусев" w:date="2023-07-26T23:48:00Z"/>
          <w:iCs/>
        </w:rPr>
      </w:pPr>
      <w:del w:id="4014" w:author="Степан Гусев" w:date="2023-07-26T23:48:00Z">
        <w:r w:rsidDel="008664F9">
          <w:rPr>
            <w:iCs/>
          </w:rPr>
          <w:delText>Поддержание влаги в ацетоне</w:delText>
        </w:r>
      </w:del>
      <w:ins w:id="4015" w:author="Т-Софт" w:date="2023-07-24T16:36:00Z">
        <w:del w:id="4016" w:author="Степан Гусев" w:date="2023-07-26T23:48:00Z">
          <w:r w:rsidR="00AB7DB1" w:rsidDel="008664F9">
            <w:rPr>
              <w:iCs/>
            </w:rPr>
            <w:delText>.</w:delText>
          </w:r>
        </w:del>
      </w:ins>
      <w:del w:id="4017" w:author="Степан Гусев" w:date="2023-07-26T23:48:00Z">
        <w:r w:rsidDel="008664F9">
          <w:rPr>
            <w:iCs/>
          </w:rPr>
          <w:delText>;</w:delText>
        </w:r>
      </w:del>
    </w:p>
    <w:p w14:paraId="7527D320" w14:textId="2B6300AF" w:rsidR="00EC643F" w:rsidRPr="00083F4A" w:rsidDel="008664F9" w:rsidRDefault="00EC643F" w:rsidP="00EC643F">
      <w:pPr>
        <w:pStyle w:val="a9"/>
        <w:ind w:hanging="357"/>
        <w:rPr>
          <w:del w:id="4018" w:author="Степан Гусев" w:date="2023-07-26T23:48:00Z"/>
          <w:iCs/>
        </w:rPr>
      </w:pPr>
      <w:del w:id="4019" w:author="Степан Гусев" w:date="2023-07-26T23:48:00Z">
        <w:r w:rsidDel="008664F9">
          <w:rPr>
            <w:iCs/>
          </w:rPr>
          <w:delText>Поддержание кислотности дистиллята;</w:delText>
        </w:r>
      </w:del>
    </w:p>
    <w:p w14:paraId="13DB71B5" w14:textId="6940E4B1" w:rsidR="00EC643F" w:rsidRPr="00664972" w:rsidDel="008664F9" w:rsidRDefault="00EC643F" w:rsidP="00EC643F">
      <w:pPr>
        <w:pStyle w:val="af4"/>
        <w:rPr>
          <w:del w:id="4020" w:author="Степан Гусев" w:date="2023-07-26T23:48:00Z"/>
        </w:rPr>
      </w:pPr>
      <w:del w:id="4021" w:author="Степан Гусев" w:date="2023-07-26T23:48:00Z">
        <w:r w:rsidRPr="006A5FC1" w:rsidDel="008664F9">
          <w:delText>Оптимизация:</w:delText>
        </w:r>
      </w:del>
    </w:p>
    <w:p w14:paraId="7AA54412" w14:textId="03B83ED1" w:rsidR="00B31960" w:rsidRPr="00EC643F" w:rsidDel="008664F9" w:rsidRDefault="00EC643F" w:rsidP="00EC643F">
      <w:pPr>
        <w:pStyle w:val="a9"/>
        <w:ind w:hanging="357"/>
        <w:rPr>
          <w:del w:id="4022" w:author="Степан Гусев" w:date="2023-07-26T23:48:00Z"/>
          <w:iCs/>
        </w:rPr>
      </w:pPr>
      <w:bookmarkStart w:id="4023" w:name="_Hlk141115784"/>
      <w:del w:id="4024" w:author="Степан Гусев" w:date="2023-07-26T23:48:00Z">
        <w:r w:rsidRPr="00832871" w:rsidDel="008664F9">
          <w:rPr>
            <w:iCs/>
          </w:rPr>
          <w:delText>Минимизация расхода пара</w:delText>
        </w:r>
        <w:r w:rsidDel="008664F9">
          <w:rPr>
            <w:iCs/>
          </w:rPr>
          <w:delText xml:space="preserve"> для колонны К-30а</w:delText>
        </w:r>
        <w:r w:rsidR="007043D9" w:rsidRPr="007043D9" w:rsidDel="008664F9">
          <w:rPr>
            <w:iCs/>
          </w:rPr>
          <w:delText xml:space="preserve"> с </w:delText>
        </w:r>
      </w:del>
      <w:ins w:id="4025" w:author="Т-Софт" w:date="2023-07-24T16:24:00Z">
        <w:del w:id="4026" w:author="Степан Гусев" w:date="2023-07-26T23:48:00Z">
          <w:r w:rsidR="00AD1907" w:rsidDel="008664F9">
            <w:rPr>
              <w:iCs/>
            </w:rPr>
            <w:delText xml:space="preserve">учетом </w:delText>
          </w:r>
        </w:del>
      </w:ins>
      <w:del w:id="4027" w:author="Степан Гусев" w:date="2023-07-26T23:48:00Z">
        <w:r w:rsidR="007043D9" w:rsidRPr="007043D9" w:rsidDel="008664F9">
          <w:rPr>
            <w:iCs/>
          </w:rPr>
          <w:delText>ограничени</w:delText>
        </w:r>
      </w:del>
      <w:ins w:id="4028" w:author="Т-Софт" w:date="2023-07-24T16:24:00Z">
        <w:del w:id="4029" w:author="Степан Гусев" w:date="2023-07-26T23:48:00Z">
          <w:r w:rsidR="00AD1907" w:rsidDel="008664F9">
            <w:rPr>
              <w:iCs/>
            </w:rPr>
            <w:delText>я</w:delText>
          </w:r>
        </w:del>
      </w:ins>
      <w:del w:id="4030" w:author="Степан Гусев" w:date="2023-07-26T23:48:00Z">
        <w:r w:rsidR="007043D9" w:rsidRPr="007043D9" w:rsidDel="008664F9">
          <w:rPr>
            <w:iCs/>
          </w:rPr>
          <w:delText>ем на содержанием влаги в ацетоне</w:delText>
        </w:r>
      </w:del>
      <w:ins w:id="4031" w:author="Т-Софт" w:date="2023-07-24T16:36:00Z">
        <w:del w:id="4032" w:author="Степан Гусев" w:date="2023-07-26T23:48:00Z">
          <w:r w:rsidR="00AB7DB1" w:rsidDel="008664F9">
            <w:rPr>
              <w:iCs/>
            </w:rPr>
            <w:delText xml:space="preserve"> и</w:delText>
          </w:r>
        </w:del>
      </w:ins>
      <w:ins w:id="4033" w:author="Т-Софт" w:date="2023-07-24T18:29:00Z">
        <w:del w:id="4034" w:author="Степан Гусев" w:date="2023-07-26T23:48:00Z">
          <w:r w:rsidR="009D37DF" w:rsidDel="008664F9">
            <w:rPr>
              <w:iCs/>
            </w:rPr>
            <w:delText>ли минимизация</w:delText>
          </w:r>
        </w:del>
      </w:ins>
      <w:ins w:id="4035" w:author="Т-Софт" w:date="2023-07-24T16:36:00Z">
        <w:del w:id="4036" w:author="Степан Гусев" w:date="2023-07-26T23:48:00Z">
          <w:r w:rsidR="00AB7DB1" w:rsidDel="008664F9">
            <w:rPr>
              <w:iCs/>
            </w:rPr>
            <w:delText xml:space="preserve"> фенола в дистилляте </w:delText>
          </w:r>
        </w:del>
      </w:ins>
      <w:ins w:id="4037" w:author="Т-Софт" w:date="2023-07-24T16:37:00Z">
        <w:del w:id="4038" w:author="Степан Гусев" w:date="2023-07-26T23:48:00Z">
          <w:r w:rsidR="00AB7DB1" w:rsidDel="008664F9">
            <w:rPr>
              <w:iCs/>
            </w:rPr>
            <w:delText>К-</w:delText>
          </w:r>
          <w:r w:rsidR="00AB7DB1" w:rsidRPr="00AC2D46" w:rsidDel="008664F9">
            <w:rPr>
              <w:iCs/>
            </w:rPr>
            <w:delText xml:space="preserve"> 21.1</w:delText>
          </w:r>
          <w:r w:rsidR="00AB7DB1" w:rsidDel="008664F9">
            <w:rPr>
              <w:iCs/>
            </w:rPr>
            <w:delText xml:space="preserve"> и К-21.2</w:delText>
          </w:r>
        </w:del>
      </w:ins>
      <w:del w:id="4039" w:author="Степан Гусев" w:date="2023-07-26T23:48:00Z">
        <w:r w:rsidDel="008664F9">
          <w:rPr>
            <w:iCs/>
          </w:rPr>
          <w:delText>.</w:delText>
        </w:r>
      </w:del>
    </w:p>
    <w:bookmarkEnd w:id="4023"/>
    <w:p w14:paraId="65C14E52" w14:textId="0F6E2350" w:rsidR="00B31960" w:rsidDel="008664F9" w:rsidRDefault="00B31960" w:rsidP="00B31960">
      <w:pPr>
        <w:pStyle w:val="21"/>
        <w:ind w:left="426" w:hanging="568"/>
        <w:rPr>
          <w:del w:id="4040" w:author="Степан Гусев" w:date="2023-07-26T23:48:00Z"/>
        </w:rPr>
      </w:pPr>
      <w:del w:id="4041" w:author="Степан Гусев" w:date="2023-07-26T23:48:00Z">
        <w:r w:rsidDel="008664F9">
          <w:delText>К</w:delText>
        </w:r>
        <w:r w:rsidRPr="002C5996" w:rsidDel="008664F9">
          <w:delText>онтроллер выделения товарного ацетона в колонне 130</w:delText>
        </w:r>
        <w:r w:rsidRPr="005E191F" w:rsidDel="008664F9">
          <w:delText xml:space="preserve"> </w:delText>
        </w:r>
        <w:r w:rsidDel="008664F9">
          <w:delText>(</w:delText>
        </w:r>
        <w:r w:rsidRPr="00B31960" w:rsidDel="008664F9">
          <w:delText>CTRL</w:delText>
        </w:r>
        <w:r w:rsidRPr="00444A03" w:rsidDel="008664F9">
          <w:delText>_</w:delText>
        </w:r>
        <w:r w:rsidR="00832871" w:rsidDel="008664F9">
          <w:rPr>
            <w:lang w:val="en-US"/>
          </w:rPr>
          <w:delText>K</w:delText>
        </w:r>
        <w:r w:rsidRPr="005E191F" w:rsidDel="008664F9">
          <w:delText>130</w:delText>
        </w:r>
        <w:r w:rsidRPr="00444A03" w:rsidDel="008664F9">
          <w:delText>)</w:delText>
        </w:r>
      </w:del>
    </w:p>
    <w:p w14:paraId="5D7D879B" w14:textId="55E87C89" w:rsidR="00832871" w:rsidRPr="006A5FC1" w:rsidDel="008664F9" w:rsidRDefault="00832871" w:rsidP="00832871">
      <w:pPr>
        <w:pStyle w:val="af4"/>
        <w:rPr>
          <w:del w:id="4042" w:author="Степан Гусев" w:date="2023-07-26T23:48:00Z"/>
        </w:rPr>
      </w:pPr>
      <w:del w:id="4043" w:author="Степан Гусев" w:date="2023-07-26T23:48:00Z">
        <w:r w:rsidRPr="006A5FC1" w:rsidDel="008664F9">
          <w:delText xml:space="preserve">Контроллер </w:delText>
        </w:r>
        <w:r w:rsidRPr="00B31960" w:rsidDel="008664F9">
          <w:delText>CTRL</w:delText>
        </w:r>
        <w:r w:rsidRPr="00444A03" w:rsidDel="008664F9">
          <w:delText>_</w:delText>
        </w:r>
        <w:r w:rsidRPr="00B31960" w:rsidDel="008664F9">
          <w:delText>K</w:delText>
        </w:r>
        <w:r w:rsidDel="008664F9">
          <w:delText>130 охватывают</w:delText>
        </w:r>
        <w:r w:rsidRPr="006A5FC1" w:rsidDel="008664F9">
          <w:delText xml:space="preserve"> следующие единицы технологического оборудования:</w:delText>
        </w:r>
      </w:del>
    </w:p>
    <w:p w14:paraId="33C825AB" w14:textId="1EF9531D" w:rsidR="00832871" w:rsidDel="008664F9" w:rsidRDefault="00832871" w:rsidP="00832871">
      <w:pPr>
        <w:pStyle w:val="a9"/>
        <w:ind w:hanging="357"/>
        <w:rPr>
          <w:del w:id="4044" w:author="Степан Гусев" w:date="2023-07-26T23:48:00Z"/>
        </w:rPr>
      </w:pPr>
      <w:del w:id="4045" w:author="Степан Гусев" w:date="2023-07-26T23:48:00Z">
        <w:r w:rsidDel="008664F9">
          <w:rPr>
            <w:iCs/>
          </w:rPr>
          <w:delText>Колонна К-</w:delText>
        </w:r>
        <w:r w:rsidDel="008664F9">
          <w:rPr>
            <w:iCs/>
            <w:lang w:val="en-US"/>
          </w:rPr>
          <w:delText>1</w:delText>
        </w:r>
        <w:r w:rsidDel="008664F9">
          <w:rPr>
            <w:iCs/>
          </w:rPr>
          <w:delText>30.</w:delText>
        </w:r>
      </w:del>
    </w:p>
    <w:p w14:paraId="2059DB3A" w14:textId="4DC71572" w:rsidR="00832871" w:rsidRPr="002875F3" w:rsidDel="008664F9" w:rsidRDefault="00832871" w:rsidP="00832871">
      <w:pPr>
        <w:pStyle w:val="22"/>
        <w:rPr>
          <w:del w:id="4046" w:author="Степан Гусев" w:date="2023-07-26T23:48:00Z"/>
        </w:rPr>
      </w:pPr>
      <w:del w:id="4047" w:author="Степан Гусев" w:date="2023-07-26T23:48:00Z">
        <w:r w:rsidRPr="006A5FC1" w:rsidDel="008664F9">
          <w:delText>Задачи управления и оптимизации</w:delText>
        </w:r>
      </w:del>
    </w:p>
    <w:p w14:paraId="323C0C33" w14:textId="1C8327D3" w:rsidR="00832871" w:rsidRPr="006A5FC1" w:rsidDel="008664F9" w:rsidRDefault="00832871" w:rsidP="00832871">
      <w:pPr>
        <w:pStyle w:val="af4"/>
        <w:rPr>
          <w:del w:id="4048" w:author="Степан Гусев" w:date="2023-07-26T23:48:00Z"/>
        </w:rPr>
      </w:pPr>
      <w:del w:id="4049" w:author="Степан Гусев" w:date="2023-07-26T23:48:00Z">
        <w:r w:rsidRPr="006A5FC1" w:rsidDel="008664F9">
          <w:delText>Управление:</w:delText>
        </w:r>
      </w:del>
    </w:p>
    <w:p w14:paraId="1418E1B8" w14:textId="738EB666" w:rsidR="007A37FA" w:rsidRPr="007A37FA" w:rsidDel="008664F9" w:rsidRDefault="00E048C8" w:rsidP="007A37FA">
      <w:pPr>
        <w:pStyle w:val="a9"/>
        <w:ind w:hanging="357"/>
        <w:rPr>
          <w:del w:id="4050" w:author="Степан Гусев" w:date="2023-07-26T23:48:00Z"/>
          <w:iCs/>
        </w:rPr>
      </w:pPr>
      <w:del w:id="4051" w:author="Степан Гусев" w:date="2023-07-26T23:48:00Z">
        <w:r w:rsidDel="008664F9">
          <w:rPr>
            <w:iCs/>
          </w:rPr>
          <w:delText>Поддержание т</w:delText>
        </w:r>
        <w:r w:rsidR="007A37FA" w:rsidRPr="007A37FA" w:rsidDel="008664F9">
          <w:rPr>
            <w:iCs/>
          </w:rPr>
          <w:delText>емператур</w:delText>
        </w:r>
        <w:r w:rsidDel="008664F9">
          <w:rPr>
            <w:iCs/>
          </w:rPr>
          <w:delText>ы</w:delText>
        </w:r>
        <w:r w:rsidR="007A37FA" w:rsidRPr="007A37FA" w:rsidDel="008664F9">
          <w:rPr>
            <w:iCs/>
          </w:rPr>
          <w:delText xml:space="preserve"> верха </w:delText>
        </w:r>
        <w:r w:rsidR="007A37FA" w:rsidDel="008664F9">
          <w:rPr>
            <w:iCs/>
          </w:rPr>
          <w:delText>колонны К-</w:delText>
        </w:r>
        <w:r w:rsidR="007A37FA" w:rsidRPr="007A37FA" w:rsidDel="008664F9">
          <w:rPr>
            <w:iCs/>
          </w:rPr>
          <w:delText>130</w:delText>
        </w:r>
        <w:r w:rsidR="006135E9" w:rsidDel="008664F9">
          <w:rPr>
            <w:iCs/>
          </w:rPr>
          <w:delText>;</w:delText>
        </w:r>
        <w:r w:rsidR="007A37FA" w:rsidRPr="007A37FA" w:rsidDel="008664F9">
          <w:rPr>
            <w:iCs/>
          </w:rPr>
          <w:tab/>
        </w:r>
      </w:del>
    </w:p>
    <w:p w14:paraId="0D77B93B" w14:textId="4E2A25D6" w:rsidR="007A37FA" w:rsidDel="008664F9" w:rsidRDefault="00E048C8" w:rsidP="007A37FA">
      <w:pPr>
        <w:pStyle w:val="a9"/>
        <w:ind w:hanging="357"/>
        <w:rPr>
          <w:del w:id="4052" w:author="Степан Гусев" w:date="2023-07-26T23:48:00Z"/>
          <w:iCs/>
        </w:rPr>
      </w:pPr>
      <w:del w:id="4053" w:author="Степан Гусев" w:date="2023-07-26T23:48:00Z">
        <w:r w:rsidDel="008664F9">
          <w:rPr>
            <w:iCs/>
          </w:rPr>
          <w:delText>Поддержание к</w:delText>
        </w:r>
        <w:r w:rsidR="007A37FA" w:rsidRPr="007A37FA" w:rsidDel="008664F9">
          <w:rPr>
            <w:iCs/>
          </w:rPr>
          <w:delText xml:space="preserve">онцентрация ацетона в кубе </w:delText>
        </w:r>
        <w:r w:rsidR="007A37FA" w:rsidDel="008664F9">
          <w:rPr>
            <w:iCs/>
          </w:rPr>
          <w:delText>колонны К-</w:delText>
        </w:r>
        <w:r w:rsidR="007A37FA" w:rsidRPr="007A37FA" w:rsidDel="008664F9">
          <w:rPr>
            <w:iCs/>
          </w:rPr>
          <w:delText>130</w:delText>
        </w:r>
        <w:r w:rsidR="00480121" w:rsidDel="008664F9">
          <w:rPr>
            <w:iCs/>
          </w:rPr>
          <w:delText>;</w:delText>
        </w:r>
      </w:del>
    </w:p>
    <w:p w14:paraId="230B9B00" w14:textId="3B5A21D6" w:rsidR="00083F4A" w:rsidDel="008664F9" w:rsidRDefault="00083F4A" w:rsidP="00083F4A">
      <w:pPr>
        <w:pStyle w:val="a9"/>
        <w:ind w:hanging="357"/>
        <w:rPr>
          <w:del w:id="4054" w:author="Степан Гусев" w:date="2023-07-26T23:48:00Z"/>
          <w:iCs/>
        </w:rPr>
      </w:pPr>
      <w:del w:id="4055" w:author="Степан Гусев" w:date="2023-07-26T23:48:00Z">
        <w:r w:rsidDel="008664F9">
          <w:rPr>
            <w:iCs/>
          </w:rPr>
          <w:delText>Поддержание концентрации ацетона;</w:delText>
        </w:r>
      </w:del>
    </w:p>
    <w:p w14:paraId="3700CA9A" w14:textId="6A3D995D" w:rsidR="00EC643F" w:rsidRPr="00083F4A" w:rsidDel="008664F9" w:rsidRDefault="00EC643F" w:rsidP="00083F4A">
      <w:pPr>
        <w:pStyle w:val="a9"/>
        <w:ind w:hanging="357"/>
        <w:rPr>
          <w:del w:id="4056" w:author="Степан Гусев" w:date="2023-07-26T23:48:00Z"/>
          <w:iCs/>
        </w:rPr>
      </w:pPr>
      <w:del w:id="4057" w:author="Степан Гусев" w:date="2023-07-26T23:48:00Z">
        <w:r w:rsidDel="008664F9">
          <w:rPr>
            <w:iCs/>
          </w:rPr>
          <w:delText>Поддержание щелочности в кубе колонны.</w:delText>
        </w:r>
      </w:del>
    </w:p>
    <w:p w14:paraId="3115700C" w14:textId="7EDEAE8B" w:rsidR="00832871" w:rsidRPr="00664972" w:rsidDel="008664F9" w:rsidRDefault="00832871" w:rsidP="007A37FA">
      <w:pPr>
        <w:pStyle w:val="af4"/>
        <w:rPr>
          <w:del w:id="4058" w:author="Степан Гусев" w:date="2023-07-26T23:48:00Z"/>
        </w:rPr>
      </w:pPr>
      <w:del w:id="4059" w:author="Степан Гусев" w:date="2023-07-26T23:48:00Z">
        <w:r w:rsidRPr="006A5FC1" w:rsidDel="008664F9">
          <w:delText>Оптимизация:</w:delText>
        </w:r>
      </w:del>
    </w:p>
    <w:p w14:paraId="76EEEC64" w14:textId="1419E665" w:rsidR="00480121" w:rsidDel="008664F9" w:rsidRDefault="007A37FA" w:rsidP="007A37FA">
      <w:pPr>
        <w:pStyle w:val="a9"/>
        <w:ind w:hanging="357"/>
        <w:rPr>
          <w:del w:id="4060" w:author="Степан Гусев" w:date="2023-07-26T23:48:00Z"/>
          <w:iCs/>
        </w:rPr>
      </w:pPr>
      <w:del w:id="4061" w:author="Степан Гусев" w:date="2023-07-26T23:48:00Z">
        <w:r w:rsidRPr="007A37FA" w:rsidDel="008664F9">
          <w:rPr>
            <w:iCs/>
          </w:rPr>
          <w:delText xml:space="preserve">Минимизация массовой доли ацетона в кубе </w:delText>
        </w:r>
        <w:r w:rsidDel="008664F9">
          <w:rPr>
            <w:iCs/>
          </w:rPr>
          <w:delText>колонны К-</w:delText>
        </w:r>
        <w:r w:rsidRPr="007A37FA" w:rsidDel="008664F9">
          <w:rPr>
            <w:iCs/>
          </w:rPr>
          <w:delText>130</w:delText>
        </w:r>
      </w:del>
      <w:ins w:id="4062" w:author="Т-Софт" w:date="2023-07-24T19:19:00Z">
        <w:del w:id="4063" w:author="Степан Гусев" w:date="2023-07-26T23:48:00Z">
          <w:r w:rsidR="00C118E4" w:rsidDel="008664F9">
            <w:rPr>
              <w:iCs/>
            </w:rPr>
            <w:delText>.</w:delText>
          </w:r>
        </w:del>
      </w:ins>
    </w:p>
    <w:p w14:paraId="43E688EA" w14:textId="3DD7B571" w:rsidR="00B31960" w:rsidDel="008664F9" w:rsidRDefault="00B31960" w:rsidP="00B31960">
      <w:pPr>
        <w:pStyle w:val="21"/>
        <w:ind w:left="426" w:hanging="568"/>
        <w:rPr>
          <w:del w:id="4064" w:author="Степан Гусев" w:date="2023-07-26T23:48:00Z"/>
        </w:rPr>
      </w:pPr>
      <w:del w:id="4065" w:author="Степан Гусев" w:date="2023-07-26T23:48:00Z">
        <w:r w:rsidDel="008664F9">
          <w:delText>К</w:delText>
        </w:r>
        <w:r w:rsidRPr="002C5996" w:rsidDel="008664F9">
          <w:delText>онтроллер выделения товарного фенола в колоннах 37.1,2,3</w:delText>
        </w:r>
        <w:r w:rsidRPr="005E191F" w:rsidDel="008664F9">
          <w:delText xml:space="preserve"> </w:delText>
        </w:r>
        <w:r w:rsidDel="008664F9">
          <w:delText>(</w:delText>
        </w:r>
        <w:r w:rsidRPr="00B31960" w:rsidDel="008664F9">
          <w:delText>CTRL</w:delText>
        </w:r>
        <w:r w:rsidRPr="00444A03" w:rsidDel="008664F9">
          <w:delText>_</w:delText>
        </w:r>
        <w:r w:rsidRPr="00B31960" w:rsidDel="008664F9">
          <w:delText>K</w:delText>
        </w:r>
        <w:r w:rsidRPr="005E191F" w:rsidDel="008664F9">
          <w:delText>37</w:delText>
        </w:r>
        <w:r w:rsidRPr="00444A03" w:rsidDel="008664F9">
          <w:delText>)</w:delText>
        </w:r>
      </w:del>
    </w:p>
    <w:p w14:paraId="413562A2" w14:textId="71498CBB" w:rsidR="007920D7" w:rsidRPr="006A5FC1" w:rsidDel="008664F9" w:rsidRDefault="007920D7" w:rsidP="007920D7">
      <w:pPr>
        <w:pStyle w:val="af4"/>
        <w:rPr>
          <w:del w:id="4066" w:author="Степан Гусев" w:date="2023-07-26T23:48:00Z"/>
        </w:rPr>
      </w:pPr>
      <w:del w:id="4067" w:author="Степан Гусев" w:date="2023-07-26T23:48:00Z">
        <w:r w:rsidRPr="006A5FC1" w:rsidDel="008664F9">
          <w:delText xml:space="preserve">Контроллер </w:delText>
        </w:r>
        <w:r w:rsidRPr="00B31960" w:rsidDel="008664F9">
          <w:delText>CTRL</w:delText>
        </w:r>
        <w:r w:rsidRPr="00444A03" w:rsidDel="008664F9">
          <w:delText>_</w:delText>
        </w:r>
        <w:r w:rsidDel="008664F9">
          <w:delText>37 охватывают</w:delText>
        </w:r>
        <w:r w:rsidRPr="006A5FC1" w:rsidDel="008664F9">
          <w:delText xml:space="preserve"> следующие единицы технологического оборудования:</w:delText>
        </w:r>
      </w:del>
    </w:p>
    <w:p w14:paraId="3815B6B8" w14:textId="14833A91" w:rsidR="007920D7" w:rsidDel="008664F9" w:rsidRDefault="007920D7" w:rsidP="007920D7">
      <w:pPr>
        <w:pStyle w:val="a9"/>
        <w:ind w:hanging="357"/>
        <w:rPr>
          <w:del w:id="4068" w:author="Степан Гусев" w:date="2023-07-26T23:48:00Z"/>
        </w:rPr>
      </w:pPr>
      <w:del w:id="4069" w:author="Степан Гусев" w:date="2023-07-26T23:48:00Z">
        <w:r w:rsidDel="008664F9">
          <w:rPr>
            <w:iCs/>
          </w:rPr>
          <w:delText xml:space="preserve">Колонны </w:delText>
        </w:r>
        <w:r w:rsidRPr="002C5996" w:rsidDel="008664F9">
          <w:delText>37.1,2,3</w:delText>
        </w:r>
        <w:r w:rsidDel="008664F9">
          <w:rPr>
            <w:iCs/>
          </w:rPr>
          <w:delText>.</w:delText>
        </w:r>
      </w:del>
    </w:p>
    <w:p w14:paraId="340F90D4" w14:textId="560B069B" w:rsidR="007920D7" w:rsidRPr="002875F3" w:rsidDel="008664F9" w:rsidRDefault="007920D7" w:rsidP="007920D7">
      <w:pPr>
        <w:pStyle w:val="22"/>
        <w:rPr>
          <w:del w:id="4070" w:author="Степан Гусев" w:date="2023-07-26T23:48:00Z"/>
        </w:rPr>
      </w:pPr>
      <w:del w:id="4071" w:author="Степан Гусев" w:date="2023-07-26T23:48:00Z">
        <w:r w:rsidRPr="006A5FC1" w:rsidDel="008664F9">
          <w:delText>Задачи управления и оптимизации</w:delText>
        </w:r>
      </w:del>
    </w:p>
    <w:p w14:paraId="5433E2A4" w14:textId="0FEBA7C4" w:rsidR="007920D7" w:rsidRPr="006A5FC1" w:rsidDel="008664F9" w:rsidRDefault="007920D7" w:rsidP="007920D7">
      <w:pPr>
        <w:pStyle w:val="af4"/>
        <w:rPr>
          <w:del w:id="4072" w:author="Степан Гусев" w:date="2023-07-26T23:48:00Z"/>
        </w:rPr>
      </w:pPr>
      <w:del w:id="4073" w:author="Степан Гусев" w:date="2023-07-26T23:48:00Z">
        <w:r w:rsidRPr="006A5FC1" w:rsidDel="008664F9">
          <w:delText>Управление:</w:delText>
        </w:r>
      </w:del>
    </w:p>
    <w:p w14:paraId="24D1E41B" w14:textId="490B1B57" w:rsidR="00E048C8" w:rsidRPr="00E048C8" w:rsidDel="008664F9" w:rsidRDefault="00E048C8" w:rsidP="00E048C8">
      <w:pPr>
        <w:pStyle w:val="a9"/>
        <w:ind w:hanging="357"/>
        <w:rPr>
          <w:del w:id="4074" w:author="Степан Гусев" w:date="2023-07-26T23:48:00Z"/>
          <w:iCs/>
        </w:rPr>
      </w:pPr>
      <w:del w:id="4075" w:author="Степан Гусев" w:date="2023-07-26T23:48:00Z">
        <w:r w:rsidDel="008664F9">
          <w:rPr>
            <w:iCs/>
          </w:rPr>
          <w:delText>Поддержание к</w:delText>
        </w:r>
        <w:r w:rsidRPr="00E048C8" w:rsidDel="008664F9">
          <w:rPr>
            <w:iCs/>
          </w:rPr>
          <w:delText>онцентраци</w:delText>
        </w:r>
        <w:r w:rsidDel="008664F9">
          <w:rPr>
            <w:iCs/>
          </w:rPr>
          <w:delText>и</w:delText>
        </w:r>
        <w:r w:rsidRPr="00E048C8" w:rsidDel="008664F9">
          <w:rPr>
            <w:iCs/>
          </w:rPr>
          <w:delText xml:space="preserve"> примесей в дистилляте</w:delText>
        </w:r>
        <w:r w:rsidDel="008664F9">
          <w:rPr>
            <w:iCs/>
          </w:rPr>
          <w:delText>.</w:delText>
        </w:r>
        <w:r w:rsidRPr="00E048C8" w:rsidDel="008664F9">
          <w:rPr>
            <w:iCs/>
          </w:rPr>
          <w:tab/>
        </w:r>
      </w:del>
    </w:p>
    <w:p w14:paraId="6860BB01" w14:textId="4E85C725" w:rsidR="00E048C8" w:rsidDel="008664F9" w:rsidRDefault="00E048C8" w:rsidP="00E048C8">
      <w:pPr>
        <w:pStyle w:val="a9"/>
        <w:ind w:hanging="357"/>
        <w:rPr>
          <w:del w:id="4076" w:author="Степан Гусев" w:date="2023-07-26T23:48:00Z"/>
          <w:iCs/>
        </w:rPr>
      </w:pPr>
      <w:del w:id="4077" w:author="Степан Гусев" w:date="2023-07-26T23:48:00Z">
        <w:r w:rsidDel="008664F9">
          <w:rPr>
            <w:iCs/>
          </w:rPr>
          <w:delText>Поддержание к</w:delText>
        </w:r>
        <w:r w:rsidRPr="00E048C8" w:rsidDel="008664F9">
          <w:rPr>
            <w:iCs/>
          </w:rPr>
          <w:delText>онцентрация фенола в кубе</w:delText>
        </w:r>
        <w:r w:rsidDel="008664F9">
          <w:rPr>
            <w:iCs/>
          </w:rPr>
          <w:delText xml:space="preserve"> колонны.</w:delText>
        </w:r>
      </w:del>
    </w:p>
    <w:p w14:paraId="16B5ECD4" w14:textId="13420318" w:rsidR="007920D7" w:rsidRPr="00664972" w:rsidDel="008664F9" w:rsidRDefault="007920D7" w:rsidP="00E048C8">
      <w:pPr>
        <w:pStyle w:val="af4"/>
        <w:rPr>
          <w:del w:id="4078" w:author="Степан Гусев" w:date="2023-07-26T23:48:00Z"/>
        </w:rPr>
      </w:pPr>
      <w:del w:id="4079" w:author="Степан Гусев" w:date="2023-07-26T23:48:00Z">
        <w:r w:rsidRPr="006A5FC1" w:rsidDel="008664F9">
          <w:delText>Оптимизация:</w:delText>
        </w:r>
      </w:del>
    </w:p>
    <w:p w14:paraId="5C4B4B58" w14:textId="50DF2907" w:rsidR="007920D7" w:rsidDel="008664F9" w:rsidRDefault="00E048C8" w:rsidP="007920D7">
      <w:pPr>
        <w:pStyle w:val="a9"/>
        <w:ind w:hanging="357"/>
        <w:rPr>
          <w:del w:id="4080" w:author="Степан Гусев" w:date="2023-07-26T23:48:00Z"/>
          <w:iCs/>
        </w:rPr>
      </w:pPr>
      <w:del w:id="4081" w:author="Степан Гусев" w:date="2023-07-26T23:48:00Z">
        <w:r w:rsidRPr="00E048C8" w:rsidDel="008664F9">
          <w:rPr>
            <w:iCs/>
          </w:rPr>
          <w:delText xml:space="preserve">Минимизация концентрации фенола в кубе </w:delText>
        </w:r>
        <w:r w:rsidDel="008664F9">
          <w:rPr>
            <w:iCs/>
          </w:rPr>
          <w:delText xml:space="preserve">колонн </w:delText>
        </w:r>
        <w:r w:rsidRPr="00E048C8" w:rsidDel="008664F9">
          <w:rPr>
            <w:iCs/>
          </w:rPr>
          <w:delText>37.</w:delText>
        </w:r>
        <w:r w:rsidDel="008664F9">
          <w:rPr>
            <w:iCs/>
          </w:rPr>
          <w:delText>1,2,</w:delText>
        </w:r>
        <w:r w:rsidRPr="00E048C8" w:rsidDel="008664F9">
          <w:rPr>
            <w:iCs/>
          </w:rPr>
          <w:delText>3</w:delText>
        </w:r>
      </w:del>
      <w:ins w:id="4082" w:author="Т-Софт" w:date="2023-07-24T16:24:00Z">
        <w:del w:id="4083" w:author="Степан Гусев" w:date="2023-07-26T23:48:00Z">
          <w:r w:rsidR="00AD1907" w:rsidDel="008664F9">
            <w:rPr>
              <w:iCs/>
            </w:rPr>
            <w:delText xml:space="preserve">, с учетом ограничения на содержание </w:delText>
          </w:r>
        </w:del>
      </w:ins>
      <w:ins w:id="4084" w:author="Т-Софт" w:date="2023-07-24T16:25:00Z">
        <w:del w:id="4085" w:author="Степан Гусев" w:date="2023-07-26T23:48:00Z">
          <w:r w:rsidR="00AD1907" w:rsidDel="008664F9">
            <w:rPr>
              <w:iCs/>
            </w:rPr>
            <w:delText>тяжелых в дистилляте.</w:delText>
          </w:r>
        </w:del>
      </w:ins>
      <w:del w:id="4086" w:author="Степан Гусев" w:date="2023-07-26T23:48:00Z">
        <w:r w:rsidR="007920D7" w:rsidDel="008664F9">
          <w:rPr>
            <w:iCs/>
          </w:rPr>
          <w:delText>.</w:delText>
        </w:r>
      </w:del>
    </w:p>
    <w:p w14:paraId="7E1F4CC6" w14:textId="0BC5084E" w:rsidR="00B31960" w:rsidDel="008664F9" w:rsidRDefault="00B31960" w:rsidP="00B31960">
      <w:pPr>
        <w:pStyle w:val="21"/>
        <w:ind w:left="426" w:hanging="568"/>
        <w:rPr>
          <w:del w:id="4087" w:author="Степан Гусев" w:date="2023-07-26T23:48:00Z"/>
        </w:rPr>
      </w:pPr>
      <w:del w:id="4088" w:author="Степан Гусев" w:date="2023-07-26T23:48:00Z">
        <w:r w:rsidDel="008664F9">
          <w:delText>К</w:delText>
        </w:r>
        <w:r w:rsidRPr="002C5996" w:rsidDel="008664F9">
          <w:delText>онтроллер отгонки легких углеводородов колонны 100</w:delText>
        </w:r>
        <w:r w:rsidRPr="005E191F" w:rsidDel="008664F9">
          <w:delText xml:space="preserve"> </w:delText>
        </w:r>
        <w:r w:rsidDel="008664F9">
          <w:delText>(</w:delText>
        </w:r>
        <w:r w:rsidRPr="00B31960" w:rsidDel="008664F9">
          <w:delText>CTRL</w:delText>
        </w:r>
        <w:r w:rsidRPr="00444A03" w:rsidDel="008664F9">
          <w:delText>_</w:delText>
        </w:r>
        <w:r w:rsidRPr="00B31960" w:rsidDel="008664F9">
          <w:delText>K</w:delText>
        </w:r>
        <w:r w:rsidRPr="005E191F" w:rsidDel="008664F9">
          <w:delText>100</w:delText>
        </w:r>
        <w:r w:rsidRPr="00444A03" w:rsidDel="008664F9">
          <w:delText>)</w:delText>
        </w:r>
      </w:del>
    </w:p>
    <w:p w14:paraId="6F5FDC8F" w14:textId="33DD0FC2" w:rsidR="00D85527" w:rsidRPr="006A5FC1" w:rsidDel="008664F9" w:rsidRDefault="00D85527" w:rsidP="00D85527">
      <w:pPr>
        <w:pStyle w:val="af4"/>
        <w:rPr>
          <w:del w:id="4089" w:author="Степан Гусев" w:date="2023-07-26T23:48:00Z"/>
        </w:rPr>
      </w:pPr>
      <w:del w:id="4090" w:author="Степан Гусев" w:date="2023-07-26T23:48:00Z">
        <w:r w:rsidRPr="006A5FC1" w:rsidDel="008664F9">
          <w:delText xml:space="preserve">Контроллер </w:delText>
        </w:r>
        <w:r w:rsidRPr="00B31960" w:rsidDel="008664F9">
          <w:delText>CTRL</w:delText>
        </w:r>
        <w:r w:rsidRPr="00444A03" w:rsidDel="008664F9">
          <w:delText>_</w:delText>
        </w:r>
        <w:r w:rsidDel="008664F9">
          <w:delText>К100 охватывают</w:delText>
        </w:r>
        <w:r w:rsidRPr="006A5FC1" w:rsidDel="008664F9">
          <w:delText xml:space="preserve"> следующие единицы технологического оборудования:</w:delText>
        </w:r>
      </w:del>
    </w:p>
    <w:p w14:paraId="4B9D4B9D" w14:textId="20BCD596" w:rsidR="00D85527" w:rsidDel="008664F9" w:rsidRDefault="00D85527" w:rsidP="00D85527">
      <w:pPr>
        <w:pStyle w:val="a9"/>
        <w:ind w:hanging="357"/>
        <w:rPr>
          <w:del w:id="4091" w:author="Степан Гусев" w:date="2023-07-26T23:48:00Z"/>
        </w:rPr>
      </w:pPr>
      <w:del w:id="4092" w:author="Степан Гусев" w:date="2023-07-26T23:48:00Z">
        <w:r w:rsidDel="008664F9">
          <w:rPr>
            <w:iCs/>
          </w:rPr>
          <w:delText xml:space="preserve">Колонна </w:delText>
        </w:r>
        <w:r w:rsidDel="008664F9">
          <w:delText>К-100</w:delText>
        </w:r>
        <w:r w:rsidDel="008664F9">
          <w:rPr>
            <w:iCs/>
          </w:rPr>
          <w:delText>.</w:delText>
        </w:r>
      </w:del>
    </w:p>
    <w:p w14:paraId="6C6AB500" w14:textId="391A2708" w:rsidR="00D85527" w:rsidRPr="002875F3" w:rsidDel="008664F9" w:rsidRDefault="00D85527" w:rsidP="00D85527">
      <w:pPr>
        <w:pStyle w:val="22"/>
        <w:rPr>
          <w:del w:id="4093" w:author="Степан Гусев" w:date="2023-07-26T23:48:00Z"/>
        </w:rPr>
      </w:pPr>
      <w:del w:id="4094" w:author="Степан Гусев" w:date="2023-07-26T23:48:00Z">
        <w:r w:rsidRPr="006A5FC1" w:rsidDel="008664F9">
          <w:delText>Задачи управления и оптимизации</w:delText>
        </w:r>
      </w:del>
    </w:p>
    <w:p w14:paraId="54AEC193" w14:textId="42C9C746" w:rsidR="00D85527" w:rsidRPr="006A5FC1" w:rsidDel="008664F9" w:rsidRDefault="00D85527" w:rsidP="00D85527">
      <w:pPr>
        <w:pStyle w:val="af4"/>
        <w:rPr>
          <w:del w:id="4095" w:author="Степан Гусев" w:date="2023-07-26T23:48:00Z"/>
        </w:rPr>
      </w:pPr>
      <w:del w:id="4096" w:author="Степан Гусев" w:date="2023-07-26T23:48:00Z">
        <w:r w:rsidRPr="006A5FC1" w:rsidDel="008664F9">
          <w:delText>Управление:</w:delText>
        </w:r>
      </w:del>
    </w:p>
    <w:p w14:paraId="099694AC" w14:textId="5011564F" w:rsidR="002A61B1" w:rsidDel="008664F9" w:rsidRDefault="00FC06A1" w:rsidP="00FC06A1">
      <w:pPr>
        <w:pStyle w:val="a9"/>
        <w:ind w:hanging="357"/>
        <w:rPr>
          <w:ins w:id="4097" w:author="Т-Софт" w:date="2023-07-24T16:32:00Z"/>
          <w:del w:id="4098" w:author="Степан Гусев" w:date="2023-07-26T23:48:00Z"/>
          <w:iCs/>
        </w:rPr>
      </w:pPr>
      <w:del w:id="4099" w:author="Степан Гусев" w:date="2023-07-26T23:48:00Z">
        <w:r w:rsidDel="008664F9">
          <w:rPr>
            <w:iCs/>
          </w:rPr>
          <w:delText>Поддержание к</w:delText>
        </w:r>
        <w:r w:rsidRPr="00FC06A1" w:rsidDel="008664F9">
          <w:rPr>
            <w:iCs/>
          </w:rPr>
          <w:delText>онцентраци</w:delText>
        </w:r>
        <w:r w:rsidDel="008664F9">
          <w:rPr>
            <w:iCs/>
          </w:rPr>
          <w:delText>и</w:delText>
        </w:r>
        <w:r w:rsidRPr="00FC06A1" w:rsidDel="008664F9">
          <w:rPr>
            <w:iCs/>
          </w:rPr>
          <w:delText xml:space="preserve"> примесей в кубе колонны </w:delText>
        </w:r>
        <w:r w:rsidDel="008664F9">
          <w:rPr>
            <w:iCs/>
          </w:rPr>
          <w:delText>К-</w:delText>
        </w:r>
        <w:r w:rsidRPr="00FC06A1" w:rsidDel="008664F9">
          <w:rPr>
            <w:iCs/>
          </w:rPr>
          <w:delText>100</w:delText>
        </w:r>
        <w:r w:rsidDel="008664F9">
          <w:rPr>
            <w:iCs/>
          </w:rPr>
          <w:delText>;</w:delText>
        </w:r>
      </w:del>
    </w:p>
    <w:p w14:paraId="70D234AB" w14:textId="4AB74CFE" w:rsidR="002A61B1" w:rsidRPr="002A61B1" w:rsidDel="008664F9" w:rsidRDefault="002A61B1" w:rsidP="002A61B1">
      <w:pPr>
        <w:pStyle w:val="a9"/>
        <w:ind w:hanging="357"/>
        <w:rPr>
          <w:ins w:id="4100" w:author="Т-Софт" w:date="2023-07-24T16:32:00Z"/>
          <w:del w:id="4101" w:author="Степан Гусев" w:date="2023-07-26T23:48:00Z"/>
          <w:iCs/>
        </w:rPr>
      </w:pPr>
      <w:ins w:id="4102" w:author="Т-Софт" w:date="2023-07-24T16:32:00Z">
        <w:del w:id="4103" w:author="Степан Гусев" w:date="2023-07-26T23:48:00Z">
          <w:r w:rsidDel="008664F9">
            <w:rPr>
              <w:iCs/>
            </w:rPr>
            <w:delText>Поддержание содержания влаги в товарном феноле</w:delText>
          </w:r>
          <w:r w:rsidRPr="002A61B1" w:rsidDel="008664F9">
            <w:rPr>
              <w:iCs/>
            </w:rPr>
            <w:delText>.</w:delText>
          </w:r>
        </w:del>
      </w:ins>
    </w:p>
    <w:p w14:paraId="3931FF3B" w14:textId="3DCE4723" w:rsidR="00FC06A1" w:rsidRPr="00FC06A1" w:rsidDel="008664F9" w:rsidRDefault="00FC06A1">
      <w:pPr>
        <w:pStyle w:val="a9"/>
        <w:ind w:hanging="357"/>
        <w:rPr>
          <w:del w:id="4104" w:author="Степан Гусев" w:date="2023-07-26T23:48:00Z"/>
          <w:iCs/>
        </w:rPr>
      </w:pPr>
      <w:del w:id="4105" w:author="Степан Гусев" w:date="2023-07-26T23:48:00Z">
        <w:r w:rsidRPr="002A61B1" w:rsidDel="008664F9">
          <w:rPr>
            <w:iCs/>
          </w:rPr>
          <w:tab/>
        </w:r>
      </w:del>
    </w:p>
    <w:p w14:paraId="4E946260" w14:textId="5524D085" w:rsidR="00FC06A1" w:rsidRPr="00093FEE" w:rsidDel="008664F9" w:rsidRDefault="00FC06A1" w:rsidP="002A61B1">
      <w:pPr>
        <w:pStyle w:val="a9"/>
        <w:ind w:hanging="357"/>
        <w:rPr>
          <w:del w:id="4106" w:author="Степан Гусев" w:date="2023-07-26T23:48:00Z"/>
          <w:iCs/>
        </w:rPr>
      </w:pPr>
      <w:del w:id="4107" w:author="Степан Гусев" w:date="2023-07-26T23:48:00Z">
        <w:r w:rsidRPr="002A61B1" w:rsidDel="008664F9">
          <w:rPr>
            <w:iCs/>
          </w:rPr>
          <w:delText>Поддержание к</w:delText>
        </w:r>
        <w:r w:rsidRPr="00A42522" w:rsidDel="008664F9">
          <w:rPr>
            <w:iCs/>
          </w:rPr>
          <w:delText>онцентраци</w:delText>
        </w:r>
        <w:r w:rsidRPr="00AB7DB1" w:rsidDel="008664F9">
          <w:rPr>
            <w:iCs/>
          </w:rPr>
          <w:delText>и</w:delText>
        </w:r>
        <w:r w:rsidRPr="003F2432" w:rsidDel="008664F9">
          <w:rPr>
            <w:iCs/>
          </w:rPr>
          <w:delText xml:space="preserve"> фенола в дистилляте ко</w:delText>
        </w:r>
        <w:r w:rsidRPr="009D37DF" w:rsidDel="008664F9">
          <w:rPr>
            <w:iCs/>
          </w:rPr>
          <w:delText>лонны К-100.</w:delText>
        </w:r>
      </w:del>
    </w:p>
    <w:p w14:paraId="42E132A1" w14:textId="0F083B55" w:rsidR="00D85527" w:rsidRPr="00664972" w:rsidDel="008664F9" w:rsidRDefault="00D85527" w:rsidP="00FC06A1">
      <w:pPr>
        <w:pStyle w:val="af4"/>
        <w:rPr>
          <w:del w:id="4108" w:author="Степан Гусев" w:date="2023-07-26T23:48:00Z"/>
        </w:rPr>
      </w:pPr>
      <w:del w:id="4109" w:author="Степан Гусев" w:date="2023-07-26T23:48:00Z">
        <w:r w:rsidRPr="006A5FC1" w:rsidDel="008664F9">
          <w:delText>Оптимизация:</w:delText>
        </w:r>
      </w:del>
    </w:p>
    <w:p w14:paraId="3AD4EDAB" w14:textId="01F2066C" w:rsidR="00B31960" w:rsidDel="008664F9" w:rsidRDefault="00FC06A1">
      <w:pPr>
        <w:pStyle w:val="a9"/>
        <w:ind w:hanging="357"/>
        <w:rPr>
          <w:del w:id="4110" w:author="Степан Гусев" w:date="2023-07-26T23:48:00Z"/>
          <w:iCs/>
        </w:rPr>
      </w:pPr>
      <w:del w:id="4111" w:author="Степан Гусев" w:date="2023-07-26T23:48:00Z">
        <w:r w:rsidRPr="00093FEE" w:rsidDel="008664F9">
          <w:rPr>
            <w:iCs/>
          </w:rPr>
          <w:delText>Минимизация фенола в дистилляте колонны К-100</w:delText>
        </w:r>
      </w:del>
      <w:ins w:id="4112" w:author="Т-Софт" w:date="2023-07-24T19:10:00Z">
        <w:del w:id="4113" w:author="Степан Гусев" w:date="2023-07-26T23:48:00Z">
          <w:r w:rsidR="00093FEE" w:rsidRPr="00093FEE" w:rsidDel="008664F9">
            <w:rPr>
              <w:iCs/>
            </w:rPr>
            <w:delText xml:space="preserve"> с учетом </w:delText>
          </w:r>
        </w:del>
      </w:ins>
      <w:ins w:id="4114" w:author="Т-Софт" w:date="2023-07-24T19:19:00Z">
        <w:del w:id="4115" w:author="Степан Гусев" w:date="2023-07-26T23:48:00Z">
          <w:r w:rsidR="00C118E4" w:rsidDel="008664F9">
            <w:rPr>
              <w:iCs/>
            </w:rPr>
            <w:delText>ограничени</w:delText>
          </w:r>
        </w:del>
      </w:ins>
      <w:ins w:id="4116" w:author="Т-Софт" w:date="2023-07-24T19:20:00Z">
        <w:del w:id="4117" w:author="Степан Гусев" w:date="2023-07-26T23:48:00Z">
          <w:r w:rsidR="00C118E4" w:rsidDel="008664F9">
            <w:rPr>
              <w:iCs/>
            </w:rPr>
            <w:delText xml:space="preserve">я на </w:delText>
          </w:r>
        </w:del>
      </w:ins>
      <w:ins w:id="4118" w:author="Т-Софт" w:date="2023-07-24T19:10:00Z">
        <w:del w:id="4119" w:author="Степан Гусев" w:date="2023-07-26T23:48:00Z">
          <w:r w:rsidR="00093FEE" w:rsidRPr="00093FEE" w:rsidDel="008664F9">
            <w:rPr>
              <w:iCs/>
            </w:rPr>
            <w:delText>содержания влаги в товарном феноле</w:delText>
          </w:r>
        </w:del>
      </w:ins>
      <w:ins w:id="4120" w:author="Т-Софт" w:date="2023-07-24T19:13:00Z">
        <w:del w:id="4121" w:author="Степан Гусев" w:date="2023-07-26T23:48:00Z">
          <w:r w:rsidR="00093FEE" w:rsidRPr="00093FEE" w:rsidDel="008664F9">
            <w:rPr>
              <w:iCs/>
            </w:rPr>
            <w:delText xml:space="preserve"> или </w:delText>
          </w:r>
        </w:del>
      </w:ins>
      <w:del w:id="4122" w:author="Степан Гусев" w:date="2023-07-26T23:48:00Z">
        <w:r w:rsidRPr="00093FEE" w:rsidDel="008664F9">
          <w:rPr>
            <w:iCs/>
          </w:rPr>
          <w:delText>;</w:delText>
        </w:r>
      </w:del>
    </w:p>
    <w:p w14:paraId="6EE59B20" w14:textId="6F1821D2" w:rsidR="00FC06A1" w:rsidRPr="00093FEE" w:rsidDel="008664F9" w:rsidRDefault="00FC06A1" w:rsidP="00093FEE">
      <w:pPr>
        <w:pStyle w:val="a9"/>
        <w:ind w:hanging="357"/>
        <w:rPr>
          <w:del w:id="4123" w:author="Степан Гусев" w:date="2023-07-26T23:48:00Z"/>
          <w:iCs/>
        </w:rPr>
      </w:pPr>
      <w:del w:id="4124" w:author="Степан Гусев" w:date="2023-07-26T23:48:00Z">
        <w:r w:rsidRPr="00093FEE" w:rsidDel="008664F9">
          <w:rPr>
            <w:iCs/>
          </w:rPr>
          <w:delText>С</w:delText>
        </w:r>
      </w:del>
      <w:ins w:id="4125" w:author="Т-Софт" w:date="2023-07-24T19:13:00Z">
        <w:del w:id="4126" w:author="Степан Гусев" w:date="2023-07-26T23:48:00Z">
          <w:r w:rsidR="00093FEE" w:rsidDel="008664F9">
            <w:rPr>
              <w:iCs/>
            </w:rPr>
            <w:delText>с</w:delText>
          </w:r>
        </w:del>
      </w:ins>
      <w:del w:id="4127" w:author="Степан Гусев" w:date="2023-07-26T23:48:00Z">
        <w:r w:rsidRPr="00093FEE" w:rsidDel="008664F9">
          <w:rPr>
            <w:iCs/>
          </w:rPr>
          <w:delText>нижение расхода пара в колонну К-100</w:delText>
        </w:r>
      </w:del>
      <w:ins w:id="4128" w:author="Т-Софт" w:date="2023-07-24T19:13:00Z">
        <w:del w:id="4129" w:author="Степан Гусев" w:date="2023-07-26T23:48:00Z">
          <w:r w:rsidR="00093FEE" w:rsidDel="008664F9">
            <w:rPr>
              <w:iCs/>
            </w:rPr>
            <w:delText xml:space="preserve"> </w:delText>
          </w:r>
          <w:r w:rsidR="00093FEE" w:rsidRPr="00577CD3" w:rsidDel="008664F9">
            <w:rPr>
              <w:iCs/>
            </w:rPr>
            <w:delText xml:space="preserve">с учетом содержания </w:delText>
          </w:r>
        </w:del>
      </w:ins>
      <w:ins w:id="4130" w:author="Т-Софт" w:date="2023-07-24T19:20:00Z">
        <w:del w:id="4131" w:author="Степан Гусев" w:date="2023-07-26T23:48:00Z">
          <w:r w:rsidR="00C118E4" w:rsidDel="008664F9">
            <w:rPr>
              <w:iCs/>
            </w:rPr>
            <w:delText xml:space="preserve">на содержание </w:delText>
          </w:r>
        </w:del>
      </w:ins>
      <w:ins w:id="4132" w:author="Т-Софт" w:date="2023-07-24T19:13:00Z">
        <w:del w:id="4133" w:author="Степан Гусев" w:date="2023-07-26T23:48:00Z">
          <w:r w:rsidR="00093FEE" w:rsidRPr="00577CD3" w:rsidDel="008664F9">
            <w:rPr>
              <w:iCs/>
            </w:rPr>
            <w:delText>влаги в товарном феноле</w:delText>
          </w:r>
        </w:del>
      </w:ins>
      <w:del w:id="4134" w:author="Степан Гусев" w:date="2023-07-26T23:48:00Z">
        <w:r w:rsidRPr="00093FEE" w:rsidDel="008664F9">
          <w:rPr>
            <w:iCs/>
          </w:rPr>
          <w:delText>.</w:delText>
        </w:r>
      </w:del>
    </w:p>
    <w:p w14:paraId="66D41748" w14:textId="1BBCEE7C" w:rsidR="00770DC1" w:rsidDel="008664F9" w:rsidRDefault="00F2575F" w:rsidP="00480504">
      <w:pPr>
        <w:pStyle w:val="21"/>
        <w:ind w:left="426" w:hanging="568"/>
        <w:rPr>
          <w:del w:id="4135" w:author="Степан Гусев" w:date="2023-07-26T23:48:00Z"/>
        </w:rPr>
      </w:pPr>
      <w:del w:id="4136" w:author="Степан Гусев" w:date="2023-07-26T23:48:00Z">
        <w:r w:rsidDel="008664F9">
          <w:delText>К</w:delText>
        </w:r>
        <w:r w:rsidR="00B31960" w:rsidRPr="002C5996" w:rsidDel="008664F9">
          <w:delText xml:space="preserve">онтроллер </w:delText>
        </w:r>
        <w:r w:rsidR="00770DC1" w:rsidRPr="002C5996" w:rsidDel="008664F9">
          <w:delText xml:space="preserve">выделения </w:delText>
        </w:r>
        <w:r w:rsidR="00770DC1" w:rsidRPr="00770DC1" w:rsidDel="008664F9">
          <w:rPr>
            <w:sz w:val="22"/>
            <w:szCs w:val="22"/>
          </w:rPr>
          <w:delText xml:space="preserve">легких у/в и воды в К-90и </w:delText>
        </w:r>
        <w:r w:rsidR="00770DC1" w:rsidRPr="002C5996" w:rsidDel="008664F9">
          <w:delText>товарного фенола в колонне 48</w:delText>
        </w:r>
        <w:r w:rsidR="00770DC1" w:rsidRPr="005E191F" w:rsidDel="008664F9">
          <w:delText xml:space="preserve"> </w:delText>
        </w:r>
        <w:r w:rsidR="00770DC1" w:rsidDel="008664F9">
          <w:delText>(</w:delText>
        </w:r>
        <w:r w:rsidR="00770DC1" w:rsidRPr="000E7CF9" w:rsidDel="008664F9">
          <w:delText>CTRL</w:delText>
        </w:r>
        <w:r w:rsidR="00770DC1" w:rsidRPr="00444A03" w:rsidDel="008664F9">
          <w:delText>_</w:delText>
        </w:r>
        <w:r w:rsidR="00770DC1" w:rsidRPr="000E7CF9" w:rsidDel="008664F9">
          <w:delText>K</w:delText>
        </w:r>
        <w:r w:rsidR="00770DC1" w:rsidRPr="00294E2A" w:rsidDel="008664F9">
          <w:delText>48</w:delText>
        </w:r>
        <w:r w:rsidR="00770DC1" w:rsidRPr="00444A03" w:rsidDel="008664F9">
          <w:delText>)</w:delText>
        </w:r>
      </w:del>
    </w:p>
    <w:p w14:paraId="22A65A3F" w14:textId="00706E8E" w:rsidR="00F2575F" w:rsidRPr="006A5FC1" w:rsidDel="008664F9" w:rsidRDefault="00F2575F" w:rsidP="00F2575F">
      <w:pPr>
        <w:pStyle w:val="af4"/>
        <w:rPr>
          <w:del w:id="4137" w:author="Степан Гусев" w:date="2023-07-26T23:48:00Z"/>
        </w:rPr>
      </w:pPr>
      <w:del w:id="4138" w:author="Степан Гусев" w:date="2023-07-26T23:48:00Z">
        <w:r w:rsidRPr="006A5FC1" w:rsidDel="008664F9">
          <w:delText xml:space="preserve">Контроллер </w:delText>
        </w:r>
        <w:r w:rsidRPr="00B31960" w:rsidDel="008664F9">
          <w:delText>CTRL</w:delText>
        </w:r>
        <w:r w:rsidRPr="00444A03" w:rsidDel="008664F9">
          <w:delText>_</w:delText>
        </w:r>
        <w:r w:rsidDel="008664F9">
          <w:delText>К48 охватывают</w:delText>
        </w:r>
        <w:r w:rsidRPr="006A5FC1" w:rsidDel="008664F9">
          <w:delText xml:space="preserve"> следующие единицы технологического оборудования:</w:delText>
        </w:r>
      </w:del>
    </w:p>
    <w:p w14:paraId="44113DFC" w14:textId="1FCA0413" w:rsidR="00BB6FC4" w:rsidDel="008664F9" w:rsidRDefault="00F2575F" w:rsidP="00F2575F">
      <w:pPr>
        <w:pStyle w:val="a9"/>
        <w:ind w:hanging="357"/>
        <w:rPr>
          <w:del w:id="4139" w:author="Степан Гусев" w:date="2023-07-26T23:48:00Z"/>
        </w:rPr>
      </w:pPr>
      <w:del w:id="4140" w:author="Степан Гусев" w:date="2023-07-26T23:48:00Z">
        <w:r w:rsidDel="008664F9">
          <w:rPr>
            <w:iCs/>
          </w:rPr>
          <w:delText xml:space="preserve">Колонна </w:delText>
        </w:r>
        <w:r w:rsidDel="008664F9">
          <w:delText>К-48</w:delText>
        </w:r>
      </w:del>
    </w:p>
    <w:p w14:paraId="62E0E067" w14:textId="4F0AFA2D" w:rsidR="00F2575F" w:rsidDel="008664F9" w:rsidRDefault="00BB6FC4" w:rsidP="00F2575F">
      <w:pPr>
        <w:pStyle w:val="a9"/>
        <w:ind w:hanging="357"/>
        <w:rPr>
          <w:del w:id="4141" w:author="Степан Гусев" w:date="2023-07-26T23:48:00Z"/>
        </w:rPr>
      </w:pPr>
      <w:del w:id="4142" w:author="Степан Гусев" w:date="2023-07-26T23:48:00Z">
        <w:r w:rsidDel="008664F9">
          <w:rPr>
            <w:iCs/>
          </w:rPr>
          <w:delText xml:space="preserve">Колонна </w:delText>
        </w:r>
        <w:r w:rsidDel="008664F9">
          <w:delText>К-90</w:delText>
        </w:r>
        <w:r w:rsidR="00F2575F" w:rsidDel="008664F9">
          <w:rPr>
            <w:iCs/>
          </w:rPr>
          <w:delText>.</w:delText>
        </w:r>
      </w:del>
    </w:p>
    <w:p w14:paraId="680DAE20" w14:textId="0B7F3344" w:rsidR="00F2575F" w:rsidRPr="002875F3" w:rsidDel="008664F9" w:rsidRDefault="00F2575F" w:rsidP="00F2575F">
      <w:pPr>
        <w:pStyle w:val="22"/>
        <w:rPr>
          <w:del w:id="4143" w:author="Степан Гусев" w:date="2023-07-26T23:48:00Z"/>
        </w:rPr>
      </w:pPr>
      <w:del w:id="4144" w:author="Степан Гусев" w:date="2023-07-26T23:48:00Z">
        <w:r w:rsidRPr="006A5FC1" w:rsidDel="008664F9">
          <w:delText>Задачи управления и оптимизации</w:delText>
        </w:r>
      </w:del>
    </w:p>
    <w:p w14:paraId="6FDDF23D" w14:textId="55B40A85" w:rsidR="00F2575F" w:rsidRPr="006A5FC1" w:rsidDel="008664F9" w:rsidRDefault="00F2575F" w:rsidP="00F2575F">
      <w:pPr>
        <w:pStyle w:val="af4"/>
        <w:rPr>
          <w:del w:id="4145" w:author="Степан Гусев" w:date="2023-07-26T23:48:00Z"/>
        </w:rPr>
      </w:pPr>
      <w:del w:id="4146" w:author="Степан Гусев" w:date="2023-07-26T23:48:00Z">
        <w:r w:rsidRPr="006A5FC1" w:rsidDel="008664F9">
          <w:delText>Управление:</w:delText>
        </w:r>
      </w:del>
    </w:p>
    <w:p w14:paraId="142718D3" w14:textId="53296220" w:rsidR="00F2575F" w:rsidRPr="00F2575F" w:rsidDel="008664F9" w:rsidRDefault="00F2575F" w:rsidP="00F2575F">
      <w:pPr>
        <w:pStyle w:val="a9"/>
        <w:ind w:hanging="357"/>
        <w:rPr>
          <w:del w:id="4147" w:author="Степан Гусев" w:date="2023-07-26T23:48:00Z"/>
          <w:iCs/>
        </w:rPr>
      </w:pPr>
      <w:del w:id="4148" w:author="Степан Гусев" w:date="2023-07-26T23:48:00Z">
        <w:r w:rsidDel="008664F9">
          <w:rPr>
            <w:iCs/>
          </w:rPr>
          <w:delText>Поддержание к</w:delText>
        </w:r>
        <w:r w:rsidRPr="00F2575F" w:rsidDel="008664F9">
          <w:rPr>
            <w:iCs/>
          </w:rPr>
          <w:delText>онцентраци</w:delText>
        </w:r>
        <w:r w:rsidDel="008664F9">
          <w:rPr>
            <w:iCs/>
          </w:rPr>
          <w:delText>и</w:delText>
        </w:r>
        <w:r w:rsidRPr="00F2575F" w:rsidDel="008664F9">
          <w:rPr>
            <w:iCs/>
          </w:rPr>
          <w:delText xml:space="preserve"> примесей в феноле</w:delText>
        </w:r>
      </w:del>
      <w:ins w:id="4149" w:author="Т-Софт" w:date="2023-07-24T16:25:00Z">
        <w:del w:id="4150" w:author="Степан Гусев" w:date="2023-07-26T23:48:00Z">
          <w:r w:rsidR="00AD1907" w:rsidDel="008664F9">
            <w:rPr>
              <w:iCs/>
            </w:rPr>
            <w:delText xml:space="preserve"> </w:delText>
          </w:r>
          <w:r w:rsidR="00AD1907" w:rsidDel="008664F9">
            <w:delText>К-48</w:delText>
          </w:r>
        </w:del>
      </w:ins>
      <w:del w:id="4151" w:author="Степан Гусев" w:date="2023-07-26T23:48:00Z">
        <w:r w:rsidDel="008664F9">
          <w:rPr>
            <w:iCs/>
          </w:rPr>
          <w:delText>;</w:delText>
        </w:r>
        <w:r w:rsidRPr="00F2575F" w:rsidDel="008664F9">
          <w:rPr>
            <w:iCs/>
          </w:rPr>
          <w:tab/>
        </w:r>
      </w:del>
    </w:p>
    <w:p w14:paraId="6B6F24B6" w14:textId="0F1C528F" w:rsidR="00F2575F" w:rsidDel="008664F9" w:rsidRDefault="00F2575F" w:rsidP="00F2575F">
      <w:pPr>
        <w:pStyle w:val="a9"/>
        <w:ind w:hanging="357"/>
        <w:rPr>
          <w:del w:id="4152" w:author="Степан Гусев" w:date="2023-07-26T23:48:00Z"/>
          <w:iCs/>
        </w:rPr>
      </w:pPr>
      <w:del w:id="4153" w:author="Степан Гусев" w:date="2023-07-26T23:48:00Z">
        <w:r w:rsidDel="008664F9">
          <w:rPr>
            <w:iCs/>
          </w:rPr>
          <w:delText>Поддержание к</w:delText>
        </w:r>
        <w:r w:rsidRPr="00F2575F" w:rsidDel="008664F9">
          <w:rPr>
            <w:iCs/>
          </w:rPr>
          <w:delText>онцентраци</w:delText>
        </w:r>
        <w:r w:rsidDel="008664F9">
          <w:rPr>
            <w:iCs/>
          </w:rPr>
          <w:delText>и</w:delText>
        </w:r>
        <w:r w:rsidRPr="00F2575F" w:rsidDel="008664F9">
          <w:rPr>
            <w:iCs/>
          </w:rPr>
          <w:delText xml:space="preserve"> фенола в кубе</w:delText>
        </w:r>
      </w:del>
      <w:ins w:id="4154" w:author="Т-Софт" w:date="2023-07-24T16:26:00Z">
        <w:del w:id="4155" w:author="Степан Гусев" w:date="2023-07-26T23:48:00Z">
          <w:r w:rsidR="00AD1907" w:rsidDel="008664F9">
            <w:rPr>
              <w:iCs/>
            </w:rPr>
            <w:delText xml:space="preserve"> </w:delText>
          </w:r>
          <w:r w:rsidR="00AD1907" w:rsidDel="008664F9">
            <w:delText>К-48</w:delText>
          </w:r>
        </w:del>
      </w:ins>
      <w:del w:id="4156" w:author="Степан Гусев" w:date="2023-07-26T23:48:00Z">
        <w:r w:rsidR="00BB6FC4" w:rsidDel="008664F9">
          <w:rPr>
            <w:iCs/>
          </w:rPr>
          <w:delText>;</w:delText>
        </w:r>
      </w:del>
    </w:p>
    <w:p w14:paraId="1E3ED76B" w14:textId="4D67427E" w:rsidR="00BB6FC4" w:rsidDel="008664F9" w:rsidRDefault="00BB6FC4" w:rsidP="00F2575F">
      <w:pPr>
        <w:pStyle w:val="a9"/>
        <w:ind w:hanging="357"/>
        <w:rPr>
          <w:del w:id="4157" w:author="Степан Гусев" w:date="2023-07-26T23:48:00Z"/>
          <w:iCs/>
        </w:rPr>
      </w:pPr>
      <w:del w:id="4158" w:author="Степан Гусев" w:date="2023-07-26T23:48:00Z">
        <w:r w:rsidDel="008664F9">
          <w:rPr>
            <w:iCs/>
          </w:rPr>
          <w:delText>Поддержание влаги в феноле;</w:delText>
        </w:r>
      </w:del>
    </w:p>
    <w:p w14:paraId="6437C506" w14:textId="40938725" w:rsidR="00BB6FC4" w:rsidRPr="002A61B1" w:rsidDel="008664F9" w:rsidRDefault="00BB6FC4" w:rsidP="002A61B1">
      <w:pPr>
        <w:pStyle w:val="a9"/>
        <w:ind w:hanging="357"/>
        <w:rPr>
          <w:del w:id="4159" w:author="Степан Гусев" w:date="2023-07-26T23:48:00Z"/>
          <w:iCs/>
        </w:rPr>
      </w:pPr>
      <w:del w:id="4160" w:author="Степан Гусев" w:date="2023-07-26T23:48:00Z">
        <w:r w:rsidRPr="002A61B1" w:rsidDel="008664F9">
          <w:rPr>
            <w:iCs/>
          </w:rPr>
          <w:delText>Поддержание концентрации фенола в дистилляте колонны К-90.</w:delText>
        </w:r>
      </w:del>
    </w:p>
    <w:p w14:paraId="3AB17A4F" w14:textId="0521765D" w:rsidR="00F2575F" w:rsidRPr="00664972" w:rsidDel="008664F9" w:rsidRDefault="00F2575F" w:rsidP="00F2575F">
      <w:pPr>
        <w:pStyle w:val="af4"/>
        <w:rPr>
          <w:del w:id="4161" w:author="Степан Гусев" w:date="2023-07-26T23:48:00Z"/>
        </w:rPr>
      </w:pPr>
      <w:del w:id="4162" w:author="Степан Гусев" w:date="2023-07-26T23:48:00Z">
        <w:r w:rsidRPr="006A5FC1" w:rsidDel="008664F9">
          <w:delText>Оптимизация:</w:delText>
        </w:r>
      </w:del>
    </w:p>
    <w:p w14:paraId="45ADEFF5" w14:textId="24265CF4" w:rsidR="00F2575F" w:rsidDel="008664F9" w:rsidRDefault="00F2575F" w:rsidP="00F2575F">
      <w:pPr>
        <w:pStyle w:val="a9"/>
        <w:ind w:hanging="357"/>
        <w:rPr>
          <w:del w:id="4163" w:author="Степан Гусев" w:date="2023-07-26T23:48:00Z"/>
          <w:iCs/>
        </w:rPr>
      </w:pPr>
      <w:del w:id="4164" w:author="Степан Гусев" w:date="2023-07-26T23:48:00Z">
        <w:r w:rsidRPr="00F2575F" w:rsidDel="008664F9">
          <w:rPr>
            <w:iCs/>
          </w:rPr>
          <w:delText>Минимизация концентрации фенола в кубе</w:delText>
        </w:r>
      </w:del>
      <w:ins w:id="4165" w:author="Т-Софт" w:date="2023-07-24T16:26:00Z">
        <w:del w:id="4166" w:author="Степан Гусев" w:date="2023-07-26T23:48:00Z">
          <w:r w:rsidR="00AD1907" w:rsidDel="008664F9">
            <w:rPr>
              <w:iCs/>
            </w:rPr>
            <w:delText xml:space="preserve"> </w:delText>
          </w:r>
          <w:r w:rsidR="00AD1907" w:rsidDel="008664F9">
            <w:delText>К-48</w:delText>
          </w:r>
        </w:del>
      </w:ins>
      <w:ins w:id="4167" w:author="Т-Софт" w:date="2023-07-24T19:22:00Z">
        <w:del w:id="4168" w:author="Степан Гусев" w:date="2023-07-26T23:48:00Z">
          <w:r w:rsidR="00C118E4" w:rsidDel="008664F9">
            <w:delText xml:space="preserve"> с учетом ограничений на содержание примесей в товарном феноле</w:delText>
          </w:r>
        </w:del>
      </w:ins>
      <w:del w:id="4169" w:author="Степан Гусев" w:date="2023-07-26T23:48:00Z">
        <w:r w:rsidR="00BB6FC4" w:rsidDel="008664F9">
          <w:rPr>
            <w:iCs/>
          </w:rPr>
          <w:delText>;</w:delText>
        </w:r>
      </w:del>
    </w:p>
    <w:p w14:paraId="0607A837" w14:textId="576EE7D8" w:rsidR="00BB6FC4" w:rsidRPr="002A61B1" w:rsidDel="008664F9" w:rsidRDefault="00BB6FC4" w:rsidP="002A61B1">
      <w:pPr>
        <w:pStyle w:val="a9"/>
        <w:ind w:hanging="357"/>
        <w:rPr>
          <w:del w:id="4170" w:author="Степан Гусев" w:date="2023-07-26T23:48:00Z"/>
          <w:iCs/>
        </w:rPr>
      </w:pPr>
      <w:del w:id="4171" w:author="Степан Гусев" w:date="2023-07-26T23:48:00Z">
        <w:r w:rsidRPr="002A61B1" w:rsidDel="008664F9">
          <w:rPr>
            <w:iCs/>
          </w:rPr>
          <w:delText>Минимизация концентрации фенола в дистилляте К-90.</w:delText>
        </w:r>
      </w:del>
    </w:p>
    <w:p w14:paraId="5CAC9CEF" w14:textId="26BC2028" w:rsidR="000E4D9D" w:rsidDel="000E4B12" w:rsidRDefault="000E4D9D" w:rsidP="000E4D9D">
      <w:pPr>
        <w:pStyle w:val="a9"/>
        <w:numPr>
          <w:ilvl w:val="0"/>
          <w:numId w:val="0"/>
        </w:numPr>
        <w:ind w:left="720" w:hanging="360"/>
        <w:rPr>
          <w:del w:id="4172" w:author="Эльдар Галеев" w:date="2023-07-13T11:51:00Z"/>
          <w:iCs/>
        </w:rPr>
      </w:pPr>
    </w:p>
    <w:p w14:paraId="400BDC36" w14:textId="075F3BA4" w:rsidR="000E4D9D" w:rsidDel="000E4B12" w:rsidRDefault="000E4D9D" w:rsidP="000E4D9D">
      <w:pPr>
        <w:pStyle w:val="21"/>
        <w:rPr>
          <w:del w:id="4173" w:author="Эльдар Галеев" w:date="2023-07-13T11:51:00Z"/>
        </w:rPr>
      </w:pPr>
      <w:del w:id="4174" w:author="Эльдар Галеев" w:date="2023-07-13T11:51:00Z">
        <w:r w:rsidRPr="00121A0C" w:rsidDel="000E4B12">
          <w:delText xml:space="preserve">Контроллер </w:delText>
        </w:r>
        <w:r w:rsidDel="000E4B12">
          <w:delText>секции главного реактора</w:delText>
        </w:r>
        <w:r w:rsidRPr="00121A0C" w:rsidDel="000E4B12">
          <w:delText xml:space="preserve"> 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rPr>
            <w:lang w:val="en-US"/>
          </w:rPr>
          <w:delText>R</w:delText>
        </w:r>
        <w:r w:rsidRPr="00121A0C" w:rsidDel="000E4B12">
          <w:delText>_1</w:delText>
        </w:r>
        <w:r w:rsidRPr="003C5DC1" w:rsidDel="000E4B12">
          <w:delText>_2_3</w:delText>
        </w:r>
        <w:r w:rsidRPr="00121A0C" w:rsidDel="000E4B12">
          <w:delText>)</w:delText>
        </w:r>
      </w:del>
    </w:p>
    <w:p w14:paraId="220BD8E3" w14:textId="1860F87B" w:rsidR="000E4D9D" w:rsidRPr="006A5FC1" w:rsidDel="000E4B12" w:rsidRDefault="000E4D9D" w:rsidP="000E4D9D">
      <w:pPr>
        <w:pStyle w:val="af4"/>
        <w:rPr>
          <w:del w:id="4175" w:author="Эльдар Галеев" w:date="2023-07-13T11:51:00Z"/>
        </w:rPr>
      </w:pPr>
      <w:del w:id="4176" w:author="Эльдар Галеев" w:date="2023-07-13T11:51:00Z">
        <w:r w:rsidRPr="006A5FC1" w:rsidDel="000E4B12">
          <w:delText xml:space="preserve">Контроллер </w:delText>
        </w:r>
        <w:r w:rsidRPr="003C5DC1" w:rsidDel="000E4B12">
          <w:delText>CNTR_BFA_R_1_2_3</w:delText>
        </w:r>
        <w:r w:rsidRPr="00203B5D"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3B8C4B11" w14:textId="182034FC" w:rsidR="000E4D9D" w:rsidRPr="00D74C90" w:rsidDel="000E4B12" w:rsidRDefault="000E4D9D" w:rsidP="000E4D9D">
      <w:pPr>
        <w:pStyle w:val="a9"/>
        <w:ind w:left="851"/>
        <w:rPr>
          <w:del w:id="4177" w:author="Эльдар Галеев" w:date="2023-07-13T11:51:00Z"/>
          <w:lang w:val="en-US"/>
        </w:rPr>
      </w:pPr>
      <w:del w:id="4178" w:author="Эльдар Галеев" w:date="2023-07-13T11:51:00Z">
        <w:r w:rsidDel="000E4B12">
          <w:delText xml:space="preserve">резервуар фенола </w:delText>
        </w:r>
        <w:r w:rsidDel="000E4B12">
          <w:rPr>
            <w:lang w:val="en-US"/>
          </w:rPr>
          <w:delText>T-701</w:delText>
        </w:r>
        <w:r w:rsidDel="000E4B12">
          <w:delText>;</w:delText>
        </w:r>
      </w:del>
    </w:p>
    <w:p w14:paraId="10289369" w14:textId="2556DF76" w:rsidR="000E4D9D" w:rsidRPr="003C5DC1" w:rsidDel="000E4B12" w:rsidRDefault="000E4D9D" w:rsidP="000E4D9D">
      <w:pPr>
        <w:pStyle w:val="a9"/>
        <w:ind w:left="851"/>
        <w:rPr>
          <w:del w:id="4179" w:author="Эльдар Галеев" w:date="2023-07-13T11:51:00Z"/>
          <w:lang w:val="en-US"/>
        </w:rPr>
      </w:pPr>
      <w:del w:id="4180" w:author="Эльдар Галеев" w:date="2023-07-13T11:51:00Z">
        <w:r w:rsidDel="000E4B12">
          <w:delText xml:space="preserve">главный реактор </w:delText>
        </w:r>
        <w:r w:rsidRPr="003C5DC1" w:rsidDel="000E4B12">
          <w:rPr>
            <w:lang w:val="en-US"/>
          </w:rPr>
          <w:delText>R-110</w:delText>
        </w:r>
        <w:r w:rsidDel="000E4B12">
          <w:delText>;</w:delText>
        </w:r>
      </w:del>
    </w:p>
    <w:p w14:paraId="7FABDA83" w14:textId="30FA7619" w:rsidR="000E4D9D" w:rsidRPr="003C5DC1" w:rsidDel="000E4B12" w:rsidRDefault="000E4D9D" w:rsidP="000E4D9D">
      <w:pPr>
        <w:pStyle w:val="a9"/>
        <w:ind w:left="851"/>
        <w:rPr>
          <w:del w:id="4181" w:author="Эльдар Галеев" w:date="2023-07-13T11:51:00Z"/>
          <w:lang w:val="en-US"/>
        </w:rPr>
      </w:pPr>
      <w:del w:id="4182" w:author="Эльдар Галеев" w:date="2023-07-13T11:51:00Z">
        <w:r w:rsidDel="000E4B12">
          <w:delText xml:space="preserve">главный реактор </w:delText>
        </w:r>
        <w:r w:rsidRPr="003C5DC1" w:rsidDel="000E4B12">
          <w:rPr>
            <w:lang w:val="en-US"/>
          </w:rPr>
          <w:delText>R-1</w:delText>
        </w:r>
        <w:r w:rsidDel="000E4B12">
          <w:delText>2</w:delText>
        </w:r>
        <w:r w:rsidRPr="003C5DC1" w:rsidDel="000E4B12">
          <w:rPr>
            <w:lang w:val="en-US"/>
          </w:rPr>
          <w:delText>0</w:delText>
        </w:r>
        <w:r w:rsidDel="000E4B12">
          <w:delText>;</w:delText>
        </w:r>
      </w:del>
    </w:p>
    <w:p w14:paraId="7EEADCB5" w14:textId="0B3454F3" w:rsidR="000E4D9D" w:rsidRPr="003C5DC1" w:rsidDel="000E4B12" w:rsidRDefault="000E4D9D" w:rsidP="000E4D9D">
      <w:pPr>
        <w:pStyle w:val="a9"/>
        <w:ind w:left="851"/>
        <w:rPr>
          <w:del w:id="4183" w:author="Эльдар Галеев" w:date="2023-07-13T11:51:00Z"/>
          <w:lang w:val="en-US"/>
        </w:rPr>
      </w:pPr>
      <w:del w:id="4184" w:author="Эльдар Галеев" w:date="2023-07-13T11:51:00Z">
        <w:r w:rsidDel="000E4B12">
          <w:delText xml:space="preserve">главный реактор </w:delText>
        </w:r>
        <w:r w:rsidRPr="003C5DC1" w:rsidDel="000E4B12">
          <w:rPr>
            <w:lang w:val="en-US"/>
          </w:rPr>
          <w:delText>R-1</w:delText>
        </w:r>
        <w:r w:rsidDel="000E4B12">
          <w:delText>3</w:delText>
        </w:r>
        <w:r w:rsidRPr="003C5DC1" w:rsidDel="000E4B12">
          <w:rPr>
            <w:lang w:val="en-US"/>
          </w:rPr>
          <w:delText>0</w:delText>
        </w:r>
        <w:r w:rsidDel="000E4B12">
          <w:delText>;</w:delText>
        </w:r>
      </w:del>
    </w:p>
    <w:p w14:paraId="1321F52E" w14:textId="3B91ECC6" w:rsidR="000E4D9D" w:rsidRPr="00D87054" w:rsidDel="000E4B12" w:rsidRDefault="000E4D9D" w:rsidP="000E4D9D">
      <w:pPr>
        <w:pStyle w:val="a9"/>
        <w:ind w:left="851"/>
        <w:rPr>
          <w:del w:id="4185" w:author="Эльдар Галеев" w:date="2023-07-13T11:51:00Z"/>
          <w:lang w:val="en-US"/>
        </w:rPr>
      </w:pPr>
      <w:del w:id="4186" w:author="Эльдар Галеев" w:date="2023-07-13T11:51:00Z">
        <w:r w:rsidDel="000E4B12">
          <w:delText xml:space="preserve">главный реактор </w:delText>
        </w:r>
        <w:r w:rsidRPr="003C5DC1" w:rsidDel="000E4B12">
          <w:rPr>
            <w:lang w:val="en-US"/>
          </w:rPr>
          <w:delText>R-1</w:delText>
        </w:r>
        <w:r w:rsidDel="000E4B12">
          <w:delText>4</w:delText>
        </w:r>
        <w:r w:rsidRPr="003C5DC1" w:rsidDel="000E4B12">
          <w:rPr>
            <w:lang w:val="en-US"/>
          </w:rPr>
          <w:delText>0</w:delText>
        </w:r>
        <w:r w:rsidDel="000E4B12">
          <w:delText>.</w:delText>
        </w:r>
      </w:del>
    </w:p>
    <w:p w14:paraId="18C7AF12" w14:textId="68352CC9" w:rsidR="000E4D9D" w:rsidDel="000E4B12" w:rsidRDefault="000E4D9D" w:rsidP="000E4D9D">
      <w:pPr>
        <w:pStyle w:val="a9"/>
        <w:numPr>
          <w:ilvl w:val="0"/>
          <w:numId w:val="0"/>
        </w:numPr>
        <w:ind w:left="851"/>
        <w:rPr>
          <w:del w:id="4187" w:author="Эльдар Галеев" w:date="2023-07-13T11:51:00Z"/>
        </w:rPr>
      </w:pPr>
      <w:del w:id="4188" w:author="Эльдар Галеев" w:date="2023-07-13T11:51:00Z">
        <w:r w:rsidDel="000E4B12">
          <w:delText xml:space="preserve">В дальнейшем три реактора из четырех указанных (один в резерве в соответствии с карусельной системой переключения): </w:delText>
        </w:r>
      </w:del>
    </w:p>
    <w:p w14:paraId="3F93F259" w14:textId="472AD02A" w:rsidR="000E4D9D" w:rsidDel="000E4B12" w:rsidRDefault="000E4D9D" w:rsidP="000E4D9D">
      <w:pPr>
        <w:pStyle w:val="a9"/>
        <w:ind w:left="851"/>
        <w:rPr>
          <w:del w:id="4189" w:author="Эльдар Галеев" w:date="2023-07-13T11:51:00Z"/>
        </w:rPr>
      </w:pPr>
      <w:del w:id="4190" w:author="Эльдар Галеев" w:date="2023-07-13T11:51:00Z">
        <w:r w:rsidDel="000E4B12">
          <w:delText>реактор №1;</w:delText>
        </w:r>
      </w:del>
    </w:p>
    <w:p w14:paraId="29C50BA3" w14:textId="5080B3AC" w:rsidR="000E4D9D" w:rsidDel="000E4B12" w:rsidRDefault="000E4D9D" w:rsidP="000E4D9D">
      <w:pPr>
        <w:pStyle w:val="a9"/>
        <w:ind w:left="851"/>
        <w:rPr>
          <w:del w:id="4191" w:author="Эльдар Галеев" w:date="2023-07-13T11:51:00Z"/>
        </w:rPr>
      </w:pPr>
      <w:del w:id="4192" w:author="Эльдар Галеев" w:date="2023-07-13T11:51:00Z">
        <w:r w:rsidDel="000E4B12">
          <w:delText>реактор №2;</w:delText>
        </w:r>
      </w:del>
    </w:p>
    <w:p w14:paraId="075C34C0" w14:textId="7C035694" w:rsidR="000E4D9D" w:rsidRPr="00D87054" w:rsidDel="000E4B12" w:rsidRDefault="000E4D9D" w:rsidP="000E4D9D">
      <w:pPr>
        <w:pStyle w:val="a9"/>
        <w:ind w:left="851"/>
        <w:rPr>
          <w:del w:id="4193" w:author="Эльдар Галеев" w:date="2023-07-13T11:51:00Z"/>
        </w:rPr>
      </w:pPr>
      <w:del w:id="4194" w:author="Эльдар Галеев" w:date="2023-07-13T11:51:00Z">
        <w:r w:rsidDel="000E4B12">
          <w:delText xml:space="preserve">реактор №3. </w:delText>
        </w:r>
      </w:del>
    </w:p>
    <w:p w14:paraId="776056A1" w14:textId="271D5963" w:rsidR="000E4D9D" w:rsidRPr="000D7598" w:rsidDel="000E4B12" w:rsidRDefault="000E4D9D" w:rsidP="000E4D9D">
      <w:pPr>
        <w:pStyle w:val="22"/>
        <w:rPr>
          <w:del w:id="4195" w:author="Эльдар Галеев" w:date="2023-07-13T11:51:00Z"/>
        </w:rPr>
      </w:pPr>
      <w:del w:id="4196" w:author="Эльдар Галеев" w:date="2023-07-13T11:51:00Z">
        <w:r w:rsidRPr="000D7598" w:rsidDel="000E4B12">
          <w:delText>Задачи управления и оптимизации</w:delText>
        </w:r>
      </w:del>
    </w:p>
    <w:p w14:paraId="45E8571F" w14:textId="2BFAFAEA" w:rsidR="000E4D9D" w:rsidRPr="006A5FC1" w:rsidDel="000E4B12" w:rsidRDefault="000E4D9D" w:rsidP="000E4D9D">
      <w:pPr>
        <w:pStyle w:val="af4"/>
        <w:rPr>
          <w:del w:id="4197" w:author="Эльдар Галеев" w:date="2023-07-13T11:51:00Z"/>
        </w:rPr>
      </w:pPr>
      <w:del w:id="4198" w:author="Эльдар Галеев" w:date="2023-07-13T11:51:00Z">
        <w:r w:rsidRPr="006A5FC1" w:rsidDel="000E4B12">
          <w:delText>Управление показателями качества продуктов:</w:delText>
        </w:r>
      </w:del>
    </w:p>
    <w:p w14:paraId="7D632B2E" w14:textId="4D3AF072" w:rsidR="000E4D9D" w:rsidRPr="00FE3908" w:rsidDel="000E4B12" w:rsidRDefault="000E4D9D" w:rsidP="000E4D9D">
      <w:pPr>
        <w:pStyle w:val="a9"/>
        <w:ind w:left="851"/>
        <w:rPr>
          <w:del w:id="4199" w:author="Эльдар Галеев" w:date="2023-07-13T11:51:00Z"/>
        </w:rPr>
      </w:pPr>
      <w:del w:id="4200" w:author="Эльдар Галеев" w:date="2023-07-13T11:51:00Z">
        <w:r w:rsidDel="000E4B12">
          <w:delText>содержание</w:delText>
        </w:r>
        <w:r w:rsidRPr="00FE3908" w:rsidDel="000E4B12">
          <w:delText xml:space="preserve"> бисфенола </w:delText>
        </w:r>
        <w:r w:rsidDel="000E4B12">
          <w:delText xml:space="preserve">А </w:delText>
        </w:r>
        <w:r w:rsidRPr="00FE3908" w:rsidDel="000E4B12">
          <w:delText xml:space="preserve">в </w:delText>
        </w:r>
        <w:r w:rsidDel="000E4B12">
          <w:delText xml:space="preserve">реакционной </w:delText>
        </w:r>
        <w:r w:rsidRPr="00FE3908" w:rsidDel="000E4B12">
          <w:delText>смеси после реактор</w:delText>
        </w:r>
        <w:r w:rsidDel="000E4B12">
          <w:delText>а №1 (при условии проведения ежедневных лабораторных анализов);</w:delText>
        </w:r>
      </w:del>
    </w:p>
    <w:p w14:paraId="607C8BA1" w14:textId="5E16F9AA" w:rsidR="000E4D9D" w:rsidDel="000E4B12" w:rsidRDefault="000E4D9D" w:rsidP="000E4D9D">
      <w:pPr>
        <w:pStyle w:val="a9"/>
        <w:ind w:left="851"/>
        <w:rPr>
          <w:del w:id="4201" w:author="Эльдар Галеев" w:date="2023-07-13T11:51:00Z"/>
        </w:rPr>
      </w:pPr>
      <w:del w:id="4202" w:author="Эльдар Галеев" w:date="2023-07-13T11:51:00Z">
        <w:r w:rsidDel="000E4B12">
          <w:delText>содержание</w:delText>
        </w:r>
        <w:r w:rsidRPr="00FE3908" w:rsidDel="000E4B12">
          <w:delText xml:space="preserve"> бисфенола</w:delText>
        </w:r>
        <w:r w:rsidDel="000E4B12">
          <w:delText xml:space="preserve"> А</w:delText>
        </w:r>
        <w:r w:rsidRPr="00FE3908" w:rsidDel="000E4B12">
          <w:delText xml:space="preserve"> в </w:delText>
        </w:r>
        <w:r w:rsidDel="000E4B12">
          <w:delText xml:space="preserve">реакционной </w:delText>
        </w:r>
        <w:r w:rsidRPr="00FE3908" w:rsidDel="000E4B12">
          <w:delText>смеси после реактор</w:delText>
        </w:r>
        <w:r w:rsidDel="000E4B12">
          <w:delText>а №2 (при условии проведения ежедневных лабораторных анализов);</w:delText>
        </w:r>
      </w:del>
    </w:p>
    <w:p w14:paraId="25058C83" w14:textId="1B1645E4" w:rsidR="000E4D9D" w:rsidRPr="00FE3908" w:rsidDel="000E4B12" w:rsidRDefault="000E4D9D" w:rsidP="000E4D9D">
      <w:pPr>
        <w:pStyle w:val="a9"/>
        <w:ind w:left="851"/>
        <w:rPr>
          <w:del w:id="4203" w:author="Эльдар Галеев" w:date="2023-07-13T11:51:00Z"/>
        </w:rPr>
      </w:pPr>
      <w:del w:id="4204" w:author="Эльдар Галеев" w:date="2023-07-13T11:51:00Z">
        <w:r w:rsidDel="000E4B12">
          <w:delText>содержание</w:delText>
        </w:r>
        <w:r w:rsidRPr="00FE3908" w:rsidDel="000E4B12">
          <w:delText xml:space="preserve"> бисфенола </w:delText>
        </w:r>
        <w:r w:rsidDel="000E4B12">
          <w:delText xml:space="preserve">А </w:delText>
        </w:r>
        <w:r w:rsidRPr="00FE3908" w:rsidDel="000E4B12">
          <w:delText xml:space="preserve">в </w:delText>
        </w:r>
        <w:r w:rsidDel="000E4B12">
          <w:delText xml:space="preserve">реакционной </w:delText>
        </w:r>
        <w:r w:rsidRPr="00FE3908" w:rsidDel="000E4B12">
          <w:delText>смеси после реактор</w:delText>
        </w:r>
        <w:r w:rsidDel="000E4B12">
          <w:delText>а №3 (при условии проведения ежедневных лабораторных анализов).</w:delText>
        </w:r>
      </w:del>
    </w:p>
    <w:p w14:paraId="60EC3C14" w14:textId="4083FB5E" w:rsidR="000E4D9D" w:rsidRPr="006A5FC1" w:rsidDel="000E4B12" w:rsidRDefault="000E4D9D" w:rsidP="000E4D9D">
      <w:pPr>
        <w:pStyle w:val="af4"/>
        <w:rPr>
          <w:del w:id="4205" w:author="Эльдар Галеев" w:date="2023-07-13T11:51:00Z"/>
        </w:rPr>
      </w:pPr>
      <w:del w:id="4206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61C9B7D6" w14:textId="0EB79FCF" w:rsidR="000E4D9D" w:rsidRPr="00D74C90" w:rsidDel="000E4B12" w:rsidRDefault="000E4D9D" w:rsidP="000E4D9D">
      <w:pPr>
        <w:pStyle w:val="a9"/>
        <w:ind w:left="851"/>
        <w:rPr>
          <w:del w:id="4207" w:author="Эльдар Галеев" w:date="2023-07-13T11:51:00Z"/>
        </w:rPr>
      </w:pPr>
      <w:del w:id="4208" w:author="Эльдар Галеев" w:date="2023-07-13T11:51:00Z">
        <w:r w:rsidDel="000E4B12">
          <w:delText xml:space="preserve">уровень в резервуаре фенола </w:delText>
        </w:r>
        <w:r w:rsidDel="000E4B12">
          <w:rPr>
            <w:lang w:val="en-US"/>
          </w:rPr>
          <w:delText>T</w:delText>
        </w:r>
        <w:r w:rsidRPr="00D74C90" w:rsidDel="000E4B12">
          <w:delText>-701</w:delText>
        </w:r>
        <w:r w:rsidDel="000E4B12">
          <w:delText>;</w:delText>
        </w:r>
      </w:del>
    </w:p>
    <w:p w14:paraId="129E6E27" w14:textId="357A815F" w:rsidR="000E4D9D" w:rsidDel="000E4B12" w:rsidRDefault="000E4D9D" w:rsidP="000E4D9D">
      <w:pPr>
        <w:pStyle w:val="a9"/>
        <w:ind w:left="851"/>
        <w:rPr>
          <w:del w:id="4209" w:author="Эльдар Галеев" w:date="2023-07-13T11:51:00Z"/>
        </w:rPr>
      </w:pPr>
      <w:del w:id="4210" w:author="Эльдар Галеев" w:date="2023-07-13T11:51:00Z">
        <w:r w:rsidDel="000E4B12">
          <w:delText>температура на входе реактора №1;</w:delText>
        </w:r>
      </w:del>
    </w:p>
    <w:p w14:paraId="62F486BD" w14:textId="37C1E3B1" w:rsidR="000E4D9D" w:rsidDel="000E4B12" w:rsidRDefault="000E4D9D" w:rsidP="000E4D9D">
      <w:pPr>
        <w:pStyle w:val="a9"/>
        <w:ind w:left="851"/>
        <w:rPr>
          <w:del w:id="4211" w:author="Эльдар Галеев" w:date="2023-07-13T11:51:00Z"/>
        </w:rPr>
      </w:pPr>
      <w:del w:id="4212" w:author="Эльдар Галеев" w:date="2023-07-13T11:51:00Z">
        <w:r w:rsidDel="000E4B12">
          <w:delText>температура на входе реактора №2;</w:delText>
        </w:r>
      </w:del>
    </w:p>
    <w:p w14:paraId="59E1DFD1" w14:textId="2448D066" w:rsidR="000E4D9D" w:rsidDel="000E4B12" w:rsidRDefault="000E4D9D" w:rsidP="000E4D9D">
      <w:pPr>
        <w:pStyle w:val="a9"/>
        <w:ind w:left="851"/>
        <w:rPr>
          <w:del w:id="4213" w:author="Эльдар Галеев" w:date="2023-07-13T11:51:00Z"/>
        </w:rPr>
      </w:pPr>
      <w:del w:id="4214" w:author="Эльдар Галеев" w:date="2023-07-13T11:51:00Z">
        <w:r w:rsidDel="000E4B12">
          <w:delText>температура на входе реактора №3;</w:delText>
        </w:r>
      </w:del>
    </w:p>
    <w:p w14:paraId="495448FD" w14:textId="4D855D0E" w:rsidR="000E4D9D" w:rsidDel="000E4B12" w:rsidRDefault="000E4D9D" w:rsidP="000E4D9D">
      <w:pPr>
        <w:pStyle w:val="a9"/>
        <w:ind w:left="851"/>
        <w:rPr>
          <w:del w:id="4215" w:author="Эльдар Галеев" w:date="2023-07-13T11:51:00Z"/>
        </w:rPr>
      </w:pPr>
      <w:del w:id="4216" w:author="Эльдар Галеев" w:date="2023-07-13T11:51:00Z">
        <w:r w:rsidDel="000E4B12">
          <w:delText>перепад температуры в реакторе №1</w:delText>
        </w:r>
        <w:r w:rsidRPr="00613C93" w:rsidDel="000E4B12">
          <w:delText>;</w:delText>
        </w:r>
      </w:del>
    </w:p>
    <w:p w14:paraId="4180F99C" w14:textId="1625BCDD" w:rsidR="000E4D9D" w:rsidRPr="006A5FC1" w:rsidDel="000E4B12" w:rsidRDefault="000E4D9D" w:rsidP="000E4D9D">
      <w:pPr>
        <w:pStyle w:val="a9"/>
        <w:ind w:left="851"/>
        <w:rPr>
          <w:del w:id="4217" w:author="Эльдар Галеев" w:date="2023-07-13T11:51:00Z"/>
        </w:rPr>
      </w:pPr>
      <w:del w:id="4218" w:author="Эльдар Галеев" w:date="2023-07-13T11:51:00Z">
        <w:r w:rsidDel="000E4B12">
          <w:delText>перепад температуры в реакторе №2</w:delText>
        </w:r>
        <w:r w:rsidRPr="00613C93" w:rsidDel="000E4B12">
          <w:delText>;</w:delText>
        </w:r>
      </w:del>
    </w:p>
    <w:p w14:paraId="0BF4BE80" w14:textId="27B2DE78" w:rsidR="000E4D9D" w:rsidDel="000E4B12" w:rsidRDefault="000E4D9D" w:rsidP="000E4D9D">
      <w:pPr>
        <w:pStyle w:val="a9"/>
        <w:ind w:left="851"/>
        <w:rPr>
          <w:del w:id="4219" w:author="Эльдар Галеев" w:date="2023-07-13T11:51:00Z"/>
        </w:rPr>
      </w:pPr>
      <w:del w:id="4220" w:author="Эльдар Галеев" w:date="2023-07-13T11:51:00Z">
        <w:r w:rsidDel="000E4B12">
          <w:delText>перепад температуры в реакторе №3</w:delText>
        </w:r>
        <w:r w:rsidRPr="00613C93" w:rsidDel="000E4B12">
          <w:delText>;</w:delText>
        </w:r>
      </w:del>
    </w:p>
    <w:p w14:paraId="473CEC65" w14:textId="3633ADBA" w:rsidR="000E4D9D" w:rsidDel="000E4B12" w:rsidRDefault="000E4D9D" w:rsidP="000E4D9D">
      <w:pPr>
        <w:pStyle w:val="a9"/>
        <w:ind w:left="851"/>
        <w:rPr>
          <w:del w:id="4221" w:author="Эльдар Галеев" w:date="2023-07-13T11:51:00Z"/>
        </w:rPr>
      </w:pPr>
      <w:del w:id="4222" w:author="Эльдар Галеев" w:date="2023-07-13T11:51:00Z">
        <w:r w:rsidDel="000E4B12">
          <w:delText>суммарный перепад температуры в реакторах №1, №2, №3</w:delText>
        </w:r>
        <w:r w:rsidRPr="00613C93" w:rsidDel="000E4B12">
          <w:delText>;</w:delText>
        </w:r>
      </w:del>
    </w:p>
    <w:p w14:paraId="0745CBDE" w14:textId="1F4B2267" w:rsidR="000E4D9D" w:rsidDel="000E4B12" w:rsidRDefault="000E4D9D" w:rsidP="000E4D9D">
      <w:pPr>
        <w:pStyle w:val="a9"/>
        <w:ind w:left="851"/>
        <w:rPr>
          <w:del w:id="4223" w:author="Эльдар Галеев" w:date="2023-07-13T11:51:00Z"/>
        </w:rPr>
      </w:pPr>
      <w:del w:id="4224" w:author="Эльдар Галеев" w:date="2023-07-13T11:51:00Z">
        <w:r w:rsidDel="000E4B12">
          <w:delText>мольное отношение ацетон</w:delText>
        </w:r>
        <w:r w:rsidRPr="00D07C8F" w:rsidDel="000E4B12">
          <w:delText>/</w:delText>
        </w:r>
        <w:r w:rsidDel="000E4B12">
          <w:delText>фенол на входе реактора №1;</w:delText>
        </w:r>
      </w:del>
    </w:p>
    <w:p w14:paraId="1BAAA9B7" w14:textId="1969D3FD" w:rsidR="000E4D9D" w:rsidDel="000E4B12" w:rsidRDefault="000E4D9D" w:rsidP="000E4D9D">
      <w:pPr>
        <w:pStyle w:val="a9"/>
        <w:ind w:left="851"/>
        <w:rPr>
          <w:del w:id="4225" w:author="Эльдар Галеев" w:date="2023-07-13T11:51:00Z"/>
        </w:rPr>
      </w:pPr>
      <w:del w:id="4226" w:author="Эльдар Галеев" w:date="2023-07-13T11:51:00Z">
        <w:r w:rsidDel="000E4B12">
          <w:delText>мольное отношение ацетон</w:delText>
        </w:r>
        <w:r w:rsidRPr="00D07C8F" w:rsidDel="000E4B12">
          <w:delText>/</w:delText>
        </w:r>
        <w:r w:rsidDel="000E4B12">
          <w:delText>фенол на входе реактора №2 (при условии проведения ежедневных лабораторных анализов реакционной смеси на выходе реактора №1);</w:delText>
        </w:r>
      </w:del>
    </w:p>
    <w:p w14:paraId="7D3D8F71" w14:textId="35AE6148" w:rsidR="000E4D9D" w:rsidRPr="006A5FC1" w:rsidDel="000E4B12" w:rsidRDefault="000E4D9D" w:rsidP="000E4D9D">
      <w:pPr>
        <w:pStyle w:val="a9"/>
        <w:ind w:left="851"/>
        <w:rPr>
          <w:del w:id="4227" w:author="Эльдар Галеев" w:date="2023-07-13T11:51:00Z"/>
        </w:rPr>
      </w:pPr>
      <w:del w:id="4228" w:author="Эльдар Галеев" w:date="2023-07-13T11:51:00Z">
        <w:r w:rsidDel="000E4B12">
          <w:delText>мольное отношение ацетон</w:delText>
        </w:r>
        <w:r w:rsidRPr="00D07C8F" w:rsidDel="000E4B12">
          <w:delText>/</w:delText>
        </w:r>
        <w:r w:rsidDel="000E4B12">
          <w:delText>фенол на входе реактора №3 (при условии проведения ежедневных лабораторных анализов реакционной смеси на выходе реактора №2).</w:delText>
        </w:r>
      </w:del>
    </w:p>
    <w:p w14:paraId="3DB4EA92" w14:textId="365D3580" w:rsidR="000E4D9D" w:rsidRPr="00613C93" w:rsidDel="000E4B12" w:rsidRDefault="000E4D9D" w:rsidP="000E4D9D">
      <w:pPr>
        <w:pStyle w:val="af4"/>
        <w:rPr>
          <w:del w:id="4229" w:author="Эльдар Галеев" w:date="2023-07-13T11:51:00Z"/>
          <w:lang w:val="en-US"/>
        </w:rPr>
      </w:pPr>
      <w:del w:id="4230" w:author="Эльдар Галеев" w:date="2023-07-13T11:51:00Z">
        <w:r w:rsidRPr="006A5FC1" w:rsidDel="000E4B12">
          <w:delText>Оптимизация:</w:delText>
        </w:r>
      </w:del>
    </w:p>
    <w:p w14:paraId="6097BB14" w14:textId="45D34637" w:rsidR="000E4D9D" w:rsidDel="000E4B12" w:rsidRDefault="000E4D9D" w:rsidP="000E4D9D">
      <w:pPr>
        <w:pStyle w:val="a9"/>
        <w:ind w:left="851"/>
        <w:rPr>
          <w:del w:id="4231" w:author="Эльдар Галеев" w:date="2023-07-13T11:51:00Z"/>
        </w:rPr>
      </w:pPr>
      <w:del w:id="4232" w:author="Эльдар Галеев" w:date="2023-07-13T11:51:00Z">
        <w:r w:rsidDel="000E4B12">
          <w:delText>максимизация</w:delText>
        </w:r>
        <w:r w:rsidRPr="006A5FC1" w:rsidDel="000E4B12">
          <w:delText xml:space="preserve"> </w:delText>
        </w:r>
        <w:r w:rsidDel="000E4B12">
          <w:delText xml:space="preserve">содержания </w:delText>
        </w:r>
        <w:r w:rsidRPr="00FE3908" w:rsidDel="000E4B12">
          <w:delText xml:space="preserve">бисфенола </w:delText>
        </w:r>
        <w:r w:rsidDel="000E4B12">
          <w:delText xml:space="preserve">А </w:delText>
        </w:r>
        <w:r w:rsidRPr="00FE3908" w:rsidDel="000E4B12">
          <w:delText>в реакционной смеси после реактора №3</w:delText>
        </w:r>
        <w:r w:rsidDel="000E4B12">
          <w:delText xml:space="preserve"> при ограничении на </w:delText>
        </w:r>
        <w:r w:rsidRPr="00D60105" w:rsidDel="000E4B12">
          <w:tab/>
          <w:delText>суммарный перепад температуры в реакторах №1, №2, №3</w:delText>
        </w:r>
        <w:r w:rsidDel="000E4B12">
          <w:delText>.</w:delText>
        </w:r>
      </w:del>
    </w:p>
    <w:p w14:paraId="37F0D884" w14:textId="4E9E07AD" w:rsidR="000E4D9D" w:rsidDel="000E4B12" w:rsidRDefault="000E4D9D" w:rsidP="000E4D9D">
      <w:pPr>
        <w:pStyle w:val="21"/>
        <w:rPr>
          <w:del w:id="4233" w:author="Эльдар Галеев" w:date="2023-07-13T11:51:00Z"/>
        </w:rPr>
      </w:pPr>
      <w:del w:id="4234" w:author="Эльдар Галеев" w:date="2023-07-13T11:51:00Z">
        <w:r w:rsidRPr="00121A0C" w:rsidDel="000E4B12">
          <w:delText xml:space="preserve">Контроллер </w:delText>
        </w:r>
        <w:r w:rsidRPr="009A0D50" w:rsidDel="000E4B12">
          <w:delText xml:space="preserve">дегидратора С-200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delText>С_200</w:delText>
        </w:r>
        <w:r w:rsidRPr="00121A0C" w:rsidDel="000E4B12">
          <w:delText>)</w:delText>
        </w:r>
      </w:del>
    </w:p>
    <w:p w14:paraId="2DAF0929" w14:textId="5A6743E4" w:rsidR="000E4D9D" w:rsidRPr="006A5FC1" w:rsidDel="000E4B12" w:rsidRDefault="000E4D9D" w:rsidP="000E4D9D">
      <w:pPr>
        <w:pStyle w:val="af4"/>
        <w:rPr>
          <w:del w:id="4235" w:author="Эльдар Галеев" w:date="2023-07-13T11:51:00Z"/>
        </w:rPr>
      </w:pPr>
      <w:del w:id="4236" w:author="Эльдар Галеев" w:date="2023-07-13T11:51:00Z">
        <w:r w:rsidRPr="006A5FC1" w:rsidDel="000E4B12">
          <w:delText xml:space="preserve">Контроллер </w:delText>
        </w:r>
        <w:r w:rsidRPr="009A0D50" w:rsidDel="000E4B12">
          <w:delText>CNTR_BFA_С_200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2EFF2F21" w14:textId="29AC37E3" w:rsidR="000E4D9D" w:rsidRPr="009A0D50" w:rsidDel="000E4B12" w:rsidRDefault="000E4D9D" w:rsidP="000E4D9D">
      <w:pPr>
        <w:pStyle w:val="a9"/>
        <w:ind w:left="851"/>
        <w:rPr>
          <w:del w:id="4237" w:author="Эльдар Галеев" w:date="2023-07-13T11:51:00Z"/>
          <w:lang w:val="en-US"/>
        </w:rPr>
      </w:pPr>
      <w:del w:id="4238" w:author="Эльдар Галеев" w:date="2023-07-13T11:51:00Z">
        <w:r w:rsidDel="000E4B12">
          <w:delText>г</w:delText>
        </w:r>
        <w:r w:rsidRPr="009A0D50" w:rsidDel="000E4B12">
          <w:delText>лавный дегидратор</w:delText>
        </w:r>
        <w:r w:rsidDel="000E4B12">
          <w:delText xml:space="preserve"> </w:delText>
        </w:r>
        <w:r w:rsidRPr="009A0D50" w:rsidDel="000E4B12">
          <w:delText>С-200</w:delText>
        </w:r>
        <w:r w:rsidDel="000E4B12">
          <w:delText>.</w:delText>
        </w:r>
      </w:del>
    </w:p>
    <w:p w14:paraId="0EBFD889" w14:textId="4EE8C958" w:rsidR="000E4D9D" w:rsidRPr="006A5FC1" w:rsidDel="000E4B12" w:rsidRDefault="000E4D9D" w:rsidP="000E4D9D">
      <w:pPr>
        <w:pStyle w:val="22"/>
        <w:rPr>
          <w:del w:id="4239" w:author="Эльдар Галеев" w:date="2023-07-13T11:51:00Z"/>
        </w:rPr>
      </w:pPr>
      <w:del w:id="4240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70E2C78C" w14:textId="19B1A668" w:rsidR="000E4D9D" w:rsidRPr="006A5FC1" w:rsidDel="000E4B12" w:rsidRDefault="000E4D9D" w:rsidP="000E4D9D">
      <w:pPr>
        <w:pStyle w:val="af4"/>
        <w:rPr>
          <w:del w:id="4241" w:author="Эльдар Галеев" w:date="2023-07-13T11:51:00Z"/>
        </w:rPr>
      </w:pPr>
      <w:del w:id="4242" w:author="Эльдар Галеев" w:date="2023-07-13T11:51:00Z">
        <w:r w:rsidRPr="006A5FC1" w:rsidDel="000E4B12">
          <w:delText>Управление показателями качества продуктов:</w:delText>
        </w:r>
      </w:del>
    </w:p>
    <w:p w14:paraId="470E4683" w14:textId="7D82C634" w:rsidR="000E4D9D" w:rsidRPr="00FE3908" w:rsidDel="000E4B12" w:rsidRDefault="000E4D9D" w:rsidP="000E4D9D">
      <w:pPr>
        <w:pStyle w:val="a9"/>
        <w:ind w:left="851"/>
        <w:rPr>
          <w:del w:id="4243" w:author="Эльдар Галеев" w:date="2023-07-13T11:51:00Z"/>
        </w:rPr>
      </w:pPr>
      <w:del w:id="4244" w:author="Эльдар Галеев" w:date="2023-07-13T11:51:00Z">
        <w:r w:rsidDel="000E4B12">
          <w:delText>содержание</w:delText>
        </w:r>
        <w:r w:rsidRPr="00FE3908" w:rsidDel="000E4B12">
          <w:delText xml:space="preserve"> </w:delText>
        </w:r>
        <w:r w:rsidDel="000E4B12">
          <w:delText>ацетона в к</w:delText>
        </w:r>
        <w:r w:rsidRPr="00CB0BC9" w:rsidDel="000E4B12">
          <w:delText>убов</w:delText>
        </w:r>
        <w:r w:rsidDel="000E4B12">
          <w:delText>ом</w:delText>
        </w:r>
        <w:r w:rsidRPr="00CB0BC9" w:rsidDel="000E4B12">
          <w:delText xml:space="preserve"> продукт</w:delText>
        </w:r>
        <w:r w:rsidDel="000E4B12">
          <w:delText>е</w:delText>
        </w:r>
        <w:r w:rsidRPr="00CB0BC9" w:rsidDel="000E4B12">
          <w:delText xml:space="preserve"> колонны С-200</w:delText>
        </w:r>
        <w:r w:rsidDel="000E4B12">
          <w:delText>.</w:delText>
        </w:r>
      </w:del>
    </w:p>
    <w:p w14:paraId="09B3E4C9" w14:textId="1CFAB8B9" w:rsidR="000E4D9D" w:rsidRPr="006A5FC1" w:rsidDel="000E4B12" w:rsidRDefault="000E4D9D" w:rsidP="000E4D9D">
      <w:pPr>
        <w:pStyle w:val="af4"/>
        <w:rPr>
          <w:del w:id="4245" w:author="Эльдар Галеев" w:date="2023-07-13T11:51:00Z"/>
        </w:rPr>
      </w:pPr>
      <w:del w:id="4246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555CBAA6" w14:textId="4284DBD6" w:rsidR="000E4D9D" w:rsidDel="000E4B12" w:rsidRDefault="000E4D9D" w:rsidP="000E4D9D">
      <w:pPr>
        <w:pStyle w:val="a9"/>
        <w:ind w:left="851"/>
        <w:rPr>
          <w:del w:id="4247" w:author="Эльдар Галеев" w:date="2023-07-13T11:51:00Z"/>
        </w:rPr>
      </w:pPr>
      <w:del w:id="4248" w:author="Эльдар Галеев" w:date="2023-07-13T11:51:00Z">
        <w:r w:rsidDel="000E4B12">
          <w:delText xml:space="preserve">температура </w:delText>
        </w:r>
        <w:r w:rsidRPr="008518E9" w:rsidDel="000E4B12">
          <w:delText>паров с верха колонны С-200</w:delText>
        </w:r>
        <w:r w:rsidDel="000E4B12">
          <w:delText>;</w:delText>
        </w:r>
      </w:del>
    </w:p>
    <w:p w14:paraId="61716505" w14:textId="7C7DC3EF" w:rsidR="000E4D9D" w:rsidDel="000E4B12" w:rsidRDefault="000E4D9D" w:rsidP="000E4D9D">
      <w:pPr>
        <w:pStyle w:val="a9"/>
        <w:ind w:left="851"/>
        <w:rPr>
          <w:del w:id="4249" w:author="Эльдар Галеев" w:date="2023-07-13T11:51:00Z"/>
        </w:rPr>
      </w:pPr>
      <w:del w:id="4250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середины колонны С-200</w:delText>
        </w:r>
        <w:r w:rsidDel="000E4B12">
          <w:delText>;</w:delText>
        </w:r>
      </w:del>
    </w:p>
    <w:p w14:paraId="563D4E2D" w14:textId="1CBDD260" w:rsidR="000E4D9D" w:rsidRPr="006A5FC1" w:rsidDel="000E4B12" w:rsidRDefault="000E4D9D" w:rsidP="000E4D9D">
      <w:pPr>
        <w:pStyle w:val="a9"/>
        <w:ind w:left="851"/>
        <w:rPr>
          <w:del w:id="4251" w:author="Эльдар Галеев" w:date="2023-07-13T11:51:00Z"/>
        </w:rPr>
      </w:pPr>
      <w:del w:id="4252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</w:delText>
        </w:r>
        <w:r w:rsidDel="000E4B12">
          <w:delText>куба</w:delText>
        </w:r>
        <w:r w:rsidRPr="008518E9" w:rsidDel="000E4B12">
          <w:delText xml:space="preserve"> колонны С-200</w:delText>
        </w:r>
        <w:r w:rsidDel="000E4B12">
          <w:delText>.</w:delText>
        </w:r>
      </w:del>
    </w:p>
    <w:p w14:paraId="08ECFAA1" w14:textId="5F4E6B94" w:rsidR="000E4D9D" w:rsidRPr="00613C93" w:rsidDel="000E4B12" w:rsidRDefault="000E4D9D" w:rsidP="000E4D9D">
      <w:pPr>
        <w:pStyle w:val="af4"/>
        <w:rPr>
          <w:del w:id="4253" w:author="Эльдар Галеев" w:date="2023-07-13T11:51:00Z"/>
          <w:lang w:val="en-US"/>
        </w:rPr>
      </w:pPr>
      <w:del w:id="4254" w:author="Эльдар Галеев" w:date="2023-07-13T11:51:00Z">
        <w:r w:rsidRPr="006A5FC1" w:rsidDel="000E4B12">
          <w:delText>Оптимизация:</w:delText>
        </w:r>
      </w:del>
    </w:p>
    <w:p w14:paraId="0657A3A5" w14:textId="5FE63011" w:rsidR="000E4D9D" w:rsidDel="000E4B12" w:rsidRDefault="000E4D9D" w:rsidP="000E4D9D">
      <w:pPr>
        <w:pStyle w:val="a9"/>
        <w:ind w:left="851"/>
        <w:rPr>
          <w:del w:id="4255" w:author="Эльдар Галеев" w:date="2023-07-13T11:51:00Z"/>
        </w:rPr>
      </w:pPr>
      <w:del w:id="4256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>расхода греющего пара</w:delText>
        </w:r>
        <w:r w:rsidRPr="009A0D50" w:rsidDel="000E4B12">
          <w:delText xml:space="preserve"> в кипятильник Е-200</w:delText>
        </w:r>
        <w:r w:rsidRPr="00EF6435" w:rsidDel="000E4B12">
          <w:delText xml:space="preserve"> </w:delText>
        </w:r>
        <w:r w:rsidDel="000E4B12">
          <w:delText xml:space="preserve">при ограничении на </w:delText>
        </w:r>
        <w:r w:rsidRPr="00EF6435" w:rsidDel="000E4B12">
          <w:delText xml:space="preserve">содержание </w:delText>
        </w:r>
        <w:r w:rsidDel="000E4B12">
          <w:delText>воды</w:delText>
        </w:r>
        <w:r w:rsidRPr="00EF6435" w:rsidDel="000E4B12">
          <w:delText xml:space="preserve"> в кубовом продукте колонны С-200</w:delText>
        </w:r>
        <w:r w:rsidDel="000E4B12">
          <w:delText>.</w:delText>
        </w:r>
      </w:del>
    </w:p>
    <w:p w14:paraId="6B2DAA69" w14:textId="6963A01F" w:rsidR="000E4D9D" w:rsidDel="000E4B12" w:rsidRDefault="000E4D9D" w:rsidP="000E4D9D">
      <w:pPr>
        <w:pStyle w:val="21"/>
        <w:jc w:val="both"/>
        <w:rPr>
          <w:del w:id="4257" w:author="Эльдар Галеев" w:date="2023-07-13T11:51:00Z"/>
        </w:rPr>
      </w:pPr>
      <w:del w:id="4258" w:author="Эльдар Галеев" w:date="2023-07-13T11:51:00Z">
        <w:r w:rsidRPr="00121A0C" w:rsidDel="000E4B12">
          <w:delText xml:space="preserve">Контроллер </w:delText>
        </w:r>
        <w:r w:rsidRPr="005E013E" w:rsidDel="000E4B12">
          <w:delText>регенерации и очистки ацетона в колоннах С-220, С-230</w:delText>
        </w:r>
        <w:r w:rsidRPr="009A0D50" w:rsidDel="000E4B12">
          <w:delText xml:space="preserve">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delText>С_2</w:delText>
        </w:r>
        <w:r w:rsidRPr="005E013E" w:rsidDel="000E4B12">
          <w:delText>2</w:delText>
        </w:r>
        <w:r w:rsidDel="000E4B12">
          <w:delText>0</w:delText>
        </w:r>
        <w:r w:rsidRPr="005E013E" w:rsidDel="000E4B12">
          <w:delText>_230</w:delText>
        </w:r>
        <w:r w:rsidRPr="00121A0C" w:rsidDel="000E4B12">
          <w:delText>)</w:delText>
        </w:r>
      </w:del>
    </w:p>
    <w:p w14:paraId="51EF6432" w14:textId="7E083F8D" w:rsidR="000E4D9D" w:rsidRPr="006A5FC1" w:rsidDel="000E4B12" w:rsidRDefault="000E4D9D" w:rsidP="000E4D9D">
      <w:pPr>
        <w:pStyle w:val="af4"/>
        <w:rPr>
          <w:del w:id="4259" w:author="Эльдар Галеев" w:date="2023-07-13T11:51:00Z"/>
        </w:rPr>
      </w:pPr>
      <w:del w:id="4260" w:author="Эльдар Галеев" w:date="2023-07-13T11:51:00Z">
        <w:r w:rsidRPr="006A5FC1" w:rsidDel="000E4B12">
          <w:delText xml:space="preserve">Контроллер </w:delText>
        </w:r>
        <w:r w:rsidRPr="005E013E" w:rsidDel="000E4B12">
          <w:delText>CNTR_BFA_С_220_230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67E3BB49" w14:textId="1D7B11FD" w:rsidR="000E4D9D" w:rsidDel="000E4B12" w:rsidRDefault="000E4D9D" w:rsidP="000E4D9D">
      <w:pPr>
        <w:pStyle w:val="a9"/>
        <w:ind w:left="851"/>
        <w:rPr>
          <w:del w:id="4261" w:author="Эльдар Галеев" w:date="2023-07-13T11:51:00Z"/>
        </w:rPr>
      </w:pPr>
      <w:del w:id="4262" w:author="Эльдар Галеев" w:date="2023-07-13T11:51:00Z">
        <w:r w:rsidDel="000E4B12">
          <w:delText>колонна регенерации ацетона С-220;</w:delText>
        </w:r>
      </w:del>
    </w:p>
    <w:p w14:paraId="2694D9A8" w14:textId="33CB5DAB" w:rsidR="000E4D9D" w:rsidRPr="009A0D50" w:rsidDel="000E4B12" w:rsidRDefault="000E4D9D" w:rsidP="000E4D9D">
      <w:pPr>
        <w:pStyle w:val="a9"/>
        <w:ind w:left="851"/>
        <w:rPr>
          <w:del w:id="4263" w:author="Эльдар Галеев" w:date="2023-07-13T11:51:00Z"/>
          <w:lang w:val="en-US"/>
        </w:rPr>
      </w:pPr>
      <w:del w:id="4264" w:author="Эльдар Галеев" w:date="2023-07-13T11:51:00Z">
        <w:r w:rsidDel="000E4B12">
          <w:delText>колонна очистки ацетона С-230.</w:delText>
        </w:r>
      </w:del>
    </w:p>
    <w:p w14:paraId="376EB85B" w14:textId="1BD52E6F" w:rsidR="000E4D9D" w:rsidRPr="006A5FC1" w:rsidDel="000E4B12" w:rsidRDefault="000E4D9D" w:rsidP="000E4D9D">
      <w:pPr>
        <w:pStyle w:val="22"/>
        <w:rPr>
          <w:del w:id="4265" w:author="Эльдар Галеев" w:date="2023-07-13T11:51:00Z"/>
        </w:rPr>
      </w:pPr>
      <w:del w:id="4266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2DA348FC" w14:textId="5C630C79" w:rsidR="000E4D9D" w:rsidRPr="006A5FC1" w:rsidDel="000E4B12" w:rsidRDefault="000E4D9D" w:rsidP="000E4D9D">
      <w:pPr>
        <w:pStyle w:val="af4"/>
        <w:rPr>
          <w:del w:id="4267" w:author="Эльдар Галеев" w:date="2023-07-13T11:51:00Z"/>
        </w:rPr>
      </w:pPr>
      <w:del w:id="4268" w:author="Эльдар Галеев" w:date="2023-07-13T11:51:00Z">
        <w:r w:rsidRPr="006A5FC1" w:rsidDel="000E4B12">
          <w:delText>Управление показателями качества продуктов:</w:delText>
        </w:r>
      </w:del>
    </w:p>
    <w:p w14:paraId="6C33C1C9" w14:textId="2C8F5B0A" w:rsidR="000E4D9D" w:rsidDel="000E4B12" w:rsidRDefault="000E4D9D" w:rsidP="000E4D9D">
      <w:pPr>
        <w:pStyle w:val="a9"/>
        <w:ind w:left="851"/>
        <w:rPr>
          <w:del w:id="4269" w:author="Эльдар Галеев" w:date="2023-07-13T11:51:00Z"/>
        </w:rPr>
      </w:pPr>
      <w:del w:id="4270" w:author="Эльдар Галеев" w:date="2023-07-13T11:51:00Z">
        <w:r w:rsidDel="000E4B12">
          <w:delText>содержание</w:delText>
        </w:r>
        <w:r w:rsidRPr="00FE3908" w:rsidDel="000E4B12">
          <w:delText xml:space="preserve"> </w:delText>
        </w:r>
        <w:r w:rsidDel="000E4B12">
          <w:delText>ацетона в к</w:delText>
        </w:r>
        <w:r w:rsidRPr="00CB0BC9" w:rsidDel="000E4B12">
          <w:delText>убов</w:delText>
        </w:r>
        <w:r w:rsidDel="000E4B12">
          <w:delText>ом</w:delText>
        </w:r>
        <w:r w:rsidRPr="00CB0BC9" w:rsidDel="000E4B12">
          <w:delText xml:space="preserve"> продукт</w:delText>
        </w:r>
        <w:r w:rsidDel="000E4B12">
          <w:delText>е</w:delText>
        </w:r>
        <w:r w:rsidRPr="00CB0BC9" w:rsidDel="000E4B12">
          <w:delText xml:space="preserve"> колонны С-2</w:delText>
        </w:r>
        <w:r w:rsidDel="000E4B12">
          <w:delText>2</w:delText>
        </w:r>
        <w:r w:rsidRPr="00CB0BC9" w:rsidDel="000E4B12">
          <w:delText>0</w:delText>
        </w:r>
        <w:r w:rsidDel="000E4B12">
          <w:delText>;</w:delText>
        </w:r>
      </w:del>
    </w:p>
    <w:p w14:paraId="189E3ED9" w14:textId="639631D3" w:rsidR="000E4D9D" w:rsidDel="000E4B12" w:rsidRDefault="000E4D9D" w:rsidP="000E4D9D">
      <w:pPr>
        <w:pStyle w:val="a9"/>
        <w:ind w:left="851"/>
        <w:rPr>
          <w:del w:id="4271" w:author="Эльдар Галеев" w:date="2023-07-13T11:51:00Z"/>
        </w:rPr>
      </w:pPr>
      <w:del w:id="4272" w:author="Эльдар Галеев" w:date="2023-07-13T11:51:00Z">
        <w:r w:rsidDel="000E4B12">
          <w:delText>содержание</w:delText>
        </w:r>
        <w:r w:rsidRPr="00FE3908" w:rsidDel="000E4B12">
          <w:delText xml:space="preserve"> </w:delText>
        </w:r>
        <w:r w:rsidDel="000E4B12">
          <w:delText>метанола в к</w:delText>
        </w:r>
        <w:r w:rsidRPr="00CB0BC9" w:rsidDel="000E4B12">
          <w:delText>убов</w:delText>
        </w:r>
        <w:r w:rsidDel="000E4B12">
          <w:delText>ом</w:delText>
        </w:r>
        <w:r w:rsidRPr="00CB0BC9" w:rsidDel="000E4B12">
          <w:delText xml:space="preserve"> продукт</w:delText>
        </w:r>
        <w:r w:rsidDel="000E4B12">
          <w:delText>е</w:delText>
        </w:r>
        <w:r w:rsidRPr="00CB0BC9" w:rsidDel="000E4B12">
          <w:delText xml:space="preserve"> колонны С-2</w:delText>
        </w:r>
        <w:r w:rsidDel="000E4B12">
          <w:delText>3</w:delText>
        </w:r>
        <w:r w:rsidRPr="00CB0BC9" w:rsidDel="000E4B12">
          <w:delText>0</w:delText>
        </w:r>
        <w:r w:rsidDel="000E4B12">
          <w:delText>;</w:delText>
        </w:r>
      </w:del>
    </w:p>
    <w:p w14:paraId="09DDC402" w14:textId="313156F0" w:rsidR="000E4D9D" w:rsidRPr="00FE3908" w:rsidDel="000E4B12" w:rsidRDefault="000E4D9D" w:rsidP="000E4D9D">
      <w:pPr>
        <w:pStyle w:val="a9"/>
        <w:ind w:left="851"/>
        <w:rPr>
          <w:del w:id="4273" w:author="Эльдар Галеев" w:date="2023-07-13T11:51:00Z"/>
        </w:rPr>
      </w:pPr>
      <w:del w:id="4274" w:author="Эльдар Галеев" w:date="2023-07-13T11:51:00Z">
        <w:r w:rsidDel="000E4B12">
          <w:delText>содержание</w:delText>
        </w:r>
        <w:r w:rsidRPr="00FE3908" w:rsidDel="000E4B12">
          <w:delText xml:space="preserve"> </w:delText>
        </w:r>
        <w:r w:rsidDel="000E4B12">
          <w:delText>воды в к</w:delText>
        </w:r>
        <w:r w:rsidRPr="00CB0BC9" w:rsidDel="000E4B12">
          <w:delText>убов</w:delText>
        </w:r>
        <w:r w:rsidDel="000E4B12">
          <w:delText>ом</w:delText>
        </w:r>
        <w:r w:rsidRPr="00CB0BC9" w:rsidDel="000E4B12">
          <w:delText xml:space="preserve"> продукт</w:delText>
        </w:r>
        <w:r w:rsidDel="000E4B12">
          <w:delText>е</w:delText>
        </w:r>
        <w:r w:rsidRPr="00CB0BC9" w:rsidDel="000E4B12">
          <w:delText xml:space="preserve"> колонны С-2</w:delText>
        </w:r>
        <w:r w:rsidDel="000E4B12">
          <w:delText>3</w:delText>
        </w:r>
        <w:r w:rsidRPr="00CB0BC9" w:rsidDel="000E4B12">
          <w:delText>0</w:delText>
        </w:r>
        <w:r w:rsidDel="000E4B12">
          <w:delText>.</w:delText>
        </w:r>
      </w:del>
    </w:p>
    <w:p w14:paraId="1BB5248B" w14:textId="4CE11312" w:rsidR="000E4D9D" w:rsidRPr="006A5FC1" w:rsidDel="000E4B12" w:rsidRDefault="000E4D9D" w:rsidP="000E4D9D">
      <w:pPr>
        <w:pStyle w:val="af4"/>
        <w:rPr>
          <w:del w:id="4275" w:author="Эльдар Галеев" w:date="2023-07-13T11:51:00Z"/>
        </w:rPr>
      </w:pPr>
      <w:del w:id="4276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0F47BB98" w14:textId="025D6933" w:rsidR="000E4D9D" w:rsidDel="000E4B12" w:rsidRDefault="000E4D9D" w:rsidP="000E4D9D">
      <w:pPr>
        <w:pStyle w:val="a9"/>
        <w:ind w:left="851"/>
        <w:rPr>
          <w:del w:id="4277" w:author="Эльдар Галеев" w:date="2023-07-13T11:51:00Z"/>
        </w:rPr>
      </w:pPr>
      <w:del w:id="4278" w:author="Эльдар Галеев" w:date="2023-07-13T11:51:00Z">
        <w:r w:rsidDel="000E4B12">
          <w:delText xml:space="preserve">температура </w:delText>
        </w:r>
        <w:r w:rsidRPr="008518E9" w:rsidDel="000E4B12">
          <w:delText>паров с верха колонны С-2</w:delText>
        </w:r>
        <w:r w:rsidDel="000E4B12">
          <w:delText>2</w:delText>
        </w:r>
        <w:r w:rsidRPr="008518E9" w:rsidDel="000E4B12">
          <w:delText>0</w:delText>
        </w:r>
        <w:r w:rsidDel="000E4B12">
          <w:delText>;</w:delText>
        </w:r>
      </w:del>
    </w:p>
    <w:p w14:paraId="4DF47A8E" w14:textId="6ABA7C76" w:rsidR="000E4D9D" w:rsidDel="000E4B12" w:rsidRDefault="000E4D9D" w:rsidP="000E4D9D">
      <w:pPr>
        <w:pStyle w:val="a9"/>
        <w:ind w:left="851"/>
        <w:rPr>
          <w:del w:id="4279" w:author="Эльдар Галеев" w:date="2023-07-13T11:51:00Z"/>
        </w:rPr>
      </w:pPr>
      <w:del w:id="4280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середины колонны С-2</w:delText>
        </w:r>
        <w:r w:rsidDel="000E4B12">
          <w:delText>2</w:delText>
        </w:r>
        <w:r w:rsidRPr="008518E9" w:rsidDel="000E4B12">
          <w:delText>0</w:delText>
        </w:r>
        <w:r w:rsidDel="000E4B12">
          <w:delText>;</w:delText>
        </w:r>
      </w:del>
    </w:p>
    <w:p w14:paraId="370E663D" w14:textId="4623A737" w:rsidR="000E4D9D" w:rsidDel="000E4B12" w:rsidRDefault="000E4D9D" w:rsidP="000E4D9D">
      <w:pPr>
        <w:pStyle w:val="a9"/>
        <w:ind w:left="851"/>
        <w:rPr>
          <w:del w:id="4281" w:author="Эльдар Галеев" w:date="2023-07-13T11:51:00Z"/>
        </w:rPr>
      </w:pPr>
      <w:del w:id="4282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</w:delText>
        </w:r>
        <w:r w:rsidDel="000E4B12">
          <w:delText>куба</w:delText>
        </w:r>
        <w:r w:rsidRPr="008518E9" w:rsidDel="000E4B12">
          <w:delText xml:space="preserve"> колонны С-2</w:delText>
        </w:r>
        <w:r w:rsidDel="000E4B12">
          <w:delText>2</w:delText>
        </w:r>
        <w:r w:rsidRPr="008518E9" w:rsidDel="000E4B12">
          <w:delText>0</w:delText>
        </w:r>
        <w:r w:rsidDel="000E4B12">
          <w:delText>;</w:delText>
        </w:r>
      </w:del>
    </w:p>
    <w:p w14:paraId="3E750508" w14:textId="7447EA19" w:rsidR="000E4D9D" w:rsidDel="000E4B12" w:rsidRDefault="000E4D9D" w:rsidP="000E4D9D">
      <w:pPr>
        <w:pStyle w:val="a9"/>
        <w:ind w:left="851"/>
        <w:rPr>
          <w:del w:id="4283" w:author="Эльдар Галеев" w:date="2023-07-13T11:51:00Z"/>
        </w:rPr>
      </w:pPr>
      <w:del w:id="4284" w:author="Эльдар Галеев" w:date="2023-07-13T11:51:00Z">
        <w:r w:rsidDel="000E4B12">
          <w:delText xml:space="preserve">температура </w:delText>
        </w:r>
        <w:r w:rsidRPr="008518E9" w:rsidDel="000E4B12">
          <w:delText>паров с верха колонны С-2</w:delText>
        </w:r>
        <w:r w:rsidDel="000E4B12">
          <w:delText>3</w:delText>
        </w:r>
        <w:r w:rsidRPr="008518E9" w:rsidDel="000E4B12">
          <w:delText>0</w:delText>
        </w:r>
        <w:r w:rsidDel="000E4B12">
          <w:delText>;</w:delText>
        </w:r>
      </w:del>
    </w:p>
    <w:p w14:paraId="2A4ED9B3" w14:textId="1742D368" w:rsidR="000E4D9D" w:rsidDel="000E4B12" w:rsidRDefault="000E4D9D" w:rsidP="000E4D9D">
      <w:pPr>
        <w:pStyle w:val="a9"/>
        <w:ind w:left="851"/>
        <w:rPr>
          <w:del w:id="4285" w:author="Эльдар Галеев" w:date="2023-07-13T11:51:00Z"/>
        </w:rPr>
      </w:pPr>
      <w:del w:id="4286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середины колонны С-2</w:delText>
        </w:r>
        <w:r w:rsidDel="000E4B12">
          <w:delText>3</w:delText>
        </w:r>
        <w:r w:rsidRPr="008518E9" w:rsidDel="000E4B12">
          <w:delText>0</w:delText>
        </w:r>
        <w:r w:rsidDel="000E4B12">
          <w:delText>;</w:delText>
        </w:r>
      </w:del>
    </w:p>
    <w:p w14:paraId="2E02810B" w14:textId="6AA46FD2" w:rsidR="000E4D9D" w:rsidRPr="006A5FC1" w:rsidDel="000E4B12" w:rsidRDefault="000E4D9D" w:rsidP="000E4D9D">
      <w:pPr>
        <w:pStyle w:val="a9"/>
        <w:ind w:left="851"/>
        <w:rPr>
          <w:del w:id="4287" w:author="Эльдар Галеев" w:date="2023-07-13T11:51:00Z"/>
        </w:rPr>
      </w:pPr>
      <w:del w:id="4288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</w:delText>
        </w:r>
        <w:r w:rsidDel="000E4B12">
          <w:delText>куба</w:delText>
        </w:r>
        <w:r w:rsidRPr="008518E9" w:rsidDel="000E4B12">
          <w:delText xml:space="preserve"> колонны С-2</w:delText>
        </w:r>
        <w:r w:rsidDel="000E4B12">
          <w:delText>3</w:delText>
        </w:r>
        <w:r w:rsidRPr="008518E9" w:rsidDel="000E4B12">
          <w:delText>0</w:delText>
        </w:r>
        <w:r w:rsidDel="000E4B12">
          <w:delText>.</w:delText>
        </w:r>
      </w:del>
    </w:p>
    <w:p w14:paraId="311D54BE" w14:textId="051FDE38" w:rsidR="000E4D9D" w:rsidRPr="00613C93" w:rsidDel="000E4B12" w:rsidRDefault="000E4D9D" w:rsidP="000E4D9D">
      <w:pPr>
        <w:pStyle w:val="af4"/>
        <w:rPr>
          <w:del w:id="4289" w:author="Эльдар Галеев" w:date="2023-07-13T11:51:00Z"/>
          <w:lang w:val="en-US"/>
        </w:rPr>
      </w:pPr>
      <w:del w:id="4290" w:author="Эльдар Галеев" w:date="2023-07-13T11:51:00Z">
        <w:r w:rsidRPr="006A5FC1" w:rsidDel="000E4B12">
          <w:delText>Оптимизация:</w:delText>
        </w:r>
      </w:del>
    </w:p>
    <w:p w14:paraId="4D48DD61" w14:textId="29AAD79A" w:rsidR="000E4D9D" w:rsidDel="000E4B12" w:rsidRDefault="000E4D9D" w:rsidP="000E4D9D">
      <w:pPr>
        <w:pStyle w:val="a9"/>
        <w:rPr>
          <w:del w:id="4291" w:author="Эльдар Галеев" w:date="2023-07-13T11:51:00Z"/>
        </w:rPr>
      </w:pPr>
      <w:del w:id="4292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>расхода греющего пара</w:delText>
        </w:r>
        <w:r w:rsidRPr="009A0D50" w:rsidDel="000E4B12">
          <w:delText xml:space="preserve"> в кипятильник</w:delText>
        </w:r>
        <w:r w:rsidDel="000E4B12">
          <w:delText>и</w:delText>
        </w:r>
        <w:r w:rsidRPr="009A0D50" w:rsidDel="000E4B12">
          <w:delText xml:space="preserve"> Е-2</w:delText>
        </w:r>
        <w:r w:rsidRPr="005E013E" w:rsidDel="000E4B12">
          <w:delText>2</w:delText>
        </w:r>
        <w:r w:rsidRPr="009A0D50" w:rsidDel="000E4B12">
          <w:delText>0</w:delText>
        </w:r>
        <w:r w:rsidDel="000E4B12">
          <w:delText xml:space="preserve"> при </w:delText>
        </w:r>
        <w:r w:rsidRPr="00EF6435" w:rsidDel="000E4B12">
          <w:delText xml:space="preserve">ограничении на содержание </w:delText>
        </w:r>
        <w:r w:rsidDel="000E4B12">
          <w:delText>ацетона</w:delText>
        </w:r>
        <w:r w:rsidRPr="00EF6435" w:rsidDel="000E4B12">
          <w:delText xml:space="preserve"> в кубовом продукте колонны С-2</w:delText>
        </w:r>
        <w:r w:rsidDel="000E4B12">
          <w:delText>2</w:delText>
        </w:r>
        <w:r w:rsidRPr="00EF6435" w:rsidDel="000E4B12">
          <w:delText>0</w:delText>
        </w:r>
        <w:r w:rsidDel="000E4B12">
          <w:delText>;</w:delText>
        </w:r>
      </w:del>
    </w:p>
    <w:p w14:paraId="7F61C2B4" w14:textId="382E9114" w:rsidR="000E4D9D" w:rsidDel="000E4B12" w:rsidRDefault="000E4D9D" w:rsidP="000E4D9D">
      <w:pPr>
        <w:pStyle w:val="a9"/>
        <w:rPr>
          <w:del w:id="4293" w:author="Эльдар Галеев" w:date="2023-07-13T11:51:00Z"/>
        </w:rPr>
      </w:pPr>
      <w:del w:id="4294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>расхода греющего пара</w:delText>
        </w:r>
        <w:r w:rsidRPr="009A0D50" w:rsidDel="000E4B12">
          <w:delText xml:space="preserve"> в кипятильник</w:delText>
        </w:r>
        <w:r w:rsidDel="000E4B12">
          <w:delText>и</w:delText>
        </w:r>
        <w:r w:rsidRPr="009A0D50" w:rsidDel="000E4B12">
          <w:delText xml:space="preserve"> </w:delText>
        </w:r>
        <w:r w:rsidDel="000E4B12">
          <w:rPr>
            <w:lang w:val="en-US"/>
          </w:rPr>
          <w:delText>E</w:delText>
        </w:r>
        <w:r w:rsidRPr="005E013E" w:rsidDel="000E4B12">
          <w:delText>-230</w:delText>
        </w:r>
        <w:r w:rsidDel="000E4B12">
          <w:delText xml:space="preserve"> при </w:delText>
        </w:r>
        <w:r w:rsidRPr="00EF6435" w:rsidDel="000E4B12">
          <w:delText xml:space="preserve">ограничении на содержание </w:delText>
        </w:r>
        <w:r w:rsidDel="000E4B12">
          <w:delText>метанола и воды</w:delText>
        </w:r>
        <w:r w:rsidRPr="00EF6435" w:rsidDel="000E4B12">
          <w:delText xml:space="preserve"> в кубовом продукте колонны С-2</w:delText>
        </w:r>
        <w:r w:rsidDel="000E4B12">
          <w:delText>3</w:delText>
        </w:r>
        <w:r w:rsidRPr="00EF6435" w:rsidDel="000E4B12">
          <w:delText>0</w:delText>
        </w:r>
        <w:r w:rsidDel="000E4B12">
          <w:delText>.</w:delText>
        </w:r>
      </w:del>
    </w:p>
    <w:p w14:paraId="647765E1" w14:textId="2DFC6017" w:rsidR="000E4D9D" w:rsidDel="000E4B12" w:rsidRDefault="000E4D9D" w:rsidP="000E4D9D">
      <w:pPr>
        <w:pStyle w:val="21"/>
        <w:jc w:val="both"/>
        <w:rPr>
          <w:del w:id="4295" w:author="Эльдар Галеев" w:date="2023-07-13T11:51:00Z"/>
        </w:rPr>
      </w:pPr>
      <w:del w:id="4296" w:author="Эльдар Галеев" w:date="2023-07-13T11:51:00Z">
        <w:r w:rsidRPr="00121A0C" w:rsidDel="000E4B12">
          <w:delText xml:space="preserve">Контроллер </w:delText>
        </w:r>
        <w:r w:rsidRPr="005E013E" w:rsidDel="000E4B12">
          <w:delText xml:space="preserve">регенерации и очистки </w:delText>
        </w:r>
        <w:r w:rsidDel="000E4B12">
          <w:delText>фенола</w:delText>
        </w:r>
        <w:r w:rsidRPr="005E013E" w:rsidDel="000E4B12">
          <w:delText xml:space="preserve"> в колоннах С-2</w:delText>
        </w:r>
        <w:r w:rsidDel="000E4B12">
          <w:delText>4</w:delText>
        </w:r>
        <w:r w:rsidRPr="005E013E" w:rsidDel="000E4B12">
          <w:delText>0, С-2</w:delText>
        </w:r>
        <w:r w:rsidDel="000E4B12">
          <w:delText>5</w:delText>
        </w:r>
        <w:r w:rsidRPr="005E013E" w:rsidDel="000E4B12">
          <w:delText>0</w:delText>
        </w:r>
        <w:r w:rsidRPr="009A0D50" w:rsidDel="000E4B12">
          <w:delText xml:space="preserve">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delText>С_240</w:delText>
        </w:r>
        <w:r w:rsidRPr="005E013E" w:rsidDel="000E4B12">
          <w:delText>_2</w:delText>
        </w:r>
        <w:r w:rsidDel="000E4B12">
          <w:delText>5</w:delText>
        </w:r>
        <w:r w:rsidRPr="005E013E" w:rsidDel="000E4B12">
          <w:delText>0</w:delText>
        </w:r>
        <w:r w:rsidRPr="00121A0C" w:rsidDel="000E4B12">
          <w:delText>)</w:delText>
        </w:r>
      </w:del>
    </w:p>
    <w:p w14:paraId="538C578E" w14:textId="5138A731" w:rsidR="000E4D9D" w:rsidRPr="006A5FC1" w:rsidDel="000E4B12" w:rsidRDefault="000E4D9D" w:rsidP="000E4D9D">
      <w:pPr>
        <w:pStyle w:val="af4"/>
        <w:rPr>
          <w:del w:id="4297" w:author="Эльдар Галеев" w:date="2023-07-13T11:51:00Z"/>
        </w:rPr>
      </w:pPr>
      <w:del w:id="4298" w:author="Эльдар Галеев" w:date="2023-07-13T11:51:00Z">
        <w:r w:rsidRPr="006A5FC1" w:rsidDel="000E4B12">
          <w:delText xml:space="preserve">Контроллер </w:delText>
        </w:r>
        <w:r w:rsidRPr="005E013E" w:rsidDel="000E4B12">
          <w:delText>CNTR_BFA_С_2</w:delText>
        </w:r>
        <w:r w:rsidDel="000E4B12">
          <w:delText>4</w:delText>
        </w:r>
        <w:r w:rsidRPr="005E013E" w:rsidDel="000E4B12">
          <w:delText>0_2</w:delText>
        </w:r>
        <w:r w:rsidDel="000E4B12">
          <w:delText>5</w:delText>
        </w:r>
        <w:r w:rsidRPr="005E013E" w:rsidDel="000E4B12">
          <w:delText>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4A07D53A" w14:textId="0572F5BF" w:rsidR="000E4D9D" w:rsidDel="000E4B12" w:rsidRDefault="000E4D9D" w:rsidP="000E4D9D">
      <w:pPr>
        <w:pStyle w:val="a9"/>
        <w:ind w:left="851"/>
        <w:rPr>
          <w:del w:id="4299" w:author="Эльдар Галеев" w:date="2023-07-13T11:51:00Z"/>
        </w:rPr>
      </w:pPr>
      <w:del w:id="4300" w:author="Эльдар Галеев" w:date="2023-07-13T11:51:00Z">
        <w:r w:rsidDel="000E4B12">
          <w:delText>колонна регенерации фенола С-240;</w:delText>
        </w:r>
      </w:del>
    </w:p>
    <w:p w14:paraId="298BE877" w14:textId="0A696F04" w:rsidR="000E4D9D" w:rsidRPr="009A0D50" w:rsidDel="000E4B12" w:rsidRDefault="000E4D9D" w:rsidP="000E4D9D">
      <w:pPr>
        <w:pStyle w:val="a9"/>
        <w:ind w:left="851"/>
        <w:rPr>
          <w:del w:id="4301" w:author="Эльдар Галеев" w:date="2023-07-13T11:51:00Z"/>
          <w:lang w:val="en-US"/>
        </w:rPr>
      </w:pPr>
      <w:del w:id="4302" w:author="Эльдар Галеев" w:date="2023-07-13T11:51:00Z">
        <w:r w:rsidDel="000E4B12">
          <w:delText>колонна очистки фенола С-250.</w:delText>
        </w:r>
      </w:del>
    </w:p>
    <w:p w14:paraId="7761E143" w14:textId="09D49EBC" w:rsidR="000E4D9D" w:rsidRPr="006A5FC1" w:rsidDel="000E4B12" w:rsidRDefault="000E4D9D" w:rsidP="000E4D9D">
      <w:pPr>
        <w:pStyle w:val="22"/>
        <w:rPr>
          <w:del w:id="4303" w:author="Эльдар Галеев" w:date="2023-07-13T11:51:00Z"/>
        </w:rPr>
      </w:pPr>
      <w:del w:id="4304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010BC4D9" w14:textId="3CDA4134" w:rsidR="000E4D9D" w:rsidRPr="006A5FC1" w:rsidDel="000E4B12" w:rsidRDefault="000E4D9D" w:rsidP="000E4D9D">
      <w:pPr>
        <w:pStyle w:val="af4"/>
        <w:rPr>
          <w:del w:id="4305" w:author="Эльдар Галеев" w:date="2023-07-13T11:51:00Z"/>
        </w:rPr>
      </w:pPr>
      <w:del w:id="4306" w:author="Эльдар Галеев" w:date="2023-07-13T11:51:00Z">
        <w:r w:rsidRPr="006A5FC1" w:rsidDel="000E4B12">
          <w:delText>Управление показателями качества продуктов:</w:delText>
        </w:r>
      </w:del>
    </w:p>
    <w:p w14:paraId="3B8B75E6" w14:textId="20B89A9E" w:rsidR="000E4D9D" w:rsidDel="000E4B12" w:rsidRDefault="000E4D9D" w:rsidP="000E4D9D">
      <w:pPr>
        <w:pStyle w:val="a9"/>
        <w:ind w:left="851"/>
        <w:rPr>
          <w:del w:id="4307" w:author="Эльдар Галеев" w:date="2023-07-13T11:51:00Z"/>
        </w:rPr>
      </w:pPr>
      <w:del w:id="4308" w:author="Эльдар Галеев" w:date="2023-07-13T11:51:00Z">
        <w:r w:rsidDel="000E4B12">
          <w:delText>содержание</w:delText>
        </w:r>
        <w:r w:rsidRPr="00FE3908" w:rsidDel="000E4B12">
          <w:delText xml:space="preserve"> </w:delText>
        </w:r>
        <w:r w:rsidDel="000E4B12">
          <w:delText>фенола в с</w:delText>
        </w:r>
        <w:r w:rsidRPr="00851E81" w:rsidDel="000E4B12">
          <w:delText>точн</w:delText>
        </w:r>
        <w:r w:rsidDel="000E4B12">
          <w:delText>ой</w:delText>
        </w:r>
        <w:r w:rsidRPr="00851E81" w:rsidDel="000E4B12">
          <w:delText xml:space="preserve"> вод</w:delText>
        </w:r>
        <w:r w:rsidDel="000E4B12">
          <w:delText>е</w:delText>
        </w:r>
        <w:r w:rsidRPr="00851E81" w:rsidDel="000E4B12">
          <w:delText xml:space="preserve"> сборника колонны регенерации фенола</w:delText>
        </w:r>
        <w:r w:rsidDel="000E4B12">
          <w:delText xml:space="preserve"> </w:delText>
        </w:r>
        <w:r w:rsidRPr="00851E81" w:rsidDel="000E4B12">
          <w:delText>V-245, после насоса Р-246</w:delText>
        </w:r>
        <w:r w:rsidDel="000E4B12">
          <w:delText>;</w:delText>
        </w:r>
      </w:del>
    </w:p>
    <w:p w14:paraId="7036D3D1" w14:textId="3C4DC271" w:rsidR="000E4D9D" w:rsidDel="000E4B12" w:rsidRDefault="000E4D9D" w:rsidP="000E4D9D">
      <w:pPr>
        <w:pStyle w:val="a9"/>
        <w:ind w:left="851"/>
        <w:rPr>
          <w:del w:id="4309" w:author="Эльдар Галеев" w:date="2023-07-13T11:51:00Z"/>
        </w:rPr>
      </w:pPr>
      <w:del w:id="4310" w:author="Эльдар Галеев" w:date="2023-07-13T11:51:00Z">
        <w:r w:rsidRPr="00EF6435" w:rsidDel="000E4B12">
          <w:delText xml:space="preserve">содержание </w:delText>
        </w:r>
        <w:r w:rsidDel="000E4B12">
          <w:delText>воды</w:delText>
        </w:r>
        <w:r w:rsidRPr="00EF6435" w:rsidDel="000E4B12">
          <w:delText xml:space="preserve"> в кубовом продукте колонны С-2</w:delText>
        </w:r>
        <w:r w:rsidDel="000E4B12">
          <w:delText>4</w:delText>
        </w:r>
        <w:r w:rsidRPr="00EF6435" w:rsidDel="000E4B12">
          <w:delText>0</w:delText>
        </w:r>
        <w:r w:rsidDel="000E4B12">
          <w:delText>.</w:delText>
        </w:r>
      </w:del>
    </w:p>
    <w:p w14:paraId="0268E760" w14:textId="0E293AA7" w:rsidR="000E4D9D" w:rsidRPr="006A5FC1" w:rsidDel="000E4B12" w:rsidRDefault="000E4D9D" w:rsidP="000E4D9D">
      <w:pPr>
        <w:pStyle w:val="af4"/>
        <w:rPr>
          <w:del w:id="4311" w:author="Эльдар Галеев" w:date="2023-07-13T11:51:00Z"/>
        </w:rPr>
      </w:pPr>
      <w:del w:id="4312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0D80F777" w14:textId="05B59261" w:rsidR="000E4D9D" w:rsidDel="000E4B12" w:rsidRDefault="000E4D9D" w:rsidP="000E4D9D">
      <w:pPr>
        <w:pStyle w:val="a9"/>
        <w:ind w:left="851"/>
        <w:rPr>
          <w:del w:id="4313" w:author="Эльдар Галеев" w:date="2023-07-13T11:51:00Z"/>
        </w:rPr>
      </w:pPr>
      <w:del w:id="4314" w:author="Эльдар Галеев" w:date="2023-07-13T11:51:00Z">
        <w:r w:rsidDel="000E4B12">
          <w:delText xml:space="preserve">температура </w:delText>
        </w:r>
        <w:r w:rsidRPr="008518E9" w:rsidDel="000E4B12">
          <w:delText>паров с верха колонны С-2</w:delText>
        </w:r>
        <w:r w:rsidDel="000E4B12">
          <w:delText>4</w:delText>
        </w:r>
        <w:r w:rsidRPr="008518E9" w:rsidDel="000E4B12">
          <w:delText>0</w:delText>
        </w:r>
        <w:r w:rsidDel="000E4B12">
          <w:delText>;</w:delText>
        </w:r>
      </w:del>
    </w:p>
    <w:p w14:paraId="27A23C71" w14:textId="68D4234B" w:rsidR="000E4D9D" w:rsidDel="000E4B12" w:rsidRDefault="000E4D9D" w:rsidP="000E4D9D">
      <w:pPr>
        <w:pStyle w:val="a9"/>
        <w:ind w:left="851"/>
        <w:rPr>
          <w:del w:id="4315" w:author="Эльдар Галеев" w:date="2023-07-13T11:51:00Z"/>
        </w:rPr>
      </w:pPr>
      <w:del w:id="4316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середины колонны С-2</w:delText>
        </w:r>
        <w:r w:rsidDel="000E4B12">
          <w:delText>4</w:delText>
        </w:r>
        <w:r w:rsidRPr="008518E9" w:rsidDel="000E4B12">
          <w:delText>0</w:delText>
        </w:r>
        <w:r w:rsidDel="000E4B12">
          <w:delText>;</w:delText>
        </w:r>
      </w:del>
    </w:p>
    <w:p w14:paraId="15F58BFA" w14:textId="19D7D24C" w:rsidR="000E4D9D" w:rsidDel="000E4B12" w:rsidRDefault="000E4D9D" w:rsidP="000E4D9D">
      <w:pPr>
        <w:pStyle w:val="a9"/>
        <w:ind w:left="851"/>
        <w:rPr>
          <w:del w:id="4317" w:author="Эльдар Галеев" w:date="2023-07-13T11:51:00Z"/>
        </w:rPr>
      </w:pPr>
      <w:del w:id="4318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</w:delText>
        </w:r>
        <w:r w:rsidDel="000E4B12">
          <w:delText>куба</w:delText>
        </w:r>
        <w:r w:rsidRPr="008518E9" w:rsidDel="000E4B12">
          <w:delText xml:space="preserve"> колонны С-2</w:delText>
        </w:r>
        <w:r w:rsidDel="000E4B12">
          <w:delText>4</w:delText>
        </w:r>
        <w:r w:rsidRPr="008518E9" w:rsidDel="000E4B12">
          <w:delText>0</w:delText>
        </w:r>
        <w:r w:rsidDel="000E4B12">
          <w:delText>;</w:delText>
        </w:r>
      </w:del>
    </w:p>
    <w:p w14:paraId="0807AFE5" w14:textId="3CBEEEF2" w:rsidR="000E4D9D" w:rsidDel="000E4B12" w:rsidRDefault="000E4D9D" w:rsidP="000E4D9D">
      <w:pPr>
        <w:pStyle w:val="a9"/>
        <w:ind w:left="851"/>
        <w:rPr>
          <w:del w:id="4319" w:author="Эльдар Галеев" w:date="2023-07-13T11:51:00Z"/>
        </w:rPr>
      </w:pPr>
      <w:del w:id="4320" w:author="Эльдар Галеев" w:date="2023-07-13T11:51:00Z">
        <w:r w:rsidDel="000E4B12">
          <w:delText xml:space="preserve">температура </w:delText>
        </w:r>
        <w:r w:rsidRPr="008518E9" w:rsidDel="000E4B12">
          <w:delText>паров с верха колонны С-2</w:delText>
        </w:r>
        <w:r w:rsidDel="000E4B12">
          <w:delText>5</w:delText>
        </w:r>
        <w:r w:rsidRPr="008518E9" w:rsidDel="000E4B12">
          <w:delText>0</w:delText>
        </w:r>
        <w:r w:rsidDel="000E4B12">
          <w:delText>;</w:delText>
        </w:r>
      </w:del>
    </w:p>
    <w:p w14:paraId="29F38EE7" w14:textId="5E56D7C6" w:rsidR="000E4D9D" w:rsidRPr="006A5FC1" w:rsidDel="000E4B12" w:rsidRDefault="000E4D9D" w:rsidP="000E4D9D">
      <w:pPr>
        <w:pStyle w:val="a9"/>
        <w:ind w:left="851"/>
        <w:rPr>
          <w:del w:id="4321" w:author="Эльдар Галеев" w:date="2023-07-13T11:51:00Z"/>
        </w:rPr>
      </w:pPr>
      <w:del w:id="4322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</w:delText>
        </w:r>
        <w:r w:rsidDel="000E4B12">
          <w:delText>куба</w:delText>
        </w:r>
        <w:r w:rsidRPr="008518E9" w:rsidDel="000E4B12">
          <w:delText xml:space="preserve"> колонны С-2</w:delText>
        </w:r>
        <w:r w:rsidDel="000E4B12">
          <w:delText>5</w:delText>
        </w:r>
        <w:r w:rsidRPr="008518E9" w:rsidDel="000E4B12">
          <w:delText>0</w:delText>
        </w:r>
        <w:r w:rsidDel="000E4B12">
          <w:delText>.</w:delText>
        </w:r>
      </w:del>
    </w:p>
    <w:p w14:paraId="7FBDFBEC" w14:textId="260890EF" w:rsidR="000E4D9D" w:rsidRPr="00613C93" w:rsidDel="000E4B12" w:rsidRDefault="000E4D9D" w:rsidP="000E4D9D">
      <w:pPr>
        <w:pStyle w:val="af4"/>
        <w:rPr>
          <w:del w:id="4323" w:author="Эльдар Галеев" w:date="2023-07-13T11:51:00Z"/>
          <w:lang w:val="en-US"/>
        </w:rPr>
      </w:pPr>
      <w:del w:id="4324" w:author="Эльдар Галеев" w:date="2023-07-13T11:51:00Z">
        <w:r w:rsidRPr="006A5FC1" w:rsidDel="000E4B12">
          <w:delText>Оптимизация:</w:delText>
        </w:r>
      </w:del>
    </w:p>
    <w:p w14:paraId="36767BEE" w14:textId="7BC4F8B8" w:rsidR="000E4D9D" w:rsidDel="000E4B12" w:rsidRDefault="000E4D9D" w:rsidP="000E4D9D">
      <w:pPr>
        <w:pStyle w:val="a9"/>
        <w:ind w:left="851"/>
        <w:rPr>
          <w:del w:id="4325" w:author="Эльдар Галеев" w:date="2023-07-13T11:51:00Z"/>
        </w:rPr>
      </w:pPr>
      <w:del w:id="4326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>расхода греющего пара</w:delText>
        </w:r>
        <w:r w:rsidRPr="009A0D50" w:rsidDel="000E4B12">
          <w:delText xml:space="preserve"> в кипятильник</w:delText>
        </w:r>
        <w:r w:rsidDel="000E4B12">
          <w:delText>и</w:delText>
        </w:r>
        <w:r w:rsidRPr="009A0D50" w:rsidDel="000E4B12">
          <w:delText xml:space="preserve"> Е-2</w:delText>
        </w:r>
        <w:r w:rsidDel="000E4B12">
          <w:delText>4</w:delText>
        </w:r>
        <w:r w:rsidRPr="009A0D50" w:rsidDel="000E4B12">
          <w:delText>0</w:delText>
        </w:r>
        <w:r w:rsidDel="000E4B12">
          <w:delText xml:space="preserve"> при </w:delText>
        </w:r>
        <w:r w:rsidRPr="00EF6435" w:rsidDel="000E4B12">
          <w:delText xml:space="preserve">ограничении на содержание </w:delText>
        </w:r>
        <w:r w:rsidDel="000E4B12">
          <w:delText>воды</w:delText>
        </w:r>
        <w:r w:rsidRPr="00EF6435" w:rsidDel="000E4B12">
          <w:delText xml:space="preserve"> в кубовом продукте колонны С-2</w:delText>
        </w:r>
        <w:r w:rsidDel="000E4B12">
          <w:delText>4</w:delText>
        </w:r>
        <w:r w:rsidRPr="00EF6435" w:rsidDel="000E4B12">
          <w:delText>0</w:delText>
        </w:r>
        <w:r w:rsidDel="000E4B12">
          <w:delText>.</w:delText>
        </w:r>
      </w:del>
    </w:p>
    <w:p w14:paraId="7A7D2237" w14:textId="153CAE6C" w:rsidR="000E4D9D" w:rsidDel="000E4B12" w:rsidRDefault="000E4D9D" w:rsidP="000E4D9D">
      <w:pPr>
        <w:pStyle w:val="21"/>
        <w:jc w:val="both"/>
        <w:rPr>
          <w:del w:id="4327" w:author="Эльдар Галеев" w:date="2023-07-13T11:51:00Z"/>
        </w:rPr>
      </w:pPr>
      <w:del w:id="4328" w:author="Эльдар Галеев" w:date="2023-07-13T11:51:00Z">
        <w:r w:rsidRPr="00121A0C" w:rsidDel="000E4B12">
          <w:delText xml:space="preserve">Контроллер </w:delText>
        </w:r>
        <w:r w:rsidRPr="00575065" w:rsidDel="000E4B12">
          <w:delText xml:space="preserve">концентраторов фенола </w:delText>
        </w:r>
        <w:r w:rsidDel="000E4B12">
          <w:rPr>
            <w:lang w:val="en-US"/>
          </w:rPr>
          <w:delText>E</w:delText>
        </w:r>
        <w:r w:rsidRPr="00116CCB" w:rsidDel="000E4B12">
          <w:delText>-210/</w:delText>
        </w:r>
        <w:r w:rsidDel="000E4B12">
          <w:rPr>
            <w:lang w:val="en-US"/>
          </w:rPr>
          <w:delText>V</w:delText>
        </w:r>
        <w:r w:rsidRPr="005E013E" w:rsidDel="000E4B12">
          <w:delText>-2</w:delText>
        </w:r>
        <w:r w:rsidRPr="00575065" w:rsidDel="000E4B12">
          <w:delText>1</w:delText>
        </w:r>
        <w:r w:rsidRPr="005E013E" w:rsidDel="000E4B12">
          <w:delText xml:space="preserve">0, </w:delText>
        </w:r>
        <w:r w:rsidDel="000E4B12">
          <w:rPr>
            <w:lang w:val="en-US"/>
          </w:rPr>
          <w:delText>E</w:delText>
        </w:r>
        <w:r w:rsidRPr="00116CCB" w:rsidDel="000E4B12">
          <w:delText>-211/</w:delText>
        </w:r>
        <w:r w:rsidDel="000E4B12">
          <w:rPr>
            <w:lang w:val="en-US"/>
          </w:rPr>
          <w:delText>V</w:delText>
        </w:r>
        <w:r w:rsidRPr="005E013E" w:rsidDel="000E4B12">
          <w:delText>-2</w:delText>
        </w:r>
        <w:r w:rsidRPr="00575065" w:rsidDel="000E4B12">
          <w:delText xml:space="preserve">11, </w:delText>
        </w:r>
        <w:r w:rsidDel="000E4B12">
          <w:rPr>
            <w:lang w:val="en-US"/>
          </w:rPr>
          <w:delText>E</w:delText>
        </w:r>
        <w:r w:rsidRPr="00116CCB" w:rsidDel="000E4B12">
          <w:delText>-212/</w:delText>
        </w:r>
        <w:r w:rsidDel="000E4B12">
          <w:rPr>
            <w:lang w:val="en-US"/>
          </w:rPr>
          <w:delText>V</w:delText>
        </w:r>
        <w:r w:rsidRPr="00575065" w:rsidDel="000E4B12">
          <w:delText>-212</w:delText>
        </w:r>
        <w:r w:rsidDel="000E4B12">
          <w:delText xml:space="preserve"> и кристаллизатора </w:delText>
        </w:r>
        <w:r w:rsidDel="000E4B12">
          <w:rPr>
            <w:lang w:val="en-US"/>
          </w:rPr>
          <w:delText>K</w:delText>
        </w:r>
        <w:r w:rsidRPr="00FB1071" w:rsidDel="000E4B12">
          <w:delText>-300</w:delText>
        </w:r>
        <w:r w:rsidRPr="009A0D50" w:rsidDel="000E4B12">
          <w:delText xml:space="preserve">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rPr>
            <w:lang w:val="en-US"/>
          </w:rPr>
          <w:delText>V</w:delText>
        </w:r>
        <w:r w:rsidDel="000E4B12">
          <w:delText>_2</w:delText>
        </w:r>
        <w:r w:rsidRPr="00575065" w:rsidDel="000E4B12">
          <w:delText>1</w:delText>
        </w:r>
        <w:r w:rsidDel="000E4B12">
          <w:delText>0</w:delText>
        </w:r>
        <w:r w:rsidRPr="005E013E" w:rsidDel="000E4B12">
          <w:delText>_2</w:delText>
        </w:r>
        <w:r w:rsidRPr="00575065" w:rsidDel="000E4B12">
          <w:delText>11_212</w:delText>
        </w:r>
        <w:r w:rsidRPr="00FB1071" w:rsidDel="000E4B12">
          <w:delText>_</w:delText>
        </w:r>
        <w:r w:rsidDel="000E4B12">
          <w:rPr>
            <w:lang w:val="en-US"/>
          </w:rPr>
          <w:delText>K</w:delText>
        </w:r>
        <w:r w:rsidRPr="00FB1071" w:rsidDel="000E4B12">
          <w:delText>_30</w:delText>
        </w:r>
        <w:r w:rsidRPr="00D520F9" w:rsidDel="000E4B12">
          <w:delText>0</w:delText>
        </w:r>
        <w:r w:rsidRPr="00121A0C" w:rsidDel="000E4B12">
          <w:delText>)</w:delText>
        </w:r>
      </w:del>
    </w:p>
    <w:p w14:paraId="2D968022" w14:textId="0FD88284" w:rsidR="000E4D9D" w:rsidRPr="006A5FC1" w:rsidDel="000E4B12" w:rsidRDefault="000E4D9D" w:rsidP="000E4D9D">
      <w:pPr>
        <w:pStyle w:val="af4"/>
        <w:rPr>
          <w:del w:id="4329" w:author="Эльдар Галеев" w:date="2023-07-13T11:51:00Z"/>
        </w:rPr>
      </w:pPr>
      <w:del w:id="4330" w:author="Эльдар Галеев" w:date="2023-07-13T11:51:00Z">
        <w:r w:rsidRPr="006A5FC1" w:rsidDel="000E4B12">
          <w:delText xml:space="preserve">Контроллер </w:delText>
        </w:r>
        <w:r w:rsidRPr="00575065" w:rsidDel="000E4B12">
          <w:delText>CNTR_BFA_V_210_211_212</w:delText>
        </w:r>
        <w:r w:rsidRPr="00FB1071" w:rsidDel="000E4B12">
          <w:delText>_</w:delText>
        </w:r>
        <w:r w:rsidDel="000E4B12">
          <w:rPr>
            <w:lang w:val="en-US"/>
          </w:rPr>
          <w:delText>K</w:delText>
        </w:r>
        <w:r w:rsidRPr="00FB1071" w:rsidDel="000E4B12">
          <w:delText>_30</w:delText>
        </w:r>
        <w:r w:rsidRPr="00D520F9" w:rsidDel="000E4B12">
          <w:delText>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01BE5E6A" w14:textId="0013AB3E" w:rsidR="000E4D9D" w:rsidDel="000E4B12" w:rsidRDefault="000E4D9D" w:rsidP="000E4D9D">
      <w:pPr>
        <w:pStyle w:val="a9"/>
        <w:ind w:left="851"/>
        <w:rPr>
          <w:del w:id="4331" w:author="Эльдар Галеев" w:date="2023-07-13T11:51:00Z"/>
        </w:rPr>
      </w:pPr>
      <w:del w:id="4332" w:author="Эльдар Галеев" w:date="2023-07-13T11:51:00Z">
        <w:r w:rsidDel="000E4B12">
          <w:delText>концентратор фенола E-210/ V210;</w:delText>
        </w:r>
      </w:del>
    </w:p>
    <w:p w14:paraId="7F38B59C" w14:textId="0D9D2039" w:rsidR="000E4D9D" w:rsidDel="000E4B12" w:rsidRDefault="000E4D9D" w:rsidP="000E4D9D">
      <w:pPr>
        <w:pStyle w:val="a9"/>
        <w:ind w:left="851"/>
        <w:rPr>
          <w:del w:id="4333" w:author="Эльдар Галеев" w:date="2023-07-13T11:51:00Z"/>
        </w:rPr>
      </w:pPr>
      <w:del w:id="4334" w:author="Эльдар Галеев" w:date="2023-07-13T11:51:00Z">
        <w:r w:rsidDel="000E4B12">
          <w:delText>концентратор фенола E-211/V211;</w:delText>
        </w:r>
      </w:del>
    </w:p>
    <w:p w14:paraId="3D9C2F37" w14:textId="5FE9F51C" w:rsidR="000E4D9D" w:rsidDel="000E4B12" w:rsidRDefault="000E4D9D" w:rsidP="000E4D9D">
      <w:pPr>
        <w:pStyle w:val="a9"/>
        <w:ind w:left="851"/>
        <w:rPr>
          <w:del w:id="4335" w:author="Эльдар Галеев" w:date="2023-07-13T11:51:00Z"/>
        </w:rPr>
      </w:pPr>
      <w:del w:id="4336" w:author="Эльдар Галеев" w:date="2023-07-13T11:51:00Z">
        <w:r w:rsidDel="000E4B12">
          <w:delText>концентратор фенола E-212/V212;</w:delText>
        </w:r>
      </w:del>
    </w:p>
    <w:p w14:paraId="2BCC2008" w14:textId="32E8532C" w:rsidR="000E4D9D" w:rsidRPr="00575065" w:rsidDel="000E4B12" w:rsidRDefault="000E4D9D" w:rsidP="000E4D9D">
      <w:pPr>
        <w:pStyle w:val="a9"/>
        <w:ind w:left="851"/>
        <w:rPr>
          <w:del w:id="4337" w:author="Эльдар Галеев" w:date="2023-07-13T11:51:00Z"/>
        </w:rPr>
      </w:pPr>
      <w:del w:id="4338" w:author="Эльдар Галеев" w:date="2023-07-13T11:51:00Z">
        <w:r w:rsidRPr="00F42EA8" w:rsidDel="000E4B12">
          <w:delText>кристаллизатор К-300</w:delText>
        </w:r>
        <w:r w:rsidDel="000E4B12">
          <w:delText>.</w:delText>
        </w:r>
      </w:del>
    </w:p>
    <w:p w14:paraId="50F59E95" w14:textId="15CB8977" w:rsidR="000E4D9D" w:rsidRPr="006A5FC1" w:rsidDel="000E4B12" w:rsidRDefault="000E4D9D" w:rsidP="000E4D9D">
      <w:pPr>
        <w:pStyle w:val="22"/>
        <w:rPr>
          <w:del w:id="4339" w:author="Эльдар Галеев" w:date="2023-07-13T11:51:00Z"/>
        </w:rPr>
      </w:pPr>
      <w:del w:id="4340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79D1A57F" w14:textId="188D85F5" w:rsidR="000E4D9D" w:rsidRPr="006A5FC1" w:rsidDel="000E4B12" w:rsidRDefault="000E4D9D" w:rsidP="000E4D9D">
      <w:pPr>
        <w:pStyle w:val="af4"/>
        <w:rPr>
          <w:del w:id="4341" w:author="Эльдар Галеев" w:date="2023-07-13T11:51:00Z"/>
        </w:rPr>
      </w:pPr>
      <w:del w:id="4342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7AC70480" w14:textId="32E18530" w:rsidR="000E4D9D" w:rsidDel="000E4B12" w:rsidRDefault="000E4D9D" w:rsidP="000E4D9D">
      <w:pPr>
        <w:pStyle w:val="a9"/>
        <w:ind w:left="851"/>
        <w:rPr>
          <w:del w:id="4343" w:author="Эльдар Галеев" w:date="2023-07-13T11:51:00Z"/>
        </w:rPr>
      </w:pPr>
      <w:del w:id="4344" w:author="Эльдар Галеев" w:date="2023-07-13T11:51:00Z">
        <w:r w:rsidDel="000E4B12">
          <w:delText xml:space="preserve">температура в кубе концентратора </w:delText>
        </w:r>
        <w:r w:rsidDel="000E4B12">
          <w:rPr>
            <w:lang w:val="en-US"/>
          </w:rPr>
          <w:delText>V</w:delText>
        </w:r>
        <w:r w:rsidRPr="007253DA" w:rsidDel="000E4B12">
          <w:delText>-210</w:delText>
        </w:r>
        <w:r w:rsidDel="000E4B12">
          <w:delText>;</w:delText>
        </w:r>
      </w:del>
    </w:p>
    <w:p w14:paraId="40049D02" w14:textId="3D5EFC1F" w:rsidR="000E4D9D" w:rsidDel="000E4B12" w:rsidRDefault="000E4D9D" w:rsidP="000E4D9D">
      <w:pPr>
        <w:pStyle w:val="a9"/>
        <w:ind w:left="851"/>
        <w:rPr>
          <w:del w:id="4345" w:author="Эльдар Галеев" w:date="2023-07-13T11:51:00Z"/>
        </w:rPr>
      </w:pPr>
      <w:del w:id="4346" w:author="Эльдар Галеев" w:date="2023-07-13T11:51:00Z">
        <w:r w:rsidDel="000E4B12">
          <w:delText xml:space="preserve">температура в кубе концентратора </w:delText>
        </w:r>
        <w:r w:rsidDel="000E4B12">
          <w:rPr>
            <w:lang w:val="en-US"/>
          </w:rPr>
          <w:delText>V</w:delText>
        </w:r>
        <w:r w:rsidRPr="007253DA" w:rsidDel="000E4B12">
          <w:delText>-211</w:delText>
        </w:r>
        <w:r w:rsidDel="000E4B12">
          <w:delText>;</w:delText>
        </w:r>
      </w:del>
    </w:p>
    <w:p w14:paraId="0C082EF8" w14:textId="402A31D1" w:rsidR="000E4D9D" w:rsidDel="000E4B12" w:rsidRDefault="000E4D9D" w:rsidP="000E4D9D">
      <w:pPr>
        <w:pStyle w:val="a9"/>
        <w:ind w:left="851"/>
        <w:rPr>
          <w:del w:id="4347" w:author="Эльдар Галеев" w:date="2023-07-13T11:51:00Z"/>
        </w:rPr>
      </w:pPr>
      <w:del w:id="4348" w:author="Эльдар Галеев" w:date="2023-07-13T11:51:00Z">
        <w:r w:rsidDel="000E4B12">
          <w:delText xml:space="preserve">температура в кубе концентратора </w:delText>
        </w:r>
        <w:r w:rsidDel="000E4B12">
          <w:rPr>
            <w:lang w:val="en-US"/>
          </w:rPr>
          <w:delText>V</w:delText>
        </w:r>
        <w:r w:rsidRPr="007253DA" w:rsidDel="000E4B12">
          <w:delText>-212</w:delText>
        </w:r>
        <w:r w:rsidDel="000E4B12">
          <w:delText>;</w:delText>
        </w:r>
      </w:del>
    </w:p>
    <w:p w14:paraId="30FEA062" w14:textId="4B50DF8C" w:rsidR="000E4D9D" w:rsidDel="000E4B12" w:rsidRDefault="000E4D9D" w:rsidP="000E4D9D">
      <w:pPr>
        <w:pStyle w:val="a9"/>
        <w:ind w:left="851"/>
        <w:rPr>
          <w:del w:id="4349" w:author="Эльдар Галеев" w:date="2023-07-13T11:51:00Z"/>
        </w:rPr>
      </w:pPr>
      <w:del w:id="4350" w:author="Эльдар Галеев" w:date="2023-07-13T11:51:00Z">
        <w:r w:rsidDel="000E4B12">
          <w:delText xml:space="preserve">температура в кристаллизаторе </w:delText>
        </w:r>
        <w:r w:rsidDel="000E4B12">
          <w:rPr>
            <w:lang w:val="en-US"/>
          </w:rPr>
          <w:delText>K-300.</w:delText>
        </w:r>
      </w:del>
    </w:p>
    <w:p w14:paraId="335BA399" w14:textId="3602C911" w:rsidR="000E4D9D" w:rsidRPr="00613C93" w:rsidDel="000E4B12" w:rsidRDefault="000E4D9D" w:rsidP="000E4D9D">
      <w:pPr>
        <w:pStyle w:val="af4"/>
        <w:rPr>
          <w:del w:id="4351" w:author="Эльдар Галеев" w:date="2023-07-13T11:51:00Z"/>
          <w:lang w:val="en-US"/>
        </w:rPr>
      </w:pPr>
      <w:del w:id="4352" w:author="Эльдар Галеев" w:date="2023-07-13T11:51:00Z">
        <w:r w:rsidRPr="006A5FC1" w:rsidDel="000E4B12">
          <w:delText>Оптимизация:</w:delText>
        </w:r>
      </w:del>
    </w:p>
    <w:p w14:paraId="5D9FEFCF" w14:textId="307AFBF6" w:rsidR="000E4D9D" w:rsidDel="000E4B12" w:rsidRDefault="000E4D9D" w:rsidP="000E4D9D">
      <w:pPr>
        <w:pStyle w:val="a9"/>
        <w:ind w:left="851"/>
        <w:rPr>
          <w:del w:id="4353" w:author="Эльдар Галеев" w:date="2023-07-13T11:51:00Z"/>
        </w:rPr>
      </w:pPr>
      <w:del w:id="4354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 xml:space="preserve">расхода </w:delText>
        </w:r>
        <w:r w:rsidRPr="00E177B7" w:rsidDel="000E4B12">
          <w:delText>пара в Е-210</w:delText>
        </w:r>
        <w:r w:rsidRPr="00D66CE3" w:rsidDel="000E4B12">
          <w:delText xml:space="preserve"> </w:delText>
        </w:r>
        <w:r w:rsidDel="000E4B12">
          <w:delText xml:space="preserve">при ограничении на температуру в кубе концентратора </w:delText>
        </w:r>
        <w:r w:rsidDel="000E4B12">
          <w:rPr>
            <w:lang w:val="en-US"/>
          </w:rPr>
          <w:delText>V</w:delText>
        </w:r>
        <w:r w:rsidRPr="007253DA" w:rsidDel="000E4B12">
          <w:delText>-212</w:delText>
        </w:r>
        <w:r w:rsidDel="000E4B12">
          <w:delText>.</w:delText>
        </w:r>
      </w:del>
    </w:p>
    <w:p w14:paraId="5BBFC020" w14:textId="0AE0BE61" w:rsidR="000E4D9D" w:rsidDel="000E4B12" w:rsidRDefault="000E4D9D" w:rsidP="000E4D9D">
      <w:pPr>
        <w:pStyle w:val="21"/>
        <w:jc w:val="both"/>
        <w:rPr>
          <w:del w:id="4355" w:author="Эльдар Галеев" w:date="2023-07-13T11:51:00Z"/>
        </w:rPr>
      </w:pPr>
      <w:del w:id="4356" w:author="Эльдар Галеев" w:date="2023-07-13T11:51:00Z">
        <w:r w:rsidRPr="00121A0C" w:rsidDel="000E4B12">
          <w:delText xml:space="preserve">Контроллер </w:delText>
        </w:r>
        <w:r w:rsidDel="000E4B12">
          <w:delText xml:space="preserve">расплавителей </w:delText>
        </w:r>
        <w:r w:rsidDel="000E4B12">
          <w:rPr>
            <w:lang w:val="en-US"/>
          </w:rPr>
          <w:delText>M</w:delText>
        </w:r>
        <w:r w:rsidRPr="000C6580" w:rsidDel="000E4B12">
          <w:delText>-320</w:delText>
        </w:r>
        <w:r w:rsidDel="000E4B12">
          <w:delText xml:space="preserve">, </w:delText>
        </w:r>
        <w:r w:rsidDel="000E4B12">
          <w:rPr>
            <w:lang w:val="en-US"/>
          </w:rPr>
          <w:delText>M</w:delText>
        </w:r>
        <w:r w:rsidRPr="000C6580" w:rsidDel="000E4B12">
          <w:delText>-360,</w:delText>
        </w:r>
        <w:r w:rsidDel="000E4B12">
          <w:delText xml:space="preserve"> </w:delText>
        </w:r>
        <w:r w:rsidRPr="000C6580" w:rsidDel="000E4B12">
          <w:delText xml:space="preserve">рекристаллизатора К-340 </w:delText>
        </w:r>
        <w:r w:rsidDel="000E4B12">
          <w:delText xml:space="preserve">и центрифуг </w:delText>
        </w:r>
        <w:r w:rsidDel="000E4B12">
          <w:rPr>
            <w:lang w:val="en-US"/>
          </w:rPr>
          <w:delText>S</w:delText>
        </w:r>
        <w:r w:rsidRPr="000C6580" w:rsidDel="000E4B12">
          <w:delText>-340</w:delText>
        </w:r>
        <w:r w:rsidDel="000E4B12">
          <w:rPr>
            <w:lang w:val="en-US"/>
          </w:rPr>
          <w:delText>A</w:delText>
        </w:r>
        <w:r w:rsidRPr="000C6580" w:rsidDel="000E4B12">
          <w:delText>/</w:delText>
        </w:r>
        <w:r w:rsidDel="000E4B12">
          <w:rPr>
            <w:lang w:val="en-US"/>
          </w:rPr>
          <w:delText>B</w:delText>
        </w:r>
        <w:r w:rsidRPr="009A0D50" w:rsidDel="000E4B12">
          <w:delText xml:space="preserve">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rPr>
            <w:lang w:val="en-US"/>
          </w:rPr>
          <w:delText>M</w:delText>
        </w:r>
        <w:r w:rsidDel="000E4B12">
          <w:delText>_</w:delText>
        </w:r>
        <w:r w:rsidRPr="000C6580" w:rsidDel="000E4B12">
          <w:delText>32</w:delText>
        </w:r>
        <w:r w:rsidDel="000E4B12">
          <w:delText>0</w:delText>
        </w:r>
        <w:r w:rsidRPr="005E013E" w:rsidDel="000E4B12">
          <w:delText>_</w:delText>
        </w:r>
        <w:r w:rsidRPr="000C6580" w:rsidDel="000E4B12">
          <w:delText>360_</w:delText>
        </w:r>
        <w:r w:rsidDel="000E4B12">
          <w:rPr>
            <w:lang w:val="en-US"/>
          </w:rPr>
          <w:delText>K</w:delText>
        </w:r>
        <w:r w:rsidRPr="000C6580" w:rsidDel="000E4B12">
          <w:delText>_340_</w:delText>
        </w:r>
        <w:r w:rsidDel="000E4B12">
          <w:rPr>
            <w:lang w:val="en-US"/>
          </w:rPr>
          <w:delText>S</w:delText>
        </w:r>
        <w:r w:rsidRPr="000C6580" w:rsidDel="000E4B12">
          <w:delText>_340</w:delText>
        </w:r>
        <w:r w:rsidRPr="00121A0C" w:rsidDel="000E4B12">
          <w:delText>)</w:delText>
        </w:r>
      </w:del>
    </w:p>
    <w:p w14:paraId="663A62FD" w14:textId="76E1B408" w:rsidR="000E4D9D" w:rsidRPr="006A5FC1" w:rsidDel="000E4B12" w:rsidRDefault="000E4D9D" w:rsidP="000E4D9D">
      <w:pPr>
        <w:pStyle w:val="af4"/>
        <w:rPr>
          <w:del w:id="4357" w:author="Эльдар Галеев" w:date="2023-07-13T11:51:00Z"/>
        </w:rPr>
      </w:pPr>
      <w:del w:id="4358" w:author="Эльдар Галеев" w:date="2023-07-13T11:51:00Z">
        <w:r w:rsidRPr="006A5FC1" w:rsidDel="000E4B12">
          <w:delText xml:space="preserve">Контроллер </w:delText>
        </w:r>
        <w:r w:rsidRPr="000C6580" w:rsidDel="000E4B12">
          <w:delText>CNTR_BFA_M_320_360_K_340_S_340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68F47C2B" w14:textId="701AF3FE" w:rsidR="000E4D9D" w:rsidDel="000E4B12" w:rsidRDefault="000E4D9D" w:rsidP="000E4D9D">
      <w:pPr>
        <w:pStyle w:val="a9"/>
        <w:ind w:left="851"/>
        <w:rPr>
          <w:del w:id="4359" w:author="Эльдар Галеев" w:date="2023-07-13T11:51:00Z"/>
        </w:rPr>
      </w:pPr>
      <w:del w:id="4360" w:author="Эльдар Галеев" w:date="2023-07-13T11:51:00Z">
        <w:r w:rsidDel="000E4B12">
          <w:delText>расплавитель M-3</w:delText>
        </w:r>
        <w:r w:rsidDel="000E4B12">
          <w:rPr>
            <w:lang w:val="en-US"/>
          </w:rPr>
          <w:delText>2</w:delText>
        </w:r>
        <w:r w:rsidDel="000E4B12">
          <w:delText>0;</w:delText>
        </w:r>
      </w:del>
    </w:p>
    <w:p w14:paraId="064C6BEB" w14:textId="550F48A4" w:rsidR="000E4D9D" w:rsidDel="000E4B12" w:rsidRDefault="000E4D9D" w:rsidP="000E4D9D">
      <w:pPr>
        <w:pStyle w:val="a9"/>
        <w:ind w:left="851"/>
        <w:rPr>
          <w:del w:id="4361" w:author="Эльдар Галеев" w:date="2023-07-13T11:51:00Z"/>
        </w:rPr>
      </w:pPr>
      <w:del w:id="4362" w:author="Эльдар Галеев" w:date="2023-07-13T11:51:00Z">
        <w:r w:rsidDel="000E4B12">
          <w:delText>рекристаллизатор К-340;</w:delText>
        </w:r>
      </w:del>
    </w:p>
    <w:p w14:paraId="3CD4D83C" w14:textId="46628EAC" w:rsidR="000E4D9D" w:rsidDel="000E4B12" w:rsidRDefault="000E4D9D" w:rsidP="000E4D9D">
      <w:pPr>
        <w:pStyle w:val="a9"/>
        <w:ind w:left="851"/>
        <w:rPr>
          <w:del w:id="4363" w:author="Эльдар Галеев" w:date="2023-07-13T11:51:00Z"/>
        </w:rPr>
      </w:pPr>
      <w:del w:id="4364" w:author="Эльдар Галеев" w:date="2023-07-13T11:51:00Z">
        <w:r w:rsidDel="000E4B12">
          <w:delText>центрифуги S-340A/B;</w:delText>
        </w:r>
      </w:del>
    </w:p>
    <w:p w14:paraId="4C7842AC" w14:textId="2E9FA2BA" w:rsidR="000E4D9D" w:rsidRPr="00575065" w:rsidDel="000E4B12" w:rsidRDefault="000E4D9D" w:rsidP="000E4D9D">
      <w:pPr>
        <w:pStyle w:val="a9"/>
        <w:ind w:left="851"/>
        <w:rPr>
          <w:del w:id="4365" w:author="Эльдар Галеев" w:date="2023-07-13T11:51:00Z"/>
        </w:rPr>
      </w:pPr>
      <w:del w:id="4366" w:author="Эльдар Галеев" w:date="2023-07-13T11:51:00Z">
        <w:r w:rsidDel="000E4B12">
          <w:delText>расплавитель M-360.</w:delText>
        </w:r>
      </w:del>
    </w:p>
    <w:p w14:paraId="3CA2A843" w14:textId="3D328C71" w:rsidR="000E4D9D" w:rsidRPr="006A5FC1" w:rsidDel="000E4B12" w:rsidRDefault="000E4D9D" w:rsidP="000E4D9D">
      <w:pPr>
        <w:pStyle w:val="22"/>
        <w:rPr>
          <w:del w:id="4367" w:author="Эльдар Галеев" w:date="2023-07-13T11:51:00Z"/>
        </w:rPr>
      </w:pPr>
      <w:del w:id="4368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471DDBC5" w14:textId="5742A0D8" w:rsidR="000E4D9D" w:rsidRPr="006A5FC1" w:rsidDel="000E4B12" w:rsidRDefault="000E4D9D" w:rsidP="000E4D9D">
      <w:pPr>
        <w:pStyle w:val="af4"/>
        <w:rPr>
          <w:del w:id="4369" w:author="Эльдар Галеев" w:date="2023-07-13T11:51:00Z"/>
        </w:rPr>
      </w:pPr>
      <w:del w:id="4370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5F84EEB4" w14:textId="35B3627A" w:rsidR="000E4D9D" w:rsidRPr="00131F3D" w:rsidDel="000E4B12" w:rsidRDefault="000E4D9D" w:rsidP="000E4D9D">
      <w:pPr>
        <w:pStyle w:val="a9"/>
        <w:ind w:left="851"/>
        <w:rPr>
          <w:del w:id="4371" w:author="Эльдар Галеев" w:date="2023-07-13T11:51:00Z"/>
        </w:rPr>
      </w:pPr>
      <w:bookmarkStart w:id="4372" w:name="_Hlk139376638"/>
      <w:del w:id="4373" w:author="Эльдар Галеев" w:date="2023-07-13T11:51:00Z">
        <w:r w:rsidRPr="00131F3D" w:rsidDel="000E4B12">
          <w:delText xml:space="preserve">температура в </w:delText>
        </w:r>
        <w:r w:rsidDel="000E4B12">
          <w:delText>расплавителе</w:delText>
        </w:r>
        <w:r w:rsidRPr="00131F3D" w:rsidDel="000E4B12">
          <w:delText xml:space="preserve"> </w:delText>
        </w:r>
        <w:r w:rsidDel="000E4B12">
          <w:rPr>
            <w:lang w:val="en-US"/>
          </w:rPr>
          <w:delText>M</w:delText>
        </w:r>
        <w:r w:rsidRPr="00131F3D" w:rsidDel="000E4B12">
          <w:delText>-3</w:delText>
        </w:r>
        <w:r w:rsidDel="000E4B12">
          <w:rPr>
            <w:lang w:val="en-US"/>
          </w:rPr>
          <w:delText>2</w:delText>
        </w:r>
        <w:r w:rsidRPr="00131F3D" w:rsidDel="000E4B12">
          <w:delText>0;</w:delText>
        </w:r>
      </w:del>
    </w:p>
    <w:p w14:paraId="09C65CF0" w14:textId="3DD5A801" w:rsidR="000E4D9D" w:rsidDel="000E4B12" w:rsidRDefault="000E4D9D" w:rsidP="000E4D9D">
      <w:pPr>
        <w:pStyle w:val="a9"/>
        <w:ind w:left="851"/>
        <w:rPr>
          <w:del w:id="4374" w:author="Эльдар Галеев" w:date="2023-07-13T11:51:00Z"/>
        </w:rPr>
      </w:pPr>
      <w:del w:id="4375" w:author="Эльдар Галеев" w:date="2023-07-13T11:51:00Z">
        <w:r w:rsidDel="000E4B12">
          <w:delText>температура в кристаллизаторе К-340;</w:delText>
        </w:r>
      </w:del>
    </w:p>
    <w:p w14:paraId="19E82C18" w14:textId="7E294979" w:rsidR="000E4D9D" w:rsidDel="000E4B12" w:rsidRDefault="000E4D9D" w:rsidP="000E4D9D">
      <w:pPr>
        <w:pStyle w:val="a9"/>
        <w:ind w:left="851"/>
        <w:rPr>
          <w:del w:id="4376" w:author="Эльдар Галеев" w:date="2023-07-13T11:51:00Z"/>
        </w:rPr>
      </w:pPr>
      <w:del w:id="4377" w:author="Эльдар Галеев" w:date="2023-07-13T11:51:00Z">
        <w:r w:rsidDel="000E4B12">
          <w:delText>уровень в кристаллизаторе К-340;</w:delText>
        </w:r>
      </w:del>
    </w:p>
    <w:bookmarkEnd w:id="4372"/>
    <w:p w14:paraId="7AF06470" w14:textId="3726F3B8" w:rsidR="000E4D9D" w:rsidRPr="00FC1068" w:rsidDel="000E4B12" w:rsidRDefault="000E4D9D" w:rsidP="000E4D9D">
      <w:pPr>
        <w:pStyle w:val="a9"/>
        <w:ind w:left="851"/>
        <w:rPr>
          <w:del w:id="4378" w:author="Эльдар Галеев" w:date="2023-07-13T11:51:00Z"/>
        </w:rPr>
      </w:pPr>
      <w:del w:id="4379" w:author="Эльдар Галеев" w:date="2023-07-13T11:51:00Z">
        <w:r w:rsidDel="000E4B12">
          <w:delText>температура в M-360</w:delText>
        </w:r>
        <w:r w:rsidRPr="00D2154D" w:rsidDel="000E4B12">
          <w:rPr>
            <w:lang w:val="en-US"/>
          </w:rPr>
          <w:delText>.</w:delText>
        </w:r>
      </w:del>
    </w:p>
    <w:p w14:paraId="734A2714" w14:textId="7949AD2E" w:rsidR="000E4D9D" w:rsidDel="000E4B12" w:rsidRDefault="000E4D9D" w:rsidP="000E4D9D">
      <w:pPr>
        <w:pStyle w:val="21"/>
        <w:jc w:val="both"/>
        <w:rPr>
          <w:del w:id="4380" w:author="Эльдар Галеев" w:date="2023-07-13T11:51:00Z"/>
        </w:rPr>
      </w:pPr>
      <w:del w:id="4381" w:author="Эльдар Галеев" w:date="2023-07-13T11:51:00Z">
        <w:r w:rsidRPr="00121A0C" w:rsidDel="000E4B12">
          <w:delText xml:space="preserve">Контроллер </w:delText>
        </w:r>
        <w:r w:rsidRPr="00802477" w:rsidDel="000E4B12">
          <w:delText>дегидратора кристаллизатора С-330 и дегидратора</w:delText>
        </w:r>
        <w:r w:rsidDel="000E4B12">
          <w:delText xml:space="preserve"> </w:delText>
        </w:r>
        <w:r w:rsidRPr="00802477" w:rsidDel="000E4B12">
          <w:delText>рекристаллизатора С-370</w:delText>
        </w:r>
        <w:r w:rsidRPr="009A0D50" w:rsidDel="000E4B12">
          <w:delText xml:space="preserve">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rPr>
            <w:lang w:val="en-US"/>
          </w:rPr>
          <w:delText>C</w:delText>
        </w:r>
        <w:r w:rsidDel="000E4B12">
          <w:delText>_</w:delText>
        </w:r>
        <w:r w:rsidRPr="000C6580" w:rsidDel="000E4B12">
          <w:delText>3</w:delText>
        </w:r>
        <w:r w:rsidRPr="00802477" w:rsidDel="000E4B12">
          <w:delText>3</w:delText>
        </w:r>
        <w:r w:rsidDel="000E4B12">
          <w:delText>0</w:delText>
        </w:r>
        <w:r w:rsidRPr="005E013E" w:rsidDel="000E4B12">
          <w:delText>_</w:delText>
        </w:r>
        <w:r w:rsidRPr="000C6580" w:rsidDel="000E4B12">
          <w:delText>3</w:delText>
        </w:r>
        <w:r w:rsidRPr="00802477" w:rsidDel="000E4B12">
          <w:delText>7</w:delText>
        </w:r>
        <w:r w:rsidRPr="000C6580" w:rsidDel="000E4B12">
          <w:delText>0</w:delText>
        </w:r>
        <w:r w:rsidRPr="00121A0C" w:rsidDel="000E4B12">
          <w:delText>)</w:delText>
        </w:r>
      </w:del>
    </w:p>
    <w:p w14:paraId="7ECA16FC" w14:textId="19F8192F" w:rsidR="000E4D9D" w:rsidRPr="006A5FC1" w:rsidDel="000E4B12" w:rsidRDefault="000E4D9D" w:rsidP="000E4D9D">
      <w:pPr>
        <w:pStyle w:val="af4"/>
        <w:rPr>
          <w:del w:id="4382" w:author="Эльдар Галеев" w:date="2023-07-13T11:51:00Z"/>
        </w:rPr>
      </w:pPr>
      <w:del w:id="4383" w:author="Эльдар Галеев" w:date="2023-07-13T11:51:00Z">
        <w:r w:rsidRPr="006A5FC1" w:rsidDel="000E4B12">
          <w:delText xml:space="preserve">Контроллер </w:delText>
        </w:r>
        <w:r w:rsidRPr="00802477" w:rsidDel="000E4B12">
          <w:delText>CNTR_BFA_C_330_370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29E0B0F8" w14:textId="5DEADC2A" w:rsidR="000E4D9D" w:rsidDel="000E4B12" w:rsidRDefault="000E4D9D" w:rsidP="000E4D9D">
      <w:pPr>
        <w:pStyle w:val="a9"/>
        <w:ind w:left="851"/>
        <w:rPr>
          <w:del w:id="4384" w:author="Эльдар Галеев" w:date="2023-07-13T11:51:00Z"/>
        </w:rPr>
      </w:pPr>
      <w:del w:id="4385" w:author="Эльдар Галеев" w:date="2023-07-13T11:51:00Z">
        <w:r w:rsidDel="000E4B12">
          <w:delText>дегидратор С-330;</w:delText>
        </w:r>
      </w:del>
    </w:p>
    <w:p w14:paraId="2BF1D178" w14:textId="15888CAD" w:rsidR="000E4D9D" w:rsidRPr="00575065" w:rsidDel="000E4B12" w:rsidRDefault="000E4D9D" w:rsidP="000E4D9D">
      <w:pPr>
        <w:pStyle w:val="a9"/>
        <w:ind w:left="851"/>
        <w:rPr>
          <w:del w:id="4386" w:author="Эльдар Галеев" w:date="2023-07-13T11:51:00Z"/>
        </w:rPr>
      </w:pPr>
      <w:del w:id="4387" w:author="Эльдар Галеев" w:date="2023-07-13T11:51:00Z">
        <w:r w:rsidDel="000E4B12">
          <w:delText>дегидратор С-370.</w:delText>
        </w:r>
      </w:del>
    </w:p>
    <w:p w14:paraId="76FDA4FC" w14:textId="32897F3F" w:rsidR="000E4D9D" w:rsidRPr="006A5FC1" w:rsidDel="000E4B12" w:rsidRDefault="000E4D9D" w:rsidP="000E4D9D">
      <w:pPr>
        <w:pStyle w:val="22"/>
        <w:rPr>
          <w:del w:id="4388" w:author="Эльдар Галеев" w:date="2023-07-13T11:51:00Z"/>
        </w:rPr>
      </w:pPr>
      <w:del w:id="4389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7BAF40D1" w14:textId="5FE368C7" w:rsidR="000E4D9D" w:rsidRPr="006A5FC1" w:rsidDel="000E4B12" w:rsidRDefault="000E4D9D" w:rsidP="000E4D9D">
      <w:pPr>
        <w:pStyle w:val="af4"/>
        <w:rPr>
          <w:del w:id="4390" w:author="Эльдар Галеев" w:date="2023-07-13T11:51:00Z"/>
        </w:rPr>
      </w:pPr>
      <w:del w:id="4391" w:author="Эльдар Галеев" w:date="2023-07-13T11:51:00Z">
        <w:r w:rsidRPr="006A5FC1" w:rsidDel="000E4B12">
          <w:delText>Управление показателями качества продуктов:</w:delText>
        </w:r>
      </w:del>
    </w:p>
    <w:p w14:paraId="0D569A13" w14:textId="3724A11F" w:rsidR="000E4D9D" w:rsidDel="000E4B12" w:rsidRDefault="000E4D9D" w:rsidP="000E4D9D">
      <w:pPr>
        <w:pStyle w:val="a9"/>
        <w:ind w:left="851"/>
        <w:rPr>
          <w:del w:id="4392" w:author="Эльдар Галеев" w:date="2023-07-13T11:51:00Z"/>
        </w:rPr>
      </w:pPr>
      <w:del w:id="4393" w:author="Эльдар Галеев" w:date="2023-07-13T11:51:00Z">
        <w:r w:rsidDel="000E4B12">
          <w:delText>содержание</w:delText>
        </w:r>
        <w:r w:rsidRPr="00FE3908" w:rsidDel="000E4B12">
          <w:delText xml:space="preserve"> </w:delText>
        </w:r>
        <w:r w:rsidDel="000E4B12">
          <w:delText>воды в к</w:delText>
        </w:r>
        <w:r w:rsidRPr="00E47F18" w:rsidDel="000E4B12">
          <w:delText>убов</w:delText>
        </w:r>
        <w:r w:rsidDel="000E4B12">
          <w:delText>ом</w:delText>
        </w:r>
        <w:r w:rsidRPr="00E47F18" w:rsidDel="000E4B12">
          <w:delText xml:space="preserve"> </w:delText>
        </w:r>
        <w:r w:rsidDel="000E4B12">
          <w:delText>продукте</w:delText>
        </w:r>
        <w:r w:rsidRPr="00E47F18" w:rsidDel="000E4B12">
          <w:delText xml:space="preserve">  дегидратора С-330 после насоса Р-330</w:delText>
        </w:r>
        <w:r w:rsidDel="000E4B12">
          <w:delText>;</w:delText>
        </w:r>
      </w:del>
    </w:p>
    <w:p w14:paraId="4E618007" w14:textId="1345E7B9" w:rsidR="000E4D9D" w:rsidRPr="006A5FC1" w:rsidDel="000E4B12" w:rsidRDefault="000E4D9D" w:rsidP="000E4D9D">
      <w:pPr>
        <w:pStyle w:val="af4"/>
        <w:rPr>
          <w:del w:id="4394" w:author="Эльдар Галеев" w:date="2023-07-13T11:51:00Z"/>
        </w:rPr>
      </w:pPr>
      <w:del w:id="4395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0D795E12" w14:textId="3C6FAC6B" w:rsidR="000E4D9D" w:rsidRPr="00131F3D" w:rsidDel="000E4B12" w:rsidRDefault="000E4D9D" w:rsidP="000E4D9D">
      <w:pPr>
        <w:pStyle w:val="a9"/>
        <w:ind w:left="851"/>
        <w:rPr>
          <w:del w:id="4396" w:author="Эльдар Галеев" w:date="2023-07-13T11:51:00Z"/>
        </w:rPr>
      </w:pPr>
      <w:del w:id="4397" w:author="Эльдар Галеев" w:date="2023-07-13T11:51:00Z">
        <w:r w:rsidDel="000E4B12">
          <w:delText>уровень в п</w:delText>
        </w:r>
        <w:r w:rsidRPr="00790730" w:rsidDel="000E4B12">
          <w:delText>риемник</w:delText>
        </w:r>
        <w:r w:rsidDel="000E4B12">
          <w:delText>е</w:delText>
        </w:r>
        <w:r w:rsidRPr="00790730" w:rsidDel="000E4B12">
          <w:delText xml:space="preserve"> расплава фильтра кристаллизатора</w:delText>
        </w:r>
        <w:r w:rsidDel="000E4B12">
          <w:delText xml:space="preserve"> </w:delText>
        </w:r>
        <w:r w:rsidDel="000E4B12">
          <w:rPr>
            <w:lang w:val="en-US"/>
          </w:rPr>
          <w:delText>V</w:delText>
        </w:r>
        <w:r w:rsidRPr="00790730" w:rsidDel="000E4B12">
          <w:delText>-310</w:delText>
        </w:r>
        <w:r w:rsidRPr="00131F3D" w:rsidDel="000E4B12">
          <w:delText>;</w:delText>
        </w:r>
      </w:del>
    </w:p>
    <w:p w14:paraId="041A7DA2" w14:textId="3FC88154" w:rsidR="000E4D9D" w:rsidRPr="00131F3D" w:rsidDel="000E4B12" w:rsidRDefault="000E4D9D" w:rsidP="000E4D9D">
      <w:pPr>
        <w:pStyle w:val="a9"/>
        <w:ind w:left="851"/>
        <w:rPr>
          <w:del w:id="4398" w:author="Эльдар Галеев" w:date="2023-07-13T11:51:00Z"/>
        </w:rPr>
      </w:pPr>
      <w:del w:id="4399" w:author="Эльдар Галеев" w:date="2023-07-13T11:51:00Z">
        <w:r w:rsidDel="000E4B12">
          <w:delText>уровень во втором п</w:delText>
        </w:r>
        <w:r w:rsidRPr="00790730" w:rsidDel="000E4B12">
          <w:delText>риемник</w:delText>
        </w:r>
        <w:r w:rsidDel="000E4B12">
          <w:delText>е</w:delText>
        </w:r>
        <w:r w:rsidRPr="00790730" w:rsidDel="000E4B12">
          <w:delText xml:space="preserve"> расплава фильтра кристаллизатора</w:delText>
        </w:r>
        <w:r w:rsidDel="000E4B12">
          <w:delText xml:space="preserve"> </w:delText>
        </w:r>
        <w:r w:rsidDel="000E4B12">
          <w:rPr>
            <w:lang w:val="en-US"/>
          </w:rPr>
          <w:delText>V</w:delText>
        </w:r>
        <w:r w:rsidRPr="00790730" w:rsidDel="000E4B12">
          <w:delText>-31</w:delText>
        </w:r>
        <w:r w:rsidDel="000E4B12">
          <w:delText>5</w:delText>
        </w:r>
        <w:r w:rsidRPr="00131F3D" w:rsidDel="000E4B12">
          <w:delText>;</w:delText>
        </w:r>
      </w:del>
    </w:p>
    <w:p w14:paraId="07525FF6" w14:textId="78D17CAD" w:rsidR="000E4D9D" w:rsidDel="000E4B12" w:rsidRDefault="000E4D9D" w:rsidP="000E4D9D">
      <w:pPr>
        <w:pStyle w:val="a9"/>
        <w:ind w:left="851"/>
        <w:rPr>
          <w:del w:id="4400" w:author="Эльдар Галеев" w:date="2023-07-13T11:51:00Z"/>
        </w:rPr>
      </w:pPr>
      <w:del w:id="4401" w:author="Эльдар Галеев" w:date="2023-07-13T11:51:00Z">
        <w:r w:rsidDel="000E4B12">
          <w:delText>т</w:delText>
        </w:r>
        <w:r w:rsidRPr="00E47F18" w:rsidDel="000E4B12">
          <w:delText>емпература верха дегидратора кристаллизатора С-3</w:delText>
        </w:r>
        <w:r w:rsidDel="000E4B12">
          <w:delText>3</w:delText>
        </w:r>
        <w:r w:rsidRPr="00E47F18" w:rsidDel="000E4B12">
          <w:delText>0</w:delText>
        </w:r>
        <w:r w:rsidDel="000E4B12">
          <w:delText>;</w:delText>
        </w:r>
      </w:del>
    </w:p>
    <w:p w14:paraId="7E380501" w14:textId="6389BFAD" w:rsidR="000E4D9D" w:rsidDel="000E4B12" w:rsidRDefault="000E4D9D" w:rsidP="000E4D9D">
      <w:pPr>
        <w:pStyle w:val="a9"/>
        <w:ind w:left="851"/>
        <w:rPr>
          <w:del w:id="4402" w:author="Эльдар Галеев" w:date="2023-07-13T11:51:00Z"/>
        </w:rPr>
      </w:pPr>
      <w:del w:id="4403" w:author="Эльдар Галеев" w:date="2023-07-13T11:51:00Z">
        <w:r w:rsidDel="000E4B12">
          <w:delText>т</w:delText>
        </w:r>
        <w:r w:rsidRPr="00E47F18" w:rsidDel="000E4B12">
          <w:delText xml:space="preserve">емпература </w:delText>
        </w:r>
        <w:r w:rsidDel="000E4B12">
          <w:delText>середины</w:delText>
        </w:r>
        <w:r w:rsidRPr="00E47F18" w:rsidDel="000E4B12">
          <w:delText xml:space="preserve"> дегидратора кристаллизатора С-3</w:delText>
        </w:r>
        <w:r w:rsidDel="000E4B12">
          <w:delText>3</w:delText>
        </w:r>
        <w:r w:rsidRPr="00E47F18" w:rsidDel="000E4B12">
          <w:delText>0</w:delText>
        </w:r>
        <w:r w:rsidDel="000E4B12">
          <w:delText>;</w:delText>
        </w:r>
      </w:del>
    </w:p>
    <w:p w14:paraId="4624F0BF" w14:textId="2AE998E4" w:rsidR="000E4D9D" w:rsidDel="000E4B12" w:rsidRDefault="000E4D9D" w:rsidP="000E4D9D">
      <w:pPr>
        <w:pStyle w:val="a9"/>
        <w:ind w:left="851"/>
        <w:rPr>
          <w:del w:id="4404" w:author="Эльдар Галеев" w:date="2023-07-13T11:51:00Z"/>
        </w:rPr>
      </w:pPr>
      <w:del w:id="4405" w:author="Эльдар Галеев" w:date="2023-07-13T11:51:00Z">
        <w:r w:rsidDel="000E4B12">
          <w:delText>т</w:delText>
        </w:r>
        <w:r w:rsidRPr="00E47F18" w:rsidDel="000E4B12">
          <w:delText xml:space="preserve">емпература </w:delText>
        </w:r>
        <w:r w:rsidDel="000E4B12">
          <w:delText>куба</w:delText>
        </w:r>
        <w:r w:rsidRPr="00E47F18" w:rsidDel="000E4B12">
          <w:delText xml:space="preserve"> дегидратора кристаллизатора С-3</w:delText>
        </w:r>
        <w:r w:rsidDel="000E4B12">
          <w:delText>3</w:delText>
        </w:r>
        <w:r w:rsidRPr="00E47F18" w:rsidDel="000E4B12">
          <w:delText>0</w:delText>
        </w:r>
        <w:r w:rsidDel="000E4B12">
          <w:delText>;</w:delText>
        </w:r>
      </w:del>
    </w:p>
    <w:p w14:paraId="1234B31F" w14:textId="24530ED2" w:rsidR="000E4D9D" w:rsidDel="000E4B12" w:rsidRDefault="000E4D9D" w:rsidP="000E4D9D">
      <w:pPr>
        <w:pStyle w:val="a9"/>
        <w:ind w:left="851"/>
        <w:rPr>
          <w:del w:id="4406" w:author="Эльдар Галеев" w:date="2023-07-13T11:51:00Z"/>
        </w:rPr>
      </w:pPr>
      <w:del w:id="4407" w:author="Эльдар Галеев" w:date="2023-07-13T11:51:00Z">
        <w:r w:rsidDel="000E4B12">
          <w:delText>т</w:delText>
        </w:r>
        <w:r w:rsidRPr="00E47F18" w:rsidDel="000E4B12">
          <w:delText>емпература верха дегидратора кристаллизатора С-3</w:delText>
        </w:r>
        <w:r w:rsidDel="000E4B12">
          <w:delText>7</w:delText>
        </w:r>
        <w:r w:rsidRPr="00E47F18" w:rsidDel="000E4B12">
          <w:delText>0</w:delText>
        </w:r>
        <w:r w:rsidDel="000E4B12">
          <w:delText>;</w:delText>
        </w:r>
      </w:del>
    </w:p>
    <w:p w14:paraId="0AC856AD" w14:textId="70F4B6DB" w:rsidR="000E4D9D" w:rsidDel="000E4B12" w:rsidRDefault="000E4D9D" w:rsidP="000E4D9D">
      <w:pPr>
        <w:pStyle w:val="a9"/>
        <w:ind w:left="851"/>
        <w:rPr>
          <w:del w:id="4408" w:author="Эльдар Галеев" w:date="2023-07-13T11:51:00Z"/>
        </w:rPr>
      </w:pPr>
      <w:del w:id="4409" w:author="Эльдар Галеев" w:date="2023-07-13T11:51:00Z">
        <w:r w:rsidDel="000E4B12">
          <w:delText>т</w:delText>
        </w:r>
        <w:r w:rsidRPr="00E47F18" w:rsidDel="000E4B12">
          <w:delText xml:space="preserve">емпература </w:delText>
        </w:r>
        <w:r w:rsidDel="000E4B12">
          <w:delText>середины</w:delText>
        </w:r>
        <w:r w:rsidRPr="00E47F18" w:rsidDel="000E4B12">
          <w:delText xml:space="preserve"> дегидратора кристаллизатора С-3</w:delText>
        </w:r>
        <w:r w:rsidDel="000E4B12">
          <w:delText>7</w:delText>
        </w:r>
        <w:r w:rsidRPr="00E47F18" w:rsidDel="000E4B12">
          <w:delText>0</w:delText>
        </w:r>
        <w:r w:rsidDel="000E4B12">
          <w:delText>;</w:delText>
        </w:r>
      </w:del>
    </w:p>
    <w:p w14:paraId="42B1D6FB" w14:textId="79E53360" w:rsidR="000E4D9D" w:rsidDel="000E4B12" w:rsidRDefault="000E4D9D" w:rsidP="000E4D9D">
      <w:pPr>
        <w:pStyle w:val="a9"/>
        <w:ind w:left="851"/>
        <w:rPr>
          <w:del w:id="4410" w:author="Эльдар Галеев" w:date="2023-07-13T11:51:00Z"/>
        </w:rPr>
      </w:pPr>
      <w:del w:id="4411" w:author="Эльдар Галеев" w:date="2023-07-13T11:51:00Z">
        <w:r w:rsidDel="000E4B12">
          <w:delText>т</w:delText>
        </w:r>
        <w:r w:rsidRPr="00E47F18" w:rsidDel="000E4B12">
          <w:delText xml:space="preserve">емпература </w:delText>
        </w:r>
        <w:r w:rsidDel="000E4B12">
          <w:delText>куба</w:delText>
        </w:r>
        <w:r w:rsidRPr="00E47F18" w:rsidDel="000E4B12">
          <w:delText xml:space="preserve"> дегидратора кристаллизатора С-3</w:delText>
        </w:r>
        <w:r w:rsidDel="000E4B12">
          <w:delText>7</w:delText>
        </w:r>
        <w:r w:rsidRPr="00E47F18" w:rsidDel="000E4B12">
          <w:delText>0.</w:delText>
        </w:r>
      </w:del>
    </w:p>
    <w:p w14:paraId="3B913480" w14:textId="7AEF6E6D" w:rsidR="000E4D9D" w:rsidRPr="00613C93" w:rsidDel="000E4B12" w:rsidRDefault="000E4D9D" w:rsidP="000E4D9D">
      <w:pPr>
        <w:pStyle w:val="af4"/>
        <w:rPr>
          <w:del w:id="4412" w:author="Эльдар Галеев" w:date="2023-07-13T11:51:00Z"/>
          <w:lang w:val="en-US"/>
        </w:rPr>
      </w:pPr>
      <w:del w:id="4413" w:author="Эльдар Галеев" w:date="2023-07-13T11:51:00Z">
        <w:r w:rsidRPr="006A5FC1" w:rsidDel="000E4B12">
          <w:delText>Оптимизация:</w:delText>
        </w:r>
      </w:del>
    </w:p>
    <w:p w14:paraId="4C97D9C2" w14:textId="5E105E61" w:rsidR="000E4D9D" w:rsidDel="000E4B12" w:rsidRDefault="000E4D9D" w:rsidP="000E4D9D">
      <w:pPr>
        <w:pStyle w:val="a9"/>
        <w:ind w:left="851"/>
        <w:rPr>
          <w:del w:id="4414" w:author="Эльдар Галеев" w:date="2023-07-13T11:51:00Z"/>
        </w:rPr>
      </w:pPr>
      <w:del w:id="4415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 xml:space="preserve">расхода </w:delText>
        </w:r>
        <w:r w:rsidRPr="00E177B7" w:rsidDel="000E4B12">
          <w:delText>пара в Е-</w:delText>
        </w:r>
        <w:r w:rsidDel="000E4B12">
          <w:delText>33</w:delText>
        </w:r>
        <w:r w:rsidRPr="00E177B7" w:rsidDel="000E4B12">
          <w:delText>0</w:delText>
        </w:r>
        <w:r w:rsidDel="000E4B12">
          <w:delText xml:space="preserve"> при ограничении на </w:delText>
        </w:r>
        <w:r w:rsidRPr="00DE1064" w:rsidDel="000E4B12">
          <w:tab/>
          <w:delText>содержание воды в кубовом продукте  дегидратора С-330 после насоса Р-330</w:delText>
        </w:r>
        <w:r w:rsidDel="000E4B12">
          <w:delText>;</w:delText>
        </w:r>
      </w:del>
    </w:p>
    <w:p w14:paraId="7889B759" w14:textId="00E314AD" w:rsidR="000E4D9D" w:rsidDel="000E4B12" w:rsidRDefault="000E4D9D" w:rsidP="000E4D9D">
      <w:pPr>
        <w:pStyle w:val="a9"/>
        <w:ind w:left="851"/>
        <w:rPr>
          <w:del w:id="4416" w:author="Эльдар Галеев" w:date="2023-07-13T11:51:00Z"/>
        </w:rPr>
      </w:pPr>
      <w:del w:id="4417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 xml:space="preserve">расхода </w:delText>
        </w:r>
        <w:r w:rsidRPr="00E177B7" w:rsidDel="000E4B12">
          <w:delText>пара в</w:delText>
        </w:r>
        <w:r w:rsidDel="000E4B12">
          <w:delText xml:space="preserve"> </w:delText>
        </w:r>
        <w:r w:rsidDel="000E4B12">
          <w:rPr>
            <w:lang w:val="en-US"/>
          </w:rPr>
          <w:delText>E</w:delText>
        </w:r>
        <w:r w:rsidRPr="00E47F18" w:rsidDel="000E4B12">
          <w:delText>-370</w:delText>
        </w:r>
        <w:r w:rsidDel="000E4B12">
          <w:delText xml:space="preserve"> при ограничении на т</w:delText>
        </w:r>
        <w:r w:rsidRPr="00E47F18" w:rsidDel="000E4B12">
          <w:delText>емператур</w:delText>
        </w:r>
        <w:r w:rsidDel="000E4B12">
          <w:delText>у</w:delText>
        </w:r>
        <w:r w:rsidRPr="00E47F18" w:rsidDel="000E4B12">
          <w:delText xml:space="preserve"> </w:delText>
        </w:r>
        <w:r w:rsidDel="000E4B12">
          <w:delText>куба</w:delText>
        </w:r>
        <w:r w:rsidRPr="00E47F18" w:rsidDel="000E4B12">
          <w:delText xml:space="preserve"> дегидратора кристаллизатора С-3</w:delText>
        </w:r>
        <w:r w:rsidDel="000E4B12">
          <w:delText>7</w:delText>
        </w:r>
        <w:r w:rsidRPr="00E47F18" w:rsidDel="000E4B12">
          <w:delText>0</w:delText>
        </w:r>
        <w:r w:rsidDel="000E4B12">
          <w:delText>.</w:delText>
        </w:r>
      </w:del>
    </w:p>
    <w:p w14:paraId="564BC34C" w14:textId="14DA2B9E" w:rsidR="000E4D9D" w:rsidDel="000E4B12" w:rsidRDefault="000E4D9D" w:rsidP="000E4D9D">
      <w:pPr>
        <w:pStyle w:val="21"/>
        <w:jc w:val="both"/>
        <w:rPr>
          <w:del w:id="4418" w:author="Эльдар Галеев" w:date="2023-07-13T11:51:00Z"/>
        </w:rPr>
      </w:pPr>
      <w:del w:id="4419" w:author="Эльдар Галеев" w:date="2023-07-13T11:51:00Z">
        <w:r w:rsidRPr="00607D7B" w:rsidDel="000E4B12">
          <w:delText xml:space="preserve">Контроллер реактора изомеризации R-600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rPr>
            <w:lang w:val="en-US"/>
          </w:rPr>
          <w:delText>R</w:delText>
        </w:r>
        <w:r w:rsidDel="000E4B12">
          <w:delText>_</w:delText>
        </w:r>
        <w:r w:rsidRPr="00607D7B" w:rsidDel="000E4B12">
          <w:delText>60</w:delText>
        </w:r>
        <w:r w:rsidRPr="000C6580" w:rsidDel="000E4B12">
          <w:delText>0</w:delText>
        </w:r>
        <w:r w:rsidRPr="00121A0C" w:rsidDel="000E4B12">
          <w:delText>)</w:delText>
        </w:r>
      </w:del>
    </w:p>
    <w:p w14:paraId="33901F17" w14:textId="04E90A6D" w:rsidR="000E4D9D" w:rsidRPr="006A5FC1" w:rsidDel="000E4B12" w:rsidRDefault="000E4D9D" w:rsidP="000E4D9D">
      <w:pPr>
        <w:pStyle w:val="af4"/>
        <w:rPr>
          <w:del w:id="4420" w:author="Эльдар Галеев" w:date="2023-07-13T11:51:00Z"/>
        </w:rPr>
      </w:pPr>
      <w:del w:id="4421" w:author="Эльдар Галеев" w:date="2023-07-13T11:51:00Z">
        <w:r w:rsidRPr="006A5FC1" w:rsidDel="000E4B12">
          <w:delText xml:space="preserve">Контроллер </w:delText>
        </w:r>
        <w:r w:rsidRPr="00802477" w:rsidDel="000E4B12">
          <w:delText>CNTR_BFA_</w:delText>
        </w:r>
        <w:r w:rsidDel="000E4B12">
          <w:rPr>
            <w:lang w:val="en-US"/>
          </w:rPr>
          <w:delText>R</w:delText>
        </w:r>
        <w:r w:rsidRPr="00802477" w:rsidDel="000E4B12">
          <w:delText>_</w:delText>
        </w:r>
        <w:r w:rsidRPr="00607D7B" w:rsidDel="000E4B12">
          <w:delText>60</w:delText>
        </w:r>
        <w:r w:rsidRPr="00802477" w:rsidDel="000E4B12">
          <w:delText>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3B057F16" w14:textId="7B41AEE4" w:rsidR="000E4D9D" w:rsidDel="000E4B12" w:rsidRDefault="000E4D9D" w:rsidP="000E4D9D">
      <w:pPr>
        <w:pStyle w:val="a9"/>
        <w:ind w:left="851"/>
        <w:rPr>
          <w:del w:id="4422" w:author="Эльдар Галеев" w:date="2023-07-13T11:51:00Z"/>
        </w:rPr>
      </w:pPr>
      <w:del w:id="4423" w:author="Эльдар Галеев" w:date="2023-07-13T11:51:00Z">
        <w:r w:rsidDel="000E4B12">
          <w:delText>реактор изомеризации R-600;</w:delText>
        </w:r>
      </w:del>
    </w:p>
    <w:p w14:paraId="5CE93EA4" w14:textId="11E4FE4B" w:rsidR="000E4D9D" w:rsidRPr="00575065" w:rsidDel="000E4B12" w:rsidRDefault="000E4D9D" w:rsidP="000E4D9D">
      <w:pPr>
        <w:pStyle w:val="a9"/>
        <w:ind w:left="851"/>
        <w:rPr>
          <w:del w:id="4424" w:author="Эльдар Галеев" w:date="2023-07-13T11:51:00Z"/>
        </w:rPr>
      </w:pPr>
      <w:del w:id="4425" w:author="Эльдар Галеев" w:date="2023-07-13T11:51:00Z">
        <w:r w:rsidDel="000E4B12">
          <w:delText>сепаратор концентратора регенерации V-620.</w:delText>
        </w:r>
      </w:del>
    </w:p>
    <w:p w14:paraId="7B14F6A3" w14:textId="18FC4530" w:rsidR="000E4D9D" w:rsidRPr="006A5FC1" w:rsidDel="000E4B12" w:rsidRDefault="000E4D9D" w:rsidP="000E4D9D">
      <w:pPr>
        <w:pStyle w:val="22"/>
        <w:rPr>
          <w:del w:id="4426" w:author="Эльдар Галеев" w:date="2023-07-13T11:51:00Z"/>
        </w:rPr>
      </w:pPr>
      <w:del w:id="4427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6E46BBFB" w14:textId="20F6EFEC" w:rsidR="000E4D9D" w:rsidRPr="006A5FC1" w:rsidDel="000E4B12" w:rsidRDefault="000E4D9D" w:rsidP="000E4D9D">
      <w:pPr>
        <w:pStyle w:val="af4"/>
        <w:rPr>
          <w:del w:id="4428" w:author="Эльдар Галеев" w:date="2023-07-13T11:51:00Z"/>
        </w:rPr>
      </w:pPr>
      <w:del w:id="4429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2AA67443" w14:textId="3C5EEE07" w:rsidR="000E4D9D" w:rsidDel="000E4B12" w:rsidRDefault="000E4D9D" w:rsidP="000E4D9D">
      <w:pPr>
        <w:pStyle w:val="a9"/>
        <w:ind w:left="851"/>
        <w:rPr>
          <w:del w:id="4430" w:author="Эльдар Галеев" w:date="2023-07-13T11:51:00Z"/>
        </w:rPr>
      </w:pPr>
      <w:del w:id="4431" w:author="Эльдар Галеев" w:date="2023-07-13T11:51:00Z">
        <w:r w:rsidDel="000E4B12">
          <w:delText>перепад температуры на реакторе R-600;</w:delText>
        </w:r>
      </w:del>
    </w:p>
    <w:p w14:paraId="4EC6ED5B" w14:textId="20DE4C59" w:rsidR="000E4D9D" w:rsidDel="000E4B12" w:rsidRDefault="000E4D9D" w:rsidP="000E4D9D">
      <w:pPr>
        <w:pStyle w:val="a9"/>
        <w:ind w:left="851"/>
        <w:rPr>
          <w:del w:id="4432" w:author="Эльдар Галеев" w:date="2023-07-13T11:51:00Z"/>
        </w:rPr>
      </w:pPr>
      <w:del w:id="4433" w:author="Эльдар Галеев" w:date="2023-07-13T11:51:00Z">
        <w:r w:rsidDel="000E4B12">
          <w:delText>перепад давления на реакторе R-600;</w:delText>
        </w:r>
      </w:del>
    </w:p>
    <w:p w14:paraId="408C8CAF" w14:textId="2DAC8E20" w:rsidR="000E4D9D" w:rsidDel="000E4B12" w:rsidRDefault="000E4D9D" w:rsidP="000E4D9D">
      <w:pPr>
        <w:pStyle w:val="a9"/>
        <w:ind w:left="851"/>
        <w:rPr>
          <w:del w:id="4434" w:author="Эльдар Галеев" w:date="2023-07-13T11:51:00Z"/>
        </w:rPr>
      </w:pPr>
      <w:del w:id="4435" w:author="Эльдар Галеев" w:date="2023-07-13T11:51:00Z">
        <w:r w:rsidDel="000E4B12">
          <w:delText>температура низа V-620</w:delText>
        </w:r>
        <w:r w:rsidDel="000E4B12">
          <w:rPr>
            <w:lang w:val="en-US"/>
          </w:rPr>
          <w:delText>.</w:delText>
        </w:r>
      </w:del>
    </w:p>
    <w:p w14:paraId="6AFDDA22" w14:textId="280A6A83" w:rsidR="000E4D9D" w:rsidDel="000E4B12" w:rsidRDefault="000E4D9D" w:rsidP="000E4D9D">
      <w:pPr>
        <w:pStyle w:val="21"/>
        <w:jc w:val="both"/>
        <w:rPr>
          <w:del w:id="4436" w:author="Эльдар Галеев" w:date="2023-07-13T11:51:00Z"/>
        </w:rPr>
      </w:pPr>
      <w:del w:id="4437" w:author="Эльдар Галеев" w:date="2023-07-13T11:51:00Z">
        <w:r w:rsidRPr="00607D7B" w:rsidDel="000E4B12">
          <w:delText xml:space="preserve">Контроллер </w:delText>
        </w:r>
        <w:r w:rsidDel="000E4B12">
          <w:delText xml:space="preserve">испарителей фенола </w:delText>
        </w:r>
        <w:r w:rsidDel="000E4B12">
          <w:rPr>
            <w:lang w:val="en-US"/>
          </w:rPr>
          <w:delText>E</w:delText>
        </w:r>
        <w:r w:rsidRPr="00116CCB" w:rsidDel="000E4B12">
          <w:delText>-400/</w:delText>
        </w:r>
        <w:r w:rsidDel="000E4B12">
          <w:rPr>
            <w:lang w:val="en-US"/>
          </w:rPr>
          <w:delText>V</w:delText>
        </w:r>
        <w:r w:rsidRPr="00116CCB" w:rsidDel="000E4B12">
          <w:delText xml:space="preserve">-400, </w:delText>
        </w:r>
        <w:r w:rsidDel="000E4B12">
          <w:rPr>
            <w:lang w:val="en-US"/>
          </w:rPr>
          <w:delText>E</w:delText>
        </w:r>
        <w:r w:rsidRPr="00116CCB" w:rsidDel="000E4B12">
          <w:delText>-410/</w:delText>
        </w:r>
        <w:r w:rsidDel="000E4B12">
          <w:rPr>
            <w:lang w:val="en-US"/>
          </w:rPr>
          <w:delText>V</w:delText>
        </w:r>
        <w:r w:rsidRPr="00116CCB" w:rsidDel="000E4B12">
          <w:delText xml:space="preserve">-410 </w:delText>
        </w:r>
        <w:r w:rsidDel="000E4B12">
          <w:delText>и колонны отгонки фенола</w:delText>
        </w:r>
        <w:r w:rsidRPr="00607D7B" w:rsidDel="000E4B12">
          <w:delText xml:space="preserve"> 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rPr>
            <w:lang w:val="en-US"/>
          </w:rPr>
          <w:delText>V</w:delText>
        </w:r>
        <w:r w:rsidDel="000E4B12">
          <w:delText>_</w:delText>
        </w:r>
        <w:r w:rsidRPr="00116CCB" w:rsidDel="000E4B12">
          <w:delText>4</w:delText>
        </w:r>
        <w:r w:rsidRPr="00607D7B" w:rsidDel="000E4B12">
          <w:delText>0</w:delText>
        </w:r>
        <w:r w:rsidRPr="000C6580" w:rsidDel="000E4B12">
          <w:delText>0</w:delText>
        </w:r>
        <w:r w:rsidRPr="00116CCB" w:rsidDel="000E4B12">
          <w:delText>_410_</w:delText>
        </w:r>
        <w:r w:rsidDel="000E4B12">
          <w:rPr>
            <w:lang w:val="en-US"/>
          </w:rPr>
          <w:delText>C</w:delText>
        </w:r>
        <w:r w:rsidRPr="00116CCB" w:rsidDel="000E4B12">
          <w:delText>_420</w:delText>
        </w:r>
        <w:r w:rsidRPr="00121A0C" w:rsidDel="000E4B12">
          <w:delText>)</w:delText>
        </w:r>
      </w:del>
    </w:p>
    <w:p w14:paraId="27A62BE9" w14:textId="0FB43B72" w:rsidR="000E4D9D" w:rsidRPr="006A5FC1" w:rsidDel="000E4B12" w:rsidRDefault="000E4D9D" w:rsidP="000E4D9D">
      <w:pPr>
        <w:pStyle w:val="af4"/>
        <w:rPr>
          <w:del w:id="4438" w:author="Эльдар Галеев" w:date="2023-07-13T11:51:00Z"/>
        </w:rPr>
      </w:pPr>
      <w:del w:id="4439" w:author="Эльдар Галеев" w:date="2023-07-13T11:51:00Z">
        <w:r w:rsidRPr="006A5FC1" w:rsidDel="000E4B12">
          <w:delText xml:space="preserve">Контроллер </w:delText>
        </w:r>
        <w:r w:rsidRPr="00121A0C" w:rsidDel="000E4B12">
          <w:delText>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rPr>
            <w:lang w:val="en-US"/>
          </w:rPr>
          <w:delText>V</w:delText>
        </w:r>
        <w:r w:rsidDel="000E4B12">
          <w:delText>_</w:delText>
        </w:r>
        <w:r w:rsidRPr="00116CCB" w:rsidDel="000E4B12">
          <w:delText>4</w:delText>
        </w:r>
        <w:r w:rsidRPr="00607D7B" w:rsidDel="000E4B12">
          <w:delText>0</w:delText>
        </w:r>
        <w:r w:rsidRPr="000C6580" w:rsidDel="000E4B12">
          <w:delText>0</w:delText>
        </w:r>
        <w:r w:rsidRPr="00116CCB" w:rsidDel="000E4B12">
          <w:delText>_410_</w:delText>
        </w:r>
        <w:r w:rsidDel="000E4B12">
          <w:rPr>
            <w:lang w:val="en-US"/>
          </w:rPr>
          <w:delText>C</w:delText>
        </w:r>
        <w:r w:rsidRPr="00116CCB" w:rsidDel="000E4B12">
          <w:delText>_420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2CEF504E" w14:textId="10593B57" w:rsidR="000E4D9D" w:rsidRPr="00116CCB" w:rsidDel="000E4B12" w:rsidRDefault="000E4D9D" w:rsidP="000E4D9D">
      <w:pPr>
        <w:pStyle w:val="a9"/>
        <w:ind w:left="851"/>
        <w:rPr>
          <w:del w:id="4440" w:author="Эльдар Галеев" w:date="2023-07-13T11:51:00Z"/>
        </w:rPr>
      </w:pPr>
      <w:del w:id="4441" w:author="Эльдар Галеев" w:date="2023-07-13T11:51:00Z">
        <w:r w:rsidRPr="00116CCB" w:rsidDel="000E4B12">
          <w:delText>испаритель фенола Е-400/V400;</w:delText>
        </w:r>
      </w:del>
    </w:p>
    <w:p w14:paraId="73E87ED3" w14:textId="01E7C9DD" w:rsidR="000E4D9D" w:rsidRPr="00116CCB" w:rsidDel="000E4B12" w:rsidRDefault="000E4D9D" w:rsidP="000E4D9D">
      <w:pPr>
        <w:pStyle w:val="a9"/>
        <w:ind w:left="851"/>
        <w:rPr>
          <w:del w:id="4442" w:author="Эльдар Галеев" w:date="2023-07-13T11:51:00Z"/>
        </w:rPr>
      </w:pPr>
      <w:del w:id="4443" w:author="Эльдар Галеев" w:date="2023-07-13T11:51:00Z">
        <w:r w:rsidRPr="00116CCB" w:rsidDel="000E4B12">
          <w:delText>испаритель фенола Е-410/V410;</w:delText>
        </w:r>
      </w:del>
    </w:p>
    <w:p w14:paraId="39565139" w14:textId="3437DC62" w:rsidR="000E4D9D" w:rsidRPr="00116CCB" w:rsidDel="000E4B12" w:rsidRDefault="000E4D9D" w:rsidP="000E4D9D">
      <w:pPr>
        <w:pStyle w:val="a9"/>
        <w:ind w:left="851"/>
        <w:rPr>
          <w:del w:id="4444" w:author="Эльдар Галеев" w:date="2023-07-13T11:51:00Z"/>
        </w:rPr>
      </w:pPr>
      <w:del w:id="4445" w:author="Эльдар Галеев" w:date="2023-07-13T11:51:00Z">
        <w:r w:rsidRPr="00116CCB" w:rsidDel="000E4B12">
          <w:delText>колонна отгонки фенола С-420.</w:delText>
        </w:r>
      </w:del>
    </w:p>
    <w:p w14:paraId="3F76D930" w14:textId="5E0E5ED0" w:rsidR="000E4D9D" w:rsidRPr="006A5FC1" w:rsidDel="000E4B12" w:rsidRDefault="000E4D9D" w:rsidP="000E4D9D">
      <w:pPr>
        <w:pStyle w:val="22"/>
        <w:rPr>
          <w:del w:id="4446" w:author="Эльдар Галеев" w:date="2023-07-13T11:51:00Z"/>
        </w:rPr>
      </w:pPr>
      <w:del w:id="4447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4D76EC57" w14:textId="68583FC8" w:rsidR="000E4D9D" w:rsidRPr="006A5FC1" w:rsidDel="000E4B12" w:rsidRDefault="000E4D9D" w:rsidP="000E4D9D">
      <w:pPr>
        <w:pStyle w:val="af4"/>
        <w:rPr>
          <w:del w:id="4448" w:author="Эльдар Галеев" w:date="2023-07-13T11:51:00Z"/>
        </w:rPr>
      </w:pPr>
      <w:del w:id="4449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6655A0A4" w14:textId="1D0B0328" w:rsidR="000E4D9D" w:rsidDel="000E4B12" w:rsidRDefault="000E4D9D" w:rsidP="000E4D9D">
      <w:pPr>
        <w:pStyle w:val="a9"/>
        <w:ind w:left="851"/>
        <w:rPr>
          <w:del w:id="4450" w:author="Эльдар Галеев" w:date="2023-07-13T11:51:00Z"/>
        </w:rPr>
      </w:pPr>
      <w:del w:id="4451" w:author="Эльдар Галеев" w:date="2023-07-13T11:51:00Z">
        <w:r w:rsidDel="000E4B12">
          <w:delText xml:space="preserve">температура в кубе </w:delText>
        </w:r>
        <w:r w:rsidRPr="00116CCB" w:rsidDel="000E4B12">
          <w:delText>V</w:delText>
        </w:r>
        <w:r w:rsidRPr="009C4CDC" w:rsidDel="000E4B12">
          <w:delText>-400</w:delText>
        </w:r>
        <w:r w:rsidDel="000E4B12">
          <w:delText>;</w:delText>
        </w:r>
      </w:del>
    </w:p>
    <w:p w14:paraId="7E00A803" w14:textId="66B66EC0" w:rsidR="000E4D9D" w:rsidDel="000E4B12" w:rsidRDefault="000E4D9D" w:rsidP="000E4D9D">
      <w:pPr>
        <w:pStyle w:val="a9"/>
        <w:ind w:left="851"/>
        <w:rPr>
          <w:del w:id="4452" w:author="Эльдар Галеев" w:date="2023-07-13T11:51:00Z"/>
        </w:rPr>
      </w:pPr>
      <w:del w:id="4453" w:author="Эльдар Галеев" w:date="2023-07-13T11:51:00Z">
        <w:r w:rsidDel="000E4B12">
          <w:delText xml:space="preserve">температура в кубе </w:delText>
        </w:r>
        <w:r w:rsidRPr="00116CCB" w:rsidDel="000E4B12">
          <w:delText>V</w:delText>
        </w:r>
        <w:r w:rsidRPr="009C4CDC" w:rsidDel="000E4B12">
          <w:delText>-4</w:delText>
        </w:r>
        <w:r w:rsidDel="000E4B12">
          <w:delText>1</w:delText>
        </w:r>
        <w:r w:rsidRPr="009C4CDC" w:rsidDel="000E4B12">
          <w:delText>0</w:delText>
        </w:r>
        <w:r w:rsidDel="000E4B12">
          <w:delText>;</w:delText>
        </w:r>
      </w:del>
    </w:p>
    <w:p w14:paraId="7A3A85A1" w14:textId="705DBA2A" w:rsidR="000E4D9D" w:rsidDel="000E4B12" w:rsidRDefault="000E4D9D" w:rsidP="000E4D9D">
      <w:pPr>
        <w:pStyle w:val="a9"/>
        <w:ind w:left="851"/>
        <w:rPr>
          <w:del w:id="4454" w:author="Эльдар Галеев" w:date="2023-07-13T11:51:00Z"/>
        </w:rPr>
      </w:pPr>
      <w:del w:id="4455" w:author="Эльдар Галеев" w:date="2023-07-13T11:51:00Z">
        <w:r w:rsidDel="000E4B12">
          <w:delText>температура верха С-402</w:delText>
        </w:r>
        <w:r w:rsidRPr="00116CCB" w:rsidDel="000E4B12">
          <w:delText>.</w:delText>
        </w:r>
      </w:del>
    </w:p>
    <w:p w14:paraId="32256C26" w14:textId="605048CE" w:rsidR="000E4D9D" w:rsidDel="000E4B12" w:rsidRDefault="000E4D9D" w:rsidP="000E4D9D">
      <w:pPr>
        <w:pStyle w:val="a9"/>
        <w:ind w:left="851"/>
        <w:rPr>
          <w:del w:id="4456" w:author="Эльдар Галеев" w:date="2023-07-13T11:51:00Z"/>
        </w:rPr>
      </w:pPr>
      <w:del w:id="4457" w:author="Эльдар Галеев" w:date="2023-07-13T11:51:00Z">
        <w:r w:rsidDel="000E4B12">
          <w:delText>температура куба С-402</w:delText>
        </w:r>
        <w:r w:rsidRPr="00116CCB" w:rsidDel="000E4B12">
          <w:delText>.</w:delText>
        </w:r>
      </w:del>
    </w:p>
    <w:p w14:paraId="60B2AE9E" w14:textId="149D121B" w:rsidR="000E4D9D" w:rsidRPr="00613C93" w:rsidDel="000E4B12" w:rsidRDefault="000E4D9D" w:rsidP="000E4D9D">
      <w:pPr>
        <w:pStyle w:val="af4"/>
        <w:rPr>
          <w:del w:id="4458" w:author="Эльдар Галеев" w:date="2023-07-13T11:51:00Z"/>
          <w:lang w:val="en-US"/>
        </w:rPr>
      </w:pPr>
      <w:del w:id="4459" w:author="Эльдар Галеев" w:date="2023-07-13T11:51:00Z">
        <w:r w:rsidRPr="006A5FC1" w:rsidDel="000E4B12">
          <w:delText>Оптимизация:</w:delText>
        </w:r>
      </w:del>
    </w:p>
    <w:p w14:paraId="41E1C1CF" w14:textId="264293FF" w:rsidR="000E4D9D" w:rsidDel="000E4B12" w:rsidRDefault="000E4D9D" w:rsidP="000E4D9D">
      <w:pPr>
        <w:pStyle w:val="a9"/>
        <w:ind w:left="851"/>
        <w:rPr>
          <w:del w:id="4460" w:author="Эльдар Галеев" w:date="2023-07-13T11:51:00Z"/>
        </w:rPr>
      </w:pPr>
      <w:del w:id="4461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 xml:space="preserve">расхода </w:delText>
        </w:r>
        <w:r w:rsidRPr="00E177B7" w:rsidDel="000E4B12">
          <w:delText>пара в Е-</w:delText>
        </w:r>
        <w:r w:rsidRPr="00116CCB" w:rsidDel="000E4B12">
          <w:delText>40</w:delText>
        </w:r>
        <w:r w:rsidRPr="00E177B7" w:rsidDel="000E4B12">
          <w:delText>0</w:delText>
        </w:r>
        <w:r w:rsidDel="000E4B12">
          <w:delText xml:space="preserve"> при ограничении на температуру в кубе </w:delText>
        </w:r>
        <w:r w:rsidRPr="00116CCB" w:rsidDel="000E4B12">
          <w:delText>V</w:delText>
        </w:r>
        <w:r w:rsidRPr="009C4CDC" w:rsidDel="000E4B12">
          <w:delText>-400</w:delText>
        </w:r>
        <w:r w:rsidDel="000E4B12">
          <w:delText>;</w:delText>
        </w:r>
      </w:del>
    </w:p>
    <w:p w14:paraId="0CD4F6F2" w14:textId="01F49E5A" w:rsidR="000E4D9D" w:rsidDel="000E4B12" w:rsidRDefault="000E4D9D" w:rsidP="000E4D9D">
      <w:pPr>
        <w:pStyle w:val="a9"/>
        <w:ind w:left="851"/>
        <w:rPr>
          <w:del w:id="4462" w:author="Эльдар Галеев" w:date="2023-07-13T11:51:00Z"/>
        </w:rPr>
      </w:pPr>
      <w:del w:id="4463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 xml:space="preserve">расхода </w:delText>
        </w:r>
        <w:r w:rsidRPr="00E177B7" w:rsidDel="000E4B12">
          <w:delText>пара в Е-</w:delText>
        </w:r>
        <w:r w:rsidRPr="00116CCB" w:rsidDel="000E4B12">
          <w:delText>4</w:delText>
        </w:r>
        <w:r w:rsidDel="000E4B12">
          <w:delText>1</w:delText>
        </w:r>
        <w:r w:rsidRPr="00E177B7" w:rsidDel="000E4B12">
          <w:delText>0</w:delText>
        </w:r>
        <w:r w:rsidDel="000E4B12">
          <w:delText xml:space="preserve"> при ограничении на температуру в кубе </w:delText>
        </w:r>
        <w:r w:rsidRPr="00116CCB" w:rsidDel="000E4B12">
          <w:delText>V</w:delText>
        </w:r>
        <w:r w:rsidRPr="009C4CDC" w:rsidDel="000E4B12">
          <w:delText>-4</w:delText>
        </w:r>
        <w:r w:rsidDel="000E4B12">
          <w:delText>1</w:delText>
        </w:r>
        <w:r w:rsidRPr="009C4CDC" w:rsidDel="000E4B12">
          <w:delText>0</w:delText>
        </w:r>
        <w:r w:rsidDel="000E4B12">
          <w:delText>.</w:delText>
        </w:r>
      </w:del>
    </w:p>
    <w:p w14:paraId="206BA4C9" w14:textId="77777777" w:rsidR="000E4B12" w:rsidRDefault="000E4B12" w:rsidP="000E4B12">
      <w:pPr>
        <w:pStyle w:val="21"/>
        <w:rPr>
          <w:ins w:id="4464" w:author="Эльдар Галеев" w:date="2023-07-13T11:51:00Z"/>
        </w:rPr>
      </w:pPr>
      <w:ins w:id="4465" w:author="Эльдар Галеев" w:date="2023-07-13T11:51:00Z">
        <w:r w:rsidRPr="00121A0C">
          <w:t xml:space="preserve">Контроллер </w:t>
        </w:r>
        <w:r>
          <w:t>секции главного реактора</w:t>
        </w:r>
        <w:r w:rsidRPr="00121A0C">
          <w:t xml:space="preserve"> (CNTR_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R</w:t>
        </w:r>
        <w:r w:rsidRPr="00121A0C">
          <w:t>_1</w:t>
        </w:r>
        <w:r w:rsidRPr="003C5DC1">
          <w:t>_2_3</w:t>
        </w:r>
        <w:r w:rsidRPr="00121A0C">
          <w:t>)</w:t>
        </w:r>
      </w:ins>
    </w:p>
    <w:p w14:paraId="5C9D6E70" w14:textId="77777777" w:rsidR="000E4B12" w:rsidRPr="006A5FC1" w:rsidRDefault="000E4B12" w:rsidP="000E4B12">
      <w:pPr>
        <w:pStyle w:val="af4"/>
        <w:rPr>
          <w:ins w:id="4466" w:author="Эльдар Галеев" w:date="2023-07-13T11:51:00Z"/>
        </w:rPr>
      </w:pPr>
      <w:ins w:id="4467" w:author="Эльдар Галеев" w:date="2023-07-13T11:51:00Z">
        <w:r w:rsidRPr="006A5FC1">
          <w:t xml:space="preserve">Контроллер </w:t>
        </w:r>
        <w:r w:rsidRPr="003C5DC1">
          <w:t>CNTR_BFA_R_1_2_3</w:t>
        </w:r>
        <w:r w:rsidRPr="00203B5D"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1EA2B11B" w14:textId="77777777" w:rsidR="000E4B12" w:rsidRPr="000E4B12" w:rsidRDefault="000E4B12">
      <w:pPr>
        <w:pStyle w:val="a9"/>
        <w:ind w:hanging="357"/>
        <w:rPr>
          <w:ins w:id="4468" w:author="Эльдар Галеев" w:date="2023-07-13T11:51:00Z"/>
          <w:iCs/>
          <w:rPrChange w:id="4469" w:author="Эльдар Галеев" w:date="2023-07-13T11:52:00Z">
            <w:rPr>
              <w:ins w:id="4470" w:author="Эльдар Галеев" w:date="2023-07-13T11:51:00Z"/>
              <w:lang w:val="en-US"/>
            </w:rPr>
          </w:rPrChange>
        </w:rPr>
        <w:pPrChange w:id="4471" w:author="Эльдар Галеев" w:date="2023-07-13T11:52:00Z">
          <w:pPr>
            <w:pStyle w:val="a9"/>
            <w:ind w:left="851"/>
          </w:pPr>
        </w:pPrChange>
      </w:pPr>
      <w:ins w:id="4472" w:author="Эльдар Галеев" w:date="2023-07-13T11:51:00Z">
        <w:r w:rsidRPr="005373C5">
          <w:rPr>
            <w:iCs/>
          </w:rPr>
          <w:t xml:space="preserve">резервуар фенола </w:t>
        </w:r>
        <w:r w:rsidRPr="000E4B12">
          <w:rPr>
            <w:iCs/>
            <w:rPrChange w:id="4473" w:author="Эльдар Галеев" w:date="2023-07-13T11:52:00Z">
              <w:rPr>
                <w:lang w:val="en-US"/>
              </w:rPr>
            </w:rPrChange>
          </w:rPr>
          <w:t>T-701</w:t>
        </w:r>
        <w:r w:rsidRPr="005373C5">
          <w:rPr>
            <w:iCs/>
          </w:rPr>
          <w:t>;</w:t>
        </w:r>
      </w:ins>
    </w:p>
    <w:p w14:paraId="62711A4B" w14:textId="77777777" w:rsidR="000E4B12" w:rsidRPr="000E4B12" w:rsidRDefault="000E4B12">
      <w:pPr>
        <w:pStyle w:val="a9"/>
        <w:ind w:hanging="357"/>
        <w:rPr>
          <w:ins w:id="4474" w:author="Эльдар Галеев" w:date="2023-07-13T11:51:00Z"/>
          <w:iCs/>
          <w:rPrChange w:id="4475" w:author="Эльдар Галеев" w:date="2023-07-13T11:52:00Z">
            <w:rPr>
              <w:ins w:id="4476" w:author="Эльдар Галеев" w:date="2023-07-13T11:51:00Z"/>
              <w:lang w:val="en-US"/>
            </w:rPr>
          </w:rPrChange>
        </w:rPr>
        <w:pPrChange w:id="4477" w:author="Эльдар Галеев" w:date="2023-07-13T11:52:00Z">
          <w:pPr>
            <w:pStyle w:val="a9"/>
            <w:ind w:left="851"/>
          </w:pPr>
        </w:pPrChange>
      </w:pPr>
      <w:ins w:id="4478" w:author="Эльдар Галеев" w:date="2023-07-13T11:51:00Z">
        <w:r w:rsidRPr="005373C5">
          <w:rPr>
            <w:iCs/>
          </w:rPr>
          <w:t xml:space="preserve">главный реактор </w:t>
        </w:r>
        <w:r w:rsidRPr="000E4B12">
          <w:rPr>
            <w:iCs/>
            <w:rPrChange w:id="4479" w:author="Эльдар Галеев" w:date="2023-07-13T11:52:00Z">
              <w:rPr>
                <w:lang w:val="en-US"/>
              </w:rPr>
            </w:rPrChange>
          </w:rPr>
          <w:t>R-110</w:t>
        </w:r>
        <w:r w:rsidRPr="005373C5">
          <w:rPr>
            <w:iCs/>
          </w:rPr>
          <w:t>;</w:t>
        </w:r>
      </w:ins>
    </w:p>
    <w:p w14:paraId="280AA602" w14:textId="77777777" w:rsidR="000E4B12" w:rsidRPr="000E4B12" w:rsidRDefault="000E4B12">
      <w:pPr>
        <w:pStyle w:val="a9"/>
        <w:ind w:hanging="357"/>
        <w:rPr>
          <w:ins w:id="4480" w:author="Эльдар Галеев" w:date="2023-07-13T11:51:00Z"/>
          <w:iCs/>
          <w:rPrChange w:id="4481" w:author="Эльдар Галеев" w:date="2023-07-13T11:52:00Z">
            <w:rPr>
              <w:ins w:id="4482" w:author="Эльдар Галеев" w:date="2023-07-13T11:51:00Z"/>
              <w:lang w:val="en-US"/>
            </w:rPr>
          </w:rPrChange>
        </w:rPr>
        <w:pPrChange w:id="4483" w:author="Эльдар Галеев" w:date="2023-07-13T11:52:00Z">
          <w:pPr>
            <w:pStyle w:val="a9"/>
            <w:ind w:left="851"/>
          </w:pPr>
        </w:pPrChange>
      </w:pPr>
      <w:ins w:id="4484" w:author="Эльдар Галеев" w:date="2023-07-13T11:51:00Z">
        <w:r w:rsidRPr="005373C5">
          <w:rPr>
            <w:iCs/>
          </w:rPr>
          <w:t xml:space="preserve">главный реактор </w:t>
        </w:r>
        <w:r w:rsidRPr="000E4B12">
          <w:rPr>
            <w:iCs/>
            <w:rPrChange w:id="4485" w:author="Эльдар Галеев" w:date="2023-07-13T11:52:00Z">
              <w:rPr>
                <w:lang w:val="en-US"/>
              </w:rPr>
            </w:rPrChange>
          </w:rPr>
          <w:t>R-1</w:t>
        </w:r>
        <w:r w:rsidRPr="005373C5">
          <w:rPr>
            <w:iCs/>
          </w:rPr>
          <w:t>2</w:t>
        </w:r>
        <w:r w:rsidRPr="000E4B12">
          <w:rPr>
            <w:iCs/>
            <w:rPrChange w:id="4486" w:author="Эльдар Галеев" w:date="2023-07-13T11:52:00Z">
              <w:rPr>
                <w:lang w:val="en-US"/>
              </w:rPr>
            </w:rPrChange>
          </w:rPr>
          <w:t>0</w:t>
        </w:r>
        <w:r w:rsidRPr="005373C5">
          <w:rPr>
            <w:iCs/>
          </w:rPr>
          <w:t>;</w:t>
        </w:r>
      </w:ins>
    </w:p>
    <w:p w14:paraId="3B8F70BF" w14:textId="77777777" w:rsidR="000E4B12" w:rsidRPr="000E4B12" w:rsidRDefault="000E4B12">
      <w:pPr>
        <w:pStyle w:val="a9"/>
        <w:ind w:hanging="357"/>
        <w:rPr>
          <w:ins w:id="4487" w:author="Эльдар Галеев" w:date="2023-07-13T11:51:00Z"/>
          <w:iCs/>
          <w:rPrChange w:id="4488" w:author="Эльдар Галеев" w:date="2023-07-13T11:52:00Z">
            <w:rPr>
              <w:ins w:id="4489" w:author="Эльдар Галеев" w:date="2023-07-13T11:51:00Z"/>
              <w:lang w:val="en-US"/>
            </w:rPr>
          </w:rPrChange>
        </w:rPr>
        <w:pPrChange w:id="4490" w:author="Эльдар Галеев" w:date="2023-07-13T11:52:00Z">
          <w:pPr>
            <w:pStyle w:val="a9"/>
            <w:ind w:left="851"/>
          </w:pPr>
        </w:pPrChange>
      </w:pPr>
      <w:ins w:id="4491" w:author="Эльдар Галеев" w:date="2023-07-13T11:51:00Z">
        <w:r w:rsidRPr="005373C5">
          <w:rPr>
            <w:iCs/>
          </w:rPr>
          <w:t xml:space="preserve">главный реактор </w:t>
        </w:r>
        <w:r w:rsidRPr="000E4B12">
          <w:rPr>
            <w:iCs/>
            <w:rPrChange w:id="4492" w:author="Эльдар Галеев" w:date="2023-07-13T11:52:00Z">
              <w:rPr>
                <w:lang w:val="en-US"/>
              </w:rPr>
            </w:rPrChange>
          </w:rPr>
          <w:t>R-1</w:t>
        </w:r>
        <w:r w:rsidRPr="005373C5">
          <w:rPr>
            <w:iCs/>
          </w:rPr>
          <w:t>3</w:t>
        </w:r>
        <w:r w:rsidRPr="000E4B12">
          <w:rPr>
            <w:iCs/>
            <w:rPrChange w:id="4493" w:author="Эльдар Галеев" w:date="2023-07-13T11:52:00Z">
              <w:rPr>
                <w:lang w:val="en-US"/>
              </w:rPr>
            </w:rPrChange>
          </w:rPr>
          <w:t>0</w:t>
        </w:r>
        <w:r w:rsidRPr="005373C5">
          <w:rPr>
            <w:iCs/>
          </w:rPr>
          <w:t>;</w:t>
        </w:r>
      </w:ins>
    </w:p>
    <w:p w14:paraId="08E516F2" w14:textId="77777777" w:rsidR="000E4B12" w:rsidRPr="000E4B12" w:rsidRDefault="000E4B12">
      <w:pPr>
        <w:pStyle w:val="a9"/>
        <w:ind w:hanging="357"/>
        <w:rPr>
          <w:ins w:id="4494" w:author="Эльдар Галеев" w:date="2023-07-13T11:51:00Z"/>
          <w:iCs/>
          <w:rPrChange w:id="4495" w:author="Эльдар Галеев" w:date="2023-07-13T11:52:00Z">
            <w:rPr>
              <w:ins w:id="4496" w:author="Эльдар Галеев" w:date="2023-07-13T11:51:00Z"/>
              <w:lang w:val="en-US"/>
            </w:rPr>
          </w:rPrChange>
        </w:rPr>
        <w:pPrChange w:id="4497" w:author="Эльдар Галеев" w:date="2023-07-13T11:52:00Z">
          <w:pPr>
            <w:pStyle w:val="a9"/>
            <w:ind w:left="851"/>
          </w:pPr>
        </w:pPrChange>
      </w:pPr>
      <w:ins w:id="4498" w:author="Эльдар Галеев" w:date="2023-07-13T11:51:00Z">
        <w:r w:rsidRPr="005373C5">
          <w:rPr>
            <w:iCs/>
          </w:rPr>
          <w:t xml:space="preserve">главный реактор </w:t>
        </w:r>
        <w:r w:rsidRPr="000E4B12">
          <w:rPr>
            <w:iCs/>
            <w:rPrChange w:id="4499" w:author="Эльдар Галеев" w:date="2023-07-13T11:52:00Z">
              <w:rPr>
                <w:lang w:val="en-US"/>
              </w:rPr>
            </w:rPrChange>
          </w:rPr>
          <w:t>R-1</w:t>
        </w:r>
        <w:r w:rsidRPr="005373C5">
          <w:rPr>
            <w:iCs/>
          </w:rPr>
          <w:t>4</w:t>
        </w:r>
        <w:r w:rsidRPr="000E4B12">
          <w:rPr>
            <w:iCs/>
            <w:rPrChange w:id="4500" w:author="Эльдар Галеев" w:date="2023-07-13T11:52:00Z">
              <w:rPr>
                <w:lang w:val="en-US"/>
              </w:rPr>
            </w:rPrChange>
          </w:rPr>
          <w:t>0</w:t>
        </w:r>
        <w:r w:rsidRPr="005373C5">
          <w:rPr>
            <w:iCs/>
          </w:rPr>
          <w:t>.</w:t>
        </w:r>
      </w:ins>
    </w:p>
    <w:p w14:paraId="57AE074C" w14:textId="77777777" w:rsidR="000E4B12" w:rsidRDefault="000E4B12" w:rsidP="000E4B12">
      <w:pPr>
        <w:pStyle w:val="a9"/>
        <w:numPr>
          <w:ilvl w:val="0"/>
          <w:numId w:val="0"/>
        </w:numPr>
        <w:ind w:left="851"/>
        <w:rPr>
          <w:ins w:id="4501" w:author="Эльдар Галеев" w:date="2023-07-13T11:51:00Z"/>
        </w:rPr>
      </w:pPr>
      <w:ins w:id="4502" w:author="Эльдар Галеев" w:date="2023-07-13T11:51:00Z">
        <w:r>
          <w:t xml:space="preserve">В дальнейшем три реактора из четырех указанных (один в резерве в соответствии с карусельной системой переключения): </w:t>
        </w:r>
      </w:ins>
    </w:p>
    <w:p w14:paraId="4A5AD017" w14:textId="77777777" w:rsidR="000E4B12" w:rsidRPr="005373C5" w:rsidRDefault="000E4B12">
      <w:pPr>
        <w:pStyle w:val="a9"/>
        <w:ind w:hanging="357"/>
        <w:rPr>
          <w:ins w:id="4503" w:author="Эльдар Галеев" w:date="2023-07-13T11:51:00Z"/>
          <w:iCs/>
        </w:rPr>
        <w:pPrChange w:id="4504" w:author="Эльдар Галеев" w:date="2023-07-13T11:52:00Z">
          <w:pPr>
            <w:pStyle w:val="a9"/>
            <w:ind w:left="851"/>
          </w:pPr>
        </w:pPrChange>
      </w:pPr>
      <w:ins w:id="4505" w:author="Эльдар Галеев" w:date="2023-07-13T11:51:00Z">
        <w:r w:rsidRPr="005373C5">
          <w:rPr>
            <w:iCs/>
          </w:rPr>
          <w:t>реактор №1;</w:t>
        </w:r>
      </w:ins>
    </w:p>
    <w:p w14:paraId="18EDE843" w14:textId="77777777" w:rsidR="000E4B12" w:rsidRPr="00AD1907" w:rsidRDefault="000E4B12">
      <w:pPr>
        <w:pStyle w:val="a9"/>
        <w:ind w:hanging="357"/>
        <w:rPr>
          <w:ins w:id="4506" w:author="Эльдар Галеев" w:date="2023-07-13T11:51:00Z"/>
          <w:iCs/>
        </w:rPr>
        <w:pPrChange w:id="4507" w:author="Эльдар Галеев" w:date="2023-07-13T11:52:00Z">
          <w:pPr>
            <w:pStyle w:val="a9"/>
            <w:ind w:left="851"/>
          </w:pPr>
        </w:pPrChange>
      </w:pPr>
      <w:ins w:id="4508" w:author="Эльдар Галеев" w:date="2023-07-13T11:51:00Z">
        <w:r w:rsidRPr="00AD1907">
          <w:rPr>
            <w:iCs/>
          </w:rPr>
          <w:t>реактор №2;</w:t>
        </w:r>
      </w:ins>
    </w:p>
    <w:p w14:paraId="79F40703" w14:textId="77777777" w:rsidR="000E4B12" w:rsidRPr="00C118E4" w:rsidRDefault="000E4B12">
      <w:pPr>
        <w:pStyle w:val="a9"/>
        <w:ind w:hanging="357"/>
        <w:rPr>
          <w:ins w:id="4509" w:author="Эльдар Галеев" w:date="2023-07-13T11:51:00Z"/>
          <w:iCs/>
        </w:rPr>
        <w:pPrChange w:id="4510" w:author="Эльдар Галеев" w:date="2023-07-13T11:52:00Z">
          <w:pPr>
            <w:pStyle w:val="a9"/>
            <w:ind w:left="851"/>
          </w:pPr>
        </w:pPrChange>
      </w:pPr>
      <w:ins w:id="4511" w:author="Эльдар Галеев" w:date="2023-07-13T11:51:00Z">
        <w:r w:rsidRPr="00C118E4">
          <w:rPr>
            <w:iCs/>
          </w:rPr>
          <w:t xml:space="preserve">реактор №3. </w:t>
        </w:r>
      </w:ins>
    </w:p>
    <w:p w14:paraId="21BDF288" w14:textId="77777777" w:rsidR="000E4B12" w:rsidRPr="000D7598" w:rsidRDefault="000E4B12" w:rsidP="000E4B12">
      <w:pPr>
        <w:pStyle w:val="22"/>
        <w:rPr>
          <w:ins w:id="4512" w:author="Эльдар Галеев" w:date="2023-07-13T11:51:00Z"/>
        </w:rPr>
      </w:pPr>
      <w:ins w:id="4513" w:author="Эльдар Галеев" w:date="2023-07-13T11:51:00Z">
        <w:r w:rsidRPr="000D7598">
          <w:lastRenderedPageBreak/>
          <w:t>Задачи управления и оптимизации</w:t>
        </w:r>
      </w:ins>
    </w:p>
    <w:p w14:paraId="0F0E0960" w14:textId="77777777" w:rsidR="000E4B12" w:rsidRPr="006A5FC1" w:rsidRDefault="000E4B12" w:rsidP="000E4B12">
      <w:pPr>
        <w:pStyle w:val="af4"/>
        <w:rPr>
          <w:ins w:id="4514" w:author="Эльдар Галеев" w:date="2023-07-13T11:51:00Z"/>
        </w:rPr>
      </w:pPr>
      <w:ins w:id="4515" w:author="Эльдар Галеев" w:date="2023-07-13T11:51:00Z">
        <w:r w:rsidRPr="006A5FC1">
          <w:t>Управление показателями качества продуктов:</w:t>
        </w:r>
      </w:ins>
    </w:p>
    <w:p w14:paraId="288A63AB" w14:textId="77777777" w:rsidR="000E4B12" w:rsidRPr="00AD1907" w:rsidRDefault="000E4B12">
      <w:pPr>
        <w:pStyle w:val="a9"/>
        <w:ind w:hanging="357"/>
        <w:rPr>
          <w:ins w:id="4516" w:author="Эльдар Галеев" w:date="2023-07-13T11:51:00Z"/>
          <w:iCs/>
        </w:rPr>
        <w:pPrChange w:id="4517" w:author="Эльдар Галеев" w:date="2023-07-13T11:52:00Z">
          <w:pPr>
            <w:pStyle w:val="a9"/>
            <w:ind w:left="851"/>
          </w:pPr>
        </w:pPrChange>
      </w:pPr>
      <w:ins w:id="4518" w:author="Эльдар Галеев" w:date="2023-07-13T11:51:00Z">
        <w:r w:rsidRPr="005373C5">
          <w:rPr>
            <w:iCs/>
          </w:rPr>
          <w:t xml:space="preserve">содержание </w:t>
        </w:r>
        <w:proofErr w:type="spellStart"/>
        <w:r w:rsidRPr="005373C5">
          <w:rPr>
            <w:iCs/>
          </w:rPr>
          <w:t>бисфенола</w:t>
        </w:r>
        <w:proofErr w:type="spellEnd"/>
        <w:r w:rsidRPr="005373C5">
          <w:rPr>
            <w:iCs/>
          </w:rPr>
          <w:t xml:space="preserve"> А в реакционной смеси после реактора №1 (при условии проведения ежедневных лабораторных анализов);</w:t>
        </w:r>
      </w:ins>
    </w:p>
    <w:p w14:paraId="601E6F03" w14:textId="77777777" w:rsidR="000E4B12" w:rsidRPr="00430E04" w:rsidRDefault="000E4B12">
      <w:pPr>
        <w:pStyle w:val="a9"/>
        <w:ind w:hanging="357"/>
        <w:rPr>
          <w:ins w:id="4519" w:author="Эльдар Галеев" w:date="2023-07-13T11:51:00Z"/>
          <w:iCs/>
        </w:rPr>
        <w:pPrChange w:id="4520" w:author="Эльдар Галеев" w:date="2023-07-13T11:52:00Z">
          <w:pPr>
            <w:pStyle w:val="a9"/>
            <w:ind w:left="851"/>
          </w:pPr>
        </w:pPrChange>
      </w:pPr>
      <w:ins w:id="4521" w:author="Эльдар Галеев" w:date="2023-07-13T11:51:00Z">
        <w:r w:rsidRPr="00C118E4">
          <w:rPr>
            <w:iCs/>
          </w:rPr>
          <w:t xml:space="preserve">содержание </w:t>
        </w:r>
        <w:proofErr w:type="spellStart"/>
        <w:r w:rsidRPr="00C118E4">
          <w:rPr>
            <w:iCs/>
          </w:rPr>
          <w:t>бисфенола</w:t>
        </w:r>
        <w:proofErr w:type="spellEnd"/>
        <w:r w:rsidRPr="00C118E4">
          <w:rPr>
            <w:iCs/>
          </w:rPr>
          <w:t xml:space="preserve"> А в реакционной смеси после реактора №2 (при условии проведения ежедневных лабораторных анализов);</w:t>
        </w:r>
      </w:ins>
    </w:p>
    <w:p w14:paraId="0A95A268" w14:textId="77777777" w:rsidR="000E4B12" w:rsidRPr="000E4B12" w:rsidRDefault="000E4B12">
      <w:pPr>
        <w:pStyle w:val="a9"/>
        <w:ind w:hanging="357"/>
        <w:rPr>
          <w:ins w:id="4522" w:author="Эльдар Галеев" w:date="2023-07-13T11:51:00Z"/>
          <w:iCs/>
          <w:rPrChange w:id="4523" w:author="Эльдар Галеев" w:date="2023-07-13T11:52:00Z">
            <w:rPr>
              <w:ins w:id="4524" w:author="Эльдар Галеев" w:date="2023-07-13T11:51:00Z"/>
            </w:rPr>
          </w:rPrChange>
        </w:rPr>
        <w:pPrChange w:id="4525" w:author="Эльдар Галеев" w:date="2023-07-13T11:52:00Z">
          <w:pPr>
            <w:pStyle w:val="a9"/>
            <w:ind w:left="851"/>
          </w:pPr>
        </w:pPrChange>
      </w:pPr>
      <w:ins w:id="4526" w:author="Эльдар Галеев" w:date="2023-07-13T11:51:00Z">
        <w:r w:rsidRPr="00C6228A">
          <w:rPr>
            <w:iCs/>
          </w:rPr>
          <w:t xml:space="preserve">содержание </w:t>
        </w:r>
        <w:proofErr w:type="spellStart"/>
        <w:r w:rsidRPr="00C6228A">
          <w:rPr>
            <w:iCs/>
          </w:rPr>
          <w:t>бисфенола</w:t>
        </w:r>
        <w:proofErr w:type="spellEnd"/>
        <w:r w:rsidRPr="00C6228A">
          <w:rPr>
            <w:iCs/>
          </w:rPr>
          <w:t xml:space="preserve"> А в ре</w:t>
        </w:r>
        <w:r w:rsidRPr="000E4B12">
          <w:rPr>
            <w:iCs/>
            <w:rPrChange w:id="4527" w:author="Эльдар Галеев" w:date="2023-07-13T11:52:00Z">
              <w:rPr/>
            </w:rPrChange>
          </w:rPr>
          <w:t>акционной смеси после реактора №3 (при условии проведения ежедневных лабораторных анализов).</w:t>
        </w:r>
      </w:ins>
    </w:p>
    <w:p w14:paraId="29841ADE" w14:textId="77777777" w:rsidR="000E4B12" w:rsidRPr="006A5FC1" w:rsidRDefault="000E4B12" w:rsidP="000E4B12">
      <w:pPr>
        <w:pStyle w:val="af4"/>
        <w:rPr>
          <w:ins w:id="4528" w:author="Эльдар Галеев" w:date="2023-07-13T11:51:00Z"/>
        </w:rPr>
      </w:pPr>
      <w:ins w:id="4529" w:author="Эльдар Галеев" w:date="2023-07-13T11:51:00Z">
        <w:r w:rsidRPr="006A5FC1">
          <w:t>Управление технологическими параметрами:</w:t>
        </w:r>
      </w:ins>
    </w:p>
    <w:p w14:paraId="4C077B22" w14:textId="77777777" w:rsidR="000E4B12" w:rsidRPr="005373C5" w:rsidRDefault="000E4B12">
      <w:pPr>
        <w:pStyle w:val="a9"/>
        <w:ind w:hanging="357"/>
        <w:rPr>
          <w:ins w:id="4530" w:author="Эльдар Галеев" w:date="2023-07-13T11:51:00Z"/>
          <w:iCs/>
        </w:rPr>
        <w:pPrChange w:id="4531" w:author="Эльдар Галеев" w:date="2023-07-13T11:52:00Z">
          <w:pPr>
            <w:pStyle w:val="a9"/>
            <w:ind w:left="851"/>
          </w:pPr>
        </w:pPrChange>
      </w:pPr>
      <w:ins w:id="4532" w:author="Эльдар Галеев" w:date="2023-07-13T11:51:00Z">
        <w:r w:rsidRPr="005373C5">
          <w:rPr>
            <w:iCs/>
          </w:rPr>
          <w:t xml:space="preserve">уровень в резервуаре фенола </w:t>
        </w:r>
        <w:r w:rsidRPr="000E4B12">
          <w:rPr>
            <w:iCs/>
            <w:rPrChange w:id="4533" w:author="Эльдар Галеев" w:date="2023-07-13T11:52:00Z">
              <w:rPr>
                <w:lang w:val="en-US"/>
              </w:rPr>
            </w:rPrChange>
          </w:rPr>
          <w:t>T</w:t>
        </w:r>
        <w:r w:rsidRPr="005373C5">
          <w:rPr>
            <w:iCs/>
          </w:rPr>
          <w:t>-701;</w:t>
        </w:r>
      </w:ins>
    </w:p>
    <w:p w14:paraId="560BA1F0" w14:textId="77777777" w:rsidR="000E4B12" w:rsidRPr="00AD1907" w:rsidRDefault="000E4B12">
      <w:pPr>
        <w:pStyle w:val="a9"/>
        <w:ind w:hanging="357"/>
        <w:rPr>
          <w:ins w:id="4534" w:author="Эльдар Галеев" w:date="2023-07-13T11:51:00Z"/>
          <w:iCs/>
        </w:rPr>
        <w:pPrChange w:id="4535" w:author="Эльдар Галеев" w:date="2023-07-13T11:52:00Z">
          <w:pPr>
            <w:pStyle w:val="a9"/>
            <w:ind w:left="851"/>
          </w:pPr>
        </w:pPrChange>
      </w:pPr>
      <w:ins w:id="4536" w:author="Эльдар Галеев" w:date="2023-07-13T11:51:00Z">
        <w:r w:rsidRPr="00AD1907">
          <w:rPr>
            <w:iCs/>
          </w:rPr>
          <w:t>температура на входе реактора №1;</w:t>
        </w:r>
      </w:ins>
    </w:p>
    <w:p w14:paraId="1750652F" w14:textId="77777777" w:rsidR="000E4B12" w:rsidRPr="00C118E4" w:rsidRDefault="000E4B12">
      <w:pPr>
        <w:pStyle w:val="a9"/>
        <w:ind w:hanging="357"/>
        <w:rPr>
          <w:ins w:id="4537" w:author="Эльдар Галеев" w:date="2023-07-13T11:51:00Z"/>
          <w:iCs/>
        </w:rPr>
        <w:pPrChange w:id="4538" w:author="Эльдар Галеев" w:date="2023-07-13T11:52:00Z">
          <w:pPr>
            <w:pStyle w:val="a9"/>
            <w:ind w:left="851"/>
          </w:pPr>
        </w:pPrChange>
      </w:pPr>
      <w:ins w:id="4539" w:author="Эльдар Галеев" w:date="2023-07-13T11:51:00Z">
        <w:r w:rsidRPr="00C118E4">
          <w:rPr>
            <w:iCs/>
          </w:rPr>
          <w:t>температура на входе реактора №2;</w:t>
        </w:r>
      </w:ins>
    </w:p>
    <w:p w14:paraId="02466C42" w14:textId="77777777" w:rsidR="000E4B12" w:rsidRPr="000E4B12" w:rsidRDefault="000E4B12">
      <w:pPr>
        <w:pStyle w:val="a9"/>
        <w:ind w:hanging="357"/>
        <w:rPr>
          <w:ins w:id="4540" w:author="Эльдар Галеев" w:date="2023-07-13T11:51:00Z"/>
          <w:iCs/>
          <w:rPrChange w:id="4541" w:author="Эльдар Галеев" w:date="2023-07-13T11:52:00Z">
            <w:rPr>
              <w:ins w:id="4542" w:author="Эльдар Галеев" w:date="2023-07-13T11:51:00Z"/>
            </w:rPr>
          </w:rPrChange>
        </w:rPr>
        <w:pPrChange w:id="4543" w:author="Эльдар Галеев" w:date="2023-07-13T11:52:00Z">
          <w:pPr>
            <w:pStyle w:val="a9"/>
            <w:ind w:left="851"/>
          </w:pPr>
        </w:pPrChange>
      </w:pPr>
      <w:ins w:id="4544" w:author="Эльдар Галеев" w:date="2023-07-13T11:51:00Z">
        <w:r w:rsidRPr="00430E04">
          <w:rPr>
            <w:iCs/>
          </w:rPr>
          <w:t>температура на входе реактор</w:t>
        </w:r>
        <w:r w:rsidRPr="00C6228A">
          <w:rPr>
            <w:iCs/>
          </w:rPr>
          <w:t>а №3;</w:t>
        </w:r>
      </w:ins>
    </w:p>
    <w:p w14:paraId="62B3CB95" w14:textId="77777777" w:rsidR="000E4B12" w:rsidRPr="000E4B12" w:rsidRDefault="000E4B12">
      <w:pPr>
        <w:pStyle w:val="a9"/>
        <w:ind w:hanging="357"/>
        <w:rPr>
          <w:ins w:id="4545" w:author="Эльдар Галеев" w:date="2023-07-13T11:51:00Z"/>
          <w:iCs/>
          <w:rPrChange w:id="4546" w:author="Эльдар Галеев" w:date="2023-07-13T11:52:00Z">
            <w:rPr>
              <w:ins w:id="4547" w:author="Эльдар Галеев" w:date="2023-07-13T11:51:00Z"/>
            </w:rPr>
          </w:rPrChange>
        </w:rPr>
        <w:pPrChange w:id="4548" w:author="Эльдар Галеев" w:date="2023-07-13T11:52:00Z">
          <w:pPr>
            <w:pStyle w:val="a9"/>
            <w:ind w:left="851"/>
          </w:pPr>
        </w:pPrChange>
      </w:pPr>
      <w:ins w:id="4549" w:author="Эльдар Галеев" w:date="2023-07-13T11:51:00Z">
        <w:r w:rsidRPr="000E4B12">
          <w:rPr>
            <w:iCs/>
            <w:rPrChange w:id="4550" w:author="Эльдар Галеев" w:date="2023-07-13T11:52:00Z">
              <w:rPr/>
            </w:rPrChange>
          </w:rPr>
          <w:t>перепад температуры в реакторе №1;</w:t>
        </w:r>
      </w:ins>
    </w:p>
    <w:p w14:paraId="26960865" w14:textId="77777777" w:rsidR="000E4B12" w:rsidRPr="000E4B12" w:rsidRDefault="000E4B12">
      <w:pPr>
        <w:pStyle w:val="a9"/>
        <w:ind w:hanging="357"/>
        <w:rPr>
          <w:ins w:id="4551" w:author="Эльдар Галеев" w:date="2023-07-13T11:51:00Z"/>
          <w:iCs/>
          <w:rPrChange w:id="4552" w:author="Эльдар Галеев" w:date="2023-07-13T11:52:00Z">
            <w:rPr>
              <w:ins w:id="4553" w:author="Эльдар Галеев" w:date="2023-07-13T11:51:00Z"/>
            </w:rPr>
          </w:rPrChange>
        </w:rPr>
        <w:pPrChange w:id="4554" w:author="Эльдар Галеев" w:date="2023-07-13T11:52:00Z">
          <w:pPr>
            <w:pStyle w:val="a9"/>
            <w:ind w:left="851"/>
          </w:pPr>
        </w:pPrChange>
      </w:pPr>
      <w:ins w:id="4555" w:author="Эльдар Галеев" w:date="2023-07-13T11:51:00Z">
        <w:r w:rsidRPr="000E4B12">
          <w:rPr>
            <w:iCs/>
            <w:rPrChange w:id="4556" w:author="Эльдар Галеев" w:date="2023-07-13T11:52:00Z">
              <w:rPr/>
            </w:rPrChange>
          </w:rPr>
          <w:t>перепад температуры в реакторе №2;</w:t>
        </w:r>
      </w:ins>
    </w:p>
    <w:p w14:paraId="64CCDF6F" w14:textId="77777777" w:rsidR="000E4B12" w:rsidRPr="000E4B12" w:rsidRDefault="000E4B12">
      <w:pPr>
        <w:pStyle w:val="a9"/>
        <w:ind w:hanging="357"/>
        <w:rPr>
          <w:ins w:id="4557" w:author="Эльдар Галеев" w:date="2023-07-13T11:51:00Z"/>
          <w:iCs/>
          <w:rPrChange w:id="4558" w:author="Эльдар Галеев" w:date="2023-07-13T11:52:00Z">
            <w:rPr>
              <w:ins w:id="4559" w:author="Эльдар Галеев" w:date="2023-07-13T11:51:00Z"/>
            </w:rPr>
          </w:rPrChange>
        </w:rPr>
        <w:pPrChange w:id="4560" w:author="Эльдар Галеев" w:date="2023-07-13T11:52:00Z">
          <w:pPr>
            <w:pStyle w:val="a9"/>
            <w:ind w:left="851"/>
          </w:pPr>
        </w:pPrChange>
      </w:pPr>
      <w:ins w:id="4561" w:author="Эльдар Галеев" w:date="2023-07-13T11:51:00Z">
        <w:r w:rsidRPr="000E4B12">
          <w:rPr>
            <w:iCs/>
            <w:rPrChange w:id="4562" w:author="Эльдар Галеев" w:date="2023-07-13T11:52:00Z">
              <w:rPr/>
            </w:rPrChange>
          </w:rPr>
          <w:t>перепад температуры в реакторе №3;</w:t>
        </w:r>
      </w:ins>
    </w:p>
    <w:p w14:paraId="22A48FE0" w14:textId="77777777" w:rsidR="000E4B12" w:rsidRPr="000E4B12" w:rsidRDefault="000E4B12">
      <w:pPr>
        <w:pStyle w:val="a9"/>
        <w:ind w:hanging="357"/>
        <w:rPr>
          <w:ins w:id="4563" w:author="Эльдар Галеев" w:date="2023-07-13T11:51:00Z"/>
          <w:iCs/>
          <w:rPrChange w:id="4564" w:author="Эльдар Галеев" w:date="2023-07-13T11:52:00Z">
            <w:rPr>
              <w:ins w:id="4565" w:author="Эльдар Галеев" w:date="2023-07-13T11:51:00Z"/>
            </w:rPr>
          </w:rPrChange>
        </w:rPr>
        <w:pPrChange w:id="4566" w:author="Эльдар Галеев" w:date="2023-07-13T11:52:00Z">
          <w:pPr>
            <w:pStyle w:val="a9"/>
            <w:ind w:left="851"/>
          </w:pPr>
        </w:pPrChange>
      </w:pPr>
      <w:ins w:id="4567" w:author="Эльдар Галеев" w:date="2023-07-13T11:51:00Z">
        <w:r w:rsidRPr="000E4B12">
          <w:rPr>
            <w:iCs/>
            <w:rPrChange w:id="4568" w:author="Эльдар Галеев" w:date="2023-07-13T11:52:00Z">
              <w:rPr/>
            </w:rPrChange>
          </w:rPr>
          <w:t>суммарный перепад температуры в реакторах №1, №2, №3;</w:t>
        </w:r>
      </w:ins>
    </w:p>
    <w:p w14:paraId="1E304318" w14:textId="77777777" w:rsidR="000E4B12" w:rsidRPr="000E4B12" w:rsidRDefault="000E4B12">
      <w:pPr>
        <w:pStyle w:val="a9"/>
        <w:ind w:hanging="357"/>
        <w:rPr>
          <w:ins w:id="4569" w:author="Эльдар Галеев" w:date="2023-07-13T11:51:00Z"/>
          <w:iCs/>
          <w:rPrChange w:id="4570" w:author="Эльдар Галеев" w:date="2023-07-13T11:52:00Z">
            <w:rPr>
              <w:ins w:id="4571" w:author="Эльдар Галеев" w:date="2023-07-13T11:51:00Z"/>
            </w:rPr>
          </w:rPrChange>
        </w:rPr>
        <w:pPrChange w:id="4572" w:author="Эльдар Галеев" w:date="2023-07-13T11:52:00Z">
          <w:pPr>
            <w:pStyle w:val="a9"/>
            <w:ind w:left="851"/>
          </w:pPr>
        </w:pPrChange>
      </w:pPr>
      <w:ins w:id="4573" w:author="Эльдар Галеев" w:date="2023-07-13T11:51:00Z">
        <w:r w:rsidRPr="000E4B12">
          <w:rPr>
            <w:iCs/>
            <w:rPrChange w:id="4574" w:author="Эльдар Галеев" w:date="2023-07-13T11:52:00Z">
              <w:rPr/>
            </w:rPrChange>
          </w:rPr>
          <w:t>мольное отношение ацетон/фенол на входе реактора №1;</w:t>
        </w:r>
      </w:ins>
    </w:p>
    <w:p w14:paraId="3C8AA478" w14:textId="77777777" w:rsidR="000E4B12" w:rsidRPr="000E4B12" w:rsidRDefault="000E4B12">
      <w:pPr>
        <w:pStyle w:val="a9"/>
        <w:ind w:hanging="357"/>
        <w:rPr>
          <w:ins w:id="4575" w:author="Эльдар Галеев" w:date="2023-07-13T11:51:00Z"/>
          <w:iCs/>
          <w:rPrChange w:id="4576" w:author="Эльдар Галеев" w:date="2023-07-13T11:52:00Z">
            <w:rPr>
              <w:ins w:id="4577" w:author="Эльдар Галеев" w:date="2023-07-13T11:51:00Z"/>
            </w:rPr>
          </w:rPrChange>
        </w:rPr>
        <w:pPrChange w:id="4578" w:author="Эльдар Галеев" w:date="2023-07-13T11:52:00Z">
          <w:pPr>
            <w:pStyle w:val="a9"/>
            <w:ind w:left="851"/>
          </w:pPr>
        </w:pPrChange>
      </w:pPr>
      <w:ins w:id="4579" w:author="Эльдар Галеев" w:date="2023-07-13T11:51:00Z">
        <w:r w:rsidRPr="000E4B12">
          <w:rPr>
            <w:iCs/>
            <w:rPrChange w:id="4580" w:author="Эльдар Галеев" w:date="2023-07-13T11:52:00Z">
              <w:rPr/>
            </w:rPrChange>
          </w:rPr>
          <w:t>мольное отношение ацетон/фенол на входе реактора №2 (при условии проведения ежедневных лабораторных анализов реакционной смеси на выходе реактора №1);</w:t>
        </w:r>
      </w:ins>
    </w:p>
    <w:p w14:paraId="2DD464A4" w14:textId="77777777" w:rsidR="000E4B12" w:rsidRPr="000E4B12" w:rsidRDefault="000E4B12">
      <w:pPr>
        <w:pStyle w:val="a9"/>
        <w:ind w:hanging="357"/>
        <w:rPr>
          <w:ins w:id="4581" w:author="Эльдар Галеев" w:date="2023-07-13T11:51:00Z"/>
          <w:iCs/>
          <w:rPrChange w:id="4582" w:author="Эльдар Галеев" w:date="2023-07-13T11:52:00Z">
            <w:rPr>
              <w:ins w:id="4583" w:author="Эльдар Галеев" w:date="2023-07-13T11:51:00Z"/>
            </w:rPr>
          </w:rPrChange>
        </w:rPr>
        <w:pPrChange w:id="4584" w:author="Эльдар Галеев" w:date="2023-07-13T11:52:00Z">
          <w:pPr>
            <w:pStyle w:val="a9"/>
            <w:ind w:left="851"/>
          </w:pPr>
        </w:pPrChange>
      </w:pPr>
      <w:ins w:id="4585" w:author="Эльдар Галеев" w:date="2023-07-13T11:51:00Z">
        <w:r w:rsidRPr="000E4B12">
          <w:rPr>
            <w:iCs/>
            <w:rPrChange w:id="4586" w:author="Эльдар Галеев" w:date="2023-07-13T11:52:00Z">
              <w:rPr/>
            </w:rPrChange>
          </w:rPr>
          <w:t>мольное отношение ацетон/фенол на входе реактора №3 (при условии проведения ежедневных лабораторных анализов реакционной смеси на выходе реактора №2).</w:t>
        </w:r>
      </w:ins>
    </w:p>
    <w:p w14:paraId="4825A146" w14:textId="77777777" w:rsidR="000E4B12" w:rsidRPr="00613C93" w:rsidRDefault="000E4B12" w:rsidP="000E4B12">
      <w:pPr>
        <w:pStyle w:val="af4"/>
        <w:rPr>
          <w:ins w:id="4587" w:author="Эльдар Галеев" w:date="2023-07-13T11:51:00Z"/>
          <w:lang w:val="en-US"/>
        </w:rPr>
      </w:pPr>
      <w:ins w:id="4588" w:author="Эльдар Галеев" w:date="2023-07-13T11:51:00Z">
        <w:r w:rsidRPr="006A5FC1">
          <w:t>Оптимизация:</w:t>
        </w:r>
      </w:ins>
    </w:p>
    <w:p w14:paraId="66A8CF06" w14:textId="77777777" w:rsidR="000E4B12" w:rsidRPr="00AD1907" w:rsidRDefault="000E4B12">
      <w:pPr>
        <w:pStyle w:val="a9"/>
        <w:ind w:hanging="357"/>
        <w:rPr>
          <w:ins w:id="4589" w:author="Эльдар Галеев" w:date="2023-07-13T11:51:00Z"/>
          <w:iCs/>
        </w:rPr>
        <w:pPrChange w:id="4590" w:author="Эльдар Галеев" w:date="2023-07-13T11:52:00Z">
          <w:pPr>
            <w:pStyle w:val="a9"/>
            <w:ind w:left="851"/>
          </w:pPr>
        </w:pPrChange>
      </w:pPr>
      <w:ins w:id="4591" w:author="Эльдар Галеев" w:date="2023-07-13T11:51:00Z">
        <w:r w:rsidRPr="005373C5">
          <w:rPr>
            <w:iCs/>
          </w:rPr>
          <w:t xml:space="preserve">максимизация содержания </w:t>
        </w:r>
        <w:proofErr w:type="spellStart"/>
        <w:r w:rsidRPr="005373C5">
          <w:rPr>
            <w:iCs/>
          </w:rPr>
          <w:t>бисфенола</w:t>
        </w:r>
        <w:proofErr w:type="spellEnd"/>
        <w:r w:rsidRPr="005373C5">
          <w:rPr>
            <w:iCs/>
          </w:rPr>
          <w:t xml:space="preserve"> А в реакционной смеси после реактора №3 при ограничении на </w:t>
        </w:r>
        <w:r w:rsidRPr="005373C5">
          <w:rPr>
            <w:iCs/>
          </w:rPr>
          <w:tab/>
          <w:t>суммарный перепад температуры в реакторах №1, №2, №3.</w:t>
        </w:r>
      </w:ins>
    </w:p>
    <w:p w14:paraId="751AF5CA" w14:textId="77777777" w:rsidR="000E4B12" w:rsidRDefault="000E4B12" w:rsidP="000E4B12">
      <w:pPr>
        <w:pStyle w:val="21"/>
        <w:rPr>
          <w:ins w:id="4592" w:author="Эльдар Галеев" w:date="2023-07-13T11:51:00Z"/>
        </w:rPr>
      </w:pPr>
      <w:ins w:id="4593" w:author="Эльдар Галеев" w:date="2023-07-13T11:51:00Z">
        <w:r w:rsidRPr="00121A0C">
          <w:t xml:space="preserve">Контроллер </w:t>
        </w:r>
        <w:r w:rsidRPr="009A0D50">
          <w:t xml:space="preserve">дегидратора С-200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t>С_200</w:t>
        </w:r>
        <w:r w:rsidRPr="00121A0C">
          <w:t>)</w:t>
        </w:r>
      </w:ins>
    </w:p>
    <w:p w14:paraId="265433B5" w14:textId="77777777" w:rsidR="000E4B12" w:rsidRPr="006A5FC1" w:rsidRDefault="000E4B12" w:rsidP="000E4B12">
      <w:pPr>
        <w:pStyle w:val="af4"/>
        <w:rPr>
          <w:ins w:id="4594" w:author="Эльдар Галеев" w:date="2023-07-13T11:51:00Z"/>
        </w:rPr>
      </w:pPr>
      <w:ins w:id="4595" w:author="Эльдар Галеев" w:date="2023-07-13T11:51:00Z">
        <w:r w:rsidRPr="006A5FC1">
          <w:t xml:space="preserve">Контроллер </w:t>
        </w:r>
        <w:r w:rsidRPr="009A0D50">
          <w:t>CNTR_BFA_С_200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07505AD5" w14:textId="77777777" w:rsidR="000E4B12" w:rsidRPr="000E4B12" w:rsidRDefault="000E4B12">
      <w:pPr>
        <w:pStyle w:val="a9"/>
        <w:ind w:hanging="357"/>
        <w:rPr>
          <w:ins w:id="4596" w:author="Эльдар Галеев" w:date="2023-07-13T11:51:00Z"/>
          <w:iCs/>
          <w:rPrChange w:id="4597" w:author="Эльдар Галеев" w:date="2023-07-13T11:53:00Z">
            <w:rPr>
              <w:ins w:id="4598" w:author="Эльдар Галеев" w:date="2023-07-13T11:51:00Z"/>
              <w:lang w:val="en-US"/>
            </w:rPr>
          </w:rPrChange>
        </w:rPr>
        <w:pPrChange w:id="4599" w:author="Эльдар Галеев" w:date="2023-07-13T11:53:00Z">
          <w:pPr>
            <w:pStyle w:val="a9"/>
            <w:ind w:left="851"/>
          </w:pPr>
        </w:pPrChange>
      </w:pPr>
      <w:ins w:id="4600" w:author="Эльдар Галеев" w:date="2023-07-13T11:51:00Z">
        <w:r w:rsidRPr="005373C5">
          <w:rPr>
            <w:iCs/>
          </w:rPr>
          <w:t>главный дегидратор С-200.</w:t>
        </w:r>
      </w:ins>
    </w:p>
    <w:p w14:paraId="30B95A12" w14:textId="77777777" w:rsidR="000E4B12" w:rsidRPr="006A5FC1" w:rsidRDefault="000E4B12" w:rsidP="000E4B12">
      <w:pPr>
        <w:pStyle w:val="22"/>
        <w:rPr>
          <w:ins w:id="4601" w:author="Эльдар Галеев" w:date="2023-07-13T11:51:00Z"/>
        </w:rPr>
      </w:pPr>
      <w:ins w:id="4602" w:author="Эльдар Галеев" w:date="2023-07-13T11:51:00Z">
        <w:r w:rsidRPr="006A5FC1">
          <w:t>Задачи управления и оптимизации</w:t>
        </w:r>
      </w:ins>
    </w:p>
    <w:p w14:paraId="51C14353" w14:textId="77777777" w:rsidR="000E4B12" w:rsidRPr="006A5FC1" w:rsidRDefault="000E4B12" w:rsidP="000E4B12">
      <w:pPr>
        <w:pStyle w:val="af4"/>
        <w:rPr>
          <w:ins w:id="4603" w:author="Эльдар Галеев" w:date="2023-07-13T11:51:00Z"/>
        </w:rPr>
      </w:pPr>
      <w:ins w:id="4604" w:author="Эльдар Галеев" w:date="2023-07-13T11:51:00Z">
        <w:r w:rsidRPr="006A5FC1">
          <w:t>Управление показателями качества продуктов:</w:t>
        </w:r>
      </w:ins>
    </w:p>
    <w:p w14:paraId="7E40985F" w14:textId="77777777" w:rsidR="000E4B12" w:rsidRPr="005373C5" w:rsidRDefault="000E4B12">
      <w:pPr>
        <w:pStyle w:val="a9"/>
        <w:ind w:hanging="357"/>
        <w:rPr>
          <w:ins w:id="4605" w:author="Эльдар Галеев" w:date="2023-07-13T11:51:00Z"/>
          <w:iCs/>
        </w:rPr>
        <w:pPrChange w:id="4606" w:author="Эльдар Галеев" w:date="2023-07-13T11:53:00Z">
          <w:pPr>
            <w:pStyle w:val="a9"/>
            <w:ind w:left="851"/>
          </w:pPr>
        </w:pPrChange>
      </w:pPr>
      <w:ins w:id="4607" w:author="Эльдар Галеев" w:date="2023-07-13T11:51:00Z">
        <w:r w:rsidRPr="005373C5">
          <w:rPr>
            <w:iCs/>
          </w:rPr>
          <w:t>содержание ацетона в кубовом продукте колонны С-200.</w:t>
        </w:r>
      </w:ins>
    </w:p>
    <w:p w14:paraId="0F2270D2" w14:textId="77777777" w:rsidR="000E4B12" w:rsidRPr="006A5FC1" w:rsidRDefault="000E4B12" w:rsidP="000E4B12">
      <w:pPr>
        <w:pStyle w:val="af4"/>
        <w:rPr>
          <w:ins w:id="4608" w:author="Эльдар Галеев" w:date="2023-07-13T11:51:00Z"/>
        </w:rPr>
      </w:pPr>
      <w:ins w:id="4609" w:author="Эльдар Галеев" w:date="2023-07-13T11:51:00Z">
        <w:r w:rsidRPr="006A5FC1">
          <w:lastRenderedPageBreak/>
          <w:t>Управление технологическими параметрами:</w:t>
        </w:r>
      </w:ins>
    </w:p>
    <w:p w14:paraId="374EE8F4" w14:textId="77777777" w:rsidR="000E4B12" w:rsidRDefault="000E4B12">
      <w:pPr>
        <w:pStyle w:val="a9"/>
        <w:ind w:left="709"/>
        <w:rPr>
          <w:ins w:id="4610" w:author="Эльдар Галеев" w:date="2023-07-13T11:51:00Z"/>
        </w:rPr>
        <w:pPrChange w:id="4611" w:author="Эльдар Галеев" w:date="2023-07-13T11:53:00Z">
          <w:pPr>
            <w:pStyle w:val="a9"/>
            <w:ind w:left="851"/>
          </w:pPr>
        </w:pPrChange>
      </w:pPr>
      <w:ins w:id="4612" w:author="Эльдар Галеев" w:date="2023-07-13T11:51:00Z">
        <w:r>
          <w:t xml:space="preserve">температура </w:t>
        </w:r>
        <w:r w:rsidRPr="008518E9">
          <w:t>паров с верха колонны С-200</w:t>
        </w:r>
        <w:r>
          <w:t>;</w:t>
        </w:r>
      </w:ins>
    </w:p>
    <w:p w14:paraId="694BA91D" w14:textId="77777777" w:rsidR="000E4B12" w:rsidRDefault="000E4B12">
      <w:pPr>
        <w:pStyle w:val="a9"/>
        <w:ind w:left="709"/>
        <w:rPr>
          <w:ins w:id="4613" w:author="Эльдар Галеев" w:date="2023-07-13T11:51:00Z"/>
        </w:rPr>
        <w:pPrChange w:id="4614" w:author="Эльдар Галеев" w:date="2023-07-13T11:53:00Z">
          <w:pPr>
            <w:pStyle w:val="a9"/>
            <w:ind w:left="851"/>
          </w:pPr>
        </w:pPrChange>
      </w:pPr>
      <w:ins w:id="4615" w:author="Эльдар Галеев" w:date="2023-07-13T11:51:00Z">
        <w:r w:rsidRPr="008518E9">
          <w:t>температур</w:t>
        </w:r>
        <w:r>
          <w:t>а</w:t>
        </w:r>
        <w:r w:rsidRPr="008518E9">
          <w:t xml:space="preserve"> середины колонны С-200</w:t>
        </w:r>
        <w:r>
          <w:t>;</w:t>
        </w:r>
      </w:ins>
    </w:p>
    <w:p w14:paraId="16A39A86" w14:textId="77777777" w:rsidR="000E4B12" w:rsidRPr="006A5FC1" w:rsidRDefault="000E4B12">
      <w:pPr>
        <w:pStyle w:val="a9"/>
        <w:ind w:left="709"/>
        <w:rPr>
          <w:ins w:id="4616" w:author="Эльдар Галеев" w:date="2023-07-13T11:51:00Z"/>
        </w:rPr>
        <w:pPrChange w:id="4617" w:author="Эльдар Галеев" w:date="2023-07-13T11:53:00Z">
          <w:pPr>
            <w:pStyle w:val="a9"/>
            <w:ind w:left="851"/>
          </w:pPr>
        </w:pPrChange>
      </w:pPr>
      <w:ins w:id="4618" w:author="Эльдар Галеев" w:date="2023-07-13T11:51:00Z">
        <w:r w:rsidRPr="008518E9">
          <w:t>температур</w:t>
        </w:r>
        <w:r>
          <w:t>а</w:t>
        </w:r>
        <w:r w:rsidRPr="008518E9">
          <w:t xml:space="preserve"> </w:t>
        </w:r>
        <w:r>
          <w:t>куба</w:t>
        </w:r>
        <w:r w:rsidRPr="008518E9">
          <w:t xml:space="preserve"> колонны С-200</w:t>
        </w:r>
        <w:r>
          <w:t>.</w:t>
        </w:r>
      </w:ins>
    </w:p>
    <w:p w14:paraId="1D6BCA1E" w14:textId="77777777" w:rsidR="000E4B12" w:rsidRPr="00613C93" w:rsidRDefault="000E4B12" w:rsidP="000E4B12">
      <w:pPr>
        <w:pStyle w:val="af4"/>
        <w:rPr>
          <w:ins w:id="4619" w:author="Эльдар Галеев" w:date="2023-07-13T11:51:00Z"/>
          <w:lang w:val="en-US"/>
        </w:rPr>
      </w:pPr>
      <w:ins w:id="4620" w:author="Эльдар Галеев" w:date="2023-07-13T11:51:00Z">
        <w:r w:rsidRPr="006A5FC1">
          <w:t>Оптимизация:</w:t>
        </w:r>
      </w:ins>
    </w:p>
    <w:p w14:paraId="4B35A6A8" w14:textId="77777777" w:rsidR="000E4B12" w:rsidRDefault="000E4B12">
      <w:pPr>
        <w:pStyle w:val="a9"/>
        <w:ind w:left="709"/>
        <w:rPr>
          <w:ins w:id="4621" w:author="Эльдар Галеев" w:date="2023-07-13T11:51:00Z"/>
        </w:rPr>
        <w:pPrChange w:id="4622" w:author="Эльдар Галеев" w:date="2023-07-13T11:53:00Z">
          <w:pPr>
            <w:pStyle w:val="a9"/>
            <w:ind w:left="851"/>
          </w:pPr>
        </w:pPrChange>
      </w:pPr>
      <w:ins w:id="4623" w:author="Эльдар Галеев" w:date="2023-07-13T11:51:00Z">
        <w:r>
          <w:t>минимизация</w:t>
        </w:r>
        <w:r w:rsidRPr="006A5FC1">
          <w:t xml:space="preserve"> </w:t>
        </w:r>
        <w:r>
          <w:t>расхода греющего пара</w:t>
        </w:r>
        <w:r w:rsidRPr="009A0D50">
          <w:t xml:space="preserve"> в кипятильник Е-200</w:t>
        </w:r>
        <w:r w:rsidRPr="00EF6435">
          <w:t xml:space="preserve"> </w:t>
        </w:r>
        <w:r>
          <w:t xml:space="preserve">при ограничении на </w:t>
        </w:r>
        <w:r w:rsidRPr="00EF6435">
          <w:t xml:space="preserve">содержание </w:t>
        </w:r>
        <w:r>
          <w:t>воды</w:t>
        </w:r>
        <w:r w:rsidRPr="00EF6435">
          <w:t xml:space="preserve"> в кубовом продукте колонны С-200</w:t>
        </w:r>
        <w:r>
          <w:t>.</w:t>
        </w:r>
      </w:ins>
    </w:p>
    <w:p w14:paraId="644758FD" w14:textId="77777777" w:rsidR="000E4B12" w:rsidRDefault="000E4B12" w:rsidP="000E4B12">
      <w:pPr>
        <w:pStyle w:val="21"/>
        <w:jc w:val="both"/>
        <w:rPr>
          <w:ins w:id="4624" w:author="Эльдар Галеев" w:date="2023-07-13T11:51:00Z"/>
        </w:rPr>
      </w:pPr>
      <w:ins w:id="4625" w:author="Эльдар Галеев" w:date="2023-07-13T11:51:00Z">
        <w:r w:rsidRPr="00121A0C">
          <w:t xml:space="preserve">Контроллер </w:t>
        </w:r>
        <w:r w:rsidRPr="005E013E">
          <w:t>регенерации и очистки ацетона в колоннах С-220, С-230</w:t>
        </w:r>
        <w:r w:rsidRPr="009A0D50">
          <w:t xml:space="preserve">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t>С_2</w:t>
        </w:r>
        <w:r w:rsidRPr="005E013E">
          <w:t>2</w:t>
        </w:r>
        <w:r>
          <w:t>0</w:t>
        </w:r>
        <w:r w:rsidRPr="005E013E">
          <w:t>_230</w:t>
        </w:r>
        <w:r w:rsidRPr="00121A0C">
          <w:t>)</w:t>
        </w:r>
      </w:ins>
    </w:p>
    <w:p w14:paraId="202DD993" w14:textId="77777777" w:rsidR="000E4B12" w:rsidRPr="006A5FC1" w:rsidRDefault="000E4B12" w:rsidP="000E4B12">
      <w:pPr>
        <w:pStyle w:val="af4"/>
        <w:rPr>
          <w:ins w:id="4626" w:author="Эльдар Галеев" w:date="2023-07-13T11:51:00Z"/>
        </w:rPr>
      </w:pPr>
      <w:ins w:id="4627" w:author="Эльдар Галеев" w:date="2023-07-13T11:51:00Z">
        <w:r w:rsidRPr="006A5FC1">
          <w:t xml:space="preserve">Контроллер </w:t>
        </w:r>
        <w:r w:rsidRPr="005E013E">
          <w:t>CNTR_BFA_С_220_230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1A0092F4" w14:textId="77777777" w:rsidR="000E4B12" w:rsidRDefault="000E4B12">
      <w:pPr>
        <w:pStyle w:val="a9"/>
        <w:ind w:left="709"/>
        <w:rPr>
          <w:ins w:id="4628" w:author="Эльдар Галеев" w:date="2023-07-13T11:51:00Z"/>
        </w:rPr>
        <w:pPrChange w:id="4629" w:author="Эльдар Галеев" w:date="2023-07-13T11:53:00Z">
          <w:pPr>
            <w:pStyle w:val="a9"/>
            <w:ind w:left="851"/>
          </w:pPr>
        </w:pPrChange>
      </w:pPr>
      <w:ins w:id="4630" w:author="Эльдар Галеев" w:date="2023-07-13T11:51:00Z">
        <w:r>
          <w:t>колонна регенерации ацетона С-220;</w:t>
        </w:r>
      </w:ins>
    </w:p>
    <w:p w14:paraId="2312571C" w14:textId="77777777" w:rsidR="000E4B12" w:rsidRPr="009A0D50" w:rsidRDefault="000E4B12">
      <w:pPr>
        <w:pStyle w:val="a9"/>
        <w:ind w:left="709"/>
        <w:rPr>
          <w:ins w:id="4631" w:author="Эльдар Галеев" w:date="2023-07-13T11:51:00Z"/>
          <w:lang w:val="en-US"/>
        </w:rPr>
        <w:pPrChange w:id="4632" w:author="Эльдар Галеев" w:date="2023-07-13T11:53:00Z">
          <w:pPr>
            <w:pStyle w:val="a9"/>
            <w:ind w:left="851"/>
          </w:pPr>
        </w:pPrChange>
      </w:pPr>
      <w:ins w:id="4633" w:author="Эльдар Галеев" w:date="2023-07-13T11:51:00Z">
        <w:r>
          <w:t>колонна очистки ацетона С-230.</w:t>
        </w:r>
      </w:ins>
    </w:p>
    <w:p w14:paraId="11A4970E" w14:textId="77777777" w:rsidR="000E4B12" w:rsidRPr="006A5FC1" w:rsidRDefault="000E4B12" w:rsidP="000E4B12">
      <w:pPr>
        <w:pStyle w:val="22"/>
        <w:rPr>
          <w:ins w:id="4634" w:author="Эльдар Галеев" w:date="2023-07-13T11:51:00Z"/>
        </w:rPr>
      </w:pPr>
      <w:ins w:id="4635" w:author="Эльдар Галеев" w:date="2023-07-13T11:51:00Z">
        <w:r w:rsidRPr="006A5FC1">
          <w:t>Задачи управления и оптимизации</w:t>
        </w:r>
      </w:ins>
    </w:p>
    <w:p w14:paraId="7243AB4E" w14:textId="77777777" w:rsidR="000E4B12" w:rsidRPr="006A5FC1" w:rsidRDefault="000E4B12" w:rsidP="000E4B12">
      <w:pPr>
        <w:pStyle w:val="af4"/>
        <w:rPr>
          <w:ins w:id="4636" w:author="Эльдар Галеев" w:date="2023-07-13T11:51:00Z"/>
        </w:rPr>
      </w:pPr>
      <w:ins w:id="4637" w:author="Эльдар Галеев" w:date="2023-07-13T11:51:00Z">
        <w:r w:rsidRPr="006A5FC1">
          <w:t>Управление показателями качества продуктов:</w:t>
        </w:r>
      </w:ins>
    </w:p>
    <w:p w14:paraId="290FCA85" w14:textId="77777777" w:rsidR="000E4B12" w:rsidRDefault="000E4B12">
      <w:pPr>
        <w:pStyle w:val="a9"/>
        <w:ind w:left="709"/>
        <w:rPr>
          <w:ins w:id="4638" w:author="Эльдар Галеев" w:date="2023-07-13T11:51:00Z"/>
        </w:rPr>
        <w:pPrChange w:id="4639" w:author="Эльдар Галеев" w:date="2023-07-13T11:53:00Z">
          <w:pPr>
            <w:pStyle w:val="a9"/>
            <w:ind w:left="851"/>
          </w:pPr>
        </w:pPrChange>
      </w:pPr>
      <w:ins w:id="4640" w:author="Эльдар Галеев" w:date="2023-07-13T11:51:00Z">
        <w:r>
          <w:t>содержание</w:t>
        </w:r>
        <w:r w:rsidRPr="00FE3908">
          <w:t xml:space="preserve"> </w:t>
        </w:r>
        <w:r>
          <w:t>ацетона в к</w:t>
        </w:r>
        <w:r w:rsidRPr="00CB0BC9">
          <w:t>убов</w:t>
        </w:r>
        <w:r>
          <w:t>ом</w:t>
        </w:r>
        <w:r w:rsidRPr="00CB0BC9">
          <w:t xml:space="preserve"> продукт</w:t>
        </w:r>
        <w:r>
          <w:t>е</w:t>
        </w:r>
        <w:r w:rsidRPr="00CB0BC9">
          <w:t xml:space="preserve"> колонны С-2</w:t>
        </w:r>
        <w:r>
          <w:t>2</w:t>
        </w:r>
        <w:r w:rsidRPr="00CB0BC9">
          <w:t>0</w:t>
        </w:r>
        <w:r>
          <w:t>;</w:t>
        </w:r>
      </w:ins>
    </w:p>
    <w:p w14:paraId="5DD91B78" w14:textId="77777777" w:rsidR="000E4B12" w:rsidRDefault="000E4B12">
      <w:pPr>
        <w:pStyle w:val="a9"/>
        <w:ind w:left="709"/>
        <w:rPr>
          <w:ins w:id="4641" w:author="Эльдар Галеев" w:date="2023-07-13T11:51:00Z"/>
        </w:rPr>
        <w:pPrChange w:id="4642" w:author="Эльдар Галеев" w:date="2023-07-13T11:53:00Z">
          <w:pPr>
            <w:pStyle w:val="a9"/>
            <w:ind w:left="851"/>
          </w:pPr>
        </w:pPrChange>
      </w:pPr>
      <w:ins w:id="4643" w:author="Эльдар Галеев" w:date="2023-07-13T11:51:00Z">
        <w:r>
          <w:t>содержание</w:t>
        </w:r>
        <w:r w:rsidRPr="00FE3908">
          <w:t xml:space="preserve"> </w:t>
        </w:r>
        <w:r>
          <w:t>метанола в к</w:t>
        </w:r>
        <w:r w:rsidRPr="00CB0BC9">
          <w:t>убов</w:t>
        </w:r>
        <w:r>
          <w:t>ом</w:t>
        </w:r>
        <w:r w:rsidRPr="00CB0BC9">
          <w:t xml:space="preserve"> продукт</w:t>
        </w:r>
        <w:r>
          <w:t>е</w:t>
        </w:r>
        <w:r w:rsidRPr="00CB0BC9">
          <w:t xml:space="preserve"> колонны С-2</w:t>
        </w:r>
        <w:r>
          <w:t>3</w:t>
        </w:r>
        <w:r w:rsidRPr="00CB0BC9">
          <w:t>0</w:t>
        </w:r>
        <w:r>
          <w:t>;</w:t>
        </w:r>
      </w:ins>
    </w:p>
    <w:p w14:paraId="6CFFAB8C" w14:textId="77777777" w:rsidR="000E4B12" w:rsidRPr="00FE3908" w:rsidRDefault="000E4B12">
      <w:pPr>
        <w:pStyle w:val="a9"/>
        <w:ind w:left="709"/>
        <w:rPr>
          <w:ins w:id="4644" w:author="Эльдар Галеев" w:date="2023-07-13T11:51:00Z"/>
        </w:rPr>
        <w:pPrChange w:id="4645" w:author="Эльдар Галеев" w:date="2023-07-13T11:53:00Z">
          <w:pPr>
            <w:pStyle w:val="a9"/>
            <w:ind w:left="851"/>
          </w:pPr>
        </w:pPrChange>
      </w:pPr>
      <w:ins w:id="4646" w:author="Эльдар Галеев" w:date="2023-07-13T11:51:00Z">
        <w:r>
          <w:t>содержание</w:t>
        </w:r>
        <w:r w:rsidRPr="00FE3908">
          <w:t xml:space="preserve"> </w:t>
        </w:r>
        <w:r>
          <w:t>воды в к</w:t>
        </w:r>
        <w:r w:rsidRPr="00CB0BC9">
          <w:t>убов</w:t>
        </w:r>
        <w:r>
          <w:t>ом</w:t>
        </w:r>
        <w:r w:rsidRPr="00CB0BC9">
          <w:t xml:space="preserve"> продукт</w:t>
        </w:r>
        <w:r>
          <w:t>е</w:t>
        </w:r>
        <w:r w:rsidRPr="00CB0BC9">
          <w:t xml:space="preserve"> колонны С-2</w:t>
        </w:r>
        <w:r>
          <w:t>3</w:t>
        </w:r>
        <w:r w:rsidRPr="00CB0BC9">
          <w:t>0</w:t>
        </w:r>
        <w:r>
          <w:t>.</w:t>
        </w:r>
      </w:ins>
    </w:p>
    <w:p w14:paraId="27651BB6" w14:textId="77777777" w:rsidR="000E4B12" w:rsidRPr="006A5FC1" w:rsidRDefault="000E4B12" w:rsidP="000E4B12">
      <w:pPr>
        <w:pStyle w:val="af4"/>
        <w:rPr>
          <w:ins w:id="4647" w:author="Эльдар Галеев" w:date="2023-07-13T11:51:00Z"/>
        </w:rPr>
      </w:pPr>
      <w:ins w:id="4648" w:author="Эльдар Галеев" w:date="2023-07-13T11:51:00Z">
        <w:r w:rsidRPr="006A5FC1">
          <w:t>Управление технологическими параметрами:</w:t>
        </w:r>
      </w:ins>
    </w:p>
    <w:p w14:paraId="6CE4E6B6" w14:textId="77777777" w:rsidR="000E4B12" w:rsidRDefault="000E4B12">
      <w:pPr>
        <w:pStyle w:val="a9"/>
        <w:ind w:left="709"/>
        <w:rPr>
          <w:ins w:id="4649" w:author="Эльдар Галеев" w:date="2023-07-13T11:51:00Z"/>
        </w:rPr>
        <w:pPrChange w:id="4650" w:author="Эльдар Галеев" w:date="2023-07-13T11:53:00Z">
          <w:pPr>
            <w:pStyle w:val="a9"/>
            <w:ind w:left="851"/>
          </w:pPr>
        </w:pPrChange>
      </w:pPr>
      <w:ins w:id="4651" w:author="Эльдар Галеев" w:date="2023-07-13T11:51:00Z">
        <w:r>
          <w:t xml:space="preserve">температура </w:t>
        </w:r>
        <w:r w:rsidRPr="008518E9">
          <w:t>паров с верха колонны С-2</w:t>
        </w:r>
        <w:r>
          <w:t>2</w:t>
        </w:r>
        <w:r w:rsidRPr="008518E9">
          <w:t>0</w:t>
        </w:r>
        <w:r>
          <w:t>;</w:t>
        </w:r>
      </w:ins>
    </w:p>
    <w:p w14:paraId="2473CCE7" w14:textId="77777777" w:rsidR="000E4B12" w:rsidRDefault="000E4B12">
      <w:pPr>
        <w:pStyle w:val="a9"/>
        <w:ind w:left="709"/>
        <w:rPr>
          <w:ins w:id="4652" w:author="Эльдар Галеев" w:date="2023-07-13T11:51:00Z"/>
        </w:rPr>
        <w:pPrChange w:id="4653" w:author="Эльдар Галеев" w:date="2023-07-13T11:53:00Z">
          <w:pPr>
            <w:pStyle w:val="a9"/>
            <w:ind w:left="851"/>
          </w:pPr>
        </w:pPrChange>
      </w:pPr>
      <w:ins w:id="4654" w:author="Эльдар Галеев" w:date="2023-07-13T11:51:00Z">
        <w:r w:rsidRPr="008518E9">
          <w:t>температур</w:t>
        </w:r>
        <w:r>
          <w:t>а</w:t>
        </w:r>
        <w:r w:rsidRPr="008518E9">
          <w:t xml:space="preserve"> середины колонны С-2</w:t>
        </w:r>
        <w:r>
          <w:t>2</w:t>
        </w:r>
        <w:r w:rsidRPr="008518E9">
          <w:t>0</w:t>
        </w:r>
        <w:r>
          <w:t>;</w:t>
        </w:r>
      </w:ins>
    </w:p>
    <w:p w14:paraId="09888C45" w14:textId="77777777" w:rsidR="000E4B12" w:rsidRDefault="000E4B12">
      <w:pPr>
        <w:pStyle w:val="a9"/>
        <w:ind w:left="709"/>
        <w:rPr>
          <w:ins w:id="4655" w:author="Эльдар Галеев" w:date="2023-07-13T11:51:00Z"/>
        </w:rPr>
        <w:pPrChange w:id="4656" w:author="Эльдар Галеев" w:date="2023-07-13T11:53:00Z">
          <w:pPr>
            <w:pStyle w:val="a9"/>
            <w:ind w:left="851"/>
          </w:pPr>
        </w:pPrChange>
      </w:pPr>
      <w:ins w:id="4657" w:author="Эльдар Галеев" w:date="2023-07-13T11:51:00Z">
        <w:r w:rsidRPr="008518E9">
          <w:t>температур</w:t>
        </w:r>
        <w:r>
          <w:t>а</w:t>
        </w:r>
        <w:r w:rsidRPr="008518E9">
          <w:t xml:space="preserve"> </w:t>
        </w:r>
        <w:r>
          <w:t>куба</w:t>
        </w:r>
        <w:r w:rsidRPr="008518E9">
          <w:t xml:space="preserve"> колонны С-2</w:t>
        </w:r>
        <w:r>
          <w:t>2</w:t>
        </w:r>
        <w:r w:rsidRPr="008518E9">
          <w:t>0</w:t>
        </w:r>
        <w:r>
          <w:t>;</w:t>
        </w:r>
      </w:ins>
    </w:p>
    <w:p w14:paraId="5679D814" w14:textId="77777777" w:rsidR="000E4B12" w:rsidRDefault="000E4B12">
      <w:pPr>
        <w:pStyle w:val="a9"/>
        <w:ind w:left="709"/>
        <w:rPr>
          <w:ins w:id="4658" w:author="Эльдар Галеев" w:date="2023-07-13T11:51:00Z"/>
        </w:rPr>
        <w:pPrChange w:id="4659" w:author="Эльдар Галеев" w:date="2023-07-13T11:53:00Z">
          <w:pPr>
            <w:pStyle w:val="a9"/>
            <w:ind w:left="851"/>
          </w:pPr>
        </w:pPrChange>
      </w:pPr>
      <w:ins w:id="4660" w:author="Эльдар Галеев" w:date="2023-07-13T11:51:00Z">
        <w:r>
          <w:t xml:space="preserve">температура </w:t>
        </w:r>
        <w:r w:rsidRPr="008518E9">
          <w:t>паров с верха колонны С-2</w:t>
        </w:r>
        <w:r>
          <w:t>3</w:t>
        </w:r>
        <w:r w:rsidRPr="008518E9">
          <w:t>0</w:t>
        </w:r>
        <w:r>
          <w:t>;</w:t>
        </w:r>
      </w:ins>
    </w:p>
    <w:p w14:paraId="1B636D21" w14:textId="77777777" w:rsidR="000E4B12" w:rsidRDefault="000E4B12">
      <w:pPr>
        <w:pStyle w:val="a9"/>
        <w:ind w:left="709"/>
        <w:rPr>
          <w:ins w:id="4661" w:author="Эльдар Галеев" w:date="2023-07-13T11:51:00Z"/>
        </w:rPr>
        <w:pPrChange w:id="4662" w:author="Эльдар Галеев" w:date="2023-07-13T11:53:00Z">
          <w:pPr>
            <w:pStyle w:val="a9"/>
            <w:ind w:left="851"/>
          </w:pPr>
        </w:pPrChange>
      </w:pPr>
      <w:ins w:id="4663" w:author="Эльдар Галеев" w:date="2023-07-13T11:51:00Z">
        <w:r w:rsidRPr="008518E9">
          <w:t>температур</w:t>
        </w:r>
        <w:r>
          <w:t>а</w:t>
        </w:r>
        <w:r w:rsidRPr="008518E9">
          <w:t xml:space="preserve"> середины колонны С-2</w:t>
        </w:r>
        <w:r>
          <w:t>3</w:t>
        </w:r>
        <w:r w:rsidRPr="008518E9">
          <w:t>0</w:t>
        </w:r>
        <w:r>
          <w:t>;</w:t>
        </w:r>
      </w:ins>
    </w:p>
    <w:p w14:paraId="505E5A1D" w14:textId="77777777" w:rsidR="000E4B12" w:rsidRPr="006A5FC1" w:rsidRDefault="000E4B12">
      <w:pPr>
        <w:pStyle w:val="a9"/>
        <w:ind w:left="709"/>
        <w:rPr>
          <w:ins w:id="4664" w:author="Эльдар Галеев" w:date="2023-07-13T11:51:00Z"/>
        </w:rPr>
        <w:pPrChange w:id="4665" w:author="Эльдар Галеев" w:date="2023-07-13T11:53:00Z">
          <w:pPr>
            <w:pStyle w:val="a9"/>
            <w:ind w:left="851"/>
          </w:pPr>
        </w:pPrChange>
      </w:pPr>
      <w:ins w:id="4666" w:author="Эльдар Галеев" w:date="2023-07-13T11:51:00Z">
        <w:r w:rsidRPr="008518E9">
          <w:t>температур</w:t>
        </w:r>
        <w:r>
          <w:t>а</w:t>
        </w:r>
        <w:r w:rsidRPr="008518E9">
          <w:t xml:space="preserve"> </w:t>
        </w:r>
        <w:r>
          <w:t>куба</w:t>
        </w:r>
        <w:r w:rsidRPr="008518E9">
          <w:t xml:space="preserve"> колонны С-2</w:t>
        </w:r>
        <w:r>
          <w:t>3</w:t>
        </w:r>
        <w:r w:rsidRPr="008518E9">
          <w:t>0</w:t>
        </w:r>
        <w:r>
          <w:t>.</w:t>
        </w:r>
      </w:ins>
    </w:p>
    <w:p w14:paraId="4EB3DD2E" w14:textId="77777777" w:rsidR="000E4B12" w:rsidRPr="00613C93" w:rsidRDefault="000E4B12" w:rsidP="000E4B12">
      <w:pPr>
        <w:pStyle w:val="af4"/>
        <w:rPr>
          <w:ins w:id="4667" w:author="Эльдар Галеев" w:date="2023-07-13T11:51:00Z"/>
          <w:lang w:val="en-US"/>
        </w:rPr>
      </w:pPr>
      <w:ins w:id="4668" w:author="Эльдар Галеев" w:date="2023-07-13T11:51:00Z">
        <w:r w:rsidRPr="006A5FC1">
          <w:t>Оптимизация:</w:t>
        </w:r>
      </w:ins>
    </w:p>
    <w:p w14:paraId="653914F6" w14:textId="77777777" w:rsidR="000E4B12" w:rsidRDefault="000E4B12" w:rsidP="000E4B12">
      <w:pPr>
        <w:pStyle w:val="a9"/>
        <w:rPr>
          <w:ins w:id="4669" w:author="Эльдар Галеев" w:date="2023-07-13T11:51:00Z"/>
        </w:rPr>
      </w:pPr>
      <w:ins w:id="4670" w:author="Эльдар Галеев" w:date="2023-07-13T11:51:00Z">
        <w:r>
          <w:t>минимизация</w:t>
        </w:r>
        <w:r w:rsidRPr="006A5FC1">
          <w:t xml:space="preserve"> </w:t>
        </w:r>
        <w:r>
          <w:t>расхода греющего пара</w:t>
        </w:r>
        <w:r w:rsidRPr="009A0D50">
          <w:t xml:space="preserve"> в кипятильник</w:t>
        </w:r>
        <w:r>
          <w:t>и</w:t>
        </w:r>
        <w:r w:rsidRPr="009A0D50">
          <w:t xml:space="preserve"> Е-2</w:t>
        </w:r>
        <w:r w:rsidRPr="005E013E">
          <w:t>2</w:t>
        </w:r>
        <w:r w:rsidRPr="009A0D50">
          <w:t>0</w:t>
        </w:r>
        <w:r>
          <w:t xml:space="preserve"> при </w:t>
        </w:r>
        <w:r w:rsidRPr="00EF6435">
          <w:t xml:space="preserve">ограничении на содержание </w:t>
        </w:r>
        <w:r>
          <w:t>ацетона</w:t>
        </w:r>
        <w:r w:rsidRPr="00EF6435">
          <w:t xml:space="preserve"> в кубовом продукте колонны С-2</w:t>
        </w:r>
        <w:r>
          <w:t>2</w:t>
        </w:r>
        <w:r w:rsidRPr="00EF6435">
          <w:t>0</w:t>
        </w:r>
        <w:r>
          <w:t>;</w:t>
        </w:r>
      </w:ins>
    </w:p>
    <w:p w14:paraId="59E606BE" w14:textId="77777777" w:rsidR="000E4B12" w:rsidRDefault="000E4B12" w:rsidP="000E4B12">
      <w:pPr>
        <w:pStyle w:val="a9"/>
        <w:rPr>
          <w:ins w:id="4671" w:author="Эльдар Галеев" w:date="2023-07-13T11:51:00Z"/>
        </w:rPr>
      </w:pPr>
      <w:ins w:id="4672" w:author="Эльдар Галеев" w:date="2023-07-13T11:51:00Z">
        <w:r>
          <w:t>минимизация</w:t>
        </w:r>
        <w:r w:rsidRPr="006A5FC1">
          <w:t xml:space="preserve"> </w:t>
        </w:r>
        <w:r>
          <w:t>расхода греющего пара</w:t>
        </w:r>
        <w:r w:rsidRPr="009A0D50">
          <w:t xml:space="preserve"> в кипятильник</w:t>
        </w:r>
        <w:r>
          <w:t>и</w:t>
        </w:r>
        <w:r w:rsidRPr="009A0D50">
          <w:t xml:space="preserve"> </w:t>
        </w:r>
        <w:r>
          <w:rPr>
            <w:lang w:val="en-US"/>
          </w:rPr>
          <w:t>E</w:t>
        </w:r>
        <w:r w:rsidRPr="005E013E">
          <w:t>-230</w:t>
        </w:r>
        <w:r>
          <w:t xml:space="preserve"> при </w:t>
        </w:r>
        <w:r w:rsidRPr="00EF6435">
          <w:t xml:space="preserve">ограничении на содержание </w:t>
        </w:r>
        <w:r>
          <w:t>метанола и воды</w:t>
        </w:r>
        <w:r w:rsidRPr="00EF6435">
          <w:t xml:space="preserve"> в кубовом продукте колонны С-2</w:t>
        </w:r>
        <w:r>
          <w:t>3</w:t>
        </w:r>
        <w:r w:rsidRPr="00EF6435">
          <w:t>0</w:t>
        </w:r>
        <w:r>
          <w:t>.</w:t>
        </w:r>
      </w:ins>
    </w:p>
    <w:p w14:paraId="689D9E02" w14:textId="77777777" w:rsidR="000E4B12" w:rsidRDefault="000E4B12" w:rsidP="000E4B12">
      <w:pPr>
        <w:pStyle w:val="21"/>
        <w:jc w:val="both"/>
        <w:rPr>
          <w:ins w:id="4673" w:author="Эльдар Галеев" w:date="2023-07-13T11:51:00Z"/>
        </w:rPr>
      </w:pPr>
      <w:ins w:id="4674" w:author="Эльдар Галеев" w:date="2023-07-13T11:51:00Z">
        <w:r w:rsidRPr="00121A0C">
          <w:lastRenderedPageBreak/>
          <w:t xml:space="preserve">Контроллер </w:t>
        </w:r>
        <w:r w:rsidRPr="005E013E">
          <w:t xml:space="preserve">регенерации и очистки </w:t>
        </w:r>
        <w:r>
          <w:t>фенола</w:t>
        </w:r>
        <w:r w:rsidRPr="005E013E">
          <w:t xml:space="preserve"> в колоннах С-2</w:t>
        </w:r>
        <w:r>
          <w:t>4</w:t>
        </w:r>
        <w:r w:rsidRPr="005E013E">
          <w:t>0, С-2</w:t>
        </w:r>
        <w:r>
          <w:t>5</w:t>
        </w:r>
        <w:r w:rsidRPr="005E013E">
          <w:t>0</w:t>
        </w:r>
        <w:r w:rsidRPr="009A0D50">
          <w:t xml:space="preserve">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t>С_240</w:t>
        </w:r>
        <w:r w:rsidRPr="005E013E">
          <w:t>_2</w:t>
        </w:r>
        <w:r>
          <w:t>5</w:t>
        </w:r>
        <w:r w:rsidRPr="005E013E">
          <w:t>0</w:t>
        </w:r>
        <w:r w:rsidRPr="00121A0C">
          <w:t>)</w:t>
        </w:r>
      </w:ins>
    </w:p>
    <w:p w14:paraId="01C39DA7" w14:textId="77777777" w:rsidR="000E4B12" w:rsidRPr="006A5FC1" w:rsidRDefault="000E4B12" w:rsidP="000E4B12">
      <w:pPr>
        <w:pStyle w:val="af4"/>
        <w:rPr>
          <w:ins w:id="4675" w:author="Эльдар Галеев" w:date="2023-07-13T11:51:00Z"/>
        </w:rPr>
      </w:pPr>
      <w:ins w:id="4676" w:author="Эльдар Галеев" w:date="2023-07-13T11:51:00Z">
        <w:r w:rsidRPr="006A5FC1">
          <w:t xml:space="preserve">Контроллер </w:t>
        </w:r>
        <w:r w:rsidRPr="005E013E">
          <w:t>CNTR_BFA_С_2</w:t>
        </w:r>
        <w:r>
          <w:t>4</w:t>
        </w:r>
        <w:r w:rsidRPr="005E013E">
          <w:t>0_2</w:t>
        </w:r>
        <w:r>
          <w:t>5</w:t>
        </w:r>
        <w:r w:rsidRPr="005E013E">
          <w:t>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4883CADC" w14:textId="77777777" w:rsidR="000E4B12" w:rsidRDefault="000E4B12">
      <w:pPr>
        <w:pStyle w:val="a9"/>
        <w:ind w:left="709"/>
        <w:rPr>
          <w:ins w:id="4677" w:author="Эльдар Галеев" w:date="2023-07-13T11:51:00Z"/>
        </w:rPr>
        <w:pPrChange w:id="4678" w:author="Эльдар Галеев" w:date="2023-07-13T11:54:00Z">
          <w:pPr>
            <w:pStyle w:val="a9"/>
            <w:ind w:left="851"/>
          </w:pPr>
        </w:pPrChange>
      </w:pPr>
      <w:ins w:id="4679" w:author="Эльдар Галеев" w:date="2023-07-13T11:51:00Z">
        <w:r>
          <w:t>колонна регенерации фенола С-240;</w:t>
        </w:r>
      </w:ins>
    </w:p>
    <w:p w14:paraId="030A46CD" w14:textId="77777777" w:rsidR="000E4B12" w:rsidRPr="009A0D50" w:rsidRDefault="000E4B12">
      <w:pPr>
        <w:pStyle w:val="a9"/>
        <w:ind w:left="709"/>
        <w:rPr>
          <w:ins w:id="4680" w:author="Эльдар Галеев" w:date="2023-07-13T11:51:00Z"/>
          <w:lang w:val="en-US"/>
        </w:rPr>
        <w:pPrChange w:id="4681" w:author="Эльдар Галеев" w:date="2023-07-13T11:54:00Z">
          <w:pPr>
            <w:pStyle w:val="a9"/>
            <w:ind w:left="851"/>
          </w:pPr>
        </w:pPrChange>
      </w:pPr>
      <w:ins w:id="4682" w:author="Эльдар Галеев" w:date="2023-07-13T11:51:00Z">
        <w:r>
          <w:t>колонна очистки фенола С-250.</w:t>
        </w:r>
      </w:ins>
    </w:p>
    <w:p w14:paraId="3C4AC7AB" w14:textId="77777777" w:rsidR="000E4B12" w:rsidRPr="006A5FC1" w:rsidRDefault="000E4B12" w:rsidP="000E4B12">
      <w:pPr>
        <w:pStyle w:val="22"/>
        <w:rPr>
          <w:ins w:id="4683" w:author="Эльдар Галеев" w:date="2023-07-13T11:51:00Z"/>
        </w:rPr>
      </w:pPr>
      <w:ins w:id="4684" w:author="Эльдар Галеев" w:date="2023-07-13T11:51:00Z">
        <w:r w:rsidRPr="006A5FC1">
          <w:t>Задачи управления и оптимизации</w:t>
        </w:r>
      </w:ins>
    </w:p>
    <w:p w14:paraId="1BDAB082" w14:textId="77777777" w:rsidR="000E4B12" w:rsidRPr="006A5FC1" w:rsidRDefault="000E4B12" w:rsidP="000E4B12">
      <w:pPr>
        <w:pStyle w:val="af4"/>
        <w:rPr>
          <w:ins w:id="4685" w:author="Эльдар Галеев" w:date="2023-07-13T11:51:00Z"/>
        </w:rPr>
      </w:pPr>
      <w:ins w:id="4686" w:author="Эльдар Галеев" w:date="2023-07-13T11:51:00Z">
        <w:r w:rsidRPr="006A5FC1">
          <w:t>Управление показателями качества продуктов:</w:t>
        </w:r>
      </w:ins>
    </w:p>
    <w:p w14:paraId="2FB23D59" w14:textId="77777777" w:rsidR="000E4B12" w:rsidRDefault="000E4B12">
      <w:pPr>
        <w:pStyle w:val="a9"/>
        <w:ind w:left="709"/>
        <w:rPr>
          <w:ins w:id="4687" w:author="Эльдар Галеев" w:date="2023-07-13T11:51:00Z"/>
        </w:rPr>
        <w:pPrChange w:id="4688" w:author="Эльдар Галеев" w:date="2023-07-13T11:54:00Z">
          <w:pPr>
            <w:pStyle w:val="a9"/>
            <w:ind w:left="851"/>
          </w:pPr>
        </w:pPrChange>
      </w:pPr>
      <w:ins w:id="4689" w:author="Эльдар Галеев" w:date="2023-07-13T11:51:00Z">
        <w:r>
          <w:t>содержание</w:t>
        </w:r>
        <w:r w:rsidRPr="00FE3908">
          <w:t xml:space="preserve"> </w:t>
        </w:r>
        <w:r>
          <w:t>фенола в с</w:t>
        </w:r>
        <w:r w:rsidRPr="00851E81">
          <w:t>точн</w:t>
        </w:r>
        <w:r>
          <w:t>ой</w:t>
        </w:r>
        <w:r w:rsidRPr="00851E81">
          <w:t xml:space="preserve"> вод</w:t>
        </w:r>
        <w:r>
          <w:t>е</w:t>
        </w:r>
        <w:r w:rsidRPr="00851E81">
          <w:t xml:space="preserve"> сборника колонны регенерации фенола</w:t>
        </w:r>
        <w:r>
          <w:t xml:space="preserve"> </w:t>
        </w:r>
        <w:r w:rsidRPr="00851E81">
          <w:t>V-245, после насоса Р-246</w:t>
        </w:r>
        <w:r>
          <w:t>;</w:t>
        </w:r>
      </w:ins>
    </w:p>
    <w:p w14:paraId="63E85C2B" w14:textId="77777777" w:rsidR="000E4B12" w:rsidRDefault="000E4B12" w:rsidP="000E4B12">
      <w:pPr>
        <w:pStyle w:val="a9"/>
        <w:ind w:left="851"/>
        <w:rPr>
          <w:ins w:id="4690" w:author="Эльдар Галеев" w:date="2023-07-13T11:51:00Z"/>
        </w:rPr>
      </w:pPr>
      <w:ins w:id="4691" w:author="Эльдар Галеев" w:date="2023-07-13T11:51:00Z">
        <w:r w:rsidRPr="00EF6435">
          <w:t xml:space="preserve">содержание </w:t>
        </w:r>
        <w:r>
          <w:t>воды</w:t>
        </w:r>
        <w:r w:rsidRPr="00EF6435">
          <w:t xml:space="preserve"> в кубовом продукте колонны С-2</w:t>
        </w:r>
        <w:r>
          <w:t>4</w:t>
        </w:r>
        <w:r w:rsidRPr="00EF6435">
          <w:t>0</w:t>
        </w:r>
        <w:r>
          <w:t>.</w:t>
        </w:r>
      </w:ins>
    </w:p>
    <w:p w14:paraId="6424B97B" w14:textId="77777777" w:rsidR="000E4B12" w:rsidRPr="006A5FC1" w:rsidRDefault="000E4B12" w:rsidP="000E4B12">
      <w:pPr>
        <w:pStyle w:val="af4"/>
        <w:rPr>
          <w:ins w:id="4692" w:author="Эльдар Галеев" w:date="2023-07-13T11:51:00Z"/>
        </w:rPr>
      </w:pPr>
      <w:ins w:id="4693" w:author="Эльдар Галеев" w:date="2023-07-13T11:51:00Z">
        <w:r w:rsidRPr="006A5FC1">
          <w:t>Управление технологическими параметрами:</w:t>
        </w:r>
      </w:ins>
    </w:p>
    <w:p w14:paraId="6FEC980B" w14:textId="77777777" w:rsidR="000E4B12" w:rsidRDefault="000E4B12">
      <w:pPr>
        <w:pStyle w:val="a9"/>
        <w:ind w:left="709"/>
        <w:rPr>
          <w:ins w:id="4694" w:author="Эльдар Галеев" w:date="2023-07-13T11:51:00Z"/>
        </w:rPr>
        <w:pPrChange w:id="4695" w:author="Эльдар Галеев" w:date="2023-07-13T11:54:00Z">
          <w:pPr>
            <w:pStyle w:val="a9"/>
            <w:ind w:left="851"/>
          </w:pPr>
        </w:pPrChange>
      </w:pPr>
      <w:ins w:id="4696" w:author="Эльдар Галеев" w:date="2023-07-13T11:51:00Z">
        <w:r>
          <w:t xml:space="preserve">температура </w:t>
        </w:r>
        <w:r w:rsidRPr="008518E9">
          <w:t>паров с верха колонны С-2</w:t>
        </w:r>
        <w:r>
          <w:t>4</w:t>
        </w:r>
        <w:r w:rsidRPr="008518E9">
          <w:t>0</w:t>
        </w:r>
        <w:r>
          <w:t>;</w:t>
        </w:r>
      </w:ins>
    </w:p>
    <w:p w14:paraId="6291E192" w14:textId="77777777" w:rsidR="000E4B12" w:rsidRDefault="000E4B12">
      <w:pPr>
        <w:pStyle w:val="a9"/>
        <w:ind w:left="709"/>
        <w:rPr>
          <w:ins w:id="4697" w:author="Эльдар Галеев" w:date="2023-07-13T11:51:00Z"/>
        </w:rPr>
        <w:pPrChange w:id="4698" w:author="Эльдар Галеев" w:date="2023-07-13T11:54:00Z">
          <w:pPr>
            <w:pStyle w:val="a9"/>
            <w:ind w:left="851"/>
          </w:pPr>
        </w:pPrChange>
      </w:pPr>
      <w:ins w:id="4699" w:author="Эльдар Галеев" w:date="2023-07-13T11:51:00Z">
        <w:r w:rsidRPr="008518E9">
          <w:t>температур</w:t>
        </w:r>
        <w:r>
          <w:t>а</w:t>
        </w:r>
        <w:r w:rsidRPr="008518E9">
          <w:t xml:space="preserve"> середины колонны С-2</w:t>
        </w:r>
        <w:r>
          <w:t>4</w:t>
        </w:r>
        <w:r w:rsidRPr="008518E9">
          <w:t>0</w:t>
        </w:r>
        <w:r>
          <w:t>;</w:t>
        </w:r>
      </w:ins>
    </w:p>
    <w:p w14:paraId="11877662" w14:textId="77777777" w:rsidR="000E4B12" w:rsidRDefault="000E4B12">
      <w:pPr>
        <w:pStyle w:val="a9"/>
        <w:ind w:left="709"/>
        <w:rPr>
          <w:ins w:id="4700" w:author="Эльдар Галеев" w:date="2023-07-13T11:51:00Z"/>
        </w:rPr>
        <w:pPrChange w:id="4701" w:author="Эльдар Галеев" w:date="2023-07-13T11:54:00Z">
          <w:pPr>
            <w:pStyle w:val="a9"/>
            <w:ind w:left="851"/>
          </w:pPr>
        </w:pPrChange>
      </w:pPr>
      <w:ins w:id="4702" w:author="Эльдар Галеев" w:date="2023-07-13T11:51:00Z">
        <w:r w:rsidRPr="008518E9">
          <w:t>температур</w:t>
        </w:r>
        <w:r>
          <w:t>а</w:t>
        </w:r>
        <w:r w:rsidRPr="008518E9">
          <w:t xml:space="preserve"> </w:t>
        </w:r>
        <w:r>
          <w:t>куба</w:t>
        </w:r>
        <w:r w:rsidRPr="008518E9">
          <w:t xml:space="preserve"> колонны С-2</w:t>
        </w:r>
        <w:r>
          <w:t>4</w:t>
        </w:r>
        <w:r w:rsidRPr="008518E9">
          <w:t>0</w:t>
        </w:r>
        <w:r>
          <w:t>;</w:t>
        </w:r>
      </w:ins>
    </w:p>
    <w:p w14:paraId="14D54700" w14:textId="77777777" w:rsidR="000E4B12" w:rsidRDefault="000E4B12">
      <w:pPr>
        <w:pStyle w:val="a9"/>
        <w:ind w:left="709"/>
        <w:rPr>
          <w:ins w:id="4703" w:author="Эльдар Галеев" w:date="2023-07-13T11:51:00Z"/>
        </w:rPr>
        <w:pPrChange w:id="4704" w:author="Эльдар Галеев" w:date="2023-07-13T11:54:00Z">
          <w:pPr>
            <w:pStyle w:val="a9"/>
            <w:ind w:left="851"/>
          </w:pPr>
        </w:pPrChange>
      </w:pPr>
      <w:ins w:id="4705" w:author="Эльдар Галеев" w:date="2023-07-13T11:51:00Z">
        <w:r>
          <w:t xml:space="preserve">температура </w:t>
        </w:r>
        <w:r w:rsidRPr="008518E9">
          <w:t>паров с верха колонны С-2</w:t>
        </w:r>
        <w:r>
          <w:t>5</w:t>
        </w:r>
        <w:r w:rsidRPr="008518E9">
          <w:t>0</w:t>
        </w:r>
        <w:r>
          <w:t>;</w:t>
        </w:r>
      </w:ins>
    </w:p>
    <w:p w14:paraId="551183B8" w14:textId="77777777" w:rsidR="000E4B12" w:rsidRPr="006A5FC1" w:rsidRDefault="000E4B12">
      <w:pPr>
        <w:pStyle w:val="a9"/>
        <w:ind w:left="709"/>
        <w:rPr>
          <w:ins w:id="4706" w:author="Эльдар Галеев" w:date="2023-07-13T11:51:00Z"/>
        </w:rPr>
        <w:pPrChange w:id="4707" w:author="Эльдар Галеев" w:date="2023-07-13T11:54:00Z">
          <w:pPr>
            <w:pStyle w:val="a9"/>
            <w:ind w:left="851"/>
          </w:pPr>
        </w:pPrChange>
      </w:pPr>
      <w:ins w:id="4708" w:author="Эльдар Галеев" w:date="2023-07-13T11:51:00Z">
        <w:r w:rsidRPr="008518E9">
          <w:t>температур</w:t>
        </w:r>
        <w:r>
          <w:t>а</w:t>
        </w:r>
        <w:r w:rsidRPr="008518E9">
          <w:t xml:space="preserve"> </w:t>
        </w:r>
        <w:r>
          <w:t>куба</w:t>
        </w:r>
        <w:r w:rsidRPr="008518E9">
          <w:t xml:space="preserve"> колонны С-2</w:t>
        </w:r>
        <w:r>
          <w:t>5</w:t>
        </w:r>
        <w:r w:rsidRPr="008518E9">
          <w:t>0</w:t>
        </w:r>
        <w:r>
          <w:t>.</w:t>
        </w:r>
      </w:ins>
    </w:p>
    <w:p w14:paraId="1BF716F1" w14:textId="77777777" w:rsidR="000E4B12" w:rsidRPr="00613C93" w:rsidRDefault="000E4B12" w:rsidP="000E4B12">
      <w:pPr>
        <w:pStyle w:val="af4"/>
        <w:rPr>
          <w:ins w:id="4709" w:author="Эльдар Галеев" w:date="2023-07-13T11:51:00Z"/>
          <w:lang w:val="en-US"/>
        </w:rPr>
      </w:pPr>
      <w:ins w:id="4710" w:author="Эльдар Галеев" w:date="2023-07-13T11:51:00Z">
        <w:r w:rsidRPr="006A5FC1">
          <w:t>Оптимизация:</w:t>
        </w:r>
      </w:ins>
    </w:p>
    <w:p w14:paraId="7137E102" w14:textId="77777777" w:rsidR="000E4B12" w:rsidRDefault="000E4B12">
      <w:pPr>
        <w:pStyle w:val="a9"/>
        <w:ind w:left="709"/>
        <w:rPr>
          <w:ins w:id="4711" w:author="Эльдар Галеев" w:date="2023-07-13T11:51:00Z"/>
        </w:rPr>
        <w:pPrChange w:id="4712" w:author="Эльдар Галеев" w:date="2023-07-13T11:54:00Z">
          <w:pPr>
            <w:pStyle w:val="a9"/>
            <w:ind w:left="851"/>
          </w:pPr>
        </w:pPrChange>
      </w:pPr>
      <w:ins w:id="4713" w:author="Эльдар Галеев" w:date="2023-07-13T11:51:00Z">
        <w:r>
          <w:t>минимизация</w:t>
        </w:r>
        <w:r w:rsidRPr="006A5FC1">
          <w:t xml:space="preserve"> </w:t>
        </w:r>
        <w:r>
          <w:t>расхода греющего пара</w:t>
        </w:r>
        <w:r w:rsidRPr="009A0D50">
          <w:t xml:space="preserve"> в кипятильник Е-2</w:t>
        </w:r>
        <w:r>
          <w:t>4</w:t>
        </w:r>
        <w:r w:rsidRPr="009A0D50">
          <w:t>0</w:t>
        </w:r>
        <w:r>
          <w:t xml:space="preserve"> при </w:t>
        </w:r>
        <w:r w:rsidRPr="00EF6435">
          <w:t xml:space="preserve">ограничении на содержание </w:t>
        </w:r>
        <w:r>
          <w:t>воды</w:t>
        </w:r>
        <w:r w:rsidRPr="00EF6435">
          <w:t xml:space="preserve"> в кубовом продукте колонны С-2</w:t>
        </w:r>
        <w:r>
          <w:t>4</w:t>
        </w:r>
        <w:r w:rsidRPr="00EF6435">
          <w:t>0</w:t>
        </w:r>
        <w:r>
          <w:t>.</w:t>
        </w:r>
      </w:ins>
    </w:p>
    <w:p w14:paraId="07BFF22E" w14:textId="77777777" w:rsidR="000E4B12" w:rsidRDefault="000E4B12" w:rsidP="000E4B12">
      <w:pPr>
        <w:pStyle w:val="21"/>
        <w:jc w:val="both"/>
        <w:rPr>
          <w:ins w:id="4714" w:author="Эльдар Галеев" w:date="2023-07-13T11:51:00Z"/>
        </w:rPr>
      </w:pPr>
      <w:ins w:id="4715" w:author="Эльдар Галеев" w:date="2023-07-13T11:51:00Z">
        <w:r w:rsidRPr="00121A0C">
          <w:t xml:space="preserve">Контроллер </w:t>
        </w:r>
        <w:r w:rsidRPr="00575065">
          <w:t xml:space="preserve">концентраторов фенола </w:t>
        </w:r>
        <w:r>
          <w:rPr>
            <w:lang w:val="en-US"/>
          </w:rPr>
          <w:t>E</w:t>
        </w:r>
        <w:r w:rsidRPr="00116CCB">
          <w:t>-210/</w:t>
        </w:r>
        <w:r>
          <w:rPr>
            <w:lang w:val="en-US"/>
          </w:rPr>
          <w:t>V</w:t>
        </w:r>
        <w:r w:rsidRPr="005E013E">
          <w:t>-2</w:t>
        </w:r>
        <w:r w:rsidRPr="00575065">
          <w:t>1</w:t>
        </w:r>
        <w:r w:rsidRPr="005E013E">
          <w:t xml:space="preserve">0, </w:t>
        </w:r>
        <w:r>
          <w:rPr>
            <w:lang w:val="en-US"/>
          </w:rPr>
          <w:t>E</w:t>
        </w:r>
        <w:r w:rsidRPr="00116CCB">
          <w:t>-211/</w:t>
        </w:r>
        <w:r>
          <w:rPr>
            <w:lang w:val="en-US"/>
          </w:rPr>
          <w:t>V</w:t>
        </w:r>
        <w:r w:rsidRPr="005E013E">
          <w:t>-2</w:t>
        </w:r>
        <w:r w:rsidRPr="00575065">
          <w:t xml:space="preserve">11, </w:t>
        </w:r>
        <w:r>
          <w:rPr>
            <w:lang w:val="en-US"/>
          </w:rPr>
          <w:t>E</w:t>
        </w:r>
        <w:r w:rsidRPr="00116CCB">
          <w:t>-212/</w:t>
        </w:r>
        <w:r>
          <w:rPr>
            <w:lang w:val="en-US"/>
          </w:rPr>
          <w:t>V</w:t>
        </w:r>
        <w:r w:rsidRPr="00575065">
          <w:t>-212</w:t>
        </w:r>
        <w:r>
          <w:t xml:space="preserve"> и кристаллизатора </w:t>
        </w:r>
        <w:r>
          <w:rPr>
            <w:lang w:val="en-US"/>
          </w:rPr>
          <w:t>K</w:t>
        </w:r>
        <w:r w:rsidRPr="00FB1071">
          <w:t>-300</w:t>
        </w:r>
        <w:r w:rsidRPr="009A0D50">
          <w:t xml:space="preserve">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V</w:t>
        </w:r>
        <w:r>
          <w:t>_2</w:t>
        </w:r>
        <w:r w:rsidRPr="00575065">
          <w:t>1</w:t>
        </w:r>
        <w:r>
          <w:t>0</w:t>
        </w:r>
        <w:r w:rsidRPr="005E013E">
          <w:t>_2</w:t>
        </w:r>
        <w:r w:rsidRPr="00575065">
          <w:t>11_212</w:t>
        </w:r>
        <w:r w:rsidRPr="00FB1071">
          <w:t>_</w:t>
        </w:r>
        <w:r>
          <w:rPr>
            <w:lang w:val="en-US"/>
          </w:rPr>
          <w:t>K</w:t>
        </w:r>
        <w:r w:rsidRPr="00FB1071">
          <w:t>_30</w:t>
        </w:r>
        <w:r w:rsidRPr="00D520F9">
          <w:t>0</w:t>
        </w:r>
        <w:r w:rsidRPr="00121A0C">
          <w:t>)</w:t>
        </w:r>
      </w:ins>
    </w:p>
    <w:p w14:paraId="69BA8A47" w14:textId="77777777" w:rsidR="000E4B12" w:rsidRPr="006A5FC1" w:rsidRDefault="000E4B12" w:rsidP="000E4B12">
      <w:pPr>
        <w:pStyle w:val="af4"/>
        <w:rPr>
          <w:ins w:id="4716" w:author="Эльдар Галеев" w:date="2023-07-13T11:51:00Z"/>
        </w:rPr>
      </w:pPr>
      <w:ins w:id="4717" w:author="Эльдар Галеев" w:date="2023-07-13T11:51:00Z">
        <w:r w:rsidRPr="006A5FC1">
          <w:t xml:space="preserve">Контроллер </w:t>
        </w:r>
        <w:r w:rsidRPr="00575065">
          <w:t>CNTR_BFA_V_210_211_212</w:t>
        </w:r>
        <w:r w:rsidRPr="00FB1071">
          <w:t>_</w:t>
        </w:r>
        <w:r>
          <w:rPr>
            <w:lang w:val="en-US"/>
          </w:rPr>
          <w:t>K</w:t>
        </w:r>
        <w:r w:rsidRPr="00FB1071">
          <w:t>_30</w:t>
        </w:r>
        <w:r w:rsidRPr="00D520F9">
          <w:t>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3457AF25" w14:textId="77777777" w:rsidR="000E4B12" w:rsidRDefault="000E4B12">
      <w:pPr>
        <w:pStyle w:val="a9"/>
        <w:ind w:left="709"/>
        <w:rPr>
          <w:ins w:id="4718" w:author="Эльдар Галеев" w:date="2023-07-13T11:51:00Z"/>
        </w:rPr>
        <w:pPrChange w:id="4719" w:author="Эльдар Галеев" w:date="2023-07-13T11:54:00Z">
          <w:pPr>
            <w:pStyle w:val="a9"/>
            <w:ind w:left="851"/>
          </w:pPr>
        </w:pPrChange>
      </w:pPr>
      <w:ins w:id="4720" w:author="Эльдар Галеев" w:date="2023-07-13T11:51:00Z">
        <w:r>
          <w:t>концентратор фенола E-210/ V210;</w:t>
        </w:r>
      </w:ins>
    </w:p>
    <w:p w14:paraId="22E6E0C1" w14:textId="77777777" w:rsidR="000E4B12" w:rsidRDefault="000E4B12">
      <w:pPr>
        <w:pStyle w:val="a9"/>
        <w:ind w:left="709"/>
        <w:rPr>
          <w:ins w:id="4721" w:author="Эльдар Галеев" w:date="2023-07-13T11:51:00Z"/>
        </w:rPr>
        <w:pPrChange w:id="4722" w:author="Эльдар Галеев" w:date="2023-07-13T11:54:00Z">
          <w:pPr>
            <w:pStyle w:val="a9"/>
            <w:ind w:left="851"/>
          </w:pPr>
        </w:pPrChange>
      </w:pPr>
      <w:ins w:id="4723" w:author="Эльдар Галеев" w:date="2023-07-13T11:51:00Z">
        <w:r>
          <w:t>концентратор фенола E-211/V211;</w:t>
        </w:r>
      </w:ins>
    </w:p>
    <w:p w14:paraId="0E491C71" w14:textId="77777777" w:rsidR="000E4B12" w:rsidRDefault="000E4B12">
      <w:pPr>
        <w:pStyle w:val="a9"/>
        <w:ind w:left="709"/>
        <w:rPr>
          <w:ins w:id="4724" w:author="Эльдар Галеев" w:date="2023-07-13T11:51:00Z"/>
        </w:rPr>
        <w:pPrChange w:id="4725" w:author="Эльдар Галеев" w:date="2023-07-13T11:54:00Z">
          <w:pPr>
            <w:pStyle w:val="a9"/>
            <w:ind w:left="851"/>
          </w:pPr>
        </w:pPrChange>
      </w:pPr>
      <w:ins w:id="4726" w:author="Эльдар Галеев" w:date="2023-07-13T11:51:00Z">
        <w:r>
          <w:t>концентратор фенола E-212/V212;</w:t>
        </w:r>
      </w:ins>
    </w:p>
    <w:p w14:paraId="25D4C3BD" w14:textId="77777777" w:rsidR="000E4B12" w:rsidRPr="00575065" w:rsidRDefault="000E4B12">
      <w:pPr>
        <w:pStyle w:val="a9"/>
        <w:ind w:left="709"/>
        <w:rPr>
          <w:ins w:id="4727" w:author="Эльдар Галеев" w:date="2023-07-13T11:51:00Z"/>
        </w:rPr>
        <w:pPrChange w:id="4728" w:author="Эльдар Галеев" w:date="2023-07-13T11:54:00Z">
          <w:pPr>
            <w:pStyle w:val="a9"/>
            <w:ind w:left="851"/>
          </w:pPr>
        </w:pPrChange>
      </w:pPr>
      <w:ins w:id="4729" w:author="Эльдар Галеев" w:date="2023-07-13T11:51:00Z">
        <w:r w:rsidRPr="00F42EA8">
          <w:t>кристаллизатор К-300</w:t>
        </w:r>
        <w:r>
          <w:t>.</w:t>
        </w:r>
      </w:ins>
    </w:p>
    <w:p w14:paraId="6E65F556" w14:textId="77777777" w:rsidR="000E4B12" w:rsidRPr="006A5FC1" w:rsidRDefault="000E4B12" w:rsidP="000E4B12">
      <w:pPr>
        <w:pStyle w:val="22"/>
        <w:rPr>
          <w:ins w:id="4730" w:author="Эльдар Галеев" w:date="2023-07-13T11:51:00Z"/>
        </w:rPr>
      </w:pPr>
      <w:ins w:id="4731" w:author="Эльдар Галеев" w:date="2023-07-13T11:51:00Z">
        <w:r w:rsidRPr="006A5FC1">
          <w:t>Задачи управления и оптимизации</w:t>
        </w:r>
      </w:ins>
    </w:p>
    <w:p w14:paraId="5881CF9D" w14:textId="77777777" w:rsidR="000E4B12" w:rsidRPr="006A5FC1" w:rsidRDefault="000E4B12" w:rsidP="000E4B12">
      <w:pPr>
        <w:pStyle w:val="af4"/>
        <w:rPr>
          <w:ins w:id="4732" w:author="Эльдар Галеев" w:date="2023-07-13T11:51:00Z"/>
        </w:rPr>
      </w:pPr>
      <w:ins w:id="4733" w:author="Эльдар Галеев" w:date="2023-07-13T11:51:00Z">
        <w:r w:rsidRPr="006A5FC1">
          <w:t>Управление технологическими параметрами:</w:t>
        </w:r>
      </w:ins>
    </w:p>
    <w:p w14:paraId="07069F1E" w14:textId="77777777" w:rsidR="000E4B12" w:rsidRDefault="000E4B12">
      <w:pPr>
        <w:pStyle w:val="a9"/>
        <w:ind w:left="709"/>
        <w:rPr>
          <w:ins w:id="4734" w:author="Эльдар Галеев" w:date="2023-07-13T11:51:00Z"/>
        </w:rPr>
        <w:pPrChange w:id="4735" w:author="Эльдар Галеев" w:date="2023-07-13T11:54:00Z">
          <w:pPr>
            <w:pStyle w:val="a9"/>
            <w:ind w:left="851"/>
          </w:pPr>
        </w:pPrChange>
      </w:pPr>
      <w:ins w:id="4736" w:author="Эльдар Галеев" w:date="2023-07-13T11:51:00Z">
        <w:r>
          <w:t xml:space="preserve">температура в кубе концентратора </w:t>
        </w:r>
        <w:r>
          <w:rPr>
            <w:lang w:val="en-US"/>
          </w:rPr>
          <w:t>V</w:t>
        </w:r>
        <w:r w:rsidRPr="007253DA">
          <w:t>-210</w:t>
        </w:r>
        <w:r>
          <w:t>;</w:t>
        </w:r>
      </w:ins>
    </w:p>
    <w:p w14:paraId="2412F6A6" w14:textId="77777777" w:rsidR="000E4B12" w:rsidRDefault="000E4B12">
      <w:pPr>
        <w:pStyle w:val="a9"/>
        <w:ind w:left="709"/>
        <w:rPr>
          <w:ins w:id="4737" w:author="Эльдар Галеев" w:date="2023-07-13T11:51:00Z"/>
        </w:rPr>
        <w:pPrChange w:id="4738" w:author="Эльдар Галеев" w:date="2023-07-13T11:54:00Z">
          <w:pPr>
            <w:pStyle w:val="a9"/>
            <w:ind w:left="851"/>
          </w:pPr>
        </w:pPrChange>
      </w:pPr>
      <w:ins w:id="4739" w:author="Эльдар Галеев" w:date="2023-07-13T11:51:00Z">
        <w:r>
          <w:lastRenderedPageBreak/>
          <w:t xml:space="preserve">температура в кубе концентратора </w:t>
        </w:r>
        <w:r>
          <w:rPr>
            <w:lang w:val="en-US"/>
          </w:rPr>
          <w:t>V</w:t>
        </w:r>
        <w:r w:rsidRPr="007253DA">
          <w:t>-211</w:t>
        </w:r>
        <w:r>
          <w:t>;</w:t>
        </w:r>
      </w:ins>
    </w:p>
    <w:p w14:paraId="068D135A" w14:textId="77777777" w:rsidR="000E4B12" w:rsidRDefault="000E4B12">
      <w:pPr>
        <w:pStyle w:val="a9"/>
        <w:ind w:left="709"/>
        <w:rPr>
          <w:ins w:id="4740" w:author="Эльдар Галеев" w:date="2023-07-13T11:51:00Z"/>
        </w:rPr>
        <w:pPrChange w:id="4741" w:author="Эльдар Галеев" w:date="2023-07-13T11:54:00Z">
          <w:pPr>
            <w:pStyle w:val="a9"/>
            <w:ind w:left="851"/>
          </w:pPr>
        </w:pPrChange>
      </w:pPr>
      <w:ins w:id="4742" w:author="Эльдар Галеев" w:date="2023-07-13T11:51:00Z">
        <w:r>
          <w:t xml:space="preserve">температура в кубе концентратора </w:t>
        </w:r>
        <w:r>
          <w:rPr>
            <w:lang w:val="en-US"/>
          </w:rPr>
          <w:t>V</w:t>
        </w:r>
        <w:r w:rsidRPr="007253DA">
          <w:t>-212</w:t>
        </w:r>
        <w:r>
          <w:t>;</w:t>
        </w:r>
      </w:ins>
    </w:p>
    <w:p w14:paraId="6D2C1D63" w14:textId="77777777" w:rsidR="000E4B12" w:rsidRDefault="000E4B12">
      <w:pPr>
        <w:pStyle w:val="a9"/>
        <w:ind w:left="709"/>
        <w:rPr>
          <w:ins w:id="4743" w:author="Эльдар Галеев" w:date="2023-07-13T11:51:00Z"/>
        </w:rPr>
        <w:pPrChange w:id="4744" w:author="Эльдар Галеев" w:date="2023-07-13T11:54:00Z">
          <w:pPr>
            <w:pStyle w:val="a9"/>
            <w:ind w:left="851"/>
          </w:pPr>
        </w:pPrChange>
      </w:pPr>
      <w:ins w:id="4745" w:author="Эльдар Галеев" w:date="2023-07-13T11:51:00Z">
        <w:r>
          <w:t xml:space="preserve">температура в кристаллизаторе </w:t>
        </w:r>
        <w:r>
          <w:rPr>
            <w:lang w:val="en-US"/>
          </w:rPr>
          <w:t>K-300.</w:t>
        </w:r>
      </w:ins>
    </w:p>
    <w:p w14:paraId="507059EC" w14:textId="77777777" w:rsidR="000E4B12" w:rsidRPr="00613C93" w:rsidRDefault="000E4B12" w:rsidP="000E4B12">
      <w:pPr>
        <w:pStyle w:val="af4"/>
        <w:rPr>
          <w:ins w:id="4746" w:author="Эльдар Галеев" w:date="2023-07-13T11:51:00Z"/>
          <w:lang w:val="en-US"/>
        </w:rPr>
      </w:pPr>
      <w:ins w:id="4747" w:author="Эльдар Галеев" w:date="2023-07-13T11:51:00Z">
        <w:r w:rsidRPr="006A5FC1">
          <w:t>Оптимизация:</w:t>
        </w:r>
      </w:ins>
    </w:p>
    <w:p w14:paraId="01368F6D" w14:textId="77777777" w:rsidR="000E4B12" w:rsidRDefault="000E4B12">
      <w:pPr>
        <w:pStyle w:val="a9"/>
        <w:ind w:left="709"/>
        <w:rPr>
          <w:ins w:id="4748" w:author="Эльдар Галеев" w:date="2023-07-13T11:51:00Z"/>
        </w:rPr>
        <w:pPrChange w:id="4749" w:author="Эльдар Галеев" w:date="2023-07-13T11:54:00Z">
          <w:pPr>
            <w:pStyle w:val="a9"/>
            <w:ind w:left="851"/>
          </w:pPr>
        </w:pPrChange>
      </w:pPr>
      <w:ins w:id="4750" w:author="Эльдар Галеев" w:date="2023-07-13T11:51:00Z">
        <w:r>
          <w:t>минимизация</w:t>
        </w:r>
        <w:r w:rsidRPr="006A5FC1">
          <w:t xml:space="preserve"> </w:t>
        </w:r>
        <w:r>
          <w:t xml:space="preserve">расхода </w:t>
        </w:r>
        <w:r w:rsidRPr="00E177B7">
          <w:t>пара в Е-210</w:t>
        </w:r>
        <w:r w:rsidRPr="00D66CE3">
          <w:t xml:space="preserve"> </w:t>
        </w:r>
        <w:r>
          <w:t xml:space="preserve">при ограничении на температуру в кубе концентратора </w:t>
        </w:r>
        <w:r>
          <w:rPr>
            <w:lang w:val="en-US"/>
          </w:rPr>
          <w:t>V</w:t>
        </w:r>
        <w:r w:rsidRPr="007253DA">
          <w:t>-212</w:t>
        </w:r>
        <w:r>
          <w:t>.</w:t>
        </w:r>
      </w:ins>
    </w:p>
    <w:p w14:paraId="2528F029" w14:textId="77777777" w:rsidR="000E4B12" w:rsidRDefault="000E4B12" w:rsidP="000E4B12">
      <w:pPr>
        <w:pStyle w:val="21"/>
        <w:jc w:val="both"/>
        <w:rPr>
          <w:ins w:id="4751" w:author="Эльдар Галеев" w:date="2023-07-13T11:51:00Z"/>
        </w:rPr>
      </w:pPr>
      <w:ins w:id="4752" w:author="Эльдар Галеев" w:date="2023-07-13T11:51:00Z">
        <w:r w:rsidRPr="00121A0C">
          <w:t xml:space="preserve">Контроллер </w:t>
        </w:r>
        <w:r>
          <w:t xml:space="preserve">фильтра </w:t>
        </w:r>
        <w:r>
          <w:rPr>
            <w:lang w:val="en-US"/>
          </w:rPr>
          <w:t>F</w:t>
        </w:r>
        <w:r w:rsidRPr="00FB1071">
          <w:t>-300</w:t>
        </w:r>
        <w:r w:rsidRPr="009A0D50">
          <w:t xml:space="preserve">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F</w:t>
        </w:r>
        <w:r>
          <w:t>_</w:t>
        </w:r>
        <w:r w:rsidRPr="00FB1071">
          <w:t>30</w:t>
        </w:r>
        <w:r w:rsidRPr="00D520F9">
          <w:t>0</w:t>
        </w:r>
        <w:r w:rsidRPr="00121A0C">
          <w:t>)</w:t>
        </w:r>
      </w:ins>
    </w:p>
    <w:p w14:paraId="2E922B24" w14:textId="77777777" w:rsidR="000E4B12" w:rsidRPr="006A5FC1" w:rsidRDefault="000E4B12" w:rsidP="000E4B12">
      <w:pPr>
        <w:pStyle w:val="af4"/>
        <w:rPr>
          <w:ins w:id="4753" w:author="Эльдар Галеев" w:date="2023-07-13T11:51:00Z"/>
        </w:rPr>
      </w:pPr>
      <w:ins w:id="4754" w:author="Эльдар Галеев" w:date="2023-07-13T11:51:00Z">
        <w:r w:rsidRPr="006A5FC1">
          <w:t xml:space="preserve">Контроллер </w:t>
        </w:r>
        <w:r w:rsidRPr="00121A0C">
          <w:t>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F</w:t>
        </w:r>
        <w:r>
          <w:t>_</w:t>
        </w:r>
        <w:r w:rsidRPr="00FB1071">
          <w:t>30</w:t>
        </w:r>
        <w:r w:rsidRPr="00D520F9">
          <w:t>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388DC5AE" w14:textId="77777777" w:rsidR="000E4B12" w:rsidRPr="00575065" w:rsidRDefault="000E4B12">
      <w:pPr>
        <w:pStyle w:val="a9"/>
        <w:ind w:left="709"/>
        <w:rPr>
          <w:ins w:id="4755" w:author="Эльдар Галеев" w:date="2023-07-13T11:51:00Z"/>
        </w:rPr>
        <w:pPrChange w:id="4756" w:author="Эльдар Галеев" w:date="2023-07-13T11:54:00Z">
          <w:pPr>
            <w:pStyle w:val="a9"/>
            <w:ind w:left="851"/>
          </w:pPr>
        </w:pPrChange>
      </w:pPr>
      <w:ins w:id="4757" w:author="Эльдар Галеев" w:date="2023-07-13T11:51:00Z">
        <w:r>
          <w:t>фильтр</w:t>
        </w:r>
        <w:r w:rsidRPr="00F42EA8">
          <w:t xml:space="preserve"> </w:t>
        </w:r>
        <w:r>
          <w:rPr>
            <w:lang w:val="en-US"/>
          </w:rPr>
          <w:t>F</w:t>
        </w:r>
        <w:r w:rsidRPr="00F42EA8">
          <w:t>-300</w:t>
        </w:r>
        <w:r>
          <w:t>.</w:t>
        </w:r>
      </w:ins>
    </w:p>
    <w:p w14:paraId="31E56BE2" w14:textId="77777777" w:rsidR="000E4B12" w:rsidRPr="006A5FC1" w:rsidRDefault="000E4B12" w:rsidP="000E4B12">
      <w:pPr>
        <w:pStyle w:val="22"/>
        <w:rPr>
          <w:ins w:id="4758" w:author="Эльдар Галеев" w:date="2023-07-13T11:51:00Z"/>
        </w:rPr>
      </w:pPr>
      <w:ins w:id="4759" w:author="Эльдар Галеев" w:date="2023-07-13T11:51:00Z">
        <w:r w:rsidRPr="006A5FC1">
          <w:t>Задачи управления и оптимизации</w:t>
        </w:r>
      </w:ins>
    </w:p>
    <w:p w14:paraId="496879CB" w14:textId="77777777" w:rsidR="000E4B12" w:rsidRPr="006A5FC1" w:rsidRDefault="000E4B12" w:rsidP="000E4B12">
      <w:pPr>
        <w:pStyle w:val="af4"/>
        <w:rPr>
          <w:ins w:id="4760" w:author="Эльдар Галеев" w:date="2023-07-13T11:51:00Z"/>
        </w:rPr>
      </w:pPr>
      <w:ins w:id="4761" w:author="Эльдар Галеев" w:date="2023-07-13T11:51:00Z">
        <w:r w:rsidRPr="006A5FC1">
          <w:t>Управление технологическими параметрами:</w:t>
        </w:r>
      </w:ins>
    </w:p>
    <w:p w14:paraId="48153F88" w14:textId="77777777" w:rsidR="000E4B12" w:rsidRDefault="000E4B12">
      <w:pPr>
        <w:pStyle w:val="a9"/>
        <w:ind w:left="709"/>
        <w:rPr>
          <w:ins w:id="4762" w:author="Эльдар Галеев" w:date="2023-07-13T11:51:00Z"/>
        </w:rPr>
        <w:pPrChange w:id="4763" w:author="Эльдар Галеев" w:date="2023-07-13T11:55:00Z">
          <w:pPr>
            <w:pStyle w:val="a9"/>
            <w:ind w:left="851"/>
          </w:pPr>
        </w:pPrChange>
      </w:pPr>
      <w:ins w:id="4764" w:author="Эльдар Галеев" w:date="2023-07-13T11:51:00Z">
        <w:r>
          <w:t>о</w:t>
        </w:r>
        <w:r w:rsidRPr="006003A9">
          <w:t>тношение расходов маточной жидкости на вторую секцию фильтра к сырью F-300</w:t>
        </w:r>
        <w:r>
          <w:t>;</w:t>
        </w:r>
      </w:ins>
    </w:p>
    <w:p w14:paraId="723315A0" w14:textId="77777777" w:rsidR="000E4B12" w:rsidRDefault="000E4B12">
      <w:pPr>
        <w:pStyle w:val="a9"/>
        <w:ind w:left="709"/>
        <w:rPr>
          <w:ins w:id="4765" w:author="Эльдар Галеев" w:date="2023-07-13T11:51:00Z"/>
        </w:rPr>
        <w:pPrChange w:id="4766" w:author="Эльдар Галеев" w:date="2023-07-13T11:55:00Z">
          <w:pPr>
            <w:pStyle w:val="a9"/>
            <w:ind w:left="851"/>
          </w:pPr>
        </w:pPrChange>
      </w:pPr>
      <w:ins w:id="4767" w:author="Эльдар Галеев" w:date="2023-07-13T11:51:00Z">
        <w:r>
          <w:t>о</w:t>
        </w:r>
        <w:r w:rsidRPr="006003A9">
          <w:t>тношение расходов фенола в фильтр к сырью F-300.</w:t>
        </w:r>
      </w:ins>
    </w:p>
    <w:p w14:paraId="2CD1976F" w14:textId="77777777" w:rsidR="000E4B12" w:rsidRPr="00D154B3" w:rsidRDefault="000E4B12" w:rsidP="000E4B12">
      <w:pPr>
        <w:pStyle w:val="21"/>
        <w:jc w:val="both"/>
        <w:rPr>
          <w:ins w:id="4768" w:author="Эльдар Галеев" w:date="2023-07-13T11:51:00Z"/>
          <w:color w:val="000000" w:themeColor="text1"/>
        </w:rPr>
      </w:pPr>
      <w:ins w:id="4769" w:author="Эльдар Галеев" w:date="2023-07-13T11:51:00Z">
        <w:r w:rsidRPr="00D154B3">
          <w:rPr>
            <w:color w:val="000000" w:themeColor="text1"/>
          </w:rPr>
          <w:t xml:space="preserve">Контроллер </w:t>
        </w:r>
        <w:proofErr w:type="spellStart"/>
        <w:r w:rsidRPr="00D154B3">
          <w:rPr>
            <w:color w:val="000000" w:themeColor="text1"/>
          </w:rPr>
          <w:t>рекристаллизатора</w:t>
        </w:r>
        <w:proofErr w:type="spellEnd"/>
        <w:r w:rsidRPr="00D154B3">
          <w:rPr>
            <w:color w:val="000000" w:themeColor="text1"/>
          </w:rPr>
          <w:t xml:space="preserve"> К-340, центрифуг </w:t>
        </w:r>
        <w:r w:rsidRPr="00D154B3">
          <w:rPr>
            <w:color w:val="000000" w:themeColor="text1"/>
            <w:lang w:val="en-US"/>
          </w:rPr>
          <w:t>S</w:t>
        </w:r>
        <w:r w:rsidRPr="00D154B3">
          <w:rPr>
            <w:color w:val="000000" w:themeColor="text1"/>
          </w:rPr>
          <w:t>-340</w:t>
        </w:r>
        <w:r w:rsidRPr="00D154B3">
          <w:rPr>
            <w:color w:val="000000" w:themeColor="text1"/>
            <w:lang w:val="en-US"/>
          </w:rPr>
          <w:t>A</w:t>
        </w:r>
        <w:r w:rsidRPr="00D154B3">
          <w:rPr>
            <w:color w:val="000000" w:themeColor="text1"/>
          </w:rPr>
          <w:t>/</w:t>
        </w:r>
        <w:r w:rsidRPr="00D154B3">
          <w:rPr>
            <w:color w:val="000000" w:themeColor="text1"/>
            <w:lang w:val="en-US"/>
          </w:rPr>
          <w:t>B</w:t>
        </w:r>
        <w:r w:rsidRPr="00D154B3">
          <w:rPr>
            <w:color w:val="000000" w:themeColor="text1"/>
          </w:rPr>
          <w:t xml:space="preserve">, </w:t>
        </w:r>
        <w:proofErr w:type="spellStart"/>
        <w:r w:rsidRPr="00D154B3">
          <w:rPr>
            <w:color w:val="000000" w:themeColor="text1"/>
          </w:rPr>
          <w:t>расплавителя</w:t>
        </w:r>
        <w:proofErr w:type="spellEnd"/>
        <w:r w:rsidRPr="00D154B3">
          <w:rPr>
            <w:color w:val="000000" w:themeColor="text1"/>
          </w:rPr>
          <w:t xml:space="preserve"> </w:t>
        </w:r>
        <w:r w:rsidRPr="00D154B3">
          <w:rPr>
            <w:color w:val="000000" w:themeColor="text1"/>
            <w:lang w:val="en-US"/>
          </w:rPr>
          <w:t>M</w:t>
        </w:r>
        <w:r w:rsidRPr="00D154B3">
          <w:rPr>
            <w:color w:val="000000" w:themeColor="text1"/>
          </w:rPr>
          <w:t>-</w:t>
        </w:r>
        <w:proofErr w:type="gramStart"/>
        <w:r w:rsidRPr="00D154B3">
          <w:rPr>
            <w:color w:val="000000" w:themeColor="text1"/>
          </w:rPr>
          <w:t>360,  (</w:t>
        </w:r>
        <w:proofErr w:type="gramEnd"/>
        <w:r w:rsidRPr="00D154B3">
          <w:rPr>
            <w:color w:val="000000" w:themeColor="text1"/>
          </w:rPr>
          <w:t>CNTR_</w:t>
        </w:r>
        <w:r w:rsidRPr="00D154B3">
          <w:rPr>
            <w:color w:val="000000" w:themeColor="text1"/>
            <w:lang w:val="en-US"/>
          </w:rPr>
          <w:t>BFA</w:t>
        </w:r>
        <w:r w:rsidRPr="00D154B3">
          <w:rPr>
            <w:color w:val="000000" w:themeColor="text1"/>
          </w:rPr>
          <w:t>_</w:t>
        </w:r>
        <w:r w:rsidRPr="00D154B3">
          <w:rPr>
            <w:color w:val="000000" w:themeColor="text1"/>
            <w:lang w:val="en-US"/>
          </w:rPr>
          <w:t>K</w:t>
        </w:r>
        <w:r w:rsidRPr="00D154B3">
          <w:rPr>
            <w:color w:val="000000" w:themeColor="text1"/>
          </w:rPr>
          <w:t>_340_</w:t>
        </w:r>
        <w:r w:rsidRPr="00D154B3">
          <w:rPr>
            <w:color w:val="000000" w:themeColor="text1"/>
            <w:lang w:val="en-US"/>
          </w:rPr>
          <w:t>S</w:t>
        </w:r>
        <w:r w:rsidRPr="00D154B3">
          <w:rPr>
            <w:color w:val="000000" w:themeColor="text1"/>
          </w:rPr>
          <w:t>_340_</w:t>
        </w:r>
        <w:r>
          <w:rPr>
            <w:color w:val="000000" w:themeColor="text1"/>
            <w:lang w:val="en-US"/>
          </w:rPr>
          <w:t>M</w:t>
        </w:r>
        <w:r w:rsidRPr="00E51D46">
          <w:rPr>
            <w:color w:val="000000" w:themeColor="text1"/>
          </w:rPr>
          <w:t>_</w:t>
        </w:r>
        <w:r w:rsidRPr="00D154B3">
          <w:rPr>
            <w:color w:val="000000" w:themeColor="text1"/>
          </w:rPr>
          <w:t>360)</w:t>
        </w:r>
      </w:ins>
    </w:p>
    <w:p w14:paraId="7FAB3DFC" w14:textId="77777777" w:rsidR="000E4B12" w:rsidRPr="00954C9F" w:rsidRDefault="000E4B12" w:rsidP="000E4B12">
      <w:pPr>
        <w:pStyle w:val="af4"/>
        <w:rPr>
          <w:ins w:id="4770" w:author="Эльдар Галеев" w:date="2023-07-13T11:51:00Z"/>
        </w:rPr>
      </w:pPr>
      <w:ins w:id="4771" w:author="Эльдар Галеев" w:date="2023-07-13T11:51:00Z">
        <w:r w:rsidRPr="006A5FC1">
          <w:t xml:space="preserve">Контроллер </w:t>
        </w:r>
        <w:r w:rsidRPr="000C6580">
          <w:t>CNTR_BFA_M_320_360_K_340_S_340</w:t>
        </w:r>
        <w:r>
          <w:t xml:space="preserve"> </w:t>
        </w:r>
        <w:r w:rsidRPr="006A5FC1">
          <w:t xml:space="preserve">охватывает следующие единицы </w:t>
        </w:r>
        <w:r w:rsidRPr="00954C9F">
          <w:t>технологического оборудования:</w:t>
        </w:r>
      </w:ins>
    </w:p>
    <w:p w14:paraId="6775E362" w14:textId="77777777" w:rsidR="000E4B12" w:rsidRPr="00954C9F" w:rsidRDefault="000E4B12">
      <w:pPr>
        <w:pStyle w:val="a9"/>
        <w:ind w:left="709"/>
        <w:rPr>
          <w:ins w:id="4772" w:author="Эльдар Галеев" w:date="2023-07-13T11:51:00Z"/>
        </w:rPr>
        <w:pPrChange w:id="4773" w:author="Эльдар Галеев" w:date="2023-07-13T11:55:00Z">
          <w:pPr>
            <w:pStyle w:val="a9"/>
            <w:ind w:left="851"/>
          </w:pPr>
        </w:pPrChange>
      </w:pPr>
      <w:proofErr w:type="spellStart"/>
      <w:ins w:id="4774" w:author="Эльдар Галеев" w:date="2023-07-13T11:51:00Z">
        <w:r w:rsidRPr="00954C9F">
          <w:t>рекристаллизатор</w:t>
        </w:r>
        <w:proofErr w:type="spellEnd"/>
        <w:r w:rsidRPr="00954C9F">
          <w:t xml:space="preserve"> К-340;</w:t>
        </w:r>
      </w:ins>
    </w:p>
    <w:p w14:paraId="30A103BD" w14:textId="77777777" w:rsidR="000E4B12" w:rsidRPr="00954C9F" w:rsidRDefault="000E4B12">
      <w:pPr>
        <w:pStyle w:val="a9"/>
        <w:ind w:left="709"/>
        <w:rPr>
          <w:ins w:id="4775" w:author="Эльдар Галеев" w:date="2023-07-13T11:51:00Z"/>
        </w:rPr>
        <w:pPrChange w:id="4776" w:author="Эльдар Галеев" w:date="2023-07-13T11:55:00Z">
          <w:pPr>
            <w:pStyle w:val="a9"/>
            <w:ind w:left="851"/>
          </w:pPr>
        </w:pPrChange>
      </w:pPr>
      <w:ins w:id="4777" w:author="Эльдар Галеев" w:date="2023-07-13T11:51:00Z">
        <w:r w:rsidRPr="00954C9F">
          <w:t>центрифуги S-340A/B;</w:t>
        </w:r>
      </w:ins>
    </w:p>
    <w:p w14:paraId="2C193B09" w14:textId="77777777" w:rsidR="000E4B12" w:rsidRPr="00954C9F" w:rsidRDefault="000E4B12">
      <w:pPr>
        <w:pStyle w:val="a9"/>
        <w:ind w:left="709"/>
        <w:rPr>
          <w:ins w:id="4778" w:author="Эльдар Галеев" w:date="2023-07-13T11:51:00Z"/>
        </w:rPr>
        <w:pPrChange w:id="4779" w:author="Эльдар Галеев" w:date="2023-07-13T11:55:00Z">
          <w:pPr>
            <w:pStyle w:val="a9"/>
            <w:ind w:left="851"/>
          </w:pPr>
        </w:pPrChange>
      </w:pPr>
      <w:proofErr w:type="spellStart"/>
      <w:ins w:id="4780" w:author="Эльдар Галеев" w:date="2023-07-13T11:51:00Z">
        <w:r w:rsidRPr="00954C9F">
          <w:t>расплавитель</w:t>
        </w:r>
        <w:proofErr w:type="spellEnd"/>
        <w:r w:rsidRPr="00954C9F">
          <w:t xml:space="preserve"> M-360.</w:t>
        </w:r>
      </w:ins>
    </w:p>
    <w:p w14:paraId="5EFA85C9" w14:textId="77777777" w:rsidR="000E4B12" w:rsidRPr="006A5FC1" w:rsidRDefault="000E4B12" w:rsidP="000E4B12">
      <w:pPr>
        <w:pStyle w:val="22"/>
        <w:rPr>
          <w:ins w:id="4781" w:author="Эльдар Галеев" w:date="2023-07-13T11:51:00Z"/>
        </w:rPr>
      </w:pPr>
      <w:ins w:id="4782" w:author="Эльдар Галеев" w:date="2023-07-13T11:51:00Z">
        <w:r w:rsidRPr="006A5FC1">
          <w:t>Задачи управления и оптимизации</w:t>
        </w:r>
      </w:ins>
    </w:p>
    <w:p w14:paraId="4BEB4EBA" w14:textId="77777777" w:rsidR="000E4B12" w:rsidRPr="006A5FC1" w:rsidRDefault="000E4B12" w:rsidP="000E4B12">
      <w:pPr>
        <w:pStyle w:val="af4"/>
        <w:rPr>
          <w:ins w:id="4783" w:author="Эльдар Галеев" w:date="2023-07-13T11:51:00Z"/>
        </w:rPr>
      </w:pPr>
      <w:ins w:id="4784" w:author="Эльдар Галеев" w:date="2023-07-13T11:51:00Z">
        <w:r w:rsidRPr="006A5FC1">
          <w:t>Управление технологическими параметрами:</w:t>
        </w:r>
      </w:ins>
    </w:p>
    <w:p w14:paraId="1D382631" w14:textId="77777777" w:rsidR="000E4B12" w:rsidRDefault="000E4B12">
      <w:pPr>
        <w:pStyle w:val="a9"/>
        <w:ind w:left="709"/>
        <w:rPr>
          <w:ins w:id="4785" w:author="Эльдар Галеев" w:date="2023-07-13T11:51:00Z"/>
        </w:rPr>
        <w:pPrChange w:id="4786" w:author="Эльдар Галеев" w:date="2023-07-13T11:55:00Z">
          <w:pPr>
            <w:pStyle w:val="a9"/>
            <w:ind w:left="851"/>
          </w:pPr>
        </w:pPrChange>
      </w:pPr>
      <w:ins w:id="4787" w:author="Эльдар Галеев" w:date="2023-07-13T11:51:00Z">
        <w:r>
          <w:t xml:space="preserve">температура в </w:t>
        </w:r>
        <w:proofErr w:type="spellStart"/>
        <w:r>
          <w:t>рекристаллизаторе</w:t>
        </w:r>
        <w:proofErr w:type="spellEnd"/>
        <w:r>
          <w:t xml:space="preserve"> К-340;</w:t>
        </w:r>
      </w:ins>
    </w:p>
    <w:p w14:paraId="0E1DD981" w14:textId="77777777" w:rsidR="000E4B12" w:rsidRDefault="000E4B12">
      <w:pPr>
        <w:pStyle w:val="a9"/>
        <w:ind w:left="709"/>
        <w:rPr>
          <w:ins w:id="4788" w:author="Эльдар Галеев" w:date="2023-07-13T11:51:00Z"/>
        </w:rPr>
        <w:pPrChange w:id="4789" w:author="Эльдар Галеев" w:date="2023-07-13T11:55:00Z">
          <w:pPr>
            <w:pStyle w:val="a9"/>
            <w:ind w:left="851"/>
          </w:pPr>
        </w:pPrChange>
      </w:pPr>
      <w:ins w:id="4790" w:author="Эльдар Галеев" w:date="2023-07-13T11:51:00Z">
        <w:r>
          <w:t xml:space="preserve">уровень в </w:t>
        </w:r>
        <w:proofErr w:type="spellStart"/>
        <w:r>
          <w:t>рекристаллизаторе</w:t>
        </w:r>
        <w:proofErr w:type="spellEnd"/>
        <w:r>
          <w:t xml:space="preserve"> К-340;</w:t>
        </w:r>
      </w:ins>
    </w:p>
    <w:p w14:paraId="2A2DEA14" w14:textId="77777777" w:rsidR="000E4B12" w:rsidRDefault="000E4B12">
      <w:pPr>
        <w:pStyle w:val="a9"/>
        <w:ind w:left="709"/>
        <w:rPr>
          <w:ins w:id="4791" w:author="Эльдар Галеев" w:date="2023-07-13T11:51:00Z"/>
        </w:rPr>
        <w:pPrChange w:id="4792" w:author="Эльдар Галеев" w:date="2023-07-13T11:55:00Z">
          <w:pPr>
            <w:pStyle w:val="a9"/>
            <w:ind w:left="851"/>
          </w:pPr>
        </w:pPrChange>
      </w:pPr>
      <w:ins w:id="4793" w:author="Эльдар Галеев" w:date="2023-07-13T11:51:00Z">
        <w:r>
          <w:t>температура в M-360;</w:t>
        </w:r>
      </w:ins>
    </w:p>
    <w:p w14:paraId="3E79CE4B" w14:textId="77777777" w:rsidR="000E4B12" w:rsidRPr="00FC1068" w:rsidRDefault="000E4B12">
      <w:pPr>
        <w:pStyle w:val="a9"/>
        <w:ind w:left="709"/>
        <w:rPr>
          <w:ins w:id="4794" w:author="Эльдар Галеев" w:date="2023-07-13T11:51:00Z"/>
        </w:rPr>
        <w:pPrChange w:id="4795" w:author="Эльдар Галеев" w:date="2023-07-13T11:55:00Z">
          <w:pPr>
            <w:pStyle w:val="a9"/>
            <w:ind w:left="851"/>
          </w:pPr>
        </w:pPrChange>
      </w:pPr>
      <w:ins w:id="4796" w:author="Эльдар Галеев" w:date="2023-07-13T11:51:00Z">
        <w:r>
          <w:t>уровень в M-360</w:t>
        </w:r>
        <w:r w:rsidRPr="00D2154D">
          <w:rPr>
            <w:lang w:val="en-US"/>
          </w:rPr>
          <w:t>.</w:t>
        </w:r>
      </w:ins>
    </w:p>
    <w:p w14:paraId="61EBE298" w14:textId="77777777" w:rsidR="000E4B12" w:rsidRDefault="000E4B12" w:rsidP="000E4B12">
      <w:pPr>
        <w:pStyle w:val="21"/>
        <w:jc w:val="both"/>
        <w:rPr>
          <w:ins w:id="4797" w:author="Эльдар Галеев" w:date="2023-07-13T11:51:00Z"/>
        </w:rPr>
      </w:pPr>
      <w:ins w:id="4798" w:author="Эльдар Галеев" w:date="2023-07-13T11:51:00Z">
        <w:r w:rsidRPr="00121A0C">
          <w:t xml:space="preserve">Контроллер </w:t>
        </w:r>
        <w:r w:rsidRPr="00802477">
          <w:t xml:space="preserve">дегидратора кристаллизатора С-330 и </w:t>
        </w:r>
        <w:proofErr w:type="spellStart"/>
        <w:r w:rsidRPr="00802477">
          <w:t>дегидратора</w:t>
        </w:r>
        <w:proofErr w:type="spellEnd"/>
        <w:r>
          <w:t xml:space="preserve"> </w:t>
        </w:r>
        <w:proofErr w:type="spellStart"/>
        <w:r w:rsidRPr="00802477">
          <w:t>рекристаллизатора</w:t>
        </w:r>
        <w:proofErr w:type="spellEnd"/>
        <w:r w:rsidRPr="00802477">
          <w:t xml:space="preserve"> С-370</w:t>
        </w:r>
        <w:r w:rsidRPr="009A0D50">
          <w:t xml:space="preserve">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C</w:t>
        </w:r>
        <w:r>
          <w:t>_</w:t>
        </w:r>
        <w:r w:rsidRPr="000C6580">
          <w:t>3</w:t>
        </w:r>
        <w:r w:rsidRPr="00802477">
          <w:t>3</w:t>
        </w:r>
        <w:r>
          <w:t>0</w:t>
        </w:r>
        <w:r w:rsidRPr="005E013E">
          <w:t>_</w:t>
        </w:r>
        <w:r w:rsidRPr="000C6580">
          <w:t>3</w:t>
        </w:r>
        <w:r w:rsidRPr="00802477">
          <w:t>7</w:t>
        </w:r>
        <w:r w:rsidRPr="000C6580">
          <w:t>0</w:t>
        </w:r>
        <w:r w:rsidRPr="00121A0C">
          <w:t>)</w:t>
        </w:r>
      </w:ins>
    </w:p>
    <w:p w14:paraId="3160C8C5" w14:textId="77777777" w:rsidR="000E4B12" w:rsidRPr="006A5FC1" w:rsidRDefault="000E4B12" w:rsidP="000E4B12">
      <w:pPr>
        <w:pStyle w:val="af4"/>
        <w:rPr>
          <w:ins w:id="4799" w:author="Эльдар Галеев" w:date="2023-07-13T11:51:00Z"/>
        </w:rPr>
      </w:pPr>
      <w:ins w:id="4800" w:author="Эльдар Галеев" w:date="2023-07-13T11:51:00Z">
        <w:r w:rsidRPr="006A5FC1">
          <w:t xml:space="preserve">Контроллер </w:t>
        </w:r>
        <w:r w:rsidRPr="00802477">
          <w:t>CNTR_BFA_C_330_370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69030874" w14:textId="77777777" w:rsidR="000E4B12" w:rsidRDefault="000E4B12">
      <w:pPr>
        <w:pStyle w:val="a9"/>
        <w:ind w:left="709"/>
        <w:rPr>
          <w:ins w:id="4801" w:author="Эльдар Галеев" w:date="2023-07-13T11:51:00Z"/>
        </w:rPr>
        <w:pPrChange w:id="4802" w:author="Эльдар Галеев" w:date="2023-07-13T11:55:00Z">
          <w:pPr>
            <w:pStyle w:val="a9"/>
            <w:ind w:left="851"/>
          </w:pPr>
        </w:pPrChange>
      </w:pPr>
      <w:ins w:id="4803" w:author="Эльдар Галеев" w:date="2023-07-13T11:51:00Z">
        <w:r>
          <w:lastRenderedPageBreak/>
          <w:t>дегидратор С-330;</w:t>
        </w:r>
      </w:ins>
    </w:p>
    <w:p w14:paraId="346830A5" w14:textId="77777777" w:rsidR="000E4B12" w:rsidRPr="00575065" w:rsidRDefault="000E4B12">
      <w:pPr>
        <w:pStyle w:val="a9"/>
        <w:ind w:left="709"/>
        <w:rPr>
          <w:ins w:id="4804" w:author="Эльдар Галеев" w:date="2023-07-13T11:51:00Z"/>
        </w:rPr>
        <w:pPrChange w:id="4805" w:author="Эльдар Галеев" w:date="2023-07-13T11:55:00Z">
          <w:pPr>
            <w:pStyle w:val="a9"/>
            <w:ind w:left="851"/>
          </w:pPr>
        </w:pPrChange>
      </w:pPr>
      <w:ins w:id="4806" w:author="Эльдар Галеев" w:date="2023-07-13T11:51:00Z">
        <w:r>
          <w:t>дегидратор С-370.</w:t>
        </w:r>
      </w:ins>
    </w:p>
    <w:p w14:paraId="1C1EF000" w14:textId="77777777" w:rsidR="000E4B12" w:rsidRPr="006A5FC1" w:rsidRDefault="000E4B12" w:rsidP="000E4B12">
      <w:pPr>
        <w:pStyle w:val="22"/>
        <w:rPr>
          <w:ins w:id="4807" w:author="Эльдар Галеев" w:date="2023-07-13T11:51:00Z"/>
        </w:rPr>
      </w:pPr>
      <w:ins w:id="4808" w:author="Эльдар Галеев" w:date="2023-07-13T11:51:00Z">
        <w:r w:rsidRPr="006A5FC1">
          <w:t>Задачи управления и оптимизации</w:t>
        </w:r>
      </w:ins>
    </w:p>
    <w:p w14:paraId="69EA0378" w14:textId="77777777" w:rsidR="000E4B12" w:rsidRPr="006A5FC1" w:rsidRDefault="000E4B12" w:rsidP="000E4B12">
      <w:pPr>
        <w:pStyle w:val="af4"/>
        <w:rPr>
          <w:ins w:id="4809" w:author="Эльдар Галеев" w:date="2023-07-13T11:51:00Z"/>
        </w:rPr>
      </w:pPr>
      <w:ins w:id="4810" w:author="Эльдар Галеев" w:date="2023-07-13T11:51:00Z">
        <w:r w:rsidRPr="006A5FC1">
          <w:t>Управление показателями качества продуктов:</w:t>
        </w:r>
      </w:ins>
    </w:p>
    <w:p w14:paraId="5193F9C5" w14:textId="5DFEF3A9" w:rsidR="000E4B12" w:rsidRDefault="000E4B12">
      <w:pPr>
        <w:pStyle w:val="a9"/>
        <w:ind w:left="709"/>
        <w:rPr>
          <w:ins w:id="4811" w:author="Эльдар Галеев" w:date="2023-07-13T11:51:00Z"/>
        </w:rPr>
        <w:pPrChange w:id="4812" w:author="Эльдар Галеев" w:date="2023-07-13T11:55:00Z">
          <w:pPr>
            <w:pStyle w:val="a9"/>
            <w:ind w:left="851"/>
          </w:pPr>
        </w:pPrChange>
      </w:pPr>
      <w:ins w:id="4813" w:author="Эльдар Галеев" w:date="2023-07-13T11:51:00Z">
        <w:r>
          <w:t>содержание</w:t>
        </w:r>
        <w:r w:rsidRPr="00FE3908">
          <w:t xml:space="preserve"> </w:t>
        </w:r>
        <w:r>
          <w:t>воды в к</w:t>
        </w:r>
        <w:r w:rsidRPr="00E47F18">
          <w:t>убов</w:t>
        </w:r>
        <w:r>
          <w:t>ом</w:t>
        </w:r>
        <w:r w:rsidRPr="00E47F18">
          <w:t xml:space="preserve"> </w:t>
        </w:r>
        <w:proofErr w:type="gramStart"/>
        <w:r>
          <w:t>продукте</w:t>
        </w:r>
        <w:r w:rsidRPr="00E47F18">
          <w:t xml:space="preserve">  дегидратора</w:t>
        </w:r>
        <w:proofErr w:type="gramEnd"/>
        <w:r w:rsidRPr="00E47F18">
          <w:t xml:space="preserve"> С-330 после насоса Р-330</w:t>
        </w:r>
      </w:ins>
      <w:ins w:id="4814" w:author="Эльдар Галеев" w:date="2023-07-13T11:55:00Z">
        <w:r w:rsidR="00231876">
          <w:t>.</w:t>
        </w:r>
      </w:ins>
    </w:p>
    <w:p w14:paraId="34E1D8FA" w14:textId="77777777" w:rsidR="000E4B12" w:rsidRPr="006A5FC1" w:rsidRDefault="000E4B12" w:rsidP="000E4B12">
      <w:pPr>
        <w:pStyle w:val="af4"/>
        <w:rPr>
          <w:ins w:id="4815" w:author="Эльдар Галеев" w:date="2023-07-13T11:51:00Z"/>
        </w:rPr>
      </w:pPr>
      <w:ins w:id="4816" w:author="Эльдар Галеев" w:date="2023-07-13T11:51:00Z">
        <w:r w:rsidRPr="006A5FC1">
          <w:t>Управление технологическими параметрами:</w:t>
        </w:r>
      </w:ins>
    </w:p>
    <w:p w14:paraId="574DC390" w14:textId="77777777" w:rsidR="000E4B12" w:rsidRPr="00131F3D" w:rsidRDefault="000E4B12">
      <w:pPr>
        <w:pStyle w:val="a9"/>
        <w:ind w:left="709"/>
        <w:rPr>
          <w:ins w:id="4817" w:author="Эльдар Галеев" w:date="2023-07-13T11:51:00Z"/>
        </w:rPr>
        <w:pPrChange w:id="4818" w:author="Эльдар Галеев" w:date="2023-07-13T11:55:00Z">
          <w:pPr>
            <w:pStyle w:val="a9"/>
            <w:ind w:left="851"/>
          </w:pPr>
        </w:pPrChange>
      </w:pPr>
      <w:ins w:id="4819" w:author="Эльдар Галеев" w:date="2023-07-13T11:51:00Z">
        <w:r>
          <w:t>уровень в п</w:t>
        </w:r>
        <w:r w:rsidRPr="00790730">
          <w:t>риемник</w:t>
        </w:r>
        <w:r>
          <w:t>е</w:t>
        </w:r>
        <w:r w:rsidRPr="00790730">
          <w:t xml:space="preserve"> расплава фильтра кристаллизатора</w:t>
        </w:r>
        <w:r>
          <w:t xml:space="preserve"> </w:t>
        </w:r>
        <w:r>
          <w:rPr>
            <w:lang w:val="en-US"/>
          </w:rPr>
          <w:t>V</w:t>
        </w:r>
        <w:r w:rsidRPr="00790730">
          <w:t>-310</w:t>
        </w:r>
        <w:r w:rsidRPr="00131F3D">
          <w:t>;</w:t>
        </w:r>
      </w:ins>
    </w:p>
    <w:p w14:paraId="5D5455DC" w14:textId="77777777" w:rsidR="000E4B12" w:rsidRPr="00131F3D" w:rsidRDefault="000E4B12">
      <w:pPr>
        <w:pStyle w:val="a9"/>
        <w:ind w:left="709"/>
        <w:rPr>
          <w:ins w:id="4820" w:author="Эльдар Галеев" w:date="2023-07-13T11:51:00Z"/>
        </w:rPr>
        <w:pPrChange w:id="4821" w:author="Эльдар Галеев" w:date="2023-07-13T11:55:00Z">
          <w:pPr>
            <w:pStyle w:val="a9"/>
            <w:ind w:left="851"/>
          </w:pPr>
        </w:pPrChange>
      </w:pPr>
      <w:ins w:id="4822" w:author="Эльдар Галеев" w:date="2023-07-13T11:51:00Z">
        <w:r>
          <w:t>уровень во втором п</w:t>
        </w:r>
        <w:r w:rsidRPr="00790730">
          <w:t>риемник</w:t>
        </w:r>
        <w:r>
          <w:t>е</w:t>
        </w:r>
        <w:r w:rsidRPr="00790730">
          <w:t xml:space="preserve"> расплава фильтра кристаллизатора</w:t>
        </w:r>
        <w:r>
          <w:t xml:space="preserve"> </w:t>
        </w:r>
        <w:r>
          <w:rPr>
            <w:lang w:val="en-US"/>
          </w:rPr>
          <w:t>V</w:t>
        </w:r>
        <w:r w:rsidRPr="00790730">
          <w:t>-31</w:t>
        </w:r>
        <w:r>
          <w:t>5</w:t>
        </w:r>
        <w:r w:rsidRPr="00131F3D">
          <w:t>;</w:t>
        </w:r>
      </w:ins>
    </w:p>
    <w:p w14:paraId="3E7BE11D" w14:textId="77777777" w:rsidR="000E4B12" w:rsidRDefault="000E4B12">
      <w:pPr>
        <w:pStyle w:val="a9"/>
        <w:ind w:left="709"/>
        <w:rPr>
          <w:ins w:id="4823" w:author="Эльдар Галеев" w:date="2023-07-13T11:51:00Z"/>
        </w:rPr>
        <w:pPrChange w:id="4824" w:author="Эльдар Галеев" w:date="2023-07-13T11:55:00Z">
          <w:pPr>
            <w:pStyle w:val="a9"/>
            <w:ind w:left="851"/>
          </w:pPr>
        </w:pPrChange>
      </w:pPr>
      <w:ins w:id="4825" w:author="Эльдар Галеев" w:date="2023-07-13T11:51:00Z">
        <w:r>
          <w:t>т</w:t>
        </w:r>
        <w:r w:rsidRPr="00E47F18">
          <w:t xml:space="preserve">емпература </w:t>
        </w:r>
        <w:r>
          <w:t>середины</w:t>
        </w:r>
        <w:r w:rsidRPr="00E47F18">
          <w:t xml:space="preserve"> дегидратора кристаллизатора С-3</w:t>
        </w:r>
        <w:r>
          <w:t>3</w:t>
        </w:r>
        <w:r w:rsidRPr="00E47F18">
          <w:t>0</w:t>
        </w:r>
        <w:r>
          <w:t>;</w:t>
        </w:r>
      </w:ins>
    </w:p>
    <w:p w14:paraId="3177EA94" w14:textId="77777777" w:rsidR="000E4B12" w:rsidRDefault="000E4B12">
      <w:pPr>
        <w:pStyle w:val="a9"/>
        <w:ind w:left="709"/>
        <w:rPr>
          <w:ins w:id="4826" w:author="Эльдар Галеев" w:date="2023-07-13T11:51:00Z"/>
        </w:rPr>
        <w:pPrChange w:id="4827" w:author="Эльдар Галеев" w:date="2023-07-13T11:55:00Z">
          <w:pPr>
            <w:pStyle w:val="a9"/>
            <w:ind w:left="851"/>
          </w:pPr>
        </w:pPrChange>
      </w:pPr>
      <w:ins w:id="4828" w:author="Эльдар Галеев" w:date="2023-07-13T11:51:00Z">
        <w:r>
          <w:t>т</w:t>
        </w:r>
        <w:r w:rsidRPr="00E47F18">
          <w:t xml:space="preserve">емпература </w:t>
        </w:r>
        <w:r>
          <w:t>куба</w:t>
        </w:r>
        <w:r w:rsidRPr="00E47F18">
          <w:t xml:space="preserve"> дегидратора кристаллизатора С-3</w:t>
        </w:r>
        <w:r>
          <w:t>3</w:t>
        </w:r>
        <w:r w:rsidRPr="00E47F18">
          <w:t>0</w:t>
        </w:r>
        <w:r>
          <w:t>;</w:t>
        </w:r>
      </w:ins>
    </w:p>
    <w:p w14:paraId="7993DB7F" w14:textId="0D5CD937" w:rsidR="000E4B12" w:rsidRDefault="000E4B12">
      <w:pPr>
        <w:pStyle w:val="a9"/>
        <w:ind w:left="709"/>
        <w:rPr>
          <w:ins w:id="4829" w:author="Эльдар Галеев" w:date="2023-07-13T11:51:00Z"/>
        </w:rPr>
        <w:pPrChange w:id="4830" w:author="Эльдар Галеев" w:date="2023-07-13T12:52:00Z">
          <w:pPr>
            <w:pStyle w:val="a9"/>
            <w:ind w:left="851"/>
          </w:pPr>
        </w:pPrChange>
      </w:pPr>
      <w:ins w:id="4831" w:author="Эльдар Галеев" w:date="2023-07-13T11:51:00Z">
        <w:r>
          <w:t>т</w:t>
        </w:r>
        <w:r w:rsidRPr="00E47F18">
          <w:t xml:space="preserve">емпература </w:t>
        </w:r>
        <w:r>
          <w:t>середины</w:t>
        </w:r>
        <w:r w:rsidRPr="00E47F18">
          <w:t xml:space="preserve"> дегидратора кристаллизатора С-3</w:t>
        </w:r>
        <w:r>
          <w:t>7</w:t>
        </w:r>
        <w:r w:rsidRPr="00E47F18">
          <w:t>0.</w:t>
        </w:r>
      </w:ins>
    </w:p>
    <w:p w14:paraId="38588475" w14:textId="77777777" w:rsidR="000E4B12" w:rsidRDefault="000E4B12" w:rsidP="000E4B12">
      <w:pPr>
        <w:pStyle w:val="21"/>
        <w:jc w:val="both"/>
        <w:rPr>
          <w:ins w:id="4832" w:author="Эльдар Галеев" w:date="2023-07-13T11:51:00Z"/>
        </w:rPr>
      </w:pPr>
      <w:ins w:id="4833" w:author="Эльдар Галеев" w:date="2023-07-13T11:51:00Z">
        <w:r w:rsidRPr="00607D7B">
          <w:t xml:space="preserve">Контроллер реактора изомеризации R-600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R</w:t>
        </w:r>
        <w:r>
          <w:t>_</w:t>
        </w:r>
        <w:r w:rsidRPr="00607D7B">
          <w:t>60</w:t>
        </w:r>
        <w:r w:rsidRPr="000C6580">
          <w:t>0</w:t>
        </w:r>
        <w:r w:rsidRPr="00121A0C">
          <w:t>)</w:t>
        </w:r>
      </w:ins>
    </w:p>
    <w:p w14:paraId="36DE56F1" w14:textId="77777777" w:rsidR="000E4B12" w:rsidRPr="006A5FC1" w:rsidRDefault="000E4B12" w:rsidP="000E4B12">
      <w:pPr>
        <w:pStyle w:val="af4"/>
        <w:rPr>
          <w:ins w:id="4834" w:author="Эльдар Галеев" w:date="2023-07-13T11:51:00Z"/>
        </w:rPr>
      </w:pPr>
      <w:ins w:id="4835" w:author="Эльдар Галеев" w:date="2023-07-13T11:51:00Z">
        <w:r w:rsidRPr="006A5FC1">
          <w:t xml:space="preserve">Контроллер </w:t>
        </w:r>
        <w:r w:rsidRPr="00802477">
          <w:t>CNTR_BFA_</w:t>
        </w:r>
        <w:r>
          <w:rPr>
            <w:lang w:val="en-US"/>
          </w:rPr>
          <w:t>R</w:t>
        </w:r>
        <w:r w:rsidRPr="00802477">
          <w:t>_</w:t>
        </w:r>
        <w:r w:rsidRPr="00607D7B">
          <w:t>60</w:t>
        </w:r>
        <w:r w:rsidRPr="00802477">
          <w:t>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0ABA3E9C" w14:textId="77777777" w:rsidR="000E4B12" w:rsidRDefault="000E4B12">
      <w:pPr>
        <w:pStyle w:val="a9"/>
        <w:ind w:left="709"/>
        <w:rPr>
          <w:ins w:id="4836" w:author="Эльдар Галеев" w:date="2023-07-13T11:51:00Z"/>
        </w:rPr>
        <w:pPrChange w:id="4837" w:author="Эльдар Галеев" w:date="2023-07-13T11:55:00Z">
          <w:pPr>
            <w:pStyle w:val="a9"/>
            <w:ind w:left="851"/>
          </w:pPr>
        </w:pPrChange>
      </w:pPr>
      <w:ins w:id="4838" w:author="Эльдар Галеев" w:date="2023-07-13T11:51:00Z">
        <w:r>
          <w:t>реактор изомеризации R-600;</w:t>
        </w:r>
      </w:ins>
    </w:p>
    <w:p w14:paraId="26009F18" w14:textId="77777777" w:rsidR="000E4B12" w:rsidRPr="00575065" w:rsidRDefault="000E4B12">
      <w:pPr>
        <w:pStyle w:val="a9"/>
        <w:ind w:left="709"/>
        <w:rPr>
          <w:ins w:id="4839" w:author="Эльдар Галеев" w:date="2023-07-13T11:51:00Z"/>
        </w:rPr>
        <w:pPrChange w:id="4840" w:author="Эльдар Галеев" w:date="2023-07-13T11:55:00Z">
          <w:pPr>
            <w:pStyle w:val="a9"/>
            <w:ind w:left="851"/>
          </w:pPr>
        </w:pPrChange>
      </w:pPr>
      <w:ins w:id="4841" w:author="Эльдар Галеев" w:date="2023-07-13T11:51:00Z">
        <w:r>
          <w:t>сепаратор концентратора регенерации V-620.</w:t>
        </w:r>
      </w:ins>
    </w:p>
    <w:p w14:paraId="00E42CF2" w14:textId="77777777" w:rsidR="000E4B12" w:rsidRPr="006A5FC1" w:rsidRDefault="000E4B12" w:rsidP="000E4B12">
      <w:pPr>
        <w:pStyle w:val="22"/>
        <w:rPr>
          <w:ins w:id="4842" w:author="Эльдар Галеев" w:date="2023-07-13T11:51:00Z"/>
        </w:rPr>
      </w:pPr>
      <w:ins w:id="4843" w:author="Эльдар Галеев" w:date="2023-07-13T11:51:00Z">
        <w:r w:rsidRPr="006A5FC1">
          <w:t>Задачи управления и оптимизации</w:t>
        </w:r>
      </w:ins>
    </w:p>
    <w:p w14:paraId="4C9CEF7E" w14:textId="77777777" w:rsidR="000E4B12" w:rsidRPr="006A5FC1" w:rsidRDefault="000E4B12" w:rsidP="000E4B12">
      <w:pPr>
        <w:pStyle w:val="af4"/>
        <w:rPr>
          <w:ins w:id="4844" w:author="Эльдар Галеев" w:date="2023-07-13T11:51:00Z"/>
        </w:rPr>
      </w:pPr>
      <w:ins w:id="4845" w:author="Эльдар Галеев" w:date="2023-07-13T11:51:00Z">
        <w:r w:rsidRPr="006A5FC1">
          <w:t>Управление технологическими параметрами:</w:t>
        </w:r>
      </w:ins>
    </w:p>
    <w:p w14:paraId="3B9C9BBA" w14:textId="77777777" w:rsidR="000E4B12" w:rsidRDefault="000E4B12">
      <w:pPr>
        <w:pStyle w:val="a9"/>
        <w:ind w:left="709"/>
        <w:rPr>
          <w:ins w:id="4846" w:author="Эльдар Галеев" w:date="2023-07-13T11:51:00Z"/>
        </w:rPr>
        <w:pPrChange w:id="4847" w:author="Эльдар Галеев" w:date="2023-07-13T11:55:00Z">
          <w:pPr>
            <w:pStyle w:val="a9"/>
            <w:ind w:left="851"/>
          </w:pPr>
        </w:pPrChange>
      </w:pPr>
      <w:ins w:id="4848" w:author="Эльдар Галеев" w:date="2023-07-13T11:51:00Z">
        <w:r>
          <w:t>перепад температуры на реакторе R-600;</w:t>
        </w:r>
      </w:ins>
    </w:p>
    <w:p w14:paraId="020F038B" w14:textId="77777777" w:rsidR="000E4B12" w:rsidRDefault="000E4B12">
      <w:pPr>
        <w:pStyle w:val="a9"/>
        <w:ind w:left="709"/>
        <w:rPr>
          <w:ins w:id="4849" w:author="Эльдар Галеев" w:date="2023-07-13T11:51:00Z"/>
        </w:rPr>
        <w:pPrChange w:id="4850" w:author="Эльдар Галеев" w:date="2023-07-13T11:55:00Z">
          <w:pPr>
            <w:pStyle w:val="a9"/>
            <w:ind w:left="851"/>
          </w:pPr>
        </w:pPrChange>
      </w:pPr>
      <w:ins w:id="4851" w:author="Эльдар Галеев" w:date="2023-07-13T11:51:00Z">
        <w:r>
          <w:t>температура низа V-620</w:t>
        </w:r>
        <w:r>
          <w:rPr>
            <w:lang w:val="en-US"/>
          </w:rPr>
          <w:t>.</w:t>
        </w:r>
      </w:ins>
    </w:p>
    <w:p w14:paraId="15079E3A" w14:textId="77777777" w:rsidR="000E4B12" w:rsidRDefault="000E4B12" w:rsidP="000E4B12">
      <w:pPr>
        <w:pStyle w:val="21"/>
        <w:jc w:val="both"/>
        <w:rPr>
          <w:ins w:id="4852" w:author="Эльдар Галеев" w:date="2023-07-13T11:51:00Z"/>
        </w:rPr>
      </w:pPr>
      <w:ins w:id="4853" w:author="Эльдар Галеев" w:date="2023-07-13T11:51:00Z">
        <w:r w:rsidRPr="00607D7B">
          <w:t xml:space="preserve">Контроллер </w:t>
        </w:r>
        <w:r>
          <w:t xml:space="preserve">испарителей фенола </w:t>
        </w:r>
        <w:r>
          <w:rPr>
            <w:lang w:val="en-US"/>
          </w:rPr>
          <w:t>E</w:t>
        </w:r>
        <w:r w:rsidRPr="00116CCB">
          <w:t>-400/</w:t>
        </w:r>
        <w:r>
          <w:rPr>
            <w:lang w:val="en-US"/>
          </w:rPr>
          <w:t>V</w:t>
        </w:r>
        <w:r w:rsidRPr="00116CCB">
          <w:t xml:space="preserve">-400, </w:t>
        </w:r>
        <w:r>
          <w:rPr>
            <w:lang w:val="en-US"/>
          </w:rPr>
          <w:t>E</w:t>
        </w:r>
        <w:r w:rsidRPr="00116CCB">
          <w:t>-410/</w:t>
        </w:r>
        <w:r>
          <w:rPr>
            <w:lang w:val="en-US"/>
          </w:rPr>
          <w:t>V</w:t>
        </w:r>
        <w:r w:rsidRPr="00116CCB">
          <w:t xml:space="preserve">-410 </w:t>
        </w:r>
        <w:r>
          <w:t xml:space="preserve">и колонны отгонки </w:t>
        </w:r>
        <w:proofErr w:type="gramStart"/>
        <w:r>
          <w:t>фенола</w:t>
        </w:r>
        <w:r w:rsidRPr="00607D7B">
          <w:t xml:space="preserve">  </w:t>
        </w:r>
        <w:r>
          <w:rPr>
            <w:lang w:val="en-US"/>
          </w:rPr>
          <w:t>C</w:t>
        </w:r>
        <w:proofErr w:type="gramEnd"/>
        <w:r w:rsidRPr="00C82D55">
          <w:t xml:space="preserve">-420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V</w:t>
        </w:r>
        <w:r>
          <w:t>_</w:t>
        </w:r>
        <w:r w:rsidRPr="00116CCB">
          <w:t>4</w:t>
        </w:r>
        <w:r w:rsidRPr="00607D7B">
          <w:t>0</w:t>
        </w:r>
        <w:r w:rsidRPr="000C6580">
          <w:t>0</w:t>
        </w:r>
        <w:r w:rsidRPr="00116CCB">
          <w:t>_410_</w:t>
        </w:r>
        <w:r>
          <w:rPr>
            <w:lang w:val="en-US"/>
          </w:rPr>
          <w:t>C</w:t>
        </w:r>
        <w:r w:rsidRPr="00116CCB">
          <w:t>_420</w:t>
        </w:r>
        <w:r w:rsidRPr="00121A0C">
          <w:t>)</w:t>
        </w:r>
      </w:ins>
    </w:p>
    <w:p w14:paraId="604DC96C" w14:textId="77777777" w:rsidR="000E4B12" w:rsidRPr="006A5FC1" w:rsidRDefault="000E4B12" w:rsidP="000E4B12">
      <w:pPr>
        <w:pStyle w:val="af4"/>
        <w:rPr>
          <w:ins w:id="4854" w:author="Эльдар Галеев" w:date="2023-07-13T11:51:00Z"/>
        </w:rPr>
      </w:pPr>
      <w:ins w:id="4855" w:author="Эльдар Галеев" w:date="2023-07-13T11:51:00Z">
        <w:r w:rsidRPr="006A5FC1">
          <w:t xml:space="preserve">Контроллер </w:t>
        </w:r>
        <w:r w:rsidRPr="00121A0C">
          <w:t>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V</w:t>
        </w:r>
        <w:r>
          <w:t>_</w:t>
        </w:r>
        <w:r w:rsidRPr="00116CCB">
          <w:t>4</w:t>
        </w:r>
        <w:r w:rsidRPr="00607D7B">
          <w:t>0</w:t>
        </w:r>
        <w:r w:rsidRPr="000C6580">
          <w:t>0</w:t>
        </w:r>
        <w:r w:rsidRPr="00116CCB">
          <w:t>_410_</w:t>
        </w:r>
        <w:r>
          <w:rPr>
            <w:lang w:val="en-US"/>
          </w:rPr>
          <w:t>C</w:t>
        </w:r>
        <w:r w:rsidRPr="00116CCB">
          <w:t>_420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2335277A" w14:textId="77777777" w:rsidR="000E4B12" w:rsidRPr="00116CCB" w:rsidRDefault="000E4B12">
      <w:pPr>
        <w:pStyle w:val="a9"/>
        <w:ind w:left="709"/>
        <w:rPr>
          <w:ins w:id="4856" w:author="Эльдар Галеев" w:date="2023-07-13T11:51:00Z"/>
        </w:rPr>
        <w:pPrChange w:id="4857" w:author="Эльдар Галеев" w:date="2023-07-13T11:55:00Z">
          <w:pPr>
            <w:pStyle w:val="a9"/>
            <w:ind w:left="851"/>
          </w:pPr>
        </w:pPrChange>
      </w:pPr>
      <w:ins w:id="4858" w:author="Эльдар Галеев" w:date="2023-07-13T11:51:00Z">
        <w:r w:rsidRPr="00116CCB">
          <w:t>испаритель фенола Е-400/V400;</w:t>
        </w:r>
      </w:ins>
    </w:p>
    <w:p w14:paraId="493834BC" w14:textId="77777777" w:rsidR="000E4B12" w:rsidRPr="00116CCB" w:rsidRDefault="000E4B12">
      <w:pPr>
        <w:pStyle w:val="a9"/>
        <w:ind w:left="709"/>
        <w:rPr>
          <w:ins w:id="4859" w:author="Эльдар Галеев" w:date="2023-07-13T11:51:00Z"/>
        </w:rPr>
        <w:pPrChange w:id="4860" w:author="Эльдар Галеев" w:date="2023-07-13T11:55:00Z">
          <w:pPr>
            <w:pStyle w:val="a9"/>
            <w:ind w:left="851"/>
          </w:pPr>
        </w:pPrChange>
      </w:pPr>
      <w:ins w:id="4861" w:author="Эльдар Галеев" w:date="2023-07-13T11:51:00Z">
        <w:r w:rsidRPr="00116CCB">
          <w:t>испаритель фенола Е-410/V410;</w:t>
        </w:r>
      </w:ins>
    </w:p>
    <w:p w14:paraId="0C4BD9BB" w14:textId="77777777" w:rsidR="000E4B12" w:rsidRPr="00116CCB" w:rsidRDefault="000E4B12">
      <w:pPr>
        <w:pStyle w:val="a9"/>
        <w:ind w:left="709"/>
        <w:rPr>
          <w:ins w:id="4862" w:author="Эльдар Галеев" w:date="2023-07-13T11:51:00Z"/>
        </w:rPr>
        <w:pPrChange w:id="4863" w:author="Эльдар Галеев" w:date="2023-07-13T11:55:00Z">
          <w:pPr>
            <w:pStyle w:val="a9"/>
            <w:ind w:left="851"/>
          </w:pPr>
        </w:pPrChange>
      </w:pPr>
      <w:ins w:id="4864" w:author="Эльдар Галеев" w:date="2023-07-13T11:51:00Z">
        <w:r w:rsidRPr="00116CCB">
          <w:t>колонна отгонки фенола С-420.</w:t>
        </w:r>
      </w:ins>
    </w:p>
    <w:p w14:paraId="54EC8EB5" w14:textId="77777777" w:rsidR="000E4B12" w:rsidRPr="006A5FC1" w:rsidRDefault="000E4B12" w:rsidP="000E4B12">
      <w:pPr>
        <w:pStyle w:val="22"/>
        <w:rPr>
          <w:ins w:id="4865" w:author="Эльдар Галеев" w:date="2023-07-13T11:51:00Z"/>
        </w:rPr>
      </w:pPr>
      <w:ins w:id="4866" w:author="Эльдар Галеев" w:date="2023-07-13T11:51:00Z">
        <w:r w:rsidRPr="006A5FC1">
          <w:t>Задачи управления и оптимизации</w:t>
        </w:r>
      </w:ins>
    </w:p>
    <w:p w14:paraId="122BA34D" w14:textId="77777777" w:rsidR="000E4B12" w:rsidRPr="006A5FC1" w:rsidRDefault="000E4B12" w:rsidP="000E4B12">
      <w:pPr>
        <w:pStyle w:val="af4"/>
        <w:rPr>
          <w:ins w:id="4867" w:author="Эльдар Галеев" w:date="2023-07-13T11:51:00Z"/>
        </w:rPr>
      </w:pPr>
      <w:ins w:id="4868" w:author="Эльдар Галеев" w:date="2023-07-13T11:51:00Z">
        <w:r w:rsidRPr="006A5FC1">
          <w:t>Управление технологическими параметрами:</w:t>
        </w:r>
      </w:ins>
    </w:p>
    <w:p w14:paraId="2F2489E1" w14:textId="77777777" w:rsidR="000E4B12" w:rsidRDefault="000E4B12">
      <w:pPr>
        <w:pStyle w:val="a9"/>
        <w:ind w:left="709"/>
        <w:rPr>
          <w:ins w:id="4869" w:author="Эльдар Галеев" w:date="2023-07-13T11:51:00Z"/>
        </w:rPr>
        <w:pPrChange w:id="4870" w:author="Эльдар Галеев" w:date="2023-07-13T11:55:00Z">
          <w:pPr>
            <w:pStyle w:val="a9"/>
            <w:ind w:left="851"/>
          </w:pPr>
        </w:pPrChange>
      </w:pPr>
      <w:ins w:id="4871" w:author="Эльдар Галеев" w:date="2023-07-13T11:51:00Z">
        <w:r>
          <w:t xml:space="preserve">температура в кубе </w:t>
        </w:r>
        <w:r w:rsidRPr="00116CCB">
          <w:t>V</w:t>
        </w:r>
        <w:r w:rsidRPr="009C4CDC">
          <w:t>-400</w:t>
        </w:r>
        <w:r>
          <w:t>;</w:t>
        </w:r>
      </w:ins>
    </w:p>
    <w:p w14:paraId="27CA4C77" w14:textId="77777777" w:rsidR="000E4B12" w:rsidRDefault="000E4B12">
      <w:pPr>
        <w:pStyle w:val="a9"/>
        <w:ind w:left="709"/>
        <w:rPr>
          <w:ins w:id="4872" w:author="Эльдар Галеев" w:date="2023-07-13T11:51:00Z"/>
        </w:rPr>
        <w:pPrChange w:id="4873" w:author="Эльдар Галеев" w:date="2023-07-13T11:55:00Z">
          <w:pPr>
            <w:pStyle w:val="a9"/>
            <w:ind w:left="851"/>
          </w:pPr>
        </w:pPrChange>
      </w:pPr>
      <w:ins w:id="4874" w:author="Эльдар Галеев" w:date="2023-07-13T11:51:00Z">
        <w:r>
          <w:lastRenderedPageBreak/>
          <w:t xml:space="preserve">температура в кубе </w:t>
        </w:r>
        <w:r w:rsidRPr="00116CCB">
          <w:t>V</w:t>
        </w:r>
        <w:r w:rsidRPr="009C4CDC">
          <w:t>-4</w:t>
        </w:r>
        <w:r>
          <w:t>1</w:t>
        </w:r>
        <w:r w:rsidRPr="009C4CDC">
          <w:t>0</w:t>
        </w:r>
        <w:r>
          <w:t>;</w:t>
        </w:r>
      </w:ins>
    </w:p>
    <w:p w14:paraId="16E42EE6" w14:textId="77777777" w:rsidR="000E4B12" w:rsidRDefault="000E4B12">
      <w:pPr>
        <w:pStyle w:val="a9"/>
        <w:ind w:left="709"/>
        <w:rPr>
          <w:ins w:id="4875" w:author="Эльдар Галеев" w:date="2023-07-13T11:51:00Z"/>
        </w:rPr>
        <w:pPrChange w:id="4876" w:author="Эльдар Галеев" w:date="2023-07-13T11:55:00Z">
          <w:pPr>
            <w:pStyle w:val="a9"/>
            <w:ind w:left="851"/>
          </w:pPr>
        </w:pPrChange>
      </w:pPr>
      <w:ins w:id="4877" w:author="Эльдар Галеев" w:date="2023-07-13T11:51:00Z">
        <w:r>
          <w:t>температура верха С-420</w:t>
        </w:r>
        <w:r w:rsidRPr="00116CCB">
          <w:t>.</w:t>
        </w:r>
      </w:ins>
    </w:p>
    <w:p w14:paraId="4AE7F3D6" w14:textId="77777777" w:rsidR="000E4B12" w:rsidRDefault="000E4B12">
      <w:pPr>
        <w:pStyle w:val="a9"/>
        <w:ind w:left="709"/>
        <w:rPr>
          <w:ins w:id="4878" w:author="Эльдар Галеев" w:date="2023-07-13T11:51:00Z"/>
        </w:rPr>
        <w:pPrChange w:id="4879" w:author="Эльдар Галеев" w:date="2023-07-13T11:55:00Z">
          <w:pPr>
            <w:pStyle w:val="a9"/>
            <w:ind w:left="851"/>
          </w:pPr>
        </w:pPrChange>
      </w:pPr>
      <w:ins w:id="4880" w:author="Эльдар Галеев" w:date="2023-07-13T11:51:00Z">
        <w:r>
          <w:t>температура куба С-420</w:t>
        </w:r>
        <w:r w:rsidRPr="00116CCB">
          <w:t>.</w:t>
        </w:r>
      </w:ins>
    </w:p>
    <w:p w14:paraId="3F82411E" w14:textId="77777777" w:rsidR="000E4B12" w:rsidRPr="00613C93" w:rsidRDefault="000E4B12" w:rsidP="000E4B12">
      <w:pPr>
        <w:pStyle w:val="af4"/>
        <w:rPr>
          <w:ins w:id="4881" w:author="Эльдар Галеев" w:date="2023-07-13T11:51:00Z"/>
          <w:lang w:val="en-US"/>
        </w:rPr>
      </w:pPr>
      <w:ins w:id="4882" w:author="Эльдар Галеев" w:date="2023-07-13T11:51:00Z">
        <w:r w:rsidRPr="006A5FC1">
          <w:t>Оптимизация:</w:t>
        </w:r>
      </w:ins>
    </w:p>
    <w:p w14:paraId="0308F6B7" w14:textId="77777777" w:rsidR="000E4B12" w:rsidRDefault="000E4B12">
      <w:pPr>
        <w:pStyle w:val="a9"/>
        <w:ind w:left="709"/>
        <w:rPr>
          <w:ins w:id="4883" w:author="Эльдар Галеев" w:date="2023-07-13T11:51:00Z"/>
        </w:rPr>
        <w:pPrChange w:id="4884" w:author="Эльдар Галеев" w:date="2023-07-13T11:56:00Z">
          <w:pPr>
            <w:pStyle w:val="a9"/>
            <w:ind w:left="851"/>
          </w:pPr>
        </w:pPrChange>
      </w:pPr>
      <w:ins w:id="4885" w:author="Эльдар Галеев" w:date="2023-07-13T11:51:00Z">
        <w:r>
          <w:t>минимизация</w:t>
        </w:r>
        <w:r w:rsidRPr="006A5FC1">
          <w:t xml:space="preserve"> </w:t>
        </w:r>
        <w:r>
          <w:t xml:space="preserve">расхода </w:t>
        </w:r>
        <w:r w:rsidRPr="00E177B7">
          <w:t>пара в Е-</w:t>
        </w:r>
        <w:r w:rsidRPr="00116CCB">
          <w:t>40</w:t>
        </w:r>
        <w:r w:rsidRPr="00E177B7">
          <w:t>0</w:t>
        </w:r>
        <w:r>
          <w:t xml:space="preserve"> при ограничении на температуру в кубе </w:t>
        </w:r>
        <w:r w:rsidRPr="00116CCB">
          <w:t>V</w:t>
        </w:r>
        <w:r w:rsidRPr="009C4CDC">
          <w:t>-400</w:t>
        </w:r>
        <w:r>
          <w:t>;</w:t>
        </w:r>
      </w:ins>
    </w:p>
    <w:p w14:paraId="09ED83A8" w14:textId="77777777" w:rsidR="000E4B12" w:rsidRDefault="000E4B12">
      <w:pPr>
        <w:pStyle w:val="a9"/>
        <w:ind w:left="709"/>
        <w:rPr>
          <w:ins w:id="4886" w:author="Эльдар Галеев" w:date="2023-07-13T11:51:00Z"/>
        </w:rPr>
        <w:pPrChange w:id="4887" w:author="Эльдар Галеев" w:date="2023-07-13T11:56:00Z">
          <w:pPr>
            <w:pStyle w:val="a9"/>
            <w:ind w:left="851"/>
          </w:pPr>
        </w:pPrChange>
      </w:pPr>
      <w:ins w:id="4888" w:author="Эльдар Галеев" w:date="2023-07-13T11:51:00Z">
        <w:r>
          <w:t>минимизация</w:t>
        </w:r>
        <w:r w:rsidRPr="006A5FC1">
          <w:t xml:space="preserve"> </w:t>
        </w:r>
        <w:r>
          <w:t xml:space="preserve">расхода </w:t>
        </w:r>
        <w:r w:rsidRPr="00E177B7">
          <w:t>пара в Е-</w:t>
        </w:r>
        <w:r w:rsidRPr="00116CCB">
          <w:t>4</w:t>
        </w:r>
        <w:r>
          <w:t>1</w:t>
        </w:r>
        <w:r w:rsidRPr="00E177B7">
          <w:t>0</w:t>
        </w:r>
        <w:r>
          <w:t xml:space="preserve"> при ограничении на температуру в кубе </w:t>
        </w:r>
        <w:r w:rsidRPr="00116CCB">
          <w:t>V</w:t>
        </w:r>
        <w:r w:rsidRPr="009C4CDC">
          <w:t>-4</w:t>
        </w:r>
        <w:r>
          <w:t>1</w:t>
        </w:r>
        <w:r w:rsidRPr="009C4CDC">
          <w:t>0</w:t>
        </w:r>
        <w:r>
          <w:t>.</w:t>
        </w:r>
      </w:ins>
    </w:p>
    <w:p w14:paraId="77E067D9" w14:textId="77777777" w:rsidR="000E4B12" w:rsidRDefault="000E4B12" w:rsidP="000E4B12">
      <w:pPr>
        <w:pStyle w:val="21"/>
        <w:jc w:val="both"/>
        <w:rPr>
          <w:ins w:id="4889" w:author="Эльдар Галеев" w:date="2023-07-13T11:51:00Z"/>
        </w:rPr>
      </w:pPr>
      <w:ins w:id="4890" w:author="Эльдар Галеев" w:date="2023-07-13T11:51:00Z">
        <w:r w:rsidRPr="00607D7B">
          <w:t>Контроллер</w:t>
        </w:r>
        <w:r>
          <w:t xml:space="preserve"> г</w:t>
        </w:r>
        <w:r w:rsidRPr="000B106A">
          <w:t>рануляционн</w:t>
        </w:r>
        <w:r>
          <w:t>ой</w:t>
        </w:r>
        <w:r w:rsidRPr="000B106A">
          <w:t xml:space="preserve"> башн</w:t>
        </w:r>
        <w:r>
          <w:t>и</w:t>
        </w:r>
        <w:r w:rsidRPr="000B106A">
          <w:t xml:space="preserve"> С-</w:t>
        </w:r>
        <w:proofErr w:type="gramStart"/>
        <w:r w:rsidRPr="000B106A">
          <w:t>500</w:t>
        </w:r>
        <w:r>
          <w:t xml:space="preserve"> </w:t>
        </w:r>
        <w:r w:rsidRPr="00C82D55">
          <w:t xml:space="preserve"> </w:t>
        </w:r>
        <w:r w:rsidRPr="00121A0C">
          <w:t>(</w:t>
        </w:r>
        <w:proofErr w:type="gramEnd"/>
        <w:r w:rsidRPr="00121A0C">
          <w:t>CNTR_</w:t>
        </w:r>
        <w:r>
          <w:rPr>
            <w:lang w:val="en-US"/>
          </w:rPr>
          <w:t>BFA</w:t>
        </w:r>
        <w:r w:rsidRPr="001733BE">
          <w:t>_</w:t>
        </w:r>
        <w:r>
          <w:t>С_50</w:t>
        </w:r>
        <w:r w:rsidRPr="00116CCB">
          <w:t>0</w:t>
        </w:r>
        <w:r w:rsidRPr="00121A0C">
          <w:t>)</w:t>
        </w:r>
      </w:ins>
    </w:p>
    <w:p w14:paraId="76FCD9EB" w14:textId="77777777" w:rsidR="000E4B12" w:rsidRPr="006A5FC1" w:rsidRDefault="000E4B12" w:rsidP="000E4B12">
      <w:pPr>
        <w:pStyle w:val="af4"/>
        <w:rPr>
          <w:ins w:id="4891" w:author="Эльдар Галеев" w:date="2023-07-13T11:51:00Z"/>
        </w:rPr>
      </w:pPr>
      <w:ins w:id="4892" w:author="Эльдар Галеев" w:date="2023-07-13T11:51:00Z">
        <w:r w:rsidRPr="006A5FC1">
          <w:t xml:space="preserve">Контроллер </w:t>
        </w:r>
        <w:r w:rsidRPr="002D2E73">
          <w:t>CNTR_BFA_С_500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5D41053B" w14:textId="77777777" w:rsidR="000E4B12" w:rsidRPr="00116CCB" w:rsidRDefault="000E4B12">
      <w:pPr>
        <w:pStyle w:val="a9"/>
        <w:ind w:left="709"/>
        <w:rPr>
          <w:ins w:id="4893" w:author="Эльдар Галеев" w:date="2023-07-13T11:51:00Z"/>
        </w:rPr>
        <w:pPrChange w:id="4894" w:author="Эльдар Галеев" w:date="2023-07-13T11:56:00Z">
          <w:pPr>
            <w:pStyle w:val="a9"/>
            <w:ind w:left="851"/>
          </w:pPr>
        </w:pPrChange>
      </w:pPr>
      <w:ins w:id="4895" w:author="Эльдар Галеев" w:date="2023-07-13T11:51:00Z">
        <w:r w:rsidRPr="002D2E73">
          <w:t>грануляционная башня С-500</w:t>
        </w:r>
        <w:r w:rsidRPr="00116CCB">
          <w:t>.</w:t>
        </w:r>
      </w:ins>
    </w:p>
    <w:p w14:paraId="227281D3" w14:textId="77777777" w:rsidR="000E4B12" w:rsidRPr="006A5FC1" w:rsidRDefault="000E4B12" w:rsidP="000E4B12">
      <w:pPr>
        <w:pStyle w:val="22"/>
        <w:rPr>
          <w:ins w:id="4896" w:author="Эльдар Галеев" w:date="2023-07-13T11:51:00Z"/>
        </w:rPr>
      </w:pPr>
      <w:ins w:id="4897" w:author="Эльдар Галеев" w:date="2023-07-13T11:51:00Z">
        <w:r w:rsidRPr="006A5FC1">
          <w:t>Задачи управления и оптимизации</w:t>
        </w:r>
      </w:ins>
    </w:p>
    <w:p w14:paraId="1DEB49E1" w14:textId="77777777" w:rsidR="000E4B12" w:rsidRPr="006A5FC1" w:rsidRDefault="000E4B12" w:rsidP="000E4B12">
      <w:pPr>
        <w:pStyle w:val="af4"/>
        <w:rPr>
          <w:ins w:id="4898" w:author="Эльдар Галеев" w:date="2023-07-13T11:51:00Z"/>
        </w:rPr>
      </w:pPr>
      <w:ins w:id="4899" w:author="Эльдар Галеев" w:date="2023-07-13T11:51:00Z">
        <w:r w:rsidRPr="006A5FC1">
          <w:t>Управление технологическими параметрами:</w:t>
        </w:r>
      </w:ins>
    </w:p>
    <w:p w14:paraId="667E087D" w14:textId="77777777" w:rsidR="000E4B12" w:rsidRDefault="000E4B12">
      <w:pPr>
        <w:pStyle w:val="a9"/>
        <w:ind w:left="709"/>
        <w:rPr>
          <w:ins w:id="4900" w:author="Эльдар Галеев" w:date="2023-07-13T11:51:00Z"/>
        </w:rPr>
        <w:pPrChange w:id="4901" w:author="Эльдар Галеев" w:date="2023-07-13T11:56:00Z">
          <w:pPr>
            <w:pStyle w:val="a9"/>
            <w:ind w:left="851"/>
          </w:pPr>
        </w:pPrChange>
      </w:pPr>
      <w:ins w:id="4902" w:author="Эльдар Галеев" w:date="2023-07-13T11:51:00Z">
        <w:r>
          <w:t xml:space="preserve">температура верха </w:t>
        </w:r>
        <w:r>
          <w:rPr>
            <w:lang w:val="en-US"/>
          </w:rPr>
          <w:t>C-500</w:t>
        </w:r>
        <w:r>
          <w:t>;</w:t>
        </w:r>
      </w:ins>
    </w:p>
    <w:p w14:paraId="0C1895C1" w14:textId="77777777" w:rsidR="000E4B12" w:rsidRDefault="000E4B12">
      <w:pPr>
        <w:pStyle w:val="a9"/>
        <w:ind w:left="709"/>
        <w:rPr>
          <w:ins w:id="4903" w:author="Эльдар Галеев" w:date="2023-07-13T11:51:00Z"/>
        </w:rPr>
        <w:pPrChange w:id="4904" w:author="Эльдар Галеев" w:date="2023-07-13T11:56:00Z">
          <w:pPr>
            <w:pStyle w:val="a9"/>
            <w:ind w:left="851"/>
          </w:pPr>
        </w:pPrChange>
      </w:pPr>
      <w:ins w:id="4905" w:author="Эльдар Галеев" w:date="2023-07-13T11:51:00Z">
        <w:r>
          <w:t>температура расплава БФА.</w:t>
        </w:r>
      </w:ins>
    </w:p>
    <w:p w14:paraId="61126619" w14:textId="77777777" w:rsidR="000E4D9D" w:rsidRPr="003C5DC1" w:rsidRDefault="000E4D9D" w:rsidP="000E4D9D">
      <w:pPr>
        <w:pStyle w:val="af4"/>
        <w:ind w:firstLine="0"/>
      </w:pPr>
    </w:p>
    <w:p w14:paraId="736020A9" w14:textId="77777777" w:rsidR="000E4D9D" w:rsidRDefault="000E4D9D" w:rsidP="000E4D9D">
      <w:pPr>
        <w:pStyle w:val="a9"/>
        <w:numPr>
          <w:ilvl w:val="0"/>
          <w:numId w:val="0"/>
        </w:numPr>
        <w:ind w:left="720" w:hanging="360"/>
        <w:rPr>
          <w:iCs/>
        </w:rPr>
      </w:pPr>
    </w:p>
    <w:p w14:paraId="23B4138F" w14:textId="77777777" w:rsidR="00EF7CEC" w:rsidRPr="0007103F" w:rsidRDefault="00EF7CEC" w:rsidP="001826E4">
      <w:pPr>
        <w:pStyle w:val="1"/>
      </w:pPr>
      <w:bookmarkStart w:id="4906" w:name="_Toc112142374"/>
      <w:bookmarkStart w:id="4907" w:name="_Toc139629566"/>
      <w:r w:rsidRPr="0007103F">
        <w:lastRenderedPageBreak/>
        <w:t>Предварительные системно-интеграционные решения</w:t>
      </w:r>
      <w:bookmarkEnd w:id="4906"/>
      <w:bookmarkEnd w:id="4907"/>
    </w:p>
    <w:p w14:paraId="4CB4C69F" w14:textId="77777777" w:rsidR="00A30809" w:rsidRPr="00A728CD" w:rsidRDefault="00A30809" w:rsidP="00A30809">
      <w:pPr>
        <w:pStyle w:val="21"/>
      </w:pPr>
      <w:bookmarkStart w:id="4908" w:name="_Toc120169149"/>
      <w:bookmarkStart w:id="4909" w:name="_Toc126311775"/>
      <w:bookmarkStart w:id="4910" w:name="_Toc109770380"/>
      <w:bookmarkStart w:id="4911" w:name="_Toc112142388"/>
      <w:r>
        <w:t>Характеристика РСУ завода Бисфенол А</w:t>
      </w:r>
      <w:bookmarkEnd w:id="4908"/>
      <w:bookmarkEnd w:id="4909"/>
    </w:p>
    <w:p w14:paraId="4E349C0D" w14:textId="77777777" w:rsidR="00A30809" w:rsidRDefault="00A30809" w:rsidP="005B5E43">
      <w:pPr>
        <w:pStyle w:val="af4"/>
      </w:pPr>
      <w:r>
        <w:t>Автоматизированная система управления технологическими процессами производственных цехов завода Бисфенола А включает в себя следующие существующие системы:</w:t>
      </w:r>
    </w:p>
    <w:p w14:paraId="535373D7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Автоматизированная система управления технологическими процессами производства изопропилбензола и производства фенола и ацетона завода Бисфенола А;</w:t>
      </w:r>
    </w:p>
    <w:p w14:paraId="438FE622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Автоматизированная система управления технологическими процессами производства бисфенола А завода Бисфенола А.</w:t>
      </w:r>
    </w:p>
    <w:p w14:paraId="027C76D4" w14:textId="77777777" w:rsidR="00A30809" w:rsidRPr="005B5E43" w:rsidRDefault="00A30809" w:rsidP="0050271C">
      <w:pPr>
        <w:pStyle w:val="a9"/>
        <w:numPr>
          <w:ilvl w:val="0"/>
          <w:numId w:val="0"/>
        </w:numPr>
        <w:ind w:left="720"/>
        <w:rPr>
          <w:iCs/>
        </w:rPr>
      </w:pPr>
      <w:r w:rsidRPr="005B5E43">
        <w:rPr>
          <w:iCs/>
        </w:rPr>
        <w:t>Объектами автоматизации являются производственные цеха завода Бисфенола А:</w:t>
      </w:r>
    </w:p>
    <w:p w14:paraId="7BE759A3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цеха 0402-0409 (блок алкилирования и ректификации), 0403-0406, 0401 входят в состав производства фенола и ацетона завода Бисфенола А;</w:t>
      </w:r>
    </w:p>
    <w:p w14:paraId="7566AC03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цеха синтеза и гранулирования входят в состав производства бисфенола А завода Бисфенола А.</w:t>
      </w:r>
    </w:p>
    <w:p w14:paraId="7EE1F249" w14:textId="77777777" w:rsidR="00A30809" w:rsidRPr="005B5E43" w:rsidRDefault="00A30809" w:rsidP="0050271C">
      <w:pPr>
        <w:pStyle w:val="a9"/>
        <w:numPr>
          <w:ilvl w:val="0"/>
          <w:numId w:val="0"/>
        </w:numPr>
        <w:ind w:left="720"/>
        <w:rPr>
          <w:iCs/>
        </w:rPr>
      </w:pPr>
      <w:r w:rsidRPr="005B5E43">
        <w:rPr>
          <w:iCs/>
        </w:rPr>
        <w:t>В составе АСУТП выделяются следующие целевые подсистемы:</w:t>
      </w:r>
    </w:p>
    <w:p w14:paraId="3D18DCD2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распределенная система управления (РСУ) – обеспечивает ведение технологического процесса, контроль и поддержание технологических параметров в рамках регламентируемых значений;</w:t>
      </w:r>
    </w:p>
    <w:p w14:paraId="7DDC3954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система противоаварийной автоматической защиты (ПАЗ) – обеспечивает автоматическую противоаварийную защиту оборудования, входящего в состав технологического объекта управления и безаварийное протекание технологического процесса, а также контроль концентраций легковоспламеняющихся и взрывоопасных веществ.</w:t>
      </w:r>
    </w:p>
    <w:p w14:paraId="049051F1" w14:textId="77777777" w:rsidR="00A30809" w:rsidRDefault="00A30809" w:rsidP="005B5E43">
      <w:pPr>
        <w:pStyle w:val="af4"/>
      </w:pPr>
      <w:r>
        <w:t>Программно-технический комплекс (ПТК) РСУ строится на базе CENTUM VP компании «Yokogawa Electric Corporation».</w:t>
      </w:r>
    </w:p>
    <w:p w14:paraId="2FA438EF" w14:textId="77777777" w:rsidR="00A30809" w:rsidRDefault="00A30809" w:rsidP="005B5E43">
      <w:pPr>
        <w:pStyle w:val="af4"/>
      </w:pPr>
      <w:r>
        <w:t>Система противоаварийной автоматической защиты цехов 0401, 0402-0409 (блок алкилирования), 0403-0406, производства фенола и ацетона реализована на контроллерах TRICON АО «Шнейдер Электрик», цехов синтеза и гранулирования производства бисфенола А - ProSafe-RS компании «Yokogawa Electric Corporation».</w:t>
      </w:r>
    </w:p>
    <w:p w14:paraId="4A28ED02" w14:textId="77777777" w:rsidR="00A30809" w:rsidRDefault="00A30809" w:rsidP="005B5E43">
      <w:pPr>
        <w:pStyle w:val="af4"/>
      </w:pPr>
      <w:r>
        <w:t>КТС уровня ПЛК АСУТП включает:</w:t>
      </w:r>
    </w:p>
    <w:p w14:paraId="1F194ACF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подсистему управления на базе ПЛК AFG40D (цеха 0401, 0402-0409, 0403-0406, блок алкилирования производства фенола и ацетона), AFV30D (цеха синтеза и гранулирования производства бисфенола А) распределенной системы управления (РСУ) CENTUM VP фирмы «Yokogawa Electric Corporation»;</w:t>
      </w:r>
    </w:p>
    <w:p w14:paraId="28579BF3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lastRenderedPageBreak/>
        <w:t>подсистему противоаварийной автоматической защиты (ПАЗ) на базе ПЛК TRICON (цеха 0401, 0402-0409 (блок алкилирования), 0403-0406, производства фенола и ацетона) АО «Шнейдер Электрик», ПЛК SSC60D ProSafe-RS (цеха синтеза и гранулирования производства бисфенола А) производства фирмы «Yokogawa Electric Corporation».</w:t>
      </w:r>
    </w:p>
    <w:p w14:paraId="44068E52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Уровень АСУТП образован следующим комплексом технических средств:</w:t>
      </w:r>
    </w:p>
    <w:p w14:paraId="4A8EBFD9" w14:textId="178BF0E0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рабочие станции операторов-технологов с установленным программным обеспечением CENTUM VP;</w:t>
      </w:r>
    </w:p>
    <w:p w14:paraId="6162BC6D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станция инженера РСУ с установленным пакетом CENTUM VP с функциями конфигурирования контроллеров РСУ и операторских рабочих мест;</w:t>
      </w:r>
    </w:p>
    <w:p w14:paraId="23E37E36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станция инженера ПАЗ (производство фенола и ацетона) с установленным программным пакетом TriStation 1131;</w:t>
      </w:r>
    </w:p>
    <w:p w14:paraId="696DA492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станция инженера ПАЗ (производство бисфенола А) с установленным программным пакетом ProSafe-RS;</w:t>
      </w:r>
    </w:p>
    <w:p w14:paraId="2E4F75C4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станция инженера КИП с ПО PRM;</w:t>
      </w:r>
    </w:p>
    <w:p w14:paraId="3965BC4A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станция OPC – сервер c ПО OPC Exaopc;</w:t>
      </w:r>
    </w:p>
    <w:p w14:paraId="0EF545CB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сетевое оборудование;</w:t>
      </w:r>
    </w:p>
    <w:p w14:paraId="7283273A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принтер.</w:t>
      </w:r>
    </w:p>
    <w:p w14:paraId="2C84DBE6" w14:textId="77777777" w:rsidR="00A30809" w:rsidRDefault="00A30809" w:rsidP="005B5E43">
      <w:pPr>
        <w:pStyle w:val="af4"/>
      </w:pPr>
      <w:r w:rsidRPr="00BD43E0">
        <w:t>Станция инженера РСУ и станция инженера ПАЗ предназначены для конфигурирования, программирования, настройки подсистем РСУ и ПАЗ соответственно. Станция инженера КИП предназначена для конфигурирования и мониторинга состояния полевого оборудования при помощи протокола HART.</w:t>
      </w:r>
    </w:p>
    <w:p w14:paraId="7FF4DBE5" w14:textId="77777777" w:rsidR="00A30809" w:rsidRDefault="00A30809" w:rsidP="005B5E43">
      <w:pPr>
        <w:pStyle w:val="af4"/>
      </w:pPr>
      <w:r>
        <w:t>При необходимости, станция инженера РСУ может функционировать как рабочая станция оператора-технолога.</w:t>
      </w:r>
    </w:p>
    <w:p w14:paraId="6FA4DC1F" w14:textId="77777777" w:rsidR="00A30809" w:rsidRDefault="00A30809" w:rsidP="005B5E43">
      <w:pPr>
        <w:pStyle w:val="af4"/>
      </w:pPr>
      <w:r>
        <w:t>OPC-сервер предназначен для</w:t>
      </w:r>
      <w:r w:rsidRPr="00B144CE">
        <w:t xml:space="preserve"> взаимодействи</w:t>
      </w:r>
      <w:r>
        <w:t>я</w:t>
      </w:r>
      <w:r w:rsidRPr="00B144CE">
        <w:t xml:space="preserve"> между компонентами системы по протоколу ОРС</w:t>
      </w:r>
      <w:r>
        <w:t xml:space="preserve">, в том числе и для интеграции с заводской сетью с целью передачи информации в </w:t>
      </w:r>
      <w:r w:rsidRPr="005B5E43">
        <w:t>MES</w:t>
      </w:r>
      <w:r>
        <w:t xml:space="preserve"> АИПС.</w:t>
      </w:r>
    </w:p>
    <w:p w14:paraId="229D7BE3" w14:textId="77777777" w:rsidR="00A30809" w:rsidRDefault="00A30809" w:rsidP="005B5E43">
      <w:pPr>
        <w:pStyle w:val="af4"/>
      </w:pPr>
      <w:r>
        <w:t>Для цехов производства фенола и ацетона:</w:t>
      </w:r>
    </w:p>
    <w:p w14:paraId="0EA6793A" w14:textId="77777777" w:rsidR="00A30809" w:rsidRDefault="00A30809" w:rsidP="005B5E43">
      <w:pPr>
        <w:pStyle w:val="af4"/>
      </w:pPr>
      <w:r>
        <w:t>1) обмен информацией между контроллерами РСУ и АРМ осуществляется по информационной резервированной сети реального времени (системной шине Vnet), входящей в комплекс технических средств «Yokogawa Electric Corporation». Системная шина объединяет между собой контроллеры РСУ, рабочие станции, станцию инженера РСУ, станцию инженера КИП и OPC сервер;</w:t>
      </w:r>
    </w:p>
    <w:p w14:paraId="23855DAB" w14:textId="77777777" w:rsidR="00A30809" w:rsidRDefault="00A30809" w:rsidP="005B5E43">
      <w:pPr>
        <w:pStyle w:val="af4"/>
      </w:pPr>
      <w:r>
        <w:t>2) связь подсистемы ПАЗ с РСУ осуществляется по резервированной витой паре через порт RS-485 по протоколу Modbus RTU;</w:t>
      </w:r>
    </w:p>
    <w:p w14:paraId="4E673A6B" w14:textId="77777777" w:rsidR="00A30809" w:rsidRDefault="00A30809" w:rsidP="005B5E43">
      <w:pPr>
        <w:pStyle w:val="af4"/>
      </w:pPr>
      <w:r>
        <w:lastRenderedPageBreak/>
        <w:t>3) обмен информацией между контроллерами ПАЗ и станцией инженера ПАЗ осуществляется по выделенной информационной сети Ethernet.</w:t>
      </w:r>
    </w:p>
    <w:p w14:paraId="6938F7C8" w14:textId="77777777" w:rsidR="00A30809" w:rsidRDefault="00A30809" w:rsidP="005B5E43">
      <w:pPr>
        <w:pStyle w:val="af4"/>
      </w:pPr>
      <w:r>
        <w:t>Для цехов производства Бисфенола А обмен информацией между контроллерами РСУ, ПАЗ и АРМ осуществляется по информационной резервированной сети реального времени (системной шине Vnet/IP), входящей в комплекс технических средств «Yokogawa Electric Corporation». Системная шина объединяет между собой контроллеры РСУ, рабочие станции, станцию инженера РСУ, станцию инженера КИП, станцию инженера ПАЗ и OPC сервер.</w:t>
      </w:r>
    </w:p>
    <w:p w14:paraId="4986967D" w14:textId="77777777" w:rsidR="00A30809" w:rsidRDefault="00A30809" w:rsidP="005B5E43">
      <w:pPr>
        <w:pStyle w:val="af4"/>
      </w:pPr>
      <w:r>
        <w:t>Питание АСУТП осуществляется от двух независимых вводов, на одном из которых установлен источник бесперебойного питания (ИБП).</w:t>
      </w:r>
    </w:p>
    <w:p w14:paraId="4B48034A" w14:textId="77777777" w:rsidR="00A30809" w:rsidRDefault="00A30809" w:rsidP="005B5E43">
      <w:pPr>
        <w:pStyle w:val="af4"/>
      </w:pPr>
      <w:r>
        <w:t>Вся обработанная в ПЛК информация передается на операторские станции, расположенные в существующих операторных корп.0420 (цеха 0402-0409 (блок алкилирования), 0403-0406), корп.0401У (цех 0401), корп.1520 (производственные цеха синтеза, гранулирования) завода Бисфенола А, что позволяет операторам</w:t>
      </w:r>
      <w:r w:rsidRPr="00A728CD">
        <w:t xml:space="preserve"> следить за протекающим процессом и, в случае необходимости, принимать участие в управлени</w:t>
      </w:r>
      <w:r>
        <w:t>и</w:t>
      </w:r>
      <w:r w:rsidRPr="00A728CD">
        <w:t xml:space="preserve"> технологическим процессом с операторского места.</w:t>
      </w:r>
    </w:p>
    <w:p w14:paraId="24B30B78" w14:textId="77777777" w:rsidR="00A30809" w:rsidRDefault="00A30809" w:rsidP="005B5E43">
      <w:pPr>
        <w:pStyle w:val="af4"/>
      </w:pPr>
      <w:r>
        <w:t>Операторский интерфейс на рабочих станциях АСУТП реализован с помощью программного пакета CENTUM VP. Данный программный пакет поддерживает технологию OPC (Object Linking and Embedding for Process Control).</w:t>
      </w:r>
    </w:p>
    <w:p w14:paraId="03CBCF6B" w14:textId="77777777" w:rsidR="00A30809" w:rsidRPr="003C62B5" w:rsidRDefault="00A30809" w:rsidP="005B5E43">
      <w:pPr>
        <w:pStyle w:val="af4"/>
      </w:pPr>
      <w:r>
        <w:t>Связь между системами АСУТП и АИПС осуществляется по принципу «OPC-сервер - OPC-клиент». Связь между системами АСУТП и АИПС (</w:t>
      </w:r>
      <w:r w:rsidRPr="005B5E43">
        <w:t>MES</w:t>
      </w:r>
      <w:r w:rsidRPr="00B144CE">
        <w:t>)</w:t>
      </w:r>
      <w:r>
        <w:t xml:space="preserve"> осуществляется по общезаводской сети только в одном направлении: от существующей АСУ ТП к </w:t>
      </w:r>
      <w:r w:rsidRPr="005B5E43">
        <w:t>MES</w:t>
      </w:r>
      <w:r w:rsidRPr="00B144CE">
        <w:t>.</w:t>
      </w:r>
    </w:p>
    <w:p w14:paraId="3CE0E0A9" w14:textId="77777777" w:rsidR="00A30809" w:rsidRDefault="00A30809" w:rsidP="005B5E43">
      <w:pPr>
        <w:pStyle w:val="af4"/>
      </w:pPr>
      <w:r>
        <w:t>Вся необходимая информация с сервера данных (ОРС-сервера) уровня АСУТП передается на уровень АИПС, что обеспечивает сквозной диспетчерский контроль, директивное управление в реальном масштабе времени основными и вспомогательными технологическими процессами АСУТП.</w:t>
      </w:r>
    </w:p>
    <w:p w14:paraId="30BFA109" w14:textId="77777777" w:rsidR="00A30809" w:rsidRDefault="00A30809" w:rsidP="005B5E43">
      <w:pPr>
        <w:pStyle w:val="af4"/>
      </w:pPr>
      <w:r>
        <w:t>Весь вышеперечисленный комплекс технических средств является существующим.</w:t>
      </w:r>
    </w:p>
    <w:p w14:paraId="4291ACBD" w14:textId="77777777" w:rsidR="00A30809" w:rsidRPr="00D43404" w:rsidRDefault="00A30809">
      <w:pPr>
        <w:pStyle w:val="21"/>
        <w:pPrChange w:id="4912" w:author="Степан Гусев" w:date="2023-07-24T14:56:00Z">
          <w:pPr>
            <w:pStyle w:val="af4"/>
          </w:pPr>
        </w:pPrChange>
      </w:pPr>
      <w:bookmarkStart w:id="4913" w:name="_Toc126311776"/>
      <w:r w:rsidRPr="00D43404">
        <w:t>Характеристика РСУ корпуса 0420 (производства изопропилбензола, фенола и ацетона)</w:t>
      </w:r>
      <w:bookmarkEnd w:id="4913"/>
    </w:p>
    <w:p w14:paraId="699C99A9" w14:textId="0013A6B5" w:rsidR="00A30809" w:rsidDel="00CC4D3B" w:rsidRDefault="00A30809" w:rsidP="005B5E43">
      <w:pPr>
        <w:pStyle w:val="af4"/>
        <w:rPr>
          <w:del w:id="4914" w:author="Степан Гусев" w:date="2023-07-24T14:43:00Z"/>
        </w:rPr>
      </w:pPr>
      <w:del w:id="4915" w:author="Степан Гусев" w:date="2023-07-24T14:43:00Z">
        <w:r w:rsidDel="00CC4D3B">
          <w:delText xml:space="preserve">Существующая схема размещения оборудования в помещениях </w:delText>
        </w:r>
        <w:r w:rsidRPr="00EA6124" w:rsidDel="00CC4D3B">
          <w:delText xml:space="preserve">Аппаратная № 1 и Аппаратная № 2 представлена на </w:delText>
        </w:r>
        <w:r w:rsidDel="00CC4D3B">
          <w:fldChar w:fldCharType="begin"/>
        </w:r>
        <w:r w:rsidDel="00CC4D3B">
          <w:delInstrText xml:space="preserve"> REF _Ref121169977 \h  \* MERGEFORMAT </w:delInstrText>
        </w:r>
        <w:r w:rsidDel="00CC4D3B">
          <w:fldChar w:fldCharType="separate"/>
        </w:r>
        <w:r w:rsidR="00FA1295" w:rsidDel="00CC4D3B">
          <w:delText>Рисун</w:delText>
        </w:r>
        <w:r w:rsidR="00225A30" w:rsidDel="00CC4D3B">
          <w:delText>ке</w:delText>
        </w:r>
        <w:r w:rsidR="00FA1295" w:rsidDel="00CC4D3B">
          <w:delText xml:space="preserve"> 5.1</w:delText>
        </w:r>
        <w:r w:rsidDel="00CC4D3B">
          <w:fldChar w:fldCharType="end"/>
        </w:r>
        <w:r w:rsidDel="00CC4D3B">
          <w:delText>.</w:delText>
        </w:r>
      </w:del>
    </w:p>
    <w:p w14:paraId="37BFE1C7" w14:textId="20811909" w:rsidR="00A30809" w:rsidDel="00CC4D3B" w:rsidRDefault="00A30809" w:rsidP="00A30809">
      <w:pPr>
        <w:pStyle w:val="afffff8"/>
        <w:rPr>
          <w:del w:id="4916" w:author="Степан Гусев" w:date="2023-07-24T14:43:00Z"/>
        </w:rPr>
      </w:pPr>
      <w:del w:id="4917" w:author="Степан Гусев" w:date="2023-07-24T14:43:00Z">
        <w:r w:rsidRPr="00C50EE7" w:rsidDel="00CC4D3B">
          <w:rPr>
            <w:noProof/>
          </w:rPr>
          <w:drawing>
            <wp:inline distT="0" distB="0" distL="0" distR="0" wp14:anchorId="215F36FD" wp14:editId="5CCD5AA1">
              <wp:extent cx="6297043" cy="4320000"/>
              <wp:effectExtent l="0" t="0" r="8890" b="4445"/>
              <wp:docPr id="9" name="Рисунок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297043" cy="432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7457305" w14:textId="254C9094" w:rsidR="00A30809" w:rsidDel="00CC4D3B" w:rsidRDefault="00A30809" w:rsidP="0050271C">
      <w:pPr>
        <w:pStyle w:val="af4"/>
        <w:jc w:val="center"/>
        <w:rPr>
          <w:del w:id="4918" w:author="Степан Гусев" w:date="2023-07-24T14:43:00Z"/>
        </w:rPr>
      </w:pPr>
      <w:bookmarkStart w:id="4919" w:name="_Ref121169977"/>
      <w:del w:id="4920" w:author="Степан Гусев" w:date="2023-07-24T14:43:00Z">
        <w:r w:rsidDel="00CC4D3B">
          <w:delText xml:space="preserve">Рисунок </w:delText>
        </w:r>
        <w:r w:rsidR="00B63BAB" w:rsidDel="00CC4D3B">
          <w:rPr>
            <w:noProof/>
          </w:rPr>
          <w:fldChar w:fldCharType="begin"/>
        </w:r>
        <w:r w:rsidR="00B63BAB" w:rsidDel="00CC4D3B">
          <w:rPr>
            <w:noProof/>
          </w:rPr>
          <w:delInstrText xml:space="preserve"> STYLEREF 1 \s </w:delInstrText>
        </w:r>
        <w:r w:rsidR="00B63BAB" w:rsidDel="00CC4D3B">
          <w:rPr>
            <w:noProof/>
          </w:rPr>
          <w:fldChar w:fldCharType="separate"/>
        </w:r>
        <w:r w:rsidR="00FA1295" w:rsidDel="00CC4D3B">
          <w:rPr>
            <w:noProof/>
          </w:rPr>
          <w:delText>5</w:delText>
        </w:r>
        <w:r w:rsidR="00B63BAB" w:rsidDel="00CC4D3B">
          <w:rPr>
            <w:noProof/>
          </w:rPr>
          <w:fldChar w:fldCharType="end"/>
        </w:r>
        <w:r w:rsidDel="00CC4D3B">
          <w:delText>.</w:delText>
        </w:r>
        <w:r w:rsidR="00B63BAB" w:rsidDel="00CC4D3B">
          <w:rPr>
            <w:noProof/>
          </w:rPr>
          <w:fldChar w:fldCharType="begin"/>
        </w:r>
        <w:r w:rsidR="00B63BAB" w:rsidDel="00CC4D3B">
          <w:rPr>
            <w:noProof/>
          </w:rPr>
          <w:delInstrText xml:space="preserve"> SEQ Рисунок \* ARABIC \s 1 </w:delInstrText>
        </w:r>
        <w:r w:rsidR="00B63BAB" w:rsidDel="00CC4D3B">
          <w:rPr>
            <w:noProof/>
          </w:rPr>
          <w:fldChar w:fldCharType="separate"/>
        </w:r>
        <w:r w:rsidR="00FA1295" w:rsidDel="00CC4D3B">
          <w:rPr>
            <w:noProof/>
          </w:rPr>
          <w:delText>1</w:delText>
        </w:r>
        <w:r w:rsidR="00B63BAB" w:rsidDel="00CC4D3B">
          <w:rPr>
            <w:noProof/>
          </w:rPr>
          <w:fldChar w:fldCharType="end"/>
        </w:r>
        <w:bookmarkEnd w:id="4919"/>
        <w:r w:rsidRPr="00C50EE7" w:rsidDel="00CC4D3B">
          <w:delText xml:space="preserve"> </w:delText>
        </w:r>
        <w:r w:rsidDel="00CC4D3B">
          <w:delText>Схе</w:delText>
        </w:r>
        <w:r w:rsidRPr="00C50EE7" w:rsidDel="00CC4D3B">
          <w:delText xml:space="preserve">ма размещения оборудования </w:delText>
        </w:r>
        <w:r w:rsidDel="00CC4D3B">
          <w:delText>корпуса 0420</w:delText>
        </w:r>
      </w:del>
    </w:p>
    <w:p w14:paraId="7D202052" w14:textId="0553348B" w:rsidR="005B5E43" w:rsidDel="00CC4D3B" w:rsidRDefault="005B5E43" w:rsidP="005B5E43">
      <w:pPr>
        <w:pStyle w:val="af4"/>
        <w:rPr>
          <w:del w:id="4921" w:author="Степан Гусев" w:date="2023-07-24T14:43:00Z"/>
        </w:rPr>
      </w:pPr>
    </w:p>
    <w:p w14:paraId="1E5A7DF4" w14:textId="54A8958B" w:rsidR="00A30809" w:rsidDel="00CC4D3B" w:rsidRDefault="00A30809" w:rsidP="005B5E43">
      <w:pPr>
        <w:pStyle w:val="af4"/>
        <w:rPr>
          <w:del w:id="4922" w:author="Степан Гусев" w:date="2023-07-24T14:43:00Z"/>
        </w:rPr>
      </w:pPr>
      <w:del w:id="4923" w:author="Степан Гусев" w:date="2023-07-24T14:43:00Z">
        <w:r w:rsidDel="00CC4D3B">
          <w:delText>Существующая схема</w:delText>
        </w:r>
        <w:r w:rsidRPr="00EB402A" w:rsidDel="00CC4D3B">
          <w:delText xml:space="preserve"> сетевой структуры обмена данны</w:delText>
        </w:r>
        <w:r w:rsidDel="00CC4D3B">
          <w:delText xml:space="preserve">ми </w:delText>
        </w:r>
        <w:r w:rsidRPr="00EB402A" w:rsidDel="00CC4D3B">
          <w:delText>приведена</w:delText>
        </w:r>
        <w:r w:rsidDel="00CC4D3B">
          <w:delText xml:space="preserve"> н</w:delText>
        </w:r>
        <w:r w:rsidRPr="00EB402A" w:rsidDel="00CC4D3B">
          <w:delText xml:space="preserve">а </w:delText>
        </w:r>
        <w:r w:rsidDel="00CC4D3B">
          <w:delText xml:space="preserve">Рисунке </w:delText>
        </w:r>
        <w:r w:rsidDel="00CC4D3B">
          <w:fldChar w:fldCharType="begin"/>
        </w:r>
        <w:r w:rsidDel="00CC4D3B">
          <w:delInstrText xml:space="preserve"> REF _Ref122072486 \h  \* MERGEFORMAT </w:delInstrText>
        </w:r>
        <w:r w:rsidDel="00CC4D3B">
          <w:fldChar w:fldCharType="separate"/>
        </w:r>
        <w:r w:rsidR="00FA1295" w:rsidDel="00CC4D3B">
          <w:delText>Рисунок 5.2</w:delText>
        </w:r>
        <w:r w:rsidDel="00CC4D3B">
          <w:fldChar w:fldCharType="end"/>
        </w:r>
      </w:del>
    </w:p>
    <w:p w14:paraId="109ECC24" w14:textId="1541CF00" w:rsidR="00A30809" w:rsidDel="00CC4D3B" w:rsidRDefault="00A30809" w:rsidP="00A30809">
      <w:pPr>
        <w:pStyle w:val="afffff8"/>
        <w:rPr>
          <w:del w:id="4924" w:author="Степан Гусев" w:date="2023-07-24T14:43:00Z"/>
        </w:rPr>
      </w:pPr>
      <w:del w:id="4925" w:author="Степан Гусев" w:date="2023-07-24T14:43:00Z">
        <w:r w:rsidDel="00CC4D3B">
          <w:rPr>
            <w:noProof/>
          </w:rPr>
          <w:drawing>
            <wp:inline distT="0" distB="0" distL="0" distR="0" wp14:anchorId="1BAC739A" wp14:editId="3B5416A8">
              <wp:extent cx="6299835" cy="5906770"/>
              <wp:effectExtent l="0" t="0" r="5715" b="0"/>
              <wp:docPr id="16" name="Рисунок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299835" cy="5906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70A3408" w14:textId="50FF3EBC" w:rsidR="00A30809" w:rsidRPr="0050271C" w:rsidDel="00CC4D3B" w:rsidRDefault="00A30809" w:rsidP="00A30809">
      <w:pPr>
        <w:pStyle w:val="afffff8"/>
        <w:rPr>
          <w:del w:id="4926" w:author="Степан Гусев" w:date="2023-07-24T14:43:00Z"/>
          <w:rFonts w:ascii="Times New Roman" w:eastAsia="MS Mincho" w:hAnsi="Times New Roman"/>
          <w:sz w:val="24"/>
          <w:szCs w:val="24"/>
          <w:lang w:val="ru-RU" w:eastAsia="ru-RU"/>
        </w:rPr>
      </w:pPr>
      <w:bookmarkStart w:id="4927" w:name="_Ref122072486"/>
      <w:del w:id="4928" w:author="Степан Гусев" w:date="2023-07-24T14:43:00Z">
        <w:r w:rsidRPr="0050271C" w:rsidDel="00CC4D3B">
          <w:rPr>
            <w:rFonts w:ascii="Times New Roman" w:eastAsia="MS Mincho" w:hAnsi="Times New Roman"/>
            <w:sz w:val="24"/>
            <w:szCs w:val="24"/>
            <w:lang w:val="ru-RU" w:eastAsia="ru-RU"/>
          </w:rPr>
          <w:delText xml:space="preserve">Рисунок </w:delText>
        </w:r>
        <w:r w:rsidR="00FC6A88" w:rsidRPr="0050271C" w:rsidDel="00CC4D3B">
          <w:rPr>
            <w:rFonts w:ascii="Times New Roman" w:hAnsi="Times New Roman"/>
          </w:rPr>
          <w:fldChar w:fldCharType="begin"/>
        </w:r>
        <w:r w:rsidR="00FC6A88" w:rsidRPr="0050271C" w:rsidDel="00CC4D3B">
          <w:rPr>
            <w:rFonts w:ascii="Times New Roman" w:eastAsia="MS Mincho" w:hAnsi="Times New Roman"/>
            <w:sz w:val="24"/>
            <w:szCs w:val="24"/>
            <w:lang w:val="ru-RU" w:eastAsia="ru-RU"/>
          </w:rPr>
          <w:delInstrText xml:space="preserve"> STYLEREF 1 \s </w:delInstrText>
        </w:r>
        <w:r w:rsidR="00FC6A88" w:rsidRPr="0050271C" w:rsidDel="00CC4D3B">
          <w:rPr>
            <w:rFonts w:ascii="Times New Roman" w:hAnsi="Times New Roman"/>
          </w:rPr>
          <w:fldChar w:fldCharType="separate"/>
        </w:r>
        <w:r w:rsidR="00FA1295" w:rsidRPr="0050271C" w:rsidDel="00CC4D3B">
          <w:rPr>
            <w:rFonts w:ascii="Times New Roman" w:eastAsia="MS Mincho" w:hAnsi="Times New Roman"/>
            <w:sz w:val="24"/>
            <w:szCs w:val="24"/>
            <w:lang w:val="ru-RU" w:eastAsia="ru-RU"/>
          </w:rPr>
          <w:delText>5</w:delText>
        </w:r>
        <w:r w:rsidR="00FC6A88" w:rsidRPr="0050271C" w:rsidDel="00CC4D3B">
          <w:rPr>
            <w:rFonts w:ascii="Times New Roman" w:hAnsi="Times New Roman"/>
          </w:rPr>
          <w:fldChar w:fldCharType="end"/>
        </w:r>
        <w:r w:rsidRPr="0050271C" w:rsidDel="00CC4D3B">
          <w:rPr>
            <w:rFonts w:ascii="Times New Roman" w:eastAsia="MS Mincho" w:hAnsi="Times New Roman"/>
            <w:sz w:val="24"/>
            <w:szCs w:val="24"/>
            <w:lang w:val="ru-RU" w:eastAsia="ru-RU"/>
          </w:rPr>
          <w:delText>.</w:delText>
        </w:r>
        <w:r w:rsidR="00FC6A88" w:rsidRPr="0050271C" w:rsidDel="00CC4D3B">
          <w:rPr>
            <w:rFonts w:ascii="Times New Roman" w:hAnsi="Times New Roman"/>
          </w:rPr>
          <w:fldChar w:fldCharType="begin"/>
        </w:r>
        <w:r w:rsidR="00FC6A88" w:rsidRPr="0050271C" w:rsidDel="00CC4D3B">
          <w:rPr>
            <w:rFonts w:ascii="Times New Roman" w:eastAsia="MS Mincho" w:hAnsi="Times New Roman"/>
            <w:sz w:val="24"/>
            <w:szCs w:val="24"/>
            <w:lang w:val="ru-RU" w:eastAsia="ru-RU"/>
          </w:rPr>
          <w:delInstrText xml:space="preserve"> SEQ Рисунок \* ARABIC \s 1 </w:delInstrText>
        </w:r>
        <w:r w:rsidR="00FC6A88" w:rsidRPr="0050271C" w:rsidDel="00CC4D3B">
          <w:rPr>
            <w:rFonts w:ascii="Times New Roman" w:hAnsi="Times New Roman"/>
          </w:rPr>
          <w:fldChar w:fldCharType="separate"/>
        </w:r>
        <w:r w:rsidR="00FA1295" w:rsidRPr="0050271C" w:rsidDel="00CC4D3B">
          <w:rPr>
            <w:rFonts w:ascii="Times New Roman" w:eastAsia="MS Mincho" w:hAnsi="Times New Roman"/>
            <w:sz w:val="24"/>
            <w:szCs w:val="24"/>
            <w:lang w:val="ru-RU" w:eastAsia="ru-RU"/>
          </w:rPr>
          <w:delText>2</w:delText>
        </w:r>
        <w:r w:rsidR="00FC6A88" w:rsidRPr="0050271C" w:rsidDel="00CC4D3B">
          <w:rPr>
            <w:rFonts w:ascii="Times New Roman" w:hAnsi="Times New Roman"/>
          </w:rPr>
          <w:fldChar w:fldCharType="end"/>
        </w:r>
        <w:bookmarkEnd w:id="4927"/>
        <w:r w:rsidRPr="0050271C" w:rsidDel="00CC4D3B">
          <w:rPr>
            <w:rFonts w:ascii="Times New Roman" w:eastAsia="MS Mincho" w:hAnsi="Times New Roman"/>
            <w:sz w:val="24"/>
            <w:szCs w:val="24"/>
            <w:lang w:val="ru-RU" w:eastAsia="ru-RU"/>
          </w:rPr>
          <w:delText xml:space="preserve"> Существующая схема сетевой структуры обмена данными корп. 0420</w:delText>
        </w:r>
      </w:del>
    </w:p>
    <w:p w14:paraId="344E2897" w14:textId="6B169174" w:rsidR="00225A30" w:rsidDel="00CC4D3B" w:rsidRDefault="00225A30" w:rsidP="005B5E43">
      <w:pPr>
        <w:pStyle w:val="af4"/>
        <w:rPr>
          <w:del w:id="4929" w:author="Степан Гусев" w:date="2023-07-24T14:43:00Z"/>
        </w:rPr>
      </w:pPr>
    </w:p>
    <w:p w14:paraId="1D7ADE2A" w14:textId="73DE5ACC" w:rsidR="00A30809" w:rsidRDefault="00A30809" w:rsidP="005B5E43">
      <w:pPr>
        <w:pStyle w:val="af4"/>
      </w:pPr>
      <w:r>
        <w:t xml:space="preserve">Существующий сервер данных </w:t>
      </w:r>
      <w:r w:rsidRPr="00721114">
        <w:t>(</w:t>
      </w:r>
      <w:r w:rsidRPr="005B5E43">
        <w:t>OPC</w:t>
      </w:r>
      <w:r w:rsidRPr="00721114">
        <w:t>-сервер</w:t>
      </w:r>
      <w:r>
        <w:t>)</w:t>
      </w:r>
      <w:r w:rsidRPr="002672A0">
        <w:t xml:space="preserve"> </w:t>
      </w:r>
      <w:r>
        <w:t xml:space="preserve">производства изопропилбензола и фенола и ацетона </w:t>
      </w:r>
      <w:r w:rsidRPr="005B5E43">
        <w:t>STN</w:t>
      </w:r>
      <w:r w:rsidRPr="002672A0">
        <w:t>0250</w:t>
      </w:r>
      <w:r>
        <w:t xml:space="preserve"> установлен в Шкафу 35 (корп. 0420, Аппаратная № 1). Связь </w:t>
      </w:r>
      <w:r w:rsidRPr="005B5E43">
        <w:t>OPC</w:t>
      </w:r>
      <w:r w:rsidRPr="005930DC">
        <w:t>-</w:t>
      </w:r>
      <w:r>
        <w:t xml:space="preserve">сервера с ПЛК осуществляется по сети </w:t>
      </w:r>
      <w:r w:rsidRPr="005B5E43">
        <w:t>V</w:t>
      </w:r>
      <w:r w:rsidRPr="005930DC">
        <w:t>-</w:t>
      </w:r>
      <w:r w:rsidRPr="005B5E43">
        <w:t>Net</w:t>
      </w:r>
      <w:r w:rsidRPr="005930DC">
        <w:t xml:space="preserve"> </w:t>
      </w:r>
      <w:r>
        <w:t xml:space="preserve">через коммутационный блок сети </w:t>
      </w:r>
      <w:r w:rsidRPr="005B5E43">
        <w:t>V</w:t>
      </w:r>
      <w:r w:rsidRPr="005930DC">
        <w:t>-</w:t>
      </w:r>
      <w:r w:rsidRPr="005B5E43">
        <w:t>net</w:t>
      </w:r>
      <w:r w:rsidRPr="005930DC">
        <w:t xml:space="preserve">. </w:t>
      </w:r>
      <w:r>
        <w:t xml:space="preserve">Сеть </w:t>
      </w:r>
      <w:r w:rsidRPr="005B5E43">
        <w:t>V</w:t>
      </w:r>
      <w:r w:rsidRPr="005930DC">
        <w:t>-</w:t>
      </w:r>
      <w:r w:rsidRPr="005B5E43">
        <w:t>net</w:t>
      </w:r>
      <w:r w:rsidRPr="005930DC">
        <w:t xml:space="preserve"> </w:t>
      </w:r>
      <w:r>
        <w:t>представляет собой шину управления в реальном времени, имеющую скорость работы 10 Мб/с. Сеть имеет двойное резервирование.</w:t>
      </w:r>
    </w:p>
    <w:p w14:paraId="446300F4" w14:textId="4CACB0C7" w:rsidR="00A30809" w:rsidRDefault="00A30809" w:rsidP="005B5E43">
      <w:pPr>
        <w:pStyle w:val="af4"/>
      </w:pPr>
      <w:r>
        <w:t xml:space="preserve">Загруженность сети </w:t>
      </w:r>
      <w:r w:rsidRPr="005B5E43">
        <w:t>V</w:t>
      </w:r>
      <w:r w:rsidRPr="003C5654">
        <w:t>-</w:t>
      </w:r>
      <w:r w:rsidRPr="005B5E43">
        <w:t>net</w:t>
      </w:r>
      <w:r w:rsidRPr="003C5654">
        <w:t xml:space="preserve"> </w:t>
      </w:r>
      <w:r>
        <w:t xml:space="preserve">представлена в Таблице </w:t>
      </w:r>
      <w:r>
        <w:fldChar w:fldCharType="begin"/>
      </w:r>
      <w:r>
        <w:instrText xml:space="preserve"> REF _Ref121988557 \h  \* MERGEFORMAT </w:instrText>
      </w:r>
      <w:r>
        <w:fldChar w:fldCharType="separate"/>
      </w:r>
      <w:r w:rsidR="006028CD">
        <w:t>Таблица 5.1</w:t>
      </w:r>
      <w:r>
        <w:fldChar w:fldCharType="end"/>
      </w:r>
      <w:r>
        <w:t>.</w:t>
      </w:r>
    </w:p>
    <w:p w14:paraId="2528750C" w14:textId="4BE93615" w:rsidR="00A30809" w:rsidRDefault="00A30809" w:rsidP="0050271C">
      <w:pPr>
        <w:pStyle w:val="af4"/>
        <w:ind w:firstLine="0"/>
      </w:pPr>
      <w:bookmarkStart w:id="4930" w:name="_Ref121988557"/>
      <w:r>
        <w:lastRenderedPageBreak/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</w:t>
      </w:r>
      <w:r w:rsidR="00B63BAB">
        <w:rPr>
          <w:noProof/>
        </w:rPr>
        <w:fldChar w:fldCharType="end"/>
      </w:r>
      <w:bookmarkEnd w:id="4930"/>
      <w:r w:rsidRPr="003C5654">
        <w:t xml:space="preserve"> Загруженность сети V-</w:t>
      </w:r>
      <w:proofErr w:type="spellStart"/>
      <w:r w:rsidRPr="003C5654">
        <w:t>net</w:t>
      </w:r>
      <w:proofErr w:type="spellEnd"/>
    </w:p>
    <w:tbl>
      <w:tblPr>
        <w:tblStyle w:val="aff6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71"/>
        <w:gridCol w:w="2807"/>
        <w:gridCol w:w="2448"/>
        <w:gridCol w:w="2585"/>
      </w:tblGrid>
      <w:tr w:rsidR="00A30809" w:rsidRPr="006D1EEB" w14:paraId="6CE896A1" w14:textId="77777777" w:rsidTr="005B5E43">
        <w:tc>
          <w:tcPr>
            <w:tcW w:w="2122" w:type="dxa"/>
            <w:vAlign w:val="center"/>
          </w:tcPr>
          <w:p w14:paraId="1C1F101F" w14:textId="77777777" w:rsidR="00A30809" w:rsidRDefault="00A30809" w:rsidP="005B5E43">
            <w:pPr>
              <w:pStyle w:val="aff0"/>
            </w:pPr>
            <w:r w:rsidRPr="003C5654">
              <w:t>Station</w:t>
            </w:r>
          </w:p>
        </w:tc>
        <w:tc>
          <w:tcPr>
            <w:tcW w:w="2889" w:type="dxa"/>
            <w:vAlign w:val="center"/>
          </w:tcPr>
          <w:p w14:paraId="6EBA4907" w14:textId="77777777" w:rsidR="00A30809" w:rsidRPr="003C5654" w:rsidRDefault="00A30809" w:rsidP="005B5E43">
            <w:pPr>
              <w:pStyle w:val="aff0"/>
            </w:pPr>
            <w:r>
              <w:t>D</w:t>
            </w:r>
            <w:r w:rsidRPr="003C5654">
              <w:t>escription</w:t>
            </w:r>
          </w:p>
        </w:tc>
        <w:tc>
          <w:tcPr>
            <w:tcW w:w="2522" w:type="dxa"/>
            <w:vAlign w:val="center"/>
          </w:tcPr>
          <w:p w14:paraId="7B909497" w14:textId="77777777" w:rsidR="00A30809" w:rsidRDefault="00A30809" w:rsidP="005B5E43">
            <w:pPr>
              <w:pStyle w:val="aff0"/>
            </w:pPr>
            <w:r w:rsidRPr="003C5654">
              <w:t>Vnet Load</w:t>
            </w:r>
          </w:p>
        </w:tc>
        <w:tc>
          <w:tcPr>
            <w:tcW w:w="2662" w:type="dxa"/>
            <w:vAlign w:val="center"/>
          </w:tcPr>
          <w:p w14:paraId="74A15937" w14:textId="77777777" w:rsidR="00A30809" w:rsidRPr="003C5654" w:rsidRDefault="00A30809" w:rsidP="005B5E43">
            <w:pPr>
              <w:pStyle w:val="aff0"/>
            </w:pPr>
            <w:r w:rsidRPr="003C5654">
              <w:t>The frequency of token per minute</w:t>
            </w:r>
          </w:p>
        </w:tc>
      </w:tr>
      <w:tr w:rsidR="00A30809" w:rsidRPr="003C5654" w14:paraId="0201E8CA" w14:textId="77777777" w:rsidTr="005B5E43">
        <w:tc>
          <w:tcPr>
            <w:tcW w:w="2122" w:type="dxa"/>
            <w:vAlign w:val="center"/>
          </w:tcPr>
          <w:p w14:paraId="31E77DE0" w14:textId="77777777" w:rsidR="00A30809" w:rsidRPr="003C5654" w:rsidRDefault="00A30809" w:rsidP="005B5E43">
            <w:pPr>
              <w:pStyle w:val="aff0"/>
            </w:pPr>
            <w:r>
              <w:t>HIS0257</w:t>
            </w:r>
          </w:p>
        </w:tc>
        <w:tc>
          <w:tcPr>
            <w:tcW w:w="2889" w:type="dxa"/>
            <w:vAlign w:val="center"/>
          </w:tcPr>
          <w:p w14:paraId="18D4B6B2" w14:textId="77777777" w:rsidR="00A30809" w:rsidRPr="003C5654" w:rsidRDefault="00A30809" w:rsidP="005B5E43">
            <w:pPr>
              <w:pStyle w:val="aff0"/>
              <w:jc w:val="left"/>
            </w:pPr>
            <w:r>
              <w:t>Станция оператора</w:t>
            </w:r>
          </w:p>
        </w:tc>
        <w:tc>
          <w:tcPr>
            <w:tcW w:w="2522" w:type="dxa"/>
            <w:vAlign w:val="center"/>
          </w:tcPr>
          <w:p w14:paraId="3371869C" w14:textId="77777777" w:rsidR="00A30809" w:rsidRPr="003C5654" w:rsidRDefault="00A30809" w:rsidP="005B5E43">
            <w:pPr>
              <w:pStyle w:val="aff0"/>
            </w:pPr>
            <w:r w:rsidRPr="003C5654">
              <w:t>65.379%</w:t>
            </w:r>
          </w:p>
        </w:tc>
        <w:tc>
          <w:tcPr>
            <w:tcW w:w="2662" w:type="dxa"/>
            <w:vAlign w:val="center"/>
          </w:tcPr>
          <w:p w14:paraId="2545CE23" w14:textId="77777777" w:rsidR="00A30809" w:rsidRPr="003C5654" w:rsidRDefault="00A30809" w:rsidP="005B5E43">
            <w:pPr>
              <w:pStyle w:val="aff0"/>
            </w:pPr>
            <w:r w:rsidRPr="003C5654">
              <w:t>26611</w:t>
            </w:r>
          </w:p>
        </w:tc>
      </w:tr>
      <w:tr w:rsidR="00A30809" w:rsidRPr="003C5654" w14:paraId="4E8EB2D8" w14:textId="77777777" w:rsidTr="005B5E43">
        <w:tc>
          <w:tcPr>
            <w:tcW w:w="2122" w:type="dxa"/>
            <w:vAlign w:val="center"/>
          </w:tcPr>
          <w:p w14:paraId="1E4C3938" w14:textId="77777777" w:rsidR="00A30809" w:rsidRPr="003C5654" w:rsidRDefault="00A30809" w:rsidP="005B5E43">
            <w:pPr>
              <w:pStyle w:val="aff0"/>
            </w:pPr>
            <w:r>
              <w:t>HIS0264</w:t>
            </w:r>
          </w:p>
        </w:tc>
        <w:tc>
          <w:tcPr>
            <w:tcW w:w="2889" w:type="dxa"/>
            <w:vAlign w:val="center"/>
          </w:tcPr>
          <w:p w14:paraId="6D3BD6C9" w14:textId="77777777" w:rsidR="00A30809" w:rsidRPr="003C5654" w:rsidRDefault="00A30809" w:rsidP="005B5E43">
            <w:pPr>
              <w:pStyle w:val="aff0"/>
              <w:jc w:val="left"/>
            </w:pPr>
            <w:r>
              <w:t>Станция инженера РСУ</w:t>
            </w:r>
          </w:p>
        </w:tc>
        <w:tc>
          <w:tcPr>
            <w:tcW w:w="2522" w:type="dxa"/>
            <w:vAlign w:val="center"/>
          </w:tcPr>
          <w:p w14:paraId="2BABCBC4" w14:textId="77777777" w:rsidR="00A30809" w:rsidRPr="003C5654" w:rsidRDefault="00A30809" w:rsidP="005B5E43">
            <w:pPr>
              <w:pStyle w:val="aff0"/>
            </w:pPr>
            <w:r w:rsidRPr="003C5654">
              <w:t>65.263%</w:t>
            </w:r>
          </w:p>
        </w:tc>
        <w:tc>
          <w:tcPr>
            <w:tcW w:w="2662" w:type="dxa"/>
            <w:vAlign w:val="center"/>
          </w:tcPr>
          <w:p w14:paraId="78B4E3A9" w14:textId="77777777" w:rsidR="00A30809" w:rsidRPr="003C5654" w:rsidRDefault="00A30809" w:rsidP="005B5E43">
            <w:pPr>
              <w:pStyle w:val="aff0"/>
            </w:pPr>
            <w:r w:rsidRPr="003C5654">
              <w:t>26700</w:t>
            </w:r>
          </w:p>
        </w:tc>
      </w:tr>
      <w:tr w:rsidR="00A30809" w:rsidRPr="003C5654" w14:paraId="67F4B60B" w14:textId="77777777" w:rsidTr="005B5E43">
        <w:tc>
          <w:tcPr>
            <w:tcW w:w="2122" w:type="dxa"/>
            <w:vAlign w:val="center"/>
          </w:tcPr>
          <w:p w14:paraId="536FEA66" w14:textId="77777777" w:rsidR="00A30809" w:rsidRPr="003C5654" w:rsidRDefault="00A30809" w:rsidP="005B5E43">
            <w:pPr>
              <w:pStyle w:val="aff0"/>
            </w:pPr>
            <w:r>
              <w:t>STN0250</w:t>
            </w:r>
          </w:p>
        </w:tc>
        <w:tc>
          <w:tcPr>
            <w:tcW w:w="2889" w:type="dxa"/>
            <w:vAlign w:val="center"/>
          </w:tcPr>
          <w:p w14:paraId="07803468" w14:textId="77777777" w:rsidR="00A30809" w:rsidRPr="003C5654" w:rsidRDefault="00A30809" w:rsidP="005B5E43">
            <w:pPr>
              <w:pStyle w:val="aff0"/>
              <w:jc w:val="left"/>
            </w:pPr>
            <w:r>
              <w:t>Сервер OPC</w:t>
            </w:r>
          </w:p>
        </w:tc>
        <w:tc>
          <w:tcPr>
            <w:tcW w:w="2522" w:type="dxa"/>
            <w:vAlign w:val="center"/>
          </w:tcPr>
          <w:p w14:paraId="5C673C17" w14:textId="77777777" w:rsidR="00A30809" w:rsidRPr="003C5654" w:rsidRDefault="00A30809" w:rsidP="005B5E43">
            <w:pPr>
              <w:pStyle w:val="aff0"/>
            </w:pPr>
            <w:r w:rsidRPr="003C5654">
              <w:t>63.770%</w:t>
            </w:r>
          </w:p>
        </w:tc>
        <w:tc>
          <w:tcPr>
            <w:tcW w:w="2662" w:type="dxa"/>
            <w:vAlign w:val="center"/>
          </w:tcPr>
          <w:p w14:paraId="7F79350A" w14:textId="77777777" w:rsidR="00A30809" w:rsidRPr="003C5654" w:rsidRDefault="00A30809" w:rsidP="005B5E43">
            <w:pPr>
              <w:pStyle w:val="aff0"/>
            </w:pPr>
            <w:r w:rsidRPr="003C5654">
              <w:t>27848</w:t>
            </w:r>
          </w:p>
        </w:tc>
      </w:tr>
    </w:tbl>
    <w:p w14:paraId="31F8B61D" w14:textId="77777777" w:rsidR="00A30809" w:rsidRDefault="00A30809" w:rsidP="005B5E43">
      <w:pPr>
        <w:pStyle w:val="af4"/>
      </w:pPr>
      <w:r>
        <w:t>Д</w:t>
      </w:r>
      <w:r w:rsidRPr="0016010B">
        <w:t>ля обеспечения информационного обмена, все рабочие станции дополнительно соединены в локальную сеть стандарта Ethernet – сеть PIN (общезав</w:t>
      </w:r>
      <w:r>
        <w:t>о</w:t>
      </w:r>
      <w:r w:rsidRPr="0016010B">
        <w:t xml:space="preserve">дская информационная сеть, ЛВС общего назначения). Данная сеть строится по топологии «звезда». Узловым элементом данной сети является Ethernet-коммутатор сети </w:t>
      </w:r>
      <w:r w:rsidRPr="005B5E43">
        <w:t>SW</w:t>
      </w:r>
      <w:r w:rsidRPr="00502735">
        <w:t>3.1</w:t>
      </w:r>
      <w:r w:rsidRPr="0016010B">
        <w:t>, установленный в шкаф</w:t>
      </w:r>
      <w:r>
        <w:t>у</w:t>
      </w:r>
      <w:r w:rsidRPr="0016010B">
        <w:t xml:space="preserve"> </w:t>
      </w:r>
      <w:r w:rsidRPr="005B5E43">
        <w:t>OPC</w:t>
      </w:r>
      <w:r w:rsidRPr="00A37F85">
        <w:t xml:space="preserve"> </w:t>
      </w:r>
      <w:r>
        <w:t>Сервер</w:t>
      </w:r>
      <w:r w:rsidRPr="00502735">
        <w:t xml:space="preserve"> </w:t>
      </w:r>
      <w:r>
        <w:t>(корп. 0420, Аппаратная № 2)</w:t>
      </w:r>
      <w:r w:rsidRPr="0016010B">
        <w:t xml:space="preserve">. Для подключения сети на рабочих станциях используются встроенные сетевые карты. Средой передачи данных в данной сети является кабель </w:t>
      </w:r>
      <w:r>
        <w:t xml:space="preserve">типа </w:t>
      </w:r>
      <w:r w:rsidRPr="0016010B">
        <w:t>витая пара. Максимальная скорость передачи данных составляет 1 Гбит</w:t>
      </w:r>
      <w:r>
        <w:t>/с.</w:t>
      </w:r>
    </w:p>
    <w:p w14:paraId="00EAAED1" w14:textId="77777777" w:rsidR="006028CD" w:rsidRDefault="00A30809">
      <w:pPr>
        <w:pStyle w:val="af4"/>
        <w:rPr>
          <w:ins w:id="4931" w:author="Степан Гусев" w:date="2023-07-24T15:02:00Z"/>
        </w:rPr>
        <w:pPrChange w:id="4932" w:author="Степан Гусев" w:date="2023-07-24T15:02:00Z">
          <w:pPr>
            <w:pStyle w:val="af4"/>
            <w:ind w:firstLine="0"/>
          </w:pPr>
        </w:pPrChange>
      </w:pPr>
      <w:r>
        <w:t xml:space="preserve">Конфигурация ПО сервера </w:t>
      </w:r>
      <w:r w:rsidRPr="005B5E43">
        <w:t>OPC</w:t>
      </w:r>
      <w:r w:rsidRPr="00E35FD4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_Ref121170146 \h  \* MERGEFORMAT </w:instrText>
      </w:r>
      <w:r>
        <w:fldChar w:fldCharType="separate"/>
      </w:r>
      <w:ins w:id="4933" w:author="Степан Гусев" w:date="2023-07-24T15:02:00Z">
        <w:r w:rsidR="006028CD">
          <w:t>Таблица 5.2</w:t>
        </w:r>
      </w:ins>
      <w:del w:id="4934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5.2</w:delText>
        </w:r>
      </w:del>
      <w:r>
        <w:fldChar w:fldCharType="end"/>
      </w:r>
      <w:r>
        <w:t xml:space="preserve">, конфигурация утилиты </w:t>
      </w:r>
      <w:r w:rsidRPr="005B5E43">
        <w:t>IT</w:t>
      </w:r>
      <w:r w:rsidRPr="00A2624B">
        <w:t xml:space="preserve"> </w:t>
      </w:r>
      <w:proofErr w:type="spellStart"/>
      <w:r w:rsidRPr="005B5E43">
        <w:t>Security</w:t>
      </w:r>
      <w:proofErr w:type="spellEnd"/>
      <w:r w:rsidRPr="00A2624B">
        <w:t xml:space="preserve"> </w:t>
      </w:r>
      <w:proofErr w:type="spellStart"/>
      <w:r w:rsidRPr="005B5E43">
        <w:t>Tool</w:t>
      </w:r>
      <w:proofErr w:type="spellEnd"/>
      <w:r w:rsidRPr="00A2624B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_Ref121170249 \h  \* MERGEFORMAT </w:instrText>
      </w:r>
      <w:r>
        <w:fldChar w:fldCharType="separate"/>
      </w:r>
      <w:ins w:id="4935" w:author="Степан Гусев" w:date="2023-07-24T15:02:00Z">
        <w:r w:rsidR="006028CD">
          <w:t>Таблица 5.3</w:t>
        </w:r>
      </w:ins>
      <w:del w:id="4936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5.3</w:delText>
        </w:r>
      </w:del>
      <w:r>
        <w:fldChar w:fldCharType="end"/>
      </w:r>
      <w:r>
        <w:t xml:space="preserve">, загруженность сервера </w:t>
      </w:r>
      <w:r w:rsidRPr="005B5E43">
        <w:t>OPC</w:t>
      </w:r>
      <w:r w:rsidRPr="00DB15F4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_Ref121170291 \h  \* MERGEFORMAT </w:instrText>
      </w:r>
      <w:r>
        <w:fldChar w:fldCharType="separate"/>
      </w:r>
    </w:p>
    <w:p w14:paraId="2D6F4284" w14:textId="46412AC4" w:rsidR="005B5E43" w:rsidRPr="00DB15F4" w:rsidRDefault="006028CD" w:rsidP="005B5E43">
      <w:pPr>
        <w:pStyle w:val="af4"/>
      </w:pPr>
      <w:ins w:id="4937" w:author="Степан Гусев" w:date="2023-07-24T15:02:00Z">
        <w:r>
          <w:t>Таблица 5.</w:t>
        </w:r>
        <w:r>
          <w:rPr>
            <w:noProof/>
          </w:rPr>
          <w:t>4</w:t>
        </w:r>
      </w:ins>
      <w:del w:id="4938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5.4</w:delText>
        </w:r>
      </w:del>
      <w:r w:rsidR="00A30809">
        <w:fldChar w:fldCharType="end"/>
      </w:r>
      <w:r w:rsidR="00A30809">
        <w:t xml:space="preserve">, конфигурация сетевых параметров </w:t>
      </w:r>
      <w:r w:rsidR="00A30809" w:rsidRPr="00DB15F4">
        <w:t>адаптеров представлена в</w:t>
      </w:r>
      <w:r w:rsidR="00A30809">
        <w:t xml:space="preserve"> </w:t>
      </w:r>
      <w:r w:rsidR="00A30809" w:rsidRPr="00FA1295">
        <w:t>Таблице</w:t>
      </w:r>
      <w:r w:rsidR="00FA1295">
        <w:t xml:space="preserve"> 5.</w:t>
      </w:r>
      <w:r w:rsidR="00D26A1D">
        <w:t>5</w:t>
      </w:r>
      <w:r w:rsidR="00FA1295">
        <w:t>.</w:t>
      </w:r>
    </w:p>
    <w:p w14:paraId="574F027A" w14:textId="20B29A25" w:rsidR="00A30809" w:rsidRDefault="00A30809" w:rsidP="0050271C">
      <w:pPr>
        <w:pStyle w:val="af4"/>
        <w:ind w:firstLine="0"/>
      </w:pPr>
      <w:bookmarkStart w:id="4939" w:name="_Ref121170146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2</w:t>
      </w:r>
      <w:r w:rsidR="00B63BAB">
        <w:rPr>
          <w:noProof/>
        </w:rPr>
        <w:fldChar w:fldCharType="end"/>
      </w:r>
      <w:bookmarkEnd w:id="4939"/>
      <w:r w:rsidRPr="00C50EE7">
        <w:t xml:space="preserve"> Конфигурация ПО сервера OPC (STN0250)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B15F4" w14:paraId="5BC98430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ED7F7" w14:textId="77777777" w:rsidR="00A30809" w:rsidRPr="00E35FD4" w:rsidRDefault="00A30809" w:rsidP="005B5E43">
            <w:pPr>
              <w:pStyle w:val="aff0"/>
              <w:jc w:val="left"/>
            </w:pPr>
            <w:r>
              <w:t>Product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FE9CE" w14:textId="77777777" w:rsidR="00A30809" w:rsidRPr="00DB15F4" w:rsidRDefault="00A30809" w:rsidP="005B5E43">
            <w:pPr>
              <w:pStyle w:val="aff0"/>
              <w:jc w:val="left"/>
            </w:pPr>
            <w:r>
              <w:t>Revision</w:t>
            </w:r>
          </w:p>
        </w:tc>
      </w:tr>
      <w:tr w:rsidR="00A30809" w:rsidRPr="00DB15F4" w14:paraId="5161AA17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E1051F" w14:textId="77777777" w:rsidR="00A30809" w:rsidRPr="00DB15F4" w:rsidRDefault="00A30809" w:rsidP="005B5E43">
            <w:pPr>
              <w:pStyle w:val="aff0"/>
              <w:jc w:val="left"/>
            </w:pPr>
            <w:r>
              <w:t>NTPF100-S11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8E4E61" w14:textId="77777777" w:rsidR="00A30809" w:rsidRPr="00DB15F4" w:rsidRDefault="00A30809" w:rsidP="005B5E43">
            <w:pPr>
              <w:pStyle w:val="aff0"/>
              <w:jc w:val="left"/>
            </w:pPr>
            <w:r>
              <w:t>R3.79.00</w:t>
            </w:r>
          </w:p>
        </w:tc>
      </w:tr>
    </w:tbl>
    <w:p w14:paraId="6C98CE1B" w14:textId="03BB216A" w:rsidR="00225A30" w:rsidDel="006028CD" w:rsidRDefault="00225A30" w:rsidP="0050271C">
      <w:pPr>
        <w:pStyle w:val="af4"/>
        <w:ind w:firstLine="0"/>
        <w:rPr>
          <w:del w:id="4940" w:author="Степан Гусев" w:date="2023-07-24T14:58:00Z"/>
        </w:rPr>
      </w:pPr>
      <w:bookmarkStart w:id="4941" w:name="_Ref121170249"/>
    </w:p>
    <w:p w14:paraId="2AC71FCE" w14:textId="474DB0C0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3</w:t>
      </w:r>
      <w:r w:rsidR="00B63BAB">
        <w:rPr>
          <w:noProof/>
        </w:rPr>
        <w:fldChar w:fldCharType="end"/>
      </w:r>
      <w:bookmarkEnd w:id="4941"/>
      <w:r w:rsidRPr="00C50EE7">
        <w:t xml:space="preserve"> Конфигурация утилиты IT Security Tool сервера OPC (STN0250)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B15F4" w14:paraId="416B323A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BE772" w14:textId="77777777" w:rsidR="00A30809" w:rsidRPr="00E35FD4" w:rsidRDefault="00A30809" w:rsidP="005B5E43">
            <w:pPr>
              <w:pStyle w:val="aff0"/>
              <w:jc w:val="left"/>
            </w:pPr>
            <w:r>
              <w:t>IT security version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AD070" w14:textId="77777777" w:rsidR="00A30809" w:rsidRPr="00DB15F4" w:rsidRDefault="00A30809" w:rsidP="005B5E43">
            <w:pPr>
              <w:pStyle w:val="aff0"/>
              <w:jc w:val="left"/>
            </w:pPr>
            <w:r>
              <w:t>2.0</w:t>
            </w:r>
          </w:p>
        </w:tc>
      </w:tr>
      <w:tr w:rsidR="00A30809" w:rsidRPr="00DB15F4" w14:paraId="48D26F6D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72B73B" w14:textId="77777777" w:rsidR="00A30809" w:rsidRPr="00DB15F4" w:rsidRDefault="00A30809" w:rsidP="005B5E43">
            <w:pPr>
              <w:pStyle w:val="aff0"/>
              <w:jc w:val="left"/>
            </w:pPr>
            <w:r>
              <w:t>Security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EC3C4E" w14:textId="77777777" w:rsidR="00A30809" w:rsidRPr="00DB15F4" w:rsidRDefault="00A30809" w:rsidP="005B5E43">
            <w:pPr>
              <w:pStyle w:val="aff0"/>
              <w:jc w:val="left"/>
            </w:pPr>
            <w:r>
              <w:t>Standard</w:t>
            </w:r>
          </w:p>
        </w:tc>
      </w:tr>
      <w:tr w:rsidR="00A30809" w:rsidRPr="00DB15F4" w14:paraId="1028A6D1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98270" w14:textId="77777777" w:rsidR="00A30809" w:rsidRDefault="00A30809" w:rsidP="005B5E43">
            <w:pPr>
              <w:pStyle w:val="aff0"/>
              <w:jc w:val="left"/>
            </w:pPr>
            <w:r>
              <w:t>User management type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DDD45D" w14:textId="77777777" w:rsidR="00A30809" w:rsidRDefault="00A30809" w:rsidP="005B5E43">
            <w:pPr>
              <w:pStyle w:val="aff0"/>
              <w:jc w:val="left"/>
            </w:pPr>
            <w:r>
              <w:t>Combination</w:t>
            </w:r>
          </w:p>
        </w:tc>
      </w:tr>
      <w:tr w:rsidR="00A30809" w:rsidRPr="00DB15F4" w14:paraId="5613F6B2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9447CB" w14:textId="77777777" w:rsidR="00A30809" w:rsidRDefault="00A30809" w:rsidP="005B5E43">
            <w:pPr>
              <w:pStyle w:val="aff0"/>
              <w:jc w:val="left"/>
            </w:pPr>
            <w:r>
              <w:t>Domain link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92DC24" w14:textId="77777777" w:rsidR="00A30809" w:rsidRDefault="00A30809" w:rsidP="005B5E43">
            <w:pPr>
              <w:pStyle w:val="aff0"/>
              <w:jc w:val="left"/>
            </w:pPr>
            <w:r>
              <w:t>Not linked</w:t>
            </w:r>
          </w:p>
        </w:tc>
      </w:tr>
      <w:tr w:rsidR="00A30809" w:rsidRPr="00DB15F4" w14:paraId="6D75494B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EBDC2F" w14:textId="77777777" w:rsidR="00A30809" w:rsidRDefault="00A30809" w:rsidP="005B5E43">
            <w:pPr>
              <w:pStyle w:val="aff0"/>
              <w:jc w:val="left"/>
            </w:pPr>
            <w:r>
              <w:t>Domain join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6AE8E4" w14:textId="77777777" w:rsidR="00A30809" w:rsidRDefault="00A30809" w:rsidP="005B5E43">
            <w:pPr>
              <w:pStyle w:val="aff0"/>
              <w:jc w:val="left"/>
            </w:pPr>
            <w:r>
              <w:t>Joined</w:t>
            </w:r>
          </w:p>
        </w:tc>
      </w:tr>
    </w:tbl>
    <w:p w14:paraId="2E5F5EA9" w14:textId="77777777" w:rsidR="00225A30" w:rsidRDefault="00225A30" w:rsidP="0050271C">
      <w:pPr>
        <w:pStyle w:val="af4"/>
        <w:ind w:firstLine="0"/>
      </w:pPr>
      <w:bookmarkStart w:id="4942" w:name="_Ref121170291"/>
    </w:p>
    <w:p w14:paraId="4789B39D" w14:textId="77ADA1BD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4</w:t>
      </w:r>
      <w:r w:rsidR="00B63BAB">
        <w:rPr>
          <w:noProof/>
        </w:rPr>
        <w:fldChar w:fldCharType="end"/>
      </w:r>
      <w:bookmarkEnd w:id="4942"/>
      <w:r w:rsidRPr="00C50EE7">
        <w:t xml:space="preserve"> Загруженность сервера OPC (STN0250)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B15F4" w14:paraId="65D14196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C6122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Computer Name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719B0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STN0250</w:t>
            </w:r>
          </w:p>
        </w:tc>
      </w:tr>
      <w:tr w:rsidR="00A30809" w:rsidRPr="00DB15F4" w14:paraId="565D19CD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E10BA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IP Address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4855D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172.16.2.50/192.168.180.2/169.254.105.25/192.168.15.4/172.19.2.50</w:t>
            </w:r>
          </w:p>
        </w:tc>
      </w:tr>
      <w:tr w:rsidR="00A30809" w:rsidRPr="00DB15F4" w14:paraId="10644E7F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39F38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Number of Clients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007B4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3</w:t>
            </w:r>
          </w:p>
        </w:tc>
      </w:tr>
      <w:tr w:rsidR="00A30809" w:rsidRPr="00DB15F4" w14:paraId="4BC8603F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42A43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Number of Group Object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63B29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5</w:t>
            </w:r>
          </w:p>
        </w:tc>
      </w:tr>
      <w:tr w:rsidR="00A30809" w:rsidRPr="00DB15F4" w14:paraId="571DDBC6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12E3F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Number of ItemID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80D2A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4553</w:t>
            </w:r>
          </w:p>
        </w:tc>
      </w:tr>
      <w:tr w:rsidR="00A30809" w:rsidRPr="00DB15F4" w14:paraId="33A363CE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51AC4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Device Read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090E5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0/sec</w:t>
            </w:r>
          </w:p>
        </w:tc>
      </w:tr>
      <w:tr w:rsidR="00A30809" w:rsidRPr="00DB15F4" w14:paraId="59ABC3E6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89BAC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Cache Read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8D40C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152/sec</w:t>
            </w:r>
          </w:p>
        </w:tc>
      </w:tr>
      <w:tr w:rsidR="00A30809" w:rsidRPr="00DB15F4" w14:paraId="2754AFEE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72BFE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Write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F7628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0/sec</w:t>
            </w:r>
          </w:p>
        </w:tc>
      </w:tr>
      <w:tr w:rsidR="00A30809" w:rsidRPr="00DB15F4" w14:paraId="71F91217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DF74D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Total Data Access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54DDE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152/sec</w:t>
            </w:r>
          </w:p>
        </w:tc>
      </w:tr>
      <w:tr w:rsidR="00A30809" w:rsidRPr="00F44700" w14:paraId="74FA8A41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7F164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Throughput maximum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47F0B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2000 data/sec</w:t>
            </w:r>
          </w:p>
        </w:tc>
      </w:tr>
    </w:tbl>
    <w:p w14:paraId="4A96E7D5" w14:textId="77777777" w:rsidR="00A30809" w:rsidRDefault="00A30809" w:rsidP="00A30809">
      <w:pPr>
        <w:pStyle w:val="affff8"/>
        <w:keepNext/>
      </w:pPr>
      <w:bookmarkStart w:id="4943" w:name="_Ref121170329"/>
    </w:p>
    <w:p w14:paraId="1A48B8EA" w14:textId="2871CE8B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bookmarkEnd w:id="4943"/>
      <w:r w:rsidRPr="00C50EE7">
        <w:t xml:space="preserve"> Конфигурация сетевых параметров адаптеров сервера OPC (STN0250)</w:t>
      </w:r>
    </w:p>
    <w:tbl>
      <w:tblPr>
        <w:tblW w:w="102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  <w:gridCol w:w="3402"/>
      </w:tblGrid>
      <w:tr w:rsidR="00A30809" w:rsidRPr="005930DC" w14:paraId="38772B17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72EA9703" w14:textId="77777777" w:rsidR="00A30809" w:rsidRPr="005930DC" w:rsidRDefault="00A30809" w:rsidP="005B5E43">
            <w:pPr>
              <w:pStyle w:val="aff0"/>
            </w:pPr>
            <w:r w:rsidRPr="005930DC">
              <w:t>Port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2CB03C29" w14:textId="77777777" w:rsidR="00A30809" w:rsidRPr="005930DC" w:rsidRDefault="00A30809" w:rsidP="005B5E43">
            <w:pPr>
              <w:pStyle w:val="aff0"/>
            </w:pPr>
            <w:r w:rsidRPr="005930DC">
              <w:t>Name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0000C44B" w14:textId="77777777" w:rsidR="00A30809" w:rsidRPr="005930DC" w:rsidRDefault="00A30809" w:rsidP="005B5E43">
            <w:pPr>
              <w:pStyle w:val="aff0"/>
            </w:pPr>
            <w:r w:rsidRPr="005930DC">
              <w:t>IP</w:t>
            </w:r>
          </w:p>
        </w:tc>
      </w:tr>
      <w:tr w:rsidR="00A30809" w:rsidRPr="005930DC" w14:paraId="6B0356FA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4EBCF3E3" w14:textId="77777777" w:rsidR="00A30809" w:rsidRPr="00C355AA" w:rsidRDefault="00A30809" w:rsidP="005B5E43">
            <w:pPr>
              <w:pStyle w:val="aff0"/>
            </w:pPr>
            <w:r>
              <w:t>V-net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41E52D9F" w14:textId="77777777" w:rsidR="00A30809" w:rsidRPr="00C355AA" w:rsidRDefault="00A30809" w:rsidP="005B5E43">
            <w:pPr>
              <w:pStyle w:val="aff0"/>
            </w:pPr>
            <w:r>
              <w:t>V-net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101404A8" w14:textId="77777777" w:rsidR="00A30809" w:rsidRPr="005930DC" w:rsidRDefault="00A30809" w:rsidP="005B5E43">
            <w:pPr>
              <w:pStyle w:val="aff0"/>
            </w:pPr>
            <w:r>
              <w:t>172.16.2.50</w:t>
            </w:r>
          </w:p>
        </w:tc>
      </w:tr>
      <w:tr w:rsidR="00A30809" w:rsidRPr="005930DC" w14:paraId="1F51A7C5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7A2CACA1" w14:textId="77777777" w:rsidR="00A30809" w:rsidRPr="005930DC" w:rsidRDefault="00A30809" w:rsidP="005B5E43">
            <w:pPr>
              <w:pStyle w:val="aff0"/>
            </w:pPr>
            <w:r w:rsidRPr="005930DC">
              <w:t>Eth1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EE7876A" w14:textId="77777777" w:rsidR="00A30809" w:rsidRPr="005930DC" w:rsidRDefault="00A30809" w:rsidP="005B5E43">
            <w:pPr>
              <w:pStyle w:val="aff0"/>
            </w:pPr>
            <w:r w:rsidRPr="005930DC">
              <w:t>PIN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342A8C7" w14:textId="77777777" w:rsidR="00A30809" w:rsidRPr="005930DC" w:rsidRDefault="00A30809" w:rsidP="005B5E43">
            <w:pPr>
              <w:pStyle w:val="aff0"/>
            </w:pPr>
            <w:r>
              <w:t>172.19</w:t>
            </w:r>
            <w:r w:rsidRPr="005930DC">
              <w:t>.2.50</w:t>
            </w:r>
          </w:p>
        </w:tc>
      </w:tr>
      <w:tr w:rsidR="00A30809" w:rsidRPr="005930DC" w14:paraId="11173C93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A9E035D" w14:textId="77777777" w:rsidR="00A30809" w:rsidRPr="005930DC" w:rsidRDefault="00A30809" w:rsidP="005B5E43">
            <w:pPr>
              <w:pStyle w:val="aff0"/>
            </w:pPr>
            <w:r w:rsidRPr="005930DC">
              <w:t>Eth2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AF3D59C" w14:textId="77777777" w:rsidR="00A30809" w:rsidRPr="005930DC" w:rsidRDefault="00A30809" w:rsidP="005B5E43">
            <w:pPr>
              <w:pStyle w:val="aff0"/>
            </w:pPr>
            <w:r w:rsidRPr="005930DC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37569ECF" w14:textId="77777777" w:rsidR="00A30809" w:rsidRPr="006F5CFD" w:rsidRDefault="00A30809" w:rsidP="005B5E43">
            <w:pPr>
              <w:pStyle w:val="aff0"/>
            </w:pPr>
            <w:r>
              <w:t>-</w:t>
            </w:r>
          </w:p>
        </w:tc>
      </w:tr>
      <w:tr w:rsidR="00A30809" w:rsidRPr="005930DC" w14:paraId="1A5BA13E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437B90EB" w14:textId="77777777" w:rsidR="00A30809" w:rsidRPr="005930DC" w:rsidRDefault="00A30809" w:rsidP="005B5E43">
            <w:pPr>
              <w:pStyle w:val="aff0"/>
            </w:pPr>
            <w:r w:rsidRPr="005930DC">
              <w:t>Eth3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76736614" w14:textId="77777777" w:rsidR="00A30809" w:rsidRPr="005930DC" w:rsidRDefault="00A30809" w:rsidP="005B5E43">
            <w:pPr>
              <w:pStyle w:val="aff0"/>
            </w:pPr>
            <w:r w:rsidRPr="005930DC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441FFDE2" w14:textId="77777777" w:rsidR="00A30809" w:rsidRPr="006F5CFD" w:rsidRDefault="00A30809" w:rsidP="005B5E43">
            <w:pPr>
              <w:pStyle w:val="aff0"/>
            </w:pPr>
            <w:r>
              <w:t>-</w:t>
            </w:r>
          </w:p>
        </w:tc>
      </w:tr>
      <w:tr w:rsidR="00A30809" w:rsidRPr="00F44700" w14:paraId="4C0707ED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48458EB5" w14:textId="77777777" w:rsidR="00A30809" w:rsidRPr="005930DC" w:rsidRDefault="00A30809" w:rsidP="005B5E43">
            <w:pPr>
              <w:pStyle w:val="aff0"/>
            </w:pPr>
            <w:r w:rsidRPr="005930DC">
              <w:t>Eth4</w:t>
            </w:r>
          </w:p>
        </w:tc>
        <w:tc>
          <w:tcPr>
            <w:tcW w:w="3402" w:type="dxa"/>
            <w:shd w:val="clear" w:color="auto" w:fill="auto"/>
            <w:noWrap/>
            <w:hideMark/>
          </w:tcPr>
          <w:p w14:paraId="2F807EA9" w14:textId="77777777" w:rsidR="00A30809" w:rsidRPr="005930DC" w:rsidRDefault="00A30809" w:rsidP="005B5E43">
            <w:pPr>
              <w:pStyle w:val="aff0"/>
            </w:pPr>
            <w:r w:rsidRPr="005930DC">
              <w:t>не используется</w:t>
            </w:r>
          </w:p>
        </w:tc>
        <w:tc>
          <w:tcPr>
            <w:tcW w:w="3402" w:type="dxa"/>
            <w:shd w:val="clear" w:color="auto" w:fill="auto"/>
          </w:tcPr>
          <w:p w14:paraId="6F87E91E" w14:textId="77777777" w:rsidR="00A30809" w:rsidRPr="006F5CFD" w:rsidRDefault="00A30809" w:rsidP="005B5E43">
            <w:pPr>
              <w:pStyle w:val="aff0"/>
            </w:pPr>
            <w:r>
              <w:t>-</w:t>
            </w:r>
          </w:p>
        </w:tc>
      </w:tr>
    </w:tbl>
    <w:p w14:paraId="44C7FBD2" w14:textId="77777777" w:rsidR="00A30809" w:rsidRDefault="00A30809" w:rsidP="005B5E43">
      <w:pPr>
        <w:pStyle w:val="af4"/>
      </w:pPr>
      <w:r>
        <w:t>Системный блок Станции инженера РСУ</w:t>
      </w:r>
      <w:r w:rsidRPr="00A2624B">
        <w:t xml:space="preserve"> </w:t>
      </w:r>
      <w:r w:rsidRPr="005B5E43">
        <w:t>HIS</w:t>
      </w:r>
      <w:r w:rsidRPr="00A2624B">
        <w:t>0264</w:t>
      </w:r>
      <w:r>
        <w:t xml:space="preserve"> установлен в Шкафу 35 (корп. 0420, Аппаратная № 1). </w:t>
      </w:r>
      <w:r w:rsidRPr="000B0166">
        <w:t>М</w:t>
      </w:r>
      <w:r>
        <w:t>ониторы станции инженера РСУ</w:t>
      </w:r>
      <w:r w:rsidRPr="00A2624B">
        <w:t xml:space="preserve"> </w:t>
      </w:r>
      <w:r w:rsidRPr="005B5E43">
        <w:t>HIS</w:t>
      </w:r>
      <w:r w:rsidRPr="00A2624B">
        <w:t>0264</w:t>
      </w:r>
      <w:r w:rsidRPr="000B0166">
        <w:t xml:space="preserve"> установлены на консол</w:t>
      </w:r>
      <w:r>
        <w:t>и</w:t>
      </w:r>
      <w:r w:rsidRPr="000B0166">
        <w:t xml:space="preserve"> рабоч</w:t>
      </w:r>
      <w:r>
        <w:t>его</w:t>
      </w:r>
      <w:r w:rsidRPr="000B0166">
        <w:t xml:space="preserve"> мест</w:t>
      </w:r>
      <w:r>
        <w:t>а</w:t>
      </w:r>
      <w:r w:rsidRPr="000B0166">
        <w:t xml:space="preserve"> </w:t>
      </w:r>
      <w:r>
        <w:t>(</w:t>
      </w:r>
      <w:r w:rsidRPr="000B0166">
        <w:t>корп.</w:t>
      </w:r>
      <w:r>
        <w:t> </w:t>
      </w:r>
      <w:r w:rsidRPr="000B0166">
        <w:t>0420</w:t>
      </w:r>
      <w:r>
        <w:t>,</w:t>
      </w:r>
      <w:r w:rsidRPr="000B0166">
        <w:t xml:space="preserve"> </w:t>
      </w:r>
      <w:r>
        <w:t>А</w:t>
      </w:r>
      <w:r w:rsidRPr="000B0166">
        <w:t>ппаратн</w:t>
      </w:r>
      <w:r>
        <w:t>ая </w:t>
      </w:r>
      <w:r w:rsidRPr="000B0166">
        <w:t>№</w:t>
      </w:r>
      <w:r>
        <w:t xml:space="preserve"> 2). </w:t>
      </w:r>
      <w:r w:rsidRPr="000B0166">
        <w:t>Удаленное подключение мониторов, клавиатур,</w:t>
      </w:r>
      <w:r>
        <w:t xml:space="preserve"> манипуляторов «мышь» к системному</w:t>
      </w:r>
      <w:r w:rsidRPr="000B0166">
        <w:t xml:space="preserve"> блок</w:t>
      </w:r>
      <w:r>
        <w:t>у</w:t>
      </w:r>
      <w:r w:rsidRPr="000B0166">
        <w:t xml:space="preserve"> станци</w:t>
      </w:r>
      <w:r>
        <w:t>и</w:t>
      </w:r>
      <w:r w:rsidRPr="000B0166">
        <w:t xml:space="preserve"> осуществляется при помощи KVM</w:t>
      </w:r>
      <w:r>
        <w:noBreakHyphen/>
        <w:t>удлинителя, позволяющего</w:t>
      </w:r>
      <w:r w:rsidRPr="000B0166">
        <w:t xml:space="preserve"> передавать сигналы видео на</w:t>
      </w:r>
      <w:r>
        <w:t xml:space="preserve"> мониторы</w:t>
      </w:r>
      <w:r w:rsidRPr="000B0166">
        <w:t>.</w:t>
      </w:r>
      <w:r>
        <w:t xml:space="preserve"> </w:t>
      </w:r>
      <w:r w:rsidRPr="000B0166">
        <w:t>KVM передатчик установлен</w:t>
      </w:r>
      <w:r>
        <w:t xml:space="preserve"> в Ш</w:t>
      </w:r>
      <w:r w:rsidRPr="000B0166">
        <w:t>каф</w:t>
      </w:r>
      <w:r>
        <w:t>у</w:t>
      </w:r>
      <w:r w:rsidRPr="000B0166">
        <w:t xml:space="preserve"> 35 </w:t>
      </w:r>
      <w:r>
        <w:t>(корп. 0420, Аппаратная № 1)</w:t>
      </w:r>
      <w:r w:rsidRPr="000B0166">
        <w:t>. KVM приемник</w:t>
      </w:r>
      <w:r>
        <w:t xml:space="preserve"> установлен в консоли рабочего</w:t>
      </w:r>
      <w:r w:rsidRPr="000B0166">
        <w:t xml:space="preserve"> мест</w:t>
      </w:r>
      <w:r>
        <w:t>а</w:t>
      </w:r>
      <w:r w:rsidRPr="000B0166">
        <w:t xml:space="preserve"> </w:t>
      </w:r>
      <w:r>
        <w:t>инженера РСУ</w:t>
      </w:r>
      <w:r w:rsidRPr="000B0166">
        <w:t xml:space="preserve"> </w:t>
      </w:r>
      <w:r>
        <w:t>(корп. 0420, Аппаратная № 2)</w:t>
      </w:r>
      <w:r w:rsidRPr="000B0166">
        <w:t>.</w:t>
      </w:r>
    </w:p>
    <w:p w14:paraId="47147045" w14:textId="77777777" w:rsidR="00A30809" w:rsidRPr="001A3597" w:rsidRDefault="00A30809" w:rsidP="005B5E43">
      <w:pPr>
        <w:pStyle w:val="af4"/>
      </w:pPr>
      <w:r>
        <w:t xml:space="preserve">Для удаленного подключения периферийных устройств к системным блокам станций применяется схема IP KVM. Резервирование передачи сигналов реализовано через дублированные коммутаторы сети KVM. Дублированные коммутаторы сети </w:t>
      </w:r>
      <w:r w:rsidRPr="005B5E43">
        <w:t>KVM</w:t>
      </w:r>
      <w:r w:rsidRPr="00BE203F">
        <w:t xml:space="preserve"> 0420</w:t>
      </w:r>
      <w:r>
        <w:noBreakHyphen/>
      </w:r>
      <w:r w:rsidRPr="005B5E43">
        <w:t>SW</w:t>
      </w:r>
      <w:r w:rsidRPr="00BE203F">
        <w:noBreakHyphen/>
      </w:r>
      <w:r w:rsidRPr="005B5E43">
        <w:t>KVM</w:t>
      </w:r>
      <w:r w:rsidRPr="00BE203F">
        <w:t>1.1</w:t>
      </w:r>
      <w:r>
        <w:t>,</w:t>
      </w:r>
      <w:r w:rsidRPr="00BE203F">
        <w:t xml:space="preserve"> 0420</w:t>
      </w:r>
      <w:r>
        <w:noBreakHyphen/>
      </w:r>
      <w:r w:rsidRPr="005B5E43">
        <w:t>SW</w:t>
      </w:r>
      <w:r w:rsidRPr="00BE203F">
        <w:noBreakHyphen/>
      </w:r>
      <w:r w:rsidRPr="005B5E43">
        <w:t>KVM</w:t>
      </w:r>
      <w:r>
        <w:t>2</w:t>
      </w:r>
      <w:r w:rsidRPr="00BE203F">
        <w:t>.1</w:t>
      </w:r>
      <w:r>
        <w:t xml:space="preserve"> установлены в Шкафу 34 (корп. 0420, Аппаратная № 1), дублированные коммутаторы сети </w:t>
      </w:r>
      <w:r w:rsidRPr="005B5E43">
        <w:t>KVM</w:t>
      </w:r>
      <w:r w:rsidRPr="00BE203F">
        <w:t xml:space="preserve"> 0420</w:t>
      </w:r>
      <w:r>
        <w:noBreakHyphen/>
      </w:r>
      <w:r w:rsidRPr="005B5E43">
        <w:t>SW</w:t>
      </w:r>
      <w:r w:rsidRPr="00BE203F">
        <w:noBreakHyphen/>
      </w:r>
      <w:r w:rsidRPr="005B5E43">
        <w:t>KVM</w:t>
      </w:r>
      <w:r w:rsidRPr="00BE203F">
        <w:t>1.</w:t>
      </w:r>
      <w:r>
        <w:t>2,</w:t>
      </w:r>
      <w:r w:rsidRPr="00BE203F">
        <w:t xml:space="preserve"> 0420</w:t>
      </w:r>
      <w:r>
        <w:noBreakHyphen/>
      </w:r>
      <w:r w:rsidRPr="005B5E43">
        <w:t>SW</w:t>
      </w:r>
      <w:r w:rsidRPr="00BE203F">
        <w:noBreakHyphen/>
      </w:r>
      <w:r w:rsidRPr="005B5E43">
        <w:t>KVM</w:t>
      </w:r>
      <w:r>
        <w:t>2</w:t>
      </w:r>
      <w:r w:rsidRPr="00BE203F">
        <w:t>.</w:t>
      </w:r>
      <w:r>
        <w:t xml:space="preserve">2 установлены в Шкафу 35 (корп. 0420, Аппаратная № 1). В KVM удлинителях используется два сетевых интерфейса, что также позволяет обеспечить резервирование сигналов. KVM приемники и KVM передатчики поддерживают четыре видеосигнала. Для конфигурации сети </w:t>
      </w:r>
      <w:r w:rsidRPr="005B5E43">
        <w:t>KVM</w:t>
      </w:r>
      <w:r w:rsidRPr="00BE203F">
        <w:t xml:space="preserve"> </w:t>
      </w:r>
      <w:r>
        <w:t xml:space="preserve">и администрирования схемы </w:t>
      </w:r>
      <w:r w:rsidRPr="005B5E43">
        <w:t>IP</w:t>
      </w:r>
      <w:r w:rsidRPr="00BE203F">
        <w:t xml:space="preserve"> </w:t>
      </w:r>
      <w:r w:rsidRPr="005B5E43">
        <w:t>KVM</w:t>
      </w:r>
      <w:r w:rsidRPr="00BE203F">
        <w:t xml:space="preserve"> </w:t>
      </w:r>
      <w:r>
        <w:t xml:space="preserve">Станция инженера РСУ подключена к сети </w:t>
      </w:r>
      <w:r w:rsidRPr="005B5E43">
        <w:t>KVM</w:t>
      </w:r>
      <w:r w:rsidRPr="001A3597">
        <w:t>.</w:t>
      </w:r>
    </w:p>
    <w:p w14:paraId="7623DDC1" w14:textId="77777777" w:rsidR="00A30809" w:rsidRDefault="00A30809" w:rsidP="005B5E43">
      <w:pPr>
        <w:pStyle w:val="af4"/>
      </w:pPr>
      <w:r>
        <w:t>Объединение KVM устройств в единую сеть обеспечивает возможность передачи на АРМ инженера РСУ управление всеми станциями, входящими в состав АСУТП, с целью проведения обслуживания системы и сервисных работ.</w:t>
      </w:r>
    </w:p>
    <w:p w14:paraId="58FF3B62" w14:textId="1DA53C33" w:rsidR="00A30809" w:rsidRDefault="00A30809" w:rsidP="005B5E43">
      <w:pPr>
        <w:pStyle w:val="af4"/>
      </w:pPr>
      <w:r>
        <w:t xml:space="preserve">Перечень устройств сети </w:t>
      </w:r>
      <w:r w:rsidRPr="005B5E43">
        <w:t>KVM</w:t>
      </w:r>
      <w:r w:rsidRPr="001A3597">
        <w:t xml:space="preserve"> </w:t>
      </w:r>
      <w:r>
        <w:t xml:space="preserve">с описанием и настройками представлена в </w:t>
      </w:r>
      <w:r>
        <w:fldChar w:fldCharType="begin"/>
      </w:r>
      <w:r>
        <w:instrText xml:space="preserve"> REF _Ref121170483 \h  \* MERGEFORMAT </w:instrText>
      </w:r>
      <w:r>
        <w:fldChar w:fldCharType="separate"/>
      </w:r>
      <w:ins w:id="4944" w:author="Степан Гусев" w:date="2023-07-24T15:02:00Z">
        <w:r w:rsidR="006028CD">
          <w:t>Таблица 5.6</w:t>
        </w:r>
      </w:ins>
      <w:del w:id="4945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5.6</w:delText>
        </w:r>
      </w:del>
      <w:r>
        <w:fldChar w:fldCharType="end"/>
      </w:r>
      <w:r>
        <w:t>.</w:t>
      </w:r>
    </w:p>
    <w:p w14:paraId="52960B9F" w14:textId="2A314F52" w:rsidR="00A30809" w:rsidRDefault="00A30809" w:rsidP="0050271C">
      <w:pPr>
        <w:pStyle w:val="af4"/>
        <w:ind w:firstLine="0"/>
      </w:pPr>
      <w:bookmarkStart w:id="4946" w:name="_Ref121170483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6</w:t>
      </w:r>
      <w:r w:rsidR="00B63BAB">
        <w:rPr>
          <w:noProof/>
        </w:rPr>
        <w:fldChar w:fldCharType="end"/>
      </w:r>
      <w:bookmarkEnd w:id="4946"/>
      <w:r w:rsidRPr="00762FCE">
        <w:t xml:space="preserve"> Перечень устройств сети KVM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923"/>
        <w:gridCol w:w="5471"/>
        <w:gridCol w:w="1517"/>
      </w:tblGrid>
      <w:tr w:rsidR="00A30809" w:rsidRPr="00DB15F4" w14:paraId="6330F86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8B79D" w14:textId="77777777" w:rsidR="00A30809" w:rsidRPr="001A3597" w:rsidRDefault="00A30809" w:rsidP="005B5E43">
            <w:pPr>
              <w:pStyle w:val="aff0"/>
              <w:jc w:val="left"/>
            </w:pPr>
            <w:r>
              <w:t>Устройство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8EE9B" w14:textId="77777777" w:rsidR="00A30809" w:rsidRPr="001A3597" w:rsidRDefault="00A30809" w:rsidP="005B5E43">
            <w:pPr>
              <w:pStyle w:val="aff0"/>
              <w:jc w:val="left"/>
            </w:pPr>
            <w:r>
              <w:t>Описание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A691B6" w14:textId="77777777" w:rsidR="00A30809" w:rsidRDefault="00A30809" w:rsidP="005B5E43">
            <w:pPr>
              <w:pStyle w:val="aff0"/>
              <w:jc w:val="left"/>
            </w:pPr>
            <w:r>
              <w:t>IP</w:t>
            </w:r>
          </w:p>
        </w:tc>
      </w:tr>
      <w:tr w:rsidR="00A30809" w:rsidRPr="00DB15F4" w14:paraId="567677F0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B6D9BD" w14:textId="77777777" w:rsidR="00A30809" w:rsidRPr="00CB66CC" w:rsidRDefault="00A30809" w:rsidP="005B5E43">
            <w:pPr>
              <w:pStyle w:val="aff0"/>
              <w:jc w:val="left"/>
            </w:pPr>
            <w:r>
              <w:t>HIS0255_420_KVM1_1_T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CC22B1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0255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5BC3E2" w14:textId="77777777" w:rsidR="00A30809" w:rsidRDefault="00A30809" w:rsidP="005B5E43">
            <w:pPr>
              <w:pStyle w:val="aff0"/>
              <w:jc w:val="left"/>
            </w:pPr>
            <w:r>
              <w:t>192.168.10.10</w:t>
            </w:r>
          </w:p>
        </w:tc>
      </w:tr>
      <w:tr w:rsidR="00A30809" w:rsidRPr="00DB15F4" w14:paraId="665FB22B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E40CEE" w14:textId="77777777" w:rsidR="00A30809" w:rsidRDefault="00A30809" w:rsidP="005B5E43">
            <w:pPr>
              <w:pStyle w:val="aff0"/>
              <w:jc w:val="left"/>
            </w:pPr>
            <w:r>
              <w:t>HIS0256_420_KVM2_1_T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D0B8A9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0256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49200F" w14:textId="77777777" w:rsidR="00A30809" w:rsidRDefault="00A30809" w:rsidP="005B5E43">
            <w:pPr>
              <w:pStyle w:val="aff0"/>
              <w:jc w:val="left"/>
            </w:pPr>
            <w:r>
              <w:t>192.168.10.11</w:t>
            </w:r>
          </w:p>
        </w:tc>
      </w:tr>
      <w:tr w:rsidR="00A30809" w:rsidRPr="00DB15F4" w14:paraId="00977C73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4309D8" w14:textId="77777777" w:rsidR="00A30809" w:rsidRDefault="00A30809" w:rsidP="005B5E43">
            <w:pPr>
              <w:pStyle w:val="aff0"/>
              <w:jc w:val="left"/>
            </w:pPr>
            <w:r>
              <w:t>HIS0257_420_KVM3_1_T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DD5E5D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0257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79E6C9" w14:textId="77777777" w:rsidR="00A30809" w:rsidRDefault="00A30809" w:rsidP="005B5E43">
            <w:pPr>
              <w:pStyle w:val="aff0"/>
              <w:jc w:val="left"/>
            </w:pPr>
            <w:r>
              <w:t>192.168.10.12</w:t>
            </w:r>
          </w:p>
        </w:tc>
      </w:tr>
      <w:tr w:rsidR="00A30809" w:rsidRPr="00DB15F4" w14:paraId="652EC83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8DE992" w14:textId="77777777" w:rsidR="00A30809" w:rsidRDefault="00A30809" w:rsidP="005B5E43">
            <w:pPr>
              <w:pStyle w:val="aff0"/>
              <w:jc w:val="left"/>
            </w:pPr>
            <w:r>
              <w:t>HIS0258_420_KVM4_1_T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465CCF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0258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633D2D" w14:textId="77777777" w:rsidR="00A30809" w:rsidRDefault="00A30809" w:rsidP="005B5E43">
            <w:pPr>
              <w:pStyle w:val="aff0"/>
              <w:jc w:val="left"/>
            </w:pPr>
            <w:r>
              <w:t>192.168.10.13</w:t>
            </w:r>
          </w:p>
        </w:tc>
      </w:tr>
      <w:tr w:rsidR="00A30809" w:rsidRPr="00DB15F4" w14:paraId="38496B92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C453F4" w14:textId="77777777" w:rsidR="00A30809" w:rsidRDefault="00A30809" w:rsidP="005B5E43">
            <w:pPr>
              <w:pStyle w:val="aff0"/>
              <w:jc w:val="left"/>
            </w:pPr>
            <w:r>
              <w:t>HIS0259_420_KVM5_1_T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D58D48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0259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99F49A" w14:textId="77777777" w:rsidR="00A30809" w:rsidRDefault="00A30809" w:rsidP="005B5E43">
            <w:pPr>
              <w:pStyle w:val="aff0"/>
              <w:jc w:val="left"/>
            </w:pPr>
            <w:r>
              <w:t>192.168.10.14</w:t>
            </w:r>
          </w:p>
        </w:tc>
      </w:tr>
      <w:tr w:rsidR="00A30809" w:rsidRPr="00DB15F4" w14:paraId="6F42047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B09FA5" w14:textId="77777777" w:rsidR="00A30809" w:rsidRDefault="00A30809" w:rsidP="005B5E43">
            <w:pPr>
              <w:pStyle w:val="aff0"/>
              <w:jc w:val="left"/>
            </w:pPr>
            <w:r>
              <w:t>HIS0260_420_KVM6_1_T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E97473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0260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C255530" w14:textId="77777777" w:rsidR="00A30809" w:rsidRDefault="00A30809" w:rsidP="005B5E43">
            <w:pPr>
              <w:pStyle w:val="aff0"/>
              <w:jc w:val="left"/>
            </w:pPr>
            <w:r>
              <w:t>192.168.10.15</w:t>
            </w:r>
          </w:p>
        </w:tc>
      </w:tr>
      <w:tr w:rsidR="00A30809" w:rsidRPr="00DB15F4" w14:paraId="21658C26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B2A7D7" w14:textId="77777777" w:rsidR="00A30809" w:rsidRDefault="00A30809" w:rsidP="005B5E43">
            <w:pPr>
              <w:pStyle w:val="aff0"/>
              <w:jc w:val="left"/>
            </w:pPr>
            <w:r>
              <w:t>HIS0261_420_KVM7_1_T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DDD61F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0261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6C3623" w14:textId="77777777" w:rsidR="00A30809" w:rsidRDefault="00A30809" w:rsidP="005B5E43">
            <w:pPr>
              <w:pStyle w:val="aff0"/>
              <w:jc w:val="left"/>
            </w:pPr>
            <w:r>
              <w:t>192.168.10.16</w:t>
            </w:r>
          </w:p>
        </w:tc>
      </w:tr>
      <w:tr w:rsidR="00A30809" w:rsidRPr="00DB15F4" w14:paraId="11F54FC7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BE4075" w14:textId="77777777" w:rsidR="00A30809" w:rsidRDefault="00A30809" w:rsidP="005B5E43">
            <w:pPr>
              <w:pStyle w:val="aff0"/>
              <w:jc w:val="left"/>
            </w:pPr>
            <w:r>
              <w:lastRenderedPageBreak/>
              <w:t>HIS0262_420_KVM8_1_T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BB9A40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0262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19699C" w14:textId="77777777" w:rsidR="00A30809" w:rsidRDefault="00A30809" w:rsidP="005B5E43">
            <w:pPr>
              <w:pStyle w:val="aff0"/>
              <w:jc w:val="left"/>
            </w:pPr>
            <w:r>
              <w:t>192.168.10.17</w:t>
            </w:r>
          </w:p>
        </w:tc>
      </w:tr>
      <w:tr w:rsidR="00A30809" w:rsidRPr="00DB15F4" w14:paraId="0D045250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02516C" w14:textId="77777777" w:rsidR="00A30809" w:rsidRDefault="00A30809" w:rsidP="005B5E43">
            <w:pPr>
              <w:pStyle w:val="aff0"/>
              <w:jc w:val="left"/>
            </w:pPr>
            <w:r>
              <w:t>HIS0251_420_KVM9_1_T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FA64B0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0251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AF5A695" w14:textId="77777777" w:rsidR="00A30809" w:rsidRDefault="00A30809" w:rsidP="005B5E43">
            <w:pPr>
              <w:pStyle w:val="aff0"/>
              <w:jc w:val="left"/>
            </w:pPr>
            <w:r>
              <w:t>192.168.10.18</w:t>
            </w:r>
          </w:p>
        </w:tc>
      </w:tr>
      <w:tr w:rsidR="00A30809" w:rsidRPr="00DB15F4" w14:paraId="648D6AE0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D672AB" w14:textId="77777777" w:rsidR="00A30809" w:rsidRDefault="00A30809" w:rsidP="005B5E43">
            <w:pPr>
              <w:pStyle w:val="aff0"/>
              <w:jc w:val="left"/>
            </w:pPr>
            <w:r>
              <w:t>HIS0252_420_KVM10_1_T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F9FF63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0252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BC736C8" w14:textId="77777777" w:rsidR="00A30809" w:rsidRDefault="00A30809" w:rsidP="005B5E43">
            <w:pPr>
              <w:pStyle w:val="aff0"/>
              <w:jc w:val="left"/>
            </w:pPr>
            <w:r>
              <w:t>192.168.10.19</w:t>
            </w:r>
          </w:p>
        </w:tc>
      </w:tr>
      <w:tr w:rsidR="00A30809" w:rsidRPr="00DB15F4" w14:paraId="665126B4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49F383" w14:textId="77777777" w:rsidR="00A30809" w:rsidRDefault="00A30809" w:rsidP="005B5E43">
            <w:pPr>
              <w:pStyle w:val="aff0"/>
              <w:jc w:val="left"/>
            </w:pPr>
            <w:r>
              <w:t>HIS0253_420_KVM11_1_T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0F9DCA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0253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2526E1" w14:textId="77777777" w:rsidR="00A30809" w:rsidRDefault="00A30809" w:rsidP="005B5E43">
            <w:pPr>
              <w:pStyle w:val="aff0"/>
              <w:jc w:val="left"/>
            </w:pPr>
            <w:r>
              <w:t>192.168.10.20</w:t>
            </w:r>
          </w:p>
        </w:tc>
      </w:tr>
      <w:tr w:rsidR="00A30809" w:rsidRPr="00DB15F4" w14:paraId="1A4A55E5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46C499" w14:textId="77777777" w:rsidR="00A30809" w:rsidRDefault="00A30809" w:rsidP="005B5E43">
            <w:pPr>
              <w:pStyle w:val="aff0"/>
              <w:jc w:val="left"/>
            </w:pPr>
            <w:r>
              <w:t>HIS0254_420_KVM12_1_T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F10010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0254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9C67E3" w14:textId="77777777" w:rsidR="00A30809" w:rsidRDefault="00A30809" w:rsidP="005B5E43">
            <w:pPr>
              <w:pStyle w:val="aff0"/>
              <w:jc w:val="left"/>
            </w:pPr>
            <w:r>
              <w:t>192.168.10.21</w:t>
            </w:r>
          </w:p>
        </w:tc>
      </w:tr>
      <w:tr w:rsidR="00A30809" w:rsidRPr="00DB15F4" w14:paraId="74C5DF5E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CDF148" w14:textId="77777777" w:rsidR="00A30809" w:rsidRDefault="00A30809" w:rsidP="005B5E43">
            <w:pPr>
              <w:pStyle w:val="aff0"/>
              <w:jc w:val="left"/>
            </w:pPr>
            <w:r>
              <w:t>HIS0264_420_KVM13_1_T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AE2EBF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инженера РСУ </w:t>
            </w:r>
            <w:r>
              <w:t>HIS</w:t>
            </w:r>
            <w:r w:rsidRPr="005B5E43">
              <w:rPr>
                <w:lang w:val="ru-RU"/>
              </w:rPr>
              <w:t>0264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443C31" w14:textId="77777777" w:rsidR="00A30809" w:rsidRDefault="00A30809" w:rsidP="005B5E43">
            <w:pPr>
              <w:pStyle w:val="aff0"/>
              <w:jc w:val="left"/>
            </w:pPr>
            <w:r>
              <w:t>192.168.10.22</w:t>
            </w:r>
          </w:p>
        </w:tc>
      </w:tr>
      <w:tr w:rsidR="00A30809" w:rsidRPr="00DB15F4" w14:paraId="6C3E504B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17027F" w14:textId="77777777" w:rsidR="00A30809" w:rsidRDefault="00A30809" w:rsidP="005B5E43">
            <w:pPr>
              <w:pStyle w:val="aff0"/>
              <w:jc w:val="left"/>
            </w:pPr>
            <w:r>
              <w:t>HIS0263_420_KVM14_1_T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C7AAF7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инженера КИП </w:t>
            </w:r>
            <w:r>
              <w:t>HIS</w:t>
            </w:r>
            <w:r w:rsidRPr="005B5E43">
              <w:rPr>
                <w:lang w:val="ru-RU"/>
              </w:rPr>
              <w:t>0263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5F67DA0" w14:textId="77777777" w:rsidR="00A30809" w:rsidRDefault="00A30809" w:rsidP="005B5E43">
            <w:pPr>
              <w:pStyle w:val="aff0"/>
              <w:jc w:val="left"/>
            </w:pPr>
            <w:r>
              <w:t>192.168.10.23</w:t>
            </w:r>
          </w:p>
        </w:tc>
      </w:tr>
      <w:tr w:rsidR="00A30809" w:rsidRPr="00DB15F4" w14:paraId="7A24828C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9B400A" w14:textId="77777777" w:rsidR="00A30809" w:rsidRDefault="00A30809" w:rsidP="005B5E43">
            <w:pPr>
              <w:pStyle w:val="aff0"/>
              <w:jc w:val="left"/>
            </w:pPr>
            <w:r>
              <w:t>PAZ_420_KVM15_1_T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F47D99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инженера ПАЗ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98338BD" w14:textId="77777777" w:rsidR="00A30809" w:rsidRDefault="00A30809" w:rsidP="005B5E43">
            <w:pPr>
              <w:pStyle w:val="aff0"/>
              <w:jc w:val="left"/>
            </w:pPr>
            <w:r>
              <w:t>192.168.10.24</w:t>
            </w:r>
          </w:p>
        </w:tc>
      </w:tr>
      <w:tr w:rsidR="00A30809" w:rsidRPr="00DB15F4" w14:paraId="2D1E1B9B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B13788" w14:textId="77777777" w:rsidR="00A30809" w:rsidRDefault="00A30809" w:rsidP="005B5E43">
            <w:pPr>
              <w:pStyle w:val="aff0"/>
              <w:jc w:val="left"/>
            </w:pPr>
            <w:r>
              <w:t>STN0250_420_KVM16_1_T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AC5437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сервера </w:t>
            </w:r>
            <w:r>
              <w:t>OPC</w:t>
            </w:r>
            <w:r w:rsidRPr="005B5E43">
              <w:rPr>
                <w:lang w:val="ru-RU"/>
              </w:rPr>
              <w:t xml:space="preserve"> </w:t>
            </w:r>
            <w:r>
              <w:t>STN</w:t>
            </w:r>
            <w:r w:rsidRPr="005B5E43">
              <w:rPr>
                <w:lang w:val="ru-RU"/>
              </w:rPr>
              <w:t>0250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27ACD5" w14:textId="77777777" w:rsidR="00A30809" w:rsidRDefault="00A30809" w:rsidP="005B5E43">
            <w:pPr>
              <w:pStyle w:val="aff0"/>
              <w:jc w:val="left"/>
            </w:pPr>
            <w:r>
              <w:t>192.168.10.25</w:t>
            </w:r>
          </w:p>
        </w:tc>
      </w:tr>
      <w:tr w:rsidR="00A30809" w:rsidRPr="00DB15F4" w14:paraId="25E1A20E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15D3EF" w14:textId="77777777" w:rsidR="00A30809" w:rsidRDefault="00A30809" w:rsidP="005B5E43">
            <w:pPr>
              <w:pStyle w:val="aff0"/>
              <w:jc w:val="left"/>
            </w:pPr>
            <w:r>
              <w:t>420_KVM1_2_R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7074BB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0255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3AFBFB" w14:textId="77777777" w:rsidR="00A30809" w:rsidRDefault="00A30809" w:rsidP="005B5E43">
            <w:pPr>
              <w:pStyle w:val="aff0"/>
              <w:jc w:val="left"/>
            </w:pPr>
            <w:r>
              <w:t>192.168.10.40</w:t>
            </w:r>
          </w:p>
        </w:tc>
      </w:tr>
      <w:tr w:rsidR="00A30809" w:rsidRPr="00DB15F4" w14:paraId="4BCCAD0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12ACB4" w14:textId="77777777" w:rsidR="00A30809" w:rsidRDefault="00A30809" w:rsidP="005B5E43">
            <w:pPr>
              <w:pStyle w:val="aff0"/>
              <w:jc w:val="left"/>
            </w:pPr>
            <w:r>
              <w:t>420_KVM2_2_R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86961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0256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6F8EF8" w14:textId="77777777" w:rsidR="00A30809" w:rsidRDefault="00A30809" w:rsidP="005B5E43">
            <w:pPr>
              <w:pStyle w:val="aff0"/>
              <w:jc w:val="left"/>
            </w:pPr>
            <w:r>
              <w:t>192.168.10.41</w:t>
            </w:r>
          </w:p>
        </w:tc>
      </w:tr>
      <w:tr w:rsidR="00A30809" w:rsidRPr="00DB15F4" w14:paraId="0BE3AAEB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173686" w14:textId="77777777" w:rsidR="00A30809" w:rsidRDefault="00A30809" w:rsidP="005B5E43">
            <w:pPr>
              <w:pStyle w:val="aff0"/>
              <w:jc w:val="left"/>
            </w:pPr>
            <w:r>
              <w:t>420_KVM3_2_R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9356A5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0257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6FD8FA" w14:textId="77777777" w:rsidR="00A30809" w:rsidRDefault="00A30809" w:rsidP="005B5E43">
            <w:pPr>
              <w:pStyle w:val="aff0"/>
              <w:jc w:val="left"/>
            </w:pPr>
            <w:r>
              <w:t>192.168.10.42</w:t>
            </w:r>
          </w:p>
        </w:tc>
      </w:tr>
      <w:tr w:rsidR="00A30809" w:rsidRPr="00DB15F4" w14:paraId="7539222D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20A069" w14:textId="77777777" w:rsidR="00A30809" w:rsidRDefault="00A30809" w:rsidP="005B5E43">
            <w:pPr>
              <w:pStyle w:val="aff0"/>
              <w:jc w:val="left"/>
            </w:pPr>
            <w:r>
              <w:t>420_KVM4_2_R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B6A7F9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0258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56CE67" w14:textId="77777777" w:rsidR="00A30809" w:rsidRDefault="00A30809" w:rsidP="005B5E43">
            <w:pPr>
              <w:pStyle w:val="aff0"/>
              <w:jc w:val="left"/>
            </w:pPr>
            <w:r>
              <w:t>192.168.10.43</w:t>
            </w:r>
          </w:p>
        </w:tc>
      </w:tr>
      <w:tr w:rsidR="00A30809" w:rsidRPr="00DB15F4" w14:paraId="79919ADC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E1139B" w14:textId="77777777" w:rsidR="00A30809" w:rsidRDefault="00A30809" w:rsidP="005B5E43">
            <w:pPr>
              <w:pStyle w:val="aff0"/>
              <w:jc w:val="left"/>
            </w:pPr>
            <w:r>
              <w:t>420_KVM5_2_R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B9F381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0259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CBF7FAC" w14:textId="77777777" w:rsidR="00A30809" w:rsidRDefault="00A30809" w:rsidP="005B5E43">
            <w:pPr>
              <w:pStyle w:val="aff0"/>
              <w:jc w:val="left"/>
            </w:pPr>
            <w:r>
              <w:t>192.168.10.44</w:t>
            </w:r>
          </w:p>
        </w:tc>
      </w:tr>
      <w:tr w:rsidR="00A30809" w:rsidRPr="00DB15F4" w14:paraId="4311B2FC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EEDEA9" w14:textId="77777777" w:rsidR="00A30809" w:rsidRDefault="00A30809" w:rsidP="005B5E43">
            <w:pPr>
              <w:pStyle w:val="aff0"/>
              <w:jc w:val="left"/>
            </w:pPr>
            <w:r>
              <w:t>420_KVM6_2_R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E0D33C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0260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3147679" w14:textId="77777777" w:rsidR="00A30809" w:rsidRDefault="00A30809" w:rsidP="005B5E43">
            <w:pPr>
              <w:pStyle w:val="aff0"/>
              <w:jc w:val="left"/>
            </w:pPr>
            <w:r>
              <w:t>192.168.10.45</w:t>
            </w:r>
          </w:p>
        </w:tc>
      </w:tr>
      <w:tr w:rsidR="00A30809" w:rsidRPr="00DB15F4" w14:paraId="2505658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0C3BC7" w14:textId="77777777" w:rsidR="00A30809" w:rsidRDefault="00A30809" w:rsidP="005B5E43">
            <w:pPr>
              <w:pStyle w:val="aff0"/>
              <w:jc w:val="left"/>
            </w:pPr>
            <w:r>
              <w:t>420_KVM7_2_R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5DFDB0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0261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DA0BDA" w14:textId="77777777" w:rsidR="00A30809" w:rsidRDefault="00A30809" w:rsidP="005B5E43">
            <w:pPr>
              <w:pStyle w:val="aff0"/>
              <w:jc w:val="left"/>
            </w:pPr>
            <w:r>
              <w:t>192.168.10.46</w:t>
            </w:r>
          </w:p>
        </w:tc>
      </w:tr>
      <w:tr w:rsidR="00A30809" w:rsidRPr="00DB15F4" w14:paraId="244F4E4D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153394" w14:textId="77777777" w:rsidR="00A30809" w:rsidRDefault="00A30809" w:rsidP="005B5E43">
            <w:pPr>
              <w:pStyle w:val="aff0"/>
              <w:jc w:val="left"/>
            </w:pPr>
            <w:r>
              <w:t>420_KVM8_2_R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689A71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0262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2F9CD8C" w14:textId="77777777" w:rsidR="00A30809" w:rsidRDefault="00A30809" w:rsidP="005B5E43">
            <w:pPr>
              <w:pStyle w:val="aff0"/>
              <w:jc w:val="left"/>
            </w:pPr>
            <w:r>
              <w:t>192.168.10.47</w:t>
            </w:r>
          </w:p>
        </w:tc>
      </w:tr>
      <w:tr w:rsidR="00A30809" w:rsidRPr="00DB15F4" w14:paraId="3A3C7DC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7B9CAB" w14:textId="77777777" w:rsidR="00A30809" w:rsidRDefault="00A30809" w:rsidP="005B5E43">
            <w:pPr>
              <w:pStyle w:val="aff0"/>
              <w:jc w:val="left"/>
            </w:pPr>
            <w:r>
              <w:t>420_KVM9_2_R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6048B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0251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5919B9" w14:textId="77777777" w:rsidR="00A30809" w:rsidRDefault="00A30809" w:rsidP="005B5E43">
            <w:pPr>
              <w:pStyle w:val="aff0"/>
              <w:jc w:val="left"/>
            </w:pPr>
            <w:r>
              <w:t>192.168.10.48</w:t>
            </w:r>
          </w:p>
        </w:tc>
      </w:tr>
      <w:tr w:rsidR="00A30809" w:rsidRPr="00DB15F4" w14:paraId="209BD862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B26EF9" w14:textId="77777777" w:rsidR="00A30809" w:rsidRDefault="00A30809" w:rsidP="005B5E43">
            <w:pPr>
              <w:pStyle w:val="aff0"/>
              <w:jc w:val="left"/>
            </w:pPr>
            <w:r>
              <w:t>420_KVM10_2_R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580FF7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0252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69317A" w14:textId="77777777" w:rsidR="00A30809" w:rsidRDefault="00A30809" w:rsidP="005B5E43">
            <w:pPr>
              <w:pStyle w:val="aff0"/>
              <w:jc w:val="left"/>
            </w:pPr>
            <w:r>
              <w:t>192.168.10.49</w:t>
            </w:r>
          </w:p>
        </w:tc>
      </w:tr>
      <w:tr w:rsidR="00A30809" w:rsidRPr="00DB15F4" w14:paraId="29BE6516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C8FC63" w14:textId="77777777" w:rsidR="00A30809" w:rsidRDefault="00A30809" w:rsidP="005B5E43">
            <w:pPr>
              <w:pStyle w:val="aff0"/>
              <w:jc w:val="left"/>
            </w:pPr>
            <w:r>
              <w:t>420_KVM11_2_R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871673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0253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752FFB" w14:textId="77777777" w:rsidR="00A30809" w:rsidRDefault="00A30809" w:rsidP="005B5E43">
            <w:pPr>
              <w:pStyle w:val="aff0"/>
              <w:jc w:val="left"/>
            </w:pPr>
            <w:r>
              <w:t>192.168.10.50</w:t>
            </w:r>
          </w:p>
        </w:tc>
      </w:tr>
      <w:tr w:rsidR="00A30809" w:rsidRPr="00DB15F4" w14:paraId="6E6CA6AE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38B99D" w14:textId="77777777" w:rsidR="00A30809" w:rsidRDefault="00A30809" w:rsidP="005B5E43">
            <w:pPr>
              <w:pStyle w:val="aff0"/>
              <w:jc w:val="left"/>
            </w:pPr>
            <w:r>
              <w:t>420_KVM12_2_R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356D7E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0254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3B629C1" w14:textId="77777777" w:rsidR="00A30809" w:rsidRDefault="00A30809" w:rsidP="005B5E43">
            <w:pPr>
              <w:pStyle w:val="aff0"/>
              <w:jc w:val="left"/>
            </w:pPr>
            <w:r>
              <w:t>192.168.10.51</w:t>
            </w:r>
          </w:p>
        </w:tc>
      </w:tr>
      <w:tr w:rsidR="00A30809" w:rsidRPr="00DB15F4" w14:paraId="3308461E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4362B0" w14:textId="77777777" w:rsidR="00A30809" w:rsidRDefault="00A30809" w:rsidP="005B5E43">
            <w:pPr>
              <w:pStyle w:val="aff0"/>
              <w:jc w:val="left"/>
            </w:pPr>
            <w:r>
              <w:t>420_KVM13_2_R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2DCEFC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инженера РСУ </w:t>
            </w:r>
            <w:r>
              <w:t>HIS</w:t>
            </w:r>
            <w:r w:rsidRPr="005B5E43">
              <w:rPr>
                <w:lang w:val="ru-RU"/>
              </w:rPr>
              <w:t>0264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D6A533E" w14:textId="77777777" w:rsidR="00A30809" w:rsidRDefault="00A30809" w:rsidP="005B5E43">
            <w:pPr>
              <w:pStyle w:val="aff0"/>
              <w:jc w:val="left"/>
            </w:pPr>
            <w:r>
              <w:t>192.168.10.52</w:t>
            </w:r>
          </w:p>
        </w:tc>
      </w:tr>
      <w:tr w:rsidR="00A30809" w:rsidRPr="00DB15F4" w14:paraId="22915CF2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76C982" w14:textId="77777777" w:rsidR="00A30809" w:rsidRDefault="00A30809" w:rsidP="005B5E43">
            <w:pPr>
              <w:pStyle w:val="aff0"/>
              <w:jc w:val="left"/>
            </w:pPr>
            <w:r>
              <w:t>420_KVM14_2_R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1D6D8B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инженера КИП </w:t>
            </w:r>
            <w:r>
              <w:t>HIS</w:t>
            </w:r>
            <w:r w:rsidRPr="005B5E43">
              <w:rPr>
                <w:lang w:val="ru-RU"/>
              </w:rPr>
              <w:t>0263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3006E39" w14:textId="77777777" w:rsidR="00A30809" w:rsidRDefault="00A30809" w:rsidP="005B5E43">
            <w:pPr>
              <w:pStyle w:val="aff0"/>
              <w:jc w:val="left"/>
            </w:pPr>
            <w:r>
              <w:t>192.168.10.53</w:t>
            </w:r>
          </w:p>
        </w:tc>
      </w:tr>
      <w:tr w:rsidR="00A30809" w:rsidRPr="00DB15F4" w14:paraId="60087ACD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A77A65" w14:textId="77777777" w:rsidR="00A30809" w:rsidRDefault="00A30809" w:rsidP="005B5E43">
            <w:pPr>
              <w:pStyle w:val="aff0"/>
              <w:jc w:val="left"/>
            </w:pPr>
            <w:r>
              <w:t>420_KVM15_2_R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0F3D4C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инженера ПАЗ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AF66D3" w14:textId="77777777" w:rsidR="00A30809" w:rsidRDefault="00A30809" w:rsidP="005B5E43">
            <w:pPr>
              <w:pStyle w:val="aff0"/>
              <w:jc w:val="left"/>
            </w:pPr>
            <w:r>
              <w:t>192.168.10.54</w:t>
            </w:r>
          </w:p>
        </w:tc>
      </w:tr>
      <w:tr w:rsidR="00A30809" w:rsidRPr="00DB15F4" w14:paraId="4A239000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5BF59F" w14:textId="77777777" w:rsidR="00A30809" w:rsidRPr="006F5CFD" w:rsidRDefault="00A30809" w:rsidP="005B5E43">
            <w:pPr>
              <w:pStyle w:val="aff0"/>
              <w:jc w:val="left"/>
            </w:pPr>
            <w:r>
              <w:t>HIS0264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EAA4DD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 w:rsidRPr="005B5E43">
              <w:rPr>
                <w:lang w:val="ru-RU"/>
              </w:rPr>
              <w:t xml:space="preserve">Станция инженера РСУ (администрирование сети </w:t>
            </w:r>
            <w:r>
              <w:t>KVM</w:t>
            </w:r>
            <w:r w:rsidRPr="005B5E43">
              <w:rPr>
                <w:lang w:val="ru-RU"/>
              </w:rPr>
              <w:t>)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C36C6F" w14:textId="77777777" w:rsidR="00A30809" w:rsidRPr="006F5CFD" w:rsidRDefault="00A30809" w:rsidP="005B5E43">
            <w:pPr>
              <w:pStyle w:val="aff0"/>
              <w:jc w:val="left"/>
            </w:pPr>
            <w:r>
              <w:t>192.168.10.4</w:t>
            </w:r>
          </w:p>
        </w:tc>
      </w:tr>
    </w:tbl>
    <w:p w14:paraId="78F4B02C" w14:textId="77777777" w:rsidR="004758AF" w:rsidRDefault="004758AF" w:rsidP="005B5E43">
      <w:pPr>
        <w:pStyle w:val="af4"/>
      </w:pPr>
    </w:p>
    <w:p w14:paraId="41558A65" w14:textId="77777777" w:rsidR="006028CD" w:rsidRPr="006028CD" w:rsidRDefault="00A30809">
      <w:pPr>
        <w:pStyle w:val="af4"/>
        <w:rPr>
          <w:ins w:id="4947" w:author="Степан Гусев" w:date="2023-07-24T15:02:00Z"/>
        </w:rPr>
        <w:pPrChange w:id="4948" w:author="Степан Гусев" w:date="2023-07-24T15:02:00Z">
          <w:pPr>
            <w:pStyle w:val="affff8"/>
            <w:keepNext/>
          </w:pPr>
        </w:pPrChange>
      </w:pPr>
      <w:r>
        <w:t>Конфигурация ПО с</w:t>
      </w:r>
      <w:r w:rsidRPr="00CB66CC">
        <w:t xml:space="preserve">танции инженера РСУ </w:t>
      </w:r>
      <w:r>
        <w:t xml:space="preserve">представлена в Таблице </w:t>
      </w:r>
      <w:r>
        <w:fldChar w:fldCharType="begin"/>
      </w:r>
      <w:r>
        <w:instrText xml:space="preserve"> REF _Ref121170522 \h  \* MERGEFORMAT </w:instrText>
      </w:r>
      <w:r>
        <w:fldChar w:fldCharType="separate"/>
      </w:r>
      <w:r w:rsidR="006028CD">
        <w:t>Таблица 5.7</w:t>
      </w:r>
      <w:r>
        <w:fldChar w:fldCharType="end"/>
      </w:r>
      <w:r>
        <w:t xml:space="preserve">, конфигурация утилиты </w:t>
      </w:r>
      <w:r w:rsidRPr="005B5E43">
        <w:t>IT</w:t>
      </w:r>
      <w:r w:rsidRPr="00A2624B">
        <w:t xml:space="preserve"> </w:t>
      </w:r>
      <w:proofErr w:type="spellStart"/>
      <w:r w:rsidRPr="005B5E43">
        <w:t>Security</w:t>
      </w:r>
      <w:proofErr w:type="spellEnd"/>
      <w:r w:rsidRPr="00A2624B">
        <w:t xml:space="preserve"> </w:t>
      </w:r>
      <w:proofErr w:type="spellStart"/>
      <w:r w:rsidRPr="005B5E43">
        <w:t>Tool</w:t>
      </w:r>
      <w:proofErr w:type="spellEnd"/>
      <w:r w:rsidRPr="00A2624B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_Ref121170566 \h  \* MERGEFORMAT </w:instrText>
      </w:r>
      <w:r>
        <w:fldChar w:fldCharType="separate"/>
      </w:r>
    </w:p>
    <w:p w14:paraId="00672E18" w14:textId="77777777" w:rsidR="006028CD" w:rsidRPr="006028CD" w:rsidRDefault="006028CD">
      <w:pPr>
        <w:pStyle w:val="af4"/>
        <w:rPr>
          <w:ins w:id="4949" w:author="Степан Гусев" w:date="2023-07-24T15:02:00Z"/>
        </w:rPr>
        <w:pPrChange w:id="4950" w:author="Степан Гусев" w:date="2023-07-24T15:02:00Z">
          <w:pPr>
            <w:pStyle w:val="affff8"/>
            <w:keepNext/>
          </w:pPr>
        </w:pPrChange>
      </w:pPr>
      <w:ins w:id="4951" w:author="Степан Гусев" w:date="2023-07-24T15:02:00Z">
        <w:r w:rsidRPr="006028CD">
          <w:t xml:space="preserve">Таблица </w:t>
        </w:r>
        <w:r w:rsidRPr="006028CD">
          <w:rPr>
            <w:rPrChange w:id="4952" w:author="Степан Гусев" w:date="2023-07-24T15:02:00Z">
              <w:rPr>
                <w:noProof/>
              </w:rPr>
            </w:rPrChange>
          </w:rPr>
          <w:t>5</w:t>
        </w:r>
        <w:r w:rsidRPr="006028CD">
          <w:t>.</w:t>
        </w:r>
        <w:r>
          <w:rPr>
            <w:iCs/>
            <w:noProof/>
          </w:rPr>
          <w:t>8</w:t>
        </w:r>
      </w:ins>
      <w:del w:id="4953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5.8</w:delText>
        </w:r>
      </w:del>
      <w:r w:rsidR="00A30809">
        <w:fldChar w:fldCharType="end"/>
      </w:r>
      <w:r w:rsidR="00A30809">
        <w:t xml:space="preserve">, конфигурация сетевых параметров </w:t>
      </w:r>
      <w:r w:rsidR="00A30809" w:rsidRPr="00DB15F4">
        <w:t>адаптеров представлена в</w:t>
      </w:r>
      <w:r w:rsidR="00A30809">
        <w:t xml:space="preserve"> </w:t>
      </w:r>
      <w:r w:rsidR="00A30809">
        <w:fldChar w:fldCharType="begin"/>
      </w:r>
      <w:r w:rsidR="00A30809">
        <w:instrText xml:space="preserve"> REF _Ref121170608 \h  \* MERGEFORMAT </w:instrText>
      </w:r>
      <w:r w:rsidR="00A30809">
        <w:fldChar w:fldCharType="separate"/>
      </w:r>
    </w:p>
    <w:p w14:paraId="51583A3F" w14:textId="115FF935" w:rsidR="00A30809" w:rsidRPr="00DB15F4" w:rsidRDefault="006028CD" w:rsidP="005B5E43">
      <w:pPr>
        <w:pStyle w:val="af4"/>
      </w:pPr>
      <w:ins w:id="4954" w:author="Степан Гусев" w:date="2023-07-24T15:02:00Z">
        <w:r w:rsidRPr="005373C5">
          <w:t xml:space="preserve">Таблица </w:t>
        </w:r>
        <w:r w:rsidRPr="006028CD">
          <w:rPr>
            <w:rPrChange w:id="4955" w:author="Степан Гусев" w:date="2023-07-24T15:02:00Z">
              <w:rPr>
                <w:iCs/>
                <w:noProof/>
              </w:rPr>
            </w:rPrChange>
          </w:rPr>
          <w:t>5</w:t>
        </w:r>
        <w:r w:rsidRPr="006028CD">
          <w:rPr>
            <w:rPrChange w:id="4956" w:author="Степан Гусев" w:date="2023-07-24T15:02:00Z">
              <w:rPr>
                <w:iCs/>
              </w:rPr>
            </w:rPrChange>
          </w:rPr>
          <w:t>.</w:t>
        </w:r>
        <w:r>
          <w:rPr>
            <w:iCs/>
            <w:noProof/>
          </w:rPr>
          <w:t>9</w:t>
        </w:r>
      </w:ins>
      <w:del w:id="4957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5.9</w:delText>
        </w:r>
      </w:del>
      <w:r w:rsidR="00A30809">
        <w:fldChar w:fldCharType="end"/>
      </w:r>
      <w:r w:rsidR="00A30809" w:rsidRPr="00DB15F4">
        <w:t>.</w:t>
      </w:r>
    </w:p>
    <w:p w14:paraId="40BF7275" w14:textId="6A8E3CBD" w:rsidR="00A30809" w:rsidRDefault="00A30809" w:rsidP="0050271C">
      <w:pPr>
        <w:pStyle w:val="af4"/>
        <w:ind w:firstLine="0"/>
      </w:pPr>
      <w:bookmarkStart w:id="4958" w:name="_Ref121170522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7</w:t>
      </w:r>
      <w:r w:rsidR="00B63BAB">
        <w:rPr>
          <w:noProof/>
        </w:rPr>
        <w:fldChar w:fldCharType="end"/>
      </w:r>
      <w:bookmarkEnd w:id="4958"/>
      <w:r w:rsidRPr="00762FCE">
        <w:t xml:space="preserve"> Конфигурация ПО станции инженера РСУ (HIS0264)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B15F4" w14:paraId="7C1C3608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6B7BE" w14:textId="77777777" w:rsidR="00A30809" w:rsidRPr="00E35FD4" w:rsidRDefault="00A30809" w:rsidP="005B5E43">
            <w:pPr>
              <w:pStyle w:val="aff0"/>
              <w:jc w:val="left"/>
            </w:pPr>
            <w:r>
              <w:t>Product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3A135" w14:textId="77777777" w:rsidR="00A30809" w:rsidRPr="00DB15F4" w:rsidRDefault="00A30809" w:rsidP="005B5E43">
            <w:pPr>
              <w:pStyle w:val="aff0"/>
              <w:jc w:val="left"/>
            </w:pPr>
            <w:r>
              <w:t>Revision</w:t>
            </w:r>
          </w:p>
        </w:tc>
      </w:tr>
      <w:tr w:rsidR="00A30809" w:rsidRPr="00DB15F4" w14:paraId="4C00C313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51D18E" w14:textId="77777777" w:rsidR="00A30809" w:rsidRPr="00CB66CC" w:rsidRDefault="00A30809" w:rsidP="005B5E43">
            <w:pPr>
              <w:pStyle w:val="aff0"/>
              <w:jc w:val="left"/>
            </w:pPr>
            <w:r>
              <w:t>CENTUM VP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E13025" w14:textId="77777777" w:rsidR="00A30809" w:rsidRPr="00DB15F4" w:rsidRDefault="00A30809" w:rsidP="005B5E43">
            <w:pPr>
              <w:pStyle w:val="aff0"/>
              <w:jc w:val="left"/>
            </w:pPr>
            <w:r>
              <w:t>R6.08.00</w:t>
            </w:r>
          </w:p>
        </w:tc>
      </w:tr>
    </w:tbl>
    <w:p w14:paraId="2F6B0EDC" w14:textId="77777777" w:rsidR="004758AF" w:rsidRDefault="004758AF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bookmarkStart w:id="4959" w:name="_Ref121170566"/>
    </w:p>
    <w:p w14:paraId="54487C41" w14:textId="092042D5" w:rsidR="00A30809" w:rsidRPr="0050271C" w:rsidRDefault="00A30809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Таблица 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STYLEREF 1 \s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6028CD">
        <w:rPr>
          <w:rFonts w:ascii="Times New Roman" w:eastAsia="MS Mincho" w:hAnsi="Times New Roman"/>
          <w:iCs w:val="0"/>
          <w:noProof/>
          <w:szCs w:val="24"/>
          <w:lang w:eastAsia="ru-RU"/>
        </w:rPr>
        <w:t>5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r w:rsidRPr="0050271C">
        <w:rPr>
          <w:rFonts w:ascii="Times New Roman" w:eastAsia="MS Mincho" w:hAnsi="Times New Roman"/>
          <w:iCs w:val="0"/>
          <w:szCs w:val="24"/>
          <w:lang w:eastAsia="ru-RU"/>
        </w:rPr>
        <w:t>.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SEQ Таблица \* ARABIC \s 1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6028CD">
        <w:rPr>
          <w:rFonts w:ascii="Times New Roman" w:eastAsia="MS Mincho" w:hAnsi="Times New Roman"/>
          <w:iCs w:val="0"/>
          <w:noProof/>
          <w:szCs w:val="24"/>
          <w:lang w:eastAsia="ru-RU"/>
        </w:rPr>
        <w:t>8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bookmarkEnd w:id="4959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Конфигурация утилиты IT Security Tool станции инженера РСУ (HIS0264)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B15F4" w14:paraId="4525F7E3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3A6F8" w14:textId="77777777" w:rsidR="00A30809" w:rsidRPr="00E35FD4" w:rsidRDefault="00A30809" w:rsidP="005B5E43">
            <w:pPr>
              <w:pStyle w:val="aff0"/>
              <w:jc w:val="left"/>
            </w:pPr>
            <w:r>
              <w:t>IT security version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984BD" w14:textId="77777777" w:rsidR="00A30809" w:rsidRPr="00DB15F4" w:rsidRDefault="00A30809" w:rsidP="005B5E43">
            <w:pPr>
              <w:pStyle w:val="aff0"/>
              <w:jc w:val="left"/>
            </w:pPr>
            <w:r>
              <w:t>2.0</w:t>
            </w:r>
          </w:p>
        </w:tc>
      </w:tr>
      <w:tr w:rsidR="00A30809" w:rsidRPr="00DB15F4" w14:paraId="4AB0887F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A3A644" w14:textId="77777777" w:rsidR="00A30809" w:rsidRPr="00DB15F4" w:rsidRDefault="00A30809" w:rsidP="005B5E43">
            <w:pPr>
              <w:pStyle w:val="aff0"/>
              <w:jc w:val="left"/>
            </w:pPr>
            <w:r>
              <w:t>Security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2E77A4" w14:textId="77777777" w:rsidR="00A30809" w:rsidRPr="00DB15F4" w:rsidRDefault="00A30809" w:rsidP="005B5E43">
            <w:pPr>
              <w:pStyle w:val="aff0"/>
              <w:jc w:val="left"/>
            </w:pPr>
            <w:r>
              <w:t>Standard</w:t>
            </w:r>
          </w:p>
        </w:tc>
      </w:tr>
      <w:tr w:rsidR="00A30809" w:rsidRPr="00DB15F4" w14:paraId="2667A763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7159A2" w14:textId="77777777" w:rsidR="00A30809" w:rsidRDefault="00A30809" w:rsidP="005B5E43">
            <w:pPr>
              <w:pStyle w:val="aff0"/>
              <w:jc w:val="left"/>
            </w:pPr>
            <w:r>
              <w:t>User management type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889277" w14:textId="77777777" w:rsidR="00A30809" w:rsidRDefault="00A30809" w:rsidP="005B5E43">
            <w:pPr>
              <w:pStyle w:val="aff0"/>
              <w:jc w:val="left"/>
            </w:pPr>
            <w:r>
              <w:t>Combination</w:t>
            </w:r>
          </w:p>
        </w:tc>
      </w:tr>
      <w:tr w:rsidR="00A30809" w:rsidRPr="00DB15F4" w14:paraId="7645F92C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8D57BB" w14:textId="77777777" w:rsidR="00A30809" w:rsidRDefault="00A30809" w:rsidP="005B5E43">
            <w:pPr>
              <w:pStyle w:val="aff0"/>
              <w:jc w:val="left"/>
            </w:pPr>
            <w:r>
              <w:t>Domain link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6B87CF" w14:textId="77777777" w:rsidR="00A30809" w:rsidRDefault="00A30809" w:rsidP="005B5E43">
            <w:pPr>
              <w:pStyle w:val="aff0"/>
              <w:jc w:val="left"/>
            </w:pPr>
            <w:r>
              <w:t>Not linked</w:t>
            </w:r>
          </w:p>
        </w:tc>
      </w:tr>
      <w:tr w:rsidR="00A30809" w:rsidRPr="00DB15F4" w14:paraId="3CD7E6D4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74F92E" w14:textId="77777777" w:rsidR="00A30809" w:rsidRDefault="00A30809" w:rsidP="005B5E43">
            <w:pPr>
              <w:pStyle w:val="aff0"/>
              <w:jc w:val="left"/>
            </w:pPr>
            <w:r>
              <w:lastRenderedPageBreak/>
              <w:t>Domain join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883EA4" w14:textId="77777777" w:rsidR="00A30809" w:rsidRDefault="00A30809" w:rsidP="005B5E43">
            <w:pPr>
              <w:pStyle w:val="aff0"/>
              <w:jc w:val="left"/>
            </w:pPr>
            <w:r>
              <w:t>Joined</w:t>
            </w:r>
          </w:p>
        </w:tc>
      </w:tr>
    </w:tbl>
    <w:p w14:paraId="2BF0C5F9" w14:textId="77777777" w:rsidR="004758AF" w:rsidRDefault="004758AF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bookmarkStart w:id="4960" w:name="_Ref121170608"/>
    </w:p>
    <w:p w14:paraId="41BF3745" w14:textId="51E3A62B" w:rsidR="00A30809" w:rsidRPr="0050271C" w:rsidRDefault="00A30809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Таблица 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STYLEREF 1 \s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6028CD">
        <w:rPr>
          <w:rFonts w:ascii="Times New Roman" w:eastAsia="MS Mincho" w:hAnsi="Times New Roman"/>
          <w:iCs w:val="0"/>
          <w:noProof/>
          <w:szCs w:val="24"/>
          <w:lang w:eastAsia="ru-RU"/>
        </w:rPr>
        <w:t>5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r w:rsidRPr="0050271C">
        <w:rPr>
          <w:rFonts w:ascii="Times New Roman" w:eastAsia="MS Mincho" w:hAnsi="Times New Roman"/>
          <w:iCs w:val="0"/>
          <w:szCs w:val="24"/>
          <w:lang w:eastAsia="ru-RU"/>
        </w:rPr>
        <w:t>.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SEQ Таблица \* ARABIC \s 1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6028CD">
        <w:rPr>
          <w:rFonts w:ascii="Times New Roman" w:eastAsia="MS Mincho" w:hAnsi="Times New Roman"/>
          <w:iCs w:val="0"/>
          <w:noProof/>
          <w:szCs w:val="24"/>
          <w:lang w:eastAsia="ru-RU"/>
        </w:rPr>
        <w:t>9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bookmarkEnd w:id="4960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Конфигурация сетевых параметров адаптеров станции инженера РСУ (HIS0264)</w:t>
      </w:r>
    </w:p>
    <w:tbl>
      <w:tblPr>
        <w:tblW w:w="102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  <w:gridCol w:w="3402"/>
      </w:tblGrid>
      <w:tr w:rsidR="00A30809" w:rsidRPr="005930DC" w14:paraId="62A8FAC8" w14:textId="77777777" w:rsidTr="005B5E43">
        <w:trPr>
          <w:cantSplit/>
          <w:trHeight w:val="300"/>
          <w:tblHeader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5FB82D41" w14:textId="77777777" w:rsidR="00A30809" w:rsidRPr="005930DC" w:rsidRDefault="00A30809" w:rsidP="005B5E43">
            <w:pPr>
              <w:pStyle w:val="aff0"/>
            </w:pPr>
            <w:r w:rsidRPr="005930DC">
              <w:t>Port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7ACF2A0" w14:textId="77777777" w:rsidR="00A30809" w:rsidRPr="005930DC" w:rsidRDefault="00A30809" w:rsidP="005B5E43">
            <w:pPr>
              <w:pStyle w:val="aff0"/>
            </w:pPr>
            <w:r w:rsidRPr="005930DC">
              <w:t>Name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00E4C011" w14:textId="77777777" w:rsidR="00A30809" w:rsidRPr="005930DC" w:rsidRDefault="00A30809" w:rsidP="005B5E43">
            <w:pPr>
              <w:pStyle w:val="aff0"/>
            </w:pPr>
            <w:r w:rsidRPr="005930DC">
              <w:t>IP</w:t>
            </w:r>
          </w:p>
        </w:tc>
      </w:tr>
      <w:tr w:rsidR="00A30809" w:rsidRPr="005930DC" w14:paraId="54C7D153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07A9A3C0" w14:textId="77777777" w:rsidR="00A30809" w:rsidRPr="006F5CFD" w:rsidRDefault="00A30809" w:rsidP="005B5E43">
            <w:pPr>
              <w:pStyle w:val="aff0"/>
            </w:pPr>
            <w:r>
              <w:t>V-net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11FBBA92" w14:textId="77777777" w:rsidR="00A30809" w:rsidRPr="006F5CFD" w:rsidRDefault="00A30809" w:rsidP="005B5E43">
            <w:pPr>
              <w:pStyle w:val="aff0"/>
            </w:pPr>
            <w:r>
              <w:t>V-net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013120E6" w14:textId="77777777" w:rsidR="00A30809" w:rsidRPr="005930DC" w:rsidRDefault="00A30809" w:rsidP="005B5E43">
            <w:pPr>
              <w:pStyle w:val="aff0"/>
            </w:pPr>
            <w:r>
              <w:t>172.16.2.64</w:t>
            </w:r>
          </w:p>
        </w:tc>
      </w:tr>
      <w:tr w:rsidR="00A30809" w:rsidRPr="005930DC" w14:paraId="73FD3C7E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0B638B8" w14:textId="77777777" w:rsidR="00A30809" w:rsidRPr="005930DC" w:rsidRDefault="00A30809" w:rsidP="005B5E43">
            <w:pPr>
              <w:pStyle w:val="aff0"/>
            </w:pPr>
            <w:r w:rsidRPr="005930DC">
              <w:t>Eth1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9AAA86F" w14:textId="77777777" w:rsidR="00A30809" w:rsidRPr="005930DC" w:rsidRDefault="00A30809" w:rsidP="005B5E43">
            <w:pPr>
              <w:pStyle w:val="aff0"/>
            </w:pPr>
            <w:r w:rsidRPr="005930DC">
              <w:t>PIN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30C9000" w14:textId="77777777" w:rsidR="00A30809" w:rsidRPr="005930DC" w:rsidRDefault="00A30809" w:rsidP="005B5E43">
            <w:pPr>
              <w:pStyle w:val="aff0"/>
            </w:pPr>
            <w:r w:rsidRPr="005930DC">
              <w:t>172.1</w:t>
            </w:r>
            <w:r>
              <w:t>9</w:t>
            </w:r>
            <w:r w:rsidRPr="005930DC">
              <w:t>.2.</w:t>
            </w:r>
            <w:r>
              <w:t>64</w:t>
            </w:r>
          </w:p>
        </w:tc>
      </w:tr>
      <w:tr w:rsidR="00A30809" w:rsidRPr="005930DC" w14:paraId="5CF0DD25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5506AE93" w14:textId="77777777" w:rsidR="00A30809" w:rsidRPr="005930DC" w:rsidRDefault="00A30809" w:rsidP="005B5E43">
            <w:pPr>
              <w:pStyle w:val="aff0"/>
            </w:pPr>
            <w:r w:rsidRPr="005930DC">
              <w:t>Eth2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7C642087" w14:textId="77777777" w:rsidR="00A30809" w:rsidRPr="005930DC" w:rsidRDefault="00A30809" w:rsidP="005B5E43">
            <w:pPr>
              <w:pStyle w:val="aff0"/>
            </w:pPr>
            <w:r w:rsidRPr="005930DC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2840E729" w14:textId="77777777" w:rsidR="00A30809" w:rsidRPr="00CB66CC" w:rsidRDefault="00A30809" w:rsidP="005B5E43">
            <w:pPr>
              <w:pStyle w:val="aff0"/>
            </w:pPr>
            <w:r>
              <w:t>-</w:t>
            </w:r>
          </w:p>
        </w:tc>
      </w:tr>
      <w:tr w:rsidR="00A30809" w:rsidRPr="005930DC" w14:paraId="4B006F31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1F60B8B3" w14:textId="77777777" w:rsidR="00A30809" w:rsidRPr="005930DC" w:rsidRDefault="00A30809" w:rsidP="005B5E43">
            <w:pPr>
              <w:pStyle w:val="aff0"/>
            </w:pPr>
            <w:r w:rsidRPr="005930DC">
              <w:t>Eth3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5C9A5FDA" w14:textId="77777777" w:rsidR="00A30809" w:rsidRPr="005930DC" w:rsidRDefault="00A30809" w:rsidP="005B5E43">
            <w:pPr>
              <w:pStyle w:val="aff0"/>
            </w:pPr>
            <w:r w:rsidRPr="005930DC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295C0A35" w14:textId="77777777" w:rsidR="00A30809" w:rsidRPr="00CB66CC" w:rsidRDefault="00A30809" w:rsidP="005B5E43">
            <w:pPr>
              <w:pStyle w:val="aff0"/>
            </w:pPr>
            <w:r>
              <w:t>-</w:t>
            </w:r>
          </w:p>
        </w:tc>
      </w:tr>
      <w:tr w:rsidR="00A30809" w:rsidRPr="00F44700" w14:paraId="302995A0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AB67FC4" w14:textId="77777777" w:rsidR="00A30809" w:rsidRPr="005930DC" w:rsidRDefault="00A30809" w:rsidP="005B5E43">
            <w:pPr>
              <w:pStyle w:val="aff0"/>
            </w:pPr>
            <w:r w:rsidRPr="005930DC">
              <w:t>Eth4</w:t>
            </w:r>
          </w:p>
        </w:tc>
        <w:tc>
          <w:tcPr>
            <w:tcW w:w="3402" w:type="dxa"/>
            <w:shd w:val="clear" w:color="auto" w:fill="auto"/>
            <w:noWrap/>
            <w:hideMark/>
          </w:tcPr>
          <w:p w14:paraId="765081A7" w14:textId="77777777" w:rsidR="00A30809" w:rsidRPr="006F5CFD" w:rsidRDefault="00A30809" w:rsidP="005B5E43">
            <w:pPr>
              <w:pStyle w:val="aff0"/>
            </w:pPr>
            <w:r>
              <w:t>KVM_NET</w:t>
            </w:r>
          </w:p>
        </w:tc>
        <w:tc>
          <w:tcPr>
            <w:tcW w:w="3402" w:type="dxa"/>
            <w:shd w:val="clear" w:color="auto" w:fill="auto"/>
          </w:tcPr>
          <w:p w14:paraId="098AE2C0" w14:textId="77777777" w:rsidR="00A30809" w:rsidRPr="00CB66CC" w:rsidRDefault="00A30809" w:rsidP="005B5E43">
            <w:pPr>
              <w:pStyle w:val="aff0"/>
            </w:pPr>
            <w:r>
              <w:t>192.168.10.4</w:t>
            </w:r>
          </w:p>
        </w:tc>
      </w:tr>
    </w:tbl>
    <w:p w14:paraId="5FF3A547" w14:textId="77777777" w:rsidR="004758AF" w:rsidRDefault="004758AF" w:rsidP="005B5E43">
      <w:pPr>
        <w:pStyle w:val="af4"/>
      </w:pPr>
    </w:p>
    <w:p w14:paraId="465DE59B" w14:textId="19DA47D2" w:rsidR="00A30809" w:rsidRDefault="00A30809" w:rsidP="005B5E43">
      <w:pPr>
        <w:pStyle w:val="af4"/>
      </w:pPr>
      <w:r>
        <w:t xml:space="preserve">Загрузка контроллеров РСУ представлена в </w:t>
      </w:r>
      <w:r>
        <w:fldChar w:fldCharType="begin"/>
      </w:r>
      <w:r>
        <w:instrText xml:space="preserve"> REF _Ref121170647 \h  \* MERGEFORMAT </w:instrText>
      </w:r>
      <w:r>
        <w:fldChar w:fldCharType="separate"/>
      </w:r>
      <w:ins w:id="4961" w:author="Степан Гусев" w:date="2023-07-24T15:02:00Z">
        <w:r w:rsidR="006028CD">
          <w:t>Таблица 5.10</w:t>
        </w:r>
      </w:ins>
      <w:del w:id="4962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5.10</w:delText>
        </w:r>
      </w:del>
      <w:r>
        <w:fldChar w:fldCharType="end"/>
      </w:r>
    </w:p>
    <w:p w14:paraId="1B3E33EB" w14:textId="561A7D74" w:rsidR="00A30809" w:rsidRDefault="00A30809" w:rsidP="0050271C">
      <w:pPr>
        <w:pStyle w:val="af4"/>
        <w:ind w:firstLine="0"/>
      </w:pPr>
      <w:bookmarkStart w:id="4963" w:name="_Ref121170647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10</w:t>
      </w:r>
      <w:r w:rsidR="00B63BAB">
        <w:rPr>
          <w:noProof/>
        </w:rPr>
        <w:fldChar w:fldCharType="end"/>
      </w:r>
      <w:bookmarkEnd w:id="4963"/>
      <w:r w:rsidRPr="00762FCE">
        <w:t xml:space="preserve"> Загрузка контроллеров РСУ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97"/>
        <w:gridCol w:w="1530"/>
        <w:gridCol w:w="1451"/>
        <w:gridCol w:w="2846"/>
        <w:gridCol w:w="1310"/>
        <w:gridCol w:w="1277"/>
      </w:tblGrid>
      <w:tr w:rsidR="00A30809" w:rsidRPr="00E0766D" w14:paraId="69BCD936" w14:textId="77777777" w:rsidTr="005B5E43">
        <w:trPr>
          <w:cantSplit/>
          <w:trHeight w:val="300"/>
          <w:tblHeader/>
        </w:trPr>
        <w:tc>
          <w:tcPr>
            <w:tcW w:w="755" w:type="pct"/>
            <w:vMerge w:val="restart"/>
            <w:shd w:val="clear" w:color="auto" w:fill="auto"/>
            <w:noWrap/>
            <w:vAlign w:val="center"/>
            <w:hideMark/>
          </w:tcPr>
          <w:p w14:paraId="3C5A7239" w14:textId="77777777" w:rsidR="00A30809" w:rsidRPr="00E0766D" w:rsidRDefault="00A30809" w:rsidP="005B5E43">
            <w:pPr>
              <w:pStyle w:val="aff0"/>
            </w:pPr>
            <w:r w:rsidRPr="00E0766D">
              <w:t>Station</w:t>
            </w:r>
          </w:p>
        </w:tc>
        <w:tc>
          <w:tcPr>
            <w:tcW w:w="772" w:type="pct"/>
            <w:vMerge w:val="restart"/>
            <w:shd w:val="clear" w:color="auto" w:fill="auto"/>
            <w:noWrap/>
            <w:vAlign w:val="center"/>
            <w:hideMark/>
          </w:tcPr>
          <w:p w14:paraId="74DCC2DB" w14:textId="77777777" w:rsidR="00A30809" w:rsidRPr="00E0766D" w:rsidRDefault="00A30809" w:rsidP="005B5E43">
            <w:pPr>
              <w:pStyle w:val="aff0"/>
            </w:pPr>
            <w:r w:rsidRPr="00E0766D">
              <w:t>Type</w:t>
            </w:r>
          </w:p>
        </w:tc>
        <w:tc>
          <w:tcPr>
            <w:tcW w:w="732" w:type="pct"/>
            <w:vMerge w:val="restart"/>
            <w:shd w:val="clear" w:color="auto" w:fill="auto"/>
            <w:noWrap/>
            <w:vAlign w:val="center"/>
            <w:hideMark/>
          </w:tcPr>
          <w:p w14:paraId="542C36B5" w14:textId="77777777" w:rsidR="00A30809" w:rsidRPr="00E0766D" w:rsidRDefault="00A30809" w:rsidP="005B5E43">
            <w:pPr>
              <w:pStyle w:val="aff0"/>
            </w:pPr>
            <w:r w:rsidRPr="00E0766D">
              <w:t>Revision</w:t>
            </w:r>
          </w:p>
        </w:tc>
        <w:tc>
          <w:tcPr>
            <w:tcW w:w="1436" w:type="pct"/>
            <w:vMerge w:val="restart"/>
            <w:shd w:val="clear" w:color="auto" w:fill="auto"/>
            <w:noWrap/>
            <w:vAlign w:val="center"/>
            <w:hideMark/>
          </w:tcPr>
          <w:p w14:paraId="3F3B8E01" w14:textId="77777777" w:rsidR="00A30809" w:rsidRPr="00E0766D" w:rsidRDefault="00A30809" w:rsidP="005B5E43">
            <w:pPr>
              <w:pStyle w:val="aff0"/>
            </w:pPr>
            <w:r w:rsidRPr="00E0766D">
              <w:t>CPU Idle Time (sec)</w:t>
            </w:r>
          </w:p>
        </w:tc>
        <w:tc>
          <w:tcPr>
            <w:tcW w:w="1305" w:type="pct"/>
            <w:gridSpan w:val="2"/>
            <w:shd w:val="clear" w:color="auto" w:fill="auto"/>
            <w:noWrap/>
            <w:vAlign w:val="center"/>
            <w:hideMark/>
          </w:tcPr>
          <w:p w14:paraId="6AC38471" w14:textId="77777777" w:rsidR="00A30809" w:rsidRPr="00E0766D" w:rsidRDefault="00A30809" w:rsidP="005B5E43">
            <w:pPr>
              <w:pStyle w:val="aff0"/>
            </w:pPr>
            <w:r w:rsidRPr="00E0766D">
              <w:t>Comm Load</w:t>
            </w:r>
          </w:p>
        </w:tc>
      </w:tr>
      <w:tr w:rsidR="00A30809" w:rsidRPr="00E0766D" w14:paraId="0FDB5D0C" w14:textId="77777777" w:rsidTr="005B5E43">
        <w:trPr>
          <w:cantSplit/>
          <w:trHeight w:val="300"/>
          <w:tblHeader/>
        </w:trPr>
        <w:tc>
          <w:tcPr>
            <w:tcW w:w="755" w:type="pct"/>
            <w:vMerge/>
            <w:vAlign w:val="center"/>
            <w:hideMark/>
          </w:tcPr>
          <w:p w14:paraId="0CE5D79E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772" w:type="pct"/>
            <w:vMerge/>
            <w:vAlign w:val="center"/>
            <w:hideMark/>
          </w:tcPr>
          <w:p w14:paraId="688D8A8F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732" w:type="pct"/>
            <w:vMerge/>
            <w:vAlign w:val="center"/>
            <w:hideMark/>
          </w:tcPr>
          <w:p w14:paraId="190978B4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1436" w:type="pct"/>
            <w:vMerge/>
            <w:vAlign w:val="center"/>
            <w:hideMark/>
          </w:tcPr>
          <w:p w14:paraId="1B684252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661" w:type="pct"/>
            <w:shd w:val="clear" w:color="auto" w:fill="auto"/>
            <w:noWrap/>
            <w:vAlign w:val="center"/>
            <w:hideMark/>
          </w:tcPr>
          <w:p w14:paraId="09C50EB9" w14:textId="77777777" w:rsidR="00A30809" w:rsidRPr="00E0766D" w:rsidRDefault="00A30809" w:rsidP="005B5E43">
            <w:pPr>
              <w:pStyle w:val="aff0"/>
            </w:pPr>
            <w:r w:rsidRPr="00E0766D">
              <w:t>Ave (%)</w:t>
            </w:r>
          </w:p>
        </w:tc>
        <w:tc>
          <w:tcPr>
            <w:tcW w:w="644" w:type="pct"/>
            <w:shd w:val="clear" w:color="auto" w:fill="auto"/>
            <w:noWrap/>
            <w:vAlign w:val="center"/>
            <w:hideMark/>
          </w:tcPr>
          <w:p w14:paraId="67D274E5" w14:textId="77777777" w:rsidR="00A30809" w:rsidRPr="00E0766D" w:rsidRDefault="00A30809" w:rsidP="005B5E43">
            <w:pPr>
              <w:pStyle w:val="aff0"/>
            </w:pPr>
            <w:r w:rsidRPr="00E0766D">
              <w:t>Cur (%)</w:t>
            </w:r>
          </w:p>
        </w:tc>
      </w:tr>
      <w:tr w:rsidR="00A30809" w:rsidRPr="00E0766D" w14:paraId="74C471AE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6D8D3F64" w14:textId="77777777" w:rsidR="00A30809" w:rsidRPr="00E0766D" w:rsidRDefault="00A30809" w:rsidP="005B5E43">
            <w:pPr>
              <w:pStyle w:val="aff0"/>
            </w:pPr>
            <w:r w:rsidRPr="00E0766D">
              <w:t>FCS0</w:t>
            </w:r>
            <w:r>
              <w:t>2</w:t>
            </w:r>
            <w:r w:rsidRPr="00E0766D">
              <w:t>01</w:t>
            </w:r>
          </w:p>
        </w:tc>
        <w:tc>
          <w:tcPr>
            <w:tcW w:w="772" w:type="pct"/>
            <w:shd w:val="clear" w:color="auto" w:fill="auto"/>
            <w:noWrap/>
            <w:vAlign w:val="center"/>
            <w:hideMark/>
          </w:tcPr>
          <w:p w14:paraId="5EC5DBB5" w14:textId="77777777" w:rsidR="00A30809" w:rsidRPr="00264420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  <w:hideMark/>
          </w:tcPr>
          <w:p w14:paraId="678A9CAC" w14:textId="77777777" w:rsidR="00A30809" w:rsidRPr="00264420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  <w:hideMark/>
          </w:tcPr>
          <w:p w14:paraId="4BA95E3B" w14:textId="77777777" w:rsidR="00A30809" w:rsidRPr="00264420" w:rsidRDefault="00A30809" w:rsidP="005B5E43">
            <w:pPr>
              <w:pStyle w:val="aff0"/>
            </w:pPr>
            <w:r>
              <w:t>32</w:t>
            </w:r>
          </w:p>
        </w:tc>
        <w:tc>
          <w:tcPr>
            <w:tcW w:w="661" w:type="pct"/>
            <w:shd w:val="clear" w:color="auto" w:fill="auto"/>
            <w:noWrap/>
            <w:vAlign w:val="center"/>
            <w:hideMark/>
          </w:tcPr>
          <w:p w14:paraId="3B90DEEA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  <w:tc>
          <w:tcPr>
            <w:tcW w:w="644" w:type="pct"/>
            <w:shd w:val="clear" w:color="auto" w:fill="auto"/>
            <w:noWrap/>
            <w:vAlign w:val="center"/>
            <w:hideMark/>
          </w:tcPr>
          <w:p w14:paraId="3FC49CE9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</w:tr>
      <w:tr w:rsidR="00A30809" w:rsidRPr="00E0766D" w14:paraId="688B0028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2F4A14A7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02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480708A2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50E31102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3210519E" w14:textId="77777777" w:rsidR="00A30809" w:rsidRPr="00264420" w:rsidRDefault="00A30809" w:rsidP="005B5E43">
            <w:pPr>
              <w:pStyle w:val="aff0"/>
            </w:pPr>
            <w:r>
              <w:t>43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3717F6B6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2D607591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</w:tr>
      <w:tr w:rsidR="00A30809" w:rsidRPr="00E0766D" w14:paraId="31D57A5A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3791FF7C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03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770302AC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498A7D64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60F9375F" w14:textId="77777777" w:rsidR="00A30809" w:rsidRPr="00264420" w:rsidRDefault="00A30809" w:rsidP="005B5E43">
            <w:pPr>
              <w:pStyle w:val="aff0"/>
            </w:pPr>
            <w:r>
              <w:t>43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53CE33BE" w14:textId="77777777" w:rsidR="00A30809" w:rsidRPr="00264420" w:rsidRDefault="00A30809" w:rsidP="005B5E43">
            <w:pPr>
              <w:pStyle w:val="aff0"/>
            </w:pPr>
            <w:r>
              <w:t>3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28A3E002" w14:textId="77777777" w:rsidR="00A30809" w:rsidRPr="00264420" w:rsidRDefault="00A30809" w:rsidP="005B5E43">
            <w:pPr>
              <w:pStyle w:val="aff0"/>
            </w:pPr>
            <w:r>
              <w:t>3</w:t>
            </w:r>
          </w:p>
        </w:tc>
      </w:tr>
      <w:tr w:rsidR="00A30809" w:rsidRPr="00E0766D" w14:paraId="0B7FDBFD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65C3AF6D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04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1F2DD58C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3C661362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330260EE" w14:textId="77777777" w:rsidR="00A30809" w:rsidRPr="00264420" w:rsidRDefault="00A30809" w:rsidP="005B5E43">
            <w:pPr>
              <w:pStyle w:val="aff0"/>
            </w:pPr>
            <w:r>
              <w:t>44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7D4D6B7D" w14:textId="77777777" w:rsidR="00A30809" w:rsidRPr="00264420" w:rsidRDefault="00A30809" w:rsidP="005B5E43">
            <w:pPr>
              <w:pStyle w:val="aff0"/>
            </w:pPr>
            <w:r>
              <w:t>1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1E21A33B" w14:textId="77777777" w:rsidR="00A30809" w:rsidRPr="00264420" w:rsidRDefault="00A30809" w:rsidP="005B5E43">
            <w:pPr>
              <w:pStyle w:val="aff0"/>
            </w:pPr>
            <w:r>
              <w:t>1</w:t>
            </w:r>
          </w:p>
        </w:tc>
      </w:tr>
      <w:tr w:rsidR="00A30809" w:rsidRPr="00E0766D" w14:paraId="0716CD81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43272C50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05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50DBC3C4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19F213B7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76EB2154" w14:textId="77777777" w:rsidR="00A30809" w:rsidRPr="00264420" w:rsidRDefault="00A30809" w:rsidP="005B5E43">
            <w:pPr>
              <w:pStyle w:val="aff0"/>
            </w:pPr>
            <w:r>
              <w:t>59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356A8927" w14:textId="77777777" w:rsidR="00A30809" w:rsidRPr="00264420" w:rsidRDefault="00A30809" w:rsidP="005B5E43">
            <w:pPr>
              <w:pStyle w:val="aff0"/>
            </w:pPr>
            <w:r>
              <w:t>0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531C7DE6" w14:textId="77777777" w:rsidR="00A30809" w:rsidRPr="00264420" w:rsidRDefault="00A30809" w:rsidP="005B5E43">
            <w:pPr>
              <w:pStyle w:val="aff0"/>
            </w:pPr>
            <w:r>
              <w:t>0</w:t>
            </w:r>
          </w:p>
        </w:tc>
      </w:tr>
      <w:tr w:rsidR="00A30809" w:rsidRPr="00E0766D" w14:paraId="166FE216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10D68563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06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10C7F14C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6180AB47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2037A540" w14:textId="77777777" w:rsidR="00A30809" w:rsidRPr="00264420" w:rsidRDefault="00A30809" w:rsidP="005B5E43">
            <w:pPr>
              <w:pStyle w:val="aff0"/>
            </w:pPr>
            <w:r>
              <w:t>37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11CB55A7" w14:textId="77777777" w:rsidR="00A30809" w:rsidRPr="00264420" w:rsidRDefault="00A30809" w:rsidP="005B5E43">
            <w:pPr>
              <w:pStyle w:val="aff0"/>
            </w:pPr>
            <w:r>
              <w:t>4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40A1B37F" w14:textId="77777777" w:rsidR="00A30809" w:rsidRPr="00264420" w:rsidRDefault="00A30809" w:rsidP="005B5E43">
            <w:pPr>
              <w:pStyle w:val="aff0"/>
            </w:pPr>
            <w:r>
              <w:t>4</w:t>
            </w:r>
          </w:p>
        </w:tc>
      </w:tr>
      <w:tr w:rsidR="00A30809" w:rsidRPr="00E0766D" w14:paraId="47614AFD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5D411C63" w14:textId="77777777" w:rsidR="00A30809" w:rsidRPr="00E0766D" w:rsidRDefault="00A30809" w:rsidP="005B5E43">
            <w:pPr>
              <w:pStyle w:val="aff0"/>
            </w:pPr>
            <w:r w:rsidRPr="00E0766D">
              <w:t>FCS</w:t>
            </w:r>
            <w:r>
              <w:t>02</w:t>
            </w:r>
            <w:r w:rsidRPr="00E0766D">
              <w:t>07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25EAFD39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430145D4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22E0B2DB" w14:textId="77777777" w:rsidR="00A30809" w:rsidRPr="00264420" w:rsidRDefault="00A30809" w:rsidP="005B5E43">
            <w:pPr>
              <w:pStyle w:val="aff0"/>
            </w:pPr>
            <w:r>
              <w:t>19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213A310F" w14:textId="77777777" w:rsidR="00A30809" w:rsidRPr="00264420" w:rsidRDefault="00A30809" w:rsidP="005B5E43">
            <w:pPr>
              <w:pStyle w:val="aff0"/>
            </w:pPr>
            <w:r>
              <w:t>5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5078DA73" w14:textId="77777777" w:rsidR="00A30809" w:rsidRPr="00264420" w:rsidRDefault="00A30809" w:rsidP="005B5E43">
            <w:pPr>
              <w:pStyle w:val="aff0"/>
            </w:pPr>
            <w:r>
              <w:t>5</w:t>
            </w:r>
          </w:p>
        </w:tc>
      </w:tr>
      <w:tr w:rsidR="00A30809" w:rsidRPr="00E0766D" w14:paraId="1607E3A6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7A86A43F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08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1A580B03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3EAB2AF6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479BF409" w14:textId="77777777" w:rsidR="00A30809" w:rsidRPr="00264420" w:rsidRDefault="00A30809" w:rsidP="005B5E43">
            <w:pPr>
              <w:pStyle w:val="aff0"/>
            </w:pPr>
            <w:r>
              <w:t>27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44EDE0D9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74D7CE07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</w:tr>
      <w:tr w:rsidR="00A30809" w:rsidRPr="00E0766D" w14:paraId="0DDF934F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47B50995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09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073D6E67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5AC10DA7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3B35AE43" w14:textId="77777777" w:rsidR="00A30809" w:rsidRPr="00264420" w:rsidRDefault="00A30809" w:rsidP="005B5E43">
            <w:pPr>
              <w:pStyle w:val="aff0"/>
            </w:pPr>
            <w:r>
              <w:t>43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156B1E14" w14:textId="77777777" w:rsidR="00A30809" w:rsidRPr="00264420" w:rsidRDefault="00A30809" w:rsidP="005B5E43">
            <w:pPr>
              <w:pStyle w:val="aff0"/>
            </w:pPr>
            <w:r>
              <w:t>1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496DA1A8" w14:textId="77777777" w:rsidR="00A30809" w:rsidRPr="00264420" w:rsidRDefault="00A30809" w:rsidP="005B5E43">
            <w:pPr>
              <w:pStyle w:val="aff0"/>
            </w:pPr>
            <w:r>
              <w:t>1</w:t>
            </w:r>
          </w:p>
        </w:tc>
      </w:tr>
    </w:tbl>
    <w:p w14:paraId="5C9139B7" w14:textId="77777777" w:rsidR="004758AF" w:rsidRDefault="004758AF" w:rsidP="005B5E43">
      <w:pPr>
        <w:pStyle w:val="af4"/>
      </w:pPr>
    </w:p>
    <w:p w14:paraId="5522F90B" w14:textId="65EFE5F9" w:rsidR="00A30809" w:rsidRDefault="00A30809" w:rsidP="005B5E43">
      <w:pPr>
        <w:pStyle w:val="af4"/>
      </w:pPr>
      <w:r w:rsidRPr="00264420">
        <w:t>Загрузка функциональных блоков контролл</w:t>
      </w:r>
      <w:r>
        <w:t xml:space="preserve">еров РСУ представлена в </w:t>
      </w:r>
      <w:r>
        <w:fldChar w:fldCharType="begin"/>
      </w:r>
      <w:r>
        <w:instrText xml:space="preserve"> REF _Ref121170689 \h  \* MERGEFORMAT </w:instrText>
      </w:r>
      <w:r>
        <w:fldChar w:fldCharType="separate"/>
      </w:r>
      <w:ins w:id="4964" w:author="Степан Гусев" w:date="2023-07-24T15:02:00Z">
        <w:r w:rsidR="006028CD">
          <w:t>Таблица 5.11</w:t>
        </w:r>
      </w:ins>
      <w:del w:id="4965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5.11</w:delText>
        </w:r>
      </w:del>
      <w:r>
        <w:fldChar w:fldCharType="end"/>
      </w:r>
      <w:r w:rsidRPr="00264420">
        <w:t>.</w:t>
      </w:r>
    </w:p>
    <w:p w14:paraId="39B8EF71" w14:textId="188A0A93" w:rsidR="00A30809" w:rsidRDefault="00A30809" w:rsidP="0050271C">
      <w:pPr>
        <w:pStyle w:val="af4"/>
        <w:ind w:firstLine="0"/>
      </w:pPr>
      <w:bookmarkStart w:id="4966" w:name="_Ref121170689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11</w:t>
      </w:r>
      <w:r w:rsidR="00B63BAB">
        <w:rPr>
          <w:noProof/>
        </w:rPr>
        <w:fldChar w:fldCharType="end"/>
      </w:r>
      <w:bookmarkEnd w:id="4966"/>
      <w:r w:rsidRPr="00762FCE">
        <w:t xml:space="preserve"> Загрузка функциональных блоков контроллеров РСУ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115"/>
        <w:gridCol w:w="1847"/>
        <w:gridCol w:w="661"/>
        <w:gridCol w:w="661"/>
        <w:gridCol w:w="661"/>
        <w:gridCol w:w="661"/>
        <w:gridCol w:w="661"/>
        <w:gridCol w:w="661"/>
        <w:gridCol w:w="661"/>
        <w:gridCol w:w="661"/>
        <w:gridCol w:w="661"/>
      </w:tblGrid>
      <w:tr w:rsidR="00A30809" w:rsidRPr="00E70CD3" w14:paraId="6495992D" w14:textId="77777777" w:rsidTr="005B5E43">
        <w:trPr>
          <w:cantSplit/>
          <w:trHeight w:val="1134"/>
          <w:tblHeader/>
        </w:trPr>
        <w:tc>
          <w:tcPr>
            <w:tcW w:w="208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690BB" w14:textId="77777777" w:rsidR="00A30809" w:rsidRPr="00E70CD3" w:rsidRDefault="00A30809" w:rsidP="005B5E43">
            <w:pPr>
              <w:pStyle w:val="aff0"/>
            </w:pPr>
            <w:r w:rsidRPr="00E70CD3">
              <w:t>Stantion Name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0AAAFEC6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FCS0201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5CFCA52E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FCS0202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359B8D7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FCS0203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0414F5DD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FCS0204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328C606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FCS0205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E41AA7F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FCS0206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836AD90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FCS0207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4AD6EF0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FCS0208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C85D051" w14:textId="77777777" w:rsidR="00A30809" w:rsidRPr="006720A1" w:rsidRDefault="00A30809" w:rsidP="005B5E43">
            <w:pPr>
              <w:pStyle w:val="aff0"/>
              <w:ind w:left="113" w:right="113"/>
            </w:pPr>
            <w:r w:rsidRPr="006720A1">
              <w:t>FCS0209</w:t>
            </w:r>
          </w:p>
        </w:tc>
      </w:tr>
      <w:tr w:rsidR="00A30809" w:rsidRPr="00F44700" w14:paraId="621BAAA2" w14:textId="77777777" w:rsidTr="005B5E43">
        <w:trPr>
          <w:cantSplit/>
          <w:trHeight w:val="1134"/>
          <w:tblHeader/>
        </w:trPr>
        <w:tc>
          <w:tcPr>
            <w:tcW w:w="208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246F6" w14:textId="77777777" w:rsidR="00A30809" w:rsidRPr="00E70CD3" w:rsidRDefault="00A30809" w:rsidP="005B5E43">
            <w:pPr>
              <w:pStyle w:val="aff0"/>
            </w:pPr>
            <w:r w:rsidRPr="00E70CD3">
              <w:t>Template Revision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0092F9E" w14:textId="77777777" w:rsidR="00A30809" w:rsidRPr="00FF72D4" w:rsidRDefault="00A30809" w:rsidP="005B5E43">
            <w:pPr>
              <w:pStyle w:val="aff0"/>
              <w:ind w:left="113" w:right="113"/>
            </w:pPr>
            <w:r w:rsidRPr="00FF72D4">
              <w:t>R3.04.00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2B74C1F3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R3.04.00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3941635D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R3.04.00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1C8DC9B1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</w:t>
            </w:r>
            <w:r>
              <w:t>6</w:t>
            </w:r>
            <w:r w:rsidRPr="00E70CD3">
              <w:t>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067F5C27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</w:t>
            </w:r>
            <w:r>
              <w:t>4</w:t>
            </w:r>
            <w:r w:rsidRPr="00E70CD3">
              <w:t>.0</w:t>
            </w:r>
            <w:r>
              <w:t>3</w:t>
            </w:r>
            <w:r w:rsidRPr="00E70CD3">
              <w:t>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5EFEF744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</w:t>
            </w:r>
            <w:r>
              <w:t>6</w:t>
            </w:r>
            <w:r w:rsidRPr="00E70CD3">
              <w:t>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7660E742" w14:textId="77777777" w:rsidR="00A30809" w:rsidRPr="00462AC6" w:rsidRDefault="00A30809" w:rsidP="005B5E43">
            <w:pPr>
              <w:pStyle w:val="aff0"/>
              <w:ind w:left="113" w:right="113"/>
            </w:pPr>
            <w:r w:rsidRPr="00462AC6">
              <w:t>R3.06.00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7E94BCF8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</w:t>
            </w:r>
            <w:r>
              <w:t>6</w:t>
            </w:r>
            <w:r w:rsidRPr="00E70CD3">
              <w:t>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2B2268D0" w14:textId="77777777" w:rsidR="00A30809" w:rsidRPr="006720A1" w:rsidRDefault="00A30809" w:rsidP="005B5E43">
            <w:pPr>
              <w:pStyle w:val="aff0"/>
              <w:ind w:left="113" w:right="113"/>
            </w:pPr>
            <w:r w:rsidRPr="006720A1">
              <w:t>R3.06.00</w:t>
            </w:r>
          </w:p>
        </w:tc>
      </w:tr>
      <w:tr w:rsidR="00A30809" w:rsidRPr="00FF72D4" w14:paraId="6A6D0F48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6DF619" w14:textId="77777777" w:rsidR="00A30809" w:rsidRPr="00E70CD3" w:rsidRDefault="00A30809" w:rsidP="005B5E43">
            <w:pPr>
              <w:pStyle w:val="aff0"/>
            </w:pPr>
            <w:r w:rsidRPr="00E70CD3">
              <w:t>Regulatory Control Blocks / Calculation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86F07A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45888" w14:textId="77777777" w:rsidR="00A30809" w:rsidRPr="00FF72D4" w:rsidRDefault="00A30809" w:rsidP="005B5E43">
            <w:pPr>
              <w:pStyle w:val="aff0"/>
            </w:pPr>
            <w:r w:rsidRPr="00FF72D4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51592" w14:textId="77777777" w:rsidR="00A30809" w:rsidRPr="00FF72D4" w:rsidRDefault="00A30809" w:rsidP="005B5E43">
            <w:pPr>
              <w:pStyle w:val="aff0"/>
            </w:pPr>
            <w:r w:rsidRPr="00FF72D4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97CC6" w14:textId="77777777" w:rsidR="00A30809" w:rsidRPr="00535C9C" w:rsidRDefault="00A30809" w:rsidP="005B5E43">
            <w:pPr>
              <w:pStyle w:val="aff0"/>
            </w:pPr>
            <w:r w:rsidRPr="00535C9C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47FCA" w14:textId="77777777" w:rsidR="00A30809" w:rsidRPr="00D46EFF" w:rsidRDefault="00A30809" w:rsidP="005B5E43">
            <w:pPr>
              <w:pStyle w:val="aff0"/>
            </w:pPr>
            <w:r w:rsidRPr="00D46EFF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72347" w14:textId="77777777" w:rsidR="00A30809" w:rsidRPr="00D46EFF" w:rsidRDefault="00A30809" w:rsidP="005B5E43">
            <w:pPr>
              <w:pStyle w:val="aff0"/>
            </w:pPr>
            <w:r w:rsidRPr="00D46EFF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12BCB" w14:textId="77777777" w:rsidR="00A30809" w:rsidRPr="00D46EFF" w:rsidRDefault="00A30809" w:rsidP="005B5E43">
            <w:pPr>
              <w:pStyle w:val="aff0"/>
            </w:pPr>
            <w:r w:rsidRPr="00D46EFF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9CBC8" w14:textId="77777777" w:rsidR="00A30809" w:rsidRPr="00462AC6" w:rsidRDefault="00A30809" w:rsidP="005B5E43">
            <w:pPr>
              <w:pStyle w:val="aff0"/>
            </w:pPr>
            <w:r w:rsidRPr="00462AC6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BAAF9" w14:textId="77777777" w:rsidR="00A30809" w:rsidRPr="005C0807" w:rsidRDefault="00A30809" w:rsidP="005B5E43">
            <w:pPr>
              <w:pStyle w:val="aff0"/>
            </w:pPr>
            <w:r w:rsidRPr="005C0807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ADAEA" w14:textId="77777777" w:rsidR="00A30809" w:rsidRPr="006720A1" w:rsidRDefault="00A30809" w:rsidP="005B5E43">
            <w:pPr>
              <w:pStyle w:val="aff0"/>
            </w:pPr>
            <w:r w:rsidRPr="006720A1">
              <w:t>1200</w:t>
            </w:r>
          </w:p>
        </w:tc>
      </w:tr>
      <w:tr w:rsidR="00A30809" w:rsidRPr="00F44700" w14:paraId="5C862159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F039E9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EA8A0B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9F23" w14:textId="77777777" w:rsidR="00A30809" w:rsidRPr="00FF72D4" w:rsidRDefault="00A30809" w:rsidP="005B5E43">
            <w:pPr>
              <w:pStyle w:val="aff0"/>
            </w:pPr>
            <w:r w:rsidRPr="00FF72D4">
              <w:t>656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BE513" w14:textId="77777777" w:rsidR="00A30809" w:rsidRPr="00FF72D4" w:rsidRDefault="00A30809" w:rsidP="005B5E43">
            <w:pPr>
              <w:pStyle w:val="aff0"/>
            </w:pPr>
            <w:r w:rsidRPr="00FF72D4">
              <w:t>396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FB7D6" w14:textId="77777777" w:rsidR="00A30809" w:rsidRPr="00535C9C" w:rsidRDefault="00A30809" w:rsidP="005B5E43">
            <w:pPr>
              <w:pStyle w:val="aff0"/>
            </w:pPr>
            <w:r w:rsidRPr="00535C9C">
              <w:t>350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4D7C" w14:textId="77777777" w:rsidR="00A30809" w:rsidRPr="00D46EFF" w:rsidRDefault="00A30809" w:rsidP="005B5E43">
            <w:pPr>
              <w:pStyle w:val="aff0"/>
            </w:pPr>
            <w:r w:rsidRPr="00D46EFF">
              <w:t>406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53F20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3877E" w14:textId="77777777" w:rsidR="00A30809" w:rsidRPr="00D46EFF" w:rsidRDefault="00A30809" w:rsidP="005B5E43">
            <w:pPr>
              <w:pStyle w:val="aff0"/>
            </w:pPr>
            <w:r w:rsidRPr="00D46EFF">
              <w:t>460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1B095" w14:textId="77777777" w:rsidR="00A30809" w:rsidRPr="00462AC6" w:rsidRDefault="00A30809" w:rsidP="005B5E43">
            <w:pPr>
              <w:pStyle w:val="aff0"/>
            </w:pPr>
            <w:r w:rsidRPr="00462AC6">
              <w:t>1025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02CBC" w14:textId="77777777" w:rsidR="00A30809" w:rsidRPr="005C0807" w:rsidRDefault="00A30809" w:rsidP="005B5E43">
            <w:pPr>
              <w:pStyle w:val="aff0"/>
            </w:pPr>
            <w:r w:rsidRPr="005C0807">
              <w:t>804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0E24C" w14:textId="77777777" w:rsidR="00A30809" w:rsidRPr="006720A1" w:rsidRDefault="00A30809" w:rsidP="005B5E43">
            <w:pPr>
              <w:pStyle w:val="aff0"/>
            </w:pPr>
            <w:r w:rsidRPr="006720A1">
              <w:t>308</w:t>
            </w:r>
          </w:p>
        </w:tc>
      </w:tr>
      <w:tr w:rsidR="00A30809" w:rsidRPr="00F44700" w14:paraId="32457FF7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A45D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15781C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D9673" w14:textId="77777777" w:rsidR="00A30809" w:rsidRPr="00FF72D4" w:rsidRDefault="00A30809" w:rsidP="005B5E43">
            <w:pPr>
              <w:pStyle w:val="aff0"/>
            </w:pPr>
            <w:r w:rsidRPr="00FF72D4">
              <w:t>54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1902B" w14:textId="77777777" w:rsidR="00A30809" w:rsidRPr="00FF72D4" w:rsidRDefault="00A30809" w:rsidP="005B5E43">
            <w:pPr>
              <w:pStyle w:val="aff0"/>
            </w:pPr>
            <w:r w:rsidRPr="00FF72D4">
              <w:t>33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4AC06" w14:textId="77777777" w:rsidR="00A30809" w:rsidRPr="00535C9C" w:rsidRDefault="00A30809" w:rsidP="005B5E43">
            <w:pPr>
              <w:pStyle w:val="aff0"/>
            </w:pPr>
            <w:r w:rsidRPr="00535C9C">
              <w:t>29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3812F5" w14:textId="77777777" w:rsidR="00A30809" w:rsidRPr="00D46EFF" w:rsidRDefault="00A30809" w:rsidP="005B5E43">
            <w:pPr>
              <w:pStyle w:val="aff0"/>
            </w:pPr>
            <w:r w:rsidRPr="00D46EFF">
              <w:t>33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C245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BB1B8" w14:textId="77777777" w:rsidR="00A30809" w:rsidRPr="00D46EFF" w:rsidRDefault="00A30809" w:rsidP="005B5E43">
            <w:pPr>
              <w:pStyle w:val="aff0"/>
            </w:pPr>
            <w:r w:rsidRPr="00D46EFF">
              <w:t>38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DA094" w14:textId="77777777" w:rsidR="00A30809" w:rsidRPr="00462AC6" w:rsidRDefault="00A30809" w:rsidP="005B5E43">
            <w:pPr>
              <w:pStyle w:val="aff0"/>
            </w:pPr>
            <w:r w:rsidRPr="00462AC6">
              <w:t>85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64B91" w14:textId="77777777" w:rsidR="00A30809" w:rsidRPr="005C0807" w:rsidRDefault="00A30809" w:rsidP="005B5E43">
            <w:pPr>
              <w:pStyle w:val="aff0"/>
            </w:pPr>
            <w:r w:rsidRPr="005C0807">
              <w:t>67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DF8FB" w14:textId="77777777" w:rsidR="00A30809" w:rsidRPr="006720A1" w:rsidRDefault="00A30809" w:rsidP="005B5E43">
            <w:pPr>
              <w:pStyle w:val="aff0"/>
            </w:pPr>
            <w:r w:rsidRPr="006720A1">
              <w:t>25</w:t>
            </w:r>
          </w:p>
        </w:tc>
      </w:tr>
      <w:tr w:rsidR="00A30809" w:rsidRPr="00FF72D4" w14:paraId="1634378C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4AE4D9" w14:textId="77777777" w:rsidR="00A30809" w:rsidRPr="00E70CD3" w:rsidRDefault="00A30809" w:rsidP="005B5E43">
            <w:pPr>
              <w:pStyle w:val="aff0"/>
            </w:pPr>
            <w:r w:rsidRPr="00E70CD3">
              <w:t>Sequence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3A228F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CBDF6" w14:textId="77777777" w:rsidR="00A30809" w:rsidRPr="00FF72D4" w:rsidRDefault="00A30809" w:rsidP="005B5E43">
            <w:pPr>
              <w:pStyle w:val="aff0"/>
            </w:pPr>
            <w:r w:rsidRPr="00FF72D4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0636D" w14:textId="77777777" w:rsidR="00A30809" w:rsidRPr="00FF72D4" w:rsidRDefault="00A30809" w:rsidP="005B5E43">
            <w:pPr>
              <w:pStyle w:val="aff0"/>
            </w:pPr>
            <w:r w:rsidRPr="00FF72D4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33D5D" w14:textId="77777777" w:rsidR="00A30809" w:rsidRPr="00535C9C" w:rsidRDefault="00A30809" w:rsidP="005B5E43">
            <w:pPr>
              <w:pStyle w:val="aff0"/>
            </w:pPr>
            <w:r w:rsidRPr="00535C9C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600CA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8FD5A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C59D6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F2F33" w14:textId="77777777" w:rsidR="00A30809" w:rsidRPr="00462AC6" w:rsidRDefault="00A30809" w:rsidP="005B5E43">
            <w:pPr>
              <w:pStyle w:val="aff0"/>
            </w:pPr>
            <w:r w:rsidRPr="00462AC6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283CD" w14:textId="77777777" w:rsidR="00A30809" w:rsidRPr="005C0807" w:rsidRDefault="00A30809" w:rsidP="005B5E43">
            <w:pPr>
              <w:pStyle w:val="aff0"/>
            </w:pPr>
            <w:r w:rsidRPr="005C0807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74C3A" w14:textId="77777777" w:rsidR="00A30809" w:rsidRPr="006720A1" w:rsidRDefault="00A30809" w:rsidP="005B5E43">
            <w:pPr>
              <w:pStyle w:val="aff0"/>
            </w:pPr>
            <w:r w:rsidRPr="006720A1">
              <w:t>600</w:t>
            </w:r>
          </w:p>
        </w:tc>
      </w:tr>
      <w:tr w:rsidR="00A30809" w:rsidRPr="00F44700" w14:paraId="5B985C2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43AD9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67F28A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0933D" w14:textId="77777777" w:rsidR="00A30809" w:rsidRPr="00FF72D4" w:rsidRDefault="00A30809" w:rsidP="005B5E43">
            <w:pPr>
              <w:pStyle w:val="aff0"/>
            </w:pPr>
            <w:r w:rsidRPr="00FF72D4">
              <w:t>65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D75C9" w14:textId="77777777" w:rsidR="00A30809" w:rsidRPr="00FF72D4" w:rsidRDefault="00A30809" w:rsidP="005B5E43">
            <w:pPr>
              <w:pStyle w:val="aff0"/>
            </w:pPr>
            <w:r w:rsidRPr="00FF72D4">
              <w:t>49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C65B5" w14:textId="77777777" w:rsidR="00A30809" w:rsidRPr="00535C9C" w:rsidRDefault="00A30809" w:rsidP="005B5E43">
            <w:pPr>
              <w:pStyle w:val="aff0"/>
            </w:pPr>
            <w:r w:rsidRPr="00535C9C">
              <w:t>34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68162" w14:textId="77777777" w:rsidR="00A30809" w:rsidRPr="00D46EFF" w:rsidRDefault="00A30809" w:rsidP="005B5E43">
            <w:pPr>
              <w:pStyle w:val="aff0"/>
            </w:pPr>
            <w:r w:rsidRPr="00D46EFF">
              <w:t>50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E6205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3365B" w14:textId="77777777" w:rsidR="00A30809" w:rsidRPr="00D46EFF" w:rsidRDefault="00A30809" w:rsidP="005B5E43">
            <w:pPr>
              <w:pStyle w:val="aff0"/>
            </w:pPr>
            <w:r w:rsidRPr="00D46EFF">
              <w:t>38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9010D" w14:textId="77777777" w:rsidR="00A30809" w:rsidRPr="00462AC6" w:rsidRDefault="00A30809" w:rsidP="005B5E43">
            <w:pPr>
              <w:pStyle w:val="aff0"/>
            </w:pPr>
            <w:r w:rsidRPr="00462AC6">
              <w:t>173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A07D8" w14:textId="77777777" w:rsidR="00A30809" w:rsidRPr="005C0807" w:rsidRDefault="00A30809" w:rsidP="005B5E43">
            <w:pPr>
              <w:pStyle w:val="aff0"/>
            </w:pPr>
            <w:r w:rsidRPr="005C0807">
              <w:t>114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BC52F" w14:textId="77777777" w:rsidR="00A30809" w:rsidRPr="006720A1" w:rsidRDefault="00A30809" w:rsidP="005B5E43">
            <w:pPr>
              <w:pStyle w:val="aff0"/>
            </w:pPr>
            <w:r w:rsidRPr="006720A1">
              <w:t>55</w:t>
            </w:r>
          </w:p>
        </w:tc>
      </w:tr>
      <w:tr w:rsidR="00A30809" w:rsidRPr="00F44700" w14:paraId="5C659501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13902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8E9937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8937E" w14:textId="77777777" w:rsidR="00A30809" w:rsidRPr="00FF72D4" w:rsidRDefault="00A30809" w:rsidP="005B5E43">
            <w:pPr>
              <w:pStyle w:val="aff0"/>
            </w:pPr>
            <w:r w:rsidRPr="00FF72D4">
              <w:t>10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F31AB" w14:textId="77777777" w:rsidR="00A30809" w:rsidRPr="00FF72D4" w:rsidRDefault="00A30809" w:rsidP="005B5E43">
            <w:pPr>
              <w:pStyle w:val="aff0"/>
            </w:pPr>
            <w:r w:rsidRPr="00FF72D4">
              <w:t>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178B6" w14:textId="77777777" w:rsidR="00A30809" w:rsidRPr="00535C9C" w:rsidRDefault="00A30809" w:rsidP="005B5E43">
            <w:pPr>
              <w:pStyle w:val="aff0"/>
            </w:pPr>
            <w:r w:rsidRPr="00535C9C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0C73E" w14:textId="77777777" w:rsidR="00A30809" w:rsidRPr="00D46EFF" w:rsidRDefault="00A30809" w:rsidP="005B5E43">
            <w:pPr>
              <w:pStyle w:val="aff0"/>
            </w:pPr>
            <w:r w:rsidRPr="00D46EFF">
              <w:t>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8694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C3EEE" w14:textId="77777777" w:rsidR="00A30809" w:rsidRPr="00D46EFF" w:rsidRDefault="00A30809" w:rsidP="005B5E43">
            <w:pPr>
              <w:pStyle w:val="aff0"/>
            </w:pPr>
            <w:r w:rsidRPr="00D46EFF">
              <w:t>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724C0" w14:textId="77777777" w:rsidR="00A30809" w:rsidRPr="00462AC6" w:rsidRDefault="00A30809" w:rsidP="005B5E43">
            <w:pPr>
              <w:pStyle w:val="aff0"/>
            </w:pPr>
            <w:r w:rsidRPr="00462AC6">
              <w:t>28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9C713" w14:textId="77777777" w:rsidR="00A30809" w:rsidRPr="005C0807" w:rsidRDefault="00A30809" w:rsidP="005B5E43">
            <w:pPr>
              <w:pStyle w:val="aff0"/>
            </w:pPr>
            <w:r w:rsidRPr="005C0807">
              <w:t>19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6D7E7" w14:textId="77777777" w:rsidR="00A30809" w:rsidRPr="006720A1" w:rsidRDefault="00A30809" w:rsidP="005B5E43">
            <w:pPr>
              <w:pStyle w:val="aff0"/>
            </w:pPr>
            <w:r w:rsidRPr="006720A1">
              <w:t>9</w:t>
            </w:r>
          </w:p>
        </w:tc>
      </w:tr>
      <w:tr w:rsidR="00A30809" w:rsidRPr="00FF72D4" w14:paraId="005BBFC1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122A45" w14:textId="77777777" w:rsidR="00A30809" w:rsidRPr="00E70CD3" w:rsidRDefault="00A30809" w:rsidP="005B5E43">
            <w:pPr>
              <w:pStyle w:val="aff0"/>
            </w:pPr>
            <w:r w:rsidRPr="00E70CD3">
              <w:t>General-Purpose Calculations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C69EB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80F78" w14:textId="77777777" w:rsidR="00A30809" w:rsidRPr="00FF72D4" w:rsidRDefault="00A30809" w:rsidP="005B5E43">
            <w:pPr>
              <w:pStyle w:val="aff0"/>
            </w:pPr>
            <w:r w:rsidRPr="00FF72D4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66A27" w14:textId="77777777" w:rsidR="00A30809" w:rsidRPr="00FF72D4" w:rsidRDefault="00A30809" w:rsidP="005B5E43">
            <w:pPr>
              <w:pStyle w:val="aff0"/>
            </w:pPr>
            <w:r w:rsidRPr="00FF72D4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321DF" w14:textId="77777777" w:rsidR="00A30809" w:rsidRPr="00535C9C" w:rsidRDefault="00A30809" w:rsidP="005B5E43">
            <w:pPr>
              <w:pStyle w:val="aff0"/>
            </w:pPr>
            <w:r w:rsidRPr="00535C9C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761B1" w14:textId="77777777" w:rsidR="00A30809" w:rsidRPr="00D46EFF" w:rsidRDefault="00A30809" w:rsidP="005B5E43">
            <w:pPr>
              <w:pStyle w:val="aff0"/>
            </w:pPr>
            <w:r w:rsidRPr="00D46EFF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BC2E7" w14:textId="77777777" w:rsidR="00A30809" w:rsidRPr="00D46EFF" w:rsidRDefault="00A30809" w:rsidP="005B5E43">
            <w:pPr>
              <w:pStyle w:val="aff0"/>
            </w:pPr>
            <w:r w:rsidRPr="00D46EFF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0FEA6" w14:textId="77777777" w:rsidR="00A30809" w:rsidRPr="00D46EFF" w:rsidRDefault="00A30809" w:rsidP="005B5E43">
            <w:pPr>
              <w:pStyle w:val="aff0"/>
            </w:pPr>
            <w:r w:rsidRPr="00D46EFF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5DAFA" w14:textId="77777777" w:rsidR="00A30809" w:rsidRPr="00462AC6" w:rsidRDefault="00A30809" w:rsidP="005B5E43">
            <w:pPr>
              <w:pStyle w:val="aff0"/>
            </w:pPr>
            <w:r w:rsidRPr="00462AC6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E9D42" w14:textId="77777777" w:rsidR="00A30809" w:rsidRPr="005C0807" w:rsidRDefault="00A30809" w:rsidP="005B5E43">
            <w:pPr>
              <w:pStyle w:val="aff0"/>
            </w:pPr>
            <w:r w:rsidRPr="005C0807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3D128" w14:textId="77777777" w:rsidR="00A30809" w:rsidRPr="006720A1" w:rsidRDefault="00A30809" w:rsidP="005B5E43">
            <w:pPr>
              <w:pStyle w:val="aff0"/>
            </w:pPr>
            <w:r w:rsidRPr="006720A1">
              <w:t>500</w:t>
            </w:r>
          </w:p>
        </w:tc>
      </w:tr>
      <w:tr w:rsidR="00A30809" w:rsidRPr="00F44700" w14:paraId="03E6D9A1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D808E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D9A1AB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BDDA3" w14:textId="77777777" w:rsidR="00A30809" w:rsidRPr="00FF72D4" w:rsidRDefault="00A30809" w:rsidP="005B5E43">
            <w:pPr>
              <w:pStyle w:val="aff0"/>
            </w:pPr>
            <w:r w:rsidRPr="00FF72D4">
              <w:t>35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278C1" w14:textId="77777777" w:rsidR="00A30809" w:rsidRPr="00FF72D4" w:rsidRDefault="00A30809" w:rsidP="005B5E43">
            <w:pPr>
              <w:pStyle w:val="aff0"/>
            </w:pPr>
            <w:r w:rsidRPr="00FF72D4">
              <w:t>26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F42FA" w14:textId="77777777" w:rsidR="00A30809" w:rsidRPr="00535C9C" w:rsidRDefault="00A30809" w:rsidP="005B5E43">
            <w:pPr>
              <w:pStyle w:val="aff0"/>
            </w:pPr>
            <w:r w:rsidRPr="00535C9C">
              <w:t>10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959DE" w14:textId="77777777" w:rsidR="00A30809" w:rsidRPr="00D46EFF" w:rsidRDefault="00A30809" w:rsidP="005B5E43">
            <w:pPr>
              <w:pStyle w:val="aff0"/>
            </w:pPr>
            <w:r w:rsidRPr="00D46EFF">
              <w:t>18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8CD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BE871" w14:textId="77777777" w:rsidR="00A30809" w:rsidRPr="00D46EFF" w:rsidRDefault="00A30809" w:rsidP="005B5E43">
            <w:pPr>
              <w:pStyle w:val="aff0"/>
            </w:pPr>
            <w:r w:rsidRPr="00D46EFF">
              <w:t>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131EF" w14:textId="77777777" w:rsidR="00A30809" w:rsidRPr="00462AC6" w:rsidRDefault="00A30809" w:rsidP="005B5E43">
            <w:pPr>
              <w:pStyle w:val="aff0"/>
            </w:pPr>
            <w:r w:rsidRPr="00462AC6">
              <w:t>47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57377" w14:textId="77777777" w:rsidR="00A30809" w:rsidRPr="005C0807" w:rsidRDefault="00A30809" w:rsidP="005B5E43">
            <w:pPr>
              <w:pStyle w:val="aff0"/>
            </w:pPr>
            <w:r w:rsidRPr="005C0807">
              <w:t>96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B8DAC" w14:textId="77777777" w:rsidR="00A30809" w:rsidRPr="006720A1" w:rsidRDefault="00A30809" w:rsidP="005B5E43">
            <w:pPr>
              <w:pStyle w:val="aff0"/>
            </w:pPr>
            <w:r w:rsidRPr="006720A1">
              <w:t>18</w:t>
            </w:r>
          </w:p>
        </w:tc>
      </w:tr>
      <w:tr w:rsidR="00A30809" w:rsidRPr="00F44700" w14:paraId="3B28CEB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7964E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E1D9B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29308" w14:textId="77777777" w:rsidR="00A30809" w:rsidRPr="00FF72D4" w:rsidRDefault="00A30809" w:rsidP="005B5E43">
            <w:pPr>
              <w:pStyle w:val="aff0"/>
            </w:pPr>
            <w:r w:rsidRPr="00FF72D4">
              <w:t>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F7DEF" w14:textId="77777777" w:rsidR="00A30809" w:rsidRPr="00FF72D4" w:rsidRDefault="00A30809" w:rsidP="005B5E43">
            <w:pPr>
              <w:pStyle w:val="aff0"/>
            </w:pPr>
            <w:r w:rsidRPr="00FF72D4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F2678" w14:textId="77777777" w:rsidR="00A30809" w:rsidRPr="00535C9C" w:rsidRDefault="00A30809" w:rsidP="005B5E43">
            <w:pPr>
              <w:pStyle w:val="aff0"/>
            </w:pPr>
            <w:r w:rsidRPr="00535C9C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3B1F9" w14:textId="77777777" w:rsidR="00A30809" w:rsidRPr="00D46EFF" w:rsidRDefault="00A30809" w:rsidP="005B5E43">
            <w:pPr>
              <w:pStyle w:val="aff0"/>
            </w:pPr>
            <w:r w:rsidRPr="00D46EFF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F51F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8F0B0" w14:textId="77777777" w:rsidR="00A30809" w:rsidRPr="00D46EFF" w:rsidRDefault="00A30809" w:rsidP="005B5E43">
            <w:pPr>
              <w:pStyle w:val="aff0"/>
            </w:pPr>
            <w:r w:rsidRPr="00D46EFF">
              <w:t>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655FE" w14:textId="77777777" w:rsidR="00A30809" w:rsidRPr="00462AC6" w:rsidRDefault="00A30809" w:rsidP="005B5E43">
            <w:pPr>
              <w:pStyle w:val="aff0"/>
            </w:pPr>
            <w:r w:rsidRPr="00462AC6">
              <w:t>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DEB1C" w14:textId="77777777" w:rsidR="00A30809" w:rsidRPr="005C0807" w:rsidRDefault="00A30809" w:rsidP="005B5E43">
            <w:pPr>
              <w:pStyle w:val="aff0"/>
            </w:pPr>
            <w:r w:rsidRPr="005C0807">
              <w:t>19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15222" w14:textId="77777777" w:rsidR="00A30809" w:rsidRPr="006720A1" w:rsidRDefault="00A30809" w:rsidP="005B5E43">
            <w:pPr>
              <w:pStyle w:val="aff0"/>
            </w:pPr>
            <w:r w:rsidRPr="006720A1">
              <w:t>3</w:t>
            </w:r>
          </w:p>
        </w:tc>
      </w:tr>
      <w:tr w:rsidR="00A30809" w:rsidRPr="00FF72D4" w14:paraId="77B92FC0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8E75AE" w14:textId="77777777" w:rsidR="00A30809" w:rsidRPr="00E70CD3" w:rsidRDefault="00A30809" w:rsidP="005B5E43">
            <w:pPr>
              <w:pStyle w:val="aff0"/>
            </w:pPr>
            <w:r w:rsidRPr="00E70CD3">
              <w:t>SFC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45671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0666C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6163F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066FF" w14:textId="77777777" w:rsidR="00A30809" w:rsidRPr="00535C9C" w:rsidRDefault="00A30809" w:rsidP="005B5E43">
            <w:pPr>
              <w:pStyle w:val="aff0"/>
            </w:pPr>
            <w:r w:rsidRPr="00535C9C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C2512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6F49D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2F30A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2B5D4" w14:textId="77777777" w:rsidR="00A30809" w:rsidRPr="00462AC6" w:rsidRDefault="00A30809" w:rsidP="005B5E43">
            <w:pPr>
              <w:pStyle w:val="aff0"/>
            </w:pPr>
            <w:r w:rsidRPr="00462AC6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64EC6" w14:textId="77777777" w:rsidR="00A30809" w:rsidRPr="005C0807" w:rsidRDefault="00A30809" w:rsidP="005B5E43">
            <w:pPr>
              <w:pStyle w:val="aff0"/>
            </w:pPr>
            <w:r w:rsidRPr="005C0807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8C3B8" w14:textId="77777777" w:rsidR="00A30809" w:rsidRPr="006720A1" w:rsidRDefault="00A30809" w:rsidP="005B5E43">
            <w:pPr>
              <w:pStyle w:val="aff0"/>
            </w:pPr>
            <w:r w:rsidRPr="006720A1">
              <w:t>60</w:t>
            </w:r>
          </w:p>
        </w:tc>
      </w:tr>
      <w:tr w:rsidR="00A30809" w:rsidRPr="00F44700" w14:paraId="50A6EB35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9C4A6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9DD5B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DF014" w14:textId="77777777" w:rsidR="00A30809" w:rsidRPr="00FF72D4" w:rsidRDefault="00A30809" w:rsidP="005B5E43">
            <w:pPr>
              <w:pStyle w:val="aff0"/>
            </w:pPr>
            <w:r w:rsidRPr="00FF72D4">
              <w:t>25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03191" w14:textId="77777777" w:rsidR="00A30809" w:rsidRPr="00FF72D4" w:rsidRDefault="00A30809" w:rsidP="005B5E43">
            <w:pPr>
              <w:pStyle w:val="aff0"/>
            </w:pPr>
            <w:r w:rsidRPr="00FF72D4">
              <w:t>36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A5CB7" w14:textId="77777777" w:rsidR="00A30809" w:rsidRPr="00535C9C" w:rsidRDefault="00A30809" w:rsidP="005B5E43">
            <w:pPr>
              <w:pStyle w:val="aff0"/>
            </w:pPr>
            <w:r w:rsidRPr="00535C9C">
              <w:t>18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3DEE6" w14:textId="77777777" w:rsidR="00A30809" w:rsidRPr="00D46EFF" w:rsidRDefault="00A30809" w:rsidP="005B5E43">
            <w:pPr>
              <w:pStyle w:val="aff0"/>
            </w:pPr>
            <w:r w:rsidRPr="00D46EFF">
              <w:t>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B18A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F606" w14:textId="77777777" w:rsidR="00A30809" w:rsidRPr="00D46EFF" w:rsidRDefault="00A30809" w:rsidP="005B5E43">
            <w:pPr>
              <w:pStyle w:val="aff0"/>
            </w:pPr>
            <w:r w:rsidRPr="00D46EFF">
              <w:t>24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3E37F" w14:textId="77777777" w:rsidR="00A30809" w:rsidRPr="00462AC6" w:rsidRDefault="00A30809" w:rsidP="005B5E43">
            <w:pPr>
              <w:pStyle w:val="aff0"/>
            </w:pPr>
            <w:r w:rsidRPr="00462AC6">
              <w:t>27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B7C7F" w14:textId="77777777" w:rsidR="00A30809" w:rsidRPr="005C0807" w:rsidRDefault="00A30809" w:rsidP="005B5E43">
            <w:pPr>
              <w:pStyle w:val="aff0"/>
            </w:pPr>
            <w:r w:rsidRPr="005C0807">
              <w:t>56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3C344" w14:textId="77777777" w:rsidR="00A30809" w:rsidRPr="006720A1" w:rsidRDefault="00A30809" w:rsidP="005B5E43">
            <w:pPr>
              <w:pStyle w:val="aff0"/>
            </w:pPr>
            <w:r w:rsidRPr="006720A1">
              <w:t>18</w:t>
            </w:r>
          </w:p>
        </w:tc>
      </w:tr>
      <w:tr w:rsidR="00A30809" w:rsidRPr="00F44700" w14:paraId="19F5765E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A327C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8F9DE7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A9A578" w14:textId="77777777" w:rsidR="00A30809" w:rsidRPr="00FF72D4" w:rsidRDefault="00A30809" w:rsidP="005B5E43">
            <w:pPr>
              <w:pStyle w:val="aff0"/>
            </w:pPr>
            <w:r w:rsidRPr="00FF72D4">
              <w:t>41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DE4DA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16D7E" w14:textId="77777777" w:rsidR="00A30809" w:rsidRPr="00535C9C" w:rsidRDefault="00A30809" w:rsidP="005B5E43">
            <w:pPr>
              <w:pStyle w:val="aff0"/>
            </w:pPr>
            <w:r w:rsidRPr="00535C9C">
              <w:t>30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23CA4" w14:textId="77777777" w:rsidR="00A30809" w:rsidRPr="00D46EFF" w:rsidRDefault="00A30809" w:rsidP="005B5E43">
            <w:pPr>
              <w:pStyle w:val="aff0"/>
            </w:pPr>
            <w:r w:rsidRPr="00D46EFF">
              <w:t>33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D061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F8823" w14:textId="77777777" w:rsidR="00A30809" w:rsidRPr="00D46EFF" w:rsidRDefault="00A30809" w:rsidP="005B5E43">
            <w:pPr>
              <w:pStyle w:val="aff0"/>
            </w:pPr>
            <w:r w:rsidRPr="00D46EFF">
              <w:t>40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649C8" w14:textId="77777777" w:rsidR="00A30809" w:rsidRPr="00462AC6" w:rsidRDefault="00A30809" w:rsidP="005B5E43">
            <w:pPr>
              <w:pStyle w:val="aff0"/>
            </w:pPr>
            <w:r w:rsidRPr="00462AC6">
              <w:t>45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A957CB" w14:textId="77777777" w:rsidR="00A30809" w:rsidRPr="005C0807" w:rsidRDefault="00A30809" w:rsidP="005B5E43">
            <w:pPr>
              <w:pStyle w:val="aff0"/>
            </w:pPr>
            <w:r w:rsidRPr="005C0807">
              <w:t>93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9FFC1" w14:textId="77777777" w:rsidR="00A30809" w:rsidRPr="006720A1" w:rsidRDefault="00A30809" w:rsidP="005B5E43">
            <w:pPr>
              <w:pStyle w:val="aff0"/>
            </w:pPr>
            <w:r w:rsidRPr="006720A1">
              <w:t>30</w:t>
            </w:r>
          </w:p>
        </w:tc>
      </w:tr>
      <w:tr w:rsidR="00A30809" w:rsidRPr="00FF72D4" w14:paraId="7F455855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8CAB329" w14:textId="77777777" w:rsidR="00A30809" w:rsidRPr="00E70CD3" w:rsidRDefault="00A30809" w:rsidP="005B5E43">
            <w:pPr>
              <w:pStyle w:val="aff0"/>
            </w:pPr>
            <w:r w:rsidRPr="00E70CD3">
              <w:t>Operation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4822E2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EFCA9" w14:textId="77777777" w:rsidR="00A30809" w:rsidRPr="00FF72D4" w:rsidRDefault="00A30809" w:rsidP="005B5E43">
            <w:pPr>
              <w:pStyle w:val="aff0"/>
            </w:pPr>
            <w:r w:rsidRPr="00FF72D4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FC0F4" w14:textId="77777777" w:rsidR="00A30809" w:rsidRPr="00FF72D4" w:rsidRDefault="00A30809" w:rsidP="005B5E43">
            <w:pPr>
              <w:pStyle w:val="aff0"/>
            </w:pPr>
            <w:r w:rsidRPr="00FF72D4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A1727" w14:textId="77777777" w:rsidR="00A30809" w:rsidRPr="00535C9C" w:rsidRDefault="00A30809" w:rsidP="005B5E43">
            <w:pPr>
              <w:pStyle w:val="aff0"/>
            </w:pPr>
            <w:r w:rsidRPr="00535C9C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6E3B9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AFEA8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853B0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F6CEB" w14:textId="77777777" w:rsidR="00A30809" w:rsidRPr="00462AC6" w:rsidRDefault="00A30809" w:rsidP="005B5E43">
            <w:pPr>
              <w:pStyle w:val="aff0"/>
            </w:pPr>
            <w:r w:rsidRPr="00462AC6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22F04" w14:textId="77777777" w:rsidR="00A30809" w:rsidRPr="005C0807" w:rsidRDefault="00A30809" w:rsidP="005B5E43">
            <w:pPr>
              <w:pStyle w:val="aff0"/>
            </w:pPr>
            <w:r w:rsidRPr="005C0807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27668" w14:textId="77777777" w:rsidR="00A30809" w:rsidRPr="006720A1" w:rsidRDefault="00A30809" w:rsidP="005B5E43">
            <w:pPr>
              <w:pStyle w:val="aff0"/>
            </w:pPr>
            <w:r w:rsidRPr="006720A1">
              <w:t>400</w:t>
            </w:r>
          </w:p>
        </w:tc>
      </w:tr>
      <w:tr w:rsidR="00A30809" w:rsidRPr="00F44700" w14:paraId="2915D6F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25AABF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830828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CA493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25E29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34507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BFA6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1371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BAE73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028A0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35A78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266FE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424D0601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5E5BB5E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1F0F9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6428A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3B04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E6F49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FEEA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454A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0D43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A8013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02BEC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1E076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5D25972B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EC26DD" w14:textId="77777777" w:rsidR="00A30809" w:rsidRPr="00E70CD3" w:rsidRDefault="00A30809" w:rsidP="005B5E43">
            <w:pPr>
              <w:pStyle w:val="aff0"/>
            </w:pPr>
            <w:r w:rsidRPr="00E70CD3">
              <w:t>Switch Instruments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9B9F3D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8AE6C" w14:textId="77777777" w:rsidR="00A30809" w:rsidRPr="00FF72D4" w:rsidRDefault="00A30809" w:rsidP="005B5E43">
            <w:pPr>
              <w:pStyle w:val="aff0"/>
            </w:pPr>
            <w:r w:rsidRPr="00FF72D4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80EBF" w14:textId="77777777" w:rsidR="00A30809" w:rsidRPr="00FF72D4" w:rsidRDefault="00A30809" w:rsidP="005B5E43">
            <w:pPr>
              <w:pStyle w:val="aff0"/>
            </w:pPr>
            <w:r w:rsidRPr="00FF72D4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A80FD" w14:textId="77777777" w:rsidR="00A30809" w:rsidRPr="00535C9C" w:rsidRDefault="00A30809" w:rsidP="005B5E43">
            <w:pPr>
              <w:pStyle w:val="aff0"/>
            </w:pPr>
            <w:r w:rsidRPr="00535C9C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34E50" w14:textId="77777777" w:rsidR="00A30809" w:rsidRPr="00D46EFF" w:rsidRDefault="00A30809" w:rsidP="005B5E43">
            <w:pPr>
              <w:pStyle w:val="aff0"/>
            </w:pPr>
            <w:r w:rsidRPr="00D46EFF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03C31" w14:textId="77777777" w:rsidR="00A30809" w:rsidRPr="00D46EFF" w:rsidRDefault="00A30809" w:rsidP="005B5E43">
            <w:pPr>
              <w:pStyle w:val="aff0"/>
            </w:pPr>
            <w:r w:rsidRPr="00D46EFF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1D136" w14:textId="77777777" w:rsidR="00A30809" w:rsidRPr="00D46EFF" w:rsidRDefault="00A30809" w:rsidP="005B5E43">
            <w:pPr>
              <w:pStyle w:val="aff0"/>
            </w:pPr>
            <w:r w:rsidRPr="00D46EFF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3BAF1" w14:textId="77777777" w:rsidR="00A30809" w:rsidRPr="00462AC6" w:rsidRDefault="00A30809" w:rsidP="005B5E43">
            <w:pPr>
              <w:pStyle w:val="aff0"/>
            </w:pPr>
            <w:r w:rsidRPr="00462AC6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79477" w14:textId="77777777" w:rsidR="00A30809" w:rsidRPr="005C0807" w:rsidRDefault="00A30809" w:rsidP="005B5E43">
            <w:pPr>
              <w:pStyle w:val="aff0"/>
            </w:pPr>
            <w:r w:rsidRPr="005C0807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7A3D9" w14:textId="77777777" w:rsidR="00A30809" w:rsidRPr="006720A1" w:rsidRDefault="00A30809" w:rsidP="005B5E43">
            <w:pPr>
              <w:pStyle w:val="aff0"/>
            </w:pPr>
            <w:r w:rsidRPr="006720A1">
              <w:t>1000</w:t>
            </w:r>
          </w:p>
        </w:tc>
      </w:tr>
      <w:tr w:rsidR="00A30809" w:rsidRPr="00F44700" w14:paraId="08974FEE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5369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AB52BC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1CC04" w14:textId="77777777" w:rsidR="00A30809" w:rsidRPr="00FF72D4" w:rsidRDefault="00A30809" w:rsidP="005B5E43">
            <w:pPr>
              <w:pStyle w:val="aff0"/>
            </w:pPr>
            <w:r w:rsidRPr="00FF72D4">
              <w:t>14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C877F" w14:textId="77777777" w:rsidR="00A30809" w:rsidRPr="00FF72D4" w:rsidRDefault="00A30809" w:rsidP="005B5E43">
            <w:pPr>
              <w:pStyle w:val="aff0"/>
            </w:pPr>
            <w:r w:rsidRPr="00FF72D4">
              <w:t>46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70F5E" w14:textId="77777777" w:rsidR="00A30809" w:rsidRPr="00535C9C" w:rsidRDefault="00A30809" w:rsidP="005B5E43">
            <w:pPr>
              <w:pStyle w:val="aff0"/>
            </w:pPr>
            <w:r w:rsidRPr="00535C9C">
              <w:t>36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56948" w14:textId="77777777" w:rsidR="00A30809" w:rsidRPr="00D46EFF" w:rsidRDefault="00A30809" w:rsidP="005B5E43">
            <w:pPr>
              <w:pStyle w:val="aff0"/>
            </w:pPr>
            <w:r w:rsidRPr="00D46EFF">
              <w:t>50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4CAB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1CD55" w14:textId="77777777" w:rsidR="00A30809" w:rsidRPr="00D46EFF" w:rsidRDefault="00A30809" w:rsidP="005B5E43">
            <w:pPr>
              <w:pStyle w:val="aff0"/>
            </w:pPr>
            <w:r w:rsidRPr="00D46EFF">
              <w:t>37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F2393" w14:textId="77777777" w:rsidR="00A30809" w:rsidRPr="00462AC6" w:rsidRDefault="00A30809" w:rsidP="005B5E43">
            <w:pPr>
              <w:pStyle w:val="aff0"/>
            </w:pPr>
            <w:r w:rsidRPr="00462AC6">
              <w:t>24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4953F" w14:textId="77777777" w:rsidR="00A30809" w:rsidRPr="005C0807" w:rsidRDefault="00A30809" w:rsidP="005B5E43">
            <w:pPr>
              <w:pStyle w:val="aff0"/>
            </w:pPr>
            <w:r w:rsidRPr="005C0807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E595E" w14:textId="77777777" w:rsidR="00A30809" w:rsidRPr="006720A1" w:rsidRDefault="00A30809" w:rsidP="005B5E43">
            <w:pPr>
              <w:pStyle w:val="aff0"/>
            </w:pPr>
            <w:r w:rsidRPr="006720A1">
              <w:t>90</w:t>
            </w:r>
          </w:p>
        </w:tc>
      </w:tr>
      <w:tr w:rsidR="00A30809" w:rsidRPr="00F44700" w14:paraId="6C1C34D9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21CB4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73E48F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3FA25" w14:textId="77777777" w:rsidR="00A30809" w:rsidRPr="00FF72D4" w:rsidRDefault="00A30809" w:rsidP="005B5E43">
            <w:pPr>
              <w:pStyle w:val="aff0"/>
            </w:pPr>
            <w:r w:rsidRPr="00FF72D4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04020" w14:textId="77777777" w:rsidR="00A30809" w:rsidRPr="00FF72D4" w:rsidRDefault="00A30809" w:rsidP="005B5E43">
            <w:pPr>
              <w:pStyle w:val="aff0"/>
            </w:pPr>
            <w:r w:rsidRPr="00FF72D4">
              <w:t>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8C791" w14:textId="77777777" w:rsidR="00A30809" w:rsidRPr="00535C9C" w:rsidRDefault="00A30809" w:rsidP="005B5E43">
            <w:pPr>
              <w:pStyle w:val="aff0"/>
            </w:pPr>
            <w:r w:rsidRPr="00535C9C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CEB82" w14:textId="77777777" w:rsidR="00A30809" w:rsidRPr="00D46EFF" w:rsidRDefault="00A30809" w:rsidP="005B5E43">
            <w:pPr>
              <w:pStyle w:val="aff0"/>
            </w:pPr>
            <w:r w:rsidRPr="00D46EFF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387F0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2AE04" w14:textId="77777777" w:rsidR="00A30809" w:rsidRPr="00D46EFF" w:rsidRDefault="00A30809" w:rsidP="005B5E43">
            <w:pPr>
              <w:pStyle w:val="aff0"/>
            </w:pPr>
            <w:r w:rsidRPr="00D46EFF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AD99F" w14:textId="77777777" w:rsidR="00A30809" w:rsidRPr="00462AC6" w:rsidRDefault="00A30809" w:rsidP="005B5E43">
            <w:pPr>
              <w:pStyle w:val="aff0"/>
            </w:pPr>
            <w:r w:rsidRPr="00462AC6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B8081" w14:textId="77777777" w:rsidR="00A30809" w:rsidRPr="005C0807" w:rsidRDefault="00A30809" w:rsidP="005B5E43">
            <w:pPr>
              <w:pStyle w:val="aff0"/>
            </w:pPr>
            <w:r w:rsidRPr="005C0807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DA33D" w14:textId="77777777" w:rsidR="00A30809" w:rsidRPr="006720A1" w:rsidRDefault="00A30809" w:rsidP="005B5E43">
            <w:pPr>
              <w:pStyle w:val="aff0"/>
            </w:pPr>
            <w:r w:rsidRPr="006720A1">
              <w:t>9</w:t>
            </w:r>
          </w:p>
        </w:tc>
      </w:tr>
      <w:tr w:rsidR="00A30809" w:rsidRPr="00FF72D4" w14:paraId="01EB87EF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452EF" w14:textId="77777777" w:rsidR="00A30809" w:rsidRPr="00E70CD3" w:rsidRDefault="00A30809" w:rsidP="005B5E43">
            <w:pPr>
              <w:pStyle w:val="aff0"/>
            </w:pPr>
            <w:r w:rsidRPr="00E70CD3">
              <w:t>Sequence Elements 1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8E5618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9A432" w14:textId="77777777" w:rsidR="00A30809" w:rsidRPr="00FF72D4" w:rsidRDefault="00A30809" w:rsidP="005B5E43">
            <w:pPr>
              <w:pStyle w:val="aff0"/>
            </w:pPr>
            <w:r w:rsidRPr="00FF72D4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CE4F6" w14:textId="77777777" w:rsidR="00A30809" w:rsidRPr="00FF72D4" w:rsidRDefault="00A30809" w:rsidP="005B5E43">
            <w:pPr>
              <w:pStyle w:val="aff0"/>
            </w:pPr>
            <w:r w:rsidRPr="00FF72D4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88032" w14:textId="77777777" w:rsidR="00A30809" w:rsidRPr="00535C9C" w:rsidRDefault="00A30809" w:rsidP="005B5E43">
            <w:pPr>
              <w:pStyle w:val="aff0"/>
            </w:pPr>
            <w:r w:rsidRPr="00535C9C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AB4F0" w14:textId="77777777" w:rsidR="00A30809" w:rsidRPr="00D46EFF" w:rsidRDefault="00A30809" w:rsidP="005B5E43">
            <w:pPr>
              <w:pStyle w:val="aff0"/>
            </w:pPr>
            <w:r w:rsidRPr="00D46EFF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C2C8F" w14:textId="77777777" w:rsidR="00A30809" w:rsidRPr="00D46EFF" w:rsidRDefault="00A30809" w:rsidP="005B5E43">
            <w:pPr>
              <w:pStyle w:val="aff0"/>
            </w:pPr>
            <w:r w:rsidRPr="00D46EFF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64DD3" w14:textId="77777777" w:rsidR="00A30809" w:rsidRPr="00D46EFF" w:rsidRDefault="00A30809" w:rsidP="005B5E43">
            <w:pPr>
              <w:pStyle w:val="aff0"/>
            </w:pPr>
            <w:r w:rsidRPr="00D46EFF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49CB9" w14:textId="77777777" w:rsidR="00A30809" w:rsidRPr="00462AC6" w:rsidRDefault="00A30809" w:rsidP="005B5E43">
            <w:pPr>
              <w:pStyle w:val="aff0"/>
            </w:pPr>
            <w:r w:rsidRPr="00462AC6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D55D4" w14:textId="77777777" w:rsidR="00A30809" w:rsidRPr="005C0807" w:rsidRDefault="00A30809" w:rsidP="005B5E43">
            <w:pPr>
              <w:pStyle w:val="aff0"/>
            </w:pPr>
            <w:r w:rsidRPr="005C0807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259CB" w14:textId="77777777" w:rsidR="00A30809" w:rsidRPr="006720A1" w:rsidRDefault="00A30809" w:rsidP="005B5E43">
            <w:pPr>
              <w:pStyle w:val="aff0"/>
            </w:pPr>
            <w:r w:rsidRPr="006720A1">
              <w:t>700</w:t>
            </w:r>
          </w:p>
        </w:tc>
      </w:tr>
      <w:tr w:rsidR="00A30809" w:rsidRPr="00F44700" w14:paraId="738816D2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A7E5E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5EABE0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4850C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0DA94" w14:textId="77777777" w:rsidR="00A30809" w:rsidRPr="00FF72D4" w:rsidRDefault="00A30809" w:rsidP="005B5E43">
            <w:pPr>
              <w:pStyle w:val="aff0"/>
            </w:pPr>
            <w:r w:rsidRPr="00FF72D4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E229B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248A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B3A23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24560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C6D09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FC12C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72BA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7680441A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E05A8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E61D6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C1253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7F436" w14:textId="77777777" w:rsidR="00A30809" w:rsidRPr="00FF72D4" w:rsidRDefault="00A30809" w:rsidP="005B5E43">
            <w:pPr>
              <w:pStyle w:val="aff0"/>
            </w:pPr>
            <w:r w:rsidRPr="00FF72D4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09157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46249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B86C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D53B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220EC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5DE79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46841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5385DD21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C18605" w14:textId="77777777" w:rsidR="00A30809" w:rsidRPr="00E70CD3" w:rsidRDefault="00A30809" w:rsidP="005B5E43">
            <w:pPr>
              <w:pStyle w:val="aff0"/>
            </w:pPr>
            <w:r w:rsidRPr="00E70CD3">
              <w:t>Faceplate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F28EF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23EBA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D409D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46EBF" w14:textId="77777777" w:rsidR="00A30809" w:rsidRPr="00535C9C" w:rsidRDefault="00A30809" w:rsidP="005B5E43">
            <w:pPr>
              <w:pStyle w:val="aff0"/>
            </w:pPr>
            <w:r w:rsidRPr="00535C9C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97991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983F8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8A832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95D9B" w14:textId="77777777" w:rsidR="00A30809" w:rsidRPr="00462AC6" w:rsidRDefault="00A30809" w:rsidP="005B5E43">
            <w:pPr>
              <w:pStyle w:val="aff0"/>
            </w:pPr>
            <w:r w:rsidRPr="00462AC6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8DC2D" w14:textId="77777777" w:rsidR="00A30809" w:rsidRPr="005C0807" w:rsidRDefault="00A30809" w:rsidP="005B5E43">
            <w:pPr>
              <w:pStyle w:val="aff0"/>
            </w:pPr>
            <w:r w:rsidRPr="005C0807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36E28" w14:textId="77777777" w:rsidR="00A30809" w:rsidRPr="006720A1" w:rsidRDefault="00A30809" w:rsidP="005B5E43">
            <w:pPr>
              <w:pStyle w:val="aff0"/>
            </w:pPr>
            <w:r w:rsidRPr="006720A1">
              <w:t>200</w:t>
            </w:r>
          </w:p>
        </w:tc>
      </w:tr>
      <w:tr w:rsidR="00A30809" w:rsidRPr="00F44700" w14:paraId="2A8312A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12AB5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034EC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B3367" w14:textId="77777777" w:rsidR="00A30809" w:rsidRPr="00FF72D4" w:rsidRDefault="00A30809" w:rsidP="005B5E43">
            <w:pPr>
              <w:pStyle w:val="aff0"/>
            </w:pPr>
            <w:r w:rsidRPr="00FF72D4">
              <w:t>17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FBEF3" w14:textId="77777777" w:rsidR="00A30809" w:rsidRPr="00FF72D4" w:rsidRDefault="00A30809" w:rsidP="005B5E43">
            <w:pPr>
              <w:pStyle w:val="aff0"/>
            </w:pPr>
            <w:r w:rsidRPr="00FF72D4">
              <w:t>33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D4387" w14:textId="77777777" w:rsidR="00A30809" w:rsidRPr="00535C9C" w:rsidRDefault="00A30809" w:rsidP="005B5E43">
            <w:pPr>
              <w:pStyle w:val="aff0"/>
            </w:pPr>
            <w:r w:rsidRPr="00535C9C">
              <w:t>28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43DF4" w14:textId="77777777" w:rsidR="00A30809" w:rsidRPr="00D46EFF" w:rsidRDefault="00A30809" w:rsidP="005B5E43">
            <w:pPr>
              <w:pStyle w:val="aff0"/>
            </w:pPr>
            <w:r w:rsidRPr="00D46EFF">
              <w:t>48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97E0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58C57" w14:textId="77777777" w:rsidR="00A30809" w:rsidRPr="00D46EFF" w:rsidRDefault="00A30809" w:rsidP="005B5E43">
            <w:pPr>
              <w:pStyle w:val="aff0"/>
            </w:pPr>
            <w:r w:rsidRPr="00D46EFF">
              <w:t>37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5DAB8" w14:textId="77777777" w:rsidR="00A30809" w:rsidRPr="00462AC6" w:rsidRDefault="00A30809" w:rsidP="005B5E43">
            <w:pPr>
              <w:pStyle w:val="aff0"/>
            </w:pPr>
            <w:r w:rsidRPr="00462AC6">
              <w:t>63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9B03" w14:textId="77777777" w:rsidR="00A30809" w:rsidRPr="005C0807" w:rsidRDefault="00A30809" w:rsidP="005B5E43">
            <w:pPr>
              <w:pStyle w:val="aff0"/>
            </w:pPr>
            <w:r w:rsidRPr="005C0807">
              <w:t>119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B9795" w14:textId="77777777" w:rsidR="00A30809" w:rsidRPr="006720A1" w:rsidRDefault="00A30809" w:rsidP="005B5E43">
            <w:pPr>
              <w:pStyle w:val="aff0"/>
            </w:pPr>
            <w:r w:rsidRPr="006720A1">
              <w:t>29</w:t>
            </w:r>
          </w:p>
        </w:tc>
      </w:tr>
      <w:tr w:rsidR="00A30809" w:rsidRPr="00F44700" w14:paraId="02C7D06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EB316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D90B7E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A929A" w14:textId="77777777" w:rsidR="00A30809" w:rsidRPr="00FF72D4" w:rsidRDefault="00A30809" w:rsidP="005B5E43">
            <w:pPr>
              <w:pStyle w:val="aff0"/>
            </w:pPr>
            <w:r w:rsidRPr="00FF72D4">
              <w:t>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6FB45" w14:textId="77777777" w:rsidR="00A30809" w:rsidRPr="00FF72D4" w:rsidRDefault="00A30809" w:rsidP="005B5E43">
            <w:pPr>
              <w:pStyle w:val="aff0"/>
            </w:pPr>
            <w:r w:rsidRPr="00FF72D4">
              <w:t>16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255A5" w14:textId="77777777" w:rsidR="00A30809" w:rsidRPr="00535C9C" w:rsidRDefault="00A30809" w:rsidP="005B5E43">
            <w:pPr>
              <w:pStyle w:val="aff0"/>
            </w:pPr>
            <w:r w:rsidRPr="00535C9C">
              <w:t>14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C4AAC" w14:textId="77777777" w:rsidR="00A30809" w:rsidRPr="00D46EFF" w:rsidRDefault="00A30809" w:rsidP="005B5E43">
            <w:pPr>
              <w:pStyle w:val="aff0"/>
            </w:pPr>
            <w:r w:rsidRPr="00D46EFF">
              <w:t>24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9770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77AD1" w14:textId="77777777" w:rsidR="00A30809" w:rsidRPr="00D46EFF" w:rsidRDefault="00A30809" w:rsidP="005B5E43">
            <w:pPr>
              <w:pStyle w:val="aff0"/>
            </w:pPr>
            <w:r w:rsidRPr="00D46EFF">
              <w:t>18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F7DC5" w14:textId="77777777" w:rsidR="00A30809" w:rsidRPr="00462AC6" w:rsidRDefault="00A30809" w:rsidP="005B5E43">
            <w:pPr>
              <w:pStyle w:val="aff0"/>
            </w:pPr>
            <w:r w:rsidRPr="00462AC6">
              <w:t>31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899E1" w14:textId="77777777" w:rsidR="00A30809" w:rsidRPr="005C0807" w:rsidRDefault="00A30809" w:rsidP="005B5E43">
            <w:pPr>
              <w:pStyle w:val="aff0"/>
            </w:pPr>
            <w:r w:rsidRPr="005C0807">
              <w:t>59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3FFC5" w14:textId="77777777" w:rsidR="00A30809" w:rsidRPr="006720A1" w:rsidRDefault="00A30809" w:rsidP="005B5E43">
            <w:pPr>
              <w:pStyle w:val="aff0"/>
            </w:pPr>
            <w:r w:rsidRPr="006720A1">
              <w:t>14</w:t>
            </w:r>
          </w:p>
        </w:tc>
      </w:tr>
      <w:tr w:rsidR="00A30809" w:rsidRPr="00FF72D4" w14:paraId="08C3DED1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93D7B7" w14:textId="77777777" w:rsidR="00A30809" w:rsidRPr="00E70CD3" w:rsidRDefault="00A30809" w:rsidP="005B5E43">
            <w:pPr>
              <w:pStyle w:val="aff0"/>
            </w:pPr>
            <w:r w:rsidRPr="00E70CD3">
              <w:t>Logic Operation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6A7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BDAAD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10654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C7226" w14:textId="77777777" w:rsidR="00A30809" w:rsidRPr="00535C9C" w:rsidRDefault="00A30809" w:rsidP="005B5E43">
            <w:pPr>
              <w:pStyle w:val="aff0"/>
            </w:pPr>
            <w:r w:rsidRPr="00535C9C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3E708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305D4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393D2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AB83B" w14:textId="77777777" w:rsidR="00A30809" w:rsidRPr="00462AC6" w:rsidRDefault="00A30809" w:rsidP="005B5E43">
            <w:pPr>
              <w:pStyle w:val="aff0"/>
            </w:pPr>
            <w:r w:rsidRPr="00462AC6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A7A36" w14:textId="77777777" w:rsidR="00A30809" w:rsidRPr="005C0807" w:rsidRDefault="00A30809" w:rsidP="005B5E43">
            <w:pPr>
              <w:pStyle w:val="aff0"/>
            </w:pPr>
            <w:r w:rsidRPr="005C0807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F4E18" w14:textId="77777777" w:rsidR="00A30809" w:rsidRPr="006720A1" w:rsidRDefault="00A30809" w:rsidP="005B5E43">
            <w:pPr>
              <w:pStyle w:val="aff0"/>
            </w:pPr>
            <w:r w:rsidRPr="006720A1">
              <w:t>200</w:t>
            </w:r>
          </w:p>
        </w:tc>
      </w:tr>
      <w:tr w:rsidR="00A30809" w:rsidRPr="00F44700" w14:paraId="2ED65B3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7A136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071AE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5EA9D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67108" w14:textId="77777777" w:rsidR="00A30809" w:rsidRPr="00FF72D4" w:rsidRDefault="00A30809" w:rsidP="005B5E43">
            <w:pPr>
              <w:pStyle w:val="aff0"/>
            </w:pPr>
            <w:r w:rsidRPr="00FF72D4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449A" w14:textId="77777777" w:rsidR="00A30809" w:rsidRPr="00535C9C" w:rsidRDefault="00A30809" w:rsidP="005B5E43">
            <w:pPr>
              <w:pStyle w:val="aff0"/>
            </w:pPr>
            <w:r w:rsidRPr="00535C9C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3BC2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6402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89234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DB3E7" w14:textId="77777777" w:rsidR="00A30809" w:rsidRPr="00462AC6" w:rsidRDefault="00A30809" w:rsidP="005B5E43">
            <w:pPr>
              <w:pStyle w:val="aff0"/>
            </w:pPr>
            <w:r w:rsidRPr="00462AC6">
              <w:t>62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B64AF" w14:textId="77777777" w:rsidR="00A30809" w:rsidRPr="005C0807" w:rsidRDefault="00A30809" w:rsidP="005B5E43">
            <w:pPr>
              <w:pStyle w:val="aff0"/>
            </w:pPr>
            <w:r w:rsidRPr="005C0807">
              <w:t>15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25728" w14:textId="77777777" w:rsidR="00A30809" w:rsidRPr="006720A1" w:rsidRDefault="00A30809" w:rsidP="005B5E43">
            <w:pPr>
              <w:pStyle w:val="aff0"/>
            </w:pPr>
            <w:r w:rsidRPr="006720A1">
              <w:t>31</w:t>
            </w:r>
          </w:p>
        </w:tc>
      </w:tr>
      <w:tr w:rsidR="00A30809" w:rsidRPr="00F44700" w14:paraId="085E1190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73ED4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22BAD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24B9D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B8F9E" w14:textId="77777777" w:rsidR="00A30809" w:rsidRPr="00FF72D4" w:rsidRDefault="00A30809" w:rsidP="005B5E43">
            <w:pPr>
              <w:pStyle w:val="aff0"/>
            </w:pPr>
            <w:r w:rsidRPr="00FF72D4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1621D" w14:textId="77777777" w:rsidR="00A30809" w:rsidRPr="00535C9C" w:rsidRDefault="00A30809" w:rsidP="005B5E43">
            <w:pPr>
              <w:pStyle w:val="aff0"/>
            </w:pPr>
            <w:r w:rsidRPr="00535C9C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DB17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E5EF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E70F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08CE5" w14:textId="77777777" w:rsidR="00A30809" w:rsidRPr="00462AC6" w:rsidRDefault="00A30809" w:rsidP="005B5E43">
            <w:pPr>
              <w:pStyle w:val="aff0"/>
            </w:pPr>
            <w:r w:rsidRPr="00462AC6">
              <w:t>31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A0D06" w14:textId="77777777" w:rsidR="00A30809" w:rsidRPr="005C0807" w:rsidRDefault="00A30809" w:rsidP="005B5E43">
            <w:pPr>
              <w:pStyle w:val="aff0"/>
            </w:pPr>
            <w:r w:rsidRPr="005C0807">
              <w:t>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2853C" w14:textId="77777777" w:rsidR="00A30809" w:rsidRPr="006720A1" w:rsidRDefault="00A30809" w:rsidP="005B5E43">
            <w:pPr>
              <w:pStyle w:val="aff0"/>
            </w:pPr>
            <w:r w:rsidRPr="006720A1">
              <w:t>15</w:t>
            </w:r>
          </w:p>
        </w:tc>
      </w:tr>
      <w:tr w:rsidR="00A30809" w:rsidRPr="00FF72D4" w14:paraId="50E717D9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D46EB9" w14:textId="77777777" w:rsidR="00A30809" w:rsidRPr="00E70CD3" w:rsidRDefault="00A30809" w:rsidP="005B5E43">
            <w:pPr>
              <w:pStyle w:val="aff0"/>
            </w:pPr>
            <w:r w:rsidRPr="00E70CD3">
              <w:t>Sequence Elements 2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A86588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BE055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9F320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0C8BA" w14:textId="77777777" w:rsidR="00A30809" w:rsidRPr="00535C9C" w:rsidRDefault="00A30809" w:rsidP="005B5E43">
            <w:pPr>
              <w:pStyle w:val="aff0"/>
            </w:pPr>
            <w:r w:rsidRPr="00535C9C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14097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7C376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26135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7F1D8" w14:textId="77777777" w:rsidR="00A30809" w:rsidRPr="00462AC6" w:rsidRDefault="00A30809" w:rsidP="005B5E43">
            <w:pPr>
              <w:pStyle w:val="aff0"/>
            </w:pPr>
            <w:r w:rsidRPr="00462AC6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598CD" w14:textId="77777777" w:rsidR="00A30809" w:rsidRPr="005C0807" w:rsidRDefault="00A30809" w:rsidP="005B5E43">
            <w:pPr>
              <w:pStyle w:val="aff0"/>
            </w:pPr>
            <w:r w:rsidRPr="005C0807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3C631" w14:textId="77777777" w:rsidR="00A30809" w:rsidRPr="006720A1" w:rsidRDefault="00A30809" w:rsidP="005B5E43">
            <w:pPr>
              <w:pStyle w:val="aff0"/>
            </w:pPr>
            <w:r w:rsidRPr="006720A1">
              <w:t>200</w:t>
            </w:r>
          </w:p>
        </w:tc>
      </w:tr>
      <w:tr w:rsidR="00A30809" w:rsidRPr="00F44700" w14:paraId="63322880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AB5B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697404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464B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8A13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D8FF3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8365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A8CDE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AD68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49D28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DF680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666CA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513DC578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89D8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01483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FE8F1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82910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C1789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FE2F9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33C34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9773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09C5A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B1B30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EC8E6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55BBD1CC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CD62FC" w14:textId="77777777" w:rsidR="00A30809" w:rsidRPr="00E70CD3" w:rsidRDefault="00A30809" w:rsidP="005B5E43">
            <w:pPr>
              <w:pStyle w:val="aff0"/>
            </w:pPr>
            <w:r w:rsidRPr="00E70CD3">
              <w:t>Batch Data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5B47F1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3E60F" w14:textId="77777777" w:rsidR="00A30809" w:rsidRPr="00FF72D4" w:rsidRDefault="00A30809" w:rsidP="005B5E43">
            <w:pPr>
              <w:pStyle w:val="aff0"/>
            </w:pPr>
            <w:r w:rsidRPr="00FF72D4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D8A71" w14:textId="77777777" w:rsidR="00A30809" w:rsidRPr="00FF72D4" w:rsidRDefault="00A30809" w:rsidP="005B5E43">
            <w:pPr>
              <w:pStyle w:val="aff0"/>
            </w:pPr>
            <w:r w:rsidRPr="00FF72D4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4E558" w14:textId="77777777" w:rsidR="00A30809" w:rsidRPr="00535C9C" w:rsidRDefault="00A30809" w:rsidP="005B5E43">
            <w:pPr>
              <w:pStyle w:val="aff0"/>
            </w:pPr>
            <w:r w:rsidRPr="00535C9C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F4812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CB1FB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4C30C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B8D88" w14:textId="77777777" w:rsidR="00A30809" w:rsidRPr="00462AC6" w:rsidRDefault="00A30809" w:rsidP="005B5E43">
            <w:pPr>
              <w:pStyle w:val="aff0"/>
            </w:pPr>
            <w:r w:rsidRPr="00462AC6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18302" w14:textId="77777777" w:rsidR="00A30809" w:rsidRPr="005C0807" w:rsidRDefault="00A30809" w:rsidP="005B5E43">
            <w:pPr>
              <w:pStyle w:val="aff0"/>
            </w:pPr>
            <w:r w:rsidRPr="005C0807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BAD15" w14:textId="77777777" w:rsidR="00A30809" w:rsidRPr="006720A1" w:rsidRDefault="00A30809" w:rsidP="005B5E43">
            <w:pPr>
              <w:pStyle w:val="aff0"/>
            </w:pPr>
            <w:r w:rsidRPr="006720A1">
              <w:t>400</w:t>
            </w:r>
          </w:p>
        </w:tc>
      </w:tr>
      <w:tr w:rsidR="00A30809" w:rsidRPr="00F44700" w14:paraId="1A76AA64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C70C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F4AD3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653E6" w14:textId="77777777" w:rsidR="00A30809" w:rsidRPr="00FF72D4" w:rsidRDefault="00A30809" w:rsidP="005B5E43">
            <w:pPr>
              <w:pStyle w:val="aff0"/>
            </w:pPr>
            <w:r w:rsidRPr="00FF72D4">
              <w:t>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70D3" w14:textId="77777777" w:rsidR="00A30809" w:rsidRPr="00FF72D4" w:rsidRDefault="00A30809" w:rsidP="005B5E43">
            <w:pPr>
              <w:pStyle w:val="aff0"/>
            </w:pPr>
            <w:r w:rsidRPr="00FF72D4">
              <w:t>25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E396D" w14:textId="77777777" w:rsidR="00A30809" w:rsidRPr="00535C9C" w:rsidRDefault="00A30809" w:rsidP="005B5E43">
            <w:pPr>
              <w:pStyle w:val="aff0"/>
            </w:pPr>
            <w:r w:rsidRPr="00535C9C">
              <w:t>13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DDE4A" w14:textId="77777777" w:rsidR="00A30809" w:rsidRPr="00D46EFF" w:rsidRDefault="00A30809" w:rsidP="005B5E43">
            <w:pPr>
              <w:pStyle w:val="aff0"/>
            </w:pPr>
            <w:r w:rsidRPr="00D46EFF">
              <w:t>24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5B8F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5ADC8" w14:textId="77777777" w:rsidR="00A30809" w:rsidRPr="00D46EFF" w:rsidRDefault="00A30809" w:rsidP="005B5E43">
            <w:pPr>
              <w:pStyle w:val="aff0"/>
            </w:pPr>
            <w:r w:rsidRPr="00D46EFF">
              <w:t>22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88128" w14:textId="77777777" w:rsidR="00A30809" w:rsidRPr="00462AC6" w:rsidRDefault="00A30809" w:rsidP="005B5E43">
            <w:pPr>
              <w:pStyle w:val="aff0"/>
            </w:pPr>
            <w:r w:rsidRPr="00462AC6">
              <w:t>47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FE1E2" w14:textId="77777777" w:rsidR="00A30809" w:rsidRPr="005C0807" w:rsidRDefault="00A30809" w:rsidP="005B5E43">
            <w:pPr>
              <w:pStyle w:val="aff0"/>
            </w:pPr>
            <w:r w:rsidRPr="005C0807">
              <w:t>46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94270" w14:textId="77777777" w:rsidR="00A30809" w:rsidRPr="006720A1" w:rsidRDefault="00A30809" w:rsidP="005B5E43">
            <w:pPr>
              <w:pStyle w:val="aff0"/>
            </w:pPr>
            <w:r w:rsidRPr="006720A1">
              <w:t>19</w:t>
            </w:r>
          </w:p>
        </w:tc>
      </w:tr>
      <w:tr w:rsidR="00A30809" w:rsidRPr="00F44700" w14:paraId="0D4574A2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380C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20A3A4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2B7C0" w14:textId="77777777" w:rsidR="00A30809" w:rsidRPr="00FF72D4" w:rsidRDefault="00A30809" w:rsidP="005B5E43">
            <w:pPr>
              <w:pStyle w:val="aff0"/>
            </w:pPr>
            <w:r w:rsidRPr="00FF72D4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00D2D" w14:textId="77777777" w:rsidR="00A30809" w:rsidRPr="00FF72D4" w:rsidRDefault="00A30809" w:rsidP="005B5E43">
            <w:pPr>
              <w:pStyle w:val="aff0"/>
            </w:pPr>
            <w:r w:rsidRPr="00FF72D4">
              <w:t>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65BAC" w14:textId="77777777" w:rsidR="00A30809" w:rsidRPr="00535C9C" w:rsidRDefault="00A30809" w:rsidP="005B5E43">
            <w:pPr>
              <w:pStyle w:val="aff0"/>
            </w:pPr>
            <w:r w:rsidRPr="00535C9C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7DE00" w14:textId="77777777" w:rsidR="00A30809" w:rsidRPr="00D46EFF" w:rsidRDefault="00A30809" w:rsidP="005B5E43">
            <w:pPr>
              <w:pStyle w:val="aff0"/>
            </w:pPr>
            <w:r w:rsidRPr="00D46EFF">
              <w:t>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CA46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BEDBF" w14:textId="77777777" w:rsidR="00A30809" w:rsidRPr="00D46EFF" w:rsidRDefault="00A30809" w:rsidP="005B5E43">
            <w:pPr>
              <w:pStyle w:val="aff0"/>
            </w:pPr>
            <w:r w:rsidRPr="00D46EFF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6232" w14:textId="77777777" w:rsidR="00A30809" w:rsidRPr="00462AC6" w:rsidRDefault="00A30809" w:rsidP="005B5E43">
            <w:pPr>
              <w:pStyle w:val="aff0"/>
            </w:pPr>
            <w:r w:rsidRPr="00462AC6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FFFA5" w14:textId="77777777" w:rsidR="00A30809" w:rsidRPr="005C0807" w:rsidRDefault="00A30809" w:rsidP="005B5E43">
            <w:pPr>
              <w:pStyle w:val="aff0"/>
            </w:pPr>
            <w:r w:rsidRPr="005C0807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F0A94" w14:textId="77777777" w:rsidR="00A30809" w:rsidRPr="006720A1" w:rsidRDefault="00A30809" w:rsidP="005B5E43">
            <w:pPr>
              <w:pStyle w:val="aff0"/>
            </w:pPr>
            <w:r w:rsidRPr="006720A1">
              <w:t>4</w:t>
            </w:r>
          </w:p>
        </w:tc>
      </w:tr>
      <w:tr w:rsidR="00A30809" w:rsidRPr="00FF72D4" w14:paraId="270800F5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982C6B" w14:textId="77777777" w:rsidR="00A30809" w:rsidRPr="00E70CD3" w:rsidRDefault="00A30809" w:rsidP="005B5E43">
            <w:pPr>
              <w:pStyle w:val="aff0"/>
            </w:pPr>
            <w:r w:rsidRPr="00E70CD3">
              <w:t>Sequence [M-Size]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ECCCDE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C408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5749B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7433C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B485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2E8AE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5221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9C61C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226BF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5298E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499BEBCA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97EB5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1EDF70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EA4ED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9FEC1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EDFBF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A6D9E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C07F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A3FB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BE132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B0319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297F2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5146D305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18C28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5ACA54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0AC4A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E806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1C504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0081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41C5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F6343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FC35A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62E82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310C2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75612C52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1A3A10" w14:textId="77777777" w:rsidR="00A30809" w:rsidRPr="00E70CD3" w:rsidRDefault="00A30809" w:rsidP="005B5E43">
            <w:pPr>
              <w:pStyle w:val="aff0"/>
            </w:pPr>
            <w:r w:rsidRPr="00E70CD3">
              <w:t>Sequence [L-Size]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324A1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0F266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02D1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F8754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77A8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4852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5098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B4A26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86001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7FC26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22000289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EE42EC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8A1865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6D18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1052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08715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B148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9DF0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DCA7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C2B1D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EDE1D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BCBA3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188D4405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DFED5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63302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F907F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7178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E6326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E58C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FEDE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6B88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28F7B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71323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5FB0F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6C2458B6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7737EC" w14:textId="77777777" w:rsidR="00A30809" w:rsidRPr="00E70CD3" w:rsidRDefault="00A30809" w:rsidP="005B5E43">
            <w:pPr>
              <w:pStyle w:val="aff0"/>
            </w:pPr>
            <w:r w:rsidRPr="00E70CD3">
              <w:t>Unit Operation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A95D3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9997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22515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553D9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E85A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AE92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F7D1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DF7B3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4780C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E6563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4A93AA74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C1E7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D9F893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1F97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C30C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9424D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15A5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48C2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2BE3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82756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9E289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488DF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00AA853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EFD0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CF989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DE55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536DF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6B5E5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CE47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56DA3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C003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07346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340F5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FF302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109072F1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67C8F" w14:textId="77777777" w:rsidR="00A30809" w:rsidRPr="00E70CD3" w:rsidRDefault="00A30809" w:rsidP="005B5E43">
            <w:pPr>
              <w:pStyle w:val="aff0"/>
            </w:pPr>
            <w:r w:rsidRPr="00E70CD3">
              <w:t>Unit Instruments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5360B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71CE7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7E12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D3C32" w14:textId="77777777" w:rsidR="00A30809" w:rsidRPr="00535C9C" w:rsidRDefault="00A30809" w:rsidP="005B5E43">
            <w:pPr>
              <w:pStyle w:val="aff0"/>
            </w:pPr>
            <w:r w:rsidRPr="00535C9C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B4B31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0688C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7A338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D6574" w14:textId="77777777" w:rsidR="00A30809" w:rsidRPr="00462AC6" w:rsidRDefault="00A30809" w:rsidP="005B5E43">
            <w:pPr>
              <w:pStyle w:val="aff0"/>
            </w:pPr>
            <w:r w:rsidRPr="00462AC6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9B8E8" w14:textId="77777777" w:rsidR="00A30809" w:rsidRPr="005C0807" w:rsidRDefault="00A30809" w:rsidP="005B5E43">
            <w:pPr>
              <w:pStyle w:val="aff0"/>
            </w:pPr>
            <w:r w:rsidRPr="005C0807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764BC" w14:textId="77777777" w:rsidR="00A30809" w:rsidRPr="006720A1" w:rsidRDefault="00A30809" w:rsidP="005B5E43">
            <w:pPr>
              <w:pStyle w:val="aff0"/>
            </w:pPr>
            <w:r w:rsidRPr="006720A1">
              <w:t>60</w:t>
            </w:r>
          </w:p>
        </w:tc>
      </w:tr>
      <w:tr w:rsidR="00A30809" w:rsidRPr="00F44700" w14:paraId="2DB37C79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63795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DF1329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F096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8717B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67D4E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222AE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94519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CD2C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E2DEC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4A195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7ABB8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472086A8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B047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87478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914DB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1F9BD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69BE0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6E6D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3D4A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1C3C4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FF96B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02EB9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D5988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148A4F4C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DAA31D" w14:textId="77777777" w:rsidR="00A30809" w:rsidRPr="00E70CD3" w:rsidRDefault="00A30809" w:rsidP="005B5E43">
            <w:pPr>
              <w:pStyle w:val="aff0"/>
            </w:pPr>
            <w:r w:rsidRPr="00E70CD3">
              <w:t>Total Number of Function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05F5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62AE0" w14:textId="77777777" w:rsidR="00A30809" w:rsidRPr="00FF72D4" w:rsidRDefault="00A30809" w:rsidP="005B5E43">
            <w:pPr>
              <w:pStyle w:val="aff0"/>
            </w:pPr>
            <w:r w:rsidRPr="00FF72D4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7BBE7" w14:textId="77777777" w:rsidR="00A30809" w:rsidRPr="00FF72D4" w:rsidRDefault="00A30809" w:rsidP="005B5E43">
            <w:pPr>
              <w:pStyle w:val="aff0"/>
            </w:pPr>
            <w:r w:rsidRPr="00FF72D4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04F4D" w14:textId="77777777" w:rsidR="00A30809" w:rsidRPr="00535C9C" w:rsidRDefault="00A30809" w:rsidP="005B5E43">
            <w:pPr>
              <w:pStyle w:val="aff0"/>
            </w:pPr>
            <w:r w:rsidRPr="00535C9C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F3AA1" w14:textId="77777777" w:rsidR="00A30809" w:rsidRPr="00D46EFF" w:rsidRDefault="00A30809" w:rsidP="005B5E43">
            <w:pPr>
              <w:pStyle w:val="aff0"/>
            </w:pPr>
            <w:r w:rsidRPr="00D46EFF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8FD7D" w14:textId="77777777" w:rsidR="00A30809" w:rsidRPr="00D46EFF" w:rsidRDefault="00A30809" w:rsidP="005B5E43">
            <w:pPr>
              <w:pStyle w:val="aff0"/>
            </w:pPr>
            <w:r w:rsidRPr="00D46EFF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19DCB" w14:textId="77777777" w:rsidR="00A30809" w:rsidRPr="00D46EFF" w:rsidRDefault="00A30809" w:rsidP="005B5E43">
            <w:pPr>
              <w:pStyle w:val="aff0"/>
            </w:pPr>
            <w:r w:rsidRPr="00D46EFF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F587A" w14:textId="77777777" w:rsidR="00A30809" w:rsidRPr="00462AC6" w:rsidRDefault="00A30809" w:rsidP="005B5E43">
            <w:pPr>
              <w:pStyle w:val="aff0"/>
            </w:pPr>
            <w:r w:rsidRPr="00462AC6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1119" w14:textId="77777777" w:rsidR="00A30809" w:rsidRPr="005C0807" w:rsidRDefault="00A30809" w:rsidP="005B5E43">
            <w:pPr>
              <w:pStyle w:val="aff0"/>
            </w:pPr>
            <w:r w:rsidRPr="005C0807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69837" w14:textId="77777777" w:rsidR="00A30809" w:rsidRPr="006720A1" w:rsidRDefault="00A30809" w:rsidP="005B5E43">
            <w:pPr>
              <w:pStyle w:val="aff0"/>
            </w:pPr>
            <w:r w:rsidRPr="006720A1">
              <w:t>5520</w:t>
            </w:r>
          </w:p>
        </w:tc>
      </w:tr>
      <w:tr w:rsidR="00A30809" w:rsidRPr="00F44700" w14:paraId="3F0A1F3B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0DDDE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1C5D86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3CA948" w14:textId="77777777" w:rsidR="00A30809" w:rsidRPr="00FF72D4" w:rsidRDefault="00A30809" w:rsidP="005B5E43">
            <w:pPr>
              <w:pStyle w:val="aff0"/>
            </w:pPr>
            <w:r w:rsidRPr="00FF72D4">
              <w:t>832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7138F" w14:textId="77777777" w:rsidR="00A30809" w:rsidRPr="00FF72D4" w:rsidRDefault="00A30809" w:rsidP="005B5E43">
            <w:pPr>
              <w:pStyle w:val="aff0"/>
            </w:pPr>
            <w:r w:rsidRPr="00FF72D4">
              <w:t>619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63E14" w14:textId="77777777" w:rsidR="00A30809" w:rsidRPr="00535C9C" w:rsidRDefault="00A30809" w:rsidP="005B5E43">
            <w:pPr>
              <w:pStyle w:val="aff0"/>
            </w:pPr>
            <w:r w:rsidRPr="00535C9C">
              <w:t>491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832C0" w14:textId="77777777" w:rsidR="00A30809" w:rsidRPr="00D46EFF" w:rsidRDefault="00A30809" w:rsidP="005B5E43">
            <w:pPr>
              <w:pStyle w:val="aff0"/>
            </w:pPr>
            <w:r w:rsidRPr="00D46EFF">
              <w:t>616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FAD0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E48CC" w14:textId="77777777" w:rsidR="00A30809" w:rsidRPr="00D46EFF" w:rsidRDefault="00A30809" w:rsidP="005B5E43">
            <w:pPr>
              <w:pStyle w:val="aff0"/>
            </w:pPr>
            <w:r w:rsidRPr="00D46EFF">
              <w:t>638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BC28D" w14:textId="77777777" w:rsidR="00A30809" w:rsidRPr="00462AC6" w:rsidRDefault="00A30809" w:rsidP="005B5E43">
            <w:pPr>
              <w:pStyle w:val="aff0"/>
            </w:pPr>
            <w:r w:rsidRPr="00462AC6">
              <w:t>1468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39296" w14:textId="77777777" w:rsidR="00A30809" w:rsidRPr="005C0807" w:rsidRDefault="00A30809" w:rsidP="005B5E43">
            <w:pPr>
              <w:pStyle w:val="aff0"/>
            </w:pPr>
            <w:r w:rsidRPr="005C0807">
              <w:t>1251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B459A" w14:textId="77777777" w:rsidR="00A30809" w:rsidRPr="006720A1" w:rsidRDefault="00A30809" w:rsidP="005B5E43">
            <w:pPr>
              <w:pStyle w:val="aff0"/>
            </w:pPr>
            <w:r w:rsidRPr="006720A1">
              <w:t>568</w:t>
            </w:r>
          </w:p>
        </w:tc>
      </w:tr>
      <w:tr w:rsidR="00A30809" w:rsidRPr="00F44700" w14:paraId="68970C07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CDEB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D81859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AE553" w14:textId="77777777" w:rsidR="00A30809" w:rsidRPr="00FF72D4" w:rsidRDefault="00A30809" w:rsidP="005B5E43">
            <w:pPr>
              <w:pStyle w:val="aff0"/>
            </w:pPr>
            <w:r w:rsidRPr="00FF72D4">
              <w:t>15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C8D92" w14:textId="77777777" w:rsidR="00A30809" w:rsidRPr="00FF72D4" w:rsidRDefault="00A30809" w:rsidP="005B5E43">
            <w:pPr>
              <w:pStyle w:val="aff0"/>
            </w:pPr>
            <w:r w:rsidRPr="00FF72D4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013DF" w14:textId="77777777" w:rsidR="00A30809" w:rsidRPr="00535C9C" w:rsidRDefault="00A30809" w:rsidP="005B5E43">
            <w:pPr>
              <w:pStyle w:val="aff0"/>
            </w:pPr>
            <w:r w:rsidRPr="00535C9C">
              <w:t>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73930" w14:textId="77777777" w:rsidR="00A30809" w:rsidRPr="00D46EFF" w:rsidRDefault="00A30809" w:rsidP="005B5E43">
            <w:pPr>
              <w:pStyle w:val="aff0"/>
            </w:pPr>
            <w:r w:rsidRPr="00D46EFF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9C4D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18D94" w14:textId="77777777" w:rsidR="00A30809" w:rsidRPr="00D46EFF" w:rsidRDefault="00A30809" w:rsidP="005B5E43">
            <w:pPr>
              <w:pStyle w:val="aff0"/>
            </w:pPr>
            <w:r w:rsidRPr="00D46EFF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12AF4" w14:textId="77777777" w:rsidR="00A30809" w:rsidRPr="00462AC6" w:rsidRDefault="00A30809" w:rsidP="005B5E43">
            <w:pPr>
              <w:pStyle w:val="aff0"/>
            </w:pPr>
            <w:r w:rsidRPr="00462AC6">
              <w:t>26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9915C" w14:textId="77777777" w:rsidR="00A30809" w:rsidRPr="005C0807" w:rsidRDefault="00A30809" w:rsidP="005B5E43">
            <w:pPr>
              <w:pStyle w:val="aff0"/>
            </w:pPr>
            <w:r w:rsidRPr="005C0807">
              <w:t>22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A2B2D" w14:textId="77777777" w:rsidR="00A30809" w:rsidRPr="006720A1" w:rsidRDefault="00A30809" w:rsidP="005B5E43">
            <w:pPr>
              <w:pStyle w:val="aff0"/>
            </w:pPr>
            <w:r w:rsidRPr="006720A1">
              <w:t>10</w:t>
            </w:r>
          </w:p>
        </w:tc>
      </w:tr>
      <w:tr w:rsidR="00A30809" w:rsidRPr="00FF72D4" w14:paraId="3BE47F5C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B5489B" w14:textId="77777777" w:rsidR="00A30809" w:rsidRPr="00E70CD3" w:rsidRDefault="00A30809" w:rsidP="005B5E43">
            <w:pPr>
              <w:pStyle w:val="aff0"/>
            </w:pPr>
            <w:r w:rsidRPr="00E70CD3">
              <w:t>Tag-List (Block,Annunciator)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AF108B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A5ABE" w14:textId="77777777" w:rsidR="00A30809" w:rsidRPr="00FF72D4" w:rsidRDefault="00A30809" w:rsidP="005B5E43">
            <w:pPr>
              <w:pStyle w:val="aff0"/>
            </w:pPr>
            <w:r w:rsidRPr="00FF72D4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81857" w14:textId="77777777" w:rsidR="00A30809" w:rsidRPr="00FF72D4" w:rsidRDefault="00A30809" w:rsidP="005B5E43">
            <w:pPr>
              <w:pStyle w:val="aff0"/>
            </w:pPr>
            <w:r w:rsidRPr="00FF72D4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AC256" w14:textId="77777777" w:rsidR="00A30809" w:rsidRPr="00535C9C" w:rsidRDefault="00A30809" w:rsidP="005B5E43">
            <w:pPr>
              <w:pStyle w:val="aff0"/>
            </w:pPr>
            <w:r w:rsidRPr="00535C9C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E131E" w14:textId="77777777" w:rsidR="00A30809" w:rsidRPr="00D46EFF" w:rsidRDefault="00A30809" w:rsidP="005B5E43">
            <w:pPr>
              <w:pStyle w:val="aff0"/>
            </w:pPr>
            <w:r w:rsidRPr="00D46EFF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03060" w14:textId="77777777" w:rsidR="00A30809" w:rsidRPr="00D46EFF" w:rsidRDefault="00A30809" w:rsidP="005B5E43">
            <w:pPr>
              <w:pStyle w:val="aff0"/>
            </w:pPr>
            <w:r w:rsidRPr="00D46EFF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CC1D8" w14:textId="77777777" w:rsidR="00A30809" w:rsidRPr="00D46EFF" w:rsidRDefault="00A30809" w:rsidP="005B5E43">
            <w:pPr>
              <w:pStyle w:val="aff0"/>
            </w:pPr>
            <w:r w:rsidRPr="00D46EFF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555C2" w14:textId="77777777" w:rsidR="00A30809" w:rsidRPr="00462AC6" w:rsidRDefault="00A30809" w:rsidP="005B5E43">
            <w:pPr>
              <w:pStyle w:val="aff0"/>
            </w:pPr>
            <w:r w:rsidRPr="00462AC6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7C899" w14:textId="77777777" w:rsidR="00A30809" w:rsidRPr="005C0807" w:rsidRDefault="00A30809" w:rsidP="005B5E43">
            <w:pPr>
              <w:pStyle w:val="aff0"/>
            </w:pPr>
            <w:r w:rsidRPr="005C0807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7563E" w14:textId="77777777" w:rsidR="00A30809" w:rsidRPr="006720A1" w:rsidRDefault="00A30809" w:rsidP="005B5E43">
            <w:pPr>
              <w:pStyle w:val="aff0"/>
            </w:pPr>
            <w:r w:rsidRPr="006720A1">
              <w:t>2500</w:t>
            </w:r>
          </w:p>
        </w:tc>
      </w:tr>
      <w:tr w:rsidR="00A30809" w:rsidRPr="00F44700" w14:paraId="0A1D3286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F6C98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9F4452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CE1AB" w14:textId="77777777" w:rsidR="00A30809" w:rsidRPr="00FF72D4" w:rsidRDefault="00A30809" w:rsidP="005B5E43">
            <w:pPr>
              <w:pStyle w:val="aff0"/>
            </w:pPr>
            <w:r w:rsidRPr="00FF72D4">
              <w:t>1157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A3BD5" w14:textId="77777777" w:rsidR="00A30809" w:rsidRPr="00FF72D4" w:rsidRDefault="00A30809" w:rsidP="005B5E43">
            <w:pPr>
              <w:pStyle w:val="aff0"/>
            </w:pPr>
            <w:r w:rsidRPr="00FF72D4">
              <w:t>989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624A3" w14:textId="77777777" w:rsidR="00A30809" w:rsidRPr="00535C9C" w:rsidRDefault="00A30809" w:rsidP="005B5E43">
            <w:pPr>
              <w:pStyle w:val="aff0"/>
            </w:pPr>
            <w:r w:rsidRPr="00535C9C">
              <w:t>738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834EA" w14:textId="77777777" w:rsidR="00A30809" w:rsidRPr="00D46EFF" w:rsidRDefault="00A30809" w:rsidP="005B5E43">
            <w:pPr>
              <w:pStyle w:val="aff0"/>
            </w:pPr>
            <w:r w:rsidRPr="00D46EFF">
              <w:t>1055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2DB9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EE43B" w14:textId="77777777" w:rsidR="00A30809" w:rsidRPr="00D46EFF" w:rsidRDefault="00A30809" w:rsidP="005B5E43">
            <w:pPr>
              <w:pStyle w:val="aff0"/>
            </w:pPr>
            <w:r w:rsidRPr="00D46EFF">
              <w:t>1013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68400" w14:textId="77777777" w:rsidR="00A30809" w:rsidRPr="00462AC6" w:rsidRDefault="00A30809" w:rsidP="005B5E43">
            <w:pPr>
              <w:pStyle w:val="aff0"/>
            </w:pPr>
            <w:r w:rsidRPr="00462AC6">
              <w:t>2130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2C24C" w14:textId="77777777" w:rsidR="00A30809" w:rsidRPr="005C0807" w:rsidRDefault="00A30809" w:rsidP="005B5E43">
            <w:pPr>
              <w:pStyle w:val="aff0"/>
            </w:pPr>
            <w:r w:rsidRPr="005C0807">
              <w:t>1904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4D6B1" w14:textId="77777777" w:rsidR="00A30809" w:rsidRPr="006720A1" w:rsidRDefault="00A30809" w:rsidP="005B5E43">
            <w:pPr>
              <w:pStyle w:val="aff0"/>
            </w:pPr>
            <w:r w:rsidRPr="006720A1">
              <w:t>1168</w:t>
            </w:r>
          </w:p>
        </w:tc>
      </w:tr>
      <w:tr w:rsidR="00A30809" w:rsidRPr="00F44700" w14:paraId="67995D7C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7F99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9E4D67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C2974" w14:textId="77777777" w:rsidR="00A30809" w:rsidRPr="00FF72D4" w:rsidRDefault="00A30809" w:rsidP="005B5E43">
            <w:pPr>
              <w:pStyle w:val="aff0"/>
            </w:pPr>
            <w:r w:rsidRPr="00FF72D4">
              <w:t>46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F3A74" w14:textId="77777777" w:rsidR="00A30809" w:rsidRPr="00FF72D4" w:rsidRDefault="00A30809" w:rsidP="005B5E43">
            <w:pPr>
              <w:pStyle w:val="aff0"/>
            </w:pPr>
            <w:r w:rsidRPr="00FF72D4">
              <w:t>39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262E3" w14:textId="77777777" w:rsidR="00A30809" w:rsidRPr="00535C9C" w:rsidRDefault="00A30809" w:rsidP="005B5E43">
            <w:pPr>
              <w:pStyle w:val="aff0"/>
            </w:pPr>
            <w:r w:rsidRPr="00535C9C">
              <w:t>29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863C5" w14:textId="77777777" w:rsidR="00A30809" w:rsidRPr="00D46EFF" w:rsidRDefault="00A30809" w:rsidP="005B5E43">
            <w:pPr>
              <w:pStyle w:val="aff0"/>
            </w:pPr>
            <w:r w:rsidRPr="00D46EFF">
              <w:t>42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87D7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14214" w14:textId="77777777" w:rsidR="00A30809" w:rsidRPr="00D46EFF" w:rsidRDefault="00A30809" w:rsidP="005B5E43">
            <w:pPr>
              <w:pStyle w:val="aff0"/>
            </w:pPr>
            <w:r w:rsidRPr="00D46EFF">
              <w:t>40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0AD90" w14:textId="77777777" w:rsidR="00A30809" w:rsidRPr="00462AC6" w:rsidRDefault="00A30809" w:rsidP="005B5E43">
            <w:pPr>
              <w:pStyle w:val="aff0"/>
            </w:pPr>
            <w:r w:rsidRPr="00462AC6">
              <w:t>85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F6545" w14:textId="77777777" w:rsidR="00A30809" w:rsidRPr="005C0807" w:rsidRDefault="00A30809" w:rsidP="005B5E43">
            <w:pPr>
              <w:pStyle w:val="aff0"/>
            </w:pPr>
            <w:r w:rsidRPr="005C0807">
              <w:t>76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D00ED" w14:textId="77777777" w:rsidR="00A30809" w:rsidRPr="006720A1" w:rsidRDefault="00A30809" w:rsidP="005B5E43">
            <w:pPr>
              <w:pStyle w:val="aff0"/>
            </w:pPr>
            <w:r w:rsidRPr="006720A1">
              <w:t>46</w:t>
            </w:r>
          </w:p>
        </w:tc>
      </w:tr>
      <w:tr w:rsidR="00A30809" w:rsidRPr="00FF72D4" w14:paraId="415219C2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A452A4" w14:textId="77777777" w:rsidR="00A30809" w:rsidRPr="00E70CD3" w:rsidRDefault="00A30809" w:rsidP="005B5E43">
            <w:pPr>
              <w:pStyle w:val="aff0"/>
            </w:pPr>
            <w:r w:rsidRPr="00E70CD3">
              <w:t>Inter-station data links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302F8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5B012" w14:textId="77777777" w:rsidR="00A30809" w:rsidRPr="00FF72D4" w:rsidRDefault="00A30809" w:rsidP="005B5E43">
            <w:pPr>
              <w:pStyle w:val="aff0"/>
            </w:pPr>
            <w:r w:rsidRPr="00FF72D4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08EEB" w14:textId="77777777" w:rsidR="00A30809" w:rsidRPr="00FF72D4" w:rsidRDefault="00A30809" w:rsidP="005B5E43">
            <w:pPr>
              <w:pStyle w:val="aff0"/>
            </w:pPr>
            <w:r w:rsidRPr="00FF72D4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7D6F0" w14:textId="77777777" w:rsidR="00A30809" w:rsidRPr="00535C9C" w:rsidRDefault="00A30809" w:rsidP="005B5E43">
            <w:pPr>
              <w:pStyle w:val="aff0"/>
            </w:pPr>
            <w:r w:rsidRPr="00535C9C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DA1E9" w14:textId="77777777" w:rsidR="00A30809" w:rsidRPr="00D46EFF" w:rsidRDefault="00A30809" w:rsidP="005B5E43">
            <w:pPr>
              <w:pStyle w:val="aff0"/>
            </w:pPr>
            <w:r w:rsidRPr="00D46EFF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930B3" w14:textId="77777777" w:rsidR="00A30809" w:rsidRPr="00D46EFF" w:rsidRDefault="00A30809" w:rsidP="005B5E43">
            <w:pPr>
              <w:pStyle w:val="aff0"/>
            </w:pPr>
            <w:r w:rsidRPr="00D46EFF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E20B0" w14:textId="77777777" w:rsidR="00A30809" w:rsidRPr="00D46EFF" w:rsidRDefault="00A30809" w:rsidP="005B5E43">
            <w:pPr>
              <w:pStyle w:val="aff0"/>
            </w:pPr>
            <w:r w:rsidRPr="00D46EFF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8DBBA" w14:textId="77777777" w:rsidR="00A30809" w:rsidRPr="00462AC6" w:rsidRDefault="00A30809" w:rsidP="005B5E43">
            <w:pPr>
              <w:pStyle w:val="aff0"/>
            </w:pPr>
            <w:r w:rsidRPr="00462AC6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2359A" w14:textId="77777777" w:rsidR="00A30809" w:rsidRPr="005C0807" w:rsidRDefault="00A30809" w:rsidP="005B5E43">
            <w:pPr>
              <w:pStyle w:val="aff0"/>
            </w:pPr>
            <w:r w:rsidRPr="005C0807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F3648" w14:textId="77777777" w:rsidR="00A30809" w:rsidRPr="006720A1" w:rsidRDefault="00A30809" w:rsidP="005B5E43">
            <w:pPr>
              <w:pStyle w:val="aff0"/>
            </w:pPr>
            <w:r w:rsidRPr="006720A1">
              <w:t>512</w:t>
            </w:r>
          </w:p>
        </w:tc>
      </w:tr>
      <w:tr w:rsidR="00A30809" w:rsidRPr="00F44700" w14:paraId="57561D8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30AC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B081CE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080B2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603BB" w14:textId="77777777" w:rsidR="00A30809" w:rsidRPr="00FF72D4" w:rsidRDefault="00A30809" w:rsidP="005B5E43">
            <w:pPr>
              <w:pStyle w:val="aff0"/>
            </w:pPr>
            <w:r w:rsidRPr="00FF72D4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9F951" w14:textId="77777777" w:rsidR="00A30809" w:rsidRPr="00535C9C" w:rsidRDefault="00A30809" w:rsidP="005B5E43">
            <w:pPr>
              <w:pStyle w:val="aff0"/>
            </w:pPr>
            <w:r w:rsidRPr="00535C9C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E9735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B8C9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E645D" w14:textId="77777777" w:rsidR="00A30809" w:rsidRPr="00D46EFF" w:rsidRDefault="00A30809" w:rsidP="005B5E43">
            <w:pPr>
              <w:pStyle w:val="aff0"/>
            </w:pPr>
            <w:r w:rsidRPr="00D46EFF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D0B0B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D74DE" w14:textId="77777777" w:rsidR="00A30809" w:rsidRPr="005C0807" w:rsidRDefault="00A30809" w:rsidP="005B5E43">
            <w:pPr>
              <w:pStyle w:val="aff0"/>
            </w:pPr>
            <w:r w:rsidRPr="005C0807">
              <w:t>10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5A9D" w14:textId="77777777" w:rsidR="00A30809" w:rsidRPr="006720A1" w:rsidRDefault="00A30809" w:rsidP="005B5E43">
            <w:pPr>
              <w:pStyle w:val="aff0"/>
            </w:pPr>
            <w:r w:rsidRPr="006720A1">
              <w:t>28</w:t>
            </w:r>
          </w:p>
        </w:tc>
      </w:tr>
      <w:tr w:rsidR="00A30809" w:rsidRPr="00F44700" w14:paraId="4F5F745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71AC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8A5B19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580A9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59E2D" w14:textId="77777777" w:rsidR="00A30809" w:rsidRPr="00FF72D4" w:rsidRDefault="00A30809" w:rsidP="005B5E43">
            <w:pPr>
              <w:pStyle w:val="aff0"/>
            </w:pPr>
            <w:r w:rsidRPr="00FF72D4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E276" w14:textId="77777777" w:rsidR="00A30809" w:rsidRPr="00535C9C" w:rsidRDefault="00A30809" w:rsidP="005B5E43">
            <w:pPr>
              <w:pStyle w:val="aff0"/>
            </w:pPr>
            <w:r w:rsidRPr="00535C9C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9B8F5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98505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C796" w14:textId="77777777" w:rsidR="00A30809" w:rsidRPr="00D46EFF" w:rsidRDefault="00A30809" w:rsidP="005B5E43">
            <w:pPr>
              <w:pStyle w:val="aff0"/>
            </w:pPr>
            <w:r w:rsidRPr="00D46EFF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5BD3B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9497E" w14:textId="77777777" w:rsidR="00A30809" w:rsidRPr="005C0807" w:rsidRDefault="00A30809" w:rsidP="005B5E43">
            <w:pPr>
              <w:pStyle w:val="aff0"/>
            </w:pPr>
            <w:r w:rsidRPr="005C0807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51E12" w14:textId="77777777" w:rsidR="00A30809" w:rsidRPr="006720A1" w:rsidRDefault="00A30809" w:rsidP="005B5E43">
            <w:pPr>
              <w:pStyle w:val="aff0"/>
            </w:pPr>
            <w:r w:rsidRPr="006720A1">
              <w:t>5</w:t>
            </w:r>
          </w:p>
        </w:tc>
      </w:tr>
      <w:tr w:rsidR="00A30809" w:rsidRPr="00FF72D4" w14:paraId="630BDADE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FE818D" w14:textId="77777777" w:rsidR="00A30809" w:rsidRPr="00E70CD3" w:rsidRDefault="00A30809" w:rsidP="005B5E43">
            <w:pPr>
              <w:pStyle w:val="aff0"/>
            </w:pPr>
            <w:r w:rsidRPr="00E70CD3">
              <w:t>Foundation Fieldbus faceplate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BCB932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964C5" w14:textId="77777777" w:rsidR="00A30809" w:rsidRPr="00FF72D4" w:rsidRDefault="00A30809" w:rsidP="005B5E43">
            <w:pPr>
              <w:pStyle w:val="aff0"/>
            </w:pPr>
            <w:r w:rsidRPr="00FF72D4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B967C" w14:textId="77777777" w:rsidR="00A30809" w:rsidRPr="00FF72D4" w:rsidRDefault="00A30809" w:rsidP="005B5E43">
            <w:pPr>
              <w:pStyle w:val="aff0"/>
            </w:pPr>
            <w:r w:rsidRPr="00FF72D4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8E060" w14:textId="77777777" w:rsidR="00A30809" w:rsidRPr="00535C9C" w:rsidRDefault="00A30809" w:rsidP="005B5E43">
            <w:pPr>
              <w:pStyle w:val="aff0"/>
            </w:pPr>
            <w:r w:rsidRPr="00535C9C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87BC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80E5D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BE22C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08A67" w14:textId="77777777" w:rsidR="00A30809" w:rsidRPr="00462AC6" w:rsidRDefault="00A30809" w:rsidP="005B5E43">
            <w:pPr>
              <w:pStyle w:val="aff0"/>
            </w:pPr>
            <w:r w:rsidRPr="00462AC6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A51C8" w14:textId="77777777" w:rsidR="00A30809" w:rsidRPr="005C0807" w:rsidRDefault="00A30809" w:rsidP="005B5E43">
            <w:pPr>
              <w:pStyle w:val="aff0"/>
            </w:pPr>
            <w:r w:rsidRPr="005C0807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0409F" w14:textId="77777777" w:rsidR="00A30809" w:rsidRPr="006720A1" w:rsidRDefault="00A30809" w:rsidP="005B5E43">
            <w:pPr>
              <w:pStyle w:val="aff0"/>
            </w:pPr>
            <w:r w:rsidRPr="006720A1">
              <w:t>600</w:t>
            </w:r>
          </w:p>
        </w:tc>
      </w:tr>
      <w:tr w:rsidR="00A30809" w:rsidRPr="00F44700" w14:paraId="236DF33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85EF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F641E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0DCEA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7ED53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86DC8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8695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D5C8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4B7C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A7733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BC4AE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5294A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7121701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978ED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40E90E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9601B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8B11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FA669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FF42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6F05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FD1F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7A535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9DB57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06077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</w:tbl>
    <w:p w14:paraId="3C1DEC9B" w14:textId="77777777" w:rsidR="004758AF" w:rsidRDefault="004758AF" w:rsidP="005B5E43">
      <w:pPr>
        <w:pStyle w:val="af4"/>
      </w:pPr>
      <w:bookmarkStart w:id="4967" w:name="_Toc126311777"/>
    </w:p>
    <w:p w14:paraId="2AD74CA0" w14:textId="037F0CE2" w:rsidR="00A30809" w:rsidRPr="00D43404" w:rsidRDefault="00A30809">
      <w:pPr>
        <w:pStyle w:val="21"/>
        <w:pPrChange w:id="4968" w:author="Степан Гусев" w:date="2023-07-24T14:45:00Z">
          <w:pPr>
            <w:pStyle w:val="af4"/>
          </w:pPr>
        </w:pPrChange>
      </w:pPr>
      <w:r w:rsidRPr="00D43404">
        <w:t>Характеристика РСУ корпуса 1520 (производство Бисфенола А)</w:t>
      </w:r>
      <w:bookmarkEnd w:id="4967"/>
    </w:p>
    <w:p w14:paraId="20A3573D" w14:textId="4D691C32" w:rsidR="00A30809" w:rsidDel="00055270" w:rsidRDefault="00A30809" w:rsidP="005B5E43">
      <w:pPr>
        <w:pStyle w:val="af4"/>
        <w:rPr>
          <w:del w:id="4969" w:author="Степан Гусев" w:date="2023-07-24T14:46:00Z"/>
        </w:rPr>
      </w:pPr>
      <w:del w:id="4970" w:author="Степан Гусев" w:date="2023-07-24T14:46:00Z">
        <w:r w:rsidRPr="00762FCE" w:rsidDel="00055270">
          <w:delText xml:space="preserve">Существующая </w:delText>
        </w:r>
        <w:r w:rsidRPr="00545C56" w:rsidDel="00055270">
          <w:delText>схема размещения оборудования в помещени</w:delText>
        </w:r>
        <w:r w:rsidDel="00055270">
          <w:delText>и</w:delText>
        </w:r>
        <w:r w:rsidRPr="00545C56" w:rsidDel="00055270">
          <w:delText xml:space="preserve"> </w:delText>
        </w:r>
        <w:r w:rsidDel="00055270">
          <w:delText>Оп</w:delText>
        </w:r>
        <w:r w:rsidRPr="00D14066" w:rsidDel="00055270">
          <w:delText>ераторной завода Бисфенол А</w:delText>
        </w:r>
        <w:r w:rsidDel="00055270">
          <w:delText xml:space="preserve"> </w:delText>
        </w:r>
        <w:r w:rsidRPr="00545C56" w:rsidDel="00055270">
          <w:delText xml:space="preserve">представлена </w:delText>
        </w:r>
        <w:r w:rsidDel="00055270">
          <w:delText xml:space="preserve">на </w:delText>
        </w:r>
        <w:r w:rsidDel="00055270">
          <w:fldChar w:fldCharType="begin"/>
        </w:r>
        <w:r w:rsidDel="00055270">
          <w:delInstrText xml:space="preserve"> REF _Ref121171078 \h  \* MERGEFORMAT </w:delInstrText>
        </w:r>
        <w:r w:rsidDel="00055270">
          <w:fldChar w:fldCharType="separate"/>
        </w:r>
        <w:r w:rsidR="00FA1295" w:rsidDel="00055270">
          <w:delText>Рисунк</w:delText>
        </w:r>
        <w:r w:rsidR="004758AF" w:rsidDel="00055270">
          <w:delText>е</w:delText>
        </w:r>
        <w:r w:rsidR="00FA1295" w:rsidDel="00055270">
          <w:delText xml:space="preserve"> 5.3</w:delText>
        </w:r>
        <w:r w:rsidDel="00055270">
          <w:fldChar w:fldCharType="end"/>
        </w:r>
        <w:r w:rsidRPr="00545C56" w:rsidDel="00055270">
          <w:delText>.</w:delText>
        </w:r>
      </w:del>
    </w:p>
    <w:p w14:paraId="35569315" w14:textId="76CC2C26" w:rsidR="00A30809" w:rsidDel="00055270" w:rsidRDefault="00A30809" w:rsidP="00A30809">
      <w:pPr>
        <w:pStyle w:val="afffff8"/>
        <w:rPr>
          <w:del w:id="4971" w:author="Степан Гусев" w:date="2023-07-24T14:46:00Z"/>
        </w:rPr>
      </w:pPr>
      <w:del w:id="4972" w:author="Степан Гусев" w:date="2023-07-24T14:46:00Z">
        <w:r w:rsidRPr="00762FCE" w:rsidDel="00055270">
          <w:rPr>
            <w:noProof/>
          </w:rPr>
          <w:drawing>
            <wp:inline distT="0" distB="0" distL="0" distR="0" wp14:anchorId="4D1AC0B5" wp14:editId="165FC104">
              <wp:extent cx="3447239" cy="4320000"/>
              <wp:effectExtent l="0" t="0" r="1270" b="4445"/>
              <wp:docPr id="11" name="Рисунок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47239" cy="432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55550E3" w14:textId="0C9455D3" w:rsidR="00A30809" w:rsidDel="00055270" w:rsidRDefault="00A30809" w:rsidP="0050271C">
      <w:pPr>
        <w:pStyle w:val="af4"/>
        <w:ind w:firstLine="0"/>
        <w:jc w:val="center"/>
        <w:rPr>
          <w:del w:id="4973" w:author="Степан Гусев" w:date="2023-07-24T14:46:00Z"/>
        </w:rPr>
      </w:pPr>
      <w:bookmarkStart w:id="4974" w:name="_Ref121171078"/>
      <w:del w:id="4975" w:author="Степан Гусев" w:date="2023-07-24T14:46:00Z">
        <w:r w:rsidDel="00055270">
          <w:delText xml:space="preserve">Рисунок </w:delText>
        </w:r>
        <w:r w:rsidR="00B63BAB" w:rsidDel="00055270">
          <w:rPr>
            <w:noProof/>
          </w:rPr>
          <w:fldChar w:fldCharType="begin"/>
        </w:r>
        <w:r w:rsidR="00B63BAB" w:rsidDel="00055270">
          <w:rPr>
            <w:noProof/>
          </w:rPr>
          <w:delInstrText xml:space="preserve"> STYLEREF 1 \s </w:delInstrText>
        </w:r>
        <w:r w:rsidR="00B63BAB" w:rsidDel="00055270">
          <w:rPr>
            <w:noProof/>
          </w:rPr>
          <w:fldChar w:fldCharType="separate"/>
        </w:r>
        <w:r w:rsidR="00FA1295" w:rsidDel="00055270">
          <w:rPr>
            <w:noProof/>
          </w:rPr>
          <w:delText>5</w:delText>
        </w:r>
        <w:r w:rsidR="00B63BAB" w:rsidDel="00055270">
          <w:rPr>
            <w:noProof/>
          </w:rPr>
          <w:fldChar w:fldCharType="end"/>
        </w:r>
        <w:r w:rsidDel="00055270">
          <w:delText>.</w:delText>
        </w:r>
        <w:r w:rsidR="00B63BAB" w:rsidDel="00055270">
          <w:rPr>
            <w:noProof/>
          </w:rPr>
          <w:fldChar w:fldCharType="begin"/>
        </w:r>
        <w:r w:rsidR="00B63BAB" w:rsidDel="00055270">
          <w:rPr>
            <w:noProof/>
          </w:rPr>
          <w:delInstrText xml:space="preserve"> SEQ Рисунок \* ARABIC \s 1 </w:delInstrText>
        </w:r>
        <w:r w:rsidR="00B63BAB" w:rsidDel="00055270">
          <w:rPr>
            <w:noProof/>
          </w:rPr>
          <w:fldChar w:fldCharType="separate"/>
        </w:r>
        <w:r w:rsidR="00FA1295" w:rsidDel="00055270">
          <w:rPr>
            <w:noProof/>
          </w:rPr>
          <w:delText>3</w:delText>
        </w:r>
        <w:r w:rsidR="00B63BAB" w:rsidDel="00055270">
          <w:rPr>
            <w:noProof/>
          </w:rPr>
          <w:fldChar w:fldCharType="end"/>
        </w:r>
        <w:bookmarkEnd w:id="4974"/>
        <w:r w:rsidRPr="00175E38" w:rsidDel="00055270">
          <w:delText xml:space="preserve"> </w:delText>
        </w:r>
        <w:r w:rsidDel="00055270">
          <w:delText>С</w:delText>
        </w:r>
        <w:r w:rsidRPr="00175E38" w:rsidDel="00055270">
          <w:delText>хема размещения оборудования в помещении Операторной завода Бисфенол А</w:delText>
        </w:r>
      </w:del>
    </w:p>
    <w:p w14:paraId="450D0083" w14:textId="452BEE14" w:rsidR="00A30809" w:rsidDel="00055270" w:rsidRDefault="00A30809" w:rsidP="005B5E43">
      <w:pPr>
        <w:pStyle w:val="af4"/>
        <w:rPr>
          <w:del w:id="4976" w:author="Степан Гусев" w:date="2023-07-24T14:46:00Z"/>
        </w:rPr>
      </w:pPr>
      <w:del w:id="4977" w:author="Степан Гусев" w:date="2023-07-24T14:46:00Z">
        <w:r w:rsidRPr="00762FCE" w:rsidDel="00055270">
          <w:delText xml:space="preserve">Существующая </w:delText>
        </w:r>
        <w:r w:rsidRPr="00545C56" w:rsidDel="00055270">
          <w:delText>схема размещения оборудования в помещени</w:delText>
        </w:r>
        <w:r w:rsidDel="00055270">
          <w:delText>и</w:delText>
        </w:r>
        <w:r w:rsidRPr="00545C56" w:rsidDel="00055270">
          <w:delText xml:space="preserve"> </w:delText>
        </w:r>
        <w:r w:rsidRPr="00D14066" w:rsidDel="00055270">
          <w:delText>Аппаратной завода Бисфенол А</w:delText>
        </w:r>
        <w:r w:rsidDel="00055270">
          <w:delText xml:space="preserve"> </w:delText>
        </w:r>
        <w:r w:rsidRPr="00545C56" w:rsidDel="00055270">
          <w:delText xml:space="preserve">представлена </w:delText>
        </w:r>
        <w:r w:rsidDel="00055270">
          <w:delText xml:space="preserve">на </w:delText>
        </w:r>
        <w:r w:rsidDel="00055270">
          <w:fldChar w:fldCharType="begin"/>
        </w:r>
        <w:r w:rsidDel="00055270">
          <w:delInstrText xml:space="preserve"> REF _Ref121171204 \h  \* MERGEFORMAT </w:delInstrText>
        </w:r>
        <w:r w:rsidDel="00055270">
          <w:fldChar w:fldCharType="separate"/>
        </w:r>
        <w:r w:rsidR="00FA1295" w:rsidDel="00055270">
          <w:delText>Рисун</w:delText>
        </w:r>
        <w:r w:rsidR="004758AF" w:rsidDel="00055270">
          <w:delText>ке</w:delText>
        </w:r>
        <w:r w:rsidR="00FA1295" w:rsidDel="00055270">
          <w:delText xml:space="preserve"> 5.4</w:delText>
        </w:r>
        <w:r w:rsidDel="00055270">
          <w:fldChar w:fldCharType="end"/>
        </w:r>
        <w:r w:rsidRPr="00545C56" w:rsidDel="00055270">
          <w:delText>.</w:delText>
        </w:r>
      </w:del>
    </w:p>
    <w:p w14:paraId="1ED97895" w14:textId="1DCC9CD6" w:rsidR="00A30809" w:rsidDel="00055270" w:rsidRDefault="00A30809" w:rsidP="00A30809">
      <w:pPr>
        <w:pStyle w:val="afffff8"/>
        <w:rPr>
          <w:del w:id="4978" w:author="Степан Гусев" w:date="2023-07-24T14:46:00Z"/>
        </w:rPr>
      </w:pPr>
      <w:del w:id="4979" w:author="Степан Гусев" w:date="2023-07-24T14:46:00Z">
        <w:r w:rsidRPr="00175E38" w:rsidDel="00055270">
          <w:rPr>
            <w:noProof/>
          </w:rPr>
          <w:drawing>
            <wp:inline distT="0" distB="0" distL="0" distR="0" wp14:anchorId="727C6116" wp14:editId="28A57065">
              <wp:extent cx="3433157" cy="4320000"/>
              <wp:effectExtent l="0" t="0" r="0" b="4445"/>
              <wp:docPr id="12" name="Рисунок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33157" cy="432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7F3C18D" w14:textId="766C84A9" w:rsidR="00A30809" w:rsidDel="00055270" w:rsidRDefault="00A30809" w:rsidP="0050271C">
      <w:pPr>
        <w:pStyle w:val="af4"/>
        <w:ind w:firstLine="0"/>
        <w:jc w:val="center"/>
        <w:rPr>
          <w:del w:id="4980" w:author="Степан Гусев" w:date="2023-07-24T14:46:00Z"/>
        </w:rPr>
      </w:pPr>
      <w:bookmarkStart w:id="4981" w:name="_Ref121171204"/>
      <w:del w:id="4982" w:author="Степан Гусев" w:date="2023-07-24T14:46:00Z">
        <w:r w:rsidDel="00055270">
          <w:delText xml:space="preserve">Рисунок </w:delText>
        </w:r>
        <w:r w:rsidR="00B63BAB" w:rsidDel="00055270">
          <w:rPr>
            <w:noProof/>
          </w:rPr>
          <w:fldChar w:fldCharType="begin"/>
        </w:r>
        <w:r w:rsidR="00B63BAB" w:rsidDel="00055270">
          <w:rPr>
            <w:noProof/>
          </w:rPr>
          <w:delInstrText xml:space="preserve"> STYLEREF 1 \s </w:delInstrText>
        </w:r>
        <w:r w:rsidR="00B63BAB" w:rsidDel="00055270">
          <w:rPr>
            <w:noProof/>
          </w:rPr>
          <w:fldChar w:fldCharType="separate"/>
        </w:r>
        <w:r w:rsidR="00FA1295" w:rsidDel="00055270">
          <w:rPr>
            <w:noProof/>
          </w:rPr>
          <w:delText>5</w:delText>
        </w:r>
        <w:r w:rsidR="00B63BAB" w:rsidDel="00055270">
          <w:rPr>
            <w:noProof/>
          </w:rPr>
          <w:fldChar w:fldCharType="end"/>
        </w:r>
        <w:r w:rsidDel="00055270">
          <w:delText>.</w:delText>
        </w:r>
        <w:r w:rsidR="00B63BAB" w:rsidDel="00055270">
          <w:rPr>
            <w:noProof/>
          </w:rPr>
          <w:fldChar w:fldCharType="begin"/>
        </w:r>
        <w:r w:rsidR="00B63BAB" w:rsidDel="00055270">
          <w:rPr>
            <w:noProof/>
          </w:rPr>
          <w:delInstrText xml:space="preserve"> SEQ Рисунок \* ARABIC \s 1 </w:delInstrText>
        </w:r>
        <w:r w:rsidR="00B63BAB" w:rsidDel="00055270">
          <w:rPr>
            <w:noProof/>
          </w:rPr>
          <w:fldChar w:fldCharType="separate"/>
        </w:r>
        <w:r w:rsidR="00FA1295" w:rsidDel="00055270">
          <w:rPr>
            <w:noProof/>
          </w:rPr>
          <w:delText>4</w:delText>
        </w:r>
        <w:r w:rsidR="00B63BAB" w:rsidDel="00055270">
          <w:rPr>
            <w:noProof/>
          </w:rPr>
          <w:fldChar w:fldCharType="end"/>
        </w:r>
        <w:bookmarkEnd w:id="4981"/>
        <w:r w:rsidDel="00055270">
          <w:delText xml:space="preserve"> С</w:delText>
        </w:r>
        <w:r w:rsidRPr="00175E38" w:rsidDel="00055270">
          <w:delText>хема размещения оборудования в помещении Аппаратной завода Бисфенол А</w:delText>
        </w:r>
      </w:del>
    </w:p>
    <w:p w14:paraId="7D54F464" w14:textId="1073353C" w:rsidR="00A30809" w:rsidDel="00055270" w:rsidRDefault="00A30809" w:rsidP="005B5E43">
      <w:pPr>
        <w:pStyle w:val="af4"/>
        <w:rPr>
          <w:del w:id="4983" w:author="Степан Гусев" w:date="2023-07-24T14:46:00Z"/>
        </w:rPr>
      </w:pPr>
      <w:del w:id="4984" w:author="Степан Гусев" w:date="2023-07-24T14:46:00Z">
        <w:r w:rsidDel="00055270">
          <w:delText>Существующая схема</w:delText>
        </w:r>
        <w:r w:rsidRPr="00EB402A" w:rsidDel="00055270">
          <w:delText xml:space="preserve"> сетевой структуры обмена данны</w:delText>
        </w:r>
        <w:r w:rsidDel="00055270">
          <w:delText xml:space="preserve">ми </w:delText>
        </w:r>
        <w:r w:rsidRPr="00EB402A" w:rsidDel="00055270">
          <w:delText>приведена</w:delText>
        </w:r>
        <w:r w:rsidDel="00055270">
          <w:delText xml:space="preserve"> н</w:delText>
        </w:r>
        <w:r w:rsidRPr="00EB402A" w:rsidDel="00055270">
          <w:delText xml:space="preserve">а </w:delText>
        </w:r>
        <w:r w:rsidDel="00055270">
          <w:fldChar w:fldCharType="begin"/>
        </w:r>
        <w:r w:rsidDel="00055270">
          <w:delInstrText xml:space="preserve"> REF _Ref122332314 \h  \* MERGEFORMAT </w:delInstrText>
        </w:r>
        <w:r w:rsidDel="00055270">
          <w:fldChar w:fldCharType="separate"/>
        </w:r>
        <w:r w:rsidR="00FA1295" w:rsidDel="00055270">
          <w:delText>Рисун</w:delText>
        </w:r>
        <w:r w:rsidR="004758AF" w:rsidDel="00055270">
          <w:delText>ке</w:delText>
        </w:r>
        <w:r w:rsidR="00FA1295" w:rsidDel="00055270">
          <w:delText xml:space="preserve"> 5.5</w:delText>
        </w:r>
        <w:r w:rsidDel="00055270">
          <w:fldChar w:fldCharType="end"/>
        </w:r>
      </w:del>
    </w:p>
    <w:p w14:paraId="3F30AD0B" w14:textId="7EA56A5D" w:rsidR="00A30809" w:rsidDel="00055270" w:rsidRDefault="00A30809" w:rsidP="00A30809">
      <w:pPr>
        <w:pStyle w:val="afffff8"/>
        <w:rPr>
          <w:del w:id="4985" w:author="Степан Гусев" w:date="2023-07-24T14:46:00Z"/>
        </w:rPr>
      </w:pPr>
      <w:del w:id="4986" w:author="Степан Гусев" w:date="2023-07-24T14:46:00Z">
        <w:r w:rsidDel="00055270">
          <w:rPr>
            <w:noProof/>
          </w:rPr>
          <w:drawing>
            <wp:inline distT="0" distB="0" distL="0" distR="0" wp14:anchorId="41DB9923" wp14:editId="009CC39D">
              <wp:extent cx="6299835" cy="4514215"/>
              <wp:effectExtent l="0" t="0" r="5715" b="635"/>
              <wp:docPr id="14" name="Рисунок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/>
                      <pic:cNvPicPr>
                        <a:picLocks noChangeAspect="1" noChangeArrowheads="1"/>
                      </pic:cNvPicPr>
                    </pic:nvPicPr>
                    <pic:blipFill>
                      <a:blip r:embed="rId2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299835" cy="4514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96B5DA1" w14:textId="4473D05C" w:rsidR="00A30809" w:rsidRPr="0050271C" w:rsidDel="00055270" w:rsidRDefault="00A30809" w:rsidP="00A30809">
      <w:pPr>
        <w:pStyle w:val="afffff8"/>
        <w:rPr>
          <w:del w:id="4987" w:author="Степан Гусев" w:date="2023-07-24T14:46:00Z"/>
          <w:rFonts w:ascii="Times New Roman" w:eastAsia="MS Mincho" w:hAnsi="Times New Roman"/>
          <w:sz w:val="24"/>
          <w:szCs w:val="24"/>
          <w:lang w:val="ru-RU" w:eastAsia="ru-RU"/>
        </w:rPr>
      </w:pPr>
      <w:bookmarkStart w:id="4988" w:name="_Ref122332314"/>
      <w:del w:id="4989" w:author="Степан Гусев" w:date="2023-07-24T14:46:00Z">
        <w:r w:rsidRPr="0050271C" w:rsidDel="00055270">
          <w:rPr>
            <w:rFonts w:ascii="Times New Roman" w:eastAsia="MS Mincho" w:hAnsi="Times New Roman"/>
            <w:sz w:val="24"/>
            <w:szCs w:val="24"/>
            <w:lang w:val="ru-RU" w:eastAsia="ru-RU"/>
          </w:rPr>
          <w:delText xml:space="preserve">Рисунок </w:delText>
        </w:r>
        <w:r w:rsidR="00FC6A88" w:rsidRPr="0050271C" w:rsidDel="00055270">
          <w:rPr>
            <w:rFonts w:ascii="Times New Roman" w:hAnsi="Times New Roman"/>
          </w:rPr>
          <w:fldChar w:fldCharType="begin"/>
        </w:r>
        <w:r w:rsidR="00FC6A88" w:rsidRPr="0050271C" w:rsidDel="00055270">
          <w:rPr>
            <w:rFonts w:ascii="Times New Roman" w:eastAsia="MS Mincho" w:hAnsi="Times New Roman"/>
            <w:sz w:val="24"/>
            <w:szCs w:val="24"/>
            <w:lang w:val="ru-RU" w:eastAsia="ru-RU"/>
          </w:rPr>
          <w:delInstrText xml:space="preserve"> STYLEREF 1 \s </w:delInstrText>
        </w:r>
        <w:r w:rsidR="00FC6A88" w:rsidRPr="0050271C" w:rsidDel="00055270">
          <w:rPr>
            <w:rFonts w:ascii="Times New Roman" w:hAnsi="Times New Roman"/>
          </w:rPr>
          <w:fldChar w:fldCharType="separate"/>
        </w:r>
        <w:r w:rsidR="00FA1295" w:rsidRPr="0050271C" w:rsidDel="00055270">
          <w:rPr>
            <w:rFonts w:ascii="Times New Roman" w:eastAsia="MS Mincho" w:hAnsi="Times New Roman"/>
            <w:sz w:val="24"/>
            <w:szCs w:val="24"/>
            <w:lang w:val="ru-RU" w:eastAsia="ru-RU"/>
          </w:rPr>
          <w:delText>5</w:delText>
        </w:r>
        <w:r w:rsidR="00FC6A88" w:rsidRPr="0050271C" w:rsidDel="00055270">
          <w:rPr>
            <w:rFonts w:ascii="Times New Roman" w:hAnsi="Times New Roman"/>
          </w:rPr>
          <w:fldChar w:fldCharType="end"/>
        </w:r>
        <w:r w:rsidRPr="0050271C" w:rsidDel="00055270">
          <w:rPr>
            <w:rFonts w:ascii="Times New Roman" w:eastAsia="MS Mincho" w:hAnsi="Times New Roman"/>
            <w:sz w:val="24"/>
            <w:szCs w:val="24"/>
            <w:lang w:val="ru-RU" w:eastAsia="ru-RU"/>
          </w:rPr>
          <w:delText>.</w:delText>
        </w:r>
        <w:r w:rsidR="00FC6A88" w:rsidRPr="0050271C" w:rsidDel="00055270">
          <w:rPr>
            <w:rFonts w:ascii="Times New Roman" w:hAnsi="Times New Roman"/>
          </w:rPr>
          <w:fldChar w:fldCharType="begin"/>
        </w:r>
        <w:r w:rsidR="00FC6A88" w:rsidRPr="0050271C" w:rsidDel="00055270">
          <w:rPr>
            <w:rFonts w:ascii="Times New Roman" w:eastAsia="MS Mincho" w:hAnsi="Times New Roman"/>
            <w:sz w:val="24"/>
            <w:szCs w:val="24"/>
            <w:lang w:val="ru-RU" w:eastAsia="ru-RU"/>
          </w:rPr>
          <w:delInstrText xml:space="preserve"> SEQ Рисунок \* ARABIC \s 1 </w:delInstrText>
        </w:r>
        <w:r w:rsidR="00FC6A88" w:rsidRPr="0050271C" w:rsidDel="00055270">
          <w:rPr>
            <w:rFonts w:ascii="Times New Roman" w:hAnsi="Times New Roman"/>
          </w:rPr>
          <w:fldChar w:fldCharType="separate"/>
        </w:r>
        <w:r w:rsidR="00FA1295" w:rsidRPr="0050271C" w:rsidDel="00055270">
          <w:rPr>
            <w:rFonts w:ascii="Times New Roman" w:eastAsia="MS Mincho" w:hAnsi="Times New Roman"/>
            <w:sz w:val="24"/>
            <w:szCs w:val="24"/>
            <w:lang w:val="ru-RU" w:eastAsia="ru-RU"/>
          </w:rPr>
          <w:delText>5</w:delText>
        </w:r>
        <w:r w:rsidR="00FC6A88" w:rsidRPr="0050271C" w:rsidDel="00055270">
          <w:rPr>
            <w:rFonts w:ascii="Times New Roman" w:hAnsi="Times New Roman"/>
          </w:rPr>
          <w:fldChar w:fldCharType="end"/>
        </w:r>
        <w:bookmarkEnd w:id="4988"/>
        <w:r w:rsidRPr="0050271C" w:rsidDel="00055270">
          <w:rPr>
            <w:rFonts w:ascii="Times New Roman" w:eastAsia="MS Mincho" w:hAnsi="Times New Roman"/>
            <w:sz w:val="24"/>
            <w:szCs w:val="24"/>
            <w:lang w:val="ru-RU" w:eastAsia="ru-RU"/>
          </w:rPr>
          <w:delText xml:space="preserve"> Существующая схема сетевой структуры обмена данными корп. 1520</w:delText>
        </w:r>
      </w:del>
    </w:p>
    <w:p w14:paraId="2B0ACA8F" w14:textId="2A0D2F71" w:rsidR="00225A30" w:rsidDel="00055270" w:rsidRDefault="00225A30" w:rsidP="005B5E43">
      <w:pPr>
        <w:pStyle w:val="af4"/>
        <w:rPr>
          <w:del w:id="4990" w:author="Степан Гусев" w:date="2023-07-24T14:46:00Z"/>
        </w:rPr>
      </w:pPr>
    </w:p>
    <w:p w14:paraId="36F3D323" w14:textId="31307525" w:rsidR="00A30809" w:rsidRDefault="00A30809" w:rsidP="005B5E43">
      <w:pPr>
        <w:pStyle w:val="af4"/>
      </w:pPr>
      <w:r>
        <w:t xml:space="preserve">Существующий сервер данных </w:t>
      </w:r>
      <w:r w:rsidRPr="00721114">
        <w:t>(</w:t>
      </w:r>
      <w:r w:rsidRPr="005B5E43">
        <w:t>OPC</w:t>
      </w:r>
      <w:r w:rsidRPr="00721114">
        <w:t>-сервер</w:t>
      </w:r>
      <w:r>
        <w:t>)</w:t>
      </w:r>
      <w:r w:rsidRPr="002672A0">
        <w:t xml:space="preserve"> </w:t>
      </w:r>
      <w:r>
        <w:t xml:space="preserve">производства Бисфенол А </w:t>
      </w:r>
      <w:r w:rsidRPr="005B5E43">
        <w:t>STN</w:t>
      </w:r>
      <w:r w:rsidRPr="002672A0">
        <w:t>0</w:t>
      </w:r>
      <w:r>
        <w:t>3</w:t>
      </w:r>
      <w:r w:rsidRPr="002672A0">
        <w:t>5</w:t>
      </w:r>
      <w:r>
        <w:t xml:space="preserve">7 установлен в </w:t>
      </w:r>
      <w:r w:rsidRPr="00E81F86">
        <w:t xml:space="preserve">серверном шкафу ШС (корп. 1520, Аппаратная завода БФА. 1 этаж). Связь </w:t>
      </w:r>
      <w:r w:rsidRPr="005B5E43">
        <w:t>OPC</w:t>
      </w:r>
      <w:r w:rsidRPr="00E81F86">
        <w:t xml:space="preserve">-сервера с ПЛК осуществляется </w:t>
      </w:r>
      <w:r w:rsidRPr="0016010B">
        <w:t xml:space="preserve">по дублированной сети (системной шине) VNet/IP. Сеть VNet/IP представляет собой шину управления в реальном времени, имеет скорость работы 1 Гбит/с и строится по топологии типа «звезда». В каждый процессорный модуль полевой станции управления интегрирован интерфейс VNet/IP (шина A и B). На соответствующих рабочих станциях устанавливаются интерфейсные карты VNet/IP VI702. Средой передачи данных в данной сети является медный кабель витая пара. Для идентификации сетевых кабелей используется следующее цветовое обозначение: красный – Vnet/IP №1 (основная), желтый – Vnet/IP № 2 (резервная). Узловыми элементами сети VNet/IP являются резервированные коммутаторы сети Vnet/IP </w:t>
      </w:r>
      <w:r w:rsidRPr="005B5E43">
        <w:t>SW</w:t>
      </w:r>
      <w:r w:rsidRPr="00502735">
        <w:t>1.1</w:t>
      </w:r>
      <w:r>
        <w:t xml:space="preserve">, </w:t>
      </w:r>
      <w:r w:rsidRPr="005B5E43">
        <w:t>SW</w:t>
      </w:r>
      <w:r w:rsidRPr="00502735">
        <w:t>1.2</w:t>
      </w:r>
      <w:r>
        <w:t xml:space="preserve">, </w:t>
      </w:r>
      <w:r w:rsidRPr="005B5E43">
        <w:t>SW</w:t>
      </w:r>
      <w:r w:rsidRPr="00502735">
        <w:t xml:space="preserve">2.1, </w:t>
      </w:r>
      <w:r w:rsidRPr="005B5E43">
        <w:t>SW</w:t>
      </w:r>
      <w:r w:rsidRPr="00502735">
        <w:t>2.2</w:t>
      </w:r>
      <w:r w:rsidRPr="0016010B">
        <w:t xml:space="preserve">, </w:t>
      </w:r>
      <w:r>
        <w:t>установленные</w:t>
      </w:r>
      <w:r w:rsidRPr="0016010B">
        <w:t xml:space="preserve"> в сетево</w:t>
      </w:r>
      <w:r>
        <w:t>м</w:t>
      </w:r>
      <w:r w:rsidRPr="0016010B">
        <w:t xml:space="preserve"> шкаф</w:t>
      </w:r>
      <w:r>
        <w:t>у</w:t>
      </w:r>
      <w:r w:rsidRPr="0016010B">
        <w:t xml:space="preserve"> </w:t>
      </w:r>
      <w:r>
        <w:t>ШЗ</w:t>
      </w:r>
      <w:r w:rsidRPr="005B5E43">
        <w:t>C</w:t>
      </w:r>
      <w:r w:rsidRPr="00502735">
        <w:t xml:space="preserve"> </w:t>
      </w:r>
      <w:r w:rsidRPr="00E81F86">
        <w:t>(корп. 1520, Аппаратная завода БФА. 1 этаж)</w:t>
      </w:r>
      <w:r w:rsidRPr="0016010B">
        <w:t>.</w:t>
      </w:r>
    </w:p>
    <w:p w14:paraId="42F7C3E6" w14:textId="77777777" w:rsidR="00A30809" w:rsidRPr="005D4FE5" w:rsidRDefault="00A30809" w:rsidP="005B5E43">
      <w:pPr>
        <w:pStyle w:val="af4"/>
      </w:pPr>
      <w:r>
        <w:lastRenderedPageBreak/>
        <w:t>Д</w:t>
      </w:r>
      <w:r w:rsidRPr="0016010B">
        <w:t>ля обеспечения информационного обмена, все рабочие станции дополнительно соединены в локальную сеть стандарта Ethernet – сеть PIN (общезав</w:t>
      </w:r>
      <w:r>
        <w:t>о</w:t>
      </w:r>
      <w:r w:rsidRPr="0016010B">
        <w:t xml:space="preserve">дская информационная сеть, ЛВС общего назначения). Данная сеть строится по топологии «звезда». Узловым элементом данной сети является Ethernet-коммутатор сети </w:t>
      </w:r>
      <w:r w:rsidRPr="005B5E43">
        <w:t>SW</w:t>
      </w:r>
      <w:r w:rsidRPr="00502735">
        <w:t>3.1</w:t>
      </w:r>
      <w:r w:rsidRPr="0016010B">
        <w:t xml:space="preserve">, установленный в сетевой шкаф </w:t>
      </w:r>
      <w:r>
        <w:t>ШЗС</w:t>
      </w:r>
      <w:r w:rsidRPr="00502735">
        <w:t xml:space="preserve"> </w:t>
      </w:r>
      <w:r w:rsidRPr="00E81F86">
        <w:t>(корп. 1520, Аппаратная завода БФА. 1 этаж)</w:t>
      </w:r>
      <w:r w:rsidRPr="0016010B">
        <w:t>. Для подключения сети на рабочих станциях используются встроенные сетевые карты. Средой передачи данных в данной сети является кабель витая пара. Максимальная скорость передачи данных составляет 1 Гбит/с. Для идентификации сети PIN используется синее цветовое обозначение.</w:t>
      </w:r>
    </w:p>
    <w:p w14:paraId="523D88CF" w14:textId="77777777" w:rsidR="006028CD" w:rsidRDefault="00A30809" w:rsidP="005B5E43">
      <w:pPr>
        <w:pStyle w:val="af4"/>
        <w:rPr>
          <w:ins w:id="4991" w:author="Степан Гусев" w:date="2023-07-24T15:02:00Z"/>
        </w:rPr>
      </w:pPr>
      <w:r>
        <w:t xml:space="preserve">Конфигурация ПО сервера </w:t>
      </w:r>
      <w:r w:rsidRPr="005B5E43">
        <w:t>OPC</w:t>
      </w:r>
      <w:r w:rsidRPr="00E35FD4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_Ref121171294 \h  \* MERGEFORMAT </w:instrText>
      </w:r>
      <w:r>
        <w:fldChar w:fldCharType="separate"/>
      </w:r>
      <w:ins w:id="4992" w:author="Степан Гусев" w:date="2023-07-24T15:02:00Z">
        <w:r w:rsidR="006028CD">
          <w:t>Таблица 5.12</w:t>
        </w:r>
      </w:ins>
      <w:del w:id="4993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5.12</w:delText>
        </w:r>
      </w:del>
      <w:r>
        <w:fldChar w:fldCharType="end"/>
      </w:r>
      <w:r>
        <w:t xml:space="preserve">, конфигурация утилиты </w:t>
      </w:r>
      <w:r w:rsidRPr="005B5E43">
        <w:t>IT</w:t>
      </w:r>
      <w:r w:rsidRPr="00A2624B">
        <w:t xml:space="preserve"> </w:t>
      </w:r>
      <w:proofErr w:type="spellStart"/>
      <w:r w:rsidRPr="005B5E43">
        <w:t>Security</w:t>
      </w:r>
      <w:proofErr w:type="spellEnd"/>
      <w:r w:rsidRPr="00A2624B">
        <w:t xml:space="preserve"> </w:t>
      </w:r>
      <w:proofErr w:type="spellStart"/>
      <w:r w:rsidRPr="005B5E43">
        <w:t>Tool</w:t>
      </w:r>
      <w:proofErr w:type="spellEnd"/>
      <w:r w:rsidRPr="00A2624B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_Ref121171330 \h  \* MERGEFORMAT </w:instrText>
      </w:r>
      <w:r>
        <w:fldChar w:fldCharType="separate"/>
      </w:r>
    </w:p>
    <w:p w14:paraId="67AD4109" w14:textId="77777777" w:rsidR="006028CD" w:rsidRDefault="006028CD" w:rsidP="005B5E43">
      <w:pPr>
        <w:pStyle w:val="af4"/>
        <w:rPr>
          <w:ins w:id="4994" w:author="Степан Гусев" w:date="2023-07-24T15:02:00Z"/>
        </w:rPr>
      </w:pPr>
      <w:ins w:id="4995" w:author="Степан Гусев" w:date="2023-07-24T15:02:00Z">
        <w:r>
          <w:t>Таблица 5.</w:t>
        </w:r>
        <w:r>
          <w:rPr>
            <w:noProof/>
          </w:rPr>
          <w:t>13</w:t>
        </w:r>
      </w:ins>
      <w:del w:id="4996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5.13</w:delText>
        </w:r>
      </w:del>
      <w:r w:rsidR="00A30809">
        <w:fldChar w:fldCharType="end"/>
      </w:r>
      <w:r w:rsidR="00A30809">
        <w:t xml:space="preserve">, загруженность сервера </w:t>
      </w:r>
      <w:r w:rsidR="00A30809" w:rsidRPr="005B5E43">
        <w:t>OPC</w:t>
      </w:r>
      <w:r w:rsidR="00A30809" w:rsidRPr="00DB15F4">
        <w:t xml:space="preserve"> </w:t>
      </w:r>
      <w:r w:rsidR="00A30809">
        <w:t xml:space="preserve">представлена в </w:t>
      </w:r>
      <w:r w:rsidR="00A30809">
        <w:fldChar w:fldCharType="begin"/>
      </w:r>
      <w:r w:rsidR="00A30809">
        <w:instrText xml:space="preserve"> REF _Ref121171368 \h  \* MERGEFORMAT </w:instrText>
      </w:r>
      <w:r w:rsidR="00A30809">
        <w:fldChar w:fldCharType="separate"/>
      </w:r>
    </w:p>
    <w:p w14:paraId="24213974" w14:textId="77777777" w:rsidR="006028CD" w:rsidRDefault="006028CD" w:rsidP="005B5E43">
      <w:pPr>
        <w:pStyle w:val="af4"/>
        <w:rPr>
          <w:ins w:id="4997" w:author="Степан Гусев" w:date="2023-07-24T15:02:00Z"/>
        </w:rPr>
      </w:pPr>
      <w:ins w:id="4998" w:author="Степан Гусев" w:date="2023-07-24T15:02:00Z">
        <w:r>
          <w:t>Таблица 5.</w:t>
        </w:r>
        <w:r>
          <w:rPr>
            <w:noProof/>
          </w:rPr>
          <w:t>14</w:t>
        </w:r>
      </w:ins>
      <w:del w:id="4999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5.14</w:delText>
        </w:r>
      </w:del>
      <w:r w:rsidR="00A30809">
        <w:fldChar w:fldCharType="end"/>
      </w:r>
      <w:r w:rsidR="00A30809">
        <w:t xml:space="preserve">, конфигурация сетевых параметров </w:t>
      </w:r>
      <w:r w:rsidR="00A30809" w:rsidRPr="00DB15F4">
        <w:t>адаптеров представлена в</w:t>
      </w:r>
      <w:r w:rsidR="00A30809">
        <w:t xml:space="preserve"> </w:t>
      </w:r>
      <w:r w:rsidR="00A30809">
        <w:fldChar w:fldCharType="begin"/>
      </w:r>
      <w:r w:rsidR="00A30809">
        <w:instrText xml:space="preserve"> REF _Ref121171404 \h </w:instrText>
      </w:r>
      <w:r w:rsidR="005B5E43">
        <w:instrText xml:space="preserve"> \* MERGEFORMAT </w:instrText>
      </w:r>
      <w:r w:rsidR="00A30809">
        <w:fldChar w:fldCharType="separate"/>
      </w:r>
    </w:p>
    <w:p w14:paraId="362334C2" w14:textId="29A5E24C" w:rsidR="00A30809" w:rsidRPr="00DB15F4" w:rsidRDefault="006028CD" w:rsidP="005B5E43">
      <w:pPr>
        <w:pStyle w:val="af4"/>
      </w:pPr>
      <w:ins w:id="5000" w:author="Степан Гусев" w:date="2023-07-24T15:02:00Z">
        <w:r>
          <w:t>Таблица 5.</w:t>
        </w:r>
        <w:r>
          <w:rPr>
            <w:noProof/>
          </w:rPr>
          <w:t>15</w:t>
        </w:r>
      </w:ins>
      <w:del w:id="5001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5.15</w:delText>
        </w:r>
      </w:del>
      <w:r w:rsidR="00A30809">
        <w:fldChar w:fldCharType="end"/>
      </w:r>
      <w:r w:rsidR="00A30809" w:rsidRPr="00DB15F4">
        <w:t>.</w:t>
      </w:r>
    </w:p>
    <w:p w14:paraId="7FABC705" w14:textId="50274CAC" w:rsidR="00A30809" w:rsidRDefault="00A30809" w:rsidP="005B5E43">
      <w:pPr>
        <w:pStyle w:val="af4"/>
      </w:pPr>
      <w:bookmarkStart w:id="5002" w:name="_Ref121171294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12</w:t>
      </w:r>
      <w:r w:rsidR="00B63BAB">
        <w:rPr>
          <w:noProof/>
        </w:rPr>
        <w:fldChar w:fldCharType="end"/>
      </w:r>
      <w:bookmarkEnd w:id="5002"/>
      <w:r w:rsidRPr="00A3006E">
        <w:t xml:space="preserve"> Конфигурация ПО сервера OPC (STN0357)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16010B" w14:paraId="75197BDA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F1521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Product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A9F2F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Revision</w:t>
            </w:r>
          </w:p>
        </w:tc>
      </w:tr>
      <w:tr w:rsidR="00A30809" w:rsidRPr="00DB15F4" w14:paraId="7577DBC2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B159B9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NTPF100-S11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CBEE0A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R3.77.00</w:t>
            </w:r>
          </w:p>
        </w:tc>
      </w:tr>
    </w:tbl>
    <w:p w14:paraId="50B28C88" w14:textId="77777777" w:rsidR="004758AF" w:rsidRDefault="004758AF" w:rsidP="005B5E43">
      <w:pPr>
        <w:pStyle w:val="af4"/>
      </w:pPr>
      <w:bookmarkStart w:id="5003" w:name="_Ref121171330"/>
    </w:p>
    <w:p w14:paraId="1236916C" w14:textId="4D880A1F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13</w:t>
      </w:r>
      <w:r w:rsidR="00B63BAB">
        <w:rPr>
          <w:noProof/>
        </w:rPr>
        <w:fldChar w:fldCharType="end"/>
      </w:r>
      <w:bookmarkEnd w:id="5003"/>
      <w:r w:rsidRPr="00A3006E">
        <w:t xml:space="preserve"> Конфигурация утилиты IT Security Tool сервера OPC (STN0357)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16010B" w14:paraId="5AD52BC7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59E18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IT security version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EF1F6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2.0</w:t>
            </w:r>
          </w:p>
        </w:tc>
      </w:tr>
      <w:tr w:rsidR="00A30809" w:rsidRPr="0016010B" w14:paraId="3A21D689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FD6116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Security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826322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Standard</w:t>
            </w:r>
          </w:p>
        </w:tc>
      </w:tr>
      <w:tr w:rsidR="00A30809" w:rsidRPr="0016010B" w14:paraId="412E0F12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300EAD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User management type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AFD293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Standalone</w:t>
            </w:r>
          </w:p>
        </w:tc>
      </w:tr>
      <w:tr w:rsidR="00A30809" w:rsidRPr="0016010B" w14:paraId="61E0B792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04EBD3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Domain link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D7BFAB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Not linked</w:t>
            </w:r>
          </w:p>
        </w:tc>
      </w:tr>
      <w:tr w:rsidR="00A30809" w:rsidRPr="00DB15F4" w14:paraId="2533673A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EF3B94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Domain join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CD4094" w14:textId="77777777" w:rsidR="00A30809" w:rsidRPr="00D70D99" w:rsidRDefault="00A30809" w:rsidP="005B5E43">
            <w:pPr>
              <w:pStyle w:val="aff0"/>
              <w:jc w:val="left"/>
            </w:pPr>
            <w:r w:rsidRPr="0016010B">
              <w:t>Not joined</w:t>
            </w:r>
          </w:p>
        </w:tc>
      </w:tr>
    </w:tbl>
    <w:p w14:paraId="3050D9E7" w14:textId="77777777" w:rsidR="004758AF" w:rsidRDefault="004758AF" w:rsidP="005B5E43">
      <w:pPr>
        <w:pStyle w:val="af4"/>
      </w:pPr>
      <w:bookmarkStart w:id="5004" w:name="_Ref121171368"/>
    </w:p>
    <w:p w14:paraId="400BE068" w14:textId="7CFE3285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14</w:t>
      </w:r>
      <w:r w:rsidR="00B63BAB">
        <w:rPr>
          <w:noProof/>
        </w:rPr>
        <w:fldChar w:fldCharType="end"/>
      </w:r>
      <w:bookmarkEnd w:id="5004"/>
      <w:r w:rsidRPr="00A3006E">
        <w:t xml:space="preserve"> Загруженность сервера OPC (STN0357)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70D99" w14:paraId="570426F5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CC26F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Computer Name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BEF32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HIS0357</w:t>
            </w:r>
          </w:p>
        </w:tc>
      </w:tr>
      <w:tr w:rsidR="00A30809" w:rsidRPr="00D70D99" w14:paraId="1694EFAC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75E05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IP Address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EB791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172.16.3.57/192.168.2.2/192.168.3.2/172.17.3.57</w:t>
            </w:r>
          </w:p>
        </w:tc>
      </w:tr>
      <w:tr w:rsidR="00A30809" w:rsidRPr="00D70D99" w14:paraId="3B508301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B6396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Number of Clients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863FC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2</w:t>
            </w:r>
          </w:p>
        </w:tc>
      </w:tr>
      <w:tr w:rsidR="00A30809" w:rsidRPr="00D70D99" w14:paraId="671DCA7D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E89A5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Number of Group Object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32EF9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2</w:t>
            </w:r>
          </w:p>
        </w:tc>
      </w:tr>
      <w:tr w:rsidR="00A30809" w:rsidRPr="00D70D99" w14:paraId="5FE2D23A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E1AE9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Number of ItemID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B665D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1949</w:t>
            </w:r>
          </w:p>
        </w:tc>
      </w:tr>
      <w:tr w:rsidR="00A30809" w:rsidRPr="00D70D99" w14:paraId="3979E320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7F01C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Device Read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33160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0/sec</w:t>
            </w:r>
          </w:p>
        </w:tc>
      </w:tr>
      <w:tr w:rsidR="00A30809" w:rsidRPr="00D70D99" w14:paraId="40760BC0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B25C2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Cache Read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442DF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68/sec</w:t>
            </w:r>
          </w:p>
        </w:tc>
      </w:tr>
      <w:tr w:rsidR="00A30809" w:rsidRPr="00D70D99" w14:paraId="35F71B92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D9B12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Write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2BE9C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0/sec</w:t>
            </w:r>
          </w:p>
        </w:tc>
      </w:tr>
      <w:tr w:rsidR="00A30809" w:rsidRPr="00D70D99" w14:paraId="046A6233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99304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Total Data Access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9FEA3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68/sec</w:t>
            </w:r>
          </w:p>
        </w:tc>
      </w:tr>
      <w:tr w:rsidR="00A30809" w:rsidRPr="00F44700" w14:paraId="367BB8E5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5EDBD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Throughput maximum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E0969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2000 data/sec</w:t>
            </w:r>
          </w:p>
        </w:tc>
      </w:tr>
    </w:tbl>
    <w:p w14:paraId="5EF8B8AA" w14:textId="77777777" w:rsidR="004758AF" w:rsidRDefault="004758AF" w:rsidP="005B5E43">
      <w:pPr>
        <w:pStyle w:val="af4"/>
      </w:pPr>
      <w:bookmarkStart w:id="5005" w:name="_Ref121171404"/>
    </w:p>
    <w:p w14:paraId="4370F06E" w14:textId="6A4CA092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15</w:t>
      </w:r>
      <w:r w:rsidR="00B63BAB">
        <w:rPr>
          <w:noProof/>
        </w:rPr>
        <w:fldChar w:fldCharType="end"/>
      </w:r>
      <w:bookmarkEnd w:id="5005"/>
      <w:r w:rsidRPr="00A3006E">
        <w:t xml:space="preserve"> Конфигурация сетевых параметров адаптеров сервера OPC (STN0357)</w:t>
      </w:r>
    </w:p>
    <w:tbl>
      <w:tblPr>
        <w:tblW w:w="102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  <w:gridCol w:w="3402"/>
      </w:tblGrid>
      <w:tr w:rsidR="00A30809" w:rsidRPr="005930DC" w14:paraId="402A3AED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5EC483B3" w14:textId="77777777" w:rsidR="00A30809" w:rsidRPr="005930DC" w:rsidRDefault="00A30809" w:rsidP="005B5E43">
            <w:pPr>
              <w:pStyle w:val="aff0"/>
            </w:pPr>
            <w:r w:rsidRPr="005930DC">
              <w:lastRenderedPageBreak/>
              <w:t>Port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3FD5EC4" w14:textId="77777777" w:rsidR="00A30809" w:rsidRPr="005930DC" w:rsidRDefault="00A30809" w:rsidP="005B5E43">
            <w:pPr>
              <w:pStyle w:val="aff0"/>
            </w:pPr>
            <w:r w:rsidRPr="005930DC">
              <w:t>Name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A295EE5" w14:textId="77777777" w:rsidR="00A30809" w:rsidRPr="005930DC" w:rsidRDefault="00A30809" w:rsidP="005B5E43">
            <w:pPr>
              <w:pStyle w:val="aff0"/>
            </w:pPr>
            <w:r w:rsidRPr="005930DC">
              <w:t>IP</w:t>
            </w:r>
          </w:p>
        </w:tc>
      </w:tr>
      <w:tr w:rsidR="00A30809" w:rsidRPr="005930DC" w14:paraId="4B228073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2F2377BB" w14:textId="77777777" w:rsidR="00A30809" w:rsidRPr="00D70D99" w:rsidRDefault="00A30809" w:rsidP="005B5E43">
            <w:pPr>
              <w:pStyle w:val="aff0"/>
            </w:pPr>
            <w:r w:rsidRPr="00D70D99">
              <w:t>BUS1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7EB50E68" w14:textId="77777777" w:rsidR="00A30809" w:rsidRPr="00D70D99" w:rsidRDefault="00A30809" w:rsidP="005B5E43">
            <w:pPr>
              <w:pStyle w:val="aff0"/>
            </w:pPr>
            <w:r w:rsidRPr="00D70D99">
              <w:t>Vnet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02F6A4F2" w14:textId="77777777" w:rsidR="00A30809" w:rsidRPr="00D70D99" w:rsidRDefault="00A30809" w:rsidP="005B5E43">
            <w:pPr>
              <w:pStyle w:val="aff0"/>
            </w:pPr>
            <w:r w:rsidRPr="00D70D99">
              <w:t>172.16.</w:t>
            </w:r>
            <w:r>
              <w:t>3</w:t>
            </w:r>
            <w:r w:rsidRPr="00D70D99">
              <w:t>.5</w:t>
            </w:r>
            <w:r>
              <w:t>7</w:t>
            </w:r>
          </w:p>
        </w:tc>
      </w:tr>
      <w:tr w:rsidR="00A30809" w:rsidRPr="005930DC" w14:paraId="52D37FE6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05A69FE3" w14:textId="77777777" w:rsidR="00A30809" w:rsidRPr="00D70D99" w:rsidRDefault="00A30809" w:rsidP="005B5E43">
            <w:pPr>
              <w:pStyle w:val="aff0"/>
              <w:rPr>
                <w:highlight w:val="yellow"/>
              </w:rPr>
            </w:pPr>
            <w:r>
              <w:t>BUS2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6450855B" w14:textId="77777777" w:rsidR="00A30809" w:rsidRPr="005B5E43" w:rsidRDefault="00A30809" w:rsidP="005B5E43">
            <w:pPr>
              <w:pStyle w:val="aff0"/>
              <w:rPr>
                <w:lang w:val="ru-RU"/>
              </w:rPr>
            </w:pPr>
            <w:r w:rsidRPr="005B5E43">
              <w:rPr>
                <w:rStyle w:val="affe"/>
                <w:lang w:val="ru-RU"/>
              </w:rPr>
              <w:t xml:space="preserve">Отсутствует драйвер шины </w:t>
            </w:r>
            <w:r>
              <w:rPr>
                <w:rStyle w:val="affe"/>
              </w:rPr>
              <w:t>VnetIP</w:t>
            </w:r>
            <w:r w:rsidRPr="005B5E43">
              <w:rPr>
                <w:rStyle w:val="affe"/>
                <w:lang w:val="ru-RU"/>
              </w:rPr>
              <w:t xml:space="preserve"> </w:t>
            </w:r>
            <w:r>
              <w:rPr>
                <w:rStyle w:val="affe"/>
              </w:rPr>
              <w:t>Open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0018CF40" w14:textId="77777777" w:rsidR="00A30809" w:rsidRPr="005B5E43" w:rsidRDefault="00A30809" w:rsidP="005B5E43">
            <w:pPr>
              <w:pStyle w:val="aff0"/>
              <w:rPr>
                <w:lang w:val="ru-RU"/>
              </w:rPr>
            </w:pPr>
            <w:r w:rsidRPr="005B5E43">
              <w:rPr>
                <w:rStyle w:val="affe"/>
                <w:lang w:val="ru-RU"/>
              </w:rPr>
              <w:t xml:space="preserve">Отсутствует драйвер шины </w:t>
            </w:r>
            <w:r>
              <w:rPr>
                <w:rStyle w:val="affe"/>
              </w:rPr>
              <w:t>VnetIP</w:t>
            </w:r>
            <w:r w:rsidRPr="005B5E43">
              <w:rPr>
                <w:rStyle w:val="affe"/>
                <w:lang w:val="ru-RU"/>
              </w:rPr>
              <w:t xml:space="preserve"> </w:t>
            </w:r>
            <w:r>
              <w:rPr>
                <w:rStyle w:val="affe"/>
              </w:rPr>
              <w:t>Open</w:t>
            </w:r>
          </w:p>
        </w:tc>
      </w:tr>
      <w:tr w:rsidR="00A30809" w:rsidRPr="00D70D99" w14:paraId="011B776E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6DE767F" w14:textId="77777777" w:rsidR="00A30809" w:rsidRPr="00D70D99" w:rsidRDefault="00A30809" w:rsidP="005B5E43">
            <w:pPr>
              <w:pStyle w:val="aff0"/>
            </w:pPr>
            <w:r w:rsidRPr="00D70D99">
              <w:t>Eth1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F74A260" w14:textId="77777777" w:rsidR="00A30809" w:rsidRPr="00D70D99" w:rsidRDefault="00A30809" w:rsidP="005B5E43">
            <w:pPr>
              <w:pStyle w:val="aff0"/>
            </w:pPr>
            <w:r w:rsidRPr="00D70D99">
              <w:t>PIN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8863E93" w14:textId="77777777" w:rsidR="00A30809" w:rsidRPr="00D70D99" w:rsidRDefault="00A30809" w:rsidP="005B5E43">
            <w:pPr>
              <w:pStyle w:val="aff0"/>
            </w:pPr>
            <w:r w:rsidRPr="00D70D99">
              <w:t>172.17.3.57</w:t>
            </w:r>
          </w:p>
        </w:tc>
      </w:tr>
      <w:tr w:rsidR="00A30809" w:rsidRPr="00D70D99" w14:paraId="7E6C7E20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5C16B44" w14:textId="77777777" w:rsidR="00A30809" w:rsidRPr="00D70D99" w:rsidRDefault="00A30809" w:rsidP="005B5E43">
            <w:pPr>
              <w:pStyle w:val="aff0"/>
            </w:pPr>
            <w:r w:rsidRPr="00D70D99">
              <w:t>Eth2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83CBAF0" w14:textId="77777777" w:rsidR="00A30809" w:rsidRPr="00D70D99" w:rsidRDefault="00A30809" w:rsidP="005B5E43">
            <w:pPr>
              <w:pStyle w:val="aff0"/>
            </w:pPr>
            <w:r w:rsidRPr="00D70D99">
              <w:t>OPC-GW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0CDC671D" w14:textId="77777777" w:rsidR="00A30809" w:rsidRPr="00D70D99" w:rsidRDefault="00A30809" w:rsidP="005B5E43">
            <w:pPr>
              <w:pStyle w:val="aff0"/>
            </w:pPr>
            <w:r w:rsidRPr="00D70D99">
              <w:t>192.168.2.2.</w:t>
            </w:r>
          </w:p>
        </w:tc>
      </w:tr>
      <w:tr w:rsidR="00A30809" w:rsidRPr="00D70D99" w14:paraId="089A0319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232F937A" w14:textId="77777777" w:rsidR="00A30809" w:rsidRPr="00D70D99" w:rsidRDefault="00A30809" w:rsidP="005B5E43">
            <w:pPr>
              <w:pStyle w:val="aff0"/>
            </w:pPr>
            <w:r w:rsidRPr="00D70D99">
              <w:t>Eth3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733980EA" w14:textId="77777777" w:rsidR="00A30809" w:rsidRPr="00D70D99" w:rsidRDefault="00A30809" w:rsidP="005B5E43">
            <w:pPr>
              <w:pStyle w:val="aff0"/>
            </w:pPr>
            <w:r w:rsidRPr="00D70D99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001389CC" w14:textId="77777777" w:rsidR="00A30809" w:rsidRPr="00D70D99" w:rsidRDefault="00A30809" w:rsidP="005B5E43">
            <w:pPr>
              <w:pStyle w:val="aff0"/>
            </w:pPr>
            <w:r w:rsidRPr="00D70D99">
              <w:t>-</w:t>
            </w:r>
          </w:p>
        </w:tc>
      </w:tr>
      <w:tr w:rsidR="00A30809" w:rsidRPr="00D70D99" w14:paraId="38E60ED5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7757B1A" w14:textId="77777777" w:rsidR="00A30809" w:rsidRPr="00D70D99" w:rsidRDefault="00A30809" w:rsidP="005B5E43">
            <w:pPr>
              <w:pStyle w:val="aff0"/>
            </w:pPr>
            <w:r w:rsidRPr="00D70D99">
              <w:t>Eth4</w:t>
            </w:r>
          </w:p>
        </w:tc>
        <w:tc>
          <w:tcPr>
            <w:tcW w:w="3402" w:type="dxa"/>
            <w:shd w:val="clear" w:color="auto" w:fill="auto"/>
            <w:noWrap/>
            <w:hideMark/>
          </w:tcPr>
          <w:p w14:paraId="11004B3D" w14:textId="77777777" w:rsidR="00A30809" w:rsidRPr="00D70D99" w:rsidRDefault="00A30809" w:rsidP="005B5E43">
            <w:pPr>
              <w:pStyle w:val="aff0"/>
            </w:pPr>
            <w:r w:rsidRPr="00D70D99">
              <w:t>не используется</w:t>
            </w:r>
          </w:p>
        </w:tc>
        <w:tc>
          <w:tcPr>
            <w:tcW w:w="3402" w:type="dxa"/>
            <w:shd w:val="clear" w:color="auto" w:fill="auto"/>
          </w:tcPr>
          <w:p w14:paraId="53532CAF" w14:textId="77777777" w:rsidR="00A30809" w:rsidRPr="00D70D99" w:rsidRDefault="00A30809" w:rsidP="005B5E43">
            <w:pPr>
              <w:pStyle w:val="aff0"/>
            </w:pPr>
            <w:r w:rsidRPr="00D70D99">
              <w:t>-</w:t>
            </w:r>
          </w:p>
        </w:tc>
      </w:tr>
    </w:tbl>
    <w:p w14:paraId="6CD3E029" w14:textId="7CBACFEE" w:rsidR="00A30809" w:rsidRPr="00491183" w:rsidRDefault="00A30809" w:rsidP="005B5E43">
      <w:pPr>
        <w:pStyle w:val="af4"/>
      </w:pPr>
      <w:r w:rsidRPr="005B5E43">
        <w:t>Системные блоки станций операторов HIS0358…HIS0363, а также станции инженера РСУ, станции инженера ПАЗ, станции инженера КИП и OPC сервера установлены в серверном шкафу ШС (корп. 1520, Аппаратная завода Бисфенол А. 1</w:t>
      </w:r>
      <w:r w:rsidRPr="00E81F86">
        <w:t xml:space="preserve"> этаж). Мониторы станций операторов HIS0358…HIS0363 установлены на консолях рабочих мест операторов-технологов </w:t>
      </w:r>
      <w:r w:rsidRPr="00561E1D">
        <w:t>(</w:t>
      </w:r>
      <w:r w:rsidRPr="00E81F86">
        <w:t xml:space="preserve">корп. 1520, </w:t>
      </w:r>
      <w:r>
        <w:t>Операторная</w:t>
      </w:r>
      <w:r w:rsidRPr="00E81F86">
        <w:t xml:space="preserve"> завода </w:t>
      </w:r>
      <w:r>
        <w:t>Бисфенол А. 2</w:t>
      </w:r>
      <w:r w:rsidRPr="00E81F86">
        <w:t xml:space="preserve"> этаж</w:t>
      </w:r>
      <w:r>
        <w:t>)</w:t>
      </w:r>
      <w:r w:rsidRPr="00E81F86">
        <w:t xml:space="preserve">. Удаленное подключение мониторов, клавиатур, манипуляторов «мышь» к системным блокам станций оператора осуществляется при помощи KVM-удлинителей (Adder X-DVIPRO-MS2), позволяющих передавать сигналы видео на 2 монитора. Удаленное подключение мониторов, клавиатур, манипуляторов «мышь» к системным блокам станции инженера РСУ, станции инженера КИП, станции инженера ПАЗ осуществляется при помощи KVM-удлинителей (Adder X-DVIPRO), позволяющих передавать сигналы видео на 1 монитор. KVM передатчики установлены в серверном шкафу </w:t>
      </w:r>
      <w:r>
        <w:t xml:space="preserve">ШС </w:t>
      </w:r>
      <w:r w:rsidRPr="00E81F86">
        <w:t xml:space="preserve">(корп. 1520, Аппаратная завода </w:t>
      </w:r>
      <w:r>
        <w:t>Бисфенол А</w:t>
      </w:r>
      <w:r w:rsidRPr="00E81F86">
        <w:t>. 1 этаж). KVM приемники установлены в консолях рабочих мест операторов-технологов (</w:t>
      </w:r>
      <w:r>
        <w:t>корп. 1520, Операторной</w:t>
      </w:r>
      <w:r w:rsidRPr="00E81F86">
        <w:t xml:space="preserve"> завода </w:t>
      </w:r>
      <w:r>
        <w:t>Бисфенол А. 2</w:t>
      </w:r>
      <w:r w:rsidRPr="00E81F86">
        <w:t xml:space="preserve"> этаж)</w:t>
      </w:r>
      <w:r>
        <w:t xml:space="preserve"> </w:t>
      </w:r>
      <w:r w:rsidRPr="00E81F86">
        <w:t>и в консолях рабочих мест инженера РСУ, инженера КИП, инженера ПАЗ (</w:t>
      </w:r>
      <w:r>
        <w:t xml:space="preserve">корп. 1520, </w:t>
      </w:r>
      <w:r w:rsidRPr="00561E1D">
        <w:t xml:space="preserve">помещении службы обслуживания </w:t>
      </w:r>
      <w:r w:rsidRPr="00E81F86">
        <w:t xml:space="preserve">завода </w:t>
      </w:r>
      <w:r>
        <w:t>Бисфенол А. 2</w:t>
      </w:r>
      <w:r w:rsidRPr="00E81F86">
        <w:t xml:space="preserve"> этаж). </w:t>
      </w:r>
    </w:p>
    <w:p w14:paraId="174B7C7C" w14:textId="77777777" w:rsidR="00A30809" w:rsidRDefault="00A30809" w:rsidP="005B5E43">
      <w:pPr>
        <w:pStyle w:val="af4"/>
      </w:pPr>
      <w:r w:rsidRPr="00491183">
        <w:t xml:space="preserve">Для удаленного подключения периферийных устройств к системным блокам станций </w:t>
      </w:r>
      <w:r>
        <w:t>о</w:t>
      </w:r>
      <w:r w:rsidRPr="00A37F85">
        <w:t xml:space="preserve">бъединение KVM устройств в единую сеть </w:t>
      </w:r>
      <w:r>
        <w:t>(</w:t>
      </w:r>
      <w:r w:rsidRPr="00491183">
        <w:t>схема IP KVM</w:t>
      </w:r>
      <w:r>
        <w:t>)</w:t>
      </w:r>
      <w:r w:rsidRPr="00491183">
        <w:t xml:space="preserve"> не применяется.</w:t>
      </w:r>
      <w:r>
        <w:t xml:space="preserve"> </w:t>
      </w:r>
    </w:p>
    <w:p w14:paraId="5A1E21D5" w14:textId="77777777" w:rsidR="006028CD" w:rsidRDefault="00A30809">
      <w:pPr>
        <w:pStyle w:val="af4"/>
        <w:rPr>
          <w:ins w:id="5006" w:author="Степан Гусев" w:date="2023-07-24T15:02:00Z"/>
        </w:rPr>
        <w:pPrChange w:id="5007" w:author="Степан Гусев" w:date="2023-07-24T15:02:00Z">
          <w:pPr>
            <w:pStyle w:val="affff8"/>
            <w:keepNext/>
          </w:pPr>
        </w:pPrChange>
      </w:pPr>
      <w:r>
        <w:t>Конфигурация ПО с</w:t>
      </w:r>
      <w:r w:rsidRPr="00CB66CC">
        <w:t xml:space="preserve">танции инженера РСУ </w:t>
      </w:r>
      <w:r>
        <w:t xml:space="preserve">представлена в </w:t>
      </w:r>
      <w:r>
        <w:fldChar w:fldCharType="begin"/>
      </w:r>
      <w:r>
        <w:instrText xml:space="preserve"> REF _Ref121171465 \h  \* MERGEFORMAT </w:instrText>
      </w:r>
      <w:r>
        <w:fldChar w:fldCharType="separate"/>
      </w:r>
      <w:ins w:id="5008" w:author="Степан Гусев" w:date="2023-07-24T15:02:00Z">
        <w:r w:rsidR="006028CD">
          <w:t>Таблица 5.16</w:t>
        </w:r>
      </w:ins>
      <w:del w:id="5009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5.16</w:delText>
        </w:r>
      </w:del>
      <w:r>
        <w:fldChar w:fldCharType="end"/>
      </w:r>
      <w:r>
        <w:t xml:space="preserve">, конфигурация утилиты </w:t>
      </w:r>
      <w:r w:rsidRPr="005B5E43">
        <w:t>IT</w:t>
      </w:r>
      <w:r w:rsidRPr="00A2624B">
        <w:t xml:space="preserve"> </w:t>
      </w:r>
      <w:proofErr w:type="spellStart"/>
      <w:r w:rsidRPr="005B5E43">
        <w:t>Security</w:t>
      </w:r>
      <w:proofErr w:type="spellEnd"/>
      <w:r w:rsidRPr="00A2624B">
        <w:t xml:space="preserve"> </w:t>
      </w:r>
      <w:proofErr w:type="spellStart"/>
      <w:r w:rsidRPr="005B5E43">
        <w:t>Tool</w:t>
      </w:r>
      <w:proofErr w:type="spellEnd"/>
      <w:r w:rsidRPr="00A2624B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_Ref121171501 \h  \* MERGEFORMAT </w:instrText>
      </w:r>
      <w:r>
        <w:fldChar w:fldCharType="separate"/>
      </w:r>
    </w:p>
    <w:p w14:paraId="7528328C" w14:textId="77777777" w:rsidR="006028CD" w:rsidRDefault="006028CD">
      <w:pPr>
        <w:pStyle w:val="af4"/>
        <w:rPr>
          <w:ins w:id="5010" w:author="Степан Гусев" w:date="2023-07-24T15:02:00Z"/>
        </w:rPr>
        <w:pPrChange w:id="5011" w:author="Степан Гусев" w:date="2023-07-24T15:02:00Z">
          <w:pPr>
            <w:pStyle w:val="af4"/>
            <w:ind w:firstLine="0"/>
          </w:pPr>
        </w:pPrChange>
      </w:pPr>
      <w:ins w:id="5012" w:author="Степан Гусев" w:date="2023-07-24T15:02:00Z">
        <w:r w:rsidRPr="005373C5">
          <w:t xml:space="preserve">Таблица </w:t>
        </w:r>
        <w:r w:rsidRPr="006028CD">
          <w:rPr>
            <w:rPrChange w:id="5013" w:author="Степан Гусев" w:date="2023-07-24T15:02:00Z">
              <w:rPr>
                <w:iCs/>
                <w:noProof/>
              </w:rPr>
            </w:rPrChange>
          </w:rPr>
          <w:t>5</w:t>
        </w:r>
        <w:r w:rsidRPr="006028CD">
          <w:rPr>
            <w:rPrChange w:id="5014" w:author="Степан Гусев" w:date="2023-07-24T15:02:00Z">
              <w:rPr>
                <w:iCs/>
              </w:rPr>
            </w:rPrChange>
          </w:rPr>
          <w:t>.</w:t>
        </w:r>
        <w:r>
          <w:rPr>
            <w:iCs/>
            <w:noProof/>
          </w:rPr>
          <w:t>17</w:t>
        </w:r>
      </w:ins>
      <w:del w:id="5015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5.17</w:delText>
        </w:r>
      </w:del>
      <w:r w:rsidR="00A30809">
        <w:fldChar w:fldCharType="end"/>
      </w:r>
      <w:r w:rsidR="00A30809">
        <w:t xml:space="preserve">, конфигурация сетевых параметров </w:t>
      </w:r>
      <w:r w:rsidR="00A30809" w:rsidRPr="00DB15F4">
        <w:t>адаптеров представлена в</w:t>
      </w:r>
      <w:r w:rsidR="00A30809">
        <w:t xml:space="preserve"> </w:t>
      </w:r>
      <w:r w:rsidR="00A30809">
        <w:fldChar w:fldCharType="begin"/>
      </w:r>
      <w:r w:rsidR="00A30809">
        <w:instrText xml:space="preserve"> REF _Ref121171532 \h  \* MERGEFORMAT </w:instrText>
      </w:r>
      <w:r w:rsidR="00A30809">
        <w:fldChar w:fldCharType="separate"/>
      </w:r>
    </w:p>
    <w:p w14:paraId="45F350A0" w14:textId="222815C7" w:rsidR="00A30809" w:rsidRPr="00DB15F4" w:rsidRDefault="006028CD" w:rsidP="005B5E43">
      <w:pPr>
        <w:pStyle w:val="af4"/>
      </w:pPr>
      <w:ins w:id="5016" w:author="Степан Гусев" w:date="2023-07-24T15:02:00Z">
        <w:r>
          <w:t>Таблица 5.</w:t>
        </w:r>
        <w:r>
          <w:rPr>
            <w:noProof/>
          </w:rPr>
          <w:t>18</w:t>
        </w:r>
      </w:ins>
      <w:del w:id="5017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5.18</w:delText>
        </w:r>
      </w:del>
      <w:r w:rsidR="00A30809">
        <w:fldChar w:fldCharType="end"/>
      </w:r>
      <w:r w:rsidR="00A30809" w:rsidRPr="00DB15F4">
        <w:t>.</w:t>
      </w:r>
    </w:p>
    <w:p w14:paraId="2268F114" w14:textId="7DF8DC41" w:rsidR="00A30809" w:rsidRDefault="00A30809" w:rsidP="0050271C">
      <w:pPr>
        <w:pStyle w:val="af4"/>
        <w:ind w:firstLine="0"/>
      </w:pPr>
      <w:bookmarkStart w:id="5018" w:name="_Ref121171465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16</w:t>
      </w:r>
      <w:r w:rsidR="00B63BAB">
        <w:rPr>
          <w:noProof/>
        </w:rPr>
        <w:fldChar w:fldCharType="end"/>
      </w:r>
      <w:bookmarkEnd w:id="5018"/>
      <w:r w:rsidRPr="00D478A0">
        <w:t xml:space="preserve"> Конфигурация ПО станции инженера РСУ (HIS0364)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5A2A94" w14:paraId="2E127AE9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555C6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Product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847AD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Revision</w:t>
            </w:r>
          </w:p>
        </w:tc>
      </w:tr>
      <w:tr w:rsidR="00A30809" w:rsidRPr="00DB15F4" w14:paraId="27CC5666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0205ED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CENTUM VP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AA214C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R6.08.00</w:t>
            </w:r>
          </w:p>
        </w:tc>
      </w:tr>
    </w:tbl>
    <w:p w14:paraId="3A3D7EEE" w14:textId="77777777" w:rsidR="004758AF" w:rsidRDefault="004758AF" w:rsidP="00A30809">
      <w:pPr>
        <w:pStyle w:val="affff8"/>
        <w:keepNext/>
      </w:pPr>
      <w:bookmarkStart w:id="5019" w:name="_Ref121171501"/>
    </w:p>
    <w:p w14:paraId="651B4F35" w14:textId="6C631E77" w:rsidR="00A30809" w:rsidRPr="0050271C" w:rsidRDefault="00A30809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Таблица 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STYLEREF 1 \s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6028CD">
        <w:rPr>
          <w:rFonts w:ascii="Times New Roman" w:eastAsia="MS Mincho" w:hAnsi="Times New Roman"/>
          <w:iCs w:val="0"/>
          <w:noProof/>
          <w:szCs w:val="24"/>
          <w:lang w:eastAsia="ru-RU"/>
        </w:rPr>
        <w:t>5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r w:rsidRPr="0050271C">
        <w:rPr>
          <w:rFonts w:ascii="Times New Roman" w:eastAsia="MS Mincho" w:hAnsi="Times New Roman"/>
          <w:iCs w:val="0"/>
          <w:szCs w:val="24"/>
          <w:lang w:eastAsia="ru-RU"/>
        </w:rPr>
        <w:t>.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SEQ Таблица \* ARABIC \s 1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6028CD">
        <w:rPr>
          <w:rFonts w:ascii="Times New Roman" w:eastAsia="MS Mincho" w:hAnsi="Times New Roman"/>
          <w:iCs w:val="0"/>
          <w:noProof/>
          <w:szCs w:val="24"/>
          <w:lang w:eastAsia="ru-RU"/>
        </w:rPr>
        <w:t>17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bookmarkEnd w:id="5019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Конфигурация утилиты IT Security Tool станции инженера РСУ (HIS0364)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5A2A94" w14:paraId="41CE1838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AA162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IT security version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E137B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2.0</w:t>
            </w:r>
          </w:p>
        </w:tc>
      </w:tr>
      <w:tr w:rsidR="00A30809" w:rsidRPr="005A2A94" w14:paraId="26116A29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840193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Security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3D2716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Standard</w:t>
            </w:r>
          </w:p>
        </w:tc>
      </w:tr>
      <w:tr w:rsidR="00A30809" w:rsidRPr="005A2A94" w14:paraId="11FB1C4C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226158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User management type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FD1429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Standalone</w:t>
            </w:r>
          </w:p>
        </w:tc>
      </w:tr>
      <w:tr w:rsidR="00A30809" w:rsidRPr="005A2A94" w14:paraId="313FB141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795A50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Domain link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8A8C92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Not linked</w:t>
            </w:r>
          </w:p>
        </w:tc>
      </w:tr>
      <w:tr w:rsidR="00A30809" w:rsidRPr="00DB15F4" w14:paraId="58F2A768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FD9F6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lastRenderedPageBreak/>
              <w:t>Domain join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D999EC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Not joined</w:t>
            </w:r>
          </w:p>
        </w:tc>
      </w:tr>
    </w:tbl>
    <w:p w14:paraId="298741C6" w14:textId="77777777" w:rsidR="004758AF" w:rsidRDefault="004758AF" w:rsidP="0050271C">
      <w:pPr>
        <w:pStyle w:val="af4"/>
        <w:ind w:firstLine="0"/>
      </w:pPr>
      <w:bookmarkStart w:id="5020" w:name="_Ref121171532"/>
    </w:p>
    <w:p w14:paraId="700D3538" w14:textId="44FA63E7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18</w:t>
      </w:r>
      <w:r w:rsidR="00B63BAB">
        <w:rPr>
          <w:noProof/>
        </w:rPr>
        <w:fldChar w:fldCharType="end"/>
      </w:r>
      <w:bookmarkEnd w:id="5020"/>
      <w:r w:rsidRPr="00D478A0">
        <w:t xml:space="preserve"> Конфигурация сетевых параметров адаптеров станции инженера РСУ (HIS0364)</w:t>
      </w:r>
    </w:p>
    <w:tbl>
      <w:tblPr>
        <w:tblW w:w="102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  <w:gridCol w:w="3402"/>
      </w:tblGrid>
      <w:tr w:rsidR="00A30809" w:rsidRPr="005930DC" w14:paraId="0B6E1565" w14:textId="77777777" w:rsidTr="005B5E43">
        <w:trPr>
          <w:cantSplit/>
          <w:trHeight w:val="300"/>
          <w:tblHeader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45BF8986" w14:textId="77777777" w:rsidR="00A30809" w:rsidRPr="005A2A94" w:rsidRDefault="00A30809" w:rsidP="005B5E43">
            <w:pPr>
              <w:pStyle w:val="aff0"/>
            </w:pPr>
            <w:r w:rsidRPr="005A2A94">
              <w:t>Port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00BADF9" w14:textId="77777777" w:rsidR="00A30809" w:rsidRPr="005930DC" w:rsidRDefault="00A30809" w:rsidP="005B5E43">
            <w:pPr>
              <w:pStyle w:val="aff0"/>
            </w:pPr>
            <w:r w:rsidRPr="005930DC">
              <w:t>Name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B1E108F" w14:textId="77777777" w:rsidR="00A30809" w:rsidRPr="005930DC" w:rsidRDefault="00A30809" w:rsidP="005B5E43">
            <w:pPr>
              <w:pStyle w:val="aff0"/>
            </w:pPr>
            <w:r w:rsidRPr="005930DC">
              <w:t>IP</w:t>
            </w:r>
          </w:p>
        </w:tc>
      </w:tr>
      <w:tr w:rsidR="00A30809" w:rsidRPr="005930DC" w14:paraId="3AED14CE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19377632" w14:textId="77777777" w:rsidR="00A30809" w:rsidRPr="005A2A94" w:rsidRDefault="00A30809" w:rsidP="005B5E43">
            <w:pPr>
              <w:pStyle w:val="aff0"/>
            </w:pPr>
            <w:r w:rsidRPr="005A2A94">
              <w:t>BUS1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7FBE1FF8" w14:textId="77777777" w:rsidR="00A30809" w:rsidRPr="009C6B27" w:rsidRDefault="00A30809" w:rsidP="005B5E43">
            <w:pPr>
              <w:pStyle w:val="aff0"/>
            </w:pPr>
            <w:r w:rsidRPr="009C6B27">
              <w:t>Vnet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3BDD7C0F" w14:textId="77777777" w:rsidR="00A30809" w:rsidRPr="009C6B27" w:rsidRDefault="00A30809" w:rsidP="005B5E43">
            <w:pPr>
              <w:pStyle w:val="aff0"/>
            </w:pPr>
            <w:r w:rsidRPr="009C6B27">
              <w:t>169.254.68.117</w:t>
            </w:r>
          </w:p>
        </w:tc>
      </w:tr>
      <w:tr w:rsidR="00A30809" w:rsidRPr="005930DC" w14:paraId="31F770EF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3443F602" w14:textId="77777777" w:rsidR="00A30809" w:rsidRPr="005A2A94" w:rsidRDefault="00A30809" w:rsidP="005B5E43">
            <w:pPr>
              <w:pStyle w:val="aff0"/>
            </w:pPr>
            <w:r w:rsidRPr="005A2A94">
              <w:t>BUS2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2E417608" w14:textId="77777777" w:rsidR="00A30809" w:rsidRPr="005B5E43" w:rsidRDefault="00A30809" w:rsidP="005B5E43">
            <w:pPr>
              <w:pStyle w:val="aff0"/>
              <w:rPr>
                <w:lang w:val="ru-RU"/>
              </w:rPr>
            </w:pPr>
            <w:r w:rsidRPr="005B5E43">
              <w:rPr>
                <w:rStyle w:val="affe"/>
                <w:lang w:val="ru-RU"/>
              </w:rPr>
              <w:t xml:space="preserve">Отсутствует драйвер шины </w:t>
            </w:r>
            <w:r>
              <w:rPr>
                <w:rStyle w:val="affe"/>
              </w:rPr>
              <w:t>VnetIP</w:t>
            </w:r>
            <w:r w:rsidRPr="005B5E43">
              <w:rPr>
                <w:rStyle w:val="affe"/>
                <w:lang w:val="ru-RU"/>
              </w:rPr>
              <w:t xml:space="preserve"> </w:t>
            </w:r>
            <w:r>
              <w:rPr>
                <w:rStyle w:val="affe"/>
              </w:rPr>
              <w:t>Open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2059D970" w14:textId="77777777" w:rsidR="00A30809" w:rsidRPr="005B5E43" w:rsidRDefault="00A30809" w:rsidP="005B5E43">
            <w:pPr>
              <w:pStyle w:val="aff0"/>
              <w:rPr>
                <w:lang w:val="ru-RU"/>
              </w:rPr>
            </w:pPr>
            <w:r w:rsidRPr="005B5E43">
              <w:rPr>
                <w:rStyle w:val="affe"/>
                <w:lang w:val="ru-RU"/>
              </w:rPr>
              <w:t xml:space="preserve">Отсутствует драйвер шины </w:t>
            </w:r>
            <w:r>
              <w:rPr>
                <w:rStyle w:val="affe"/>
              </w:rPr>
              <w:t>VnetIP</w:t>
            </w:r>
            <w:r w:rsidRPr="005B5E43">
              <w:rPr>
                <w:rStyle w:val="affe"/>
                <w:lang w:val="ru-RU"/>
              </w:rPr>
              <w:t xml:space="preserve"> </w:t>
            </w:r>
            <w:r>
              <w:rPr>
                <w:rStyle w:val="affe"/>
              </w:rPr>
              <w:t>Open</w:t>
            </w:r>
          </w:p>
        </w:tc>
      </w:tr>
      <w:tr w:rsidR="00A30809" w:rsidRPr="009C6B27" w14:paraId="118D0C51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7CB45318" w14:textId="77777777" w:rsidR="00A30809" w:rsidRPr="005A2A94" w:rsidRDefault="00A30809" w:rsidP="005B5E43">
            <w:pPr>
              <w:pStyle w:val="aff0"/>
            </w:pPr>
            <w:r w:rsidRPr="005A2A94">
              <w:t>Eth1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2CE4AA7E" w14:textId="77777777" w:rsidR="00A30809" w:rsidRPr="009C6B27" w:rsidRDefault="00A30809" w:rsidP="005B5E43">
            <w:pPr>
              <w:pStyle w:val="aff0"/>
            </w:pPr>
            <w:r w:rsidRPr="009C6B27">
              <w:t>PIN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5B6D7778" w14:textId="77777777" w:rsidR="00A30809" w:rsidRPr="009C6B27" w:rsidRDefault="00A30809" w:rsidP="005B5E43">
            <w:pPr>
              <w:pStyle w:val="aff0"/>
            </w:pPr>
            <w:r w:rsidRPr="009C6B27">
              <w:t>172.17.3.64</w:t>
            </w:r>
          </w:p>
        </w:tc>
      </w:tr>
      <w:tr w:rsidR="00A30809" w:rsidRPr="009C6B27" w14:paraId="76F2DCD6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B1E2B1B" w14:textId="77777777" w:rsidR="00A30809" w:rsidRPr="005A2A94" w:rsidRDefault="00A30809" w:rsidP="005B5E43">
            <w:pPr>
              <w:pStyle w:val="aff0"/>
            </w:pPr>
            <w:r w:rsidRPr="005A2A94">
              <w:t>Eth2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7F68A709" w14:textId="77777777" w:rsidR="00A30809" w:rsidRPr="009C6B27" w:rsidRDefault="00A30809" w:rsidP="005B5E43">
            <w:pPr>
              <w:pStyle w:val="aff0"/>
            </w:pPr>
            <w:r w:rsidRPr="009C6B27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6CDD0AC3" w14:textId="77777777" w:rsidR="00A30809" w:rsidRPr="009C6B27" w:rsidRDefault="00A30809" w:rsidP="005B5E43">
            <w:pPr>
              <w:pStyle w:val="aff0"/>
            </w:pPr>
            <w:r w:rsidRPr="009C6B27">
              <w:t>-</w:t>
            </w:r>
          </w:p>
        </w:tc>
      </w:tr>
      <w:tr w:rsidR="00A30809" w:rsidRPr="009C6B27" w14:paraId="72417AA0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5E0F03A3" w14:textId="77777777" w:rsidR="00A30809" w:rsidRPr="005A2A94" w:rsidRDefault="00A30809" w:rsidP="005B5E43">
            <w:pPr>
              <w:pStyle w:val="aff0"/>
            </w:pPr>
            <w:r w:rsidRPr="005A2A94">
              <w:t>Eth3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010B74D6" w14:textId="77777777" w:rsidR="00A30809" w:rsidRPr="009C6B27" w:rsidRDefault="00A30809" w:rsidP="005B5E43">
            <w:pPr>
              <w:pStyle w:val="aff0"/>
            </w:pPr>
            <w:r w:rsidRPr="009C6B27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2F8DE972" w14:textId="77777777" w:rsidR="00A30809" w:rsidRPr="009C6B27" w:rsidRDefault="00A30809" w:rsidP="005B5E43">
            <w:pPr>
              <w:pStyle w:val="aff0"/>
            </w:pPr>
            <w:r w:rsidRPr="009C6B27">
              <w:t>-</w:t>
            </w:r>
          </w:p>
        </w:tc>
      </w:tr>
      <w:tr w:rsidR="00A30809" w:rsidRPr="009C6B27" w14:paraId="21AA12A4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550A4B04" w14:textId="77777777" w:rsidR="00A30809" w:rsidRPr="005A2A94" w:rsidRDefault="00A30809" w:rsidP="005B5E43">
            <w:pPr>
              <w:pStyle w:val="aff0"/>
            </w:pPr>
            <w:r w:rsidRPr="005A2A94">
              <w:t>Eth4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06ECB67E" w14:textId="77777777" w:rsidR="00A30809" w:rsidRPr="009C6B27" w:rsidRDefault="00A30809" w:rsidP="005B5E43">
            <w:pPr>
              <w:pStyle w:val="aff0"/>
            </w:pPr>
            <w:r w:rsidRPr="009C6B27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4221B1AD" w14:textId="77777777" w:rsidR="00A30809" w:rsidRPr="009C6B27" w:rsidRDefault="00A30809" w:rsidP="005B5E43">
            <w:pPr>
              <w:pStyle w:val="aff0"/>
            </w:pPr>
            <w:r w:rsidRPr="009C6B27">
              <w:t>-</w:t>
            </w:r>
          </w:p>
        </w:tc>
      </w:tr>
    </w:tbl>
    <w:p w14:paraId="0B078CD3" w14:textId="77777777" w:rsidR="004758AF" w:rsidRDefault="004758AF" w:rsidP="005B5E43">
      <w:pPr>
        <w:pStyle w:val="af4"/>
      </w:pPr>
    </w:p>
    <w:p w14:paraId="1499DA6C" w14:textId="50D1E363" w:rsidR="00A30809" w:rsidRDefault="00A30809" w:rsidP="005B5E43">
      <w:pPr>
        <w:pStyle w:val="af4"/>
      </w:pPr>
      <w:r>
        <w:t xml:space="preserve">Загрузка контроллеров РСУ представлена в </w:t>
      </w:r>
      <w:r>
        <w:fldChar w:fldCharType="begin"/>
      </w:r>
      <w:r>
        <w:instrText xml:space="preserve"> REF _Ref121171573 \h  \* MERGEFORMAT </w:instrText>
      </w:r>
      <w:r>
        <w:fldChar w:fldCharType="separate"/>
      </w:r>
      <w:ins w:id="5021" w:author="Степан Гусев" w:date="2023-07-24T15:02:00Z">
        <w:r w:rsidR="006028CD">
          <w:t>Таблица 5.19</w:t>
        </w:r>
      </w:ins>
      <w:del w:id="5022" w:author="Степан Гусев" w:date="2023-07-24T15:02:00Z">
        <w:r w:rsidR="00FA1295" w:rsidDel="006028CD">
          <w:delText>Таблиц</w:delText>
        </w:r>
        <w:r w:rsidR="00225A30" w:rsidDel="006028CD">
          <w:delText>е</w:delText>
        </w:r>
        <w:r w:rsidR="00FA1295" w:rsidDel="006028CD">
          <w:delText xml:space="preserve"> 5.19</w:delText>
        </w:r>
      </w:del>
      <w:r>
        <w:fldChar w:fldCharType="end"/>
      </w:r>
    </w:p>
    <w:p w14:paraId="6D5D2797" w14:textId="5A5E36DA" w:rsidR="00A30809" w:rsidRDefault="00A30809" w:rsidP="0050271C">
      <w:pPr>
        <w:pStyle w:val="af4"/>
        <w:ind w:firstLine="0"/>
      </w:pPr>
      <w:bookmarkStart w:id="5023" w:name="_Ref121171573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19</w:t>
      </w:r>
      <w:r w:rsidR="00B63BAB">
        <w:rPr>
          <w:noProof/>
        </w:rPr>
        <w:fldChar w:fldCharType="end"/>
      </w:r>
      <w:bookmarkEnd w:id="5023"/>
      <w:r w:rsidRPr="00D478A0">
        <w:t xml:space="preserve"> Загрузка контроллеров РСУ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497"/>
        <w:gridCol w:w="1530"/>
        <w:gridCol w:w="1451"/>
        <w:gridCol w:w="2846"/>
        <w:gridCol w:w="1310"/>
        <w:gridCol w:w="1277"/>
      </w:tblGrid>
      <w:tr w:rsidR="00A30809" w:rsidRPr="00E0766D" w14:paraId="57879776" w14:textId="77777777" w:rsidTr="005B5E43">
        <w:trPr>
          <w:cantSplit/>
          <w:trHeight w:val="300"/>
          <w:tblHeader/>
        </w:trPr>
        <w:tc>
          <w:tcPr>
            <w:tcW w:w="75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4BB33" w14:textId="77777777" w:rsidR="00A30809" w:rsidRPr="009C6B27" w:rsidRDefault="00A30809" w:rsidP="005B5E43">
            <w:pPr>
              <w:pStyle w:val="aff0"/>
            </w:pPr>
            <w:r w:rsidRPr="009C6B27">
              <w:t>Station</w:t>
            </w:r>
          </w:p>
        </w:tc>
        <w:tc>
          <w:tcPr>
            <w:tcW w:w="77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E6A5E" w14:textId="77777777" w:rsidR="00A30809" w:rsidRPr="00E0766D" w:rsidRDefault="00A30809" w:rsidP="005B5E43">
            <w:pPr>
              <w:pStyle w:val="aff0"/>
            </w:pPr>
            <w:r w:rsidRPr="00E0766D">
              <w:t>Type</w:t>
            </w:r>
          </w:p>
        </w:tc>
        <w:tc>
          <w:tcPr>
            <w:tcW w:w="73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385FF" w14:textId="77777777" w:rsidR="00A30809" w:rsidRPr="00E0766D" w:rsidRDefault="00A30809" w:rsidP="005B5E43">
            <w:pPr>
              <w:pStyle w:val="aff0"/>
            </w:pPr>
            <w:r w:rsidRPr="00E0766D">
              <w:t>Revision</w:t>
            </w:r>
          </w:p>
        </w:tc>
        <w:tc>
          <w:tcPr>
            <w:tcW w:w="143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84634" w14:textId="77777777" w:rsidR="00A30809" w:rsidRPr="00E0766D" w:rsidRDefault="00A30809" w:rsidP="005B5E43">
            <w:pPr>
              <w:pStyle w:val="aff0"/>
            </w:pPr>
            <w:r w:rsidRPr="00E0766D">
              <w:t>CPU Idle Time (sec)</w:t>
            </w:r>
          </w:p>
        </w:tc>
        <w:tc>
          <w:tcPr>
            <w:tcW w:w="1305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A0612" w14:textId="77777777" w:rsidR="00A30809" w:rsidRPr="00E0766D" w:rsidRDefault="00A30809" w:rsidP="005B5E43">
            <w:pPr>
              <w:pStyle w:val="aff0"/>
            </w:pPr>
            <w:r w:rsidRPr="00E0766D">
              <w:t>Comm Load</w:t>
            </w:r>
          </w:p>
        </w:tc>
      </w:tr>
      <w:tr w:rsidR="00A30809" w:rsidRPr="00E0766D" w14:paraId="0826409B" w14:textId="77777777" w:rsidTr="005B5E43">
        <w:trPr>
          <w:cantSplit/>
          <w:trHeight w:val="300"/>
          <w:tblHeader/>
        </w:trPr>
        <w:tc>
          <w:tcPr>
            <w:tcW w:w="75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CA692E" w14:textId="77777777" w:rsidR="00A30809" w:rsidRPr="009C6B27" w:rsidRDefault="00A30809" w:rsidP="005B5E43">
            <w:pPr>
              <w:pStyle w:val="aff0"/>
            </w:pPr>
          </w:p>
        </w:tc>
        <w:tc>
          <w:tcPr>
            <w:tcW w:w="77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31BEFB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73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8A902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143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F87517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6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0B226" w14:textId="77777777" w:rsidR="00A30809" w:rsidRPr="00E0766D" w:rsidRDefault="00A30809" w:rsidP="005B5E43">
            <w:pPr>
              <w:pStyle w:val="aff0"/>
            </w:pPr>
            <w:r w:rsidRPr="00E0766D">
              <w:t>Ave (%)</w:t>
            </w:r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F1785" w14:textId="77777777" w:rsidR="00A30809" w:rsidRPr="00E0766D" w:rsidRDefault="00A30809" w:rsidP="005B5E43">
            <w:pPr>
              <w:pStyle w:val="aff0"/>
            </w:pPr>
            <w:r w:rsidRPr="00E0766D">
              <w:t>Cur (%)</w:t>
            </w:r>
          </w:p>
        </w:tc>
      </w:tr>
      <w:tr w:rsidR="00A30809" w:rsidRPr="0072344E" w14:paraId="00FADE79" w14:textId="77777777" w:rsidTr="005B5E43">
        <w:trPr>
          <w:cantSplit/>
          <w:trHeight w:val="300"/>
        </w:trPr>
        <w:tc>
          <w:tcPr>
            <w:tcW w:w="75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93461" w14:textId="77777777" w:rsidR="00A30809" w:rsidRPr="0072344E" w:rsidRDefault="00A30809" w:rsidP="005B5E43">
            <w:pPr>
              <w:pStyle w:val="aff0"/>
            </w:pPr>
            <w:r w:rsidRPr="0072344E">
              <w:t>FCS0301</w:t>
            </w:r>
          </w:p>
        </w:tc>
        <w:tc>
          <w:tcPr>
            <w:tcW w:w="7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B3E50" w14:textId="77777777" w:rsidR="00A30809" w:rsidRPr="0072344E" w:rsidRDefault="00A30809" w:rsidP="005B5E43">
            <w:pPr>
              <w:pStyle w:val="aff0"/>
            </w:pPr>
            <w:r w:rsidRPr="0072344E">
              <w:t>AFV30D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24B12" w14:textId="77777777" w:rsidR="00A30809" w:rsidRPr="0072344E" w:rsidRDefault="00A30809" w:rsidP="005B5E43">
            <w:pPr>
              <w:pStyle w:val="aff0"/>
            </w:pPr>
            <w:r w:rsidRPr="0072344E">
              <w:t>R6.08.00</w:t>
            </w:r>
          </w:p>
        </w:tc>
        <w:tc>
          <w:tcPr>
            <w:tcW w:w="14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6BA60" w14:textId="77777777" w:rsidR="00A30809" w:rsidRPr="0072344E" w:rsidRDefault="00A30809" w:rsidP="005B5E43">
            <w:pPr>
              <w:pStyle w:val="aff0"/>
            </w:pPr>
            <w:r w:rsidRPr="0072344E">
              <w:t>51</w:t>
            </w:r>
          </w:p>
        </w:tc>
        <w:tc>
          <w:tcPr>
            <w:tcW w:w="6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89745" w14:textId="77777777" w:rsidR="00A30809" w:rsidRPr="0072344E" w:rsidRDefault="00A30809" w:rsidP="005B5E43">
            <w:pPr>
              <w:pStyle w:val="aff0"/>
            </w:pPr>
            <w:r w:rsidRPr="0072344E">
              <w:t>3</w:t>
            </w:r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FF3DB" w14:textId="77777777" w:rsidR="00A30809" w:rsidRPr="0072344E" w:rsidRDefault="00A30809" w:rsidP="005B5E43">
            <w:pPr>
              <w:pStyle w:val="aff0"/>
            </w:pPr>
            <w:r w:rsidRPr="0072344E">
              <w:t>3</w:t>
            </w:r>
          </w:p>
        </w:tc>
      </w:tr>
      <w:tr w:rsidR="00A30809" w:rsidRPr="0072344E" w14:paraId="637AFF5E" w14:textId="77777777" w:rsidTr="005B5E43">
        <w:trPr>
          <w:cantSplit/>
          <w:trHeight w:val="300"/>
        </w:trPr>
        <w:tc>
          <w:tcPr>
            <w:tcW w:w="75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56721" w14:textId="77777777" w:rsidR="00A30809" w:rsidRPr="0072344E" w:rsidRDefault="00A30809" w:rsidP="005B5E43">
            <w:pPr>
              <w:pStyle w:val="aff0"/>
            </w:pPr>
            <w:r w:rsidRPr="0072344E">
              <w:t>FCS0302</w:t>
            </w:r>
          </w:p>
        </w:tc>
        <w:tc>
          <w:tcPr>
            <w:tcW w:w="7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C2260C" w14:textId="77777777" w:rsidR="00A30809" w:rsidRPr="0072344E" w:rsidRDefault="00A30809" w:rsidP="005B5E43">
            <w:pPr>
              <w:pStyle w:val="aff0"/>
            </w:pPr>
            <w:r w:rsidRPr="0072344E">
              <w:t>AFV30D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3A5D29" w14:textId="77777777" w:rsidR="00A30809" w:rsidRPr="0072344E" w:rsidRDefault="00A30809" w:rsidP="005B5E43">
            <w:pPr>
              <w:pStyle w:val="aff0"/>
            </w:pPr>
            <w:r w:rsidRPr="0072344E">
              <w:t>R6.08.00</w:t>
            </w:r>
          </w:p>
        </w:tc>
        <w:tc>
          <w:tcPr>
            <w:tcW w:w="14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14B1F8" w14:textId="77777777" w:rsidR="00A30809" w:rsidRPr="0072344E" w:rsidRDefault="00A30809" w:rsidP="005B5E43">
            <w:pPr>
              <w:pStyle w:val="aff0"/>
            </w:pPr>
            <w:r w:rsidRPr="0072344E">
              <w:t>48</w:t>
            </w:r>
          </w:p>
        </w:tc>
        <w:tc>
          <w:tcPr>
            <w:tcW w:w="6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FC3E8A" w14:textId="77777777" w:rsidR="00A30809" w:rsidRPr="0072344E" w:rsidRDefault="00A30809" w:rsidP="005B5E43">
            <w:pPr>
              <w:pStyle w:val="aff0"/>
            </w:pPr>
            <w:r w:rsidRPr="0072344E">
              <w:t>4</w:t>
            </w:r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F8023F" w14:textId="77777777" w:rsidR="00A30809" w:rsidRPr="0072344E" w:rsidRDefault="00A30809" w:rsidP="005B5E43">
            <w:pPr>
              <w:pStyle w:val="aff0"/>
            </w:pPr>
            <w:r w:rsidRPr="0072344E">
              <w:t>4</w:t>
            </w:r>
          </w:p>
        </w:tc>
      </w:tr>
      <w:tr w:rsidR="00A30809" w:rsidRPr="0072344E" w14:paraId="6653E1B5" w14:textId="77777777" w:rsidTr="005B5E43">
        <w:trPr>
          <w:cantSplit/>
          <w:trHeight w:val="300"/>
        </w:trPr>
        <w:tc>
          <w:tcPr>
            <w:tcW w:w="75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39E75" w14:textId="77777777" w:rsidR="00A30809" w:rsidRPr="0072344E" w:rsidRDefault="00A30809" w:rsidP="005B5E43">
            <w:pPr>
              <w:pStyle w:val="aff0"/>
            </w:pPr>
            <w:r w:rsidRPr="0072344E">
              <w:t>FCS0303</w:t>
            </w:r>
          </w:p>
        </w:tc>
        <w:tc>
          <w:tcPr>
            <w:tcW w:w="7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0291CC" w14:textId="77777777" w:rsidR="00A30809" w:rsidRPr="0072344E" w:rsidRDefault="00A30809" w:rsidP="005B5E43">
            <w:pPr>
              <w:pStyle w:val="aff0"/>
            </w:pPr>
            <w:r w:rsidRPr="0072344E">
              <w:t>AFV30D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A007CB" w14:textId="77777777" w:rsidR="00A30809" w:rsidRPr="0072344E" w:rsidRDefault="00A30809" w:rsidP="005B5E43">
            <w:pPr>
              <w:pStyle w:val="aff0"/>
            </w:pPr>
            <w:r w:rsidRPr="0072344E">
              <w:t>R6.08.00</w:t>
            </w:r>
          </w:p>
        </w:tc>
        <w:tc>
          <w:tcPr>
            <w:tcW w:w="14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57BD12" w14:textId="77777777" w:rsidR="00A30809" w:rsidRPr="0072344E" w:rsidRDefault="00A30809" w:rsidP="005B5E43">
            <w:pPr>
              <w:pStyle w:val="aff0"/>
            </w:pPr>
            <w:r w:rsidRPr="0072344E">
              <w:t>52</w:t>
            </w:r>
          </w:p>
        </w:tc>
        <w:tc>
          <w:tcPr>
            <w:tcW w:w="6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FD0DDB" w14:textId="77777777" w:rsidR="00A30809" w:rsidRPr="0072344E" w:rsidRDefault="00A30809" w:rsidP="005B5E43">
            <w:pPr>
              <w:pStyle w:val="aff0"/>
            </w:pPr>
            <w:r w:rsidRPr="0072344E">
              <w:t>3</w:t>
            </w:r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095022" w14:textId="77777777" w:rsidR="00A30809" w:rsidRPr="0072344E" w:rsidRDefault="00A30809" w:rsidP="005B5E43">
            <w:pPr>
              <w:pStyle w:val="aff0"/>
            </w:pPr>
            <w:r w:rsidRPr="0072344E">
              <w:t>3</w:t>
            </w:r>
          </w:p>
        </w:tc>
      </w:tr>
    </w:tbl>
    <w:p w14:paraId="71DC7D2E" w14:textId="77777777" w:rsidR="00225A30" w:rsidRDefault="00225A30" w:rsidP="005B5E43">
      <w:pPr>
        <w:pStyle w:val="af4"/>
      </w:pPr>
    </w:p>
    <w:p w14:paraId="3B06CB89" w14:textId="4C03C51B" w:rsidR="00A30809" w:rsidRDefault="00A30809" w:rsidP="005B5E43">
      <w:pPr>
        <w:pStyle w:val="af4"/>
      </w:pPr>
      <w:r w:rsidRPr="00264420">
        <w:t>Загрузка функциональных блоков контролл</w:t>
      </w:r>
      <w:r>
        <w:t xml:space="preserve">еров РСУ представлена в </w:t>
      </w:r>
      <w:r>
        <w:fldChar w:fldCharType="begin"/>
      </w:r>
      <w:r>
        <w:instrText xml:space="preserve"> REF _Ref121171607 \h  \* MERGEFORMAT </w:instrText>
      </w:r>
      <w:r>
        <w:fldChar w:fldCharType="separate"/>
      </w:r>
      <w:ins w:id="5024" w:author="Степан Гусев" w:date="2023-07-24T15:02:00Z">
        <w:r w:rsidR="006028CD">
          <w:t>Таблица 5.20</w:t>
        </w:r>
      </w:ins>
      <w:del w:id="5025" w:author="Степан Гусев" w:date="2023-07-24T15:02:00Z">
        <w:r w:rsidR="00FA1295" w:rsidDel="006028CD">
          <w:delText>Таблиц</w:delText>
        </w:r>
        <w:r w:rsidR="00225A30" w:rsidDel="006028CD">
          <w:delText>е</w:delText>
        </w:r>
        <w:r w:rsidR="00FA1295" w:rsidDel="006028CD">
          <w:delText xml:space="preserve"> 5.20</w:delText>
        </w:r>
      </w:del>
      <w:r>
        <w:fldChar w:fldCharType="end"/>
      </w:r>
      <w:r w:rsidRPr="00264420">
        <w:t>.</w:t>
      </w:r>
    </w:p>
    <w:p w14:paraId="0EBB22C9" w14:textId="09BD5BF5" w:rsidR="00A30809" w:rsidRDefault="00A30809" w:rsidP="0050271C">
      <w:pPr>
        <w:pStyle w:val="af4"/>
        <w:ind w:firstLine="0"/>
      </w:pPr>
      <w:bookmarkStart w:id="5026" w:name="_Ref121171607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20</w:t>
      </w:r>
      <w:r w:rsidR="00B63BAB">
        <w:rPr>
          <w:noProof/>
        </w:rPr>
        <w:fldChar w:fldCharType="end"/>
      </w:r>
      <w:bookmarkEnd w:id="5026"/>
      <w:r w:rsidRPr="00D478A0">
        <w:t xml:space="preserve"> Загрузка функциональных блоков контроллеров РСУ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89"/>
        <w:gridCol w:w="1945"/>
        <w:gridCol w:w="1925"/>
        <w:gridCol w:w="1929"/>
        <w:gridCol w:w="1923"/>
      </w:tblGrid>
      <w:tr w:rsidR="00A30809" w:rsidRPr="009C6B27" w14:paraId="662C2995" w14:textId="77777777" w:rsidTr="005B5E43">
        <w:trPr>
          <w:trHeight w:val="300"/>
          <w:tblHeader/>
        </w:trPr>
        <w:tc>
          <w:tcPr>
            <w:tcW w:w="2086" w:type="pct"/>
            <w:gridSpan w:val="2"/>
            <w:shd w:val="clear" w:color="auto" w:fill="auto"/>
            <w:vAlign w:val="center"/>
          </w:tcPr>
          <w:p w14:paraId="3C322E98" w14:textId="77777777" w:rsidR="00A30809" w:rsidRPr="009C6B27" w:rsidRDefault="00A30809" w:rsidP="005B5E43">
            <w:pPr>
              <w:pStyle w:val="aff0"/>
            </w:pPr>
            <w:r w:rsidRPr="009C6B27">
              <w:t>Stantion Name</w:t>
            </w:r>
          </w:p>
        </w:tc>
        <w:tc>
          <w:tcPr>
            <w:tcW w:w="971" w:type="pct"/>
            <w:shd w:val="clear" w:color="auto" w:fill="auto"/>
            <w:noWrap/>
            <w:vAlign w:val="center"/>
          </w:tcPr>
          <w:p w14:paraId="6C32522F" w14:textId="77777777" w:rsidR="00A30809" w:rsidRPr="0024629A" w:rsidRDefault="00A30809" w:rsidP="005B5E43">
            <w:pPr>
              <w:pStyle w:val="aff0"/>
            </w:pPr>
            <w:r w:rsidRPr="0024629A">
              <w:t>FCS0301</w:t>
            </w:r>
          </w:p>
        </w:tc>
        <w:tc>
          <w:tcPr>
            <w:tcW w:w="973" w:type="pct"/>
            <w:shd w:val="clear" w:color="auto" w:fill="auto"/>
            <w:noWrap/>
            <w:vAlign w:val="center"/>
          </w:tcPr>
          <w:p w14:paraId="6187D487" w14:textId="77777777" w:rsidR="00A30809" w:rsidRPr="0024629A" w:rsidRDefault="00A30809" w:rsidP="005B5E43">
            <w:pPr>
              <w:pStyle w:val="aff0"/>
            </w:pPr>
            <w:r w:rsidRPr="0024629A">
              <w:t>FCS0302</w:t>
            </w:r>
          </w:p>
        </w:tc>
        <w:tc>
          <w:tcPr>
            <w:tcW w:w="970" w:type="pct"/>
            <w:shd w:val="clear" w:color="auto" w:fill="auto"/>
            <w:noWrap/>
            <w:vAlign w:val="center"/>
          </w:tcPr>
          <w:p w14:paraId="32F117D6" w14:textId="77777777" w:rsidR="00A30809" w:rsidRPr="0024629A" w:rsidRDefault="00A30809" w:rsidP="005B5E43">
            <w:pPr>
              <w:pStyle w:val="aff0"/>
            </w:pPr>
            <w:r w:rsidRPr="0024629A">
              <w:t>FCS0303</w:t>
            </w:r>
          </w:p>
        </w:tc>
      </w:tr>
      <w:tr w:rsidR="00A30809" w:rsidRPr="0072344E" w14:paraId="53DD9427" w14:textId="77777777" w:rsidTr="005B5E43">
        <w:trPr>
          <w:trHeight w:val="300"/>
        </w:trPr>
        <w:tc>
          <w:tcPr>
            <w:tcW w:w="2086" w:type="pct"/>
            <w:gridSpan w:val="2"/>
            <w:shd w:val="clear" w:color="auto" w:fill="auto"/>
            <w:vAlign w:val="center"/>
          </w:tcPr>
          <w:p w14:paraId="474425DA" w14:textId="77777777" w:rsidR="00A30809" w:rsidRPr="0072344E" w:rsidRDefault="00A30809" w:rsidP="005B5E43">
            <w:pPr>
              <w:pStyle w:val="aff0"/>
            </w:pPr>
            <w:r w:rsidRPr="0072344E">
              <w:t>Template Revision</w:t>
            </w:r>
          </w:p>
        </w:tc>
        <w:tc>
          <w:tcPr>
            <w:tcW w:w="971" w:type="pct"/>
            <w:shd w:val="clear" w:color="auto" w:fill="auto"/>
            <w:noWrap/>
            <w:vAlign w:val="center"/>
          </w:tcPr>
          <w:p w14:paraId="1C6CE52E" w14:textId="77777777" w:rsidR="00A30809" w:rsidRPr="0024629A" w:rsidRDefault="00A30809" w:rsidP="005B5E43">
            <w:pPr>
              <w:pStyle w:val="aff0"/>
            </w:pPr>
            <w:r w:rsidRPr="0024629A">
              <w:t>R6.04.00</w:t>
            </w:r>
          </w:p>
        </w:tc>
        <w:tc>
          <w:tcPr>
            <w:tcW w:w="973" w:type="pct"/>
            <w:shd w:val="clear" w:color="auto" w:fill="auto"/>
            <w:noWrap/>
            <w:vAlign w:val="center"/>
          </w:tcPr>
          <w:p w14:paraId="18A0C60B" w14:textId="77777777" w:rsidR="00A30809" w:rsidRPr="0024629A" w:rsidRDefault="00A30809" w:rsidP="005B5E43">
            <w:pPr>
              <w:pStyle w:val="aff0"/>
            </w:pPr>
            <w:r w:rsidRPr="0024629A">
              <w:t>R6.04.00</w:t>
            </w:r>
          </w:p>
        </w:tc>
        <w:tc>
          <w:tcPr>
            <w:tcW w:w="970" w:type="pct"/>
            <w:shd w:val="clear" w:color="auto" w:fill="auto"/>
            <w:noWrap/>
            <w:vAlign w:val="center"/>
          </w:tcPr>
          <w:p w14:paraId="6ADA4D8A" w14:textId="77777777" w:rsidR="00A30809" w:rsidRPr="0024629A" w:rsidRDefault="00A30809" w:rsidP="005B5E43">
            <w:pPr>
              <w:pStyle w:val="aff0"/>
            </w:pPr>
            <w:r w:rsidRPr="0024629A">
              <w:t>R6.04.00</w:t>
            </w:r>
          </w:p>
        </w:tc>
      </w:tr>
      <w:tr w:rsidR="00A30809" w:rsidRPr="0072344E" w14:paraId="265AFB6B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76898118" w14:textId="77777777" w:rsidR="00A30809" w:rsidRPr="00E70CD3" w:rsidRDefault="00A30809" w:rsidP="005B5E43">
            <w:pPr>
              <w:pStyle w:val="aff0"/>
            </w:pPr>
            <w:r w:rsidRPr="00E70CD3">
              <w:t>Regulatory Control Blocks / Calculation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42A6943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A14E66A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ED83764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7D1CAB9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</w:tr>
      <w:tr w:rsidR="00A30809" w:rsidRPr="00F44700" w14:paraId="0EEE838D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0B6BF40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477DF800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6A00612" w14:textId="77777777" w:rsidR="00A30809" w:rsidRPr="0024629A" w:rsidRDefault="00A30809" w:rsidP="005B5E43">
            <w:pPr>
              <w:pStyle w:val="aff0"/>
            </w:pPr>
            <w:r w:rsidRPr="0024629A">
              <w:t>455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415B3DD" w14:textId="77777777" w:rsidR="00A30809" w:rsidRPr="0024629A" w:rsidRDefault="00A30809" w:rsidP="005B5E43">
            <w:pPr>
              <w:pStyle w:val="aff0"/>
            </w:pPr>
            <w:r w:rsidRPr="0024629A">
              <w:t>613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FA1D829" w14:textId="77777777" w:rsidR="00A30809" w:rsidRPr="0024629A" w:rsidRDefault="00A30809" w:rsidP="005B5E43">
            <w:pPr>
              <w:pStyle w:val="aff0"/>
            </w:pPr>
            <w:r w:rsidRPr="0024629A">
              <w:t>459</w:t>
            </w:r>
          </w:p>
        </w:tc>
      </w:tr>
      <w:tr w:rsidR="00A30809" w:rsidRPr="00F44700" w14:paraId="181DBB05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F3965D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8054DCA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E85FFF2" w14:textId="77777777" w:rsidR="00A30809" w:rsidRPr="0024629A" w:rsidRDefault="00A30809" w:rsidP="005B5E43">
            <w:pPr>
              <w:pStyle w:val="aff0"/>
            </w:pPr>
            <w:r w:rsidRPr="0024629A">
              <w:t>37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5B8BE49" w14:textId="77777777" w:rsidR="00A30809" w:rsidRPr="0024629A" w:rsidRDefault="00A30809" w:rsidP="005B5E43">
            <w:pPr>
              <w:pStyle w:val="aff0"/>
            </w:pPr>
            <w:r w:rsidRPr="0024629A">
              <w:t>51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B68A20E" w14:textId="77777777" w:rsidR="00A30809" w:rsidRPr="0024629A" w:rsidRDefault="00A30809" w:rsidP="005B5E43">
            <w:pPr>
              <w:pStyle w:val="aff0"/>
            </w:pPr>
            <w:r w:rsidRPr="0024629A">
              <w:t>38</w:t>
            </w:r>
          </w:p>
        </w:tc>
      </w:tr>
      <w:tr w:rsidR="00A30809" w:rsidRPr="0072344E" w14:paraId="27FE367A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79C70AE" w14:textId="77777777" w:rsidR="00A30809" w:rsidRPr="00E70CD3" w:rsidRDefault="00A30809" w:rsidP="005B5E43">
            <w:pPr>
              <w:pStyle w:val="aff0"/>
            </w:pPr>
            <w:r w:rsidRPr="00E70CD3">
              <w:t>Sequence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79B9016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5F383C6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A12E5FE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20E41C6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</w:tr>
      <w:tr w:rsidR="00A30809" w:rsidRPr="00F44700" w14:paraId="0DA1D5D0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E7CAF6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060D388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DA00A8E" w14:textId="77777777" w:rsidR="00A30809" w:rsidRPr="0024629A" w:rsidRDefault="00A30809" w:rsidP="005B5E43">
            <w:pPr>
              <w:pStyle w:val="aff0"/>
            </w:pPr>
            <w:r w:rsidRPr="0024629A">
              <w:t>26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FC1D70F" w14:textId="77777777" w:rsidR="00A30809" w:rsidRPr="0024629A" w:rsidRDefault="00A30809" w:rsidP="005B5E43">
            <w:pPr>
              <w:pStyle w:val="aff0"/>
            </w:pPr>
            <w:r w:rsidRPr="0024629A">
              <w:t>75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A641C64" w14:textId="77777777" w:rsidR="00A30809" w:rsidRPr="0024629A" w:rsidRDefault="00A30809" w:rsidP="005B5E43">
            <w:pPr>
              <w:pStyle w:val="aff0"/>
            </w:pPr>
            <w:r w:rsidRPr="0024629A">
              <w:t>72</w:t>
            </w:r>
          </w:p>
        </w:tc>
      </w:tr>
      <w:tr w:rsidR="00A30809" w:rsidRPr="00F44700" w14:paraId="66C2D327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49449D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7E2205E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9006667" w14:textId="77777777" w:rsidR="00A30809" w:rsidRPr="0024629A" w:rsidRDefault="00A30809" w:rsidP="005B5E43">
            <w:pPr>
              <w:pStyle w:val="aff0"/>
            </w:pPr>
            <w:r w:rsidRPr="0024629A">
              <w:t>6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F65565B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6DAED233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</w:tr>
      <w:tr w:rsidR="00A30809" w:rsidRPr="0072344E" w14:paraId="7C8D5292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5B2B7D45" w14:textId="77777777" w:rsidR="00A30809" w:rsidRPr="00E70CD3" w:rsidRDefault="00A30809" w:rsidP="005B5E43">
            <w:pPr>
              <w:pStyle w:val="aff0"/>
            </w:pPr>
            <w:r w:rsidRPr="00E70CD3">
              <w:t>General-Purpose Calculations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E71B4CE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B321C86" w14:textId="77777777" w:rsidR="00A30809" w:rsidRPr="0024629A" w:rsidRDefault="00A30809" w:rsidP="005B5E43">
            <w:pPr>
              <w:pStyle w:val="aff0"/>
            </w:pPr>
            <w:r w:rsidRPr="0024629A">
              <w:t>500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C7D2AC8" w14:textId="77777777" w:rsidR="00A30809" w:rsidRPr="0024629A" w:rsidRDefault="00A30809" w:rsidP="005B5E43">
            <w:pPr>
              <w:pStyle w:val="aff0"/>
            </w:pPr>
            <w:r w:rsidRPr="0024629A">
              <w:t>500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8DEF5EC" w14:textId="77777777" w:rsidR="00A30809" w:rsidRPr="0024629A" w:rsidRDefault="00A30809" w:rsidP="005B5E43">
            <w:pPr>
              <w:pStyle w:val="aff0"/>
            </w:pPr>
            <w:r w:rsidRPr="0024629A">
              <w:t>500</w:t>
            </w:r>
          </w:p>
        </w:tc>
      </w:tr>
      <w:tr w:rsidR="00A30809" w:rsidRPr="00F44700" w14:paraId="77B54B90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4A5A43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199076D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6BEC4B4" w14:textId="77777777" w:rsidR="00A30809" w:rsidRPr="0024629A" w:rsidRDefault="00A30809" w:rsidP="005B5E43">
            <w:pPr>
              <w:pStyle w:val="aff0"/>
            </w:pPr>
            <w:r w:rsidRPr="0024629A">
              <w:t>49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F8CFAA5" w14:textId="77777777" w:rsidR="00A30809" w:rsidRPr="0024629A" w:rsidRDefault="00A30809" w:rsidP="005B5E43">
            <w:pPr>
              <w:pStyle w:val="aff0"/>
            </w:pPr>
            <w:r w:rsidRPr="0024629A">
              <w:t>79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E7849D5" w14:textId="77777777" w:rsidR="00A30809" w:rsidRPr="0024629A" w:rsidRDefault="00A30809" w:rsidP="005B5E43">
            <w:pPr>
              <w:pStyle w:val="aff0"/>
            </w:pPr>
            <w:r w:rsidRPr="0024629A">
              <w:t>47</w:t>
            </w:r>
          </w:p>
        </w:tc>
      </w:tr>
      <w:tr w:rsidR="00A30809" w:rsidRPr="00F44700" w14:paraId="677793C4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0120D5B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3B29CDF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6391258" w14:textId="77777777" w:rsidR="00A30809" w:rsidRPr="0024629A" w:rsidRDefault="00A30809" w:rsidP="005B5E43">
            <w:pPr>
              <w:pStyle w:val="aff0"/>
            </w:pPr>
            <w:r w:rsidRPr="0024629A">
              <w:t>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6819E85" w14:textId="77777777" w:rsidR="00A30809" w:rsidRPr="0024629A" w:rsidRDefault="00A30809" w:rsidP="005B5E43">
            <w:pPr>
              <w:pStyle w:val="aff0"/>
            </w:pPr>
            <w:r w:rsidRPr="0024629A">
              <w:t>15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5AB4B61" w14:textId="77777777" w:rsidR="00A30809" w:rsidRPr="0024629A" w:rsidRDefault="00A30809" w:rsidP="005B5E43">
            <w:pPr>
              <w:pStyle w:val="aff0"/>
            </w:pPr>
            <w:r w:rsidRPr="0024629A">
              <w:t>9</w:t>
            </w:r>
          </w:p>
        </w:tc>
      </w:tr>
      <w:tr w:rsidR="00A30809" w:rsidRPr="0072344E" w14:paraId="3EF9C925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716CA3A3" w14:textId="77777777" w:rsidR="00A30809" w:rsidRPr="00E70CD3" w:rsidRDefault="00A30809" w:rsidP="005B5E43">
            <w:pPr>
              <w:pStyle w:val="aff0"/>
            </w:pPr>
            <w:r w:rsidRPr="00E70CD3">
              <w:t>SFC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FCE917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2AF2F69" w14:textId="77777777" w:rsidR="00A30809" w:rsidRPr="0024629A" w:rsidRDefault="00A30809" w:rsidP="005B5E43">
            <w:pPr>
              <w:pStyle w:val="aff0"/>
            </w:pPr>
            <w:r w:rsidRPr="0024629A">
              <w:t>100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5BABD5C" w14:textId="77777777" w:rsidR="00A30809" w:rsidRPr="0024629A" w:rsidRDefault="00A30809" w:rsidP="005B5E43">
            <w:pPr>
              <w:pStyle w:val="aff0"/>
            </w:pPr>
            <w:r w:rsidRPr="0024629A">
              <w:t>100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7FF7A0B" w14:textId="77777777" w:rsidR="00A30809" w:rsidRPr="0024629A" w:rsidRDefault="00A30809" w:rsidP="005B5E43">
            <w:pPr>
              <w:pStyle w:val="aff0"/>
            </w:pPr>
            <w:r w:rsidRPr="0024629A">
              <w:t>100</w:t>
            </w:r>
          </w:p>
        </w:tc>
      </w:tr>
      <w:tr w:rsidR="00A30809" w:rsidRPr="00F44700" w14:paraId="137D543B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0FA65F6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CA75094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9CB2D42" w14:textId="77777777" w:rsidR="00A30809" w:rsidRPr="0024629A" w:rsidRDefault="00A30809" w:rsidP="005B5E43">
            <w:pPr>
              <w:pStyle w:val="aff0"/>
            </w:pPr>
            <w:r w:rsidRPr="0024629A">
              <w:t>3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294219B" w14:textId="77777777" w:rsidR="00A30809" w:rsidRPr="0024629A" w:rsidRDefault="00A30809" w:rsidP="005B5E43">
            <w:pPr>
              <w:pStyle w:val="aff0"/>
            </w:pPr>
            <w:r w:rsidRPr="0024629A">
              <w:t>31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7DA0EF9" w14:textId="77777777" w:rsidR="00A30809" w:rsidRPr="0024629A" w:rsidRDefault="00A30809" w:rsidP="005B5E43">
            <w:pPr>
              <w:pStyle w:val="aff0"/>
            </w:pPr>
            <w:r w:rsidRPr="0024629A">
              <w:t>24</w:t>
            </w:r>
          </w:p>
        </w:tc>
      </w:tr>
      <w:tr w:rsidR="00A30809" w:rsidRPr="00F44700" w14:paraId="3257B8C1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A1512E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5822B77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DCA3306" w14:textId="77777777" w:rsidR="00A30809" w:rsidRPr="0024629A" w:rsidRDefault="00A30809" w:rsidP="005B5E43">
            <w:pPr>
              <w:pStyle w:val="aff0"/>
            </w:pPr>
            <w:r w:rsidRPr="0024629A">
              <w:t>3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11428E6" w14:textId="77777777" w:rsidR="00A30809" w:rsidRPr="0024629A" w:rsidRDefault="00A30809" w:rsidP="005B5E43">
            <w:pPr>
              <w:pStyle w:val="aff0"/>
            </w:pPr>
            <w:r w:rsidRPr="0024629A">
              <w:t>31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D71D07B" w14:textId="77777777" w:rsidR="00A30809" w:rsidRPr="0024629A" w:rsidRDefault="00A30809" w:rsidP="005B5E43">
            <w:pPr>
              <w:pStyle w:val="aff0"/>
            </w:pPr>
            <w:r w:rsidRPr="0024629A">
              <w:t>24</w:t>
            </w:r>
          </w:p>
        </w:tc>
      </w:tr>
      <w:tr w:rsidR="00A30809" w:rsidRPr="0072344E" w14:paraId="6193CBFD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6A57952F" w14:textId="77777777" w:rsidR="00A30809" w:rsidRPr="00E70CD3" w:rsidRDefault="00A30809" w:rsidP="005B5E43">
            <w:pPr>
              <w:pStyle w:val="aff0"/>
            </w:pPr>
            <w:r w:rsidRPr="00E70CD3">
              <w:t>Operation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D031A72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B1A503F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B8549A4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36700BB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</w:tr>
      <w:tr w:rsidR="00A30809" w:rsidRPr="00F44700" w14:paraId="78D8EA01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7E05A2BD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9413A33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662950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EFB6FCD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6EFCF1E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2DB6592A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4962678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F4E980A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52BBEA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A3DF2C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59845B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7C552355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7876D22" w14:textId="77777777" w:rsidR="00A30809" w:rsidRPr="00E70CD3" w:rsidRDefault="00A30809" w:rsidP="005B5E43">
            <w:pPr>
              <w:pStyle w:val="aff0"/>
            </w:pPr>
            <w:r w:rsidRPr="00E70CD3">
              <w:t>Switch Instruments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1729921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469506C" w14:textId="77777777" w:rsidR="00A30809" w:rsidRPr="0024629A" w:rsidRDefault="00A30809" w:rsidP="005B5E43">
            <w:pPr>
              <w:pStyle w:val="aff0"/>
            </w:pPr>
            <w:r w:rsidRPr="0024629A">
              <w:t>1000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73EF303" w14:textId="77777777" w:rsidR="00A30809" w:rsidRPr="0024629A" w:rsidRDefault="00A30809" w:rsidP="005B5E43">
            <w:pPr>
              <w:pStyle w:val="aff0"/>
            </w:pPr>
            <w:r w:rsidRPr="0024629A">
              <w:t>1000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4FD8146" w14:textId="77777777" w:rsidR="00A30809" w:rsidRPr="0024629A" w:rsidRDefault="00A30809" w:rsidP="005B5E43">
            <w:pPr>
              <w:pStyle w:val="aff0"/>
            </w:pPr>
            <w:r w:rsidRPr="0024629A">
              <w:t>1000</w:t>
            </w:r>
          </w:p>
        </w:tc>
      </w:tr>
      <w:tr w:rsidR="00A30809" w:rsidRPr="00F44700" w14:paraId="06249015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93969F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AA30CC2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C2D5B20" w14:textId="77777777" w:rsidR="00A30809" w:rsidRPr="0024629A" w:rsidRDefault="00A30809" w:rsidP="005B5E43">
            <w:pPr>
              <w:pStyle w:val="aff0"/>
            </w:pPr>
            <w:r w:rsidRPr="0024629A">
              <w:t>106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30D9CA3" w14:textId="77777777" w:rsidR="00A30809" w:rsidRPr="0024629A" w:rsidRDefault="00A30809" w:rsidP="005B5E43">
            <w:pPr>
              <w:pStyle w:val="aff0"/>
            </w:pPr>
            <w:r w:rsidRPr="0024629A">
              <w:t>181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2C3EF408" w14:textId="77777777" w:rsidR="00A30809" w:rsidRPr="0024629A" w:rsidRDefault="00A30809" w:rsidP="005B5E43">
            <w:pPr>
              <w:pStyle w:val="aff0"/>
            </w:pPr>
            <w:r w:rsidRPr="0024629A">
              <w:t>120</w:t>
            </w:r>
          </w:p>
        </w:tc>
      </w:tr>
      <w:tr w:rsidR="00A30809" w:rsidRPr="00F44700" w14:paraId="7CE737B3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3B8197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8B4FD83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226E4EED" w14:textId="77777777" w:rsidR="00A30809" w:rsidRPr="0024629A" w:rsidRDefault="00A30809" w:rsidP="005B5E43">
            <w:pPr>
              <w:pStyle w:val="aff0"/>
            </w:pPr>
            <w:r w:rsidRPr="0024629A">
              <w:t>10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CD6A6BF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1C7E69F" w14:textId="77777777" w:rsidR="00A30809" w:rsidRPr="0024629A" w:rsidRDefault="00A30809" w:rsidP="005B5E43">
            <w:pPr>
              <w:pStyle w:val="aff0"/>
            </w:pPr>
            <w:r w:rsidRPr="0024629A">
              <w:t>12</w:t>
            </w:r>
          </w:p>
        </w:tc>
      </w:tr>
      <w:tr w:rsidR="00A30809" w:rsidRPr="0072344E" w14:paraId="7AE1A0FD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D50DB57" w14:textId="77777777" w:rsidR="00A30809" w:rsidRPr="00E70CD3" w:rsidRDefault="00A30809" w:rsidP="005B5E43">
            <w:pPr>
              <w:pStyle w:val="aff0"/>
            </w:pPr>
            <w:r w:rsidRPr="00E70CD3">
              <w:t>Sequence Elements 1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1FB88A0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9B52ACF" w14:textId="77777777" w:rsidR="00A30809" w:rsidRPr="0024629A" w:rsidRDefault="00A30809" w:rsidP="005B5E43">
            <w:pPr>
              <w:pStyle w:val="aff0"/>
            </w:pPr>
            <w:r w:rsidRPr="0024629A">
              <w:t>700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6380204" w14:textId="77777777" w:rsidR="00A30809" w:rsidRPr="0024629A" w:rsidRDefault="00A30809" w:rsidP="005B5E43">
            <w:pPr>
              <w:pStyle w:val="aff0"/>
            </w:pPr>
            <w:r w:rsidRPr="0024629A">
              <w:t>700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DB243D9" w14:textId="77777777" w:rsidR="00A30809" w:rsidRPr="0024629A" w:rsidRDefault="00A30809" w:rsidP="005B5E43">
            <w:pPr>
              <w:pStyle w:val="aff0"/>
            </w:pPr>
            <w:r w:rsidRPr="0024629A">
              <w:t>700</w:t>
            </w:r>
          </w:p>
        </w:tc>
      </w:tr>
      <w:tr w:rsidR="00A30809" w:rsidRPr="00F44700" w14:paraId="3944DDEF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CE9FCD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796033F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1076FBD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556763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0101B33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1A65C73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202DFF6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3569FE8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D41625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065B1DE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8654F7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2106F06C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63587E9" w14:textId="77777777" w:rsidR="00A30809" w:rsidRPr="00E70CD3" w:rsidRDefault="00A30809" w:rsidP="005B5E43">
            <w:pPr>
              <w:pStyle w:val="aff0"/>
            </w:pPr>
            <w:r w:rsidRPr="00E70CD3">
              <w:t>Faceplate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EABD136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085B6BE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4C084B8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8B05DAF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63179DB9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2421DCD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D7E0EA6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804D397" w14:textId="77777777" w:rsidR="00A30809" w:rsidRPr="0024629A" w:rsidRDefault="00A30809" w:rsidP="005B5E43">
            <w:pPr>
              <w:pStyle w:val="aff0"/>
            </w:pPr>
            <w:r w:rsidRPr="0024629A">
              <w:t>1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C362729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48951E5" w14:textId="77777777" w:rsidR="00A30809" w:rsidRPr="0024629A" w:rsidRDefault="00A30809" w:rsidP="005B5E43">
            <w:pPr>
              <w:pStyle w:val="aff0"/>
            </w:pPr>
            <w:r w:rsidRPr="0024629A">
              <w:t>2</w:t>
            </w:r>
          </w:p>
        </w:tc>
      </w:tr>
      <w:tr w:rsidR="00A30809" w:rsidRPr="00F44700" w14:paraId="6AF86CC3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C0AB2C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17842D8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DA9432A" w14:textId="77777777" w:rsidR="00A30809" w:rsidRPr="0024629A" w:rsidRDefault="00A30809" w:rsidP="005B5E43">
            <w:pPr>
              <w:pStyle w:val="aff0"/>
            </w:pPr>
            <w:r w:rsidRPr="0024629A">
              <w:t>1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182954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9A5714D" w14:textId="77777777" w:rsidR="00A30809" w:rsidRPr="0024629A" w:rsidRDefault="00A30809" w:rsidP="005B5E43">
            <w:pPr>
              <w:pStyle w:val="aff0"/>
            </w:pPr>
            <w:r w:rsidRPr="0024629A">
              <w:t>1</w:t>
            </w:r>
          </w:p>
        </w:tc>
      </w:tr>
      <w:tr w:rsidR="00A30809" w:rsidRPr="0072344E" w14:paraId="5F6E8437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57717438" w14:textId="77777777" w:rsidR="00A30809" w:rsidRPr="00E70CD3" w:rsidRDefault="00A30809" w:rsidP="005B5E43">
            <w:pPr>
              <w:pStyle w:val="aff0"/>
            </w:pPr>
            <w:r w:rsidRPr="00E70CD3">
              <w:t>Logic Operation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6845A17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E8104B7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69EAA97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003089F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3D60A09A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DD3249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830BE28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20FBC892" w14:textId="77777777" w:rsidR="00A30809" w:rsidRPr="0024629A" w:rsidRDefault="00A30809" w:rsidP="005B5E43">
            <w:pPr>
              <w:pStyle w:val="aff0"/>
            </w:pPr>
            <w:r w:rsidRPr="0024629A">
              <w:t>19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64A39D0" w14:textId="77777777" w:rsidR="00A30809" w:rsidRPr="0024629A" w:rsidRDefault="00A30809" w:rsidP="005B5E43">
            <w:pPr>
              <w:pStyle w:val="aff0"/>
            </w:pPr>
            <w:r w:rsidRPr="0024629A">
              <w:t>165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898EA49" w14:textId="77777777" w:rsidR="00A30809" w:rsidRPr="0024629A" w:rsidRDefault="00A30809" w:rsidP="005B5E43">
            <w:pPr>
              <w:pStyle w:val="aff0"/>
            </w:pPr>
            <w:r w:rsidRPr="0024629A">
              <w:t>179</w:t>
            </w:r>
          </w:p>
        </w:tc>
      </w:tr>
      <w:tr w:rsidR="00A30809" w:rsidRPr="00F44700" w14:paraId="04C76308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EFE029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1B75CF6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27622FB" w14:textId="77777777" w:rsidR="00A30809" w:rsidRPr="0024629A" w:rsidRDefault="00A30809" w:rsidP="005B5E43">
            <w:pPr>
              <w:pStyle w:val="aff0"/>
            </w:pPr>
            <w:r w:rsidRPr="0024629A">
              <w:t>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928DA50" w14:textId="77777777" w:rsidR="00A30809" w:rsidRPr="0024629A" w:rsidRDefault="00A30809" w:rsidP="005B5E43">
            <w:pPr>
              <w:pStyle w:val="aff0"/>
            </w:pPr>
            <w:r w:rsidRPr="0024629A">
              <w:t>82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F4C14D0" w14:textId="77777777" w:rsidR="00A30809" w:rsidRPr="0024629A" w:rsidRDefault="00A30809" w:rsidP="005B5E43">
            <w:pPr>
              <w:pStyle w:val="aff0"/>
            </w:pPr>
            <w:r w:rsidRPr="0024629A">
              <w:t>89</w:t>
            </w:r>
          </w:p>
        </w:tc>
      </w:tr>
      <w:tr w:rsidR="00A30809" w:rsidRPr="0072344E" w14:paraId="3674E855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702ED9DC" w14:textId="77777777" w:rsidR="00A30809" w:rsidRPr="00E70CD3" w:rsidRDefault="00A30809" w:rsidP="005B5E43">
            <w:pPr>
              <w:pStyle w:val="aff0"/>
            </w:pPr>
            <w:r w:rsidRPr="00E70CD3">
              <w:t>Sequence Elements 2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068B05A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B424808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18D244DC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5A85941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542B1714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E01D6ED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79F17F7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D673EB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CDDC01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21FAC8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D4922F2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421382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973FA7F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15DBB2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13E2431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6A3423AA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4293FE89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29CE973A" w14:textId="77777777" w:rsidR="00A30809" w:rsidRPr="00E70CD3" w:rsidRDefault="00A30809" w:rsidP="005B5E43">
            <w:pPr>
              <w:pStyle w:val="aff0"/>
            </w:pPr>
            <w:r w:rsidRPr="00E70CD3">
              <w:t>Batch Data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58C428A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20E1AA5C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C515993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27E62130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</w:tr>
      <w:tr w:rsidR="00A30809" w:rsidRPr="00F44700" w14:paraId="2FE7C6E2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298AE4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662B1D5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34D22A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13643D9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9D588A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40B557D7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9C5A02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D9D1A3E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F04B59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2B7E98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0486C16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417F7700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07F7B664" w14:textId="77777777" w:rsidR="00A30809" w:rsidRPr="00E70CD3" w:rsidRDefault="00A30809" w:rsidP="005B5E43">
            <w:pPr>
              <w:pStyle w:val="aff0"/>
            </w:pPr>
            <w:r w:rsidRPr="00E70CD3">
              <w:t>Sequence [M-Size]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451CC14A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B301F1A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02625E1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287DEE9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5170B62F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205018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517AF25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8A6ECE5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6DAC77C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2223C607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003F87FB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C0A1964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A7CF5E1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6F1AFF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0F7D6BF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EF60C3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576204EB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205059A3" w14:textId="77777777" w:rsidR="00A30809" w:rsidRPr="00E70CD3" w:rsidRDefault="00A30809" w:rsidP="005B5E43">
            <w:pPr>
              <w:pStyle w:val="aff0"/>
            </w:pPr>
            <w:r w:rsidRPr="00E70CD3">
              <w:t>Sequence [L-Size]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458B978F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7422CE8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0C17F98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A48D6B6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0F8E5867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6638E8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45EAA41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EB64CB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2A9DECD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9D51B8A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7ED55C6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2E214AC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63FFF9A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03D66C0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E9BA93E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4B8930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0E43A207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17006BDE" w14:textId="77777777" w:rsidR="00A30809" w:rsidRPr="00E70CD3" w:rsidRDefault="00A30809" w:rsidP="005B5E43">
            <w:pPr>
              <w:pStyle w:val="aff0"/>
            </w:pPr>
            <w:r w:rsidRPr="00E70CD3">
              <w:t>Unit Operation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636DC73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1B3CF1E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A1D733C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06DAADA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801D9BF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3ABA448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ACA51C4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EAFD6D2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AD111A0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19E111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09063573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A0B580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03D67CE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EC3FA1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F5E1D4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896B76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3ABD2C4C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E3D2025" w14:textId="77777777" w:rsidR="00A30809" w:rsidRPr="00E70CD3" w:rsidRDefault="00A30809" w:rsidP="005B5E43">
            <w:pPr>
              <w:pStyle w:val="aff0"/>
            </w:pPr>
            <w:r w:rsidRPr="00E70CD3">
              <w:t>Unit Instruments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A06FB18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8DB7E6B" w14:textId="77777777" w:rsidR="00A30809" w:rsidRPr="0024629A" w:rsidRDefault="00A30809" w:rsidP="005B5E43">
            <w:pPr>
              <w:pStyle w:val="aff0"/>
            </w:pPr>
            <w:r w:rsidRPr="0024629A">
              <w:t>60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78D9947" w14:textId="77777777" w:rsidR="00A30809" w:rsidRPr="0024629A" w:rsidRDefault="00A30809" w:rsidP="005B5E43">
            <w:pPr>
              <w:pStyle w:val="aff0"/>
            </w:pPr>
            <w:r w:rsidRPr="0024629A">
              <w:t>60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E3DFA6E" w14:textId="77777777" w:rsidR="00A30809" w:rsidRPr="0024629A" w:rsidRDefault="00A30809" w:rsidP="005B5E43">
            <w:pPr>
              <w:pStyle w:val="aff0"/>
            </w:pPr>
            <w:r w:rsidRPr="0024629A">
              <w:t>60</w:t>
            </w:r>
          </w:p>
        </w:tc>
      </w:tr>
      <w:tr w:rsidR="00A30809" w:rsidRPr="00F44700" w14:paraId="7B036466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06592D64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62EF746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2D0F6C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597C23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A020840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245A9A30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C2FA58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AECF07F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ED31F8A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146DBE1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1221A5F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F72D4" w14:paraId="4382FDAB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2D9D796" w14:textId="77777777" w:rsidR="00A30809" w:rsidRPr="00E70CD3" w:rsidRDefault="00A30809" w:rsidP="005B5E43">
            <w:pPr>
              <w:pStyle w:val="aff0"/>
            </w:pPr>
            <w:r w:rsidRPr="00E70CD3">
              <w:t>Total Number of Function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A307F84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198C59D" w14:textId="77777777" w:rsidR="00A30809" w:rsidRPr="0024629A" w:rsidRDefault="00A30809" w:rsidP="005B5E43">
            <w:pPr>
              <w:pStyle w:val="aff0"/>
            </w:pPr>
            <w:r w:rsidRPr="0024629A">
              <w:t>5760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CE21000" w14:textId="77777777" w:rsidR="00A30809" w:rsidRPr="0024629A" w:rsidRDefault="00A30809" w:rsidP="005B5E43">
            <w:pPr>
              <w:pStyle w:val="aff0"/>
            </w:pPr>
            <w:r w:rsidRPr="0024629A">
              <w:t>5760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78C7C22" w14:textId="77777777" w:rsidR="00A30809" w:rsidRPr="0024629A" w:rsidRDefault="00A30809" w:rsidP="005B5E43">
            <w:pPr>
              <w:pStyle w:val="aff0"/>
            </w:pPr>
            <w:r w:rsidRPr="0024629A">
              <w:t>5760</w:t>
            </w:r>
          </w:p>
        </w:tc>
      </w:tr>
      <w:tr w:rsidR="00A30809" w:rsidRPr="00F44700" w14:paraId="700969F2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34A506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4FA691D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59F4924" w14:textId="77777777" w:rsidR="00A30809" w:rsidRPr="0024629A" w:rsidRDefault="00A30809" w:rsidP="005B5E43">
            <w:pPr>
              <w:pStyle w:val="aff0"/>
            </w:pPr>
            <w:r w:rsidRPr="0024629A">
              <w:t>659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AC5A81F" w14:textId="77777777" w:rsidR="00A30809" w:rsidRPr="0024629A" w:rsidRDefault="00A30809" w:rsidP="005B5E43">
            <w:pPr>
              <w:pStyle w:val="aff0"/>
            </w:pPr>
            <w:r w:rsidRPr="0024629A">
              <w:t>1144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BCF7006" w14:textId="77777777" w:rsidR="00A30809" w:rsidRPr="0024629A" w:rsidRDefault="00A30809" w:rsidP="005B5E43">
            <w:pPr>
              <w:pStyle w:val="aff0"/>
            </w:pPr>
            <w:r w:rsidRPr="0024629A">
              <w:t>903</w:t>
            </w:r>
          </w:p>
        </w:tc>
      </w:tr>
      <w:tr w:rsidR="00A30809" w:rsidRPr="00F44700" w14:paraId="0B6EF377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4326BF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D64B0BC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ADCD324" w14:textId="77777777" w:rsidR="00A30809" w:rsidRPr="0024629A" w:rsidRDefault="00A30809" w:rsidP="005B5E43">
            <w:pPr>
              <w:pStyle w:val="aff0"/>
            </w:pPr>
            <w:r w:rsidRPr="0024629A">
              <w:t>11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49D0AC8" w14:textId="77777777" w:rsidR="00A30809" w:rsidRPr="0024629A" w:rsidRDefault="00A30809" w:rsidP="005B5E43">
            <w:pPr>
              <w:pStyle w:val="aff0"/>
            </w:pPr>
            <w:r w:rsidRPr="0024629A">
              <w:t>19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07B37A7E" w14:textId="77777777" w:rsidR="00A30809" w:rsidRPr="0024629A" w:rsidRDefault="00A30809" w:rsidP="005B5E43">
            <w:pPr>
              <w:pStyle w:val="aff0"/>
            </w:pPr>
            <w:r w:rsidRPr="0024629A">
              <w:t>15</w:t>
            </w:r>
          </w:p>
        </w:tc>
      </w:tr>
      <w:tr w:rsidR="00A30809" w:rsidRPr="00FF72D4" w14:paraId="6801F6AC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3A7EDED8" w14:textId="77777777" w:rsidR="00A30809" w:rsidRPr="00E70CD3" w:rsidRDefault="00A30809" w:rsidP="005B5E43">
            <w:pPr>
              <w:pStyle w:val="aff0"/>
            </w:pPr>
            <w:r w:rsidRPr="00E70CD3">
              <w:t>Tag-List (Block,Annunciator)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037CA4E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758D0E6" w14:textId="77777777" w:rsidR="00A30809" w:rsidRPr="0024629A" w:rsidRDefault="00A30809" w:rsidP="005B5E43">
            <w:pPr>
              <w:pStyle w:val="aff0"/>
            </w:pPr>
            <w:r w:rsidRPr="0024629A">
              <w:t>7000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552FB18" w14:textId="77777777" w:rsidR="00A30809" w:rsidRPr="0024629A" w:rsidRDefault="00A30809" w:rsidP="005B5E43">
            <w:pPr>
              <w:pStyle w:val="aff0"/>
            </w:pPr>
            <w:r w:rsidRPr="0024629A">
              <w:t>7000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6B77A501" w14:textId="77777777" w:rsidR="00A30809" w:rsidRPr="0024629A" w:rsidRDefault="00A30809" w:rsidP="005B5E43">
            <w:pPr>
              <w:pStyle w:val="aff0"/>
            </w:pPr>
            <w:r w:rsidRPr="0024629A">
              <w:t>7000</w:t>
            </w:r>
          </w:p>
        </w:tc>
      </w:tr>
      <w:tr w:rsidR="00A30809" w:rsidRPr="00F44700" w14:paraId="40ECA199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E61002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A4E84B8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146706C" w14:textId="77777777" w:rsidR="00A30809" w:rsidRPr="0024629A" w:rsidRDefault="00A30809" w:rsidP="005B5E43">
            <w:pPr>
              <w:pStyle w:val="aff0"/>
            </w:pPr>
            <w:r w:rsidRPr="0024629A">
              <w:t>767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6539016" w14:textId="77777777" w:rsidR="00A30809" w:rsidRPr="0024629A" w:rsidRDefault="00A30809" w:rsidP="005B5E43">
            <w:pPr>
              <w:pStyle w:val="aff0"/>
            </w:pPr>
            <w:r w:rsidRPr="0024629A">
              <w:t>1295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ECB8650" w14:textId="77777777" w:rsidR="00A30809" w:rsidRPr="0024629A" w:rsidRDefault="00A30809" w:rsidP="005B5E43">
            <w:pPr>
              <w:pStyle w:val="aff0"/>
            </w:pPr>
            <w:r w:rsidRPr="0024629A">
              <w:t>1167</w:t>
            </w:r>
          </w:p>
        </w:tc>
      </w:tr>
      <w:tr w:rsidR="00A30809" w:rsidRPr="00F44700" w14:paraId="72F62E09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100520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458DD5F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03149C6" w14:textId="77777777" w:rsidR="00A30809" w:rsidRPr="0024629A" w:rsidRDefault="00A30809" w:rsidP="005B5E43">
            <w:pPr>
              <w:pStyle w:val="aff0"/>
            </w:pPr>
            <w:r w:rsidRPr="0024629A">
              <w:t>10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DE7F69C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6ECBC06" w14:textId="77777777" w:rsidR="00A30809" w:rsidRPr="0024629A" w:rsidRDefault="00A30809" w:rsidP="005B5E43">
            <w:pPr>
              <w:pStyle w:val="aff0"/>
            </w:pPr>
            <w:r w:rsidRPr="0024629A">
              <w:t>16</w:t>
            </w:r>
          </w:p>
        </w:tc>
      </w:tr>
      <w:tr w:rsidR="00A30809" w:rsidRPr="0072344E" w14:paraId="200B2523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6950F2D9" w14:textId="77777777" w:rsidR="00A30809" w:rsidRPr="00E70CD3" w:rsidRDefault="00A30809" w:rsidP="005B5E43">
            <w:pPr>
              <w:pStyle w:val="aff0"/>
            </w:pPr>
            <w:r w:rsidRPr="00E70CD3">
              <w:t>Inter-station data links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181581B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A1DE584" w14:textId="77777777" w:rsidR="00A30809" w:rsidRPr="0024629A" w:rsidRDefault="00A30809" w:rsidP="005B5E43">
            <w:pPr>
              <w:pStyle w:val="aff0"/>
            </w:pPr>
            <w:r w:rsidRPr="0024629A">
              <w:t>512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7FACD66" w14:textId="77777777" w:rsidR="00A30809" w:rsidRPr="0024629A" w:rsidRDefault="00A30809" w:rsidP="005B5E43">
            <w:pPr>
              <w:pStyle w:val="aff0"/>
            </w:pPr>
            <w:r w:rsidRPr="0024629A">
              <w:t>512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BA690BA" w14:textId="77777777" w:rsidR="00A30809" w:rsidRPr="0024629A" w:rsidRDefault="00A30809" w:rsidP="005B5E43">
            <w:pPr>
              <w:pStyle w:val="aff0"/>
            </w:pPr>
            <w:r w:rsidRPr="0024629A">
              <w:t>512</w:t>
            </w:r>
          </w:p>
        </w:tc>
      </w:tr>
      <w:tr w:rsidR="00A30809" w:rsidRPr="00F44700" w14:paraId="3816FCA6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69C62F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88D80DD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7955DAE" w14:textId="77777777" w:rsidR="00A30809" w:rsidRPr="0024629A" w:rsidRDefault="00A30809" w:rsidP="005B5E43">
            <w:pPr>
              <w:pStyle w:val="aff0"/>
            </w:pPr>
            <w:r w:rsidRPr="0024629A">
              <w:t>34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83782F4" w14:textId="77777777" w:rsidR="00A30809" w:rsidRPr="0024629A" w:rsidRDefault="00A30809" w:rsidP="005B5E43">
            <w:pPr>
              <w:pStyle w:val="aff0"/>
            </w:pPr>
            <w:r w:rsidRPr="0024629A">
              <w:t>104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4A77A98" w14:textId="77777777" w:rsidR="00A30809" w:rsidRPr="0024629A" w:rsidRDefault="00A30809" w:rsidP="005B5E43">
            <w:pPr>
              <w:pStyle w:val="aff0"/>
            </w:pPr>
            <w:r w:rsidRPr="0024629A">
              <w:t>95</w:t>
            </w:r>
          </w:p>
        </w:tc>
      </w:tr>
      <w:tr w:rsidR="00A30809" w:rsidRPr="00F44700" w14:paraId="10B8087C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4E7479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7B168A9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C08CCDA" w14:textId="77777777" w:rsidR="00A30809" w:rsidRPr="0024629A" w:rsidRDefault="00A30809" w:rsidP="005B5E43">
            <w:pPr>
              <w:pStyle w:val="aff0"/>
            </w:pPr>
            <w:r w:rsidRPr="0024629A">
              <w:t>6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8A7762D" w14:textId="77777777" w:rsidR="00A30809" w:rsidRPr="0024629A" w:rsidRDefault="00A30809" w:rsidP="005B5E43">
            <w:pPr>
              <w:pStyle w:val="aff0"/>
            </w:pPr>
            <w:r w:rsidRPr="0024629A">
              <w:t>20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B6D71EA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</w:tr>
      <w:tr w:rsidR="00A30809" w:rsidRPr="00FF72D4" w14:paraId="36327EEE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7F2A34CA" w14:textId="77777777" w:rsidR="00A30809" w:rsidRPr="00E70CD3" w:rsidRDefault="00A30809" w:rsidP="005B5E43">
            <w:pPr>
              <w:pStyle w:val="aff0"/>
            </w:pPr>
            <w:r w:rsidRPr="00E70CD3">
              <w:t>Foundation Fieldbus faceplate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1382EFC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36F27EE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A5B99A5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7223405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</w:tr>
      <w:tr w:rsidR="00A30809" w:rsidRPr="00F44700" w14:paraId="51829BBE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A3C458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54345ED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0DE4355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9C9CA20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D5C1AF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7033DB6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A9D9C2C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B7CF6CA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4145CB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C353D82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1856F15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</w:tbl>
    <w:p w14:paraId="0EB6CE5F" w14:textId="56E1C99B" w:rsidR="00E232D9" w:rsidDel="00055270" w:rsidRDefault="00E232D9" w:rsidP="00E232D9">
      <w:pPr>
        <w:pStyle w:val="21"/>
        <w:numPr>
          <w:ilvl w:val="0"/>
          <w:numId w:val="0"/>
        </w:numPr>
        <w:ind w:left="357"/>
        <w:rPr>
          <w:del w:id="5027" w:author="Степан Гусев" w:date="2023-07-24T14:46:00Z"/>
        </w:rPr>
      </w:pPr>
      <w:bookmarkStart w:id="5028" w:name="_Toc120169151"/>
      <w:bookmarkStart w:id="5029" w:name="_Toc126311781"/>
    </w:p>
    <w:p w14:paraId="77AAC932" w14:textId="1867819E" w:rsidR="00A30809" w:rsidDel="00055270" w:rsidRDefault="00A30809" w:rsidP="00A30809">
      <w:pPr>
        <w:pStyle w:val="21"/>
        <w:rPr>
          <w:del w:id="5030" w:author="Степан Гусев" w:date="2023-07-24T14:46:00Z"/>
        </w:rPr>
      </w:pPr>
      <w:del w:id="5031" w:author="Степан Гусев" w:date="2023-07-24T14:46:00Z">
        <w:r w:rsidRPr="008A27A8" w:rsidDel="00055270">
          <w:delText>Основные</w:delText>
        </w:r>
        <w:r w:rsidRPr="001D088C" w:rsidDel="00055270">
          <w:delText xml:space="preserve"> интеграционные решения</w:delText>
        </w:r>
        <w:bookmarkEnd w:id="5028"/>
        <w:bookmarkEnd w:id="5029"/>
      </w:del>
    </w:p>
    <w:p w14:paraId="6DF5890F" w14:textId="3614267B" w:rsidR="00A30809" w:rsidRPr="00D43404" w:rsidDel="00055270" w:rsidRDefault="00A30809" w:rsidP="005B5E43">
      <w:pPr>
        <w:pStyle w:val="af4"/>
        <w:rPr>
          <w:del w:id="5032" w:author="Степан Гусев" w:date="2023-07-24T14:46:00Z"/>
        </w:rPr>
      </w:pPr>
      <w:bookmarkStart w:id="5033" w:name="_Toc126311782"/>
      <w:del w:id="5034" w:author="Степан Гусев" w:date="2023-07-24T14:46:00Z">
        <w:r w:rsidRPr="008A27A8" w:rsidDel="00055270">
          <w:delText>Функциональное</w:delText>
        </w:r>
        <w:r w:rsidRPr="00D43404" w:rsidDel="00055270">
          <w:delText xml:space="preserve"> взаимодействие СУУТП с РСУ</w:delText>
        </w:r>
        <w:bookmarkEnd w:id="5033"/>
      </w:del>
    </w:p>
    <w:p w14:paraId="7F97F510" w14:textId="46594F07" w:rsidR="00A30809" w:rsidDel="00055270" w:rsidRDefault="00A30809" w:rsidP="005B5E43">
      <w:pPr>
        <w:pStyle w:val="af4"/>
        <w:rPr>
          <w:del w:id="5035" w:author="Степан Гусев" w:date="2023-07-24T14:46:00Z"/>
        </w:rPr>
      </w:pPr>
      <w:del w:id="5036" w:author="Степан Гусев" w:date="2023-07-24T14:46:00Z">
        <w:r w:rsidDel="00055270">
          <w:delText>Функции со стороны СУУТП:</w:delText>
        </w:r>
      </w:del>
    </w:p>
    <w:p w14:paraId="03A16752" w14:textId="6405FC7A" w:rsidR="00A30809" w:rsidRPr="005B5E43" w:rsidDel="00055270" w:rsidRDefault="00A30809" w:rsidP="00B23309">
      <w:pPr>
        <w:pStyle w:val="af4"/>
        <w:numPr>
          <w:ilvl w:val="0"/>
          <w:numId w:val="39"/>
        </w:numPr>
        <w:rPr>
          <w:del w:id="5037" w:author="Степан Гусев" w:date="2023-07-24T14:46:00Z"/>
        </w:rPr>
      </w:pPr>
      <w:del w:id="5038" w:author="Степан Гусев" w:date="2023-07-24T14:46:00Z">
        <w:r w:rsidRPr="005B5E43" w:rsidDel="00055270">
          <w:delText>при включении оборудования в работу от СУУТП – перевод функционального блока в удаленные режимы управления, позволяющие программную запись значений заданий или выходов функциональных блоков от СУУТП;</w:delText>
        </w:r>
      </w:del>
    </w:p>
    <w:p w14:paraId="620555AE" w14:textId="7102182D" w:rsidR="00A30809" w:rsidRPr="005B5E43" w:rsidDel="00055270" w:rsidRDefault="00A30809" w:rsidP="00B23309">
      <w:pPr>
        <w:pStyle w:val="af4"/>
        <w:numPr>
          <w:ilvl w:val="0"/>
          <w:numId w:val="39"/>
        </w:numPr>
        <w:rPr>
          <w:del w:id="5039" w:author="Степан Гусев" w:date="2023-07-24T14:46:00Z"/>
        </w:rPr>
      </w:pPr>
      <w:del w:id="5040" w:author="Степан Гусев" w:date="2023-07-24T14:46:00Z">
        <w:r w:rsidRPr="005B5E43" w:rsidDel="00055270">
          <w:delText>обеспечение корректного поведения контроллеров СУУТП при насыщении выхода регулятора (т. е. достижении предельного значения). При насыщении выхода регулятора, контроллер перестаёт изменять уставку в сторону насыщения;</w:delText>
        </w:r>
      </w:del>
    </w:p>
    <w:p w14:paraId="01B4EA74" w14:textId="0D82D51C" w:rsidR="00A30809" w:rsidRPr="005B5E43" w:rsidDel="00055270" w:rsidRDefault="00A30809" w:rsidP="00B23309">
      <w:pPr>
        <w:pStyle w:val="af4"/>
        <w:numPr>
          <w:ilvl w:val="0"/>
          <w:numId w:val="39"/>
        </w:numPr>
        <w:rPr>
          <w:del w:id="5041" w:author="Степан Гусев" w:date="2023-07-24T14:46:00Z"/>
        </w:rPr>
      </w:pPr>
      <w:del w:id="5042" w:author="Степан Гусев" w:date="2023-07-24T14:46:00Z">
        <w:r w:rsidRPr="005B5E43" w:rsidDel="00055270">
          <w:delText>чтение текущих значений необходимых параметров ТП;</w:delText>
        </w:r>
      </w:del>
    </w:p>
    <w:p w14:paraId="14930962" w14:textId="13C1F7A1" w:rsidR="00A30809" w:rsidRPr="005B5E43" w:rsidDel="00055270" w:rsidRDefault="00A30809" w:rsidP="00B23309">
      <w:pPr>
        <w:pStyle w:val="af4"/>
        <w:numPr>
          <w:ilvl w:val="0"/>
          <w:numId w:val="39"/>
        </w:numPr>
        <w:rPr>
          <w:del w:id="5043" w:author="Степан Гусев" w:date="2023-07-24T14:46:00Z"/>
        </w:rPr>
      </w:pPr>
      <w:del w:id="5044" w:author="Степан Гусев" w:date="2023-07-24T14:46:00Z">
        <w:r w:rsidRPr="005B5E43" w:rsidDel="00055270">
          <w:delText>передача вычисленных управляющих воздействий в РСУ;</w:delText>
        </w:r>
      </w:del>
    </w:p>
    <w:p w14:paraId="67DBB2A4" w14:textId="7147CBD8" w:rsidR="00A30809" w:rsidRPr="005B5E43" w:rsidDel="00055270" w:rsidRDefault="00A30809" w:rsidP="00B23309">
      <w:pPr>
        <w:pStyle w:val="af4"/>
        <w:numPr>
          <w:ilvl w:val="0"/>
          <w:numId w:val="39"/>
        </w:numPr>
        <w:rPr>
          <w:del w:id="5045" w:author="Степан Гусев" w:date="2023-07-24T14:46:00Z"/>
        </w:rPr>
      </w:pPr>
      <w:del w:id="5046" w:author="Степан Гусев" w:date="2023-07-24T14:46:00Z">
        <w:r w:rsidRPr="005B5E43" w:rsidDel="00055270">
          <w:delText>ведение исторического архива параметров СУУТП за период не менее 1 года.</w:delText>
        </w:r>
      </w:del>
    </w:p>
    <w:p w14:paraId="72613DB4" w14:textId="1C8B6FFA" w:rsidR="00A30809" w:rsidRPr="005B5E43" w:rsidDel="00055270" w:rsidRDefault="00A30809" w:rsidP="0050271C">
      <w:pPr>
        <w:pStyle w:val="af4"/>
        <w:rPr>
          <w:del w:id="5047" w:author="Степан Гусев" w:date="2023-07-24T14:46:00Z"/>
        </w:rPr>
      </w:pPr>
      <w:del w:id="5048" w:author="Степан Гусев" w:date="2023-07-24T14:46:00Z">
        <w:r w:rsidRPr="005B5E43" w:rsidDel="00055270">
          <w:delText>Функции со стороны РСУ:</w:delText>
        </w:r>
      </w:del>
    </w:p>
    <w:p w14:paraId="17891376" w14:textId="7F2D2441" w:rsidR="00A30809" w:rsidRPr="005B5E43" w:rsidDel="00055270" w:rsidRDefault="00A30809" w:rsidP="00B23309">
      <w:pPr>
        <w:pStyle w:val="af4"/>
        <w:numPr>
          <w:ilvl w:val="0"/>
          <w:numId w:val="39"/>
        </w:numPr>
        <w:rPr>
          <w:del w:id="5049" w:author="Степан Гусев" w:date="2023-07-24T14:46:00Z"/>
        </w:rPr>
      </w:pPr>
      <w:del w:id="5050" w:author="Степан Гусев" w:date="2023-07-24T14:46:00Z">
        <w:r w:rsidRPr="005B5E43" w:rsidDel="00055270">
          <w:delText>обеспечение возможности чтения/записи параметров, необходимых для работы СУУТП;</w:delText>
        </w:r>
      </w:del>
    </w:p>
    <w:p w14:paraId="00BC4D18" w14:textId="696B4F4F" w:rsidR="00A30809" w:rsidRPr="005B5E43" w:rsidDel="00055270" w:rsidRDefault="00A30809" w:rsidP="00B23309">
      <w:pPr>
        <w:pStyle w:val="af4"/>
        <w:numPr>
          <w:ilvl w:val="0"/>
          <w:numId w:val="39"/>
        </w:numPr>
        <w:rPr>
          <w:del w:id="5051" w:author="Степан Гусев" w:date="2023-07-24T14:46:00Z"/>
        </w:rPr>
      </w:pPr>
      <w:del w:id="5052" w:author="Степан Гусев" w:date="2023-07-24T14:46:00Z">
        <w:r w:rsidRPr="005B5E43" w:rsidDel="00055270">
          <w:delText>обеспечение безударного изменения режимов ПИД-регуляторов, безударного перевода режимов управления регуляторами в локальные при потере связи с серверами СУУТП, МПА и экстренного безударного перевода режимов управления функциональными блоками в локальные по нажатию оператором соответствующей кнопки на мнемосхеме АСУТП;</w:delText>
        </w:r>
      </w:del>
    </w:p>
    <w:p w14:paraId="52E6402C" w14:textId="0E0DB7F7" w:rsidR="00A30809" w:rsidDel="00055270" w:rsidRDefault="00A30809" w:rsidP="00B23309">
      <w:pPr>
        <w:pStyle w:val="af4"/>
        <w:numPr>
          <w:ilvl w:val="0"/>
          <w:numId w:val="39"/>
        </w:numPr>
        <w:rPr>
          <w:del w:id="5053" w:author="Степан Гусев" w:date="2023-07-24T14:46:00Z"/>
        </w:rPr>
      </w:pPr>
      <w:del w:id="5054" w:author="Степан Гусев" w:date="2023-07-24T14:46:00Z">
        <w:r w:rsidRPr="005B5E43" w:rsidDel="00055270">
          <w:delText>сигнализация</w:delText>
        </w:r>
        <w:r w:rsidDel="00055270">
          <w:delText xml:space="preserve"> о событиях отключения СУУТП, МПА.</w:delText>
        </w:r>
      </w:del>
    </w:p>
    <w:p w14:paraId="6638C980" w14:textId="71D96A05" w:rsidR="00A30809" w:rsidRPr="0011745A" w:rsidDel="00055270" w:rsidRDefault="00A30809" w:rsidP="00B23309">
      <w:pPr>
        <w:pStyle w:val="af4"/>
        <w:numPr>
          <w:ilvl w:val="0"/>
          <w:numId w:val="39"/>
        </w:numPr>
        <w:rPr>
          <w:del w:id="5055" w:author="Степан Гусев" w:date="2023-07-24T14:46:00Z"/>
        </w:rPr>
      </w:pPr>
      <w:del w:id="5056" w:author="Степан Гусев" w:date="2023-07-24T14:46:00Z">
        <w:r w:rsidRPr="0011745A" w:rsidDel="00055270">
          <w:delText xml:space="preserve">обеспечение </w:delText>
        </w:r>
        <w:r w:rsidDel="00055270">
          <w:delText>возможности получения</w:delText>
        </w:r>
        <w:r w:rsidRPr="0011745A" w:rsidDel="00055270">
          <w:delText xml:space="preserve"> параметров </w:delText>
        </w:r>
        <w:r w:rsidDel="00055270">
          <w:delText xml:space="preserve">от </w:delText>
        </w:r>
        <w:r w:rsidRPr="005B5E43" w:rsidDel="00055270">
          <w:delText>RTO</w:delText>
        </w:r>
        <w:r w:rsidRPr="0011745A" w:rsidDel="00055270">
          <w:delText xml:space="preserve">, </w:delText>
        </w:r>
        <w:r w:rsidDel="00055270">
          <w:delText>первичная обработка (валидация) данных и запись</w:delText>
        </w:r>
        <w:r w:rsidRPr="0011745A" w:rsidDel="00055270">
          <w:delText xml:space="preserve"> параметров </w:delText>
        </w:r>
        <w:r w:rsidDel="00055270">
          <w:delText>в СУУТП.</w:delText>
        </w:r>
      </w:del>
    </w:p>
    <w:p w14:paraId="2B971FEC" w14:textId="4D19CB6F" w:rsidR="00A30809" w:rsidRPr="00D43404" w:rsidDel="00055270" w:rsidRDefault="00A30809" w:rsidP="005B5E43">
      <w:pPr>
        <w:pStyle w:val="af4"/>
        <w:rPr>
          <w:del w:id="5057" w:author="Степан Гусев" w:date="2023-07-24T14:46:00Z"/>
        </w:rPr>
      </w:pPr>
      <w:bookmarkStart w:id="5058" w:name="_Toc126311783"/>
      <w:del w:id="5059" w:author="Степан Гусев" w:date="2023-07-24T14:46:00Z">
        <w:r w:rsidRPr="00D43404" w:rsidDel="00055270">
          <w:delText>Интерфейсы СУУТП</w:delText>
        </w:r>
        <w:bookmarkEnd w:id="5058"/>
      </w:del>
    </w:p>
    <w:p w14:paraId="5FB07434" w14:textId="607B52F8" w:rsidR="00A30809" w:rsidDel="00055270" w:rsidRDefault="00A30809" w:rsidP="005B5E43">
      <w:pPr>
        <w:pStyle w:val="af4"/>
        <w:rPr>
          <w:del w:id="5060" w:author="Степан Гусев" w:date="2023-07-24T14:46:00Z"/>
        </w:rPr>
      </w:pPr>
      <w:del w:id="5061" w:author="Степан Гусев" w:date="2023-07-24T14:46:00Z">
        <w:r w:rsidDel="00055270">
          <w:delText>В СУУТП будут реализованы два вида пользовательских интерфейсов: инженерный и операторский.</w:delText>
        </w:r>
      </w:del>
    </w:p>
    <w:p w14:paraId="0F66D612" w14:textId="64194A3E" w:rsidR="00A30809" w:rsidDel="00055270" w:rsidRDefault="00A30809" w:rsidP="005B5E43">
      <w:pPr>
        <w:pStyle w:val="af4"/>
        <w:rPr>
          <w:del w:id="5062" w:author="Степан Гусев" w:date="2023-07-24T14:46:00Z"/>
        </w:rPr>
      </w:pPr>
      <w:del w:id="5063" w:author="Степан Гусев" w:date="2023-07-24T14:46:00Z">
        <w:r w:rsidDel="00055270">
          <w:delText>Операторский интерфейс будет реализован на базе существующего операторского интерфейса АСУТП. Для этого будут разработаны новые мнемосхемы РСУ. Операторские интерфейсы СУУТП будет обеспечивать выполнение следующих основных функций:</w:delText>
        </w:r>
      </w:del>
    </w:p>
    <w:p w14:paraId="772F2895" w14:textId="36FD784F" w:rsidR="00A30809" w:rsidDel="00055270" w:rsidRDefault="00A30809" w:rsidP="00B23309">
      <w:pPr>
        <w:pStyle w:val="af4"/>
        <w:numPr>
          <w:ilvl w:val="0"/>
          <w:numId w:val="39"/>
        </w:numPr>
        <w:rPr>
          <w:del w:id="5064" w:author="Степан Гусев" w:date="2023-07-24T14:46:00Z"/>
        </w:rPr>
      </w:pPr>
      <w:del w:id="5065" w:author="Степан Гусев" w:date="2023-07-24T14:46:00Z">
        <w:r w:rsidDel="00055270">
          <w:delText>оперативный ввод в ручном режиме команд и заданий;</w:delText>
        </w:r>
      </w:del>
    </w:p>
    <w:p w14:paraId="6734D73C" w14:textId="727317B5" w:rsidR="00A30809" w:rsidDel="00055270" w:rsidRDefault="00A30809" w:rsidP="00B23309">
      <w:pPr>
        <w:pStyle w:val="af4"/>
        <w:numPr>
          <w:ilvl w:val="0"/>
          <w:numId w:val="39"/>
        </w:numPr>
        <w:rPr>
          <w:del w:id="5066" w:author="Степан Гусев" w:date="2023-07-24T14:46:00Z"/>
        </w:rPr>
      </w:pPr>
      <w:del w:id="5067" w:author="Степан Гусев" w:date="2023-07-24T14:46:00Z">
        <w:r w:rsidDel="00055270">
          <w:delText>отслеживание параметров ТП, контролируемых в режиме реального времени;</w:delText>
        </w:r>
      </w:del>
    </w:p>
    <w:p w14:paraId="7132036B" w14:textId="624A52B7" w:rsidR="00A30809" w:rsidDel="00055270" w:rsidRDefault="00A30809" w:rsidP="00B23309">
      <w:pPr>
        <w:pStyle w:val="af4"/>
        <w:numPr>
          <w:ilvl w:val="0"/>
          <w:numId w:val="39"/>
        </w:numPr>
        <w:rPr>
          <w:del w:id="5068" w:author="Степан Гусев" w:date="2023-07-24T14:46:00Z"/>
        </w:rPr>
      </w:pPr>
      <w:del w:id="5069" w:author="Степан Гусев" w:date="2023-07-24T14:46:00Z">
        <w:r w:rsidDel="00055270">
          <w:delText>переключение между интерфейсами приложений (контроллеры СУУТП, ВА, последовательности МПА и др.);</w:delText>
        </w:r>
      </w:del>
    </w:p>
    <w:p w14:paraId="26BA0BEB" w14:textId="2ED74ADF" w:rsidR="00A30809" w:rsidDel="00055270" w:rsidRDefault="00A30809" w:rsidP="00B23309">
      <w:pPr>
        <w:pStyle w:val="af4"/>
        <w:numPr>
          <w:ilvl w:val="0"/>
          <w:numId w:val="39"/>
        </w:numPr>
        <w:rPr>
          <w:del w:id="5070" w:author="Степан Гусев" w:date="2023-07-24T14:46:00Z"/>
        </w:rPr>
      </w:pPr>
      <w:del w:id="5071" w:author="Степан Гусев" w:date="2023-07-24T14:46:00Z">
        <w:r w:rsidDel="00055270">
          <w:delText>включение/выключение каждого контроллера СУУТП в работу;</w:delText>
        </w:r>
      </w:del>
    </w:p>
    <w:p w14:paraId="4A680D83" w14:textId="4746904C" w:rsidR="00A30809" w:rsidDel="00055270" w:rsidRDefault="00A30809" w:rsidP="00B23309">
      <w:pPr>
        <w:pStyle w:val="af4"/>
        <w:numPr>
          <w:ilvl w:val="0"/>
          <w:numId w:val="39"/>
        </w:numPr>
        <w:rPr>
          <w:del w:id="5072" w:author="Степан Гусев" w:date="2023-07-24T14:46:00Z"/>
        </w:rPr>
      </w:pPr>
      <w:del w:id="5073" w:author="Степан Гусев" w:date="2023-07-24T14:46:00Z">
        <w:r w:rsidDel="00055270">
          <w:delText>включение/выключение режима прогноза для контроллера СУУТП;</w:delText>
        </w:r>
      </w:del>
    </w:p>
    <w:p w14:paraId="14DB3DF3" w14:textId="0D912558" w:rsidR="00A30809" w:rsidDel="00055270" w:rsidRDefault="00A30809" w:rsidP="00B23309">
      <w:pPr>
        <w:pStyle w:val="af4"/>
        <w:numPr>
          <w:ilvl w:val="0"/>
          <w:numId w:val="39"/>
        </w:numPr>
        <w:rPr>
          <w:del w:id="5074" w:author="Степан Гусев" w:date="2023-07-24T14:46:00Z"/>
        </w:rPr>
      </w:pPr>
      <w:del w:id="5075" w:author="Степан Гусев" w:date="2023-07-24T14:46:00Z">
        <w:r w:rsidDel="00055270">
          <w:delText>включение/выключение переменных контроллера СУУТП;</w:delText>
        </w:r>
      </w:del>
    </w:p>
    <w:p w14:paraId="39E44136" w14:textId="5B2F40D4" w:rsidR="00A30809" w:rsidDel="00055270" w:rsidRDefault="00A30809" w:rsidP="00B23309">
      <w:pPr>
        <w:pStyle w:val="af4"/>
        <w:numPr>
          <w:ilvl w:val="0"/>
          <w:numId w:val="39"/>
        </w:numPr>
        <w:rPr>
          <w:del w:id="5076" w:author="Степан Гусев" w:date="2023-07-24T14:46:00Z"/>
        </w:rPr>
      </w:pPr>
      <w:del w:id="5077" w:author="Степан Гусев" w:date="2023-07-24T14:46:00Z">
        <w:r w:rsidDel="00055270">
          <w:delText>изменение пределов (заданий) для переменных контроллера СУУТП;</w:delText>
        </w:r>
      </w:del>
    </w:p>
    <w:p w14:paraId="04A6755C" w14:textId="55191EC1" w:rsidR="00A30809" w:rsidDel="00055270" w:rsidRDefault="00A30809" w:rsidP="00B23309">
      <w:pPr>
        <w:pStyle w:val="af4"/>
        <w:numPr>
          <w:ilvl w:val="0"/>
          <w:numId w:val="39"/>
        </w:numPr>
        <w:rPr>
          <w:del w:id="5078" w:author="Степан Гусев" w:date="2023-07-24T14:46:00Z"/>
        </w:rPr>
      </w:pPr>
      <w:del w:id="5079" w:author="Степан Гусев" w:date="2023-07-24T14:46:00Z">
        <w:r w:rsidDel="00055270">
          <w:delText>изменение настроек для смены задачи оптимизации СУУТП;</w:delText>
        </w:r>
      </w:del>
    </w:p>
    <w:p w14:paraId="00F0FB81" w14:textId="6C210E4D" w:rsidR="00A30809" w:rsidDel="00055270" w:rsidRDefault="00A30809" w:rsidP="00B23309">
      <w:pPr>
        <w:pStyle w:val="af4"/>
        <w:numPr>
          <w:ilvl w:val="0"/>
          <w:numId w:val="39"/>
        </w:numPr>
        <w:rPr>
          <w:del w:id="5080" w:author="Степан Гусев" w:date="2023-07-24T14:46:00Z"/>
        </w:rPr>
      </w:pPr>
      <w:del w:id="5081" w:author="Степан Гусев" w:date="2023-07-24T14:46:00Z">
        <w:r w:rsidDel="00055270">
          <w:delText>отслеживание текущих и прогнозируемых значений переменных;</w:delText>
        </w:r>
      </w:del>
    </w:p>
    <w:p w14:paraId="37ED365E" w14:textId="5226452C" w:rsidR="00A30809" w:rsidDel="00055270" w:rsidRDefault="00A30809" w:rsidP="00B23309">
      <w:pPr>
        <w:pStyle w:val="af4"/>
        <w:numPr>
          <w:ilvl w:val="0"/>
          <w:numId w:val="39"/>
        </w:numPr>
        <w:rPr>
          <w:del w:id="5082" w:author="Степан Гусев" w:date="2023-07-24T14:46:00Z"/>
        </w:rPr>
      </w:pPr>
      <w:del w:id="5083" w:author="Степан Гусев" w:date="2023-07-24T14:46:00Z">
        <w:r w:rsidDel="00055270">
          <w:delText>отслеживание текущего статуса/режима переменных;</w:delText>
        </w:r>
      </w:del>
    </w:p>
    <w:p w14:paraId="224B77F6" w14:textId="73BD69C7" w:rsidR="00A30809" w:rsidDel="00055270" w:rsidRDefault="00A30809" w:rsidP="00B23309">
      <w:pPr>
        <w:pStyle w:val="af4"/>
        <w:numPr>
          <w:ilvl w:val="0"/>
          <w:numId w:val="39"/>
        </w:numPr>
        <w:rPr>
          <w:del w:id="5084" w:author="Степан Гусев" w:date="2023-07-24T14:46:00Z"/>
        </w:rPr>
      </w:pPr>
      <w:del w:id="5085" w:author="Степан Гусев" w:date="2023-07-24T14:46:00Z">
        <w:r w:rsidDel="00055270">
          <w:delText>вывод на дисплей сообщений о работе СУУТП, МПА информационного и сигнализирующего характера;</w:delText>
        </w:r>
      </w:del>
    </w:p>
    <w:p w14:paraId="4445E611" w14:textId="5E95BD3B" w:rsidR="00A30809" w:rsidDel="00055270" w:rsidRDefault="00A30809" w:rsidP="00B23309">
      <w:pPr>
        <w:pStyle w:val="af4"/>
        <w:numPr>
          <w:ilvl w:val="0"/>
          <w:numId w:val="39"/>
        </w:numPr>
        <w:rPr>
          <w:del w:id="5086" w:author="Степан Гусев" w:date="2023-07-24T14:46:00Z"/>
        </w:rPr>
      </w:pPr>
      <w:del w:id="5087" w:author="Степан Гусев" w:date="2023-07-24T14:46:00Z">
        <w:r w:rsidDel="00055270">
          <w:delText>подстройку ВА по данным лабораторного контроля.</w:delText>
        </w:r>
      </w:del>
    </w:p>
    <w:p w14:paraId="489801E0" w14:textId="0149F3B6" w:rsidR="00A30809" w:rsidDel="00055270" w:rsidRDefault="00A30809" w:rsidP="0050271C">
      <w:pPr>
        <w:pStyle w:val="af4"/>
        <w:rPr>
          <w:del w:id="5088" w:author="Степан Гусев" w:date="2023-07-24T14:46:00Z"/>
        </w:rPr>
      </w:pPr>
      <w:del w:id="5089" w:author="Степан Гусев" w:date="2023-07-24T14:46:00Z">
        <w:r w:rsidDel="00055270">
          <w:delText xml:space="preserve">Инженерный интерфейс будет обеспечивать все функции операторского интерфейса и дополнительно к ним возможности: </w:delText>
        </w:r>
      </w:del>
    </w:p>
    <w:p w14:paraId="0A8CD734" w14:textId="51B6A624" w:rsidR="00A30809" w:rsidDel="00055270" w:rsidRDefault="00A30809" w:rsidP="00B23309">
      <w:pPr>
        <w:pStyle w:val="af4"/>
        <w:numPr>
          <w:ilvl w:val="0"/>
          <w:numId w:val="39"/>
        </w:numPr>
        <w:rPr>
          <w:del w:id="5090" w:author="Степан Гусев" w:date="2023-07-24T14:46:00Z"/>
        </w:rPr>
      </w:pPr>
      <w:del w:id="5091" w:author="Степан Гусев" w:date="2023-07-24T14:46:00Z">
        <w:r w:rsidDel="00055270">
          <w:delText>ручного ввода параметров настройки приложений СУУТП;</w:delText>
        </w:r>
      </w:del>
    </w:p>
    <w:p w14:paraId="58289DC9" w14:textId="7F52E814" w:rsidR="00A30809" w:rsidDel="00055270" w:rsidRDefault="00A30809" w:rsidP="00B23309">
      <w:pPr>
        <w:pStyle w:val="af4"/>
        <w:numPr>
          <w:ilvl w:val="0"/>
          <w:numId w:val="39"/>
        </w:numPr>
        <w:rPr>
          <w:del w:id="5092" w:author="Степан Гусев" w:date="2023-07-24T14:46:00Z"/>
        </w:rPr>
      </w:pPr>
      <w:del w:id="5093" w:author="Степан Гусев" w:date="2023-07-24T14:46:00Z">
        <w:r w:rsidDel="00055270">
          <w:delText>конфигурирования приложений СУУТП (в том числе создание новых приложений);</w:delText>
        </w:r>
      </w:del>
    </w:p>
    <w:p w14:paraId="293A1531" w14:textId="13AD296A" w:rsidR="00A30809" w:rsidDel="00055270" w:rsidRDefault="00A30809" w:rsidP="00B23309">
      <w:pPr>
        <w:pStyle w:val="af4"/>
        <w:numPr>
          <w:ilvl w:val="0"/>
          <w:numId w:val="39"/>
        </w:numPr>
        <w:rPr>
          <w:del w:id="5094" w:author="Степан Гусев" w:date="2023-07-24T14:46:00Z"/>
        </w:rPr>
      </w:pPr>
      <w:del w:id="5095" w:author="Степан Гусев" w:date="2023-07-24T14:46:00Z">
        <w:r w:rsidDel="00055270">
          <w:delText>модификации параметров моделей ВА и динамических моделей, заложенных в многопараметрические контроллеры, а также структур и параметров целевых функций оптимизации;</w:delText>
        </w:r>
      </w:del>
    </w:p>
    <w:p w14:paraId="344BC53B" w14:textId="1DAB333D" w:rsidR="00A30809" w:rsidDel="00055270" w:rsidRDefault="00A30809" w:rsidP="00B23309">
      <w:pPr>
        <w:pStyle w:val="af4"/>
        <w:numPr>
          <w:ilvl w:val="0"/>
          <w:numId w:val="39"/>
        </w:numPr>
        <w:rPr>
          <w:del w:id="5096" w:author="Степан Гусев" w:date="2023-07-24T14:46:00Z"/>
        </w:rPr>
      </w:pPr>
      <w:del w:id="5097" w:author="Степан Гусев" w:date="2023-07-24T14:46:00Z">
        <w:r w:rsidDel="00055270">
          <w:delText>возможность перевода переменных СУУТП в «Сервис»;</w:delText>
        </w:r>
      </w:del>
    </w:p>
    <w:p w14:paraId="59DA2666" w14:textId="70AB1B5F" w:rsidR="00A30809" w:rsidDel="00055270" w:rsidRDefault="00A30809" w:rsidP="00B23309">
      <w:pPr>
        <w:pStyle w:val="af4"/>
        <w:numPr>
          <w:ilvl w:val="0"/>
          <w:numId w:val="39"/>
        </w:numPr>
        <w:rPr>
          <w:del w:id="5098" w:author="Степан Гусев" w:date="2023-07-24T14:46:00Z"/>
        </w:rPr>
      </w:pPr>
      <w:del w:id="5099" w:author="Степан Гусев" w:date="2023-07-24T14:46:00Z">
        <w:r w:rsidDel="00055270">
          <w:delText>построения трендов прошлых и прогнозируемых значений переменных ТП, задействованных в СУУТП;</w:delText>
        </w:r>
      </w:del>
    </w:p>
    <w:p w14:paraId="20FFF937" w14:textId="6A64FE05" w:rsidR="00A30809" w:rsidDel="00055270" w:rsidRDefault="00A30809" w:rsidP="00B23309">
      <w:pPr>
        <w:pStyle w:val="af4"/>
        <w:numPr>
          <w:ilvl w:val="0"/>
          <w:numId w:val="39"/>
        </w:numPr>
        <w:rPr>
          <w:del w:id="5100" w:author="Степан Гусев" w:date="2023-07-24T14:46:00Z"/>
        </w:rPr>
      </w:pPr>
      <w:del w:id="5101" w:author="Степан Гусев" w:date="2023-07-24T14:46:00Z">
        <w:r w:rsidDel="00055270">
          <w:delText>диагностики эффективности работы СУУТП.</w:delText>
        </w:r>
      </w:del>
    </w:p>
    <w:p w14:paraId="17086483" w14:textId="657A5617" w:rsidR="00A30809" w:rsidDel="00055270" w:rsidRDefault="00A30809" w:rsidP="00A30809">
      <w:pPr>
        <w:pStyle w:val="21"/>
        <w:rPr>
          <w:del w:id="5102" w:author="Степан Гусев" w:date="2023-07-24T14:46:00Z"/>
        </w:rPr>
      </w:pPr>
      <w:bookmarkStart w:id="5103" w:name="_Toc120169152"/>
      <w:bookmarkStart w:id="5104" w:name="_Toc126311784"/>
      <w:del w:id="5105" w:author="Степан Гусев" w:date="2023-07-24T14:46:00Z">
        <w:r w:rsidDel="00055270">
          <w:delText>И</w:delText>
        </w:r>
        <w:r w:rsidRPr="001D088C" w:rsidDel="00055270">
          <w:delText>нтеграционные решения</w:delText>
        </w:r>
        <w:r w:rsidDel="00055270">
          <w:delText xml:space="preserve"> </w:delText>
        </w:r>
        <w:r w:rsidRPr="00452F99" w:rsidDel="00055270">
          <w:delText>корпуса 0420 (производства изопропилбензола, фенола и ацетона)</w:delText>
        </w:r>
        <w:bookmarkEnd w:id="5103"/>
        <w:bookmarkEnd w:id="5104"/>
      </w:del>
    </w:p>
    <w:p w14:paraId="3804AB8A" w14:textId="59C468D3" w:rsidR="00A30809" w:rsidRPr="00D43404" w:rsidDel="00055270" w:rsidRDefault="00A30809" w:rsidP="00E232D9">
      <w:pPr>
        <w:pStyle w:val="af4"/>
        <w:rPr>
          <w:del w:id="5106" w:author="Степан Гусев" w:date="2023-07-24T14:46:00Z"/>
        </w:rPr>
      </w:pPr>
      <w:bookmarkStart w:id="5107" w:name="_Toc126311785"/>
      <w:del w:id="5108" w:author="Степан Гусев" w:date="2023-07-24T14:46:00Z">
        <w:r w:rsidRPr="00D43404" w:rsidDel="00055270">
          <w:delText>Перечень оборудования</w:delText>
        </w:r>
        <w:bookmarkEnd w:id="5107"/>
      </w:del>
    </w:p>
    <w:p w14:paraId="26359E95" w14:textId="7F3B4269" w:rsidR="00A30809" w:rsidDel="00055270" w:rsidRDefault="00A30809" w:rsidP="00E232D9">
      <w:pPr>
        <w:pStyle w:val="af4"/>
        <w:rPr>
          <w:del w:id="5109" w:author="Степан Гусев" w:date="2023-07-24T14:46:00Z"/>
        </w:rPr>
      </w:pPr>
      <w:del w:id="5110" w:author="Степан Гусев" w:date="2023-07-24T14:46:00Z">
        <w:r w:rsidRPr="00BE4531" w:rsidDel="00055270">
          <w:delText xml:space="preserve">Комплекс технических средств </w:delText>
        </w:r>
        <w:r w:rsidDel="00055270">
          <w:delText>СУУТП</w:delText>
        </w:r>
        <w:r w:rsidRPr="00BE4531" w:rsidDel="00055270">
          <w:delText xml:space="preserve"> должен разрабатываться на базе серийно выпускаемых технических средств, имеющих положительный опыт использования на аналогичных объектах автоматизации.</w:delText>
        </w:r>
      </w:del>
    </w:p>
    <w:p w14:paraId="72117E9C" w14:textId="7176D4AC" w:rsidR="00A30809" w:rsidDel="00055270" w:rsidRDefault="00A30809" w:rsidP="00E232D9">
      <w:pPr>
        <w:pStyle w:val="af4"/>
        <w:rPr>
          <w:del w:id="5111" w:author="Степан Гусев" w:date="2023-07-24T14:46:00Z"/>
        </w:rPr>
      </w:pPr>
      <w:del w:id="5112" w:author="Степан Гусев" w:date="2023-07-24T14:46:00Z">
        <w:r w:rsidDel="00055270">
          <w:delText>Комплекс технических средств должен быть достаточен для реализации функций, предусмотренных настоящим документом и в своём составе содержать следующее оборудование:</w:delText>
        </w:r>
      </w:del>
    </w:p>
    <w:p w14:paraId="243327A0" w14:textId="40609F49" w:rsidR="00A30809" w:rsidRPr="00031024" w:rsidDel="00055270" w:rsidRDefault="00A30809" w:rsidP="00B23309">
      <w:pPr>
        <w:pStyle w:val="af4"/>
        <w:numPr>
          <w:ilvl w:val="0"/>
          <w:numId w:val="39"/>
        </w:numPr>
        <w:rPr>
          <w:del w:id="5113" w:author="Степан Гусев" w:date="2023-07-24T14:46:00Z"/>
        </w:rPr>
      </w:pPr>
      <w:del w:id="5114" w:author="Степан Гусев" w:date="2023-07-24T14:46:00Z">
        <w:r w:rsidDel="00055270">
          <w:delText>Шкаф серверный СУУТП</w:delText>
        </w:r>
        <w:r w:rsidRPr="00E232D9" w:rsidDel="00055270">
          <w:delText>;</w:delText>
        </w:r>
      </w:del>
    </w:p>
    <w:p w14:paraId="5983EFD4" w14:textId="6F06704E" w:rsidR="00A30809" w:rsidRPr="00794490" w:rsidDel="00055270" w:rsidRDefault="00A30809" w:rsidP="00B23309">
      <w:pPr>
        <w:pStyle w:val="af4"/>
        <w:numPr>
          <w:ilvl w:val="0"/>
          <w:numId w:val="39"/>
        </w:numPr>
        <w:rPr>
          <w:del w:id="5115" w:author="Степан Гусев" w:date="2023-07-24T14:46:00Z"/>
        </w:rPr>
      </w:pPr>
      <w:del w:id="5116" w:author="Степан Гусев" w:date="2023-07-24T14:46:00Z">
        <w:r w:rsidDel="00055270">
          <w:delText>АРМ инженера СУУТП с двумя мониторами</w:delText>
        </w:r>
        <w:r w:rsidRPr="00794490" w:rsidDel="00055270">
          <w:delText>;</w:delText>
        </w:r>
      </w:del>
    </w:p>
    <w:p w14:paraId="35947587" w14:textId="3F8FD628" w:rsidR="00A30809" w:rsidDel="00055270" w:rsidRDefault="00E17028" w:rsidP="00B23309">
      <w:pPr>
        <w:pStyle w:val="af4"/>
        <w:numPr>
          <w:ilvl w:val="0"/>
          <w:numId w:val="39"/>
        </w:numPr>
        <w:rPr>
          <w:del w:id="5117" w:author="Степан Гусев" w:date="2023-07-24T14:46:00Z"/>
        </w:rPr>
      </w:pPr>
      <w:del w:id="5118" w:author="Степан Гусев" w:date="2023-07-24T14:46:00Z">
        <w:r w:rsidDel="00055270">
          <w:delText>Мобильная и</w:delText>
        </w:r>
        <w:r w:rsidR="00A30809" w:rsidDel="00055270">
          <w:delText xml:space="preserve">нженерная станция СУУТП </w:delText>
        </w:r>
        <w:r w:rsidR="00A30809" w:rsidRPr="00794490" w:rsidDel="00055270">
          <w:delText xml:space="preserve">– </w:delText>
        </w:r>
        <w:r w:rsidDel="00055270">
          <w:delText>1</w:delText>
        </w:r>
        <w:r w:rsidR="00A30809" w:rsidRPr="00794490" w:rsidDel="00055270">
          <w:delText xml:space="preserve"> шт</w:delText>
        </w:r>
        <w:r w:rsidR="00A30809" w:rsidDel="00055270">
          <w:delText>.</w:delText>
        </w:r>
      </w:del>
    </w:p>
    <w:p w14:paraId="1B6D89E5" w14:textId="112B1DD2" w:rsidR="00A30809" w:rsidDel="00055270" w:rsidRDefault="00A30809" w:rsidP="00B23309">
      <w:pPr>
        <w:pStyle w:val="af4"/>
        <w:numPr>
          <w:ilvl w:val="0"/>
          <w:numId w:val="39"/>
        </w:numPr>
        <w:rPr>
          <w:del w:id="5119" w:author="Степан Гусев" w:date="2023-07-24T14:46:00Z"/>
        </w:rPr>
      </w:pPr>
      <w:del w:id="5120" w:author="Степан Гусев" w:date="2023-07-24T14:46:00Z">
        <w:r w:rsidDel="00055270">
          <w:delText xml:space="preserve">Переносной съемный носитель </w:delText>
        </w:r>
        <w:r w:rsidRPr="00E232D9" w:rsidDel="00055270">
          <w:delText>SSD</w:delText>
        </w:r>
        <w:r w:rsidDel="00055270">
          <w:delText>, 1 Тб</w:delText>
        </w:r>
      </w:del>
    </w:p>
    <w:p w14:paraId="544FE577" w14:textId="4047C4E0" w:rsidR="00A30809" w:rsidDel="00055270" w:rsidRDefault="00A30809" w:rsidP="00B23309">
      <w:pPr>
        <w:pStyle w:val="af4"/>
        <w:numPr>
          <w:ilvl w:val="0"/>
          <w:numId w:val="39"/>
        </w:numPr>
        <w:rPr>
          <w:del w:id="5121" w:author="Степан Гусев" w:date="2023-07-24T14:46:00Z"/>
        </w:rPr>
      </w:pPr>
      <w:del w:id="5122" w:author="Степан Гусев" w:date="2023-07-24T14:46:00Z">
        <w:r w:rsidDel="00055270">
          <w:delText>СУУТП функционально будет выполнена на отдельных устройствах</w:delText>
        </w:r>
        <w:r w:rsidRPr="00334D91" w:rsidDel="00055270">
          <w:delText>:</w:delText>
        </w:r>
      </w:del>
    </w:p>
    <w:p w14:paraId="1822E6D1" w14:textId="0D14E759" w:rsidR="00A30809" w:rsidDel="00055270" w:rsidRDefault="00A30809" w:rsidP="00B23309">
      <w:pPr>
        <w:pStyle w:val="af4"/>
        <w:numPr>
          <w:ilvl w:val="0"/>
          <w:numId w:val="39"/>
        </w:numPr>
        <w:rPr>
          <w:del w:id="5123" w:author="Степан Гусев" w:date="2023-07-24T14:46:00Z"/>
        </w:rPr>
      </w:pPr>
      <w:del w:id="5124" w:author="Степан Гусев" w:date="2023-07-24T14:46:00Z">
        <w:r w:rsidDel="00055270">
          <w:delText>Серверы СУУТП;</w:delText>
        </w:r>
      </w:del>
    </w:p>
    <w:p w14:paraId="0DFD9893" w14:textId="5EEE2F3B" w:rsidR="00A30809" w:rsidDel="00055270" w:rsidRDefault="00A30809" w:rsidP="00B23309">
      <w:pPr>
        <w:pStyle w:val="af4"/>
        <w:numPr>
          <w:ilvl w:val="0"/>
          <w:numId w:val="39"/>
        </w:numPr>
        <w:rPr>
          <w:del w:id="5125" w:author="Степан Гусев" w:date="2023-07-24T14:46:00Z"/>
        </w:rPr>
      </w:pPr>
      <w:del w:id="5126" w:author="Степан Гусев" w:date="2023-07-24T14:46:00Z">
        <w:r w:rsidDel="00055270">
          <w:delText>Серверы МПА;</w:delText>
        </w:r>
      </w:del>
    </w:p>
    <w:p w14:paraId="54D2FF2A" w14:textId="1ECBEDE5" w:rsidR="00A30809" w:rsidDel="00055270" w:rsidRDefault="00A30809" w:rsidP="00B23309">
      <w:pPr>
        <w:pStyle w:val="af4"/>
        <w:numPr>
          <w:ilvl w:val="0"/>
          <w:numId w:val="39"/>
        </w:numPr>
        <w:rPr>
          <w:del w:id="5127" w:author="Степан Гусев" w:date="2023-07-24T14:46:00Z"/>
        </w:rPr>
      </w:pPr>
      <w:del w:id="5128" w:author="Степан Гусев" w:date="2023-07-24T14:46:00Z">
        <w:r w:rsidDel="00055270">
          <w:delText>Серверы OPC.</w:delText>
        </w:r>
      </w:del>
    </w:p>
    <w:p w14:paraId="3D93DE33" w14:textId="40C28EDF" w:rsidR="00A30809" w:rsidDel="00055270" w:rsidRDefault="00A30809" w:rsidP="00E232D9">
      <w:pPr>
        <w:pStyle w:val="af4"/>
        <w:rPr>
          <w:del w:id="5129" w:author="Степан Гусев" w:date="2023-07-24T14:46:00Z"/>
        </w:rPr>
      </w:pPr>
      <w:del w:id="5130" w:author="Степан Гусев" w:date="2023-07-24T14:46:00Z">
        <w:r w:rsidDel="00055270">
          <w:delText xml:space="preserve">АРМ инженера СУУТП </w:delText>
        </w:r>
        <w:r w:rsidRPr="00B90A69" w:rsidDel="00055270">
          <w:delText>долж</w:delText>
        </w:r>
        <w:r w:rsidDel="00055270">
          <w:delText>но включать в себя, как минимум, следующее оборудование:</w:delText>
        </w:r>
      </w:del>
    </w:p>
    <w:p w14:paraId="6CC0329A" w14:textId="77105F5F" w:rsidR="00A30809" w:rsidRPr="00C30937" w:rsidDel="00055270" w:rsidRDefault="00A30809" w:rsidP="00B23309">
      <w:pPr>
        <w:pStyle w:val="af4"/>
        <w:numPr>
          <w:ilvl w:val="0"/>
          <w:numId w:val="39"/>
        </w:numPr>
        <w:rPr>
          <w:del w:id="5131" w:author="Степан Гусев" w:date="2023-07-24T14:46:00Z"/>
        </w:rPr>
      </w:pPr>
      <w:del w:id="5132" w:author="Степан Гусев" w:date="2023-07-24T14:46:00Z">
        <w:r w:rsidRPr="006D6DCC" w:rsidDel="00055270">
          <w:delText xml:space="preserve">напольный конструктив (пульт) для размещения оборудования </w:delText>
        </w:r>
        <w:r w:rsidDel="00055270">
          <w:delText xml:space="preserve">габаритными </w:delText>
        </w:r>
        <w:r w:rsidRPr="00B94651" w:rsidDel="00055270">
          <w:delText xml:space="preserve">размерами </w:delText>
        </w:r>
        <w:r w:rsidDel="00055270">
          <w:delText>9</w:delText>
        </w:r>
        <w:r w:rsidRPr="00375E8D" w:rsidDel="00055270">
          <w:delText>00</w:delText>
        </w:r>
        <w:r w:rsidDel="00055270">
          <w:delText> </w:delText>
        </w:r>
        <w:r w:rsidRPr="00375E8D" w:rsidDel="00055270">
          <w:delText>(Ш) × 1</w:delText>
        </w:r>
        <w:r w:rsidDel="00055270">
          <w:delText>1</w:delText>
        </w:r>
        <w:r w:rsidRPr="00375E8D" w:rsidDel="00055270">
          <w:delText>00</w:delText>
        </w:r>
        <w:r w:rsidDel="00055270">
          <w:delText> </w:delText>
        </w:r>
        <w:r w:rsidRPr="00375E8D" w:rsidDel="00055270">
          <w:delText xml:space="preserve">(Г) × </w:delText>
        </w:r>
        <w:r w:rsidDel="00055270">
          <w:delText>370 </w:delText>
        </w:r>
        <w:r w:rsidRPr="00375E8D" w:rsidDel="00055270">
          <w:delText>(В)</w:delText>
        </w:r>
        <w:r w:rsidRPr="006D6DCC" w:rsidDel="00055270">
          <w:delText xml:space="preserve"> (требования по ГОСТ 22269-76);</w:delText>
        </w:r>
      </w:del>
    </w:p>
    <w:p w14:paraId="24622340" w14:textId="2D86210E" w:rsidR="00A30809" w:rsidRPr="00C30937" w:rsidDel="00055270" w:rsidRDefault="00A30809" w:rsidP="00B23309">
      <w:pPr>
        <w:pStyle w:val="af4"/>
        <w:numPr>
          <w:ilvl w:val="0"/>
          <w:numId w:val="39"/>
        </w:numPr>
        <w:rPr>
          <w:del w:id="5133" w:author="Степан Гусев" w:date="2023-07-24T14:46:00Z"/>
        </w:rPr>
      </w:pPr>
      <w:del w:id="5134" w:author="Степан Гусев" w:date="2023-07-24T14:46:00Z">
        <w:r w:rsidDel="00055270">
          <w:delText>ЖК мониторы – 2шт.</w:delText>
        </w:r>
        <w:r w:rsidRPr="00E232D9" w:rsidDel="00055270">
          <w:delText>;</w:delText>
        </w:r>
      </w:del>
    </w:p>
    <w:p w14:paraId="63EF17E7" w14:textId="07885331" w:rsidR="00A30809" w:rsidDel="00055270" w:rsidRDefault="00A30809" w:rsidP="00B23309">
      <w:pPr>
        <w:pStyle w:val="af4"/>
        <w:numPr>
          <w:ilvl w:val="0"/>
          <w:numId w:val="39"/>
        </w:numPr>
        <w:rPr>
          <w:del w:id="5135" w:author="Степан Гусев" w:date="2023-07-24T14:46:00Z"/>
        </w:rPr>
      </w:pPr>
      <w:del w:id="5136" w:author="Степан Гусев" w:date="2023-07-24T14:46:00Z">
        <w:r w:rsidDel="00055270">
          <w:delText>алфавитно-цифровую клавиатуру;</w:delText>
        </w:r>
      </w:del>
    </w:p>
    <w:p w14:paraId="6674E7F6" w14:textId="689950B8" w:rsidR="00A30809" w:rsidDel="00055270" w:rsidRDefault="00A30809" w:rsidP="00B23309">
      <w:pPr>
        <w:pStyle w:val="af4"/>
        <w:numPr>
          <w:ilvl w:val="0"/>
          <w:numId w:val="39"/>
        </w:numPr>
        <w:rPr>
          <w:del w:id="5137" w:author="Степан Гусев" w:date="2023-07-24T14:46:00Z"/>
        </w:rPr>
      </w:pPr>
      <w:del w:id="5138" w:author="Степан Гусев" w:date="2023-07-24T14:46:00Z">
        <w:r w:rsidDel="00055270">
          <w:delText>устройства позиционирования курсора;</w:delText>
        </w:r>
      </w:del>
    </w:p>
    <w:p w14:paraId="2DF3A98D" w14:textId="1EA25A20" w:rsidR="00A30809" w:rsidRPr="00C30937" w:rsidDel="00055270" w:rsidRDefault="00A30809" w:rsidP="00B23309">
      <w:pPr>
        <w:pStyle w:val="af4"/>
        <w:numPr>
          <w:ilvl w:val="0"/>
          <w:numId w:val="39"/>
        </w:numPr>
        <w:rPr>
          <w:del w:id="5139" w:author="Степан Гусев" w:date="2023-07-24T14:46:00Z"/>
        </w:rPr>
      </w:pPr>
      <w:del w:id="5140" w:author="Степан Гусев" w:date="2023-07-24T14:46:00Z">
        <w:r w:rsidRPr="00E232D9" w:rsidDel="00055270">
          <w:delText>KVM</w:delText>
        </w:r>
        <w:r w:rsidRPr="005B4592" w:rsidDel="00055270">
          <w:delText xml:space="preserve"> </w:delText>
        </w:r>
        <w:r w:rsidRPr="00E232D9" w:rsidDel="00055270">
          <w:delText>IP</w:delText>
        </w:r>
        <w:r w:rsidRPr="005B4592" w:rsidDel="00055270">
          <w:delText xml:space="preserve"> </w:delText>
        </w:r>
        <w:r w:rsidDel="00055270">
          <w:delText>приемник станции инженера СУУТП</w:delText>
        </w:r>
        <w:r w:rsidRPr="005B4592" w:rsidDel="00055270">
          <w:delText>;</w:delText>
        </w:r>
      </w:del>
    </w:p>
    <w:p w14:paraId="77BC5040" w14:textId="4F3F7893" w:rsidR="00A30809" w:rsidDel="00055270" w:rsidRDefault="00A30809" w:rsidP="00B23309">
      <w:pPr>
        <w:pStyle w:val="af4"/>
        <w:numPr>
          <w:ilvl w:val="0"/>
          <w:numId w:val="39"/>
        </w:numPr>
        <w:rPr>
          <w:del w:id="5141" w:author="Степан Гусев" w:date="2023-07-24T14:46:00Z"/>
        </w:rPr>
      </w:pPr>
      <w:del w:id="5142" w:author="Степан Гусев" w:date="2023-07-24T14:46:00Z">
        <w:r w:rsidRPr="006D6DCC" w:rsidDel="00055270">
          <w:delText xml:space="preserve">специальное кресло (в соответствии с ГОСТ 21889-76 Система «Человек – машина». Кресло человека-оператора. Общие эргономические требования). </w:delText>
        </w:r>
        <w:r w:rsidDel="00055270">
          <w:delText>–</w:delText>
        </w:r>
        <w:r w:rsidRPr="00E232D9" w:rsidDel="00055270">
          <w:delText xml:space="preserve"> 2</w:delText>
        </w:r>
        <w:r w:rsidDel="00055270">
          <w:delText xml:space="preserve"> шт.</w:delText>
        </w:r>
      </w:del>
    </w:p>
    <w:p w14:paraId="0E5F92C7" w14:textId="158A5A9E" w:rsidR="00A30809" w:rsidDel="00055270" w:rsidRDefault="00A30809" w:rsidP="00E232D9">
      <w:pPr>
        <w:pStyle w:val="af4"/>
        <w:rPr>
          <w:del w:id="5143" w:author="Степан Гусев" w:date="2023-07-24T14:46:00Z"/>
        </w:rPr>
      </w:pPr>
      <w:del w:id="5144" w:author="Степан Гусев" w:date="2023-07-24T14:46:00Z">
        <w:r w:rsidDel="00055270">
          <w:delText xml:space="preserve">Каждая </w:delText>
        </w:r>
        <w:r w:rsidR="00E17028" w:rsidDel="00055270">
          <w:delText xml:space="preserve">мобильная </w:delText>
        </w:r>
        <w:r w:rsidDel="00055270">
          <w:delText xml:space="preserve">инженерная станция СУУТП </w:delText>
        </w:r>
        <w:r w:rsidRPr="00B90A69" w:rsidDel="00055270">
          <w:delText>долж</w:delText>
        </w:r>
        <w:r w:rsidDel="00055270">
          <w:delText>на включать в себя, как минимум, следующее оборудование:</w:delText>
        </w:r>
      </w:del>
    </w:p>
    <w:p w14:paraId="038E8296" w14:textId="15A8DFA8" w:rsidR="00A30809" w:rsidDel="00055270" w:rsidRDefault="00A30809" w:rsidP="00B23309">
      <w:pPr>
        <w:pStyle w:val="af4"/>
        <w:numPr>
          <w:ilvl w:val="0"/>
          <w:numId w:val="39"/>
        </w:numPr>
        <w:rPr>
          <w:del w:id="5145" w:author="Степан Гусев" w:date="2023-07-24T14:46:00Z"/>
        </w:rPr>
      </w:pPr>
      <w:del w:id="5146" w:author="Степан Гусев" w:date="2023-07-24T14:46:00Z">
        <w:r w:rsidDel="00055270">
          <w:delText>Ноутбук;</w:delText>
        </w:r>
      </w:del>
    </w:p>
    <w:p w14:paraId="0D346101" w14:textId="62A834C5" w:rsidR="00A30809" w:rsidDel="00055270" w:rsidRDefault="00A30809" w:rsidP="00B23309">
      <w:pPr>
        <w:pStyle w:val="af4"/>
        <w:numPr>
          <w:ilvl w:val="0"/>
          <w:numId w:val="39"/>
        </w:numPr>
        <w:rPr>
          <w:del w:id="5147" w:author="Степан Гусев" w:date="2023-07-24T14:46:00Z"/>
        </w:rPr>
      </w:pPr>
      <w:del w:id="5148" w:author="Степан Гусев" w:date="2023-07-24T14:46:00Z">
        <w:r w:rsidDel="00055270">
          <w:delText xml:space="preserve">Съемный носитель </w:delText>
        </w:r>
        <w:r w:rsidRPr="00E232D9" w:rsidDel="00055270">
          <w:delText>USB</w:delText>
        </w:r>
        <w:r w:rsidDel="00055270">
          <w:delText>,</w:delText>
        </w:r>
        <w:r w:rsidRPr="00E232D9" w:rsidDel="00055270">
          <w:delText xml:space="preserve"> </w:delText>
        </w:r>
        <w:r w:rsidDel="00055270">
          <w:delText>128 Гб;</w:delText>
        </w:r>
      </w:del>
    </w:p>
    <w:p w14:paraId="2D7A12CB" w14:textId="36E9DD9B" w:rsidR="00A30809" w:rsidDel="00055270" w:rsidRDefault="00A30809" w:rsidP="00B23309">
      <w:pPr>
        <w:pStyle w:val="af4"/>
        <w:numPr>
          <w:ilvl w:val="0"/>
          <w:numId w:val="39"/>
        </w:numPr>
        <w:rPr>
          <w:del w:id="5149" w:author="Степан Гусев" w:date="2023-07-24T14:46:00Z"/>
        </w:rPr>
      </w:pPr>
      <w:del w:id="5150" w:author="Степан Гусев" w:date="2023-07-24T14:46:00Z">
        <w:r w:rsidDel="00055270">
          <w:delText>Рюкзак для транспортировки ноутбука и зарядного устройства;</w:delText>
        </w:r>
      </w:del>
    </w:p>
    <w:p w14:paraId="3F2FCEC3" w14:textId="087A1E9A" w:rsidR="00A30809" w:rsidDel="00055270" w:rsidRDefault="00A30809" w:rsidP="00B23309">
      <w:pPr>
        <w:pStyle w:val="af4"/>
        <w:numPr>
          <w:ilvl w:val="0"/>
          <w:numId w:val="39"/>
        </w:numPr>
        <w:rPr>
          <w:del w:id="5151" w:author="Степан Гусев" w:date="2023-07-24T14:46:00Z"/>
        </w:rPr>
      </w:pPr>
      <w:del w:id="5152" w:author="Степан Гусев" w:date="2023-07-24T14:46:00Z">
        <w:r w:rsidDel="00055270">
          <w:delText>Беспроводная мышь (</w:delText>
        </w:r>
        <w:r w:rsidRPr="00E232D9" w:rsidDel="00055270">
          <w:delText>Bluetooth)</w:delText>
        </w:r>
        <w:r w:rsidDel="00055270">
          <w:delText>;</w:delText>
        </w:r>
      </w:del>
    </w:p>
    <w:p w14:paraId="281BE097" w14:textId="7757E049" w:rsidR="00A30809" w:rsidRPr="009F49D0" w:rsidDel="00055270" w:rsidRDefault="00A30809" w:rsidP="00B23309">
      <w:pPr>
        <w:pStyle w:val="af4"/>
        <w:numPr>
          <w:ilvl w:val="0"/>
          <w:numId w:val="39"/>
        </w:numPr>
        <w:rPr>
          <w:del w:id="5153" w:author="Степан Гусев" w:date="2023-07-24T14:46:00Z"/>
        </w:rPr>
      </w:pPr>
      <w:del w:id="5154" w:author="Степан Гусев" w:date="2023-07-24T14:46:00Z">
        <w:r w:rsidDel="00055270">
          <w:delText>Переносной внешний источник питания, 100 Вт</w:delText>
        </w:r>
      </w:del>
    </w:p>
    <w:p w14:paraId="5083BAD9" w14:textId="7E72A3CE" w:rsidR="00A30809" w:rsidDel="00055270" w:rsidRDefault="00A30809" w:rsidP="00E232D9">
      <w:pPr>
        <w:pStyle w:val="af4"/>
        <w:rPr>
          <w:del w:id="5155" w:author="Степан Гусев" w:date="2023-07-24T14:46:00Z"/>
        </w:rPr>
      </w:pPr>
      <w:del w:id="5156" w:author="Степан Гусев" w:date="2023-07-24T14:46:00Z">
        <w:r w:rsidRPr="006D6DCC" w:rsidDel="00055270">
          <w:delText xml:space="preserve">Организация рабочего места, взаимное расположение элементов рабочего места и средств отображения информации, органов управления, средств светозвуковой сигнализации и связи, должны отвечать общим </w:delText>
        </w:r>
        <w:r w:rsidDel="00055270">
          <w:delText>эргономическим требованиям ГОСТ </w:delText>
        </w:r>
        <w:r w:rsidRPr="006D6DCC" w:rsidDel="00055270">
          <w:delText>22269</w:delText>
        </w:r>
        <w:r w:rsidDel="00055270">
          <w:noBreakHyphen/>
        </w:r>
        <w:r w:rsidRPr="006D6DCC" w:rsidDel="00055270">
          <w:delText>76 «Система «Человек – машина». Рабочее место оператора. Взаимное расположение элементов рабочего места. Общие эргономические требования»</w:delText>
        </w:r>
      </w:del>
    </w:p>
    <w:p w14:paraId="68A4074C" w14:textId="05F83DCC" w:rsidR="00A30809" w:rsidDel="00055270" w:rsidRDefault="00A30809" w:rsidP="00E232D9">
      <w:pPr>
        <w:pStyle w:val="af4"/>
        <w:rPr>
          <w:del w:id="5157" w:author="Степан Гусев" w:date="2023-07-24T14:46:00Z"/>
        </w:rPr>
      </w:pPr>
      <w:del w:id="5158" w:author="Степан Гусев" w:date="2023-07-24T14:46:00Z">
        <w:r w:rsidDel="00055270">
          <w:delText>Шкаф СУУТП, как минимум, должен отвечать следующим требованиям:</w:delText>
        </w:r>
      </w:del>
    </w:p>
    <w:p w14:paraId="77B8E119" w14:textId="5EB60D3F" w:rsidR="00A30809" w:rsidRPr="002E7EA5" w:rsidDel="00055270" w:rsidRDefault="00A30809" w:rsidP="00B23309">
      <w:pPr>
        <w:pStyle w:val="af4"/>
        <w:numPr>
          <w:ilvl w:val="0"/>
          <w:numId w:val="39"/>
        </w:numPr>
        <w:rPr>
          <w:del w:id="5159" w:author="Степан Гусев" w:date="2023-07-24T14:46:00Z"/>
        </w:rPr>
      </w:pPr>
      <w:del w:id="5160" w:author="Степан Гусев" w:date="2023-07-24T14:46:00Z">
        <w:r w:rsidDel="00055270">
          <w:delText xml:space="preserve">габаритные размеры </w:delText>
        </w:r>
        <w:r w:rsidRPr="002E7EA5" w:rsidDel="00055270">
          <w:delText>800 (Ш) × 1000 (Г) × 2000 (В);</w:delText>
        </w:r>
      </w:del>
    </w:p>
    <w:p w14:paraId="0AA06AE8" w14:textId="30C58E03" w:rsidR="00A30809" w:rsidDel="00055270" w:rsidRDefault="00A30809" w:rsidP="00B23309">
      <w:pPr>
        <w:pStyle w:val="af4"/>
        <w:numPr>
          <w:ilvl w:val="0"/>
          <w:numId w:val="39"/>
        </w:numPr>
        <w:rPr>
          <w:del w:id="5161" w:author="Степан Гусев" w:date="2023-07-24T14:46:00Z"/>
        </w:rPr>
      </w:pPr>
      <w:del w:id="5162" w:author="Степан Гусев" w:date="2023-07-24T14:46:00Z">
        <w:r w:rsidRPr="002E7EA5" w:rsidDel="00055270">
          <w:delText>двухсторонн</w:delText>
        </w:r>
        <w:r w:rsidDel="00055270">
          <w:delText>ий</w:delText>
        </w:r>
        <w:r w:rsidRPr="002E7EA5" w:rsidDel="00055270">
          <w:delText xml:space="preserve"> доступ для обслуживания</w:delText>
        </w:r>
        <w:r w:rsidRPr="00E232D9" w:rsidDel="00055270">
          <w:delText>;</w:delText>
        </w:r>
      </w:del>
    </w:p>
    <w:p w14:paraId="4731EC45" w14:textId="4948D8A5" w:rsidR="00A30809" w:rsidDel="00055270" w:rsidRDefault="00A30809" w:rsidP="00B23309">
      <w:pPr>
        <w:pStyle w:val="af4"/>
        <w:numPr>
          <w:ilvl w:val="0"/>
          <w:numId w:val="39"/>
        </w:numPr>
        <w:rPr>
          <w:del w:id="5163" w:author="Степан Гусев" w:date="2023-07-24T14:46:00Z"/>
        </w:rPr>
      </w:pPr>
      <w:del w:id="5164" w:author="Степан Гусев" w:date="2023-07-24T14:46:00Z">
        <w:r w:rsidDel="00055270">
          <w:delText xml:space="preserve">степень защиты оболочки шкафа не менее </w:delText>
        </w:r>
        <w:r w:rsidRPr="00E232D9" w:rsidDel="00055270">
          <w:delText>IP</w:delText>
        </w:r>
        <w:r w:rsidRPr="00381BAE" w:rsidDel="00055270">
          <w:delText>54;</w:delText>
        </w:r>
      </w:del>
    </w:p>
    <w:p w14:paraId="6141F06D" w14:textId="08018A2A" w:rsidR="00A30809" w:rsidDel="00055270" w:rsidRDefault="00A30809" w:rsidP="00B23309">
      <w:pPr>
        <w:pStyle w:val="af4"/>
        <w:numPr>
          <w:ilvl w:val="0"/>
          <w:numId w:val="39"/>
        </w:numPr>
        <w:rPr>
          <w:del w:id="5165" w:author="Степан Гусев" w:date="2023-07-24T14:46:00Z"/>
        </w:rPr>
      </w:pPr>
      <w:del w:id="5166" w:author="Степан Гусев" w:date="2023-07-24T14:46:00Z">
        <w:r w:rsidDel="00055270">
          <w:delText>высота цоколя - 100 мм;</w:delText>
        </w:r>
      </w:del>
    </w:p>
    <w:p w14:paraId="39B16BE0" w14:textId="6771A747" w:rsidR="00A30809" w:rsidDel="00055270" w:rsidRDefault="00A30809" w:rsidP="00B23309">
      <w:pPr>
        <w:pStyle w:val="af4"/>
        <w:numPr>
          <w:ilvl w:val="0"/>
          <w:numId w:val="39"/>
        </w:numPr>
        <w:rPr>
          <w:del w:id="5167" w:author="Степан Гусев" w:date="2023-07-24T14:46:00Z"/>
        </w:rPr>
      </w:pPr>
      <w:del w:id="5168" w:author="Степан Гусев" w:date="2023-07-24T14:46:00Z">
        <w:r w:rsidDel="00055270">
          <w:delText>в шкафу должны</w:delText>
        </w:r>
        <w:r w:rsidRPr="00381BAE" w:rsidDel="00055270">
          <w:delText xml:space="preserve"> быть установ</w:delText>
        </w:r>
        <w:r w:rsidDel="00055270">
          <w:delText>лены шины защитного заземления</w:delText>
        </w:r>
        <w:r w:rsidRPr="00381BAE" w:rsidDel="00055270">
          <w:delText>;</w:delText>
        </w:r>
      </w:del>
    </w:p>
    <w:p w14:paraId="668447E4" w14:textId="6A79C258" w:rsidR="00A30809" w:rsidDel="00055270" w:rsidRDefault="00A30809" w:rsidP="00B23309">
      <w:pPr>
        <w:pStyle w:val="af4"/>
        <w:numPr>
          <w:ilvl w:val="0"/>
          <w:numId w:val="39"/>
        </w:numPr>
        <w:rPr>
          <w:del w:id="5169" w:author="Степан Гусев" w:date="2023-07-24T14:46:00Z"/>
        </w:rPr>
      </w:pPr>
      <w:del w:id="5170" w:author="Степан Гусев" w:date="2023-07-24T14:46:00Z">
        <w:r w:rsidDel="00055270">
          <w:delText>в шкафу должны быть предусмотрены три независимых источника электропитания</w:delText>
        </w:r>
        <w:r w:rsidRPr="00B90A69" w:rsidDel="00055270">
          <w:delText>;</w:delText>
        </w:r>
      </w:del>
    </w:p>
    <w:p w14:paraId="7BC6D5A8" w14:textId="40248B51" w:rsidR="00A30809" w:rsidDel="00055270" w:rsidRDefault="00A30809" w:rsidP="00B23309">
      <w:pPr>
        <w:pStyle w:val="af4"/>
        <w:numPr>
          <w:ilvl w:val="0"/>
          <w:numId w:val="39"/>
        </w:numPr>
        <w:rPr>
          <w:del w:id="5171" w:author="Степан Гусев" w:date="2023-07-24T14:46:00Z"/>
        </w:rPr>
      </w:pPr>
      <w:del w:id="5172" w:author="Степан Гусев" w:date="2023-07-24T14:46:00Z">
        <w:r w:rsidRPr="00381BAE" w:rsidDel="00055270">
          <w:delText>в шкаф</w:delText>
        </w:r>
        <w:r w:rsidDel="00055270">
          <w:delText>у</w:delText>
        </w:r>
        <w:r w:rsidRPr="00381BAE" w:rsidDel="00055270">
          <w:delText xml:space="preserve"> должны быть предусмотрены розетки 230 В переменного тока 50 Гц 3А. Розетки должны подключаться через аппараты защиты (автоматический выключатель или плавкий предохранитель);</w:delText>
        </w:r>
      </w:del>
    </w:p>
    <w:p w14:paraId="15FF9A73" w14:textId="338ABF94" w:rsidR="00A30809" w:rsidRPr="00381BAE" w:rsidDel="00055270" w:rsidRDefault="00A30809" w:rsidP="00B23309">
      <w:pPr>
        <w:pStyle w:val="af4"/>
        <w:numPr>
          <w:ilvl w:val="0"/>
          <w:numId w:val="39"/>
        </w:numPr>
        <w:rPr>
          <w:del w:id="5173" w:author="Степан Гусев" w:date="2023-07-24T14:46:00Z"/>
        </w:rPr>
      </w:pPr>
      <w:del w:id="5174" w:author="Степан Гусев" w:date="2023-07-24T14:46:00Z">
        <w:r w:rsidRPr="00381BAE" w:rsidDel="00055270">
          <w:delText>оборудование и проводки внутри шкафа должны быть промаркированы;</w:delText>
        </w:r>
      </w:del>
    </w:p>
    <w:p w14:paraId="09D4F08B" w14:textId="44180D46" w:rsidR="00A30809" w:rsidDel="00055270" w:rsidRDefault="00A30809" w:rsidP="00B23309">
      <w:pPr>
        <w:pStyle w:val="af4"/>
        <w:numPr>
          <w:ilvl w:val="0"/>
          <w:numId w:val="39"/>
        </w:numPr>
        <w:rPr>
          <w:del w:id="5175" w:author="Степан Гусев" w:date="2023-07-24T14:46:00Z"/>
        </w:rPr>
      </w:pPr>
      <w:del w:id="5176" w:author="Степан Гусев" w:date="2023-07-24T14:46:00Z">
        <w:r w:rsidRPr="00381BAE" w:rsidDel="00055270">
          <w:delText>в шкаф</w:delText>
        </w:r>
        <w:r w:rsidDel="00055270">
          <w:delText>у</w:delText>
        </w:r>
        <w:r w:rsidRPr="00381BAE" w:rsidDel="00055270">
          <w:delText xml:space="preserve"> должны быть установлены встроенные светильники по одному на каждую сторону с автоотключением при закрытии двери;</w:delText>
        </w:r>
      </w:del>
    </w:p>
    <w:p w14:paraId="491CB1E7" w14:textId="24FB5137" w:rsidR="00A30809" w:rsidDel="00055270" w:rsidRDefault="00A30809" w:rsidP="00B23309">
      <w:pPr>
        <w:pStyle w:val="af4"/>
        <w:numPr>
          <w:ilvl w:val="0"/>
          <w:numId w:val="39"/>
        </w:numPr>
        <w:rPr>
          <w:del w:id="5177" w:author="Степан Гусев" w:date="2023-07-24T14:46:00Z"/>
        </w:rPr>
      </w:pPr>
      <w:del w:id="5178" w:author="Степан Гусев" w:date="2023-07-24T14:46:00Z">
        <w:r w:rsidRPr="00381BAE" w:rsidDel="00055270">
          <w:delText>должны быть предусмотрены диагностические сигналы: контроль температуры, контроль открытия дверей шкафа, положения автоматических выключателей, контроль состояния вентилят</w:delText>
        </w:r>
        <w:r w:rsidDel="00055270">
          <w:delText>оров, источников питания и т.д.</w:delText>
        </w:r>
        <w:r w:rsidRPr="00375E8D" w:rsidDel="00055270">
          <w:delText>;</w:delText>
        </w:r>
      </w:del>
    </w:p>
    <w:p w14:paraId="6CE1C79A" w14:textId="1FE28F22" w:rsidR="00A30809" w:rsidDel="00055270" w:rsidRDefault="00A30809" w:rsidP="00B23309">
      <w:pPr>
        <w:pStyle w:val="af4"/>
        <w:numPr>
          <w:ilvl w:val="0"/>
          <w:numId w:val="39"/>
        </w:numPr>
        <w:rPr>
          <w:del w:id="5179" w:author="Степан Гусев" w:date="2023-07-24T14:46:00Z"/>
        </w:rPr>
      </w:pPr>
      <w:del w:id="5180" w:author="Степан Гусев" w:date="2023-07-24T14:46:00Z">
        <w:r w:rsidRPr="00381BAE" w:rsidDel="00055270">
          <w:delText xml:space="preserve">для охлаждения аппаратных средств необходимо предусмотреть </w:delText>
        </w:r>
        <w:r w:rsidRPr="00375E8D" w:rsidDel="00055270">
          <w:delText>систем</w:delText>
        </w:r>
        <w:r w:rsidDel="00055270">
          <w:delText>у</w:delText>
        </w:r>
        <w:r w:rsidRPr="00375E8D" w:rsidDel="00055270">
          <w:delText xml:space="preserve"> принудительной вентиляции, оснащенной фильтрующими элементами, что обеспечивает защиту от проникновения внутрь пыли;</w:delText>
        </w:r>
      </w:del>
    </w:p>
    <w:p w14:paraId="2CB3533C" w14:textId="5426B56D" w:rsidR="00A30809" w:rsidDel="00055270" w:rsidRDefault="00A30809" w:rsidP="00B23309">
      <w:pPr>
        <w:pStyle w:val="af4"/>
        <w:numPr>
          <w:ilvl w:val="0"/>
          <w:numId w:val="39"/>
        </w:numPr>
        <w:rPr>
          <w:del w:id="5181" w:author="Степан Гусев" w:date="2023-07-24T14:46:00Z"/>
        </w:rPr>
      </w:pPr>
      <w:del w:id="5182" w:author="Степан Гусев" w:date="2023-07-24T14:46:00Z">
        <w:r w:rsidDel="00055270">
          <w:delText>для защиты от перегрева шкаф должен быть оборудован необходимыми средствами терморегулирования для поддержания номинального температурного режима работы технических средств: вентиляционными блоками с фильтрами, регуляторами внутренней температуры шкафа</w:delText>
        </w:r>
        <w:r w:rsidRPr="00B93002" w:rsidDel="00055270">
          <w:delText>;</w:delText>
        </w:r>
      </w:del>
    </w:p>
    <w:p w14:paraId="768CFB09" w14:textId="16839786" w:rsidR="00A30809" w:rsidDel="00055270" w:rsidRDefault="00A30809" w:rsidP="00B23309">
      <w:pPr>
        <w:pStyle w:val="af4"/>
        <w:numPr>
          <w:ilvl w:val="0"/>
          <w:numId w:val="39"/>
        </w:numPr>
        <w:rPr>
          <w:del w:id="5183" w:author="Степан Гусев" w:date="2023-07-24T14:46:00Z"/>
        </w:rPr>
      </w:pPr>
      <w:del w:id="5184" w:author="Степан Гусев" w:date="2023-07-24T14:46:00Z">
        <w:r w:rsidDel="00055270">
          <w:delText>для поддержания температуры, необходимой для штатной работы оборудования, в серверном шкафу должен быть установлен холодильный агрегат. Тип монтажа холодильного агрегата – потолочный</w:delText>
        </w:r>
        <w:r w:rsidRPr="00375E8D" w:rsidDel="00055270">
          <w:delText>;</w:delText>
        </w:r>
      </w:del>
    </w:p>
    <w:p w14:paraId="19878B19" w14:textId="539A031F" w:rsidR="00A30809" w:rsidRPr="00E232D9" w:rsidDel="00055270" w:rsidRDefault="00A30809" w:rsidP="00B23309">
      <w:pPr>
        <w:pStyle w:val="af4"/>
        <w:numPr>
          <w:ilvl w:val="0"/>
          <w:numId w:val="39"/>
        </w:numPr>
        <w:rPr>
          <w:del w:id="5185" w:author="Степан Гусев" w:date="2023-07-24T14:46:00Z"/>
        </w:rPr>
      </w:pPr>
      <w:del w:id="5186" w:author="Степан Гусев" w:date="2023-07-24T14:46:00Z">
        <w:r w:rsidRPr="00E232D9" w:rsidDel="00055270">
          <w:delText>в шкафах должна находиться необходимая документация для оперативного обслуживания (схемы питания, спецификация оборудования и т.д.);</w:delText>
        </w:r>
      </w:del>
    </w:p>
    <w:p w14:paraId="7FEFF740" w14:textId="1E8313F5" w:rsidR="00A30809" w:rsidDel="00055270" w:rsidRDefault="00A30809" w:rsidP="00B23309">
      <w:pPr>
        <w:pStyle w:val="af4"/>
        <w:numPr>
          <w:ilvl w:val="0"/>
          <w:numId w:val="39"/>
        </w:numPr>
        <w:rPr>
          <w:del w:id="5187" w:author="Степан Гусев" w:date="2023-07-24T14:46:00Z"/>
        </w:rPr>
      </w:pPr>
      <w:del w:id="5188" w:author="Степан Гусев" w:date="2023-07-24T14:46:00Z">
        <w:r w:rsidRPr="00375E8D" w:rsidDel="00055270">
          <w:delText>для шкафов должен быть предусмотрен подвод кабелей снизу.</w:delText>
        </w:r>
      </w:del>
    </w:p>
    <w:p w14:paraId="33ED42CB" w14:textId="7E99922C" w:rsidR="00A30809" w:rsidDel="00055270" w:rsidRDefault="00A30809" w:rsidP="00B23309">
      <w:pPr>
        <w:pStyle w:val="af4"/>
        <w:numPr>
          <w:ilvl w:val="0"/>
          <w:numId w:val="39"/>
        </w:numPr>
        <w:rPr>
          <w:del w:id="5189" w:author="Степан Гусев" w:date="2023-07-24T14:46:00Z"/>
        </w:rPr>
      </w:pPr>
      <w:del w:id="5190" w:author="Степан Гусев" w:date="2023-07-24T14:46:00Z">
        <w:r w:rsidDel="00055270">
          <w:delText xml:space="preserve">Шкаф СУУТП </w:delText>
        </w:r>
        <w:r w:rsidRPr="00CA4F5F" w:rsidDel="00055270">
          <w:delText>должен быть укомплектован следующим оборудованием</w:delText>
        </w:r>
        <w:r w:rsidDel="00055270">
          <w:delText>:</w:delText>
        </w:r>
      </w:del>
    </w:p>
    <w:p w14:paraId="302838FE" w14:textId="0D932F09" w:rsidR="00A30809" w:rsidDel="00055270" w:rsidRDefault="00A30809" w:rsidP="00B23309">
      <w:pPr>
        <w:pStyle w:val="af4"/>
        <w:numPr>
          <w:ilvl w:val="0"/>
          <w:numId w:val="39"/>
        </w:numPr>
        <w:rPr>
          <w:del w:id="5191" w:author="Степан Гусев" w:date="2023-07-24T14:46:00Z"/>
        </w:rPr>
      </w:pPr>
      <w:del w:id="5192" w:author="Степан Гусев" w:date="2023-07-24T14:46:00Z">
        <w:r w:rsidDel="00055270">
          <w:delText>сервер OPC;</w:delText>
        </w:r>
      </w:del>
    </w:p>
    <w:p w14:paraId="121F3A8C" w14:textId="68461472" w:rsidR="00A30809" w:rsidDel="00055270" w:rsidRDefault="00A30809" w:rsidP="00B23309">
      <w:pPr>
        <w:pStyle w:val="af4"/>
        <w:numPr>
          <w:ilvl w:val="0"/>
          <w:numId w:val="39"/>
        </w:numPr>
        <w:rPr>
          <w:del w:id="5193" w:author="Степан Гусев" w:date="2023-07-24T14:46:00Z"/>
        </w:rPr>
      </w:pPr>
      <w:del w:id="5194" w:author="Степан Гусев" w:date="2023-07-24T14:46:00Z">
        <w:r w:rsidDel="00055270">
          <w:delText>сервер СУУТП;</w:delText>
        </w:r>
      </w:del>
    </w:p>
    <w:p w14:paraId="5315D145" w14:textId="700321B8" w:rsidR="00A30809" w:rsidDel="00055270" w:rsidRDefault="00A30809" w:rsidP="00B23309">
      <w:pPr>
        <w:pStyle w:val="af4"/>
        <w:numPr>
          <w:ilvl w:val="0"/>
          <w:numId w:val="39"/>
        </w:numPr>
        <w:rPr>
          <w:del w:id="5195" w:author="Степан Гусев" w:date="2023-07-24T14:46:00Z"/>
        </w:rPr>
      </w:pPr>
      <w:del w:id="5196" w:author="Степан Гусев" w:date="2023-07-24T14:46:00Z">
        <w:r w:rsidDel="00055270">
          <w:delText>сервер МПА;</w:delText>
        </w:r>
      </w:del>
    </w:p>
    <w:p w14:paraId="070A17B1" w14:textId="5EE8D41C" w:rsidR="00A30809" w:rsidDel="00055270" w:rsidRDefault="00A30809" w:rsidP="00B23309">
      <w:pPr>
        <w:pStyle w:val="af4"/>
        <w:numPr>
          <w:ilvl w:val="0"/>
          <w:numId w:val="39"/>
        </w:numPr>
        <w:rPr>
          <w:del w:id="5197" w:author="Степан Гусев" w:date="2023-07-24T14:46:00Z"/>
        </w:rPr>
      </w:pPr>
      <w:del w:id="5198" w:author="Степан Гусев" w:date="2023-07-24T14:46:00Z">
        <w:r w:rsidDel="00055270">
          <w:delText>KVM консоль;</w:delText>
        </w:r>
      </w:del>
    </w:p>
    <w:p w14:paraId="293B89B0" w14:textId="0D8FB24F" w:rsidR="00A30809" w:rsidDel="00055270" w:rsidRDefault="00A30809" w:rsidP="00B23309">
      <w:pPr>
        <w:pStyle w:val="af4"/>
        <w:numPr>
          <w:ilvl w:val="0"/>
          <w:numId w:val="39"/>
        </w:numPr>
        <w:rPr>
          <w:del w:id="5199" w:author="Степан Гусев" w:date="2023-07-24T14:46:00Z"/>
        </w:rPr>
      </w:pPr>
      <w:del w:id="5200" w:author="Степан Гусев" w:date="2023-07-24T14:46:00Z">
        <w:r w:rsidDel="00055270">
          <w:delText>коммутатор сети PIN;</w:delText>
        </w:r>
      </w:del>
    </w:p>
    <w:p w14:paraId="6C1DFB1A" w14:textId="2168D783" w:rsidR="00A30809" w:rsidDel="00055270" w:rsidRDefault="00A30809" w:rsidP="00B23309">
      <w:pPr>
        <w:pStyle w:val="af4"/>
        <w:numPr>
          <w:ilvl w:val="0"/>
          <w:numId w:val="39"/>
        </w:numPr>
        <w:rPr>
          <w:del w:id="5201" w:author="Степан Гусев" w:date="2023-07-24T14:46:00Z"/>
        </w:rPr>
      </w:pPr>
      <w:del w:id="5202" w:author="Степан Гусев" w:date="2023-07-24T14:46:00Z">
        <w:r w:rsidDel="00055270">
          <w:delText>KVM IP передатчики для серверов OPC, СУУТП, МПА – 3 шт.;</w:delText>
        </w:r>
      </w:del>
    </w:p>
    <w:p w14:paraId="5537104D" w14:textId="5293F301" w:rsidR="00A30809" w:rsidDel="00055270" w:rsidRDefault="00A30809" w:rsidP="00B23309">
      <w:pPr>
        <w:pStyle w:val="af4"/>
        <w:numPr>
          <w:ilvl w:val="0"/>
          <w:numId w:val="39"/>
        </w:numPr>
        <w:rPr>
          <w:del w:id="5203" w:author="Степан Гусев" w:date="2023-07-24T14:46:00Z"/>
        </w:rPr>
      </w:pPr>
      <w:del w:id="5204" w:author="Степан Гусев" w:date="2023-07-24T14:46:00Z">
        <w:r w:rsidDel="00055270">
          <w:delText>KVM IP приемник для KVM консоли.</w:delText>
        </w:r>
      </w:del>
    </w:p>
    <w:p w14:paraId="3C793D8E" w14:textId="78A2916F" w:rsidR="00A30809" w:rsidDel="00055270" w:rsidRDefault="00A30809" w:rsidP="00E232D9">
      <w:pPr>
        <w:pStyle w:val="af4"/>
        <w:rPr>
          <w:del w:id="5205" w:author="Степан Гусев" w:date="2023-07-24T14:46:00Z"/>
        </w:rPr>
      </w:pPr>
      <w:del w:id="5206" w:author="Степан Гусев" w:date="2023-07-24T14:46:00Z">
        <w:r w:rsidRPr="008D2554" w:rsidDel="00055270">
          <w:delText>Система должна включать оборудование и программное обеспечение для организации обмена с сетью</w:delText>
        </w:r>
        <w:r w:rsidRPr="00CB164D" w:rsidDel="00055270">
          <w:delText xml:space="preserve"> </w:delText>
        </w:r>
        <w:r w:rsidDel="00055270">
          <w:delText>АСУТП (</w:delText>
        </w:r>
        <w:r w:rsidRPr="00E232D9" w:rsidDel="00055270">
          <w:delText>PIN</w:delText>
        </w:r>
        <w:r w:rsidRPr="00CB164D" w:rsidDel="00055270">
          <w:delText>)</w:delText>
        </w:r>
        <w:r w:rsidRPr="00D43404" w:rsidDel="00055270">
          <w:delText>.</w:delText>
        </w:r>
      </w:del>
    </w:p>
    <w:p w14:paraId="123B336D" w14:textId="47A75419" w:rsidR="00A30809" w:rsidDel="00055270" w:rsidRDefault="00A30809" w:rsidP="00E232D9">
      <w:pPr>
        <w:pStyle w:val="af4"/>
        <w:rPr>
          <w:del w:id="5207" w:author="Степан Гусев" w:date="2023-07-24T14:46:00Z"/>
        </w:rPr>
      </w:pPr>
      <w:del w:id="5208" w:author="Степан Гусев" w:date="2023-07-24T14:46:00Z">
        <w:r w:rsidRPr="00C31ACF" w:rsidDel="00055270">
          <w:delText>Компоновка технических средств СУУТП должна обеспечивать безопасность и удобство обслуживания, свободный доступ при монтаже, демонтаже и ремонте.</w:delText>
        </w:r>
      </w:del>
    </w:p>
    <w:p w14:paraId="043090FA" w14:textId="3970BA30" w:rsidR="00A30809" w:rsidDel="00055270" w:rsidRDefault="00A30809" w:rsidP="00E232D9">
      <w:pPr>
        <w:pStyle w:val="af4"/>
        <w:rPr>
          <w:del w:id="5209" w:author="Степан Гусев" w:date="2023-07-24T14:46:00Z"/>
        </w:rPr>
      </w:pPr>
      <w:del w:id="5210" w:author="Степан Гусев" w:date="2023-07-24T14:46:00Z">
        <w:r w:rsidRPr="008D2554" w:rsidDel="00055270">
          <w:delText>Для облегчения технического обслуживания и повышения ремон</w:delText>
        </w:r>
        <w:r w:rsidDel="00055270">
          <w:delText xml:space="preserve">топригодности все применяемые </w:delText>
        </w:r>
        <w:r w:rsidRPr="008D2554" w:rsidDel="00055270">
          <w:delText>серверные платформы и рабочие станции должны быть унифицированы по типам применяемых шин, процессоров, накопителей, внешних устройств. Унификация осуществляется по функциональному признаку.</w:delText>
        </w:r>
      </w:del>
    </w:p>
    <w:p w14:paraId="56367905" w14:textId="7CFC793F" w:rsidR="00A30809" w:rsidDel="00055270" w:rsidRDefault="00A30809" w:rsidP="00E232D9">
      <w:pPr>
        <w:pStyle w:val="af4"/>
        <w:rPr>
          <w:del w:id="5211" w:author="Степан Гусев" w:date="2023-07-24T14:46:00Z"/>
        </w:rPr>
      </w:pPr>
      <w:del w:id="5212" w:author="Степан Гусев" w:date="2023-07-24T14:46:00Z">
        <w:r w:rsidRPr="008D2554" w:rsidDel="00055270">
          <w:delText>Выбор серверов должен быть обусловлен информационным объемом и функциональностью поставленных задач.</w:delText>
        </w:r>
      </w:del>
    </w:p>
    <w:p w14:paraId="02CDA97C" w14:textId="606E2CC3" w:rsidR="00A30809" w:rsidDel="00055270" w:rsidRDefault="00A30809" w:rsidP="00E232D9">
      <w:pPr>
        <w:pStyle w:val="af4"/>
        <w:rPr>
          <w:del w:id="5213" w:author="Степан Гусев" w:date="2023-07-24T14:46:00Z"/>
        </w:rPr>
      </w:pPr>
      <w:del w:id="5214" w:author="Степан Гусев" w:date="2023-07-24T14:46:00Z">
        <w:r w:rsidRPr="00DE58E6" w:rsidDel="00055270">
          <w:delText xml:space="preserve">Для обеспечения мобильности и автономности при обслуживании СУУТП на рабочих серверах в помещениях АСУТП инженерные станции должны быть реализованы в форм-факторе </w:delText>
        </w:r>
        <w:r w:rsidDel="00055270">
          <w:delText>«н</w:delText>
        </w:r>
        <w:r w:rsidRPr="00DE58E6" w:rsidDel="00055270">
          <w:delText>оутбук</w:delText>
        </w:r>
        <w:r w:rsidDel="00055270">
          <w:delText>»</w:delText>
        </w:r>
        <w:r w:rsidRPr="00DE58E6" w:rsidDel="00055270">
          <w:delText xml:space="preserve">. Количество инженерных станций для команды внедрения СУУТП СИБУР КОС – </w:delText>
        </w:r>
        <w:r w:rsidR="00E17028" w:rsidDel="00055270">
          <w:delText>3</w:delText>
        </w:r>
        <w:r w:rsidRPr="00DE58E6" w:rsidDel="00055270">
          <w:delText xml:space="preserve"> шт.</w:delText>
        </w:r>
      </w:del>
    </w:p>
    <w:p w14:paraId="42B71D69" w14:textId="4BAF3496" w:rsidR="00A30809" w:rsidDel="00055270" w:rsidRDefault="00A30809" w:rsidP="00E232D9">
      <w:pPr>
        <w:pStyle w:val="af4"/>
        <w:rPr>
          <w:del w:id="5215" w:author="Степан Гусев" w:date="2023-07-24T14:46:00Z"/>
        </w:rPr>
      </w:pPr>
      <w:del w:id="5216" w:author="Степан Гусев" w:date="2023-07-24T14:46:00Z">
        <w:r w:rsidRPr="00D07EC9" w:rsidDel="00055270">
          <w:delText>Техническое обеспечение СУУТП должно удовлетворять всем выше перечисленным требованиям</w:delText>
        </w:r>
        <w:r w:rsidRPr="00375E8D" w:rsidDel="00055270">
          <w:delText>.</w:delText>
        </w:r>
      </w:del>
    </w:p>
    <w:p w14:paraId="4899F832" w14:textId="77777777" w:rsidR="00055270" w:rsidRDefault="00055270" w:rsidP="00E232D9">
      <w:pPr>
        <w:pStyle w:val="af4"/>
        <w:rPr>
          <w:ins w:id="5217" w:author="Степан Гусев" w:date="2023-07-24T14:46:00Z"/>
        </w:rPr>
      </w:pPr>
      <w:bookmarkStart w:id="5218" w:name="_Toc126311786"/>
    </w:p>
    <w:p w14:paraId="2BDB83C5" w14:textId="77777777" w:rsidR="00055270" w:rsidRDefault="00055270" w:rsidP="00E232D9">
      <w:pPr>
        <w:pStyle w:val="af4"/>
        <w:rPr>
          <w:ins w:id="5219" w:author="Степан Гусев" w:date="2023-07-24T14:46:00Z"/>
        </w:rPr>
      </w:pPr>
    </w:p>
    <w:p w14:paraId="05F01506" w14:textId="3FCFEF69" w:rsidR="00A30809" w:rsidRPr="00D43404" w:rsidRDefault="00A30809">
      <w:pPr>
        <w:pStyle w:val="21"/>
        <w:pPrChange w:id="5220" w:author="Степан Гусев" w:date="2023-07-24T14:59:00Z">
          <w:pPr>
            <w:pStyle w:val="af4"/>
          </w:pPr>
        </w:pPrChange>
      </w:pPr>
      <w:r w:rsidRPr="00D43404">
        <w:t>Размещение оборудования</w:t>
      </w:r>
      <w:bookmarkEnd w:id="5218"/>
      <w:ins w:id="5221" w:author="Степан Гусев" w:date="2023-07-24T14:59:00Z">
        <w:r w:rsidR="006028CD" w:rsidRPr="006028CD">
          <w:t xml:space="preserve"> </w:t>
        </w:r>
      </w:ins>
      <w:ins w:id="5222" w:author="Степан Гусев" w:date="2023-07-24T15:00:00Z">
        <w:r w:rsidR="006028CD">
          <w:t xml:space="preserve">СУУТП </w:t>
        </w:r>
      </w:ins>
      <w:ins w:id="5223" w:author="Степан Гусев" w:date="2023-07-24T14:59:00Z">
        <w:r w:rsidR="006028CD" w:rsidRPr="00D43404">
          <w:t>корпуса 0420 (производства изопропилбензола, фенола и ацетона)</w:t>
        </w:r>
      </w:ins>
    </w:p>
    <w:p w14:paraId="66632C6B" w14:textId="36C68BB0" w:rsidR="00A30809" w:rsidRDefault="00A30809" w:rsidP="00E232D9">
      <w:pPr>
        <w:pStyle w:val="af4"/>
      </w:pPr>
      <w:r>
        <w:t xml:space="preserve">Для системной реализации СУУТП </w:t>
      </w:r>
      <w:del w:id="5224" w:author="Степан Гусев" w:date="2023-07-24T14:58:00Z">
        <w:r w:rsidDel="006028CD">
          <w:delText xml:space="preserve">завода Бисфенол А </w:delText>
        </w:r>
      </w:del>
      <w:r>
        <w:t>на этапе предварительного обследования были определены места размещения нового оборудования:</w:t>
      </w:r>
    </w:p>
    <w:p w14:paraId="05ABE947" w14:textId="77777777" w:rsidR="00A30809" w:rsidRPr="009F49D0" w:rsidRDefault="00A30809" w:rsidP="00B23309">
      <w:pPr>
        <w:pStyle w:val="af4"/>
        <w:numPr>
          <w:ilvl w:val="0"/>
          <w:numId w:val="39"/>
        </w:numPr>
      </w:pPr>
      <w:r>
        <w:t xml:space="preserve">АРМ инженера СУУТП устанавливается в помещении </w:t>
      </w:r>
      <w:r w:rsidRPr="00B94651">
        <w:t>Аппаратная</w:t>
      </w:r>
      <w:r>
        <w:t> </w:t>
      </w:r>
      <w:r w:rsidRPr="00B94651">
        <w:t>№</w:t>
      </w:r>
      <w:r>
        <w:t> 2.</w:t>
      </w:r>
    </w:p>
    <w:p w14:paraId="2F210B8E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Шкаф СУУТП устанавливается в помещении </w:t>
      </w:r>
      <w:r w:rsidRPr="00CA4F5F">
        <w:t>Аппаратная</w:t>
      </w:r>
      <w:r>
        <w:t> </w:t>
      </w:r>
      <w:r w:rsidRPr="00CA4F5F">
        <w:t>№</w:t>
      </w:r>
      <w:r>
        <w:t> 2.</w:t>
      </w:r>
    </w:p>
    <w:p w14:paraId="21C51A5C" w14:textId="39C8B757" w:rsidR="00A30809" w:rsidRDefault="00A30809" w:rsidP="0050271C">
      <w:pPr>
        <w:pStyle w:val="af4"/>
      </w:pPr>
      <w:r w:rsidRPr="00545C56">
        <w:t>Предварительная схема вариантов размещения оборудования в помещени</w:t>
      </w:r>
      <w:r w:rsidR="001B29E3">
        <w:t xml:space="preserve">и </w:t>
      </w:r>
      <w:r>
        <w:t>Аппаратна</w:t>
      </w:r>
      <w:r w:rsidR="001B29E3">
        <w:t>ой</w:t>
      </w:r>
      <w:r>
        <w:t xml:space="preserve"> № 2 </w:t>
      </w:r>
      <w:r w:rsidRPr="00545C56">
        <w:t xml:space="preserve">представлена </w:t>
      </w:r>
      <w:r>
        <w:t xml:space="preserve">на </w:t>
      </w:r>
      <w:r>
        <w:fldChar w:fldCharType="begin"/>
      </w:r>
      <w:r>
        <w:instrText xml:space="preserve"> REF _Ref121171777 \h  \* MERGEFORMAT </w:instrText>
      </w:r>
      <w:r>
        <w:fldChar w:fldCharType="separate"/>
      </w:r>
      <w:ins w:id="5225" w:author="Степан Гусев" w:date="2023-07-24T15:02:00Z">
        <w:r w:rsidR="006028CD">
          <w:t>Рисунок 5.1</w:t>
        </w:r>
      </w:ins>
      <w:del w:id="5226" w:author="Степан Гусев" w:date="2023-07-24T15:02:00Z">
        <w:r w:rsidR="00FA1295" w:rsidDel="006028CD">
          <w:delText>Рисун</w:delText>
        </w:r>
        <w:r w:rsidR="001B29E3" w:rsidDel="006028CD">
          <w:delText>ке</w:delText>
        </w:r>
        <w:r w:rsidR="00FA1295" w:rsidDel="006028CD">
          <w:delText xml:space="preserve"> 5.6</w:delText>
        </w:r>
      </w:del>
      <w:r>
        <w:fldChar w:fldCharType="end"/>
      </w:r>
      <w:r w:rsidRPr="00545C56">
        <w:t>.</w:t>
      </w:r>
    </w:p>
    <w:p w14:paraId="2190F1BF" w14:textId="66473729" w:rsidR="00A30809" w:rsidRDefault="00A30809" w:rsidP="00A30809">
      <w:pPr>
        <w:pStyle w:val="afffff8"/>
      </w:pPr>
      <w:r>
        <w:rPr>
          <w:noProof/>
          <w:lang w:val="ru-RU" w:eastAsia="ru-RU"/>
        </w:rPr>
        <w:drawing>
          <wp:inline distT="0" distB="0" distL="0" distR="0" wp14:anchorId="208EA46A" wp14:editId="1B214455">
            <wp:extent cx="6299835" cy="4316730"/>
            <wp:effectExtent l="0" t="0" r="571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6FA50" w14:textId="70209101" w:rsidR="00A30809" w:rsidRDefault="00A30809" w:rsidP="0050271C">
      <w:pPr>
        <w:pStyle w:val="af4"/>
        <w:jc w:val="center"/>
      </w:pPr>
      <w:bookmarkStart w:id="5227" w:name="_Ref121171777"/>
      <w:r>
        <w:t xml:space="preserve">Рисунок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Рисунок \* ARABIC \s 1 </w:instrText>
      </w:r>
      <w:r w:rsidR="00B63BAB">
        <w:rPr>
          <w:noProof/>
        </w:rPr>
        <w:fldChar w:fldCharType="separate"/>
      </w:r>
      <w:ins w:id="5228" w:author="Степан Гусев" w:date="2023-07-24T15:02:00Z">
        <w:r w:rsidR="006028CD">
          <w:rPr>
            <w:noProof/>
          </w:rPr>
          <w:t>1</w:t>
        </w:r>
      </w:ins>
      <w:del w:id="5229" w:author="Степан Гусев" w:date="2023-07-24T15:02:00Z">
        <w:r w:rsidR="00FA1295" w:rsidDel="006028CD">
          <w:rPr>
            <w:noProof/>
          </w:rPr>
          <w:delText>6</w:delText>
        </w:r>
      </w:del>
      <w:r w:rsidR="00B63BAB">
        <w:rPr>
          <w:noProof/>
        </w:rPr>
        <w:fldChar w:fldCharType="end"/>
      </w:r>
      <w:bookmarkEnd w:id="5227"/>
      <w:r w:rsidRPr="005E5E38">
        <w:t xml:space="preserve"> Предварительная схема вариантов размещения оборудования</w:t>
      </w:r>
    </w:p>
    <w:p w14:paraId="4B0DA54E" w14:textId="2AE20925" w:rsidR="00A30809" w:rsidRPr="00D43404" w:rsidRDefault="00A30809">
      <w:pPr>
        <w:pStyle w:val="21"/>
        <w:pPrChange w:id="5230" w:author="Степан Гусев" w:date="2023-07-24T14:59:00Z">
          <w:pPr>
            <w:pStyle w:val="af4"/>
          </w:pPr>
        </w:pPrChange>
      </w:pPr>
      <w:bookmarkStart w:id="5231" w:name="_Toc126311787"/>
      <w:r w:rsidRPr="00D43404">
        <w:lastRenderedPageBreak/>
        <w:t>Подключение электропитания</w:t>
      </w:r>
      <w:bookmarkEnd w:id="5231"/>
      <w:ins w:id="5232" w:author="Степан Гусев" w:date="2023-07-24T15:00:00Z">
        <w:r w:rsidR="006028CD">
          <w:t xml:space="preserve"> СУУТП</w:t>
        </w:r>
      </w:ins>
      <w:ins w:id="5233" w:author="Степан Гусев" w:date="2023-07-24T14:59:00Z">
        <w:r w:rsidR="006028CD" w:rsidRPr="006028CD">
          <w:t xml:space="preserve"> </w:t>
        </w:r>
        <w:r w:rsidR="006028CD" w:rsidRPr="00D43404">
          <w:t>корпуса 0420 (производства изопропилбензола, фенола и ацетона)</w:t>
        </w:r>
      </w:ins>
    </w:p>
    <w:p w14:paraId="658B7DCC" w14:textId="77777777" w:rsidR="00A30809" w:rsidRDefault="00A30809" w:rsidP="00E232D9">
      <w:pPr>
        <w:pStyle w:val="af4"/>
      </w:pPr>
      <w:r w:rsidRPr="00F2704F">
        <w:t>Для электропитания оборудования, размещённо</w:t>
      </w:r>
      <w:r>
        <w:t>го</w:t>
      </w:r>
      <w:r w:rsidRPr="00F2704F">
        <w:t xml:space="preserve"> в помещении Аппаратная № 2, </w:t>
      </w:r>
      <w:r>
        <w:t>используется</w:t>
      </w:r>
      <w:r w:rsidRPr="00F2704F">
        <w:t xml:space="preserve"> шкаф распределения питания </w:t>
      </w:r>
      <w:r w:rsidRPr="00E232D9">
        <w:t>EC</w:t>
      </w:r>
      <w:r w:rsidRPr="005B4592">
        <w:t>01</w:t>
      </w:r>
      <w:r w:rsidRPr="00F2704F">
        <w:t xml:space="preserve"> (ШРП), который запитывается от </w:t>
      </w:r>
      <w:r>
        <w:t>источника</w:t>
      </w:r>
      <w:r w:rsidRPr="00F2704F">
        <w:t xml:space="preserve"> бесперебойного питания (</w:t>
      </w:r>
      <w:r>
        <w:t>И</w:t>
      </w:r>
      <w:r w:rsidRPr="00F2704F">
        <w:t>БП)</w:t>
      </w:r>
    </w:p>
    <w:p w14:paraId="3365DA7F" w14:textId="77777777" w:rsidR="00A30809" w:rsidRDefault="00A30809" w:rsidP="00E232D9">
      <w:pPr>
        <w:pStyle w:val="af4"/>
      </w:pPr>
      <w:r>
        <w:t>Электропитание АРМ инженера СУУТП предусматривается от ШРП. Для АРМ инженера СУУТП должно быть предусмотрено резервированное электропитание.</w:t>
      </w:r>
    </w:p>
    <w:p w14:paraId="657BF661" w14:textId="77777777" w:rsidR="00A30809" w:rsidRDefault="00A30809" w:rsidP="00E232D9">
      <w:pPr>
        <w:pStyle w:val="af4"/>
      </w:pPr>
      <w:r>
        <w:t>Основным принципом организации электропитания должно быть распределение оперативного тока по группам потребителей таким образом, чтобы отдельная неисправность или ремонт элемента сети электропитания не приводили к полному выходу СУУТП из строя.</w:t>
      </w:r>
    </w:p>
    <w:p w14:paraId="5FA7C293" w14:textId="77777777" w:rsidR="00A30809" w:rsidRDefault="00A30809" w:rsidP="00E232D9">
      <w:pPr>
        <w:pStyle w:val="af4"/>
      </w:pPr>
      <w:r>
        <w:t>Для шкафа СУУТП должно быть предусмотрено три ввода питания, поступающих от ШРП, с помощью трех отдельных питающих кабелей:</w:t>
      </w:r>
    </w:p>
    <w:p w14:paraId="41E06B5A" w14:textId="77777777" w:rsidR="00A30809" w:rsidRDefault="00A30809" w:rsidP="00B23309">
      <w:pPr>
        <w:pStyle w:val="af4"/>
        <w:numPr>
          <w:ilvl w:val="0"/>
          <w:numId w:val="39"/>
        </w:numPr>
      </w:pPr>
      <w:r>
        <w:t>основной ввод (</w:t>
      </w:r>
      <w:r w:rsidRPr="00F2704F">
        <w:t>для питания основных</w:t>
      </w:r>
      <w:r>
        <w:t xml:space="preserve"> </w:t>
      </w:r>
      <w:r w:rsidRPr="00F2704F">
        <w:t>блоков питания основного оборудования</w:t>
      </w:r>
      <w:r>
        <w:t>);</w:t>
      </w:r>
    </w:p>
    <w:p w14:paraId="59832F64" w14:textId="77777777" w:rsidR="00A30809" w:rsidRDefault="00A30809" w:rsidP="00B23309">
      <w:pPr>
        <w:pStyle w:val="af4"/>
        <w:numPr>
          <w:ilvl w:val="0"/>
          <w:numId w:val="39"/>
        </w:numPr>
      </w:pPr>
      <w:r>
        <w:t>резервный ввод (</w:t>
      </w:r>
      <w:r w:rsidRPr="00F2704F">
        <w:t xml:space="preserve">для питания </w:t>
      </w:r>
      <w:r w:rsidRPr="00FE6B78">
        <w:t xml:space="preserve">резервных </w:t>
      </w:r>
      <w:r w:rsidRPr="00F2704F">
        <w:t>блоков питания основного оборудования</w:t>
      </w:r>
      <w:r>
        <w:t>);</w:t>
      </w:r>
    </w:p>
    <w:p w14:paraId="18BDE50C" w14:textId="77777777" w:rsidR="00A30809" w:rsidRDefault="00A30809" w:rsidP="00B23309">
      <w:pPr>
        <w:pStyle w:val="af4"/>
        <w:numPr>
          <w:ilvl w:val="0"/>
          <w:numId w:val="39"/>
        </w:numPr>
      </w:pPr>
      <w:r>
        <w:t>вспомогательный ввод (для питания вспомогательного оборудования: освещение, вентиляция и т.д.).</w:t>
      </w:r>
    </w:p>
    <w:p w14:paraId="4808CF68" w14:textId="77777777" w:rsidR="00A30809" w:rsidRDefault="00A30809" w:rsidP="00E232D9">
      <w:pPr>
        <w:pStyle w:val="af4"/>
      </w:pPr>
      <w:r w:rsidRPr="005B4592">
        <w:t>Кабели прокладываются по существующим кабельным конструкциям.</w:t>
      </w:r>
    </w:p>
    <w:p w14:paraId="15099EA7" w14:textId="77777777" w:rsidR="00A30809" w:rsidRDefault="00A30809" w:rsidP="00E232D9">
      <w:pPr>
        <w:pStyle w:val="af4"/>
      </w:pPr>
      <w:r w:rsidRPr="00773E76">
        <w:t>Должна быть обеспечена селективность защит автоматических выключателей, расположенных в распределительн</w:t>
      </w:r>
      <w:r>
        <w:t>ом шкафу и в шкафу</w:t>
      </w:r>
      <w:r w:rsidRPr="00773E76">
        <w:t xml:space="preserve"> </w:t>
      </w:r>
      <w:r>
        <w:t>СУУТП</w:t>
      </w:r>
      <w:r w:rsidRPr="00773E76">
        <w:t>, с учетом характера нагрузки (в случае отключения электроснабжения при пуске</w:t>
      </w:r>
      <w:r>
        <w:t xml:space="preserve"> </w:t>
      </w:r>
      <w:r w:rsidRPr="00773E76">
        <w:t>оборудования возникает импульсный бросок тока, который может привести к срабатыванию защиты).</w:t>
      </w:r>
    </w:p>
    <w:p w14:paraId="2D18264A" w14:textId="60D9050D" w:rsidR="00A30809" w:rsidRDefault="00A30809" w:rsidP="00E232D9">
      <w:pPr>
        <w:pStyle w:val="af4"/>
      </w:pPr>
      <w:r>
        <w:t xml:space="preserve">Предварительно выбранные </w:t>
      </w:r>
      <w:r w:rsidRPr="00DA5ADE">
        <w:t xml:space="preserve">автоматические выключатели </w:t>
      </w:r>
      <w:r>
        <w:t xml:space="preserve">шкафа ШРП </w:t>
      </w:r>
      <w:r w:rsidRPr="00E232D9">
        <w:t>EC</w:t>
      </w:r>
      <w:r w:rsidRPr="00DA5ADE">
        <w:t xml:space="preserve">01 </w:t>
      </w:r>
      <w:r>
        <w:t xml:space="preserve">для подключения нового оборудования СУУТП представлены в </w:t>
      </w:r>
      <w:r>
        <w:fldChar w:fldCharType="begin"/>
      </w:r>
      <w:r>
        <w:instrText xml:space="preserve"> REF _Ref121171823 \h  \* MERGEFORMAT </w:instrText>
      </w:r>
      <w:r>
        <w:fldChar w:fldCharType="separate"/>
      </w:r>
      <w:ins w:id="5234" w:author="Степан Гусев" w:date="2023-07-24T15:02:00Z">
        <w:r w:rsidR="006028CD">
          <w:t>Таблица 5.21</w:t>
        </w:r>
      </w:ins>
      <w:del w:id="5235" w:author="Степан Гусев" w:date="2023-07-24T15:02:00Z">
        <w:r w:rsidR="00FA1295" w:rsidDel="006028CD">
          <w:delText>Таблиц</w:delText>
        </w:r>
        <w:r w:rsidR="001B29E3" w:rsidDel="006028CD">
          <w:delText>е</w:delText>
        </w:r>
        <w:r w:rsidR="00FA1295" w:rsidDel="006028CD">
          <w:delText xml:space="preserve"> 5.21</w:delText>
        </w:r>
      </w:del>
      <w:r>
        <w:fldChar w:fldCharType="end"/>
      </w:r>
      <w:r>
        <w:t>.</w:t>
      </w:r>
    </w:p>
    <w:p w14:paraId="1281B283" w14:textId="1408F9EA" w:rsidR="00A30809" w:rsidRDefault="00A30809" w:rsidP="0050271C">
      <w:pPr>
        <w:pStyle w:val="af4"/>
        <w:ind w:firstLine="0"/>
      </w:pPr>
      <w:bookmarkStart w:id="5236" w:name="_Ref121171823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21</w:t>
      </w:r>
      <w:r w:rsidR="00B63BAB">
        <w:rPr>
          <w:noProof/>
        </w:rPr>
        <w:fldChar w:fldCharType="end"/>
      </w:r>
      <w:bookmarkEnd w:id="5236"/>
      <w:r w:rsidRPr="005E5E38">
        <w:t xml:space="preserve"> Точки подключения оборудования СУУТП к шкафу ШРП EC01</w:t>
      </w:r>
    </w:p>
    <w:tbl>
      <w:tblPr>
        <w:tblStyle w:val="aff6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648"/>
        <w:gridCol w:w="2214"/>
        <w:gridCol w:w="2204"/>
        <w:gridCol w:w="2204"/>
        <w:gridCol w:w="1641"/>
      </w:tblGrid>
      <w:tr w:rsidR="00A30809" w:rsidRPr="001B29E3" w14:paraId="549A6C29" w14:textId="77777777" w:rsidTr="005B5E43">
        <w:tc>
          <w:tcPr>
            <w:tcW w:w="1948" w:type="pct"/>
            <w:gridSpan w:val="2"/>
            <w:vAlign w:val="center"/>
          </w:tcPr>
          <w:p w14:paraId="14AA05F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Потребитель электропитания</w:t>
            </w:r>
          </w:p>
        </w:tc>
        <w:tc>
          <w:tcPr>
            <w:tcW w:w="3052" w:type="pct"/>
            <w:gridSpan w:val="3"/>
            <w:vAlign w:val="center"/>
          </w:tcPr>
          <w:p w14:paraId="59B374F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Источник электропитания</w:t>
            </w:r>
          </w:p>
        </w:tc>
      </w:tr>
      <w:tr w:rsidR="00A30809" w:rsidRPr="001B29E3" w14:paraId="59761B84" w14:textId="77777777" w:rsidTr="008C58DD">
        <w:tc>
          <w:tcPr>
            <w:tcW w:w="831" w:type="pct"/>
            <w:vAlign w:val="center"/>
          </w:tcPr>
          <w:p w14:paraId="4334519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Шкаф/АРМ</w:t>
            </w:r>
          </w:p>
        </w:tc>
        <w:tc>
          <w:tcPr>
            <w:tcW w:w="1117" w:type="pct"/>
            <w:vAlign w:val="center"/>
          </w:tcPr>
          <w:p w14:paraId="492AC88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Ввод</w:t>
            </w:r>
          </w:p>
        </w:tc>
        <w:tc>
          <w:tcPr>
            <w:tcW w:w="1112" w:type="pct"/>
            <w:vAlign w:val="center"/>
          </w:tcPr>
          <w:p w14:paraId="095B9F24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Клемма</w:t>
            </w:r>
          </w:p>
        </w:tc>
        <w:tc>
          <w:tcPr>
            <w:tcW w:w="1112" w:type="pct"/>
            <w:vAlign w:val="center"/>
          </w:tcPr>
          <w:p w14:paraId="1AF4CF1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Автоматический выключатель</w:t>
            </w:r>
          </w:p>
        </w:tc>
        <w:tc>
          <w:tcPr>
            <w:tcW w:w="828" w:type="pct"/>
            <w:vAlign w:val="center"/>
          </w:tcPr>
          <w:p w14:paraId="3CBA7DBA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ШРП</w:t>
            </w:r>
          </w:p>
        </w:tc>
      </w:tr>
      <w:tr w:rsidR="00A30809" w:rsidRPr="001B29E3" w14:paraId="356C8629" w14:textId="77777777" w:rsidTr="008C58DD">
        <w:tc>
          <w:tcPr>
            <w:tcW w:w="831" w:type="pct"/>
            <w:vMerge w:val="restart"/>
            <w:vAlign w:val="center"/>
          </w:tcPr>
          <w:p w14:paraId="230A73B7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АРМ СУУТП</w:t>
            </w:r>
          </w:p>
        </w:tc>
        <w:tc>
          <w:tcPr>
            <w:tcW w:w="1117" w:type="pct"/>
            <w:vAlign w:val="center"/>
          </w:tcPr>
          <w:p w14:paraId="6306085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1</w:t>
            </w:r>
          </w:p>
        </w:tc>
        <w:tc>
          <w:tcPr>
            <w:tcW w:w="1112" w:type="pct"/>
            <w:vAlign w:val="center"/>
          </w:tcPr>
          <w:p w14:paraId="797C1CF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29713F7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828" w:type="pct"/>
            <w:vMerge w:val="restart"/>
            <w:vAlign w:val="center"/>
          </w:tcPr>
          <w:p w14:paraId="789CE0E4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EC01</w:t>
            </w:r>
          </w:p>
        </w:tc>
      </w:tr>
      <w:tr w:rsidR="00A30809" w:rsidRPr="001B29E3" w14:paraId="0012D7CE" w14:textId="77777777" w:rsidTr="008C58DD">
        <w:tc>
          <w:tcPr>
            <w:tcW w:w="831" w:type="pct"/>
            <w:vMerge/>
            <w:vAlign w:val="center"/>
          </w:tcPr>
          <w:p w14:paraId="1F63AC2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4DCF7B01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2</w:t>
            </w:r>
          </w:p>
        </w:tc>
        <w:tc>
          <w:tcPr>
            <w:tcW w:w="1112" w:type="pct"/>
            <w:vAlign w:val="center"/>
          </w:tcPr>
          <w:p w14:paraId="2BAEA95C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66A3F9A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828" w:type="pct"/>
            <w:vMerge/>
            <w:vAlign w:val="center"/>
          </w:tcPr>
          <w:p w14:paraId="3BAD3D3B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1B29E3" w14:paraId="2E8E194B" w14:textId="77777777" w:rsidTr="008C58DD">
        <w:tc>
          <w:tcPr>
            <w:tcW w:w="831" w:type="pct"/>
            <w:vMerge w:val="restart"/>
            <w:vAlign w:val="center"/>
          </w:tcPr>
          <w:p w14:paraId="6DEDA55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Шкаф СУУТП</w:t>
            </w:r>
          </w:p>
        </w:tc>
        <w:tc>
          <w:tcPr>
            <w:tcW w:w="1117" w:type="pct"/>
            <w:vAlign w:val="center"/>
          </w:tcPr>
          <w:p w14:paraId="50EDF572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1</w:t>
            </w:r>
          </w:p>
        </w:tc>
        <w:tc>
          <w:tcPr>
            <w:tcW w:w="1112" w:type="pct"/>
            <w:vAlign w:val="center"/>
          </w:tcPr>
          <w:p w14:paraId="53EDE610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01AF-XT-06:9</w:t>
            </w:r>
            <w:r w:rsidRPr="0050271C">
              <w:rPr>
                <w:rFonts w:ascii="Times New Roman" w:hAnsi="Times New Roman"/>
                <w:szCs w:val="20"/>
              </w:rPr>
              <w:br/>
              <w:t>01AF-XT-06:10</w:t>
            </w:r>
          </w:p>
        </w:tc>
        <w:tc>
          <w:tcPr>
            <w:tcW w:w="1112" w:type="pct"/>
            <w:vAlign w:val="center"/>
          </w:tcPr>
          <w:p w14:paraId="689FD0DF" w14:textId="774A0BBF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 xml:space="preserve">SF52 </w:t>
            </w:r>
            <w:r w:rsidR="008C58DD">
              <w:rPr>
                <w:rFonts w:ascii="Times New Roman" w:hAnsi="Times New Roman"/>
                <w:szCs w:val="20"/>
                <w:lang w:val="ru-RU"/>
              </w:rPr>
              <w:t xml:space="preserve">С32 </w:t>
            </w:r>
            <w:r w:rsidRPr="0050271C">
              <w:rPr>
                <w:rFonts w:ascii="Times New Roman" w:hAnsi="Times New Roman"/>
                <w:szCs w:val="20"/>
              </w:rPr>
              <w:t>(32А)</w:t>
            </w:r>
          </w:p>
        </w:tc>
        <w:tc>
          <w:tcPr>
            <w:tcW w:w="828" w:type="pct"/>
            <w:vMerge/>
            <w:vAlign w:val="center"/>
          </w:tcPr>
          <w:p w14:paraId="561CEBC7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1B29E3" w14:paraId="5FB99BC2" w14:textId="77777777" w:rsidTr="008C58DD">
        <w:tc>
          <w:tcPr>
            <w:tcW w:w="831" w:type="pct"/>
            <w:vMerge/>
            <w:vAlign w:val="center"/>
          </w:tcPr>
          <w:p w14:paraId="1C6D3095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23ED91E8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2</w:t>
            </w:r>
          </w:p>
        </w:tc>
        <w:tc>
          <w:tcPr>
            <w:tcW w:w="1112" w:type="pct"/>
            <w:vAlign w:val="center"/>
          </w:tcPr>
          <w:p w14:paraId="6C03399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01AR-XT-06:9</w:t>
            </w:r>
            <w:r w:rsidRPr="0050271C">
              <w:rPr>
                <w:rFonts w:ascii="Times New Roman" w:hAnsi="Times New Roman"/>
                <w:szCs w:val="20"/>
              </w:rPr>
              <w:br/>
              <w:t>01AF-XT-06:10</w:t>
            </w:r>
          </w:p>
        </w:tc>
        <w:tc>
          <w:tcPr>
            <w:tcW w:w="1112" w:type="pct"/>
            <w:vAlign w:val="center"/>
          </w:tcPr>
          <w:p w14:paraId="52C51432" w14:textId="531AAA12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SF1</w:t>
            </w:r>
            <w:r w:rsidR="008C58DD">
              <w:rPr>
                <w:rFonts w:ascii="Times New Roman" w:hAnsi="Times New Roman"/>
                <w:szCs w:val="20"/>
                <w:lang w:val="ru-RU"/>
              </w:rPr>
              <w:t>36</w:t>
            </w:r>
            <w:r w:rsidRPr="0050271C">
              <w:rPr>
                <w:rFonts w:ascii="Times New Roman" w:hAnsi="Times New Roman"/>
                <w:szCs w:val="20"/>
              </w:rPr>
              <w:t xml:space="preserve"> </w:t>
            </w:r>
            <w:r w:rsidR="008C58DD">
              <w:rPr>
                <w:rFonts w:ascii="Times New Roman" w:hAnsi="Times New Roman"/>
                <w:szCs w:val="20"/>
                <w:lang w:val="ru-RU"/>
              </w:rPr>
              <w:t xml:space="preserve">С2 </w:t>
            </w:r>
            <w:r w:rsidRPr="0050271C">
              <w:rPr>
                <w:rFonts w:ascii="Times New Roman" w:hAnsi="Times New Roman"/>
                <w:szCs w:val="20"/>
              </w:rPr>
              <w:t>(2А)</w:t>
            </w:r>
          </w:p>
        </w:tc>
        <w:tc>
          <w:tcPr>
            <w:tcW w:w="828" w:type="pct"/>
            <w:vMerge/>
            <w:vAlign w:val="center"/>
          </w:tcPr>
          <w:p w14:paraId="6DA4A0CC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1B29E3" w14:paraId="296B6987" w14:textId="77777777" w:rsidTr="008C58DD">
        <w:tc>
          <w:tcPr>
            <w:tcW w:w="831" w:type="pct"/>
            <w:vMerge/>
            <w:vAlign w:val="center"/>
          </w:tcPr>
          <w:p w14:paraId="6E993FC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0831DC58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3</w:t>
            </w:r>
          </w:p>
        </w:tc>
        <w:tc>
          <w:tcPr>
            <w:tcW w:w="1112" w:type="pct"/>
            <w:vAlign w:val="center"/>
          </w:tcPr>
          <w:p w14:paraId="7BDEBE0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2B2E3817" w14:textId="3DEB4281" w:rsidR="00A30809" w:rsidRPr="0050271C" w:rsidRDefault="008C58DD">
            <w:pPr>
              <w:pStyle w:val="aff0"/>
              <w:rPr>
                <w:rFonts w:ascii="Times New Roman" w:hAnsi="Times New Roman"/>
                <w:szCs w:val="20"/>
                <w:lang w:val="ru-RU"/>
              </w:rPr>
            </w:pPr>
            <w:r w:rsidRPr="0050271C">
              <w:rPr>
                <w:rFonts w:ascii="Times New Roman" w:hAnsi="Times New Roman"/>
                <w:szCs w:val="20"/>
                <w:lang w:val="ru-RU"/>
              </w:rPr>
              <w:t xml:space="preserve">от щита 13Щ РП-2 кор.0420 </w:t>
            </w:r>
          </w:p>
        </w:tc>
        <w:tc>
          <w:tcPr>
            <w:tcW w:w="828" w:type="pct"/>
            <w:vMerge/>
            <w:vAlign w:val="center"/>
          </w:tcPr>
          <w:p w14:paraId="272AA0E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  <w:lang w:val="ru-RU"/>
              </w:rPr>
            </w:pPr>
          </w:p>
        </w:tc>
      </w:tr>
    </w:tbl>
    <w:p w14:paraId="0B27E9F5" w14:textId="77777777" w:rsidR="008C58DD" w:rsidRDefault="008C58DD" w:rsidP="00E232D9">
      <w:pPr>
        <w:pStyle w:val="af4"/>
      </w:pPr>
    </w:p>
    <w:p w14:paraId="0661B7A9" w14:textId="46E9F13C" w:rsidR="00A30809" w:rsidRPr="00D43404" w:rsidRDefault="00A30809">
      <w:pPr>
        <w:pStyle w:val="21"/>
        <w:pPrChange w:id="5237" w:author="Степан Гусев" w:date="2023-07-24T15:00:00Z">
          <w:pPr>
            <w:pStyle w:val="af4"/>
          </w:pPr>
        </w:pPrChange>
      </w:pPr>
      <w:bookmarkStart w:id="5238" w:name="_Toc126311788"/>
      <w:r w:rsidRPr="00D43404">
        <w:t>Решения по подключению к информационным сетям</w:t>
      </w:r>
      <w:bookmarkEnd w:id="5238"/>
      <w:ins w:id="5239" w:author="Степан Гусев" w:date="2023-07-24T15:00:00Z">
        <w:r w:rsidR="006028CD" w:rsidRPr="006028CD">
          <w:t xml:space="preserve"> </w:t>
        </w:r>
        <w:r w:rsidR="006028CD">
          <w:t>СУУТП</w:t>
        </w:r>
        <w:r w:rsidR="006028CD" w:rsidRPr="006028CD">
          <w:t xml:space="preserve"> </w:t>
        </w:r>
        <w:r w:rsidR="006028CD" w:rsidRPr="00D43404">
          <w:t>корпуса 0420 (производства изопропилбензола, фенола и ацетона)</w:t>
        </w:r>
      </w:ins>
    </w:p>
    <w:p w14:paraId="6DCF7548" w14:textId="529A5D20" w:rsidR="00A30809" w:rsidRDefault="00A30809" w:rsidP="00E232D9">
      <w:pPr>
        <w:pStyle w:val="af4"/>
      </w:pPr>
      <w:r>
        <w:t xml:space="preserve">Обмен информацией между РСУ и серверами СУУТП выполняется по протоколу OPC, для связи СУУТП с РСУ будет использоваться новый Сервер OPC. Для подключения нового сервера OPC в управляющую сеть РСУ, сервер </w:t>
      </w:r>
      <w:r w:rsidRPr="00E232D9">
        <w:t>OPC</w:t>
      </w:r>
      <w:r w:rsidRPr="00D1777D">
        <w:t xml:space="preserve"> </w:t>
      </w:r>
      <w:r>
        <w:t xml:space="preserve">должен быть подключен к повторителю шины </w:t>
      </w:r>
      <w:r w:rsidRPr="00D1777D">
        <w:t>(</w:t>
      </w:r>
      <w:r w:rsidRPr="00E232D9">
        <w:t>YNT</w:t>
      </w:r>
      <w:r w:rsidRPr="00D1777D">
        <w:t>511</w:t>
      </w:r>
      <w:r w:rsidRPr="00E232D9">
        <w:t>D</w:t>
      </w:r>
      <w:r w:rsidRPr="00D1777D">
        <w:t xml:space="preserve">-42) </w:t>
      </w:r>
      <w:r>
        <w:t xml:space="preserve">сетевого шкафа ВОЛС в существующую сеть </w:t>
      </w:r>
      <w:r w:rsidRPr="00E232D9">
        <w:t>V</w:t>
      </w:r>
      <w:r w:rsidRPr="00F64F4E">
        <w:t>-</w:t>
      </w:r>
      <w:r w:rsidRPr="00E232D9">
        <w:t>net</w:t>
      </w:r>
      <w:r w:rsidRPr="00F64F4E">
        <w:t xml:space="preserve"> </w:t>
      </w:r>
      <w:r>
        <w:t>расположенного в помещении Аппаратная № 2.</w:t>
      </w:r>
    </w:p>
    <w:p w14:paraId="4AD32F69" w14:textId="77777777" w:rsidR="00A30809" w:rsidRDefault="00A30809" w:rsidP="00E232D9">
      <w:pPr>
        <w:pStyle w:val="af4"/>
      </w:pPr>
      <w:r>
        <w:t xml:space="preserve">Сервер СУУТП, Сервер МПА и Сервер </w:t>
      </w:r>
      <w:r w:rsidRPr="00E232D9">
        <w:t>OPC</w:t>
      </w:r>
      <w:r w:rsidRPr="00F64F4E">
        <w:t xml:space="preserve"> </w:t>
      </w:r>
      <w:r>
        <w:t xml:space="preserve">должны быть подключены в существующую </w:t>
      </w:r>
      <w:r w:rsidRPr="00E232D9">
        <w:t>PIN</w:t>
      </w:r>
      <w:r w:rsidRPr="00CD28AC">
        <w:t xml:space="preserve"> </w:t>
      </w:r>
      <w:r>
        <w:t xml:space="preserve">сеть. В существующем коммутаторе </w:t>
      </w:r>
      <w:r w:rsidRPr="00E232D9">
        <w:t>PIN</w:t>
      </w:r>
      <w:r w:rsidRPr="00CD28AC">
        <w:t xml:space="preserve"> </w:t>
      </w:r>
      <w:r>
        <w:t>сети операторских станций 420</w:t>
      </w:r>
      <w:r>
        <w:noBreakHyphen/>
      </w:r>
      <w:r w:rsidRPr="00E232D9">
        <w:t>SW</w:t>
      </w:r>
      <w:r w:rsidRPr="008B4F42">
        <w:t>3.1</w:t>
      </w:r>
      <w:r w:rsidRPr="00CD28AC">
        <w:t xml:space="preserve"> </w:t>
      </w:r>
      <w:r>
        <w:t xml:space="preserve">расположенном в шкафу </w:t>
      </w:r>
      <w:r w:rsidRPr="00E232D9">
        <w:t>OPC</w:t>
      </w:r>
      <w:r w:rsidRPr="00CD28AC">
        <w:t xml:space="preserve"> </w:t>
      </w:r>
      <w:r>
        <w:t xml:space="preserve">Сервер имеются два свободных порта: 5, 6. Для объединения оборудования СУУТП в </w:t>
      </w:r>
      <w:r w:rsidRPr="00E232D9">
        <w:t>PIN</w:t>
      </w:r>
      <w:r w:rsidRPr="00CD28AC">
        <w:t xml:space="preserve"> </w:t>
      </w:r>
      <w:r>
        <w:t xml:space="preserve">сеть в новом шкафу СУУТП должен быть установлен коммутатор, </w:t>
      </w:r>
      <w:r w:rsidRPr="00CD28AC">
        <w:t xml:space="preserve">объединяющий устройства </w:t>
      </w:r>
      <w:r>
        <w:t xml:space="preserve">СУУТП. Новый коммутатор </w:t>
      </w:r>
      <w:r w:rsidRPr="00E232D9">
        <w:t>PIN</w:t>
      </w:r>
      <w:r w:rsidRPr="00CD28AC">
        <w:t xml:space="preserve"> </w:t>
      </w:r>
      <w:r>
        <w:t>сети будет подключен к в существующий коммутатор 420 SW3.1 расположенный</w:t>
      </w:r>
      <w:r w:rsidRPr="00CD28AC">
        <w:t xml:space="preserve"> в шкафу OPC Сервер</w:t>
      </w:r>
      <w:r>
        <w:t xml:space="preserve">. </w:t>
      </w:r>
    </w:p>
    <w:p w14:paraId="22CEAA7C" w14:textId="77777777" w:rsidR="00A30809" w:rsidRPr="0050271C" w:rsidRDefault="00A30809" w:rsidP="00A30809">
      <w:pPr>
        <w:rPr>
          <w:rFonts w:ascii="Times New Roman" w:hAnsi="Times New Roman"/>
        </w:rPr>
      </w:pPr>
      <w:r w:rsidRPr="0050271C">
        <w:rPr>
          <w:rFonts w:ascii="Times New Roman" w:hAnsi="Times New Roman"/>
        </w:rPr>
        <w:t>Для подключения нового коммутатора PIN к существующему предварительно выбран порт 5 коммутатора 420</w:t>
      </w:r>
      <w:r w:rsidRPr="0050271C">
        <w:rPr>
          <w:rFonts w:ascii="Times New Roman" w:hAnsi="Times New Roman"/>
        </w:rPr>
        <w:noBreakHyphen/>
        <w:t>SW3.1.</w:t>
      </w:r>
    </w:p>
    <w:p w14:paraId="6D6F1AA1" w14:textId="06F385C5" w:rsidR="00A30809" w:rsidRDefault="00A30809" w:rsidP="00E232D9">
      <w:pPr>
        <w:pStyle w:val="af4"/>
      </w:pPr>
      <w:r w:rsidRPr="005D532D">
        <w:t>Сервер</w:t>
      </w:r>
      <w:r>
        <w:t xml:space="preserve">а </w:t>
      </w:r>
      <w:r w:rsidRPr="00E232D9">
        <w:t>OPC</w:t>
      </w:r>
      <w:r>
        <w:t>, СУУТП</w:t>
      </w:r>
      <w:r w:rsidRPr="005D532D">
        <w:t xml:space="preserve"> являются узлами сети АСУТП, фильтрация трафика при такой организации сети не требуется, необходимость в межсетевом экране отсутствует.</w:t>
      </w:r>
      <w:r>
        <w:t xml:space="preserve"> </w:t>
      </w:r>
      <w:r w:rsidRPr="004C74E0">
        <w:t>Подробное описание данного решения будет в проекте по ИБ.</w:t>
      </w:r>
    </w:p>
    <w:p w14:paraId="5A5D8C8C" w14:textId="77777777" w:rsidR="00A30809" w:rsidRDefault="00A30809" w:rsidP="00E232D9">
      <w:pPr>
        <w:pStyle w:val="af4"/>
      </w:pPr>
      <w:r>
        <w:t xml:space="preserve">С целью </w:t>
      </w:r>
      <w:r w:rsidRPr="00AC4DA1">
        <w:t>обеспеч</w:t>
      </w:r>
      <w:r>
        <w:t>ения</w:t>
      </w:r>
      <w:r w:rsidRPr="00AC4DA1">
        <w:t xml:space="preserve"> возможност</w:t>
      </w:r>
      <w:r>
        <w:t>и</w:t>
      </w:r>
      <w:r w:rsidRPr="00AC4DA1">
        <w:t xml:space="preserve"> передачи на АРМ инженера </w:t>
      </w:r>
      <w:r>
        <w:t>СУУТП</w:t>
      </w:r>
      <w:r w:rsidRPr="00AC4DA1">
        <w:t xml:space="preserve"> управлени</w:t>
      </w:r>
      <w:r>
        <w:t>я</w:t>
      </w:r>
      <w:r w:rsidRPr="00AC4DA1">
        <w:t xml:space="preserve"> всеми </w:t>
      </w:r>
      <w:r>
        <w:t>серверами</w:t>
      </w:r>
      <w:r w:rsidRPr="00AC4DA1">
        <w:t xml:space="preserve">, входящими в состав </w:t>
      </w:r>
      <w:r>
        <w:t>СУУТП</w:t>
      </w:r>
      <w:r w:rsidRPr="00AC4DA1">
        <w:t>, с целью проведения обслуживания системы и сервисных работ</w:t>
      </w:r>
      <w:r>
        <w:t xml:space="preserve"> все оборудование СУУТП должно быть объединено в существующую </w:t>
      </w:r>
      <w:r w:rsidRPr="00E232D9">
        <w:t>KMP</w:t>
      </w:r>
      <w:r w:rsidRPr="00AC4DA1">
        <w:t xml:space="preserve"> </w:t>
      </w:r>
      <w:r w:rsidRPr="00E232D9">
        <w:t>IP</w:t>
      </w:r>
      <w:r w:rsidRPr="00AC4DA1">
        <w:t xml:space="preserve"> </w:t>
      </w:r>
      <w:r>
        <w:t xml:space="preserve">сеть посредством </w:t>
      </w:r>
      <w:r w:rsidRPr="00E232D9">
        <w:t>KVM</w:t>
      </w:r>
      <w:r w:rsidRPr="00AC4DA1">
        <w:t>-</w:t>
      </w:r>
      <w:r>
        <w:t xml:space="preserve">передатчиков, подключенных к серверам и </w:t>
      </w:r>
      <w:r w:rsidRPr="00E232D9">
        <w:t>KVM</w:t>
      </w:r>
      <w:r>
        <w:t xml:space="preserve">-приемникам, подключенных к АРМ инженера СУУТП и к </w:t>
      </w:r>
      <w:r w:rsidRPr="00E232D9">
        <w:t>KVM</w:t>
      </w:r>
      <w:r w:rsidRPr="00DA5ADE">
        <w:t>-</w:t>
      </w:r>
      <w:r>
        <w:t>консоли, установленной в шкафу СУУТП.</w:t>
      </w:r>
    </w:p>
    <w:p w14:paraId="0F1DCC9C" w14:textId="31E0BF20" w:rsidR="006028CD" w:rsidRDefault="00A30809">
      <w:pPr>
        <w:pStyle w:val="af4"/>
      </w:pPr>
      <w:r>
        <w:t xml:space="preserve">Предварительно выбранные порты коммутаторов и </w:t>
      </w:r>
      <w:r w:rsidRPr="00E232D9">
        <w:t>IP</w:t>
      </w:r>
      <w:r w:rsidRPr="00231F50">
        <w:t xml:space="preserve"> </w:t>
      </w:r>
      <w:r>
        <w:t xml:space="preserve">адреса оборудования СУУТП представлены в </w:t>
      </w:r>
      <w:r>
        <w:fldChar w:fldCharType="begin"/>
      </w:r>
      <w:r>
        <w:instrText xml:space="preserve"> REF _Ref121171863 \h  \* MERGEFORMAT </w:instrText>
      </w:r>
      <w:r>
        <w:fldChar w:fldCharType="separate"/>
      </w:r>
      <w:ins w:id="5240" w:author="Степан Гусев" w:date="2023-07-24T15:02:00Z">
        <w:r w:rsidR="006028CD">
          <w:t>Таблица 5.22</w:t>
        </w:r>
      </w:ins>
      <w:del w:id="5241" w:author="Степан Гусев" w:date="2023-07-24T15:02:00Z">
        <w:r w:rsidR="00FA1295" w:rsidDel="006028CD">
          <w:delText>Таблиц</w:delText>
        </w:r>
        <w:r w:rsidR="00593782" w:rsidDel="006028CD">
          <w:delText>е</w:delText>
        </w:r>
        <w:r w:rsidR="00FA1295" w:rsidDel="006028CD">
          <w:delText xml:space="preserve"> 5.22</w:delText>
        </w:r>
      </w:del>
      <w:r>
        <w:fldChar w:fldCharType="end"/>
      </w:r>
      <w:r>
        <w:t>.</w:t>
      </w:r>
    </w:p>
    <w:p w14:paraId="731D5BAE" w14:textId="6A470929" w:rsidR="00A30809" w:rsidRDefault="00A30809" w:rsidP="0050271C">
      <w:pPr>
        <w:pStyle w:val="af4"/>
        <w:ind w:firstLine="0"/>
      </w:pPr>
      <w:bookmarkStart w:id="5242" w:name="_Ref121171863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22</w:t>
      </w:r>
      <w:r w:rsidR="00B63BAB">
        <w:rPr>
          <w:noProof/>
        </w:rPr>
        <w:fldChar w:fldCharType="end"/>
      </w:r>
      <w:bookmarkEnd w:id="5242"/>
      <w:r w:rsidRPr="005E5E38">
        <w:t xml:space="preserve"> Точки подключения оборудования СУУТП к сети KVM IP</w:t>
      </w:r>
    </w:p>
    <w:tbl>
      <w:tblPr>
        <w:tblStyle w:val="aff6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774"/>
        <w:gridCol w:w="2065"/>
        <w:gridCol w:w="1774"/>
        <w:gridCol w:w="1009"/>
        <w:gridCol w:w="1947"/>
        <w:gridCol w:w="1342"/>
      </w:tblGrid>
      <w:tr w:rsidR="00A30809" w:rsidRPr="0049240C" w14:paraId="12224BAA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48531A5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lastRenderedPageBreak/>
              <w:t>Оборудование</w:t>
            </w:r>
          </w:p>
        </w:tc>
        <w:tc>
          <w:tcPr>
            <w:tcW w:w="1937" w:type="pct"/>
            <w:gridSpan w:val="2"/>
            <w:vAlign w:val="center"/>
          </w:tcPr>
          <w:p w14:paraId="37259C3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Устройство KVM</w:t>
            </w:r>
          </w:p>
        </w:tc>
        <w:tc>
          <w:tcPr>
            <w:tcW w:w="2168" w:type="pct"/>
            <w:gridSpan w:val="3"/>
            <w:vAlign w:val="center"/>
          </w:tcPr>
          <w:p w14:paraId="38E707C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Коммутатор KVM</w:t>
            </w:r>
          </w:p>
        </w:tc>
      </w:tr>
      <w:tr w:rsidR="00A30809" w:rsidRPr="0049240C" w14:paraId="2DD28FE3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48BD819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</w:p>
        </w:tc>
        <w:tc>
          <w:tcPr>
            <w:tcW w:w="1042" w:type="pct"/>
            <w:vAlign w:val="center"/>
          </w:tcPr>
          <w:p w14:paraId="2921469D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Тип</w:t>
            </w:r>
          </w:p>
        </w:tc>
        <w:tc>
          <w:tcPr>
            <w:tcW w:w="895" w:type="pct"/>
            <w:vAlign w:val="center"/>
          </w:tcPr>
          <w:p w14:paraId="7C9EB6D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IP</w:t>
            </w:r>
          </w:p>
        </w:tc>
        <w:tc>
          <w:tcPr>
            <w:tcW w:w="509" w:type="pct"/>
            <w:vAlign w:val="center"/>
          </w:tcPr>
          <w:p w14:paraId="6FD8828F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Порт</w:t>
            </w:r>
          </w:p>
        </w:tc>
        <w:tc>
          <w:tcPr>
            <w:tcW w:w="982" w:type="pct"/>
            <w:vAlign w:val="center"/>
          </w:tcPr>
          <w:p w14:paraId="601593E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Коммутатор</w:t>
            </w:r>
          </w:p>
        </w:tc>
        <w:tc>
          <w:tcPr>
            <w:tcW w:w="677" w:type="pct"/>
            <w:vAlign w:val="center"/>
          </w:tcPr>
          <w:p w14:paraId="36D894D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Шкаф</w:t>
            </w:r>
          </w:p>
        </w:tc>
      </w:tr>
      <w:tr w:rsidR="00A30809" w14:paraId="35850368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01E6CF82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АРМ инженера</w:t>
            </w:r>
          </w:p>
        </w:tc>
        <w:tc>
          <w:tcPr>
            <w:tcW w:w="1042" w:type="pct"/>
            <w:vMerge w:val="restart"/>
            <w:vAlign w:val="center"/>
          </w:tcPr>
          <w:p w14:paraId="0EB3721D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приемник</w:t>
            </w:r>
          </w:p>
        </w:tc>
        <w:tc>
          <w:tcPr>
            <w:tcW w:w="895" w:type="pct"/>
            <w:vMerge w:val="restart"/>
            <w:vAlign w:val="center"/>
          </w:tcPr>
          <w:p w14:paraId="152D8BBF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192.168.10.56</w:t>
            </w:r>
          </w:p>
        </w:tc>
        <w:tc>
          <w:tcPr>
            <w:tcW w:w="509" w:type="pct"/>
            <w:vAlign w:val="center"/>
          </w:tcPr>
          <w:p w14:paraId="0F56D44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21</w:t>
            </w:r>
          </w:p>
        </w:tc>
        <w:tc>
          <w:tcPr>
            <w:tcW w:w="982" w:type="pct"/>
            <w:vAlign w:val="center"/>
          </w:tcPr>
          <w:p w14:paraId="1119D8D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0420-SW-KVM1.2</w:t>
            </w:r>
          </w:p>
        </w:tc>
        <w:tc>
          <w:tcPr>
            <w:tcW w:w="677" w:type="pct"/>
            <w:vAlign w:val="center"/>
          </w:tcPr>
          <w:p w14:paraId="279FB8E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35</w:t>
            </w:r>
          </w:p>
        </w:tc>
      </w:tr>
      <w:tr w:rsidR="00A30809" w14:paraId="0D1745AE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4AE07AEE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20D8E79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3C3A1BC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1C48351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21</w:t>
            </w:r>
          </w:p>
        </w:tc>
        <w:tc>
          <w:tcPr>
            <w:tcW w:w="982" w:type="pct"/>
            <w:vAlign w:val="center"/>
          </w:tcPr>
          <w:p w14:paraId="1928F1F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0420-SW-KVM2.2</w:t>
            </w:r>
          </w:p>
        </w:tc>
        <w:tc>
          <w:tcPr>
            <w:tcW w:w="677" w:type="pct"/>
            <w:vAlign w:val="center"/>
          </w:tcPr>
          <w:p w14:paraId="52D694C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35</w:t>
            </w:r>
          </w:p>
        </w:tc>
      </w:tr>
      <w:tr w:rsidR="00A30809" w14:paraId="00E4FD0B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50D8E972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 OPC</w:t>
            </w:r>
          </w:p>
        </w:tc>
        <w:tc>
          <w:tcPr>
            <w:tcW w:w="1042" w:type="pct"/>
            <w:vMerge w:val="restart"/>
            <w:vAlign w:val="center"/>
          </w:tcPr>
          <w:p w14:paraId="2C808DF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передатчик</w:t>
            </w:r>
          </w:p>
        </w:tc>
        <w:tc>
          <w:tcPr>
            <w:tcW w:w="895" w:type="pct"/>
            <w:vMerge w:val="restart"/>
            <w:vAlign w:val="center"/>
          </w:tcPr>
          <w:p w14:paraId="5AD2DE2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192.168.10.25</w:t>
            </w:r>
          </w:p>
        </w:tc>
        <w:tc>
          <w:tcPr>
            <w:tcW w:w="509" w:type="pct"/>
            <w:vAlign w:val="center"/>
          </w:tcPr>
          <w:p w14:paraId="66A1321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22</w:t>
            </w:r>
          </w:p>
        </w:tc>
        <w:tc>
          <w:tcPr>
            <w:tcW w:w="982" w:type="pct"/>
            <w:vAlign w:val="center"/>
          </w:tcPr>
          <w:p w14:paraId="510B97D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0420-SW-KVM1.2</w:t>
            </w:r>
          </w:p>
        </w:tc>
        <w:tc>
          <w:tcPr>
            <w:tcW w:w="677" w:type="pct"/>
            <w:vAlign w:val="center"/>
          </w:tcPr>
          <w:p w14:paraId="44CCD3C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35</w:t>
            </w:r>
          </w:p>
        </w:tc>
      </w:tr>
      <w:tr w:rsidR="00A30809" w14:paraId="4BCDEB60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6BCC459E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1697A83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531C7DD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0713E49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22</w:t>
            </w:r>
          </w:p>
        </w:tc>
        <w:tc>
          <w:tcPr>
            <w:tcW w:w="982" w:type="pct"/>
            <w:vAlign w:val="center"/>
          </w:tcPr>
          <w:p w14:paraId="21344B2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0420-SW-KVM2.2</w:t>
            </w:r>
          </w:p>
        </w:tc>
        <w:tc>
          <w:tcPr>
            <w:tcW w:w="677" w:type="pct"/>
            <w:vAlign w:val="center"/>
          </w:tcPr>
          <w:p w14:paraId="6E33945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35</w:t>
            </w:r>
          </w:p>
        </w:tc>
      </w:tr>
      <w:tr w:rsidR="00A30809" w14:paraId="59F362EC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35CB96C5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 СУУТП</w:t>
            </w:r>
          </w:p>
        </w:tc>
        <w:tc>
          <w:tcPr>
            <w:tcW w:w="1042" w:type="pct"/>
            <w:vMerge w:val="restart"/>
            <w:vAlign w:val="center"/>
          </w:tcPr>
          <w:p w14:paraId="5E63D5B0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передатчик</w:t>
            </w:r>
          </w:p>
        </w:tc>
        <w:tc>
          <w:tcPr>
            <w:tcW w:w="895" w:type="pct"/>
            <w:vMerge w:val="restart"/>
            <w:vAlign w:val="center"/>
          </w:tcPr>
          <w:p w14:paraId="37099DC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192.168.10.26</w:t>
            </w:r>
          </w:p>
        </w:tc>
        <w:tc>
          <w:tcPr>
            <w:tcW w:w="509" w:type="pct"/>
            <w:vAlign w:val="center"/>
          </w:tcPr>
          <w:p w14:paraId="06F690C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21</w:t>
            </w:r>
          </w:p>
        </w:tc>
        <w:tc>
          <w:tcPr>
            <w:tcW w:w="982" w:type="pct"/>
            <w:vAlign w:val="center"/>
          </w:tcPr>
          <w:p w14:paraId="3C1D89BF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0420-SW-KVM1.1</w:t>
            </w:r>
          </w:p>
        </w:tc>
        <w:tc>
          <w:tcPr>
            <w:tcW w:w="677" w:type="pct"/>
            <w:vAlign w:val="center"/>
          </w:tcPr>
          <w:p w14:paraId="543A419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34</w:t>
            </w:r>
          </w:p>
        </w:tc>
      </w:tr>
      <w:tr w:rsidR="00A30809" w14:paraId="7BAB3BCD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6926D77E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1225DBD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51704DA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5C5FEB7D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21</w:t>
            </w:r>
          </w:p>
        </w:tc>
        <w:tc>
          <w:tcPr>
            <w:tcW w:w="982" w:type="pct"/>
            <w:vAlign w:val="center"/>
          </w:tcPr>
          <w:p w14:paraId="66DA02D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0420-SW-KVM2.1</w:t>
            </w:r>
          </w:p>
        </w:tc>
        <w:tc>
          <w:tcPr>
            <w:tcW w:w="677" w:type="pct"/>
            <w:vAlign w:val="center"/>
          </w:tcPr>
          <w:p w14:paraId="54AC93B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34</w:t>
            </w:r>
          </w:p>
        </w:tc>
      </w:tr>
      <w:tr w:rsidR="00A30809" w14:paraId="6110C31B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73221863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 МПА</w:t>
            </w:r>
          </w:p>
        </w:tc>
        <w:tc>
          <w:tcPr>
            <w:tcW w:w="1042" w:type="pct"/>
            <w:vMerge w:val="restart"/>
            <w:vAlign w:val="center"/>
          </w:tcPr>
          <w:p w14:paraId="7E0E83F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передатчик</w:t>
            </w:r>
          </w:p>
        </w:tc>
        <w:tc>
          <w:tcPr>
            <w:tcW w:w="895" w:type="pct"/>
            <w:vMerge w:val="restart"/>
            <w:vAlign w:val="center"/>
          </w:tcPr>
          <w:p w14:paraId="0DE9EAF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192.168.10.27</w:t>
            </w:r>
          </w:p>
        </w:tc>
        <w:tc>
          <w:tcPr>
            <w:tcW w:w="509" w:type="pct"/>
            <w:vAlign w:val="center"/>
          </w:tcPr>
          <w:p w14:paraId="61E78A7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22</w:t>
            </w:r>
          </w:p>
        </w:tc>
        <w:tc>
          <w:tcPr>
            <w:tcW w:w="982" w:type="pct"/>
            <w:vAlign w:val="center"/>
          </w:tcPr>
          <w:p w14:paraId="0AB748A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0420-SW-KVM1.1</w:t>
            </w:r>
          </w:p>
        </w:tc>
        <w:tc>
          <w:tcPr>
            <w:tcW w:w="677" w:type="pct"/>
            <w:vAlign w:val="center"/>
          </w:tcPr>
          <w:p w14:paraId="3469FCB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34</w:t>
            </w:r>
          </w:p>
        </w:tc>
      </w:tr>
      <w:tr w:rsidR="00A30809" w14:paraId="46CA9CE4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5B19DFB6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0AA8417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73E3CE0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056439B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22</w:t>
            </w:r>
          </w:p>
        </w:tc>
        <w:tc>
          <w:tcPr>
            <w:tcW w:w="982" w:type="pct"/>
            <w:vAlign w:val="center"/>
          </w:tcPr>
          <w:p w14:paraId="7107D4E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0420-SW-KVM2.1</w:t>
            </w:r>
          </w:p>
        </w:tc>
        <w:tc>
          <w:tcPr>
            <w:tcW w:w="677" w:type="pct"/>
            <w:vAlign w:val="center"/>
          </w:tcPr>
          <w:p w14:paraId="547FD2E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34</w:t>
            </w:r>
          </w:p>
        </w:tc>
      </w:tr>
      <w:tr w:rsidR="00A30809" w14:paraId="6B3C9A27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65F1C0C6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KVM-консоль</w:t>
            </w:r>
          </w:p>
        </w:tc>
        <w:tc>
          <w:tcPr>
            <w:tcW w:w="1042" w:type="pct"/>
            <w:vMerge w:val="restart"/>
            <w:vAlign w:val="center"/>
          </w:tcPr>
          <w:p w14:paraId="067D65F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приемник</w:t>
            </w:r>
          </w:p>
        </w:tc>
        <w:tc>
          <w:tcPr>
            <w:tcW w:w="895" w:type="pct"/>
            <w:vMerge w:val="restart"/>
            <w:vAlign w:val="center"/>
          </w:tcPr>
          <w:p w14:paraId="13BE70A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192.168.10.55</w:t>
            </w:r>
          </w:p>
        </w:tc>
        <w:tc>
          <w:tcPr>
            <w:tcW w:w="509" w:type="pct"/>
            <w:vAlign w:val="center"/>
          </w:tcPr>
          <w:p w14:paraId="0BF3A28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23</w:t>
            </w:r>
          </w:p>
        </w:tc>
        <w:tc>
          <w:tcPr>
            <w:tcW w:w="982" w:type="pct"/>
            <w:vAlign w:val="center"/>
          </w:tcPr>
          <w:p w14:paraId="1CAF37A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0420-SW-KVM1.1</w:t>
            </w:r>
          </w:p>
        </w:tc>
        <w:tc>
          <w:tcPr>
            <w:tcW w:w="677" w:type="pct"/>
            <w:vAlign w:val="center"/>
          </w:tcPr>
          <w:p w14:paraId="08F6483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34</w:t>
            </w:r>
          </w:p>
        </w:tc>
      </w:tr>
      <w:tr w:rsidR="00A30809" w14:paraId="17ABFD8F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0EF2AAE7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0E93269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3E3BBA4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14653C30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23</w:t>
            </w:r>
          </w:p>
        </w:tc>
        <w:tc>
          <w:tcPr>
            <w:tcW w:w="982" w:type="pct"/>
            <w:vAlign w:val="center"/>
          </w:tcPr>
          <w:p w14:paraId="0AC2B87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0420-SW-KVM2.1</w:t>
            </w:r>
          </w:p>
        </w:tc>
        <w:tc>
          <w:tcPr>
            <w:tcW w:w="677" w:type="pct"/>
            <w:vAlign w:val="center"/>
          </w:tcPr>
          <w:p w14:paraId="6B2C259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34</w:t>
            </w:r>
          </w:p>
        </w:tc>
      </w:tr>
    </w:tbl>
    <w:p w14:paraId="5D4DF838" w14:textId="77777777" w:rsidR="008A4143" w:rsidRDefault="008A4143" w:rsidP="00E232D9">
      <w:pPr>
        <w:pStyle w:val="af4"/>
      </w:pPr>
      <w:bookmarkStart w:id="5243" w:name="_Toc126311789"/>
    </w:p>
    <w:p w14:paraId="3C2B24CD" w14:textId="03543B7B" w:rsidR="00A30809" w:rsidRPr="00D43404" w:rsidDel="00055270" w:rsidRDefault="00A30809">
      <w:pPr>
        <w:pStyle w:val="21"/>
        <w:rPr>
          <w:del w:id="5244" w:author="Степан Гусев" w:date="2023-07-24T14:48:00Z"/>
        </w:rPr>
        <w:pPrChange w:id="5245" w:author="Степан Гусев" w:date="2023-07-24T14:48:00Z">
          <w:pPr>
            <w:pStyle w:val="af4"/>
          </w:pPr>
        </w:pPrChange>
      </w:pPr>
      <w:del w:id="5246" w:author="Степан Гусев" w:date="2023-07-24T14:48:00Z">
        <w:r w:rsidRPr="00D43404" w:rsidDel="00055270">
          <w:delText>Организация связи СУУТП и РСУ</w:delText>
        </w:r>
        <w:bookmarkEnd w:id="5243"/>
      </w:del>
    </w:p>
    <w:p w14:paraId="5E2F9BBF" w14:textId="7A2755FD" w:rsidR="00A30809" w:rsidDel="00055270" w:rsidRDefault="00A30809">
      <w:pPr>
        <w:pStyle w:val="21"/>
        <w:rPr>
          <w:del w:id="5247" w:author="Степан Гусев" w:date="2023-07-24T14:48:00Z"/>
        </w:rPr>
        <w:pPrChange w:id="5248" w:author="Степан Гусев" w:date="2023-07-24T14:48:00Z">
          <w:pPr>
            <w:pStyle w:val="af4"/>
          </w:pPr>
        </w:pPrChange>
      </w:pPr>
      <w:del w:id="5249" w:author="Степан Гусев" w:date="2023-07-24T14:48:00Z">
        <w:r w:rsidDel="00055270">
          <w:delText>Необходимо выполнить работы по реализации программных модулей (далее «Модули») интеграции на стороне РСУ CENTUM VP. Модули должны обеспечивать взаимодействие приложений контроллеров и виртуальных анализаторов СУУТП, а также процедур МПА с РСУ.</w:delText>
        </w:r>
      </w:del>
    </w:p>
    <w:p w14:paraId="6376CEF8" w14:textId="6987425A" w:rsidR="00A30809" w:rsidDel="00055270" w:rsidRDefault="00A30809">
      <w:pPr>
        <w:pStyle w:val="21"/>
        <w:rPr>
          <w:del w:id="5250" w:author="Степан Гусев" w:date="2023-07-24T14:48:00Z"/>
        </w:rPr>
        <w:pPrChange w:id="5251" w:author="Степан Гусев" w:date="2023-07-24T14:48:00Z">
          <w:pPr>
            <w:pStyle w:val="af4"/>
          </w:pPr>
        </w:pPrChange>
      </w:pPr>
      <w:del w:id="5252" w:author="Степан Гусев" w:date="2023-07-24T14:48:00Z">
        <w:r w:rsidDel="00055270">
          <w:delText>В функции модулей входит:</w:delText>
        </w:r>
      </w:del>
    </w:p>
    <w:p w14:paraId="5FEEDF1A" w14:textId="531575EA" w:rsidR="00A30809" w:rsidDel="00055270" w:rsidRDefault="00A30809">
      <w:pPr>
        <w:pStyle w:val="21"/>
        <w:rPr>
          <w:del w:id="5253" w:author="Степан Гусев" w:date="2023-07-24T14:48:00Z"/>
        </w:rPr>
        <w:pPrChange w:id="5254" w:author="Степан Гусев" w:date="2023-07-24T14:48:00Z">
          <w:pPr>
            <w:pStyle w:val="af4"/>
          </w:pPr>
        </w:pPrChange>
      </w:pPr>
      <w:del w:id="5255" w:author="Степан Гусев" w:date="2023-07-24T14:48:00Z">
        <w:r w:rsidDel="00055270">
          <w:delText xml:space="preserve">- корректный обмен информации между ОРС-сервером РСУ CENTUM VP и серверами СУУТП, МПА (сеть VLAN); </w:delText>
        </w:r>
      </w:del>
    </w:p>
    <w:p w14:paraId="69F1CE92" w14:textId="12D53658" w:rsidR="00A30809" w:rsidDel="00055270" w:rsidRDefault="00A30809">
      <w:pPr>
        <w:pStyle w:val="21"/>
        <w:rPr>
          <w:del w:id="5256" w:author="Степан Гусев" w:date="2023-07-24T14:48:00Z"/>
        </w:rPr>
        <w:pPrChange w:id="5257" w:author="Степан Гусев" w:date="2023-07-24T14:48:00Z">
          <w:pPr>
            <w:pStyle w:val="af4"/>
          </w:pPr>
        </w:pPrChange>
      </w:pPr>
      <w:del w:id="5258" w:author="Степан Гусев" w:date="2023-07-24T14:48:00Z">
        <w:r w:rsidDel="00055270">
          <w:delText xml:space="preserve">- отслеживание связи между серверами, визуализация работы приложений СУУТП на рабочих местах оперативного персонала; </w:delText>
        </w:r>
      </w:del>
    </w:p>
    <w:p w14:paraId="7C8EA6FB" w14:textId="45DED6B5" w:rsidR="00A30809" w:rsidDel="00055270" w:rsidRDefault="00A30809">
      <w:pPr>
        <w:pStyle w:val="21"/>
        <w:rPr>
          <w:del w:id="5259" w:author="Степан Гусев" w:date="2023-07-24T14:48:00Z"/>
        </w:rPr>
        <w:pPrChange w:id="5260" w:author="Степан Гусев" w:date="2023-07-24T14:48:00Z">
          <w:pPr>
            <w:pStyle w:val="af4"/>
          </w:pPr>
        </w:pPrChange>
      </w:pPr>
      <w:del w:id="5261" w:author="Степан Гусев" w:date="2023-07-24T14:48:00Z">
        <w:r w:rsidDel="00055270">
          <w:delText>- обеспечение безопасного совместного функционирования ПО РСУ с СУУТП.</w:delText>
        </w:r>
      </w:del>
    </w:p>
    <w:p w14:paraId="07A8D343" w14:textId="7640576E" w:rsidR="00A30809" w:rsidDel="00055270" w:rsidRDefault="00A30809">
      <w:pPr>
        <w:pStyle w:val="21"/>
        <w:rPr>
          <w:del w:id="5262" w:author="Степан Гусев" w:date="2023-07-24T14:48:00Z"/>
        </w:rPr>
        <w:pPrChange w:id="5263" w:author="Степан Гусев" w:date="2023-07-24T14:48:00Z">
          <w:pPr>
            <w:pStyle w:val="af4"/>
          </w:pPr>
        </w:pPrChange>
      </w:pPr>
      <w:del w:id="5264" w:author="Степан Гусев" w:date="2023-07-24T14:48:00Z">
        <w:r w:rsidRPr="00CE6041" w:rsidDel="00055270">
          <w:delText xml:space="preserve">На </w:delText>
        </w:r>
        <w:r w:rsidDel="00055270">
          <w:rPr>
            <w:b w:val="0"/>
          </w:rPr>
          <w:fldChar w:fldCharType="begin"/>
        </w:r>
        <w:r w:rsidDel="00055270">
          <w:delInstrText xml:space="preserve"> REF _Ref122072230 \h  \* MERGEFORMAT </w:delInstrText>
        </w:r>
        <w:r w:rsidDel="00055270">
          <w:rPr>
            <w:b w:val="0"/>
          </w:rPr>
        </w:r>
        <w:r w:rsidDel="00055270">
          <w:rPr>
            <w:b w:val="0"/>
          </w:rPr>
          <w:fldChar w:fldCharType="separate"/>
        </w:r>
        <w:r w:rsidR="00FA1295" w:rsidDel="00055270">
          <w:delText>Рисун</w:delText>
        </w:r>
        <w:r w:rsidR="003C7B3B" w:rsidDel="00055270">
          <w:delText>ке</w:delText>
        </w:r>
        <w:r w:rsidR="00FA1295" w:rsidDel="00055270">
          <w:delText xml:space="preserve"> 5.7</w:delText>
        </w:r>
        <w:r w:rsidDel="00055270">
          <w:rPr>
            <w:b w:val="0"/>
          </w:rPr>
          <w:fldChar w:fldCharType="end"/>
        </w:r>
        <w:r w:rsidRPr="00CE6041" w:rsidDel="00055270">
          <w:delText xml:space="preserve"> приведена схема сетевой структуры обмена данных между СУУТП и РСУ.</w:delText>
        </w:r>
      </w:del>
    </w:p>
    <w:p w14:paraId="72BD705A" w14:textId="5841C234" w:rsidR="00A30809" w:rsidDel="00055270" w:rsidRDefault="00A30809">
      <w:pPr>
        <w:pStyle w:val="21"/>
        <w:rPr>
          <w:del w:id="5265" w:author="Степан Гусев" w:date="2023-07-24T14:48:00Z"/>
        </w:rPr>
        <w:pPrChange w:id="5266" w:author="Степан Гусев" w:date="2023-07-24T14:48:00Z">
          <w:pPr>
            <w:pStyle w:val="afffff8"/>
          </w:pPr>
        </w:pPrChange>
      </w:pPr>
      <w:del w:id="5267" w:author="Степан Гусев" w:date="2023-07-24T14:48:00Z">
        <w:r w:rsidDel="00055270">
          <w:rPr>
            <w:b w:val="0"/>
            <w:noProof/>
          </w:rPr>
          <w:drawing>
            <wp:inline distT="0" distB="0" distL="0" distR="0" wp14:anchorId="1B46420A" wp14:editId="20CB0606">
              <wp:extent cx="6299835" cy="5906770"/>
              <wp:effectExtent l="0" t="0" r="5715" b="0"/>
              <wp:docPr id="10" name="Рисунок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/>
                      <pic:cNvPicPr>
                        <a:picLocks noChangeAspect="1" noChangeArrowheads="1"/>
                      </pic:cNvPicPr>
                    </pic:nvPicPr>
                    <pic:blipFill>
                      <a:blip r:embed="rId2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299835" cy="5906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88C23AE" w14:textId="028D6D83" w:rsidR="00A30809" w:rsidRPr="00AD0DD3" w:rsidDel="00055270" w:rsidRDefault="00A30809">
      <w:pPr>
        <w:pStyle w:val="21"/>
        <w:rPr>
          <w:del w:id="5268" w:author="Степан Гусев" w:date="2023-07-24T14:48:00Z"/>
        </w:rPr>
        <w:pPrChange w:id="5269" w:author="Степан Гусев" w:date="2023-07-24T14:48:00Z">
          <w:pPr>
            <w:pStyle w:val="af4"/>
          </w:pPr>
        </w:pPrChange>
      </w:pPr>
      <w:bookmarkStart w:id="5270" w:name="_Ref122072230"/>
      <w:del w:id="5271" w:author="Степан Гусев" w:date="2023-07-24T14:48:00Z">
        <w:r w:rsidDel="00055270">
          <w:delText xml:space="preserve">Рисунок </w:delText>
        </w:r>
        <w:r w:rsidR="00B63BAB" w:rsidDel="00055270">
          <w:rPr>
            <w:b w:val="0"/>
          </w:rPr>
          <w:fldChar w:fldCharType="begin"/>
        </w:r>
        <w:r w:rsidR="00B63BAB" w:rsidDel="00055270">
          <w:delInstrText xml:space="preserve"> STYLEREF 1 \s </w:delInstrText>
        </w:r>
        <w:r w:rsidR="00B63BAB" w:rsidDel="00055270">
          <w:rPr>
            <w:b w:val="0"/>
          </w:rPr>
          <w:fldChar w:fldCharType="separate"/>
        </w:r>
        <w:r w:rsidR="00FA1295" w:rsidDel="00055270">
          <w:delText>5</w:delText>
        </w:r>
        <w:r w:rsidR="00B63BAB" w:rsidDel="00055270">
          <w:rPr>
            <w:b w:val="0"/>
          </w:rPr>
          <w:fldChar w:fldCharType="end"/>
        </w:r>
        <w:r w:rsidDel="00055270">
          <w:delText>.</w:delText>
        </w:r>
        <w:r w:rsidR="00B63BAB" w:rsidDel="00055270">
          <w:rPr>
            <w:b w:val="0"/>
          </w:rPr>
          <w:fldChar w:fldCharType="begin"/>
        </w:r>
        <w:r w:rsidR="00B63BAB" w:rsidDel="00055270">
          <w:delInstrText xml:space="preserve"> SEQ Рисунок \* ARABIC \s 1 </w:delInstrText>
        </w:r>
        <w:r w:rsidR="00B63BAB" w:rsidDel="00055270">
          <w:rPr>
            <w:b w:val="0"/>
          </w:rPr>
          <w:fldChar w:fldCharType="separate"/>
        </w:r>
        <w:r w:rsidR="00FA1295" w:rsidDel="00055270">
          <w:delText>7</w:delText>
        </w:r>
        <w:r w:rsidR="00B63BAB" w:rsidDel="00055270">
          <w:rPr>
            <w:b w:val="0"/>
          </w:rPr>
          <w:fldChar w:fldCharType="end"/>
        </w:r>
        <w:bookmarkEnd w:id="5270"/>
        <w:r w:rsidRPr="00AD0DD3" w:rsidDel="00055270">
          <w:delText xml:space="preserve"> Предварительная схема сетевой структуры</w:delText>
        </w:r>
        <w:r w:rsidDel="00055270">
          <w:delText xml:space="preserve"> корп. 0420</w:delText>
        </w:r>
      </w:del>
    </w:p>
    <w:p w14:paraId="0DAAF2BC" w14:textId="06AEDAE3" w:rsidR="003C7B3B" w:rsidDel="00055270" w:rsidRDefault="003C7B3B">
      <w:pPr>
        <w:pStyle w:val="21"/>
        <w:rPr>
          <w:del w:id="5272" w:author="Степан Гусев" w:date="2023-07-24T14:48:00Z"/>
        </w:rPr>
        <w:pPrChange w:id="5273" w:author="Степан Гусев" w:date="2023-07-24T14:48:00Z">
          <w:pPr>
            <w:pStyle w:val="af4"/>
          </w:pPr>
        </w:pPrChange>
      </w:pPr>
    </w:p>
    <w:p w14:paraId="6341B522" w14:textId="5CBA1275" w:rsidR="00A30809" w:rsidDel="00055270" w:rsidRDefault="00A30809">
      <w:pPr>
        <w:pStyle w:val="21"/>
        <w:rPr>
          <w:del w:id="5274" w:author="Степан Гусев" w:date="2023-07-24T14:48:00Z"/>
        </w:rPr>
        <w:pPrChange w:id="5275" w:author="Степан Гусев" w:date="2023-07-24T14:48:00Z">
          <w:pPr>
            <w:pStyle w:val="af4"/>
          </w:pPr>
        </w:pPrChange>
      </w:pPr>
      <w:del w:id="5276" w:author="Степан Гусев" w:date="2023-07-24T14:48:00Z">
        <w:r w:rsidDel="00055270">
          <w:delText>Обмен данными между СУУТП с РСУ должен осуществляться по протоколу OPC. Сетевые настройки и права доступа на ОРС-сервере РСУ должны допускать двусторонний обмен данными (чтение/запись) по OPC-каналам.</w:delText>
        </w:r>
      </w:del>
    </w:p>
    <w:p w14:paraId="6ACEBAE8" w14:textId="41D51E0E" w:rsidR="00A30809" w:rsidDel="00055270" w:rsidRDefault="00A30809">
      <w:pPr>
        <w:pStyle w:val="21"/>
        <w:rPr>
          <w:del w:id="5277" w:author="Степан Гусев" w:date="2023-07-24T14:48:00Z"/>
        </w:rPr>
        <w:pPrChange w:id="5278" w:author="Степан Гусев" w:date="2023-07-24T14:48:00Z">
          <w:pPr>
            <w:pStyle w:val="af4"/>
          </w:pPr>
        </w:pPrChange>
      </w:pPr>
      <w:del w:id="5279" w:author="Степан Гусев" w:date="2023-07-24T14:48:00Z">
        <w:r w:rsidDel="00055270">
          <w:delText>Для ПИД-регуляторов РСУ должно быть обеспечено безударное переключение режимов, и, в частности, AUT (MAN) &lt;-&gt; RCAS (ROUT) приложениями СУУТП.</w:delText>
        </w:r>
      </w:del>
    </w:p>
    <w:p w14:paraId="17E54328" w14:textId="11160CFF" w:rsidR="00A30809" w:rsidDel="00055270" w:rsidRDefault="00A30809">
      <w:pPr>
        <w:pStyle w:val="21"/>
        <w:rPr>
          <w:del w:id="5280" w:author="Степан Гусев" w:date="2023-07-24T14:48:00Z"/>
        </w:rPr>
        <w:pPrChange w:id="5281" w:author="Степан Гусев" w:date="2023-07-24T14:48:00Z">
          <w:pPr>
            <w:pStyle w:val="af4"/>
          </w:pPr>
        </w:pPrChange>
      </w:pPr>
      <w:del w:id="5282" w:author="Степан Гусев" w:date="2023-07-24T14:48:00Z">
        <w:r w:rsidDel="00055270">
          <w:delText>Для контроля и индикации связи между компонентами СУУТП и РСУ на стороне РСУ должен быть реализован алгоритм сторожевого таймера.</w:delText>
        </w:r>
      </w:del>
    </w:p>
    <w:p w14:paraId="46A35248" w14:textId="15FD534D" w:rsidR="003C7B3B" w:rsidDel="00055270" w:rsidRDefault="003C7B3B">
      <w:pPr>
        <w:pStyle w:val="21"/>
        <w:rPr>
          <w:del w:id="5283" w:author="Степан Гусев" w:date="2023-07-24T14:48:00Z"/>
        </w:rPr>
        <w:pPrChange w:id="5284" w:author="Степан Гусев" w:date="2023-07-24T14:48:00Z">
          <w:pPr>
            <w:pStyle w:val="af4"/>
          </w:pPr>
        </w:pPrChange>
      </w:pPr>
    </w:p>
    <w:p w14:paraId="514E0629" w14:textId="0D4465DB" w:rsidR="00A30809" w:rsidDel="00055270" w:rsidRDefault="00A30809">
      <w:pPr>
        <w:pStyle w:val="21"/>
        <w:rPr>
          <w:del w:id="5285" w:author="Степан Гусев" w:date="2023-07-24T14:48:00Z"/>
        </w:rPr>
        <w:pPrChange w:id="5286" w:author="Степан Гусев" w:date="2023-07-24T14:48:00Z">
          <w:pPr>
            <w:pStyle w:val="21"/>
            <w:ind w:left="322"/>
          </w:pPr>
        </w:pPrChange>
      </w:pPr>
      <w:bookmarkStart w:id="5287" w:name="_Toc126311790"/>
      <w:bookmarkStart w:id="5288" w:name="_Toc120169153"/>
      <w:del w:id="5289" w:author="Степан Гусев" w:date="2023-07-24T14:48:00Z">
        <w:r w:rsidRPr="006C6948" w:rsidDel="00055270">
          <w:delText>Интеграционные решения корпуса 1520 (производство бисфенола А)</w:delText>
        </w:r>
        <w:bookmarkEnd w:id="5287"/>
      </w:del>
    </w:p>
    <w:p w14:paraId="394F2850" w14:textId="03572964" w:rsidR="00A30809" w:rsidRPr="00D43404" w:rsidDel="00055270" w:rsidRDefault="00A30809">
      <w:pPr>
        <w:pStyle w:val="21"/>
        <w:rPr>
          <w:del w:id="5290" w:author="Степан Гусев" w:date="2023-07-24T14:48:00Z"/>
        </w:rPr>
        <w:pPrChange w:id="5291" w:author="Степан Гусев" w:date="2023-07-24T14:48:00Z">
          <w:pPr>
            <w:pStyle w:val="af4"/>
          </w:pPr>
        </w:pPrChange>
      </w:pPr>
      <w:bookmarkStart w:id="5292" w:name="_Toc126311791"/>
      <w:del w:id="5293" w:author="Степан Гусев" w:date="2023-07-24T14:48:00Z">
        <w:r w:rsidRPr="00D43404" w:rsidDel="00055270">
          <w:delText>Перечень оборудования</w:delText>
        </w:r>
        <w:bookmarkEnd w:id="5292"/>
      </w:del>
    </w:p>
    <w:p w14:paraId="2CCA619A" w14:textId="01865C83" w:rsidR="00A30809" w:rsidDel="00055270" w:rsidRDefault="00A30809">
      <w:pPr>
        <w:pStyle w:val="21"/>
        <w:rPr>
          <w:del w:id="5294" w:author="Степан Гусев" w:date="2023-07-24T14:48:00Z"/>
        </w:rPr>
        <w:pPrChange w:id="5295" w:author="Степан Гусев" w:date="2023-07-24T14:48:00Z">
          <w:pPr>
            <w:pStyle w:val="af4"/>
          </w:pPr>
        </w:pPrChange>
      </w:pPr>
      <w:del w:id="5296" w:author="Степан Гусев" w:date="2023-07-24T14:48:00Z">
        <w:r w:rsidRPr="00BE4531" w:rsidDel="00055270">
          <w:delText xml:space="preserve">Комплекс технических средств </w:delText>
        </w:r>
        <w:r w:rsidDel="00055270">
          <w:delText>СУУТП</w:delText>
        </w:r>
        <w:r w:rsidRPr="00BE4531" w:rsidDel="00055270">
          <w:delText xml:space="preserve"> должен разрабатываться на базе серийно выпускаемых технических средств, имеющих положительный опыт использования на аналогичных объектах автоматизации.</w:delText>
        </w:r>
      </w:del>
    </w:p>
    <w:p w14:paraId="6B0F10EF" w14:textId="2AF46A42" w:rsidR="00A30809" w:rsidDel="00055270" w:rsidRDefault="00A30809">
      <w:pPr>
        <w:pStyle w:val="21"/>
        <w:rPr>
          <w:del w:id="5297" w:author="Степан Гусев" w:date="2023-07-24T14:48:00Z"/>
        </w:rPr>
        <w:pPrChange w:id="5298" w:author="Степан Гусев" w:date="2023-07-24T14:48:00Z">
          <w:pPr>
            <w:pStyle w:val="af4"/>
          </w:pPr>
        </w:pPrChange>
      </w:pPr>
      <w:del w:id="5299" w:author="Степан Гусев" w:date="2023-07-24T14:48:00Z">
        <w:r w:rsidDel="00055270">
          <w:delText>Комплекс технических средств должен быть достаточен для реализации функций, предусмотренных настоящим документом и в своём составе содержать следующее оборудование:</w:delText>
        </w:r>
      </w:del>
    </w:p>
    <w:p w14:paraId="3C097F4F" w14:textId="0D8E8B37" w:rsidR="00A30809" w:rsidRPr="00031024" w:rsidDel="00055270" w:rsidRDefault="00A30809">
      <w:pPr>
        <w:pStyle w:val="21"/>
        <w:rPr>
          <w:del w:id="5300" w:author="Степан Гусев" w:date="2023-07-24T14:48:00Z"/>
        </w:rPr>
        <w:pPrChange w:id="5301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02" w:author="Степан Гусев" w:date="2023-07-24T14:48:00Z">
        <w:r w:rsidDel="00055270">
          <w:delText>Шкаф серверный СУУТП</w:delText>
        </w:r>
        <w:r w:rsidRPr="00E232D9" w:rsidDel="00055270">
          <w:delText>;</w:delText>
        </w:r>
      </w:del>
    </w:p>
    <w:p w14:paraId="5365D57C" w14:textId="16E01360" w:rsidR="00A30809" w:rsidRPr="00794490" w:rsidDel="00055270" w:rsidRDefault="00A30809">
      <w:pPr>
        <w:pStyle w:val="21"/>
        <w:rPr>
          <w:del w:id="5303" w:author="Степан Гусев" w:date="2023-07-24T14:48:00Z"/>
        </w:rPr>
        <w:pPrChange w:id="5304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05" w:author="Степан Гусев" w:date="2023-07-24T14:48:00Z">
        <w:r w:rsidDel="00055270">
          <w:delText>АРМ инженера СУУТП с двумя мониторами</w:delText>
        </w:r>
        <w:r w:rsidRPr="00794490" w:rsidDel="00055270">
          <w:delText>;</w:delText>
        </w:r>
      </w:del>
    </w:p>
    <w:p w14:paraId="04BBE372" w14:textId="0D539DB4" w:rsidR="00A30809" w:rsidDel="00055270" w:rsidRDefault="00A30809">
      <w:pPr>
        <w:pStyle w:val="21"/>
        <w:rPr>
          <w:del w:id="5306" w:author="Степан Гусев" w:date="2023-07-24T14:48:00Z"/>
        </w:rPr>
        <w:pPrChange w:id="5307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08" w:author="Степан Гусев" w:date="2023-07-24T14:48:00Z">
        <w:r w:rsidDel="00055270">
          <w:delText>СУУТП функционально будет выполнена на отдельных устройствах</w:delText>
        </w:r>
        <w:r w:rsidRPr="00334D91" w:rsidDel="00055270">
          <w:delText>:</w:delText>
        </w:r>
      </w:del>
    </w:p>
    <w:p w14:paraId="37114762" w14:textId="31D6EA00" w:rsidR="00A30809" w:rsidDel="00055270" w:rsidRDefault="00A30809">
      <w:pPr>
        <w:pStyle w:val="21"/>
        <w:rPr>
          <w:del w:id="5309" w:author="Степан Гусев" w:date="2023-07-24T14:48:00Z"/>
        </w:rPr>
        <w:pPrChange w:id="5310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11" w:author="Степан Гусев" w:date="2023-07-24T14:48:00Z">
        <w:r w:rsidDel="00055270">
          <w:delText>Серверы СУУТП;</w:delText>
        </w:r>
      </w:del>
    </w:p>
    <w:p w14:paraId="2CEC5292" w14:textId="391D7DD2" w:rsidR="00A30809" w:rsidDel="00055270" w:rsidRDefault="00A30809">
      <w:pPr>
        <w:pStyle w:val="21"/>
        <w:rPr>
          <w:del w:id="5312" w:author="Степан Гусев" w:date="2023-07-24T14:48:00Z"/>
        </w:rPr>
        <w:pPrChange w:id="5313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14" w:author="Степан Гусев" w:date="2023-07-24T14:48:00Z">
        <w:r w:rsidDel="00055270">
          <w:delText>Серверы МПА;</w:delText>
        </w:r>
      </w:del>
    </w:p>
    <w:p w14:paraId="012867F6" w14:textId="6FCD46E4" w:rsidR="00A30809" w:rsidDel="00055270" w:rsidRDefault="00A30809">
      <w:pPr>
        <w:pStyle w:val="21"/>
        <w:rPr>
          <w:del w:id="5315" w:author="Степан Гусев" w:date="2023-07-24T14:48:00Z"/>
        </w:rPr>
        <w:pPrChange w:id="5316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17" w:author="Степан Гусев" w:date="2023-07-24T14:48:00Z">
        <w:r w:rsidDel="00055270">
          <w:delText>Серверы OPC.</w:delText>
        </w:r>
      </w:del>
    </w:p>
    <w:p w14:paraId="0628EF55" w14:textId="56656C86" w:rsidR="00A30809" w:rsidDel="00055270" w:rsidRDefault="00A30809">
      <w:pPr>
        <w:pStyle w:val="21"/>
        <w:rPr>
          <w:del w:id="5318" w:author="Степан Гусев" w:date="2023-07-24T14:48:00Z"/>
        </w:rPr>
        <w:pPrChange w:id="5319" w:author="Степан Гусев" w:date="2023-07-24T14:48:00Z">
          <w:pPr>
            <w:pStyle w:val="af4"/>
          </w:pPr>
        </w:pPrChange>
      </w:pPr>
      <w:del w:id="5320" w:author="Степан Гусев" w:date="2023-07-24T14:48:00Z">
        <w:r w:rsidDel="00055270">
          <w:delText xml:space="preserve">АРМ инженера СУУТП </w:delText>
        </w:r>
        <w:r w:rsidRPr="00B90A69" w:rsidDel="00055270">
          <w:delText>долж</w:delText>
        </w:r>
        <w:r w:rsidDel="00055270">
          <w:delText>но включать в себя, как минимум, следующее оборудование:</w:delText>
        </w:r>
      </w:del>
    </w:p>
    <w:p w14:paraId="6B7254BD" w14:textId="493CCDDE" w:rsidR="00A30809" w:rsidRPr="00C30937" w:rsidDel="00055270" w:rsidRDefault="00A30809">
      <w:pPr>
        <w:pStyle w:val="21"/>
        <w:rPr>
          <w:del w:id="5321" w:author="Степан Гусев" w:date="2023-07-24T14:48:00Z"/>
        </w:rPr>
        <w:pPrChange w:id="5322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23" w:author="Степан Гусев" w:date="2023-07-24T14:48:00Z">
        <w:r w:rsidRPr="006D6DCC" w:rsidDel="00055270">
          <w:delText xml:space="preserve">напольный конструктив (пульт) для размещения оборудования </w:delText>
        </w:r>
        <w:r w:rsidDel="00055270">
          <w:delText xml:space="preserve">габаритными </w:delText>
        </w:r>
        <w:r w:rsidRPr="00B94651" w:rsidDel="00055270">
          <w:delText xml:space="preserve">размерами </w:delText>
        </w:r>
        <w:r w:rsidDel="00055270">
          <w:delText>9</w:delText>
        </w:r>
        <w:r w:rsidRPr="00375E8D" w:rsidDel="00055270">
          <w:delText>00</w:delText>
        </w:r>
        <w:r w:rsidDel="00055270">
          <w:delText> </w:delText>
        </w:r>
        <w:r w:rsidRPr="00375E8D" w:rsidDel="00055270">
          <w:delText>(Ш) × 1</w:delText>
        </w:r>
        <w:r w:rsidDel="00055270">
          <w:delText>1</w:delText>
        </w:r>
        <w:r w:rsidRPr="00375E8D" w:rsidDel="00055270">
          <w:delText>00</w:delText>
        </w:r>
        <w:r w:rsidDel="00055270">
          <w:delText> </w:delText>
        </w:r>
        <w:r w:rsidRPr="00375E8D" w:rsidDel="00055270">
          <w:delText xml:space="preserve">(Г) × </w:delText>
        </w:r>
        <w:r w:rsidDel="00055270">
          <w:delText>370 </w:delText>
        </w:r>
        <w:r w:rsidRPr="00375E8D" w:rsidDel="00055270">
          <w:delText>(В)</w:delText>
        </w:r>
        <w:r w:rsidRPr="006D6DCC" w:rsidDel="00055270">
          <w:delText xml:space="preserve"> (требования по ГОСТ 22269-76);</w:delText>
        </w:r>
      </w:del>
    </w:p>
    <w:p w14:paraId="1C29B93A" w14:textId="09CAFB54" w:rsidR="00A30809" w:rsidRPr="00C30937" w:rsidDel="00055270" w:rsidRDefault="00A30809">
      <w:pPr>
        <w:pStyle w:val="21"/>
        <w:rPr>
          <w:del w:id="5324" w:author="Степан Гусев" w:date="2023-07-24T14:48:00Z"/>
        </w:rPr>
        <w:pPrChange w:id="5325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26" w:author="Степан Гусев" w:date="2023-07-24T14:48:00Z">
        <w:r w:rsidDel="00055270">
          <w:delText>ЖК мониторы – 2шт.</w:delText>
        </w:r>
        <w:r w:rsidRPr="00E232D9" w:rsidDel="00055270">
          <w:delText>;</w:delText>
        </w:r>
      </w:del>
    </w:p>
    <w:p w14:paraId="07B3A324" w14:textId="04DAFA77" w:rsidR="00A30809" w:rsidDel="00055270" w:rsidRDefault="00A30809">
      <w:pPr>
        <w:pStyle w:val="21"/>
        <w:rPr>
          <w:del w:id="5327" w:author="Степан Гусев" w:date="2023-07-24T14:48:00Z"/>
        </w:rPr>
        <w:pPrChange w:id="5328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29" w:author="Степан Гусев" w:date="2023-07-24T14:48:00Z">
        <w:r w:rsidDel="00055270">
          <w:delText>алфавитно-цифровую клавиатуру;</w:delText>
        </w:r>
      </w:del>
    </w:p>
    <w:p w14:paraId="118650FB" w14:textId="0056C7C1" w:rsidR="00A30809" w:rsidDel="00055270" w:rsidRDefault="00A30809">
      <w:pPr>
        <w:pStyle w:val="21"/>
        <w:rPr>
          <w:del w:id="5330" w:author="Степан Гусев" w:date="2023-07-24T14:48:00Z"/>
        </w:rPr>
        <w:pPrChange w:id="5331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32" w:author="Степан Гусев" w:date="2023-07-24T14:48:00Z">
        <w:r w:rsidDel="00055270">
          <w:delText>устройства позиционирования курсора;</w:delText>
        </w:r>
      </w:del>
    </w:p>
    <w:p w14:paraId="68DD69CC" w14:textId="2C76781E" w:rsidR="00A30809" w:rsidRPr="00C30937" w:rsidDel="00055270" w:rsidRDefault="00A30809">
      <w:pPr>
        <w:pStyle w:val="21"/>
        <w:rPr>
          <w:del w:id="5333" w:author="Степан Гусев" w:date="2023-07-24T14:48:00Z"/>
        </w:rPr>
        <w:pPrChange w:id="5334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35" w:author="Степан Гусев" w:date="2023-07-24T14:48:00Z">
        <w:r w:rsidRPr="00E232D9" w:rsidDel="00055270">
          <w:delText>KVM</w:delText>
        </w:r>
        <w:r w:rsidRPr="005B4592" w:rsidDel="00055270">
          <w:delText xml:space="preserve"> </w:delText>
        </w:r>
        <w:r w:rsidRPr="00E232D9" w:rsidDel="00055270">
          <w:delText>IP</w:delText>
        </w:r>
        <w:r w:rsidRPr="005B4592" w:rsidDel="00055270">
          <w:delText xml:space="preserve"> </w:delText>
        </w:r>
        <w:r w:rsidDel="00055270">
          <w:delText>приемник станции инженера СУУТП</w:delText>
        </w:r>
        <w:r w:rsidRPr="005B4592" w:rsidDel="00055270">
          <w:delText>;</w:delText>
        </w:r>
      </w:del>
    </w:p>
    <w:p w14:paraId="1130B54B" w14:textId="4E340428" w:rsidR="00A30809" w:rsidRPr="009F49D0" w:rsidDel="00055270" w:rsidRDefault="00A30809">
      <w:pPr>
        <w:pStyle w:val="21"/>
        <w:rPr>
          <w:del w:id="5336" w:author="Степан Гусев" w:date="2023-07-24T14:48:00Z"/>
        </w:rPr>
        <w:pPrChange w:id="5337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38" w:author="Степан Гусев" w:date="2023-07-24T14:48:00Z">
        <w:r w:rsidRPr="006D6DCC" w:rsidDel="00055270">
          <w:delText xml:space="preserve">специальное кресло (в соответствии с ГОСТ 21889-76 Система «Человек – машина». Кресло человека-оператора. Общие эргономические требования). </w:delText>
        </w:r>
        <w:r w:rsidDel="00055270">
          <w:delText>–</w:delText>
        </w:r>
        <w:r w:rsidRPr="00E232D9" w:rsidDel="00055270">
          <w:delText xml:space="preserve"> 2</w:delText>
        </w:r>
        <w:r w:rsidDel="00055270">
          <w:delText xml:space="preserve"> шт.</w:delText>
        </w:r>
      </w:del>
    </w:p>
    <w:p w14:paraId="14A7AD3B" w14:textId="03AE6AD3" w:rsidR="00A30809" w:rsidDel="00055270" w:rsidRDefault="00A30809">
      <w:pPr>
        <w:pStyle w:val="21"/>
        <w:rPr>
          <w:del w:id="5339" w:author="Степан Гусев" w:date="2023-07-24T14:48:00Z"/>
        </w:rPr>
        <w:pPrChange w:id="5340" w:author="Степан Гусев" w:date="2023-07-24T14:48:00Z">
          <w:pPr>
            <w:pStyle w:val="af4"/>
          </w:pPr>
        </w:pPrChange>
      </w:pPr>
      <w:del w:id="5341" w:author="Степан Гусев" w:date="2023-07-24T14:48:00Z">
        <w:r w:rsidRPr="006D6DCC" w:rsidDel="00055270">
          <w:delText xml:space="preserve">Организация рабочего места, взаимное расположение элементов рабочего места и средств отображения информации, органов управления, средств светозвуковой сигнализации и связи, должны отвечать общим </w:delText>
        </w:r>
        <w:r w:rsidDel="00055270">
          <w:delText>эргономическим требованиям ГОСТ </w:delText>
        </w:r>
        <w:r w:rsidRPr="006D6DCC" w:rsidDel="00055270">
          <w:delText>22269</w:delText>
        </w:r>
        <w:r w:rsidDel="00055270">
          <w:noBreakHyphen/>
        </w:r>
        <w:r w:rsidRPr="006D6DCC" w:rsidDel="00055270">
          <w:delText>76 «Система «Человек – машина». Рабочее место оператора. Взаимное расположение элементов рабочего места. Общие эргономические требования»</w:delText>
        </w:r>
      </w:del>
    </w:p>
    <w:p w14:paraId="7FAD5FA3" w14:textId="4C4B8A81" w:rsidR="00A30809" w:rsidDel="00055270" w:rsidRDefault="00A30809">
      <w:pPr>
        <w:pStyle w:val="21"/>
        <w:rPr>
          <w:del w:id="5342" w:author="Степан Гусев" w:date="2023-07-24T14:48:00Z"/>
        </w:rPr>
        <w:pPrChange w:id="5343" w:author="Степан Гусев" w:date="2023-07-24T14:48:00Z">
          <w:pPr>
            <w:pStyle w:val="af4"/>
          </w:pPr>
        </w:pPrChange>
      </w:pPr>
      <w:del w:id="5344" w:author="Степан Гусев" w:date="2023-07-24T14:48:00Z">
        <w:r w:rsidDel="00055270">
          <w:delText>Шкаф СУУТП, как минимум, должен отвечать следующим требованиям:</w:delText>
        </w:r>
      </w:del>
    </w:p>
    <w:p w14:paraId="393ADAB0" w14:textId="09AC4286" w:rsidR="00A30809" w:rsidRPr="002E7EA5" w:rsidDel="00055270" w:rsidRDefault="00A30809">
      <w:pPr>
        <w:pStyle w:val="21"/>
        <w:rPr>
          <w:del w:id="5345" w:author="Степан Гусев" w:date="2023-07-24T14:48:00Z"/>
        </w:rPr>
        <w:pPrChange w:id="5346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47" w:author="Степан Гусев" w:date="2023-07-24T14:48:00Z">
        <w:r w:rsidDel="00055270">
          <w:delText xml:space="preserve">габаритные размеры </w:delText>
        </w:r>
        <w:r w:rsidRPr="002E7EA5" w:rsidDel="00055270">
          <w:delText>800 (Ш) × 1000 (Г) × 2000 (В);</w:delText>
        </w:r>
      </w:del>
    </w:p>
    <w:p w14:paraId="21E47020" w14:textId="28F4EE68" w:rsidR="00A30809" w:rsidDel="00055270" w:rsidRDefault="00A30809">
      <w:pPr>
        <w:pStyle w:val="21"/>
        <w:rPr>
          <w:del w:id="5348" w:author="Степан Гусев" w:date="2023-07-24T14:48:00Z"/>
        </w:rPr>
        <w:pPrChange w:id="5349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50" w:author="Степан Гусев" w:date="2023-07-24T14:48:00Z">
        <w:r w:rsidRPr="002E7EA5" w:rsidDel="00055270">
          <w:delText>двухсторонн</w:delText>
        </w:r>
        <w:r w:rsidDel="00055270">
          <w:delText>ий</w:delText>
        </w:r>
        <w:r w:rsidRPr="002E7EA5" w:rsidDel="00055270">
          <w:delText xml:space="preserve"> доступ для обслуживания</w:delText>
        </w:r>
        <w:r w:rsidRPr="00E232D9" w:rsidDel="00055270">
          <w:delText>;</w:delText>
        </w:r>
      </w:del>
    </w:p>
    <w:p w14:paraId="53AE3B77" w14:textId="19703FE3" w:rsidR="00A30809" w:rsidDel="00055270" w:rsidRDefault="00A30809">
      <w:pPr>
        <w:pStyle w:val="21"/>
        <w:rPr>
          <w:del w:id="5351" w:author="Степан Гусев" w:date="2023-07-24T14:48:00Z"/>
        </w:rPr>
        <w:pPrChange w:id="5352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53" w:author="Степан Гусев" w:date="2023-07-24T14:48:00Z">
        <w:r w:rsidDel="00055270">
          <w:delText xml:space="preserve">степень защиты оболочки шкафа не менее </w:delText>
        </w:r>
        <w:r w:rsidRPr="00E232D9" w:rsidDel="00055270">
          <w:delText>IP</w:delText>
        </w:r>
        <w:r w:rsidRPr="00381BAE" w:rsidDel="00055270">
          <w:delText>54;</w:delText>
        </w:r>
      </w:del>
    </w:p>
    <w:p w14:paraId="5E2C14C7" w14:textId="44E64AFB" w:rsidR="00A30809" w:rsidDel="00055270" w:rsidRDefault="00A30809">
      <w:pPr>
        <w:pStyle w:val="21"/>
        <w:rPr>
          <w:del w:id="5354" w:author="Степан Гусев" w:date="2023-07-24T14:48:00Z"/>
        </w:rPr>
        <w:pPrChange w:id="5355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56" w:author="Степан Гусев" w:date="2023-07-24T14:48:00Z">
        <w:r w:rsidDel="00055270">
          <w:delText>высота цоколя - 100 мм;</w:delText>
        </w:r>
      </w:del>
    </w:p>
    <w:p w14:paraId="5C25FA3F" w14:textId="452742AC" w:rsidR="00A30809" w:rsidDel="00055270" w:rsidRDefault="00A30809">
      <w:pPr>
        <w:pStyle w:val="21"/>
        <w:rPr>
          <w:del w:id="5357" w:author="Степан Гусев" w:date="2023-07-24T14:48:00Z"/>
        </w:rPr>
        <w:pPrChange w:id="5358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59" w:author="Степан Гусев" w:date="2023-07-24T14:48:00Z">
        <w:r w:rsidDel="00055270">
          <w:delText>в шкафу должны</w:delText>
        </w:r>
        <w:r w:rsidRPr="00381BAE" w:rsidDel="00055270">
          <w:delText xml:space="preserve"> быть установ</w:delText>
        </w:r>
        <w:r w:rsidDel="00055270">
          <w:delText>лены шины защитного заземления</w:delText>
        </w:r>
        <w:r w:rsidRPr="00381BAE" w:rsidDel="00055270">
          <w:delText>;</w:delText>
        </w:r>
      </w:del>
    </w:p>
    <w:p w14:paraId="37FE2891" w14:textId="06619E82" w:rsidR="00A30809" w:rsidDel="00055270" w:rsidRDefault="00A30809">
      <w:pPr>
        <w:pStyle w:val="21"/>
        <w:rPr>
          <w:del w:id="5360" w:author="Степан Гусев" w:date="2023-07-24T14:48:00Z"/>
        </w:rPr>
        <w:pPrChange w:id="5361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62" w:author="Степан Гусев" w:date="2023-07-24T14:48:00Z">
        <w:r w:rsidDel="00055270">
          <w:delText>в шкафу должны быть предусмотрены три независимых источника электропитания</w:delText>
        </w:r>
        <w:r w:rsidRPr="00B90A69" w:rsidDel="00055270">
          <w:delText>;</w:delText>
        </w:r>
        <w:r w:rsidDel="00055270">
          <w:delText xml:space="preserve"> * </w:delText>
        </w:r>
      </w:del>
    </w:p>
    <w:p w14:paraId="2C6708CF" w14:textId="34374151" w:rsidR="00A30809" w:rsidDel="00055270" w:rsidRDefault="00A30809">
      <w:pPr>
        <w:pStyle w:val="21"/>
        <w:rPr>
          <w:del w:id="5363" w:author="Степан Гусев" w:date="2023-07-24T14:48:00Z"/>
        </w:rPr>
        <w:pPrChange w:id="5364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65" w:author="Степан Гусев" w:date="2023-07-24T14:48:00Z">
        <w:r w:rsidRPr="00381BAE" w:rsidDel="00055270">
          <w:delText>в шкаф</w:delText>
        </w:r>
        <w:r w:rsidDel="00055270">
          <w:delText>у</w:delText>
        </w:r>
        <w:r w:rsidRPr="00381BAE" w:rsidDel="00055270">
          <w:delText xml:space="preserve"> должны быть предусмотрены розетки 230 В переменного тока 50 Гц 3А. Розетки должны подключаться через аппараты защиты (автоматический выключатель или плавкий предохранитель);</w:delText>
        </w:r>
      </w:del>
    </w:p>
    <w:p w14:paraId="07C9C7A4" w14:textId="72C46C9D" w:rsidR="00A30809" w:rsidRPr="00381BAE" w:rsidDel="00055270" w:rsidRDefault="00A30809">
      <w:pPr>
        <w:pStyle w:val="21"/>
        <w:rPr>
          <w:del w:id="5366" w:author="Степан Гусев" w:date="2023-07-24T14:48:00Z"/>
        </w:rPr>
        <w:pPrChange w:id="5367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68" w:author="Степан Гусев" w:date="2023-07-24T14:48:00Z">
        <w:r w:rsidRPr="00381BAE" w:rsidDel="00055270">
          <w:delText>оборудование и проводки внутри шкафа должны быть промаркированы;</w:delText>
        </w:r>
      </w:del>
    </w:p>
    <w:p w14:paraId="62FC9B45" w14:textId="03661C40" w:rsidR="00A30809" w:rsidDel="00055270" w:rsidRDefault="00A30809">
      <w:pPr>
        <w:pStyle w:val="21"/>
        <w:rPr>
          <w:del w:id="5369" w:author="Степан Гусев" w:date="2023-07-24T14:48:00Z"/>
        </w:rPr>
        <w:pPrChange w:id="5370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71" w:author="Степан Гусев" w:date="2023-07-24T14:48:00Z">
        <w:r w:rsidRPr="00381BAE" w:rsidDel="00055270">
          <w:delText>в шкаф</w:delText>
        </w:r>
        <w:r w:rsidDel="00055270">
          <w:delText>у</w:delText>
        </w:r>
        <w:r w:rsidRPr="00381BAE" w:rsidDel="00055270">
          <w:delText xml:space="preserve"> должны быть установлены встроенные светильники по одному на каждую сторону с автоотключением при закрытии двери;</w:delText>
        </w:r>
      </w:del>
    </w:p>
    <w:p w14:paraId="0FDD84DB" w14:textId="089A460C" w:rsidR="00A30809" w:rsidDel="00055270" w:rsidRDefault="00A30809">
      <w:pPr>
        <w:pStyle w:val="21"/>
        <w:rPr>
          <w:del w:id="5372" w:author="Степан Гусев" w:date="2023-07-24T14:48:00Z"/>
        </w:rPr>
        <w:pPrChange w:id="5373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74" w:author="Степан Гусев" w:date="2023-07-24T14:48:00Z">
        <w:r w:rsidRPr="00381BAE" w:rsidDel="00055270">
          <w:delText>должны быть предусмотрены диагностические сигналы: контроль температуры, контроль открытия дверей шкафа, положения автоматических выключателей, контроль состояния вентилят</w:delText>
        </w:r>
        <w:r w:rsidDel="00055270">
          <w:delText>оров, источников питания и т.д.</w:delText>
        </w:r>
        <w:r w:rsidRPr="00375E8D" w:rsidDel="00055270">
          <w:delText>;</w:delText>
        </w:r>
      </w:del>
    </w:p>
    <w:p w14:paraId="403E706B" w14:textId="73FC68A2" w:rsidR="00A30809" w:rsidDel="00055270" w:rsidRDefault="00A30809">
      <w:pPr>
        <w:pStyle w:val="21"/>
        <w:rPr>
          <w:del w:id="5375" w:author="Степан Гусев" w:date="2023-07-24T14:48:00Z"/>
        </w:rPr>
        <w:pPrChange w:id="5376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77" w:author="Степан Гусев" w:date="2023-07-24T14:48:00Z">
        <w:r w:rsidRPr="00381BAE" w:rsidDel="00055270">
          <w:delText xml:space="preserve">для охлаждения аппаратных средств необходимо предусмотреть </w:delText>
        </w:r>
        <w:r w:rsidRPr="00375E8D" w:rsidDel="00055270">
          <w:delText>систем</w:delText>
        </w:r>
        <w:r w:rsidDel="00055270">
          <w:delText>у</w:delText>
        </w:r>
        <w:r w:rsidRPr="00375E8D" w:rsidDel="00055270">
          <w:delText xml:space="preserve"> принудительной вентиляции, оснащенной фильтрующими элементами, что обеспечивает защиту от проникновения внутрь пыли;</w:delText>
        </w:r>
      </w:del>
    </w:p>
    <w:p w14:paraId="366B8ED1" w14:textId="0475741F" w:rsidR="00A30809" w:rsidDel="00055270" w:rsidRDefault="00A30809">
      <w:pPr>
        <w:pStyle w:val="21"/>
        <w:rPr>
          <w:del w:id="5378" w:author="Степан Гусев" w:date="2023-07-24T14:48:00Z"/>
        </w:rPr>
        <w:pPrChange w:id="5379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80" w:author="Степан Гусев" w:date="2023-07-24T14:48:00Z">
        <w:r w:rsidDel="00055270">
          <w:delText>для защиты от перегрева шкаф должен быть оборудован необходимыми средствами терморегулирования для поддержания номинального температурного режима работы технических средств: вентиляционными блоками с фильтрами, регуляторами внутренней температуры шкафа</w:delText>
        </w:r>
        <w:r w:rsidRPr="00B93002" w:rsidDel="00055270">
          <w:delText>;</w:delText>
        </w:r>
      </w:del>
    </w:p>
    <w:p w14:paraId="5752A883" w14:textId="115926C7" w:rsidR="00A30809" w:rsidDel="00055270" w:rsidRDefault="00A30809">
      <w:pPr>
        <w:pStyle w:val="21"/>
        <w:rPr>
          <w:del w:id="5381" w:author="Степан Гусев" w:date="2023-07-24T14:48:00Z"/>
        </w:rPr>
        <w:pPrChange w:id="5382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83" w:author="Степан Гусев" w:date="2023-07-24T14:48:00Z">
        <w:r w:rsidDel="00055270">
          <w:delText>для поддержания температуры, необходимой для штатной работы оборудования, в серверном шкафу должен быть установлен холодильный агрегат. Тип монтажа холодильного агрегата – настенный</w:delText>
        </w:r>
        <w:r w:rsidRPr="00375E8D" w:rsidDel="00055270">
          <w:delText>;</w:delText>
        </w:r>
      </w:del>
    </w:p>
    <w:p w14:paraId="19179976" w14:textId="16ABF89B" w:rsidR="00A30809" w:rsidRPr="00E232D9" w:rsidDel="00055270" w:rsidRDefault="00A30809">
      <w:pPr>
        <w:pStyle w:val="21"/>
        <w:rPr>
          <w:del w:id="5384" w:author="Степан Гусев" w:date="2023-07-24T14:48:00Z"/>
        </w:rPr>
        <w:pPrChange w:id="5385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86" w:author="Степан Гусев" w:date="2023-07-24T14:48:00Z">
        <w:r w:rsidRPr="00E232D9" w:rsidDel="00055270">
          <w:delText>в шкафах должна находиться необходимая документация для оперативного обслуживания (схемы питания, спецификация оборудования и т.д.);</w:delText>
        </w:r>
      </w:del>
    </w:p>
    <w:p w14:paraId="3966FE9D" w14:textId="1BB3F175" w:rsidR="00A30809" w:rsidDel="00055270" w:rsidRDefault="00A30809">
      <w:pPr>
        <w:pStyle w:val="21"/>
        <w:rPr>
          <w:del w:id="5387" w:author="Степан Гусев" w:date="2023-07-24T14:48:00Z"/>
        </w:rPr>
        <w:pPrChange w:id="5388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89" w:author="Степан Гусев" w:date="2023-07-24T14:48:00Z">
        <w:r w:rsidRPr="00375E8D" w:rsidDel="00055270">
          <w:delText>для шкафов должен быть предусмотрен подвод кабелей снизу.</w:delText>
        </w:r>
      </w:del>
    </w:p>
    <w:p w14:paraId="3F429019" w14:textId="4D276830" w:rsidR="00A30809" w:rsidDel="00055270" w:rsidRDefault="00A30809">
      <w:pPr>
        <w:pStyle w:val="21"/>
        <w:rPr>
          <w:del w:id="5390" w:author="Степан Гусев" w:date="2023-07-24T14:48:00Z"/>
        </w:rPr>
        <w:pPrChange w:id="5391" w:author="Степан Гусев" w:date="2023-07-24T14:48:00Z">
          <w:pPr>
            <w:pStyle w:val="af4"/>
          </w:pPr>
        </w:pPrChange>
      </w:pPr>
      <w:del w:id="5392" w:author="Степан Гусев" w:date="2023-07-24T14:48:00Z">
        <w:r w:rsidDel="00055270">
          <w:delText xml:space="preserve">Шкаф СУУТП </w:delText>
        </w:r>
        <w:r w:rsidRPr="00CA4F5F" w:rsidDel="00055270">
          <w:delText>должен быть укомплектован следующим оборудованием</w:delText>
        </w:r>
        <w:r w:rsidDel="00055270">
          <w:delText>:</w:delText>
        </w:r>
      </w:del>
    </w:p>
    <w:p w14:paraId="779ED85C" w14:textId="3101A237" w:rsidR="00A30809" w:rsidDel="00055270" w:rsidRDefault="00A30809">
      <w:pPr>
        <w:pStyle w:val="21"/>
        <w:rPr>
          <w:del w:id="5393" w:author="Степан Гусев" w:date="2023-07-24T14:48:00Z"/>
        </w:rPr>
        <w:pPrChange w:id="5394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95" w:author="Степан Гусев" w:date="2023-07-24T14:48:00Z">
        <w:r w:rsidDel="00055270">
          <w:delText>сервер OPC;</w:delText>
        </w:r>
      </w:del>
    </w:p>
    <w:p w14:paraId="23DF33FD" w14:textId="1B704D06" w:rsidR="00A30809" w:rsidDel="00055270" w:rsidRDefault="00A30809">
      <w:pPr>
        <w:pStyle w:val="21"/>
        <w:rPr>
          <w:del w:id="5396" w:author="Степан Гусев" w:date="2023-07-24T14:48:00Z"/>
        </w:rPr>
        <w:pPrChange w:id="5397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398" w:author="Степан Гусев" w:date="2023-07-24T14:48:00Z">
        <w:r w:rsidDel="00055270">
          <w:delText>сервер СУУТП;</w:delText>
        </w:r>
      </w:del>
    </w:p>
    <w:p w14:paraId="44DA4069" w14:textId="5A310FF2" w:rsidR="00A30809" w:rsidDel="00055270" w:rsidRDefault="00A30809">
      <w:pPr>
        <w:pStyle w:val="21"/>
        <w:rPr>
          <w:del w:id="5399" w:author="Степан Гусев" w:date="2023-07-24T14:48:00Z"/>
        </w:rPr>
        <w:pPrChange w:id="5400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401" w:author="Степан Гусев" w:date="2023-07-24T14:48:00Z">
        <w:r w:rsidDel="00055270">
          <w:delText>сервер МПА;</w:delText>
        </w:r>
      </w:del>
    </w:p>
    <w:p w14:paraId="03E5CB46" w14:textId="7FECCD86" w:rsidR="00A30809" w:rsidDel="00055270" w:rsidRDefault="00A30809">
      <w:pPr>
        <w:pStyle w:val="21"/>
        <w:rPr>
          <w:del w:id="5402" w:author="Степан Гусев" w:date="2023-07-24T14:48:00Z"/>
        </w:rPr>
        <w:pPrChange w:id="5403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404" w:author="Степан Гусев" w:date="2023-07-24T14:48:00Z">
        <w:r w:rsidDel="00055270">
          <w:delText>KVM консоль;</w:delText>
        </w:r>
      </w:del>
    </w:p>
    <w:p w14:paraId="21B3E8B7" w14:textId="152377DA" w:rsidR="00A30809" w:rsidDel="00055270" w:rsidRDefault="00A30809">
      <w:pPr>
        <w:pStyle w:val="21"/>
        <w:rPr>
          <w:del w:id="5405" w:author="Степан Гусев" w:date="2023-07-24T14:48:00Z"/>
        </w:rPr>
        <w:pPrChange w:id="5406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407" w:author="Степан Гусев" w:date="2023-07-24T14:48:00Z">
        <w:r w:rsidDel="00055270">
          <w:delText>коммутатор сети PIN;</w:delText>
        </w:r>
      </w:del>
    </w:p>
    <w:p w14:paraId="0DF3755F" w14:textId="6A812319" w:rsidR="00A30809" w:rsidDel="00055270" w:rsidRDefault="00A30809">
      <w:pPr>
        <w:pStyle w:val="21"/>
        <w:rPr>
          <w:del w:id="5408" w:author="Степан Гусев" w:date="2023-07-24T14:48:00Z"/>
        </w:rPr>
        <w:pPrChange w:id="5409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410" w:author="Степан Гусев" w:date="2023-07-24T14:48:00Z">
        <w:r w:rsidDel="00055270">
          <w:delText xml:space="preserve">коммутаторы сети </w:delText>
        </w:r>
        <w:r w:rsidRPr="00E232D9" w:rsidDel="00055270">
          <w:delText>KVM</w:delText>
        </w:r>
        <w:r w:rsidRPr="0046167E" w:rsidDel="00055270">
          <w:delText xml:space="preserve"> </w:delText>
        </w:r>
        <w:r w:rsidRPr="00E232D9" w:rsidDel="00055270">
          <w:delText>IP</w:delText>
        </w:r>
        <w:r w:rsidRPr="0046167E" w:rsidDel="00055270">
          <w:delText xml:space="preserve"> – 2</w:delText>
        </w:r>
        <w:r w:rsidDel="00055270">
          <w:delText xml:space="preserve"> шт.</w:delText>
        </w:r>
      </w:del>
    </w:p>
    <w:p w14:paraId="4FEA7C87" w14:textId="76550236" w:rsidR="00A30809" w:rsidDel="00055270" w:rsidRDefault="00A30809">
      <w:pPr>
        <w:pStyle w:val="21"/>
        <w:rPr>
          <w:del w:id="5411" w:author="Степан Гусев" w:date="2023-07-24T14:48:00Z"/>
        </w:rPr>
        <w:pPrChange w:id="5412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413" w:author="Степан Гусев" w:date="2023-07-24T14:48:00Z">
        <w:r w:rsidDel="00055270">
          <w:delText>KVM IP передатчики для серверов OPC, СУУТП, МПА – 3 шт.;</w:delText>
        </w:r>
      </w:del>
    </w:p>
    <w:p w14:paraId="71B817AA" w14:textId="3C613812" w:rsidR="00A30809" w:rsidDel="00055270" w:rsidRDefault="00A30809">
      <w:pPr>
        <w:pStyle w:val="21"/>
        <w:rPr>
          <w:del w:id="5414" w:author="Степан Гусев" w:date="2023-07-24T14:48:00Z"/>
        </w:rPr>
        <w:pPrChange w:id="5415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5416" w:author="Степан Гусев" w:date="2023-07-24T14:48:00Z">
        <w:r w:rsidDel="00055270">
          <w:delText>KVM IP приемник для KVM консоли.</w:delText>
        </w:r>
      </w:del>
    </w:p>
    <w:p w14:paraId="3E70BFAE" w14:textId="70D2AE77" w:rsidR="00A30809" w:rsidDel="00055270" w:rsidRDefault="00A30809">
      <w:pPr>
        <w:pStyle w:val="21"/>
        <w:rPr>
          <w:del w:id="5417" w:author="Степан Гусев" w:date="2023-07-24T14:48:00Z"/>
        </w:rPr>
        <w:pPrChange w:id="5418" w:author="Степан Гусев" w:date="2023-07-24T14:48:00Z">
          <w:pPr>
            <w:pStyle w:val="af4"/>
          </w:pPr>
        </w:pPrChange>
      </w:pPr>
      <w:del w:id="5419" w:author="Степан Гусев" w:date="2023-07-24T14:48:00Z">
        <w:r w:rsidRPr="008D2554" w:rsidDel="00055270">
          <w:delText>Система должна включать оборудование и программное обеспечение для организации обмена с заводской сетью</w:delText>
        </w:r>
        <w:r w:rsidR="003C7B3B" w:rsidDel="00055270">
          <w:delText>.</w:delText>
        </w:r>
      </w:del>
    </w:p>
    <w:p w14:paraId="067657D9" w14:textId="1D0EDA9B" w:rsidR="00A30809" w:rsidDel="00055270" w:rsidRDefault="00A30809">
      <w:pPr>
        <w:pStyle w:val="21"/>
        <w:rPr>
          <w:del w:id="5420" w:author="Степан Гусев" w:date="2023-07-24T14:48:00Z"/>
        </w:rPr>
        <w:pPrChange w:id="5421" w:author="Степан Гусев" w:date="2023-07-24T14:48:00Z">
          <w:pPr>
            <w:pStyle w:val="af4"/>
          </w:pPr>
        </w:pPrChange>
      </w:pPr>
      <w:del w:id="5422" w:author="Степан Гусев" w:date="2023-07-24T14:48:00Z">
        <w:r w:rsidRPr="00C31ACF" w:rsidDel="00055270">
          <w:delText>Компоновка технических средств СУУТП должна обеспечивать безопасность и удобство обслуживания, свободный доступ при монтаже, демонтаже и ремонте.</w:delText>
        </w:r>
      </w:del>
    </w:p>
    <w:p w14:paraId="0514C6F3" w14:textId="2831D540" w:rsidR="00A30809" w:rsidDel="00055270" w:rsidRDefault="00A30809">
      <w:pPr>
        <w:pStyle w:val="21"/>
        <w:rPr>
          <w:del w:id="5423" w:author="Степан Гусев" w:date="2023-07-24T14:48:00Z"/>
        </w:rPr>
        <w:pPrChange w:id="5424" w:author="Степан Гусев" w:date="2023-07-24T14:48:00Z">
          <w:pPr>
            <w:pStyle w:val="af4"/>
          </w:pPr>
        </w:pPrChange>
      </w:pPr>
      <w:del w:id="5425" w:author="Степан Гусев" w:date="2023-07-24T14:48:00Z">
        <w:r w:rsidRPr="008D2554" w:rsidDel="00055270">
          <w:delText>Для облегчения технического обслуживания и повышения ремон</w:delText>
        </w:r>
        <w:r w:rsidDel="00055270">
          <w:delText xml:space="preserve">топригодности все применяемые </w:delText>
        </w:r>
        <w:r w:rsidRPr="008D2554" w:rsidDel="00055270">
          <w:delText>серверные платформы и рабочие станции должны быть унифицированы по типам применяемых шин, процессоров, накопителей, внешних устройств. Унификация осуществляется по функциональному признаку.</w:delText>
        </w:r>
      </w:del>
    </w:p>
    <w:p w14:paraId="092104B7" w14:textId="0AD1B45E" w:rsidR="00A30809" w:rsidDel="00055270" w:rsidRDefault="00A30809">
      <w:pPr>
        <w:pStyle w:val="21"/>
        <w:rPr>
          <w:del w:id="5426" w:author="Степан Гусев" w:date="2023-07-24T14:48:00Z"/>
        </w:rPr>
        <w:pPrChange w:id="5427" w:author="Степан Гусев" w:date="2023-07-24T14:48:00Z">
          <w:pPr>
            <w:pStyle w:val="af4"/>
          </w:pPr>
        </w:pPrChange>
      </w:pPr>
      <w:del w:id="5428" w:author="Степан Гусев" w:date="2023-07-24T14:48:00Z">
        <w:r w:rsidRPr="008D2554" w:rsidDel="00055270">
          <w:delText>Выбор серверов должен быть обусловлен информационным объемом и функциональностью поставленных задач.</w:delText>
        </w:r>
      </w:del>
    </w:p>
    <w:p w14:paraId="729862AF" w14:textId="50FEFB4E" w:rsidR="00A30809" w:rsidRPr="00D43404" w:rsidRDefault="00A30809">
      <w:pPr>
        <w:pStyle w:val="21"/>
        <w:pPrChange w:id="5429" w:author="Степан Гусев" w:date="2023-07-24T14:52:00Z">
          <w:pPr>
            <w:pStyle w:val="af4"/>
          </w:pPr>
        </w:pPrChange>
      </w:pPr>
      <w:bookmarkStart w:id="5430" w:name="_Toc126311792"/>
      <w:r w:rsidRPr="00D43404">
        <w:t>Размещение оборудования</w:t>
      </w:r>
      <w:bookmarkEnd w:id="5430"/>
      <w:ins w:id="5431" w:author="Степан Гусев" w:date="2023-07-24T14:52:00Z">
        <w:r w:rsidR="00055270" w:rsidRPr="00055270">
          <w:t xml:space="preserve"> </w:t>
        </w:r>
        <w:r w:rsidR="00055270" w:rsidRPr="00D43404">
          <w:t xml:space="preserve">корпуса 1520 (производство </w:t>
        </w:r>
        <w:proofErr w:type="spellStart"/>
        <w:r w:rsidR="00055270" w:rsidRPr="00D43404">
          <w:t>Бисфенола</w:t>
        </w:r>
        <w:proofErr w:type="spellEnd"/>
        <w:r w:rsidR="00055270" w:rsidRPr="00D43404">
          <w:t> А)</w:t>
        </w:r>
      </w:ins>
    </w:p>
    <w:p w14:paraId="5B0ECB4F" w14:textId="4E6448F1" w:rsidR="00A30809" w:rsidRDefault="00A30809" w:rsidP="00E232D9">
      <w:pPr>
        <w:pStyle w:val="af4"/>
      </w:pPr>
      <w:r>
        <w:t xml:space="preserve">Для системной реализации СУУТП </w:t>
      </w:r>
      <w:del w:id="5432" w:author="Степан Гусев" w:date="2023-07-24T14:52:00Z">
        <w:r w:rsidDel="00055270">
          <w:delText xml:space="preserve">завода </w:delText>
        </w:r>
      </w:del>
      <w:proofErr w:type="spellStart"/>
      <w:r>
        <w:t>Бисфенол</w:t>
      </w:r>
      <w:proofErr w:type="spellEnd"/>
      <w:r>
        <w:t xml:space="preserve"> А на этапе предварительного обследования были определены места размещения нового оборудования:</w:t>
      </w:r>
    </w:p>
    <w:p w14:paraId="619A79BA" w14:textId="77777777" w:rsidR="00A30809" w:rsidRPr="009F49D0" w:rsidRDefault="00A30809" w:rsidP="00B23309">
      <w:pPr>
        <w:pStyle w:val="af4"/>
        <w:numPr>
          <w:ilvl w:val="0"/>
          <w:numId w:val="39"/>
        </w:numPr>
      </w:pPr>
      <w:r>
        <w:t xml:space="preserve">АРМ инженера СУУТП устанавливается в помещении </w:t>
      </w:r>
      <w:r w:rsidRPr="00D14066">
        <w:t>Операторн</w:t>
      </w:r>
      <w:r>
        <w:t>ой</w:t>
      </w:r>
      <w:r w:rsidRPr="00D14066">
        <w:t xml:space="preserve"> завода Бисфенол А</w:t>
      </w:r>
      <w:r>
        <w:t xml:space="preserve"> </w:t>
      </w:r>
      <w:r w:rsidRPr="00D14066">
        <w:t>(корп. 1520, 2 этаж)</w:t>
      </w:r>
      <w:r>
        <w:t>.</w:t>
      </w:r>
    </w:p>
    <w:p w14:paraId="7E3CC136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Шкаф СУУТП устанавливается в помещении </w:t>
      </w:r>
      <w:r w:rsidRPr="00D14066">
        <w:t>Аппаратн</w:t>
      </w:r>
      <w:r>
        <w:t>ой</w:t>
      </w:r>
      <w:r w:rsidRPr="00D14066">
        <w:t xml:space="preserve"> завода Бисфенол</w:t>
      </w:r>
      <w:r>
        <w:t> </w:t>
      </w:r>
      <w:r w:rsidRPr="00D14066">
        <w:t>А</w:t>
      </w:r>
      <w:r>
        <w:t xml:space="preserve"> </w:t>
      </w:r>
      <w:r w:rsidRPr="00D14066">
        <w:t>(корп. 1520, 1 этаж)</w:t>
      </w:r>
      <w:r>
        <w:t>.</w:t>
      </w:r>
    </w:p>
    <w:p w14:paraId="7BCD435A" w14:textId="28902257" w:rsidR="00A30809" w:rsidRDefault="00A30809" w:rsidP="00E232D9">
      <w:pPr>
        <w:pStyle w:val="af4"/>
      </w:pPr>
      <w:r w:rsidRPr="00545C56">
        <w:t>Предварительная схема размещения оборудования в помещени</w:t>
      </w:r>
      <w:r>
        <w:t>и</w:t>
      </w:r>
      <w:r w:rsidRPr="00545C56">
        <w:t xml:space="preserve"> </w:t>
      </w:r>
      <w:r>
        <w:t>Оп</w:t>
      </w:r>
      <w:r w:rsidRPr="00D14066">
        <w:t>ераторной завода Бисфенол А</w:t>
      </w:r>
      <w:r>
        <w:t xml:space="preserve"> </w:t>
      </w:r>
      <w:r w:rsidRPr="00545C56">
        <w:t xml:space="preserve">представлена </w:t>
      </w:r>
      <w:r>
        <w:t xml:space="preserve">на </w:t>
      </w:r>
      <w:r>
        <w:fldChar w:fldCharType="begin"/>
      </w:r>
      <w:r>
        <w:instrText xml:space="preserve"> REF _Ref122072621 \h  \* MERGEFORMAT </w:instrText>
      </w:r>
      <w:r>
        <w:fldChar w:fldCharType="separate"/>
      </w:r>
      <w:ins w:id="5433" w:author="Степан Гусев" w:date="2023-07-24T15:02:00Z">
        <w:r w:rsidR="006028CD">
          <w:t>Рисунок 5.2</w:t>
        </w:r>
      </w:ins>
      <w:del w:id="5434" w:author="Степан Гусев" w:date="2023-07-24T15:02:00Z">
        <w:r w:rsidR="00FA1295" w:rsidDel="006028CD">
          <w:delText>Рисун</w:delText>
        </w:r>
        <w:r w:rsidR="00377AAC" w:rsidDel="006028CD">
          <w:delText>ке</w:delText>
        </w:r>
        <w:r w:rsidR="00FA1295" w:rsidDel="006028CD">
          <w:delText xml:space="preserve"> 5.8</w:delText>
        </w:r>
      </w:del>
      <w:r>
        <w:fldChar w:fldCharType="end"/>
      </w:r>
      <w:r w:rsidRPr="00545C56">
        <w:t>.</w:t>
      </w:r>
    </w:p>
    <w:p w14:paraId="0C9DD4F3" w14:textId="398FC22B" w:rsidR="00A30809" w:rsidRDefault="00A30809" w:rsidP="00A30809">
      <w:pPr>
        <w:pStyle w:val="afffff8"/>
      </w:pPr>
      <w:r>
        <w:rPr>
          <w:noProof/>
          <w:lang w:val="ru-RU" w:eastAsia="ru-RU"/>
        </w:rPr>
        <w:lastRenderedPageBreak/>
        <w:drawing>
          <wp:inline distT="0" distB="0" distL="0" distR="0" wp14:anchorId="716030B4" wp14:editId="281B476C">
            <wp:extent cx="3455670" cy="43275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F2E7E" w14:textId="0EE2718E" w:rsidR="00A30809" w:rsidRDefault="00A30809" w:rsidP="00E232D9">
      <w:pPr>
        <w:pStyle w:val="af4"/>
      </w:pPr>
      <w:bookmarkStart w:id="5435" w:name="_Ref122072621"/>
      <w:r>
        <w:t xml:space="preserve">Рисунок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Рисунок \* ARABIC \s 1 </w:instrText>
      </w:r>
      <w:r w:rsidR="00B63BAB">
        <w:rPr>
          <w:noProof/>
        </w:rPr>
        <w:fldChar w:fldCharType="separate"/>
      </w:r>
      <w:ins w:id="5436" w:author="Степан Гусев" w:date="2023-07-24T15:02:00Z">
        <w:r w:rsidR="006028CD">
          <w:rPr>
            <w:noProof/>
          </w:rPr>
          <w:t>2</w:t>
        </w:r>
      </w:ins>
      <w:del w:id="5437" w:author="Степан Гусев" w:date="2023-07-24T15:02:00Z">
        <w:r w:rsidR="00FA1295" w:rsidDel="006028CD">
          <w:rPr>
            <w:noProof/>
          </w:rPr>
          <w:delText>8</w:delText>
        </w:r>
      </w:del>
      <w:r w:rsidR="00B63BAB">
        <w:rPr>
          <w:noProof/>
        </w:rPr>
        <w:fldChar w:fldCharType="end"/>
      </w:r>
      <w:bookmarkEnd w:id="5435"/>
      <w:r w:rsidRPr="00121A22">
        <w:t xml:space="preserve"> Предварительная схема размещения оборудования в помещении Операторной завода Бисфенол А</w:t>
      </w:r>
    </w:p>
    <w:p w14:paraId="61A764CC" w14:textId="53378B57" w:rsidR="00A30809" w:rsidRDefault="00A30809" w:rsidP="00E232D9">
      <w:pPr>
        <w:pStyle w:val="af4"/>
      </w:pPr>
      <w:r w:rsidRPr="00545C56">
        <w:t>Предварительная схема размещения оборудования в помещени</w:t>
      </w:r>
      <w:r>
        <w:t>и</w:t>
      </w:r>
      <w:r w:rsidRPr="00545C56">
        <w:t xml:space="preserve"> </w:t>
      </w:r>
      <w:r w:rsidRPr="00D14066">
        <w:t>Аппаратной завода Бисфенол А</w:t>
      </w:r>
      <w:r>
        <w:t xml:space="preserve"> </w:t>
      </w:r>
      <w:r w:rsidRPr="00545C56">
        <w:t xml:space="preserve">представлена </w:t>
      </w:r>
      <w:r>
        <w:t xml:space="preserve">на </w:t>
      </w:r>
      <w:r>
        <w:fldChar w:fldCharType="begin"/>
      </w:r>
      <w:r>
        <w:instrText xml:space="preserve"> REF _Ref122072642 \h  \* MERGEFORMAT </w:instrText>
      </w:r>
      <w:r>
        <w:fldChar w:fldCharType="separate"/>
      </w:r>
      <w:ins w:id="5438" w:author="Степан Гусев" w:date="2023-07-24T15:02:00Z">
        <w:r w:rsidR="006028CD">
          <w:t>Рисунок 5.3</w:t>
        </w:r>
      </w:ins>
      <w:del w:id="5439" w:author="Степан Гусев" w:date="2023-07-24T15:02:00Z">
        <w:r w:rsidR="00FA1295" w:rsidDel="006028CD">
          <w:delText>Рисун</w:delText>
        </w:r>
        <w:r w:rsidR="00377AAC" w:rsidDel="006028CD">
          <w:delText>ке</w:delText>
        </w:r>
        <w:r w:rsidR="00FA1295" w:rsidDel="006028CD">
          <w:delText xml:space="preserve"> 5.9</w:delText>
        </w:r>
      </w:del>
      <w:r>
        <w:fldChar w:fldCharType="end"/>
      </w:r>
      <w:r w:rsidRPr="00545C56">
        <w:t>.</w:t>
      </w:r>
    </w:p>
    <w:p w14:paraId="6DD2DBD2" w14:textId="31D7CAD9" w:rsidR="00A30809" w:rsidRDefault="00A30809" w:rsidP="00A30809">
      <w:pPr>
        <w:pStyle w:val="afffff8"/>
      </w:pPr>
      <w:r>
        <w:rPr>
          <w:noProof/>
          <w:lang w:val="ru-RU" w:eastAsia="ru-RU"/>
        </w:rPr>
        <w:lastRenderedPageBreak/>
        <w:drawing>
          <wp:inline distT="0" distB="0" distL="0" distR="0" wp14:anchorId="123956A4" wp14:editId="2AF270A2">
            <wp:extent cx="3391535" cy="43275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7EED7" w14:textId="1DDB6B0E" w:rsidR="00A30809" w:rsidRDefault="00A30809" w:rsidP="00E232D9">
      <w:pPr>
        <w:pStyle w:val="af4"/>
      </w:pPr>
      <w:bookmarkStart w:id="5440" w:name="_Ref122072642"/>
      <w:r>
        <w:t xml:space="preserve">Рисунок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Рисунок \* ARABIC \s 1 </w:instrText>
      </w:r>
      <w:r w:rsidR="00B63BAB">
        <w:rPr>
          <w:noProof/>
        </w:rPr>
        <w:fldChar w:fldCharType="separate"/>
      </w:r>
      <w:ins w:id="5441" w:author="Степан Гусев" w:date="2023-07-24T15:02:00Z">
        <w:r w:rsidR="006028CD">
          <w:rPr>
            <w:noProof/>
          </w:rPr>
          <w:t>3</w:t>
        </w:r>
      </w:ins>
      <w:del w:id="5442" w:author="Степан Гусев" w:date="2023-07-24T15:02:00Z">
        <w:r w:rsidR="00FA1295" w:rsidDel="006028CD">
          <w:rPr>
            <w:noProof/>
          </w:rPr>
          <w:delText>9</w:delText>
        </w:r>
      </w:del>
      <w:r w:rsidR="00B63BAB">
        <w:rPr>
          <w:noProof/>
        </w:rPr>
        <w:fldChar w:fldCharType="end"/>
      </w:r>
      <w:bookmarkEnd w:id="5440"/>
      <w:r w:rsidRPr="00121A22">
        <w:t xml:space="preserve"> Предварительная схема размещения оборудования в помещении Аппаратной завода Бисфенол А</w:t>
      </w:r>
    </w:p>
    <w:p w14:paraId="5BA28924" w14:textId="6A1202F3" w:rsidR="00A30809" w:rsidRPr="00D43404" w:rsidRDefault="00A30809">
      <w:pPr>
        <w:pStyle w:val="21"/>
        <w:pPrChange w:id="5443" w:author="Степан Гусев" w:date="2023-07-24T14:51:00Z">
          <w:pPr>
            <w:pStyle w:val="af4"/>
          </w:pPr>
        </w:pPrChange>
      </w:pPr>
      <w:bookmarkStart w:id="5444" w:name="_Toc126311793"/>
      <w:r w:rsidRPr="00D43404">
        <w:t>Подключение электропитания</w:t>
      </w:r>
      <w:bookmarkEnd w:id="5444"/>
      <w:ins w:id="5445" w:author="Степан Гусев" w:date="2023-07-24T14:51:00Z">
        <w:r w:rsidR="00055270" w:rsidRPr="00055270">
          <w:t xml:space="preserve"> </w:t>
        </w:r>
      </w:ins>
      <w:ins w:id="5446" w:author="Степан Гусев" w:date="2023-07-24T15:01:00Z">
        <w:r w:rsidR="006028CD">
          <w:t xml:space="preserve">СУУТП </w:t>
        </w:r>
      </w:ins>
      <w:ins w:id="5447" w:author="Степан Гусев" w:date="2023-07-24T14:51:00Z">
        <w:r w:rsidR="00055270" w:rsidRPr="00055270">
          <w:t xml:space="preserve">корпуса 1520 (производство </w:t>
        </w:r>
        <w:proofErr w:type="spellStart"/>
        <w:r w:rsidR="00055270" w:rsidRPr="00055270">
          <w:t>Бисфенола</w:t>
        </w:r>
        <w:proofErr w:type="spellEnd"/>
        <w:r w:rsidR="00055270" w:rsidRPr="00055270">
          <w:t xml:space="preserve"> А)</w:t>
        </w:r>
      </w:ins>
    </w:p>
    <w:p w14:paraId="05741E85" w14:textId="77777777" w:rsidR="00A30809" w:rsidRDefault="00A30809" w:rsidP="00E232D9">
      <w:pPr>
        <w:pStyle w:val="af4"/>
      </w:pPr>
      <w:r>
        <w:t>В существующую схему АВР заведены два независимых трехфазных силовых ввода. Далее, с выходных шин схемы АВР, питание поступает на два источника бесперебойного питания (ИБП) и шкаф распределения питания от заводской сети.</w:t>
      </w:r>
    </w:p>
    <w:p w14:paraId="52C39222" w14:textId="77777777" w:rsidR="00A30809" w:rsidRDefault="00A30809" w:rsidP="00E232D9">
      <w:pPr>
        <w:pStyle w:val="af4"/>
      </w:pPr>
      <w:r>
        <w:t xml:space="preserve">С выходов ИБП питаются потребители бесперебойного питания (все рабочие станции, полевые станции РСУ и ПАЗ, полевое оборудование и т.п). Для распределения питания по потребителям предусмотрен шкаф ШРП EC-01 </w:t>
      </w:r>
      <w:r w:rsidRPr="00E81F86">
        <w:t xml:space="preserve">(корп. 1520, Аппаратная завода </w:t>
      </w:r>
      <w:r>
        <w:t>Бисфенол А</w:t>
      </w:r>
      <w:r w:rsidRPr="00E81F86">
        <w:t>. 1 этаж)</w:t>
      </w:r>
      <w:r>
        <w:t>.</w:t>
      </w:r>
    </w:p>
    <w:p w14:paraId="33C9F692" w14:textId="77777777" w:rsidR="00A30809" w:rsidRDefault="00A30809" w:rsidP="00E232D9">
      <w:pPr>
        <w:pStyle w:val="af4"/>
      </w:pPr>
      <w:r>
        <w:t xml:space="preserve">С выходных шин схемы АВР, через шкаф распределения питания от заводской сети EC-02 </w:t>
      </w:r>
      <w:r w:rsidRPr="00E81F86">
        <w:t xml:space="preserve">(корп. 1520, Аппаратная завода </w:t>
      </w:r>
      <w:r>
        <w:t>Бисфенол А</w:t>
      </w:r>
      <w:r w:rsidRPr="00E81F86">
        <w:t>. 1 этаж)</w:t>
      </w:r>
      <w:r>
        <w:t>, осуществляется питание остальных потребителей, не нуждающихся в бесперебойном питании (розетки для временного подключения сервисного оборудования, освещение шкафов, устройства внешней звуковой и световой сигнализации загазованности).</w:t>
      </w:r>
    </w:p>
    <w:p w14:paraId="66051F2C" w14:textId="77777777" w:rsidR="00A30809" w:rsidRDefault="00A30809" w:rsidP="00E232D9">
      <w:pPr>
        <w:pStyle w:val="af4"/>
      </w:pPr>
      <w:r>
        <w:t>Электропитание АРМ инженера СУУТП предусматривается от ШРП</w:t>
      </w:r>
      <w:r w:rsidRPr="0013230C">
        <w:t xml:space="preserve"> </w:t>
      </w:r>
      <w:r w:rsidRPr="00E232D9">
        <w:t>EC</w:t>
      </w:r>
      <w:r w:rsidRPr="0013230C">
        <w:t>-01</w:t>
      </w:r>
      <w:r>
        <w:t>. Для АРМ инженера СУУТП должно быть предусмотрено резервированное электропитание.</w:t>
      </w:r>
    </w:p>
    <w:p w14:paraId="6D89B68B" w14:textId="77777777" w:rsidR="00A30809" w:rsidRDefault="00A30809" w:rsidP="00E232D9">
      <w:pPr>
        <w:pStyle w:val="af4"/>
      </w:pPr>
      <w:r>
        <w:lastRenderedPageBreak/>
        <w:t>Для шкафа СУУТП должно быть предусмотрено три ввода питания:</w:t>
      </w:r>
    </w:p>
    <w:p w14:paraId="572CF159" w14:textId="77777777" w:rsidR="00A30809" w:rsidRDefault="00A30809" w:rsidP="00B23309">
      <w:pPr>
        <w:pStyle w:val="af4"/>
        <w:numPr>
          <w:ilvl w:val="0"/>
          <w:numId w:val="39"/>
        </w:numPr>
      </w:pPr>
      <w:r>
        <w:t>основной ввод (</w:t>
      </w:r>
      <w:r w:rsidRPr="00F2704F">
        <w:t>для питания основных</w:t>
      </w:r>
      <w:r>
        <w:t xml:space="preserve"> </w:t>
      </w:r>
      <w:r w:rsidRPr="00F2704F">
        <w:t>блоков питания основного оборудования</w:t>
      </w:r>
      <w:r>
        <w:t>)</w:t>
      </w:r>
      <w:r w:rsidRPr="0013230C">
        <w:t xml:space="preserve"> </w:t>
      </w:r>
      <w:r>
        <w:t xml:space="preserve">от ШРП </w:t>
      </w:r>
      <w:r w:rsidRPr="00E232D9">
        <w:t>EC</w:t>
      </w:r>
      <w:r w:rsidRPr="0013230C">
        <w:t>-01</w:t>
      </w:r>
      <w:r>
        <w:t>;</w:t>
      </w:r>
    </w:p>
    <w:p w14:paraId="7233D119" w14:textId="77777777" w:rsidR="00A30809" w:rsidRDefault="00A30809" w:rsidP="00B23309">
      <w:pPr>
        <w:pStyle w:val="af4"/>
        <w:numPr>
          <w:ilvl w:val="0"/>
          <w:numId w:val="39"/>
        </w:numPr>
      </w:pPr>
      <w:r>
        <w:t>резервный ввод (</w:t>
      </w:r>
      <w:r w:rsidRPr="00F2704F">
        <w:t xml:space="preserve">для питания </w:t>
      </w:r>
      <w:r w:rsidRPr="00FE6B78">
        <w:t xml:space="preserve">резервных </w:t>
      </w:r>
      <w:r w:rsidRPr="00F2704F">
        <w:t>блоков питания основного оборудования</w:t>
      </w:r>
      <w:r>
        <w:t>)</w:t>
      </w:r>
      <w:r w:rsidRPr="0013230C">
        <w:t xml:space="preserve"> </w:t>
      </w:r>
      <w:r>
        <w:t xml:space="preserve">от ШРП </w:t>
      </w:r>
      <w:r w:rsidRPr="00E232D9">
        <w:t>EC</w:t>
      </w:r>
      <w:r>
        <w:t>-01;</w:t>
      </w:r>
    </w:p>
    <w:p w14:paraId="48E9B041" w14:textId="77777777" w:rsidR="00A30809" w:rsidRDefault="00A30809" w:rsidP="00B23309">
      <w:pPr>
        <w:pStyle w:val="af4"/>
        <w:numPr>
          <w:ilvl w:val="0"/>
          <w:numId w:val="39"/>
        </w:numPr>
      </w:pPr>
      <w:r>
        <w:t>вспомогательный ввод (для питания вспомогательного оборудования: освещение, вентиляция и т.д.)</w:t>
      </w:r>
      <w:r w:rsidRPr="0013230C">
        <w:t xml:space="preserve"> </w:t>
      </w:r>
      <w:r>
        <w:t xml:space="preserve">от ШРП </w:t>
      </w:r>
      <w:r w:rsidRPr="00E232D9">
        <w:t>EC</w:t>
      </w:r>
      <w:r w:rsidRPr="0013230C">
        <w:t>-02</w:t>
      </w:r>
      <w:r>
        <w:t>.</w:t>
      </w:r>
    </w:p>
    <w:p w14:paraId="481B9756" w14:textId="77777777" w:rsidR="00A30809" w:rsidRDefault="00A30809" w:rsidP="00E232D9">
      <w:pPr>
        <w:pStyle w:val="af4"/>
      </w:pPr>
      <w:r>
        <w:t>Основным принципом организации электропитания должно быть распределение оперативного тока по группам потребителей таким образом, чтобы отдельная неисправность или ремонт элемента сети электропитания не приводили к полному выходу СУУТП из строя.</w:t>
      </w:r>
    </w:p>
    <w:p w14:paraId="6589A365" w14:textId="77777777" w:rsidR="00A30809" w:rsidRDefault="00A30809" w:rsidP="00E232D9">
      <w:pPr>
        <w:pStyle w:val="af4"/>
      </w:pPr>
      <w:r w:rsidRPr="00773E76">
        <w:t xml:space="preserve">В шкаф </w:t>
      </w:r>
      <w:r>
        <w:t xml:space="preserve">СУУТП </w:t>
      </w:r>
      <w:r w:rsidRPr="00773E76">
        <w:t>должно поступать электропитание от ШРП с помощью трех отдельных питающих кабелей.</w:t>
      </w:r>
    </w:p>
    <w:p w14:paraId="6C4E3BC5" w14:textId="77777777" w:rsidR="00A30809" w:rsidRDefault="00A30809" w:rsidP="00E232D9">
      <w:pPr>
        <w:pStyle w:val="af4"/>
      </w:pPr>
      <w:r w:rsidRPr="005B4592">
        <w:t>Кабели прокладываются по существующим кабельным конструкциям.</w:t>
      </w:r>
    </w:p>
    <w:p w14:paraId="1057EBDB" w14:textId="77777777" w:rsidR="00A30809" w:rsidRDefault="00A30809" w:rsidP="00E232D9">
      <w:pPr>
        <w:pStyle w:val="af4"/>
      </w:pPr>
      <w:r w:rsidRPr="00773E76">
        <w:t>Должна быть обеспечена селективность защит автоматических выключателей, расположенных в распределительн</w:t>
      </w:r>
      <w:r>
        <w:t>ом шкафу и в шкафу</w:t>
      </w:r>
      <w:r w:rsidRPr="00773E76">
        <w:t xml:space="preserve"> </w:t>
      </w:r>
      <w:r>
        <w:t>СУУТП</w:t>
      </w:r>
      <w:r w:rsidRPr="00773E76">
        <w:t>, с учетом характера нагрузки (в случае отключения электроснабжения при пуске</w:t>
      </w:r>
      <w:r>
        <w:t xml:space="preserve"> </w:t>
      </w:r>
      <w:r w:rsidRPr="00773E76">
        <w:t>оборудования возникает импульсный бросок тока, который может привести к срабатыванию защиты).</w:t>
      </w:r>
    </w:p>
    <w:p w14:paraId="331359D1" w14:textId="26926A9C" w:rsidR="008D12B8" w:rsidRDefault="00A30809">
      <w:pPr>
        <w:pStyle w:val="af4"/>
      </w:pPr>
      <w:r>
        <w:t xml:space="preserve">Предварительно выбранные </w:t>
      </w:r>
      <w:r w:rsidRPr="00DA5ADE">
        <w:t xml:space="preserve">автоматические выключатели </w:t>
      </w:r>
      <w:r>
        <w:t xml:space="preserve">шкафов ШРП для подключения нового оборудования СУУТП представлены в </w:t>
      </w:r>
      <w:r>
        <w:fldChar w:fldCharType="begin"/>
      </w:r>
      <w:r>
        <w:instrText xml:space="preserve"> REF _Ref121172347 \h  \* MERGEFORMAT </w:instrText>
      </w:r>
      <w:r>
        <w:fldChar w:fldCharType="separate"/>
      </w:r>
      <w:ins w:id="5448" w:author="Степан Гусев" w:date="2023-07-24T15:02:00Z">
        <w:r w:rsidR="006028CD">
          <w:t>Таблица 5.23</w:t>
        </w:r>
      </w:ins>
      <w:del w:id="5449" w:author="Степан Гусев" w:date="2023-07-24T15:02:00Z">
        <w:r w:rsidR="00FA1295" w:rsidDel="006028CD">
          <w:delText>Таблиц</w:delText>
        </w:r>
        <w:r w:rsidR="008D12B8" w:rsidDel="006028CD">
          <w:delText>е</w:delText>
        </w:r>
        <w:r w:rsidR="00FA1295" w:rsidDel="006028CD">
          <w:delText xml:space="preserve"> 5.23</w:delText>
        </w:r>
      </w:del>
      <w:r>
        <w:fldChar w:fldCharType="end"/>
      </w:r>
      <w:r>
        <w:t>.</w:t>
      </w:r>
    </w:p>
    <w:p w14:paraId="4FD8F38F" w14:textId="56414400" w:rsidR="00A30809" w:rsidRDefault="00A30809" w:rsidP="0050271C">
      <w:pPr>
        <w:pStyle w:val="af4"/>
        <w:ind w:firstLine="0"/>
      </w:pPr>
      <w:bookmarkStart w:id="5450" w:name="_Ref121172347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23</w:t>
      </w:r>
      <w:r w:rsidR="00B63BAB">
        <w:rPr>
          <w:noProof/>
        </w:rPr>
        <w:fldChar w:fldCharType="end"/>
      </w:r>
      <w:bookmarkEnd w:id="5450"/>
      <w:r w:rsidRPr="00121A22">
        <w:t xml:space="preserve"> Точки подключения оборудования СУУТП к шкафам ШРП</w:t>
      </w:r>
    </w:p>
    <w:tbl>
      <w:tblPr>
        <w:tblStyle w:val="aff6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648"/>
        <w:gridCol w:w="2216"/>
        <w:gridCol w:w="2204"/>
        <w:gridCol w:w="2204"/>
        <w:gridCol w:w="1639"/>
      </w:tblGrid>
      <w:tr w:rsidR="00A30809" w:rsidRPr="008D12B8" w14:paraId="51E72184" w14:textId="77777777" w:rsidTr="005B5E43">
        <w:tc>
          <w:tcPr>
            <w:tcW w:w="1949" w:type="pct"/>
            <w:gridSpan w:val="2"/>
            <w:vAlign w:val="center"/>
          </w:tcPr>
          <w:p w14:paraId="5104A351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Потребитель электропитания</w:t>
            </w:r>
          </w:p>
        </w:tc>
        <w:tc>
          <w:tcPr>
            <w:tcW w:w="3051" w:type="pct"/>
            <w:gridSpan w:val="3"/>
            <w:vAlign w:val="center"/>
          </w:tcPr>
          <w:p w14:paraId="39FA499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Источник электропитания</w:t>
            </w:r>
          </w:p>
        </w:tc>
      </w:tr>
      <w:tr w:rsidR="00A30809" w:rsidRPr="008D12B8" w14:paraId="680AF611" w14:textId="77777777" w:rsidTr="005B5E43">
        <w:tc>
          <w:tcPr>
            <w:tcW w:w="831" w:type="pct"/>
            <w:vAlign w:val="center"/>
          </w:tcPr>
          <w:p w14:paraId="2AFDAD1B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Шкаф/АРМ</w:t>
            </w:r>
          </w:p>
        </w:tc>
        <w:tc>
          <w:tcPr>
            <w:tcW w:w="1117" w:type="pct"/>
            <w:vAlign w:val="center"/>
          </w:tcPr>
          <w:p w14:paraId="60E6AAB7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Ввод</w:t>
            </w:r>
          </w:p>
        </w:tc>
        <w:tc>
          <w:tcPr>
            <w:tcW w:w="1112" w:type="pct"/>
            <w:vAlign w:val="center"/>
          </w:tcPr>
          <w:p w14:paraId="0C301A61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Клемма</w:t>
            </w:r>
          </w:p>
        </w:tc>
        <w:tc>
          <w:tcPr>
            <w:tcW w:w="1112" w:type="pct"/>
            <w:vAlign w:val="center"/>
          </w:tcPr>
          <w:p w14:paraId="2C70C44B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Автоматический выключатель</w:t>
            </w:r>
          </w:p>
        </w:tc>
        <w:tc>
          <w:tcPr>
            <w:tcW w:w="828" w:type="pct"/>
            <w:vAlign w:val="center"/>
          </w:tcPr>
          <w:p w14:paraId="7D274EE7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ШРП</w:t>
            </w:r>
          </w:p>
        </w:tc>
      </w:tr>
      <w:tr w:rsidR="00A30809" w:rsidRPr="008D12B8" w14:paraId="6558151A" w14:textId="77777777" w:rsidTr="005B5E43">
        <w:tc>
          <w:tcPr>
            <w:tcW w:w="831" w:type="pct"/>
            <w:vMerge w:val="restart"/>
            <w:vAlign w:val="center"/>
          </w:tcPr>
          <w:p w14:paraId="078ED7A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АРМ СУУТП</w:t>
            </w:r>
          </w:p>
        </w:tc>
        <w:tc>
          <w:tcPr>
            <w:tcW w:w="1117" w:type="pct"/>
            <w:vAlign w:val="center"/>
          </w:tcPr>
          <w:p w14:paraId="0DF3BD3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1</w:t>
            </w:r>
          </w:p>
        </w:tc>
        <w:tc>
          <w:tcPr>
            <w:tcW w:w="1112" w:type="pct"/>
            <w:vAlign w:val="center"/>
          </w:tcPr>
          <w:p w14:paraId="5AAFC75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248044C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SF51 (10A)</w:t>
            </w:r>
          </w:p>
          <w:p w14:paraId="67DC5CA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X.M. YORK</w:t>
            </w:r>
          </w:p>
        </w:tc>
        <w:tc>
          <w:tcPr>
            <w:tcW w:w="828" w:type="pct"/>
            <w:vMerge w:val="restart"/>
            <w:vAlign w:val="center"/>
          </w:tcPr>
          <w:p w14:paraId="0BDAD63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EC-01</w:t>
            </w:r>
          </w:p>
        </w:tc>
      </w:tr>
      <w:tr w:rsidR="00A30809" w:rsidRPr="008D12B8" w14:paraId="045906C9" w14:textId="77777777" w:rsidTr="005B5E43">
        <w:tc>
          <w:tcPr>
            <w:tcW w:w="831" w:type="pct"/>
            <w:vMerge/>
            <w:vAlign w:val="center"/>
          </w:tcPr>
          <w:p w14:paraId="7F2E7795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34AE99F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2</w:t>
            </w:r>
          </w:p>
        </w:tc>
        <w:tc>
          <w:tcPr>
            <w:tcW w:w="1112" w:type="pct"/>
            <w:vAlign w:val="center"/>
          </w:tcPr>
          <w:p w14:paraId="2955AF4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573173F5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SF52 (10A)</w:t>
            </w:r>
          </w:p>
          <w:p w14:paraId="1F3A56F2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X.M. YORK</w:t>
            </w:r>
          </w:p>
        </w:tc>
        <w:tc>
          <w:tcPr>
            <w:tcW w:w="828" w:type="pct"/>
            <w:vMerge/>
            <w:vAlign w:val="center"/>
          </w:tcPr>
          <w:p w14:paraId="1C264CB2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8D12B8" w14:paraId="3624517A" w14:textId="77777777" w:rsidTr="005B5E43">
        <w:tc>
          <w:tcPr>
            <w:tcW w:w="831" w:type="pct"/>
            <w:vMerge w:val="restart"/>
            <w:vAlign w:val="center"/>
          </w:tcPr>
          <w:p w14:paraId="6665F062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Шкаф СУУТП</w:t>
            </w:r>
          </w:p>
        </w:tc>
        <w:tc>
          <w:tcPr>
            <w:tcW w:w="1117" w:type="pct"/>
            <w:vAlign w:val="center"/>
          </w:tcPr>
          <w:p w14:paraId="6FC3D59C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1</w:t>
            </w:r>
          </w:p>
        </w:tc>
        <w:tc>
          <w:tcPr>
            <w:tcW w:w="1112" w:type="pct"/>
            <w:vAlign w:val="center"/>
          </w:tcPr>
          <w:p w14:paraId="46E6C51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01AF-XT-02:25</w:t>
            </w:r>
            <w:r w:rsidRPr="0050271C">
              <w:rPr>
                <w:rFonts w:ascii="Times New Roman" w:hAnsi="Times New Roman"/>
                <w:szCs w:val="20"/>
              </w:rPr>
              <w:br/>
              <w:t>01AF-XT-02:26</w:t>
            </w:r>
            <w:r w:rsidRPr="0050271C">
              <w:rPr>
                <w:rFonts w:ascii="Times New Roman" w:hAnsi="Times New Roman"/>
                <w:szCs w:val="20"/>
              </w:rPr>
              <w:br/>
              <w:t>01AF-XT-02:27</w:t>
            </w:r>
          </w:p>
        </w:tc>
        <w:tc>
          <w:tcPr>
            <w:tcW w:w="1112" w:type="pct"/>
            <w:vAlign w:val="center"/>
          </w:tcPr>
          <w:p w14:paraId="1E241AA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SF24 (16A)</w:t>
            </w:r>
          </w:p>
        </w:tc>
        <w:tc>
          <w:tcPr>
            <w:tcW w:w="828" w:type="pct"/>
            <w:vMerge/>
            <w:vAlign w:val="center"/>
          </w:tcPr>
          <w:p w14:paraId="6A1EAEC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8D12B8" w14:paraId="232D2317" w14:textId="77777777" w:rsidTr="005B5E43">
        <w:tc>
          <w:tcPr>
            <w:tcW w:w="831" w:type="pct"/>
            <w:vMerge/>
            <w:vAlign w:val="center"/>
          </w:tcPr>
          <w:p w14:paraId="2A5683D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540CDD18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2</w:t>
            </w:r>
          </w:p>
        </w:tc>
        <w:tc>
          <w:tcPr>
            <w:tcW w:w="1112" w:type="pct"/>
            <w:vAlign w:val="center"/>
          </w:tcPr>
          <w:p w14:paraId="0C8AC394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01AF-XT-03:13</w:t>
            </w:r>
            <w:r w:rsidRPr="0050271C">
              <w:rPr>
                <w:rFonts w:ascii="Times New Roman" w:hAnsi="Times New Roman"/>
                <w:szCs w:val="20"/>
              </w:rPr>
              <w:br/>
              <w:t>01AF-XT-03:14</w:t>
            </w:r>
            <w:r w:rsidRPr="0050271C">
              <w:rPr>
                <w:rFonts w:ascii="Times New Roman" w:hAnsi="Times New Roman"/>
                <w:szCs w:val="20"/>
              </w:rPr>
              <w:br/>
              <w:t>01AF-XT-03:15</w:t>
            </w:r>
          </w:p>
        </w:tc>
        <w:tc>
          <w:tcPr>
            <w:tcW w:w="1112" w:type="pct"/>
            <w:vAlign w:val="center"/>
          </w:tcPr>
          <w:p w14:paraId="427DC0C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SF35 (16A)</w:t>
            </w:r>
          </w:p>
        </w:tc>
        <w:tc>
          <w:tcPr>
            <w:tcW w:w="828" w:type="pct"/>
            <w:vMerge/>
            <w:vAlign w:val="center"/>
          </w:tcPr>
          <w:p w14:paraId="6D59A57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8D12B8" w14:paraId="03E28B48" w14:textId="77777777" w:rsidTr="005B5E43">
        <w:tc>
          <w:tcPr>
            <w:tcW w:w="831" w:type="pct"/>
            <w:vMerge/>
            <w:vAlign w:val="center"/>
          </w:tcPr>
          <w:p w14:paraId="15A7FC01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687B7340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3</w:t>
            </w:r>
          </w:p>
        </w:tc>
        <w:tc>
          <w:tcPr>
            <w:tcW w:w="1112" w:type="pct"/>
            <w:vAlign w:val="center"/>
          </w:tcPr>
          <w:p w14:paraId="630143A0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428C481C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SF54 (10A)</w:t>
            </w:r>
            <w:r w:rsidRPr="0050271C">
              <w:rPr>
                <w:rFonts w:ascii="Times New Roman" w:hAnsi="Times New Roman"/>
                <w:szCs w:val="20"/>
              </w:rPr>
              <w:br/>
              <w:t>ШИБЕР</w:t>
            </w:r>
          </w:p>
        </w:tc>
        <w:tc>
          <w:tcPr>
            <w:tcW w:w="828" w:type="pct"/>
            <w:vAlign w:val="center"/>
          </w:tcPr>
          <w:p w14:paraId="1AB7451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EC-02</w:t>
            </w:r>
          </w:p>
        </w:tc>
      </w:tr>
    </w:tbl>
    <w:p w14:paraId="74D6D979" w14:textId="77777777" w:rsidR="008D12B8" w:rsidRDefault="008D12B8" w:rsidP="00E232D9">
      <w:pPr>
        <w:pStyle w:val="af4"/>
      </w:pPr>
    </w:p>
    <w:p w14:paraId="38AF70D0" w14:textId="77777777" w:rsidR="008D12B8" w:rsidRDefault="008D12B8" w:rsidP="00E232D9">
      <w:pPr>
        <w:pStyle w:val="af4"/>
      </w:pPr>
    </w:p>
    <w:p w14:paraId="5D0B0DF8" w14:textId="50080C34" w:rsidR="008D12B8" w:rsidDel="006028CD" w:rsidRDefault="008D12B8" w:rsidP="00E232D9">
      <w:pPr>
        <w:pStyle w:val="af4"/>
        <w:rPr>
          <w:del w:id="5451" w:author="Степан Гусев" w:date="2023-07-24T15:01:00Z"/>
        </w:rPr>
      </w:pPr>
    </w:p>
    <w:p w14:paraId="6ED405E3" w14:textId="349C8ACC" w:rsidR="00A30809" w:rsidRPr="00D43404" w:rsidRDefault="00A30809">
      <w:pPr>
        <w:pStyle w:val="21"/>
        <w:pPrChange w:id="5452" w:author="Степан Гусев" w:date="2023-07-24T14:49:00Z">
          <w:pPr>
            <w:pStyle w:val="af4"/>
          </w:pPr>
        </w:pPrChange>
      </w:pPr>
      <w:bookmarkStart w:id="5453" w:name="_Toc126311794"/>
      <w:r w:rsidRPr="00D43404">
        <w:t xml:space="preserve">Решения по подключению к информационным </w:t>
      </w:r>
      <w:bookmarkStart w:id="5454" w:name="_Hlk141102725"/>
      <w:r w:rsidRPr="00D43404">
        <w:t>сетям</w:t>
      </w:r>
      <w:bookmarkEnd w:id="5453"/>
      <w:ins w:id="5455" w:author="Степан Гусев" w:date="2023-07-24T14:50:00Z">
        <w:r w:rsidR="00055270" w:rsidRPr="00055270">
          <w:t xml:space="preserve"> </w:t>
        </w:r>
        <w:r w:rsidR="00055270" w:rsidRPr="00D43404">
          <w:t xml:space="preserve">корпуса 1520 (производство </w:t>
        </w:r>
        <w:proofErr w:type="spellStart"/>
        <w:r w:rsidR="00055270" w:rsidRPr="00D43404">
          <w:t>Бисфенола</w:t>
        </w:r>
        <w:proofErr w:type="spellEnd"/>
        <w:r w:rsidR="00055270" w:rsidRPr="00D43404">
          <w:t> А)</w:t>
        </w:r>
      </w:ins>
    </w:p>
    <w:bookmarkEnd w:id="5454"/>
    <w:p w14:paraId="56F2CA47" w14:textId="058CE921" w:rsidR="00A30809" w:rsidRDefault="00A30809" w:rsidP="00E232D9">
      <w:pPr>
        <w:pStyle w:val="af4"/>
      </w:pPr>
      <w:r>
        <w:t xml:space="preserve">Обмен информацией между РСУ и серверами СУУТП выполняется по протоколу OPC, для связи СУУТП с РСУ будет использоваться новый Сервер OPC. </w:t>
      </w:r>
      <w:r w:rsidRPr="00A02831">
        <w:t>Серверы СУУТП подключаются к РСУ установки через Сервер OPС посредством локальной сети, физическое соединение сервера OPC с РСУ установки осуществляется по технологии Ethernet.</w:t>
      </w:r>
    </w:p>
    <w:p w14:paraId="3B46E687" w14:textId="77777777" w:rsidR="00A30809" w:rsidRPr="00A02831" w:rsidRDefault="00A30809" w:rsidP="00E232D9">
      <w:pPr>
        <w:pStyle w:val="af4"/>
      </w:pPr>
      <w:r>
        <w:t xml:space="preserve">Для подключения Сервера </w:t>
      </w:r>
      <w:r w:rsidRPr="00E232D9">
        <w:t>OPC</w:t>
      </w:r>
      <w:r w:rsidRPr="00A02831">
        <w:t xml:space="preserve"> </w:t>
      </w:r>
      <w:r>
        <w:t xml:space="preserve">к управляющим сетям РСУ </w:t>
      </w:r>
      <w:r w:rsidRPr="00E232D9">
        <w:t>VnetIP</w:t>
      </w:r>
      <w:r w:rsidRPr="00A02831">
        <w:t xml:space="preserve"> (</w:t>
      </w:r>
      <w:r w:rsidRPr="00E232D9">
        <w:t>BUS</w:t>
      </w:r>
      <w:r w:rsidRPr="00A02831">
        <w:t xml:space="preserve">1) </w:t>
      </w:r>
      <w:r>
        <w:t xml:space="preserve">и </w:t>
      </w:r>
      <w:r w:rsidRPr="00E232D9">
        <w:t>VnetIP</w:t>
      </w:r>
      <w:r>
        <w:t xml:space="preserve"> </w:t>
      </w:r>
      <w:r w:rsidRPr="00E232D9">
        <w:t>Open</w:t>
      </w:r>
      <w:r w:rsidRPr="00A02831">
        <w:t xml:space="preserve"> (</w:t>
      </w:r>
      <w:r w:rsidRPr="00E232D9">
        <w:t>BUS</w:t>
      </w:r>
      <w:r w:rsidRPr="00112BBD">
        <w:t>2</w:t>
      </w:r>
      <w:r w:rsidRPr="00A02831">
        <w:t>)</w:t>
      </w:r>
      <w:r>
        <w:t xml:space="preserve"> предварительно выбраны порты 24 в коммутаторах </w:t>
      </w:r>
      <w:r w:rsidRPr="00E232D9">
        <w:t>SW</w:t>
      </w:r>
      <w:r w:rsidRPr="00A02831">
        <w:t xml:space="preserve">1.1 </w:t>
      </w:r>
      <w:r>
        <w:t xml:space="preserve">и </w:t>
      </w:r>
      <w:r w:rsidRPr="00E232D9">
        <w:t>SW</w:t>
      </w:r>
      <w:r w:rsidRPr="00112BBD">
        <w:t>2</w:t>
      </w:r>
      <w:r w:rsidRPr="00A02831">
        <w:t>.1</w:t>
      </w:r>
      <w:r>
        <w:t xml:space="preserve"> установленных в сетевом шкафу ШЗС </w:t>
      </w:r>
      <w:r w:rsidRPr="00E81F86">
        <w:t xml:space="preserve">(корп. 1520, Аппаратная завода </w:t>
      </w:r>
      <w:r>
        <w:t>Бисфенол А</w:t>
      </w:r>
      <w:r w:rsidRPr="00E81F86">
        <w:t>. 1 этаж)</w:t>
      </w:r>
      <w:r>
        <w:t>.</w:t>
      </w:r>
    </w:p>
    <w:p w14:paraId="2A068FA1" w14:textId="77777777" w:rsidR="00A30809" w:rsidRPr="006C3444" w:rsidRDefault="00A30809" w:rsidP="00E232D9">
      <w:pPr>
        <w:pStyle w:val="af4"/>
      </w:pPr>
      <w:r>
        <w:t xml:space="preserve">Для подключения Сервера </w:t>
      </w:r>
      <w:r w:rsidRPr="00E232D9">
        <w:t>OPC</w:t>
      </w:r>
      <w:r>
        <w:t>,</w:t>
      </w:r>
      <w:r w:rsidRPr="00112BBD">
        <w:t xml:space="preserve"> </w:t>
      </w:r>
      <w:r>
        <w:t xml:space="preserve">Сервера СУУТП и Сервера МПА к существующей </w:t>
      </w:r>
      <w:r w:rsidRPr="00E232D9">
        <w:t>PIN</w:t>
      </w:r>
      <w:r w:rsidRPr="00CD28AC">
        <w:t xml:space="preserve"> </w:t>
      </w:r>
      <w:r>
        <w:t xml:space="preserve">сети в новом шкафу СУУТП должен быть установлен коммутатор, </w:t>
      </w:r>
      <w:r w:rsidRPr="00CD28AC">
        <w:t xml:space="preserve">объединяющий устройства </w:t>
      </w:r>
      <w:r>
        <w:t xml:space="preserve">СУУТП. Для подключения нового коммутатора </w:t>
      </w:r>
      <w:r w:rsidRPr="00E232D9">
        <w:t>PIN</w:t>
      </w:r>
      <w:r w:rsidRPr="00112BBD">
        <w:t xml:space="preserve"> </w:t>
      </w:r>
      <w:r>
        <w:t>сети к существующему</w:t>
      </w:r>
      <w:r w:rsidRPr="00112BBD">
        <w:t xml:space="preserve"> </w:t>
      </w:r>
      <w:r>
        <w:t xml:space="preserve">предварительно выбран порт </w:t>
      </w:r>
      <w:r w:rsidRPr="002D26F6">
        <w:t>24</w:t>
      </w:r>
      <w:r>
        <w:t xml:space="preserve"> коммутатора </w:t>
      </w:r>
      <w:r w:rsidRPr="00E232D9">
        <w:t>SW</w:t>
      </w:r>
      <w:r w:rsidRPr="006C3444">
        <w:t>3.1 установленн</w:t>
      </w:r>
      <w:r>
        <w:t>ом</w:t>
      </w:r>
      <w:r w:rsidRPr="006C3444">
        <w:t xml:space="preserve"> в сетевом шкафу ШЗС (корп. 1520, Аппаратная завода Бисфенол А. 1 этаж)</w:t>
      </w:r>
    </w:p>
    <w:p w14:paraId="58C0CB02" w14:textId="09D83A48" w:rsidR="00A30809" w:rsidRDefault="00A30809" w:rsidP="00E232D9">
      <w:pPr>
        <w:pStyle w:val="af4"/>
      </w:pPr>
      <w:r w:rsidRPr="005D532D">
        <w:t>Сервер</w:t>
      </w:r>
      <w:r>
        <w:t xml:space="preserve">а </w:t>
      </w:r>
      <w:r w:rsidRPr="00E232D9">
        <w:t>OPC</w:t>
      </w:r>
      <w:r>
        <w:t>, СУУТП</w:t>
      </w:r>
      <w:r w:rsidRPr="005D532D">
        <w:t xml:space="preserve"> являются узлами сети АСУТП, фильтрация трафика при такой организации сети не требуется, необходимость в межсетевом экране отсутствует.</w:t>
      </w:r>
      <w:r>
        <w:t xml:space="preserve"> </w:t>
      </w:r>
      <w:r w:rsidRPr="004C74E0">
        <w:t>Подробное описание данного решения будет в проекте по ИБ.</w:t>
      </w:r>
    </w:p>
    <w:p w14:paraId="7738FC6A" w14:textId="77777777" w:rsidR="00A30809" w:rsidRPr="001A3597" w:rsidRDefault="00A30809" w:rsidP="00E232D9">
      <w:pPr>
        <w:pStyle w:val="af4"/>
      </w:pPr>
      <w:r>
        <w:t xml:space="preserve">Для удаленного подключения АРМ инженера СУУТП к серверам СУУТП будет применяться схема IP KVM. Резервирование передачи сигналов </w:t>
      </w:r>
      <w:r w:rsidRPr="003F4430">
        <w:t xml:space="preserve">должно быть </w:t>
      </w:r>
      <w:r>
        <w:t xml:space="preserve">реализовано через дублированные коммутаторы сети KVM. Дублированные коммутаторы сети должны быть установлены в новом Шкафу СУУТП. В KVM удлинителях должны использоваться два сетевых интерфейса, что также должно обеспечить резервирование сигналов. KVM приемники и KVM передатчики должны поддерживать четыре видеосигнала. Для конфигурации сети </w:t>
      </w:r>
      <w:r w:rsidRPr="00E232D9">
        <w:t>KVM</w:t>
      </w:r>
      <w:r w:rsidRPr="00BE203F">
        <w:t xml:space="preserve"> </w:t>
      </w:r>
      <w:r>
        <w:t xml:space="preserve">и администрирования схемы </w:t>
      </w:r>
      <w:r w:rsidRPr="00E232D9">
        <w:t>IP</w:t>
      </w:r>
      <w:r w:rsidRPr="00BE203F">
        <w:t xml:space="preserve"> </w:t>
      </w:r>
      <w:r w:rsidRPr="00E232D9">
        <w:t>KVM</w:t>
      </w:r>
      <w:r w:rsidRPr="00BE203F">
        <w:t xml:space="preserve"> </w:t>
      </w:r>
      <w:r>
        <w:t xml:space="preserve">Сервер </w:t>
      </w:r>
      <w:r w:rsidRPr="00E232D9">
        <w:t>OPC</w:t>
      </w:r>
      <w:r w:rsidRPr="00C818A2">
        <w:t xml:space="preserve"> </w:t>
      </w:r>
      <w:r>
        <w:t xml:space="preserve">должен быть подключен к сети </w:t>
      </w:r>
      <w:r w:rsidRPr="00E232D9">
        <w:t>KVM</w:t>
      </w:r>
      <w:r w:rsidRPr="001A3597">
        <w:t>.</w:t>
      </w:r>
    </w:p>
    <w:p w14:paraId="603875E7" w14:textId="77777777" w:rsidR="00A30809" w:rsidRDefault="00A30809" w:rsidP="00E232D9">
      <w:pPr>
        <w:pStyle w:val="af4"/>
      </w:pPr>
      <w:r>
        <w:t>Объединение KVM устройств в единую сеть обеспечивает возможность передачи на АРМ инженера СУУТП управление всеми серверами, входящими в состав СУУТП, с целью проведения обслуживания системы и сервисных работ.</w:t>
      </w:r>
    </w:p>
    <w:p w14:paraId="47511C08" w14:textId="77777777" w:rsidR="006028CD" w:rsidRDefault="00A30809">
      <w:pPr>
        <w:pStyle w:val="af4"/>
        <w:rPr>
          <w:ins w:id="5456" w:author="Степан Гусев" w:date="2023-07-24T15:02:00Z"/>
        </w:rPr>
        <w:pPrChange w:id="5457" w:author="Степан Гусев" w:date="2023-07-24T15:02:00Z">
          <w:pPr>
            <w:pStyle w:val="af4"/>
            <w:ind w:firstLine="0"/>
          </w:pPr>
        </w:pPrChange>
      </w:pPr>
      <w:r>
        <w:t xml:space="preserve">Предварительно выбранные порты коммутаторов и </w:t>
      </w:r>
      <w:r w:rsidRPr="00E232D9">
        <w:t>IP</w:t>
      </w:r>
      <w:r w:rsidRPr="00231F50">
        <w:t xml:space="preserve"> </w:t>
      </w:r>
      <w:r>
        <w:t xml:space="preserve">адреса оборудования СУУТП представлены в </w:t>
      </w:r>
      <w:r>
        <w:fldChar w:fldCharType="begin"/>
      </w:r>
      <w:r>
        <w:instrText xml:space="preserve"> REF _Ref121172402 \h  \* MERGEFORMAT </w:instrText>
      </w:r>
      <w:r>
        <w:fldChar w:fldCharType="separate"/>
      </w:r>
    </w:p>
    <w:p w14:paraId="0DAD47F6" w14:textId="77777777" w:rsidR="006028CD" w:rsidRDefault="006028CD">
      <w:pPr>
        <w:pStyle w:val="af4"/>
        <w:rPr>
          <w:ins w:id="5458" w:author="Степан Гусев" w:date="2023-07-24T15:02:00Z"/>
        </w:rPr>
        <w:pPrChange w:id="5459" w:author="Степан Гусев" w:date="2023-07-24T15:02:00Z">
          <w:pPr>
            <w:pStyle w:val="af4"/>
            <w:ind w:firstLine="0"/>
          </w:pPr>
        </w:pPrChange>
      </w:pPr>
    </w:p>
    <w:p w14:paraId="4BAE4ECE" w14:textId="77777777" w:rsidR="006028CD" w:rsidRDefault="006028CD">
      <w:pPr>
        <w:pStyle w:val="af4"/>
        <w:rPr>
          <w:ins w:id="5460" w:author="Степан Гусев" w:date="2023-07-24T15:02:00Z"/>
        </w:rPr>
        <w:pPrChange w:id="5461" w:author="Степан Гусев" w:date="2023-07-24T15:02:00Z">
          <w:pPr>
            <w:pStyle w:val="af4"/>
            <w:ind w:firstLine="0"/>
          </w:pPr>
        </w:pPrChange>
      </w:pPr>
    </w:p>
    <w:p w14:paraId="791215A4" w14:textId="77777777" w:rsidR="006028CD" w:rsidRDefault="006028CD">
      <w:pPr>
        <w:pStyle w:val="af4"/>
        <w:rPr>
          <w:ins w:id="5462" w:author="Степан Гусев" w:date="2023-07-24T15:02:00Z"/>
        </w:rPr>
        <w:pPrChange w:id="5463" w:author="Степан Гусев" w:date="2023-07-24T15:02:00Z">
          <w:pPr>
            <w:pStyle w:val="af4"/>
            <w:ind w:firstLine="0"/>
          </w:pPr>
        </w:pPrChange>
      </w:pPr>
    </w:p>
    <w:p w14:paraId="45D5287E" w14:textId="77777777" w:rsidR="006028CD" w:rsidRDefault="006028CD">
      <w:pPr>
        <w:pStyle w:val="af4"/>
        <w:rPr>
          <w:ins w:id="5464" w:author="Степан Гусев" w:date="2023-07-24T15:02:00Z"/>
        </w:rPr>
        <w:pPrChange w:id="5465" w:author="Степан Гусев" w:date="2023-07-24T15:02:00Z">
          <w:pPr>
            <w:pStyle w:val="af4"/>
            <w:ind w:firstLine="0"/>
          </w:pPr>
        </w:pPrChange>
      </w:pPr>
    </w:p>
    <w:p w14:paraId="1D7F439D" w14:textId="77777777" w:rsidR="006028CD" w:rsidRDefault="006028CD" w:rsidP="0050271C">
      <w:pPr>
        <w:pStyle w:val="af4"/>
        <w:ind w:firstLine="0"/>
        <w:rPr>
          <w:ins w:id="5466" w:author="Степан Гусев" w:date="2023-07-24T15:02:00Z"/>
        </w:rPr>
      </w:pPr>
    </w:p>
    <w:p w14:paraId="3651AFB5" w14:textId="77777777" w:rsidR="006028CD" w:rsidRDefault="006028CD" w:rsidP="0050271C">
      <w:pPr>
        <w:pStyle w:val="af4"/>
        <w:ind w:firstLine="0"/>
        <w:rPr>
          <w:ins w:id="5467" w:author="Степан Гусев" w:date="2023-07-24T15:02:00Z"/>
        </w:rPr>
      </w:pPr>
    </w:p>
    <w:p w14:paraId="71100172" w14:textId="76CE8C24" w:rsidR="00A30809" w:rsidRDefault="006028CD" w:rsidP="00E232D9">
      <w:pPr>
        <w:pStyle w:val="af4"/>
      </w:pPr>
      <w:ins w:id="5468" w:author="Степан Гусев" w:date="2023-07-24T15:02:00Z">
        <w:r>
          <w:lastRenderedPageBreak/>
          <w:t xml:space="preserve">Таблица </w:t>
        </w:r>
        <w:r>
          <w:rPr>
            <w:noProof/>
          </w:rPr>
          <w:t>5</w:t>
        </w:r>
        <w:r>
          <w:t>.</w:t>
        </w:r>
        <w:r>
          <w:rPr>
            <w:noProof/>
          </w:rPr>
          <w:t>24</w:t>
        </w:r>
      </w:ins>
      <w:del w:id="5469" w:author="Степан Гусев" w:date="2023-07-24T15:02:00Z">
        <w:r w:rsidR="00FA1295" w:rsidDel="006028CD">
          <w:delText>Таблиц</w:delText>
        </w:r>
        <w:r w:rsidR="00B031A7" w:rsidDel="006028CD">
          <w:delText>е</w:delText>
        </w:r>
        <w:r w:rsidR="00FA1295" w:rsidDel="006028CD">
          <w:delText xml:space="preserve"> 5.24</w:delText>
        </w:r>
      </w:del>
      <w:r w:rsidR="00A30809">
        <w:fldChar w:fldCharType="end"/>
      </w:r>
      <w:r w:rsidR="00A30809">
        <w:t>.</w:t>
      </w:r>
    </w:p>
    <w:p w14:paraId="38B35A0F" w14:textId="77777777" w:rsidR="00B031A7" w:rsidRDefault="00B031A7" w:rsidP="0050271C">
      <w:pPr>
        <w:pStyle w:val="af4"/>
        <w:ind w:firstLine="0"/>
      </w:pPr>
      <w:bookmarkStart w:id="5470" w:name="_Ref121172402"/>
    </w:p>
    <w:p w14:paraId="29E08E91" w14:textId="77777777" w:rsidR="00B031A7" w:rsidRDefault="00B031A7" w:rsidP="0050271C">
      <w:pPr>
        <w:pStyle w:val="af4"/>
        <w:ind w:firstLine="0"/>
      </w:pPr>
    </w:p>
    <w:p w14:paraId="78BFF53F" w14:textId="77777777" w:rsidR="00B031A7" w:rsidRDefault="00B031A7" w:rsidP="0050271C">
      <w:pPr>
        <w:pStyle w:val="af4"/>
        <w:ind w:firstLine="0"/>
      </w:pPr>
    </w:p>
    <w:p w14:paraId="6E80EBE4" w14:textId="77777777" w:rsidR="00B031A7" w:rsidRDefault="00B031A7" w:rsidP="0050271C">
      <w:pPr>
        <w:pStyle w:val="af4"/>
        <w:ind w:firstLine="0"/>
      </w:pPr>
    </w:p>
    <w:p w14:paraId="255A773C" w14:textId="77777777" w:rsidR="00B031A7" w:rsidRDefault="00B031A7" w:rsidP="0050271C">
      <w:pPr>
        <w:pStyle w:val="af4"/>
        <w:ind w:firstLine="0"/>
      </w:pPr>
    </w:p>
    <w:p w14:paraId="6761907E" w14:textId="77777777" w:rsidR="00B031A7" w:rsidRDefault="00B031A7" w:rsidP="0050271C">
      <w:pPr>
        <w:pStyle w:val="af4"/>
        <w:ind w:firstLine="0"/>
      </w:pPr>
    </w:p>
    <w:p w14:paraId="0D87B874" w14:textId="77777777" w:rsidR="00B031A7" w:rsidRDefault="00B031A7" w:rsidP="0050271C">
      <w:pPr>
        <w:pStyle w:val="af4"/>
        <w:ind w:firstLine="0"/>
      </w:pPr>
    </w:p>
    <w:p w14:paraId="0E146D26" w14:textId="202E6023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24</w:t>
      </w:r>
      <w:r w:rsidR="00B63BAB">
        <w:rPr>
          <w:noProof/>
        </w:rPr>
        <w:fldChar w:fldCharType="end"/>
      </w:r>
      <w:bookmarkEnd w:id="5470"/>
      <w:r w:rsidRPr="00121A22">
        <w:t xml:space="preserve"> Точки подключения оборудования СУУТП к сети KVM IP</w:t>
      </w:r>
    </w:p>
    <w:tbl>
      <w:tblPr>
        <w:tblStyle w:val="aff6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775"/>
        <w:gridCol w:w="2218"/>
        <w:gridCol w:w="1621"/>
        <w:gridCol w:w="1009"/>
        <w:gridCol w:w="1778"/>
        <w:gridCol w:w="1510"/>
      </w:tblGrid>
      <w:tr w:rsidR="00A30809" w:rsidRPr="00B031A7" w14:paraId="6E9EAA28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40AC12A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Оборудование</w:t>
            </w:r>
          </w:p>
        </w:tc>
        <w:tc>
          <w:tcPr>
            <w:tcW w:w="1937" w:type="pct"/>
            <w:gridSpan w:val="2"/>
            <w:vAlign w:val="center"/>
          </w:tcPr>
          <w:p w14:paraId="2454BEA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Устройство KVM</w:t>
            </w:r>
          </w:p>
        </w:tc>
        <w:tc>
          <w:tcPr>
            <w:tcW w:w="2168" w:type="pct"/>
            <w:gridSpan w:val="3"/>
            <w:vAlign w:val="center"/>
          </w:tcPr>
          <w:p w14:paraId="6222DDA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Коммутатор KVM</w:t>
            </w:r>
          </w:p>
        </w:tc>
      </w:tr>
      <w:tr w:rsidR="00A30809" w:rsidRPr="00B031A7" w14:paraId="75882CD5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57F2B3D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</w:p>
        </w:tc>
        <w:tc>
          <w:tcPr>
            <w:tcW w:w="1119" w:type="pct"/>
            <w:vAlign w:val="center"/>
          </w:tcPr>
          <w:p w14:paraId="14EA544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Тип</w:t>
            </w:r>
          </w:p>
        </w:tc>
        <w:tc>
          <w:tcPr>
            <w:tcW w:w="818" w:type="pct"/>
            <w:vAlign w:val="center"/>
          </w:tcPr>
          <w:p w14:paraId="7CB0672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IP</w:t>
            </w:r>
          </w:p>
        </w:tc>
        <w:tc>
          <w:tcPr>
            <w:tcW w:w="509" w:type="pct"/>
            <w:vAlign w:val="center"/>
          </w:tcPr>
          <w:p w14:paraId="1672664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Порт</w:t>
            </w:r>
          </w:p>
        </w:tc>
        <w:tc>
          <w:tcPr>
            <w:tcW w:w="897" w:type="pct"/>
            <w:vAlign w:val="center"/>
          </w:tcPr>
          <w:p w14:paraId="3DCAE8F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Коммутатор</w:t>
            </w:r>
          </w:p>
        </w:tc>
        <w:tc>
          <w:tcPr>
            <w:tcW w:w="762" w:type="pct"/>
            <w:vAlign w:val="center"/>
          </w:tcPr>
          <w:p w14:paraId="2C59366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Шкаф</w:t>
            </w:r>
          </w:p>
        </w:tc>
      </w:tr>
      <w:tr w:rsidR="00A30809" w:rsidRPr="00B031A7" w14:paraId="00FC70F5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042CE26A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АРМ инженера</w:t>
            </w:r>
          </w:p>
        </w:tc>
        <w:tc>
          <w:tcPr>
            <w:tcW w:w="1119" w:type="pct"/>
            <w:vMerge w:val="restart"/>
            <w:vAlign w:val="center"/>
          </w:tcPr>
          <w:p w14:paraId="48F6B9E0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приемник</w:t>
            </w:r>
          </w:p>
        </w:tc>
        <w:tc>
          <w:tcPr>
            <w:tcW w:w="818" w:type="pct"/>
            <w:vMerge w:val="restart"/>
            <w:vAlign w:val="center"/>
          </w:tcPr>
          <w:p w14:paraId="3C45972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192.168.8.40</w:t>
            </w:r>
          </w:p>
        </w:tc>
        <w:tc>
          <w:tcPr>
            <w:tcW w:w="509" w:type="pct"/>
            <w:vAlign w:val="center"/>
          </w:tcPr>
          <w:p w14:paraId="54C45F4D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</w:t>
            </w:r>
          </w:p>
        </w:tc>
        <w:tc>
          <w:tcPr>
            <w:tcW w:w="897" w:type="pct"/>
            <w:vAlign w:val="center"/>
          </w:tcPr>
          <w:p w14:paraId="0C88E64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 w:val="restart"/>
            <w:vAlign w:val="center"/>
          </w:tcPr>
          <w:p w14:paraId="7AF76C2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СУУТП</w:t>
            </w:r>
          </w:p>
        </w:tc>
      </w:tr>
      <w:tr w:rsidR="00A30809" w:rsidRPr="00B031A7" w14:paraId="64DDDFEA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6F860C64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119" w:type="pct"/>
            <w:vMerge/>
            <w:vAlign w:val="center"/>
          </w:tcPr>
          <w:p w14:paraId="04964AA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18" w:type="pct"/>
            <w:vMerge/>
            <w:vAlign w:val="center"/>
          </w:tcPr>
          <w:p w14:paraId="14BB6E8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758C9DF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</w:t>
            </w:r>
          </w:p>
        </w:tc>
        <w:tc>
          <w:tcPr>
            <w:tcW w:w="897" w:type="pct"/>
            <w:vAlign w:val="center"/>
          </w:tcPr>
          <w:p w14:paraId="2E94F3E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235DE9C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2643667B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2EE3FA70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 OPC</w:t>
            </w:r>
          </w:p>
        </w:tc>
        <w:tc>
          <w:tcPr>
            <w:tcW w:w="1119" w:type="pct"/>
            <w:vMerge w:val="restart"/>
            <w:vAlign w:val="center"/>
          </w:tcPr>
          <w:p w14:paraId="7B0B59C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передатчик</w:t>
            </w:r>
          </w:p>
        </w:tc>
        <w:tc>
          <w:tcPr>
            <w:tcW w:w="818" w:type="pct"/>
            <w:vMerge w:val="restart"/>
            <w:vAlign w:val="center"/>
          </w:tcPr>
          <w:p w14:paraId="7D7FFEE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192.168.8.10</w:t>
            </w:r>
          </w:p>
        </w:tc>
        <w:tc>
          <w:tcPr>
            <w:tcW w:w="509" w:type="pct"/>
            <w:vAlign w:val="center"/>
          </w:tcPr>
          <w:p w14:paraId="32620AF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</w:t>
            </w:r>
          </w:p>
        </w:tc>
        <w:tc>
          <w:tcPr>
            <w:tcW w:w="897" w:type="pct"/>
            <w:vAlign w:val="center"/>
          </w:tcPr>
          <w:p w14:paraId="764C01C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5CEDB4F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598AFFAE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02BF49DD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119" w:type="pct"/>
            <w:vMerge/>
            <w:vAlign w:val="center"/>
          </w:tcPr>
          <w:p w14:paraId="7F815A3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18" w:type="pct"/>
            <w:vMerge/>
            <w:vAlign w:val="center"/>
          </w:tcPr>
          <w:p w14:paraId="206E829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4A93C10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</w:t>
            </w:r>
          </w:p>
        </w:tc>
        <w:tc>
          <w:tcPr>
            <w:tcW w:w="897" w:type="pct"/>
            <w:vAlign w:val="center"/>
          </w:tcPr>
          <w:p w14:paraId="216106E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2252B23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1C226FF8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447F960B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 СУУТП</w:t>
            </w:r>
          </w:p>
        </w:tc>
        <w:tc>
          <w:tcPr>
            <w:tcW w:w="1119" w:type="pct"/>
            <w:vMerge w:val="restart"/>
            <w:vAlign w:val="center"/>
          </w:tcPr>
          <w:p w14:paraId="6DAC0A0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передатчик</w:t>
            </w:r>
          </w:p>
        </w:tc>
        <w:tc>
          <w:tcPr>
            <w:tcW w:w="818" w:type="pct"/>
            <w:vMerge w:val="restart"/>
            <w:vAlign w:val="center"/>
          </w:tcPr>
          <w:p w14:paraId="7C0A575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192.168.8.11</w:t>
            </w:r>
          </w:p>
        </w:tc>
        <w:tc>
          <w:tcPr>
            <w:tcW w:w="509" w:type="pct"/>
            <w:vAlign w:val="center"/>
          </w:tcPr>
          <w:p w14:paraId="33C5442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3</w:t>
            </w:r>
          </w:p>
        </w:tc>
        <w:tc>
          <w:tcPr>
            <w:tcW w:w="897" w:type="pct"/>
            <w:vAlign w:val="center"/>
          </w:tcPr>
          <w:p w14:paraId="31D451C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39520F5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29CA82AA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702E32E4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119" w:type="pct"/>
            <w:vMerge/>
            <w:vAlign w:val="center"/>
          </w:tcPr>
          <w:p w14:paraId="37633EB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18" w:type="pct"/>
            <w:vMerge/>
            <w:vAlign w:val="center"/>
          </w:tcPr>
          <w:p w14:paraId="75694C30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639CD49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3</w:t>
            </w:r>
          </w:p>
        </w:tc>
        <w:tc>
          <w:tcPr>
            <w:tcW w:w="897" w:type="pct"/>
            <w:vAlign w:val="center"/>
          </w:tcPr>
          <w:p w14:paraId="1295323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00B48E7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1567CEE8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59036AE8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 МПА</w:t>
            </w:r>
          </w:p>
        </w:tc>
        <w:tc>
          <w:tcPr>
            <w:tcW w:w="1119" w:type="pct"/>
            <w:vMerge w:val="restart"/>
            <w:vAlign w:val="center"/>
          </w:tcPr>
          <w:p w14:paraId="73291FA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передатчик</w:t>
            </w:r>
          </w:p>
        </w:tc>
        <w:tc>
          <w:tcPr>
            <w:tcW w:w="818" w:type="pct"/>
            <w:vMerge w:val="restart"/>
            <w:vAlign w:val="center"/>
          </w:tcPr>
          <w:p w14:paraId="0BAF67D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192.168.8.12</w:t>
            </w:r>
          </w:p>
        </w:tc>
        <w:tc>
          <w:tcPr>
            <w:tcW w:w="509" w:type="pct"/>
            <w:vAlign w:val="center"/>
          </w:tcPr>
          <w:p w14:paraId="632E680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4</w:t>
            </w:r>
          </w:p>
        </w:tc>
        <w:tc>
          <w:tcPr>
            <w:tcW w:w="897" w:type="pct"/>
            <w:vAlign w:val="center"/>
          </w:tcPr>
          <w:p w14:paraId="0658FF9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1F5184F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57123965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4A794A76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119" w:type="pct"/>
            <w:vMerge/>
            <w:vAlign w:val="center"/>
          </w:tcPr>
          <w:p w14:paraId="2A2A62D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18" w:type="pct"/>
            <w:vMerge/>
            <w:vAlign w:val="center"/>
          </w:tcPr>
          <w:p w14:paraId="371EA10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2D13877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4</w:t>
            </w:r>
          </w:p>
        </w:tc>
        <w:tc>
          <w:tcPr>
            <w:tcW w:w="897" w:type="pct"/>
            <w:vAlign w:val="center"/>
          </w:tcPr>
          <w:p w14:paraId="6140D3D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0F0BE9B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60C1CA93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7130B3B3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KVM-консоль</w:t>
            </w:r>
          </w:p>
        </w:tc>
        <w:tc>
          <w:tcPr>
            <w:tcW w:w="1119" w:type="pct"/>
            <w:vMerge w:val="restart"/>
            <w:vAlign w:val="center"/>
          </w:tcPr>
          <w:p w14:paraId="746ADC5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приемник</w:t>
            </w:r>
          </w:p>
        </w:tc>
        <w:tc>
          <w:tcPr>
            <w:tcW w:w="818" w:type="pct"/>
            <w:vMerge w:val="restart"/>
            <w:vAlign w:val="center"/>
          </w:tcPr>
          <w:p w14:paraId="4293578F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192.168.8.41</w:t>
            </w:r>
          </w:p>
        </w:tc>
        <w:tc>
          <w:tcPr>
            <w:tcW w:w="509" w:type="pct"/>
            <w:vAlign w:val="center"/>
          </w:tcPr>
          <w:p w14:paraId="2992E91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5</w:t>
            </w:r>
          </w:p>
        </w:tc>
        <w:tc>
          <w:tcPr>
            <w:tcW w:w="897" w:type="pct"/>
            <w:vAlign w:val="center"/>
          </w:tcPr>
          <w:p w14:paraId="0404A63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41687E4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41F42213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0585669D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119" w:type="pct"/>
            <w:vMerge/>
            <w:vAlign w:val="center"/>
          </w:tcPr>
          <w:p w14:paraId="69BE362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18" w:type="pct"/>
            <w:vMerge/>
            <w:vAlign w:val="center"/>
          </w:tcPr>
          <w:p w14:paraId="41305AF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771DDB8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5</w:t>
            </w:r>
          </w:p>
        </w:tc>
        <w:tc>
          <w:tcPr>
            <w:tcW w:w="897" w:type="pct"/>
            <w:vAlign w:val="center"/>
          </w:tcPr>
          <w:p w14:paraId="4F7B3C7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45CC195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78870FA0" w14:textId="77777777" w:rsidTr="005B5E43">
        <w:trPr>
          <w:cantSplit/>
        </w:trPr>
        <w:tc>
          <w:tcPr>
            <w:tcW w:w="895" w:type="pct"/>
            <w:vAlign w:val="center"/>
          </w:tcPr>
          <w:p w14:paraId="4DCC1116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 OPC</w:t>
            </w:r>
          </w:p>
        </w:tc>
        <w:tc>
          <w:tcPr>
            <w:tcW w:w="1119" w:type="pct"/>
            <w:vAlign w:val="center"/>
          </w:tcPr>
          <w:p w14:paraId="28B85F3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</w:t>
            </w:r>
            <w:r w:rsidRPr="0050271C">
              <w:rPr>
                <w:rFonts w:ascii="Times New Roman" w:hAnsi="Times New Roman"/>
              </w:rPr>
              <w:br/>
              <w:t>(KVM администратор)</w:t>
            </w:r>
          </w:p>
        </w:tc>
        <w:tc>
          <w:tcPr>
            <w:tcW w:w="818" w:type="pct"/>
            <w:vAlign w:val="center"/>
          </w:tcPr>
          <w:p w14:paraId="4428D1B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192.168.8.4</w:t>
            </w:r>
          </w:p>
        </w:tc>
        <w:tc>
          <w:tcPr>
            <w:tcW w:w="509" w:type="pct"/>
            <w:vAlign w:val="center"/>
          </w:tcPr>
          <w:p w14:paraId="6D02171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6</w:t>
            </w:r>
          </w:p>
        </w:tc>
        <w:tc>
          <w:tcPr>
            <w:tcW w:w="897" w:type="pct"/>
            <w:vAlign w:val="center"/>
          </w:tcPr>
          <w:p w14:paraId="043BF33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0AEE718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</w:tbl>
    <w:p w14:paraId="230AD8C8" w14:textId="0CED075E" w:rsidR="00B031A7" w:rsidDel="00055270" w:rsidRDefault="00B031A7" w:rsidP="00E232D9">
      <w:pPr>
        <w:pStyle w:val="af4"/>
        <w:rPr>
          <w:del w:id="5471" w:author="Степан Гусев" w:date="2023-07-24T14:49:00Z"/>
        </w:rPr>
      </w:pPr>
      <w:bookmarkStart w:id="5472" w:name="_Toc126311795"/>
    </w:p>
    <w:p w14:paraId="706F726B" w14:textId="1F6A1C00" w:rsidR="00A30809" w:rsidRPr="00D43404" w:rsidDel="00055270" w:rsidRDefault="00A30809">
      <w:pPr>
        <w:pStyle w:val="21"/>
        <w:rPr>
          <w:del w:id="5473" w:author="Степан Гусев" w:date="2023-07-24T14:49:00Z"/>
        </w:rPr>
        <w:pPrChange w:id="5474" w:author="Степан Гусев" w:date="2023-07-24T14:49:00Z">
          <w:pPr>
            <w:pStyle w:val="af4"/>
          </w:pPr>
        </w:pPrChange>
      </w:pPr>
      <w:del w:id="5475" w:author="Степан Гусев" w:date="2023-07-24T14:49:00Z">
        <w:r w:rsidRPr="00D43404" w:rsidDel="00055270">
          <w:delText>Организация связи СУУТП и РСУ</w:delText>
        </w:r>
        <w:bookmarkEnd w:id="5472"/>
      </w:del>
    </w:p>
    <w:p w14:paraId="7E857877" w14:textId="0548B88C" w:rsidR="00A30809" w:rsidDel="00055270" w:rsidRDefault="00A30809" w:rsidP="00E232D9">
      <w:pPr>
        <w:pStyle w:val="af4"/>
        <w:rPr>
          <w:del w:id="5476" w:author="Степан Гусев" w:date="2023-07-24T14:49:00Z"/>
        </w:rPr>
      </w:pPr>
      <w:del w:id="5477" w:author="Степан Гусев" w:date="2023-07-24T14:49:00Z">
        <w:r w:rsidDel="00055270">
          <w:delText>Необходимо выполнить работы по реализации программных модулей (далее «Модули») интеграции на стороне РСУ CENTUM VP. Модули должен обеспечивать взаимодействие приложений контроллеров и виртуальных анализаторов СУУТП и процедур МПА с РСУ.</w:delText>
        </w:r>
      </w:del>
    </w:p>
    <w:p w14:paraId="616B6856" w14:textId="1359CB95" w:rsidR="00A30809" w:rsidDel="00055270" w:rsidRDefault="00A30809" w:rsidP="00E232D9">
      <w:pPr>
        <w:pStyle w:val="af4"/>
        <w:rPr>
          <w:del w:id="5478" w:author="Степан Гусев" w:date="2023-07-24T14:49:00Z"/>
        </w:rPr>
      </w:pPr>
      <w:del w:id="5479" w:author="Степан Гусев" w:date="2023-07-24T14:49:00Z">
        <w:r w:rsidDel="00055270">
          <w:delText xml:space="preserve">В функции модулей входит: </w:delText>
        </w:r>
      </w:del>
    </w:p>
    <w:p w14:paraId="708E95DD" w14:textId="1C580DB2" w:rsidR="00A30809" w:rsidDel="00055270" w:rsidRDefault="00A30809" w:rsidP="00B23309">
      <w:pPr>
        <w:pStyle w:val="af4"/>
        <w:numPr>
          <w:ilvl w:val="0"/>
          <w:numId w:val="39"/>
        </w:numPr>
        <w:rPr>
          <w:del w:id="5480" w:author="Степан Гусев" w:date="2023-07-24T14:49:00Z"/>
        </w:rPr>
      </w:pPr>
      <w:del w:id="5481" w:author="Степан Гусев" w:date="2023-07-24T14:49:00Z">
        <w:r w:rsidDel="00055270">
          <w:delText xml:space="preserve">корректный обмен информации между ОРС-сервером РСУ CENTUM VP и серверами СУУТП, МПА (сеть VLAN); </w:delText>
        </w:r>
      </w:del>
    </w:p>
    <w:p w14:paraId="29182B55" w14:textId="6208262F" w:rsidR="00A30809" w:rsidDel="00055270" w:rsidRDefault="00A30809" w:rsidP="00B23309">
      <w:pPr>
        <w:pStyle w:val="af4"/>
        <w:numPr>
          <w:ilvl w:val="0"/>
          <w:numId w:val="39"/>
        </w:numPr>
        <w:rPr>
          <w:del w:id="5482" w:author="Степан Гусев" w:date="2023-07-24T14:49:00Z"/>
        </w:rPr>
      </w:pPr>
      <w:del w:id="5483" w:author="Степан Гусев" w:date="2023-07-24T14:49:00Z">
        <w:r w:rsidDel="00055270">
          <w:delText xml:space="preserve">отслеживание связи между серверами, визуализация работы приложений СУУТП на рабочих местах оперативного персонала; </w:delText>
        </w:r>
      </w:del>
    </w:p>
    <w:p w14:paraId="1F433306" w14:textId="3F4A836D" w:rsidR="00A30809" w:rsidDel="00055270" w:rsidRDefault="00A30809" w:rsidP="00B23309">
      <w:pPr>
        <w:pStyle w:val="af4"/>
        <w:numPr>
          <w:ilvl w:val="0"/>
          <w:numId w:val="39"/>
        </w:numPr>
        <w:rPr>
          <w:del w:id="5484" w:author="Степан Гусев" w:date="2023-07-24T14:49:00Z"/>
        </w:rPr>
      </w:pPr>
      <w:del w:id="5485" w:author="Степан Гусев" w:date="2023-07-24T14:49:00Z">
        <w:r w:rsidDel="00055270">
          <w:delText>обеспечение безопасного совместного функционирования ПО РСУ с СУУТП.</w:delText>
        </w:r>
      </w:del>
    </w:p>
    <w:p w14:paraId="70092A2B" w14:textId="676B0E1E" w:rsidR="00A30809" w:rsidRPr="0050271C" w:rsidDel="00055270" w:rsidRDefault="00A30809" w:rsidP="00A30809">
      <w:pPr>
        <w:keepNext/>
        <w:rPr>
          <w:del w:id="5486" w:author="Степан Гусев" w:date="2023-07-24T14:49:00Z"/>
          <w:rFonts w:ascii="Times New Roman" w:hAnsi="Times New Roman"/>
        </w:rPr>
      </w:pPr>
      <w:del w:id="5487" w:author="Степан Гусев" w:date="2023-07-24T14:49:00Z">
        <w:r w:rsidRPr="0050271C" w:rsidDel="00055270">
          <w:rPr>
            <w:rFonts w:ascii="Times New Roman" w:hAnsi="Times New Roman"/>
          </w:rPr>
          <w:delText xml:space="preserve">На Рисунке </w:delText>
        </w:r>
        <w:r w:rsidRPr="0050271C" w:rsidDel="00055270">
          <w:rPr>
            <w:rFonts w:ascii="Times New Roman" w:hAnsi="Times New Roman"/>
          </w:rPr>
          <w:fldChar w:fldCharType="begin"/>
        </w:r>
        <w:r w:rsidRPr="0050271C" w:rsidDel="00055270">
          <w:rPr>
            <w:rFonts w:ascii="Times New Roman" w:hAnsi="Times New Roman"/>
          </w:rPr>
          <w:delInstrText xml:space="preserve"> REF _Ref122332897 \h  \* MERGEFORMAT </w:delInstrText>
        </w:r>
        <w:r w:rsidRPr="0050271C" w:rsidDel="00055270">
          <w:rPr>
            <w:rFonts w:ascii="Times New Roman" w:hAnsi="Times New Roman"/>
          </w:rPr>
        </w:r>
        <w:r w:rsidRPr="0050271C" w:rsidDel="00055270">
          <w:rPr>
            <w:rFonts w:ascii="Times New Roman" w:hAnsi="Times New Roman"/>
          </w:rPr>
          <w:fldChar w:fldCharType="separate"/>
        </w:r>
        <w:r w:rsidR="00FA1295" w:rsidRPr="0050271C" w:rsidDel="00055270">
          <w:rPr>
            <w:rFonts w:ascii="Times New Roman" w:hAnsi="Times New Roman"/>
            <w:vanish/>
          </w:rPr>
          <w:delText xml:space="preserve">Рисунок </w:delText>
        </w:r>
        <w:r w:rsidR="00FA1295" w:rsidRPr="0050271C" w:rsidDel="00055270">
          <w:rPr>
            <w:rFonts w:ascii="Times New Roman" w:hAnsi="Times New Roman"/>
            <w:noProof/>
          </w:rPr>
          <w:delText>5</w:delText>
        </w:r>
        <w:r w:rsidR="00FA1295" w:rsidRPr="0050271C" w:rsidDel="00055270">
          <w:rPr>
            <w:rFonts w:ascii="Times New Roman" w:hAnsi="Times New Roman"/>
          </w:rPr>
          <w:delText>.</w:delText>
        </w:r>
        <w:r w:rsidR="00FA1295" w:rsidRPr="0050271C" w:rsidDel="00055270">
          <w:rPr>
            <w:rFonts w:ascii="Times New Roman" w:hAnsi="Times New Roman"/>
            <w:noProof/>
          </w:rPr>
          <w:delText>10</w:delText>
        </w:r>
        <w:r w:rsidRPr="0050271C" w:rsidDel="00055270">
          <w:rPr>
            <w:rFonts w:ascii="Times New Roman" w:hAnsi="Times New Roman"/>
          </w:rPr>
          <w:fldChar w:fldCharType="end"/>
        </w:r>
        <w:r w:rsidRPr="0050271C" w:rsidDel="00055270">
          <w:rPr>
            <w:rFonts w:ascii="Times New Roman" w:hAnsi="Times New Roman"/>
          </w:rPr>
          <w:delText xml:space="preserve"> приведена схема сетевой структуры обмена данных между СУУТП и РСУ.</w:delText>
        </w:r>
      </w:del>
    </w:p>
    <w:p w14:paraId="2AA3AE48" w14:textId="149E3CF8" w:rsidR="00A30809" w:rsidDel="00055270" w:rsidRDefault="00A30809" w:rsidP="00A30809">
      <w:pPr>
        <w:pStyle w:val="afffff8"/>
        <w:rPr>
          <w:del w:id="5488" w:author="Степан Гусев" w:date="2023-07-24T14:49:00Z"/>
        </w:rPr>
      </w:pPr>
      <w:del w:id="5489" w:author="Степан Гусев" w:date="2023-07-24T14:49:00Z">
        <w:r w:rsidDel="00055270">
          <w:rPr>
            <w:noProof/>
          </w:rPr>
          <w:drawing>
            <wp:inline distT="0" distB="0" distL="0" distR="0" wp14:anchorId="3CBD7EC3" wp14:editId="0B3D08B9">
              <wp:extent cx="6299835" cy="4514215"/>
              <wp:effectExtent l="0" t="0" r="5715" b="635"/>
              <wp:docPr id="4" name="Рисунок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"/>
                      <pic:cNvPicPr>
                        <a:picLocks noChangeAspect="1" noChangeArrowheads="1"/>
                      </pic:cNvPicPr>
                    </pic:nvPicPr>
                    <pic:blipFill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299835" cy="4514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461C0F8" w14:textId="55C5629A" w:rsidR="00A30809" w:rsidRPr="004B583C" w:rsidDel="00055270" w:rsidRDefault="00A30809" w:rsidP="00E232D9">
      <w:pPr>
        <w:pStyle w:val="af4"/>
        <w:rPr>
          <w:del w:id="5490" w:author="Степан Гусев" w:date="2023-07-24T14:49:00Z"/>
        </w:rPr>
      </w:pPr>
      <w:bookmarkStart w:id="5491" w:name="_Ref122332897"/>
      <w:del w:id="5492" w:author="Степан Гусев" w:date="2023-07-24T14:49:00Z">
        <w:r w:rsidDel="00055270">
          <w:delText xml:space="preserve">Рисунок </w:delText>
        </w:r>
        <w:r w:rsidR="00B63BAB" w:rsidDel="00055270">
          <w:rPr>
            <w:noProof/>
          </w:rPr>
          <w:fldChar w:fldCharType="begin"/>
        </w:r>
        <w:r w:rsidR="00B63BAB" w:rsidDel="00055270">
          <w:rPr>
            <w:noProof/>
          </w:rPr>
          <w:delInstrText xml:space="preserve"> STYLEREF 1 \s </w:delInstrText>
        </w:r>
        <w:r w:rsidR="00B63BAB" w:rsidDel="00055270">
          <w:rPr>
            <w:noProof/>
          </w:rPr>
          <w:fldChar w:fldCharType="separate"/>
        </w:r>
        <w:r w:rsidR="00FA1295" w:rsidDel="00055270">
          <w:rPr>
            <w:noProof/>
          </w:rPr>
          <w:delText>5</w:delText>
        </w:r>
        <w:r w:rsidR="00B63BAB" w:rsidDel="00055270">
          <w:rPr>
            <w:noProof/>
          </w:rPr>
          <w:fldChar w:fldCharType="end"/>
        </w:r>
        <w:r w:rsidDel="00055270">
          <w:delText>.</w:delText>
        </w:r>
        <w:r w:rsidR="00B63BAB" w:rsidDel="00055270">
          <w:rPr>
            <w:noProof/>
          </w:rPr>
          <w:fldChar w:fldCharType="begin"/>
        </w:r>
        <w:r w:rsidR="00B63BAB" w:rsidDel="00055270">
          <w:rPr>
            <w:noProof/>
          </w:rPr>
          <w:delInstrText xml:space="preserve"> SEQ Рисунок \* ARABIC \s 1 </w:delInstrText>
        </w:r>
        <w:r w:rsidR="00B63BAB" w:rsidDel="00055270">
          <w:rPr>
            <w:noProof/>
          </w:rPr>
          <w:fldChar w:fldCharType="separate"/>
        </w:r>
        <w:r w:rsidR="00FA1295" w:rsidDel="00055270">
          <w:rPr>
            <w:noProof/>
          </w:rPr>
          <w:delText>10</w:delText>
        </w:r>
        <w:r w:rsidR="00B63BAB" w:rsidDel="00055270">
          <w:rPr>
            <w:noProof/>
          </w:rPr>
          <w:fldChar w:fldCharType="end"/>
        </w:r>
        <w:bookmarkEnd w:id="5491"/>
        <w:r w:rsidRPr="002E4AD2" w:rsidDel="00055270">
          <w:delText xml:space="preserve"> </w:delText>
        </w:r>
        <w:r w:rsidRPr="009F49D0" w:rsidDel="00055270">
          <w:delText xml:space="preserve">Предварительная </w:delText>
        </w:r>
        <w:r w:rsidDel="00055270">
          <w:delText>схема сетевой структуры корп. 1520</w:delText>
        </w:r>
      </w:del>
    </w:p>
    <w:p w14:paraId="43E39FC3" w14:textId="1064822B" w:rsidR="00B031A7" w:rsidDel="00055270" w:rsidRDefault="00B031A7" w:rsidP="00E232D9">
      <w:pPr>
        <w:pStyle w:val="af4"/>
        <w:rPr>
          <w:del w:id="5493" w:author="Степан Гусев" w:date="2023-07-24T14:49:00Z"/>
        </w:rPr>
      </w:pPr>
    </w:p>
    <w:p w14:paraId="1534C882" w14:textId="11886B79" w:rsidR="00A30809" w:rsidDel="00055270" w:rsidRDefault="00A30809" w:rsidP="00E232D9">
      <w:pPr>
        <w:pStyle w:val="af4"/>
        <w:rPr>
          <w:del w:id="5494" w:author="Степан Гусев" w:date="2023-07-24T14:49:00Z"/>
        </w:rPr>
      </w:pPr>
      <w:del w:id="5495" w:author="Степан Гусев" w:date="2023-07-24T14:49:00Z">
        <w:r w:rsidDel="00055270">
          <w:delText>Обмен данными между СУУТП с РСУ должен осуществляться по протоколу OPC. Сетевые настройки и права доступа на ОРС-сервере РСУ должны допускать двусторонний обмен данными (чтение/запись) по OPC-каналам.</w:delText>
        </w:r>
      </w:del>
    </w:p>
    <w:p w14:paraId="24FCD19C" w14:textId="22E8EFB3" w:rsidR="00A30809" w:rsidDel="00055270" w:rsidRDefault="00A30809" w:rsidP="00E232D9">
      <w:pPr>
        <w:pStyle w:val="af4"/>
        <w:rPr>
          <w:del w:id="5496" w:author="Степан Гусев" w:date="2023-07-24T14:49:00Z"/>
        </w:rPr>
      </w:pPr>
      <w:del w:id="5497" w:author="Степан Гусев" w:date="2023-07-24T14:49:00Z">
        <w:r w:rsidDel="00055270">
          <w:delText>Для ПИД-регуляторов РСУ должно быть обеспечено безударное переключение режимов, и, в частности, AUT (MAN) &lt;-&gt; RCAS (ROUT) приложениями СУУТП.</w:delText>
        </w:r>
      </w:del>
    </w:p>
    <w:p w14:paraId="120211DC" w14:textId="094BF4D0" w:rsidR="00A30809" w:rsidDel="00055270" w:rsidRDefault="00A30809" w:rsidP="00E232D9">
      <w:pPr>
        <w:pStyle w:val="af4"/>
        <w:rPr>
          <w:del w:id="5498" w:author="Степан Гусев" w:date="2023-07-24T14:49:00Z"/>
        </w:rPr>
      </w:pPr>
      <w:del w:id="5499" w:author="Степан Гусев" w:date="2023-07-24T14:49:00Z">
        <w:r w:rsidDel="00055270">
          <w:delText>Для контроля и индикации связи между компонентами СУУТП и РСУ на стороне РСУ должен быть реализован алгоритма сторожевого таймера.</w:delText>
        </w:r>
      </w:del>
    </w:p>
    <w:p w14:paraId="60B5CF23" w14:textId="072C0735" w:rsidR="00B031A7" w:rsidDel="00055270" w:rsidRDefault="00B031A7" w:rsidP="00E232D9">
      <w:pPr>
        <w:pStyle w:val="af4"/>
        <w:rPr>
          <w:del w:id="5500" w:author="Степан Гусев" w:date="2023-07-24T14:49:00Z"/>
        </w:rPr>
      </w:pPr>
    </w:p>
    <w:p w14:paraId="7473E3A2" w14:textId="77777777" w:rsidR="00A30809" w:rsidRPr="007C47EB" w:rsidRDefault="00A30809" w:rsidP="00A30809">
      <w:pPr>
        <w:pStyle w:val="21"/>
        <w:ind w:left="426"/>
      </w:pPr>
      <w:bookmarkStart w:id="5501" w:name="_Toc120169154"/>
      <w:bookmarkStart w:id="5502" w:name="_Toc126311796"/>
      <w:bookmarkEnd w:id="5288"/>
      <w:r w:rsidRPr="007C47EB">
        <w:t>Предварительные технические решения по средствам мониторинга работы СУУТП</w:t>
      </w:r>
      <w:bookmarkEnd w:id="5501"/>
      <w:bookmarkEnd w:id="5502"/>
    </w:p>
    <w:p w14:paraId="1CF0BF55" w14:textId="77777777" w:rsidR="00A30809" w:rsidRPr="007C47EB" w:rsidRDefault="00A30809" w:rsidP="00E232D9">
      <w:pPr>
        <w:pStyle w:val="af4"/>
      </w:pPr>
      <w:r w:rsidRPr="007C47EB">
        <w:t xml:space="preserve">Решения по мониторингу СУУТП </w:t>
      </w:r>
      <w:r>
        <w:t>должны быть</w:t>
      </w:r>
      <w:r w:rsidRPr="007C47EB">
        <w:t xml:space="preserve"> разраб</w:t>
      </w:r>
      <w:r>
        <w:t>отаны</w:t>
      </w:r>
      <w:r w:rsidRPr="007C47EB">
        <w:t xml:space="preserve"> в соответствии с методикой оценки эффективности СУУТП, на этапе разработки </w:t>
      </w:r>
      <w:r>
        <w:t>модуля мониторинга (ММ)</w:t>
      </w:r>
      <w:r w:rsidRPr="007C47EB">
        <w:t xml:space="preserve"> СУУТП, согласно КСГ.</w:t>
      </w:r>
    </w:p>
    <w:p w14:paraId="5AE8CE8F" w14:textId="77777777" w:rsidR="00A30809" w:rsidRPr="007C47EB" w:rsidRDefault="00A30809" w:rsidP="00E232D9">
      <w:pPr>
        <w:pStyle w:val="af4"/>
      </w:pPr>
      <w:r w:rsidRPr="007C47EB">
        <w:t>Расчёты метрик эффективности работы СУУТП будут выполняться на основе алгоритмов, предоставленных Заказчиком</w:t>
      </w:r>
      <w:r>
        <w:t xml:space="preserve"> в отдельном документе в виде технического задания</w:t>
      </w:r>
      <w:r w:rsidRPr="007C47EB">
        <w:t>. Для расчета эффективности работы СУУТП при мониторинге работы системы необходимо постоянно отслеживать и учитывать следующие показатели:</w:t>
      </w:r>
    </w:p>
    <w:p w14:paraId="30492402" w14:textId="77777777" w:rsidR="00A30809" w:rsidRPr="00A6306E" w:rsidRDefault="00A30809" w:rsidP="00B23309">
      <w:pPr>
        <w:pStyle w:val="af4"/>
        <w:numPr>
          <w:ilvl w:val="0"/>
          <w:numId w:val="39"/>
        </w:numPr>
      </w:pPr>
      <w:r w:rsidRPr="00A6306E">
        <w:lastRenderedPageBreak/>
        <w:t>Промежуток времени работы контроллеров СУУТП с включенными экономическими функциями за выбранный (рассматриваемый) промежуток времени;</w:t>
      </w:r>
    </w:p>
    <w:p w14:paraId="00F73553" w14:textId="77777777" w:rsidR="00A30809" w:rsidRDefault="00A30809" w:rsidP="00B23309">
      <w:pPr>
        <w:pStyle w:val="af4"/>
        <w:numPr>
          <w:ilvl w:val="0"/>
          <w:numId w:val="39"/>
        </w:numPr>
      </w:pPr>
      <w:r w:rsidRPr="00A6306E">
        <w:t>Полнота включения переменных в контроллерах СУУТП, подразумевающая время работы манипулируемых, контролируемых переменных, а также измеряемых возмущений в режиме управления и оптимизации СУУТП в процентном соотношении ко всему рассматриваемому промежутку времени;</w:t>
      </w:r>
    </w:p>
    <w:p w14:paraId="26C56767" w14:textId="77777777" w:rsidR="00A30809" w:rsidRDefault="00A30809" w:rsidP="00B23309">
      <w:pPr>
        <w:pStyle w:val="af4"/>
        <w:numPr>
          <w:ilvl w:val="0"/>
          <w:numId w:val="39"/>
        </w:numPr>
      </w:pPr>
      <w:r>
        <w:t>Показатель, оценивающий диапазон работы манипулируемых переменных контроллеров СУУТП относительно их границ;</w:t>
      </w:r>
    </w:p>
    <w:p w14:paraId="7E1CA15F" w14:textId="77777777" w:rsidR="00A30809" w:rsidRPr="00ED1553" w:rsidRDefault="00A30809" w:rsidP="00B23309">
      <w:pPr>
        <w:pStyle w:val="af4"/>
        <w:numPr>
          <w:ilvl w:val="0"/>
          <w:numId w:val="39"/>
        </w:numPr>
      </w:pPr>
      <w:r w:rsidRPr="00ED1553">
        <w:t>Показатели, оценивающие показатель применимости (возможности включения контроллеров СУУТП при штатном режиме работы);</w:t>
      </w:r>
    </w:p>
    <w:p w14:paraId="2B67C5BE" w14:textId="77777777" w:rsidR="00A30809" w:rsidRPr="00ED1553" w:rsidRDefault="00A30809" w:rsidP="00B23309">
      <w:pPr>
        <w:pStyle w:val="af4"/>
        <w:numPr>
          <w:ilvl w:val="0"/>
          <w:numId w:val="39"/>
        </w:numPr>
      </w:pPr>
      <w:r w:rsidRPr="00ED1553">
        <w:t>Иные данные при необходимости.</w:t>
      </w:r>
    </w:p>
    <w:p w14:paraId="4719CE6F" w14:textId="77777777" w:rsidR="00A30809" w:rsidRPr="00926BE9" w:rsidRDefault="00A30809" w:rsidP="00E232D9">
      <w:pPr>
        <w:pStyle w:val="af4"/>
      </w:pPr>
      <w:r w:rsidRPr="00926BE9">
        <w:t>Важным условием для расчета эффективности является соответствие статусов всех тегов, участвующих в расчетах, состоянию нормы.</w:t>
      </w:r>
    </w:p>
    <w:p w14:paraId="44114BF2" w14:textId="6775563B" w:rsidR="00A30809" w:rsidRPr="001E6B9A" w:rsidRDefault="00A30809" w:rsidP="00E232D9">
      <w:pPr>
        <w:pStyle w:val="af4"/>
      </w:pPr>
      <w:r w:rsidRPr="00926BE9">
        <w:t xml:space="preserve">На </w:t>
      </w:r>
      <w:r>
        <w:fldChar w:fldCharType="begin"/>
      </w:r>
      <w:r>
        <w:instrText xml:space="preserve"> REF _Ref122335323 \h  \* MERGEFORMAT </w:instrText>
      </w:r>
      <w:r>
        <w:fldChar w:fldCharType="separate"/>
      </w:r>
      <w:ins w:id="5503" w:author="Степан Гусев" w:date="2023-07-24T15:02:00Z">
        <w:r w:rsidR="006028CD">
          <w:t>Рисунок 5.4</w:t>
        </w:r>
      </w:ins>
      <w:del w:id="5504" w:author="Степан Гусев" w:date="2023-07-24T15:02:00Z">
        <w:r w:rsidR="00FA1295" w:rsidDel="006028CD">
          <w:delText>Рисун</w:delText>
        </w:r>
        <w:r w:rsidR="00B031A7" w:rsidDel="006028CD">
          <w:delText>ке</w:delText>
        </w:r>
        <w:r w:rsidR="00FA1295" w:rsidDel="006028CD">
          <w:delText xml:space="preserve"> 5.11</w:delText>
        </w:r>
      </w:del>
      <w:r>
        <w:fldChar w:fldCharType="end"/>
      </w:r>
      <w:r w:rsidRPr="007D1364">
        <w:t xml:space="preserve"> </w:t>
      </w:r>
      <w:r w:rsidRPr="00926BE9">
        <w:t>показана</w:t>
      </w:r>
      <w:r w:rsidRPr="001E6B9A">
        <w:t xml:space="preserve"> блок-схема алгоритма расчета показателей эффективности работы СУУТП.</w:t>
      </w:r>
    </w:p>
    <w:p w14:paraId="669B51A9" w14:textId="77777777" w:rsidR="00A30809" w:rsidRDefault="00A30809" w:rsidP="00A30809">
      <w:pPr>
        <w:pStyle w:val="afffff8"/>
      </w:pPr>
      <w:r w:rsidRPr="008A27A8">
        <w:rPr>
          <w:noProof/>
          <w:lang w:val="ru-RU" w:eastAsia="ru-RU"/>
        </w:rPr>
        <w:lastRenderedPageBreak/>
        <w:drawing>
          <wp:inline distT="0" distB="0" distL="0" distR="0" wp14:anchorId="6DD59FA4" wp14:editId="375A4553">
            <wp:extent cx="2268000" cy="5367600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292" b="44876"/>
                    <a:stretch/>
                  </pic:blipFill>
                  <pic:spPr bwMode="auto">
                    <a:xfrm>
                      <a:off x="0" y="0"/>
                      <a:ext cx="2268000" cy="53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BCEC" w14:textId="404FFA5C" w:rsidR="00A30809" w:rsidRPr="001E6B9A" w:rsidRDefault="00A30809" w:rsidP="00E232D9">
      <w:pPr>
        <w:pStyle w:val="af4"/>
      </w:pPr>
      <w:bookmarkStart w:id="5505" w:name="_Ref122335323"/>
      <w:r>
        <w:t xml:space="preserve">Рисунок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Рисунок \* ARABIC \s 1 </w:instrText>
      </w:r>
      <w:r w:rsidR="00B63BAB">
        <w:rPr>
          <w:noProof/>
        </w:rPr>
        <w:fldChar w:fldCharType="separate"/>
      </w:r>
      <w:ins w:id="5506" w:author="Степан Гусев" w:date="2023-07-24T15:02:00Z">
        <w:r w:rsidR="006028CD">
          <w:rPr>
            <w:noProof/>
          </w:rPr>
          <w:t>4</w:t>
        </w:r>
      </w:ins>
      <w:del w:id="5507" w:author="Степан Гусев" w:date="2023-07-24T15:02:00Z">
        <w:r w:rsidR="00FA1295" w:rsidDel="006028CD">
          <w:rPr>
            <w:noProof/>
          </w:rPr>
          <w:delText>11</w:delText>
        </w:r>
      </w:del>
      <w:r w:rsidR="00B63BAB">
        <w:rPr>
          <w:noProof/>
        </w:rPr>
        <w:fldChar w:fldCharType="end"/>
      </w:r>
      <w:bookmarkEnd w:id="5505"/>
      <w:r w:rsidRPr="00706194">
        <w:t xml:space="preserve"> </w:t>
      </w:r>
      <w:r w:rsidRPr="00926BE9">
        <w:t>Блок-схема алгоритма расчёт показателей эффективности работы СУУТП</w:t>
      </w:r>
    </w:p>
    <w:p w14:paraId="27CD317A" w14:textId="77777777" w:rsidR="00B031A7" w:rsidRDefault="00B031A7" w:rsidP="00E232D9">
      <w:pPr>
        <w:pStyle w:val="af4"/>
      </w:pPr>
    </w:p>
    <w:p w14:paraId="5194A597" w14:textId="5FB7C353" w:rsidR="00A30809" w:rsidRPr="001E6B9A" w:rsidRDefault="00A30809" w:rsidP="00E232D9">
      <w:pPr>
        <w:pStyle w:val="af4"/>
      </w:pPr>
      <w:r w:rsidRPr="001E6B9A">
        <w:t>Расчет эффективности работы СУУТП (</w:t>
      </w:r>
      <w:r w:rsidRPr="00E232D9">
        <w:t>KPI</w:t>
      </w:r>
      <w:r w:rsidRPr="001E6B9A">
        <w:t>) предполагается реализовать в режиме «</w:t>
      </w:r>
      <w:r w:rsidRPr="00E232D9">
        <w:t>on</w:t>
      </w:r>
      <w:r w:rsidRPr="001E6B9A">
        <w:t>-</w:t>
      </w:r>
      <w:r w:rsidRPr="00E232D9">
        <w:t>line</w:t>
      </w:r>
      <w:r w:rsidRPr="001E6B9A">
        <w:t xml:space="preserve">» на сервере СУУТП, в соответствии с согласованной методикой. Рассчитанные метрики будут передаваться на </w:t>
      </w:r>
      <w:r w:rsidRPr="00E232D9">
        <w:t>OPC</w:t>
      </w:r>
      <w:r w:rsidRPr="001E6B9A">
        <w:t xml:space="preserve"> сервер АСУТП. Применимость показателей и способ расчета выполняется по согласованию с Заказчиком.</w:t>
      </w:r>
    </w:p>
    <w:p w14:paraId="4EA1756F" w14:textId="77777777" w:rsidR="00A30809" w:rsidRPr="001E6B9A" w:rsidRDefault="00A30809" w:rsidP="00E232D9">
      <w:pPr>
        <w:pStyle w:val="af4"/>
      </w:pPr>
      <w:r w:rsidRPr="001E6B9A">
        <w:t xml:space="preserve">На сервере СУУТП будет реализована возможность выгрузки отчета по эффективности работы СУУТП в формате </w:t>
      </w:r>
      <w:r w:rsidRPr="00E232D9">
        <w:t>MS</w:t>
      </w:r>
      <w:r w:rsidRPr="001E6B9A">
        <w:t xml:space="preserve"> </w:t>
      </w:r>
      <w:r w:rsidRPr="00E232D9">
        <w:t>Excel</w:t>
      </w:r>
      <w:r w:rsidRPr="001E6B9A">
        <w:t>.</w:t>
      </w:r>
    </w:p>
    <w:p w14:paraId="23230C87" w14:textId="77777777" w:rsidR="00A30809" w:rsidRPr="001E6B9A" w:rsidRDefault="00A30809" w:rsidP="00E232D9">
      <w:pPr>
        <w:pStyle w:val="af4"/>
      </w:pPr>
      <w:r w:rsidRPr="001E6B9A">
        <w:t>Вычислительную нагрузку предполагается реализовать на стороне СУУТП.</w:t>
      </w:r>
    </w:p>
    <w:p w14:paraId="150E910B" w14:textId="05C61CD4" w:rsidR="00E67066" w:rsidRPr="00E67066" w:rsidRDefault="00E67066" w:rsidP="00E67066">
      <w:pPr>
        <w:pStyle w:val="af4"/>
      </w:pPr>
    </w:p>
    <w:p w14:paraId="6ADEFD1A" w14:textId="3980B73A" w:rsidR="00F50F67" w:rsidRDefault="00E67066" w:rsidP="00F50F67">
      <w:pPr>
        <w:pStyle w:val="af4"/>
        <w:keepNext/>
        <w:ind w:firstLine="0"/>
      </w:pPr>
      <w:r w:rsidRPr="00E67066">
        <w:t xml:space="preserve"> </w:t>
      </w:r>
    </w:p>
    <w:p w14:paraId="3F9D429F" w14:textId="77777777" w:rsidR="000F3F79" w:rsidRPr="00EF63D9" w:rsidRDefault="000F3F79" w:rsidP="00AE1D79">
      <w:pPr>
        <w:pStyle w:val="1"/>
      </w:pPr>
      <w:bookmarkStart w:id="5508" w:name="_Toc139629567"/>
      <w:r w:rsidRPr="00EF63D9">
        <w:lastRenderedPageBreak/>
        <w:t>Перечень принятых сокращений</w:t>
      </w:r>
      <w:bookmarkEnd w:id="4910"/>
      <w:r>
        <w:t xml:space="preserve"> и определений</w:t>
      </w:r>
      <w:bookmarkEnd w:id="4911"/>
      <w:bookmarkEnd w:id="5508"/>
    </w:p>
    <w:p w14:paraId="0F119A7E" w14:textId="77777777" w:rsidR="000F3F79" w:rsidRPr="00EF63D9" w:rsidRDefault="000F3F79" w:rsidP="00AA7A84">
      <w:pPr>
        <w:pStyle w:val="af4"/>
      </w:pPr>
    </w:p>
    <w:tbl>
      <w:tblPr>
        <w:tblW w:w="0" w:type="dxa"/>
        <w:tblInd w:w="142" w:type="dxa"/>
        <w:tblLayout w:type="fixed"/>
        <w:tblLook w:val="04A0" w:firstRow="1" w:lastRow="0" w:firstColumn="1" w:lastColumn="0" w:noHBand="0" w:noVBand="1"/>
      </w:tblPr>
      <w:tblGrid>
        <w:gridCol w:w="2977"/>
        <w:gridCol w:w="425"/>
        <w:gridCol w:w="6379"/>
      </w:tblGrid>
      <w:tr w:rsidR="0001193E" w:rsidRPr="00E86174" w14:paraId="3079DFDA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1608740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АСУТП</w:t>
            </w:r>
          </w:p>
        </w:tc>
        <w:tc>
          <w:tcPr>
            <w:tcW w:w="425" w:type="dxa"/>
            <w:hideMark/>
          </w:tcPr>
          <w:p w14:paraId="5F3173EC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738FE2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Автоматизированная система управления технологическим процессом</w:t>
            </w:r>
          </w:p>
        </w:tc>
      </w:tr>
      <w:tr w:rsidR="0001193E" w:rsidRPr="00E86174" w14:paraId="109805A9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E8D79F2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КИПиА</w:t>
            </w:r>
          </w:p>
        </w:tc>
        <w:tc>
          <w:tcPr>
            <w:tcW w:w="425" w:type="dxa"/>
            <w:hideMark/>
          </w:tcPr>
          <w:p w14:paraId="248C2B42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0643D7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Контрольно-измерительные приборы и автоматика</w:t>
            </w:r>
          </w:p>
        </w:tc>
      </w:tr>
      <w:tr w:rsidR="0001193E" w:rsidRPr="00E86174" w14:paraId="4E841F9A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31DD3AD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ПИД</w:t>
            </w:r>
          </w:p>
        </w:tc>
        <w:tc>
          <w:tcPr>
            <w:tcW w:w="425" w:type="dxa"/>
            <w:hideMark/>
          </w:tcPr>
          <w:p w14:paraId="1A4E5EE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B9C8416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Пропорционально-Интегрально-Дифференциальный</w:t>
            </w:r>
          </w:p>
        </w:tc>
      </w:tr>
      <w:tr w:rsidR="0001193E" w:rsidRPr="00E86174" w14:paraId="7C12E000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DBD281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РСУ</w:t>
            </w:r>
          </w:p>
        </w:tc>
        <w:tc>
          <w:tcPr>
            <w:tcW w:w="425" w:type="dxa"/>
            <w:hideMark/>
          </w:tcPr>
          <w:p w14:paraId="1CB7EFB2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5773445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eastAsia="Calibri" w:hAnsi="Times New Roman"/>
              </w:rPr>
              <w:t>Распределенная система управления</w:t>
            </w:r>
          </w:p>
        </w:tc>
      </w:tr>
      <w:tr w:rsidR="0001193E" w:rsidRPr="00E86174" w14:paraId="4D322393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7B286AFD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Система</w:t>
            </w:r>
          </w:p>
        </w:tc>
        <w:tc>
          <w:tcPr>
            <w:tcW w:w="425" w:type="dxa"/>
            <w:hideMark/>
          </w:tcPr>
          <w:p w14:paraId="589D6A03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0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9F8E9E8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</w:rPr>
              <w:t>Система усовершенствованного управления технологическими процессами Объекта (СУУТП)</w:t>
            </w:r>
          </w:p>
        </w:tc>
      </w:tr>
      <w:tr w:rsidR="0001193E" w:rsidRPr="00E86174" w14:paraId="543C65A9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178BA462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СУУТП</w:t>
            </w:r>
          </w:p>
        </w:tc>
        <w:tc>
          <w:tcPr>
            <w:tcW w:w="425" w:type="dxa"/>
            <w:hideMark/>
          </w:tcPr>
          <w:p w14:paraId="632DFF3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0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76A5DDD7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Система усовершенствованного управления технологическим процессом</w:t>
            </w:r>
          </w:p>
        </w:tc>
      </w:tr>
      <w:tr w:rsidR="0001193E" w:rsidRPr="00E86174" w14:paraId="6FE2DA70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C14D53E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CV (</w:t>
            </w:r>
            <w:r w:rsidRPr="00E86174">
              <w:rPr>
                <w:rFonts w:ascii="Times New Roman" w:eastAsia="Calibri" w:hAnsi="Times New Roman"/>
              </w:rPr>
              <w:t>СУУТП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364584FD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40BB31B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Контролируемый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Controlled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612B2751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CE2ED66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MV (СУУТП)</w:t>
            </w:r>
          </w:p>
        </w:tc>
        <w:tc>
          <w:tcPr>
            <w:tcW w:w="425" w:type="dxa"/>
            <w:hideMark/>
          </w:tcPr>
          <w:p w14:paraId="58BA65DA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1E24985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Манипулируемый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Manipulated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04E18773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F902A84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DV (</w:t>
            </w:r>
            <w:r w:rsidRPr="00E86174">
              <w:rPr>
                <w:rFonts w:ascii="Times New Roman" w:eastAsia="Calibri" w:hAnsi="Times New Roman"/>
              </w:rPr>
              <w:t>СУУТП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68BBDD7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A2D3F49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Возмущающий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D</w:t>
            </w:r>
            <w:r w:rsidRPr="00E86174">
              <w:rPr>
                <w:rFonts w:ascii="Times New Roman" w:eastAsia="Calibri" w:hAnsi="Times New Roman"/>
              </w:rPr>
              <w:t xml:space="preserve">isturbance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48E92A3F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5B15F58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MV (</w:t>
            </w:r>
            <w:r w:rsidRPr="00E86174">
              <w:rPr>
                <w:rFonts w:ascii="Times New Roman" w:eastAsia="Calibri" w:hAnsi="Times New Roman"/>
              </w:rPr>
              <w:t>ПИД-регулятор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479496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C02F7CB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Управляющее выходное воздействие ПИД-регулятора (</w:t>
            </w:r>
            <w:r w:rsidRPr="00E86174">
              <w:rPr>
                <w:rFonts w:ascii="Times New Roman" w:eastAsia="Calibri" w:hAnsi="Times New Roman"/>
                <w:lang w:val="en-US"/>
              </w:rPr>
              <w:t>Manipulated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output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value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3C2A3499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4068456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PV (</w:t>
            </w:r>
            <w:r w:rsidRPr="00E86174">
              <w:rPr>
                <w:rFonts w:ascii="Times New Roman" w:eastAsia="Calibri" w:hAnsi="Times New Roman"/>
              </w:rPr>
              <w:t>ПИД-регулятор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90F9BB9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6D60928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Переменная процесса ПИД-регулятора (</w:t>
            </w:r>
            <w:r w:rsidRPr="00E86174">
              <w:rPr>
                <w:rFonts w:ascii="Times New Roman" w:eastAsia="Calibri" w:hAnsi="Times New Roman"/>
                <w:lang w:val="en-US"/>
              </w:rPr>
              <w:t>Process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7AAC4ECB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A30AF1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S</w:t>
            </w:r>
            <w:r>
              <w:rPr>
                <w:rFonts w:ascii="Times New Roman" w:eastAsia="Calibri" w:hAnsi="Times New Roman"/>
                <w:lang w:val="en-US"/>
              </w:rPr>
              <w:t>P</w:t>
            </w:r>
            <w:r w:rsidRPr="00E86174">
              <w:rPr>
                <w:rFonts w:ascii="Times New Roman" w:eastAsia="Calibri" w:hAnsi="Times New Roman"/>
                <w:lang w:val="en-US"/>
              </w:rPr>
              <w:t xml:space="preserve"> (ПИД-регулятор)</w:t>
            </w:r>
          </w:p>
        </w:tc>
        <w:tc>
          <w:tcPr>
            <w:tcW w:w="425" w:type="dxa"/>
            <w:hideMark/>
          </w:tcPr>
          <w:p w14:paraId="78B9F99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11A8255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Задание ПИД-регулятора (Setpoint)</w:t>
            </w:r>
          </w:p>
        </w:tc>
      </w:tr>
    </w:tbl>
    <w:p w14:paraId="3F57AEB1" w14:textId="77777777" w:rsidR="000F3F79" w:rsidRPr="00EF63D9" w:rsidRDefault="000F3F79" w:rsidP="000F3F79">
      <w:pPr>
        <w:tabs>
          <w:tab w:val="left" w:pos="4603"/>
        </w:tabs>
        <w:ind w:firstLine="0"/>
        <w:rPr>
          <w:rFonts w:ascii="Times New Roman" w:hAnsi="Times New Roman"/>
          <w:sz w:val="22"/>
          <w:szCs w:val="22"/>
          <w:lang w:eastAsia="ja-JP"/>
        </w:rPr>
      </w:pPr>
    </w:p>
    <w:p w14:paraId="21D59A57" w14:textId="77777777" w:rsidR="00EF63D9" w:rsidRDefault="00EF63D9" w:rsidP="00894CD6">
      <w:pPr>
        <w:pStyle w:val="af8"/>
        <w:rPr>
          <w:rFonts w:ascii="Times New Roman" w:hAnsi="Times New Roman"/>
        </w:rPr>
      </w:pPr>
    </w:p>
    <w:p w14:paraId="1A8EAD83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6EA32D04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0502D5A9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58CB7AC0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11310719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20E9FA6A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4B386E0D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4EE2D5BE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6F2EBEE0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6F5D83F2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719BBC65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7E9754AA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0E980635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7932C9E3" w14:textId="77777777" w:rsidR="00C05F56" w:rsidRPr="00EF63D9" w:rsidRDefault="002B3769" w:rsidP="00894CD6">
      <w:pPr>
        <w:jc w:val="center"/>
        <w:rPr>
          <w:rFonts w:ascii="Times New Roman" w:hAnsi="Times New Roman"/>
          <w:b/>
          <w:bCs/>
        </w:rPr>
      </w:pPr>
      <w:r w:rsidRPr="00EF63D9">
        <w:rPr>
          <w:rFonts w:ascii="Times New Roman" w:hAnsi="Times New Roman"/>
          <w:b/>
          <w:bCs/>
        </w:rPr>
        <w:lastRenderedPageBreak/>
        <w:t>СОСТАВИЛ</w:t>
      </w:r>
      <w:r w:rsidR="00894CD6" w:rsidRPr="00EF63D9">
        <w:rPr>
          <w:rFonts w:ascii="Times New Roman" w:hAnsi="Times New Roman"/>
          <w:b/>
          <w:bCs/>
        </w:rPr>
        <w:t>И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894CD6" w:rsidRPr="00EF63D9" w14:paraId="3B21892B" w14:textId="77777777" w:rsidTr="003B75E1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2C77F0DE" w14:textId="77777777" w:rsidR="00894CD6" w:rsidRPr="00EF63D9" w:rsidRDefault="00894CD6" w:rsidP="003B75E1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1060419A" w14:textId="77777777" w:rsidR="00894CD6" w:rsidRPr="00EF63D9" w:rsidRDefault="00894CD6" w:rsidP="003B75E1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57C17953" w14:textId="77777777" w:rsidR="00894CD6" w:rsidRPr="00EF63D9" w:rsidRDefault="00894CD6" w:rsidP="003B75E1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345850D3" w14:textId="77777777" w:rsidR="00894CD6" w:rsidRPr="00EF63D9" w:rsidRDefault="00894CD6" w:rsidP="003B75E1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815DE2" w:rsidRPr="00EF63D9" w14:paraId="14A16EE3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483F7E41" w14:textId="1D66E0AE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Ахметзянов В.З.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5A15024F" w14:textId="77777777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 СУУТП</w:t>
            </w:r>
          </w:p>
          <w:p w14:paraId="46DB635F" w14:textId="77777777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69801298" w14:textId="77777777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71563E50" w14:textId="598252AC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  <w:tr w:rsidR="00B031A7" w:rsidRPr="00EF63D9" w14:paraId="33B6A53A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427718B5" w14:textId="26009270" w:rsidR="00B031A7" w:rsidRPr="00FA1295" w:rsidRDefault="00B031A7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>
              <w:rPr>
                <w:rFonts w:ascii="Times New Roman" w:hAnsi="Times New Roman"/>
                <w:b w:val="0"/>
                <w:bCs/>
              </w:rPr>
              <w:t>Андреев Е.В.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6DFBA66D" w14:textId="3A3F8605" w:rsidR="00B031A7" w:rsidRPr="00FA1295" w:rsidRDefault="00B031A7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>
              <w:rPr>
                <w:rFonts w:ascii="Times New Roman" w:hAnsi="Times New Roman"/>
                <w:b w:val="0"/>
                <w:bCs/>
              </w:rPr>
              <w:t>И</w:t>
            </w:r>
            <w:r w:rsidRPr="00FA1295">
              <w:rPr>
                <w:rFonts w:ascii="Times New Roman" w:hAnsi="Times New Roman"/>
                <w:b w:val="0"/>
                <w:bCs/>
              </w:rPr>
              <w:t>нженер СУУТП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6A2C9928" w14:textId="77777777" w:rsidR="00B031A7" w:rsidRPr="00FA1295" w:rsidRDefault="00B031A7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4BFC9395" w14:textId="2369D6B7" w:rsidR="00B031A7" w:rsidRPr="00FA1295" w:rsidRDefault="00B031A7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  <w:tr w:rsidR="00D37E8B" w:rsidRPr="00EF63D9" w14:paraId="56307DF0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097FA49" w14:textId="4648D812" w:rsidR="00D37E8B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Муртазин Е.В.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5ABD4B3B" w14:textId="7F3F1D1F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 xml:space="preserve">Ведущий </w:t>
            </w:r>
            <w:r w:rsidR="00FA1295" w:rsidRPr="00FA1295">
              <w:rPr>
                <w:rFonts w:ascii="Times New Roman" w:hAnsi="Times New Roman"/>
                <w:b w:val="0"/>
                <w:bCs/>
              </w:rPr>
              <w:t>ин</w:t>
            </w:r>
            <w:r w:rsidRPr="00FA1295">
              <w:rPr>
                <w:rFonts w:ascii="Times New Roman" w:hAnsi="Times New Roman"/>
                <w:b w:val="0"/>
                <w:bCs/>
              </w:rPr>
              <w:t>женер СУУТП</w:t>
            </w:r>
          </w:p>
          <w:p w14:paraId="360027E3" w14:textId="77777777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3F0701E3" w14:textId="1507429A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0AE033D1" w14:textId="274DBB43" w:rsidR="00D37E8B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  <w:tr w:rsidR="00D37E8B" w:rsidRPr="00EF63D9" w14:paraId="31C91177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D5C560D" w14:textId="6086AD60" w:rsidR="00D37E8B" w:rsidRPr="00FA1295" w:rsidRDefault="003F0B11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Гусев</w:t>
            </w:r>
            <w:r w:rsidR="00E914FD" w:rsidRPr="00FA1295">
              <w:rPr>
                <w:rFonts w:ascii="Times New Roman" w:hAnsi="Times New Roman"/>
                <w:b w:val="0"/>
                <w:bCs/>
              </w:rPr>
              <w:t xml:space="preserve"> </w:t>
            </w:r>
            <w:r w:rsidRPr="00FA1295">
              <w:rPr>
                <w:rFonts w:ascii="Times New Roman" w:hAnsi="Times New Roman"/>
                <w:b w:val="0"/>
                <w:bCs/>
              </w:rPr>
              <w:t>С</w:t>
            </w:r>
            <w:r w:rsidR="00E914FD" w:rsidRPr="00FA1295">
              <w:rPr>
                <w:rFonts w:ascii="Times New Roman" w:hAnsi="Times New Roman"/>
                <w:b w:val="0"/>
                <w:bCs/>
              </w:rPr>
              <w:t xml:space="preserve">. </w:t>
            </w:r>
            <w:r w:rsidRPr="00FA1295">
              <w:rPr>
                <w:rFonts w:ascii="Times New Roman" w:hAnsi="Times New Roman"/>
                <w:b w:val="0"/>
                <w:bCs/>
              </w:rPr>
              <w:t>Н</w:t>
            </w:r>
            <w:r w:rsidR="00E914FD" w:rsidRPr="00FA1295">
              <w:rPr>
                <w:rFonts w:ascii="Times New Roman" w:hAnsi="Times New Roman"/>
                <w:b w:val="0"/>
                <w:bCs/>
              </w:rPr>
              <w:t>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7A5DFFD8" w14:textId="77777777" w:rsidR="00E914FD" w:rsidRPr="00FA1295" w:rsidRDefault="00E914FD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 СУУТП</w:t>
            </w:r>
          </w:p>
          <w:p w14:paraId="032CFA7B" w14:textId="77777777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6F9201A5" w14:textId="7A5008E5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4F56034A" w14:textId="221B740B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</w:t>
            </w:r>
            <w:r w:rsidR="007A0664" w:rsidRPr="00FA1295">
              <w:rPr>
                <w:rFonts w:ascii="Times New Roman" w:hAnsi="Times New Roman"/>
                <w:b w:val="0"/>
                <w:bCs/>
              </w:rPr>
              <w:t>7</w:t>
            </w:r>
            <w:r w:rsidRPr="00FA1295">
              <w:rPr>
                <w:rFonts w:ascii="Times New Roman" w:hAnsi="Times New Roman"/>
                <w:b w:val="0"/>
                <w:bCs/>
              </w:rPr>
              <w:t>.202</w:t>
            </w:r>
            <w:r w:rsidR="007A0664" w:rsidRPr="00FA1295">
              <w:rPr>
                <w:rFonts w:ascii="Times New Roman" w:hAnsi="Times New Roman"/>
                <w:b w:val="0"/>
                <w:bCs/>
              </w:rPr>
              <w:t>3</w:t>
            </w:r>
          </w:p>
        </w:tc>
      </w:tr>
    </w:tbl>
    <w:p w14:paraId="09AFC512" w14:textId="77777777" w:rsidR="00C05F56" w:rsidRPr="00EF63D9" w:rsidRDefault="00C05F56" w:rsidP="00C05F56">
      <w:pPr>
        <w:rPr>
          <w:rFonts w:ascii="Times New Roman" w:hAnsi="Times New Roman"/>
        </w:rPr>
      </w:pPr>
    </w:p>
    <w:p w14:paraId="3727F7EA" w14:textId="77777777" w:rsidR="00C05F56" w:rsidRPr="00EF63D9" w:rsidRDefault="00C05F56" w:rsidP="00C05F56">
      <w:pPr>
        <w:rPr>
          <w:rFonts w:ascii="Times New Roman" w:hAnsi="Times New Roman"/>
        </w:rPr>
      </w:pPr>
    </w:p>
    <w:p w14:paraId="135EA493" w14:textId="77777777" w:rsidR="00C05F56" w:rsidRPr="00EF63D9" w:rsidRDefault="002B3769" w:rsidP="00894CD6">
      <w:pPr>
        <w:jc w:val="center"/>
        <w:rPr>
          <w:rFonts w:ascii="Times New Roman" w:hAnsi="Times New Roman"/>
          <w:b/>
          <w:bCs/>
        </w:rPr>
      </w:pPr>
      <w:r w:rsidRPr="00EF63D9">
        <w:rPr>
          <w:rFonts w:ascii="Times New Roman" w:hAnsi="Times New Roman"/>
          <w:b/>
          <w:bCs/>
        </w:rPr>
        <w:t>СОГЛАСОВА</w:t>
      </w:r>
      <w:r w:rsidR="00894CD6" w:rsidRPr="00EF63D9">
        <w:rPr>
          <w:rFonts w:ascii="Times New Roman" w:hAnsi="Times New Roman"/>
          <w:b/>
          <w:bCs/>
        </w:rPr>
        <w:t>НО</w:t>
      </w:r>
    </w:p>
    <w:p w14:paraId="30DC69B4" w14:textId="43C1E812" w:rsidR="00894CD6" w:rsidRDefault="00F04904" w:rsidP="00894CD6">
      <w:pPr>
        <w:spacing w:before="211" w:after="200" w:line="240" w:lineRule="auto"/>
        <w:rPr>
          <w:rFonts w:ascii="Times New Roman" w:eastAsia="Arial" w:hAnsi="Times New Roman"/>
        </w:rPr>
      </w:pPr>
      <w:r w:rsidRPr="00EF63D9">
        <w:rPr>
          <w:rFonts w:ascii="Times New Roman" w:eastAsia="Arial" w:hAnsi="Times New Roman"/>
        </w:rPr>
        <w:t>Со стороны ПАО «</w:t>
      </w:r>
      <w:r w:rsidR="009D1F3D">
        <w:rPr>
          <w:rFonts w:ascii="Times New Roman" w:eastAsia="Arial" w:hAnsi="Times New Roman"/>
        </w:rPr>
        <w:t>КАЗАНЬОРГСИНТЕЗ</w:t>
      </w:r>
      <w:r w:rsidRPr="00EF63D9">
        <w:rPr>
          <w:rFonts w:ascii="Times New Roman" w:eastAsia="Arial" w:hAnsi="Times New Roman"/>
        </w:rPr>
        <w:t>»</w:t>
      </w:r>
      <w:r w:rsidR="00894CD6" w:rsidRPr="00EF63D9">
        <w:rPr>
          <w:rFonts w:ascii="Times New Roman" w:eastAsia="Arial" w:hAnsi="Times New Roman"/>
        </w:rPr>
        <w:t>: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922A33" w:rsidRPr="00EF63D9" w14:paraId="38D27B90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3E5CD8" w14:textId="77777777" w:rsidR="00922A33" w:rsidRPr="00EF63D9" w:rsidRDefault="00922A33" w:rsidP="00CA34B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7C884A" w14:textId="77777777" w:rsidR="00922A33" w:rsidRPr="00EF63D9" w:rsidRDefault="00922A33" w:rsidP="00CA34B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85383D" w14:textId="77777777" w:rsidR="00922A33" w:rsidRPr="00EF63D9" w:rsidRDefault="00922A33" w:rsidP="00CA34B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CB6AF2" w14:textId="77777777" w:rsidR="00922A33" w:rsidRPr="00EF63D9" w:rsidRDefault="00922A33" w:rsidP="00CA34B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922A33" w:rsidRPr="00EF63D9" w14:paraId="7F762ECC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DB1F3F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Булуев И.И.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4AAF38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Руководитель проекта внедрения СУУТП и МПА на КОС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30D094" w14:textId="77777777" w:rsidR="00922A33" w:rsidRPr="00FA1295" w:rsidRDefault="00922A33" w:rsidP="00CA34BC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BECAC8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922A33" w:rsidRPr="00EF63D9" w14:paraId="102CFFFD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EE47A2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Шайхутдинов М.Ф.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3F180D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Главный эксперт, внедрение СУУТП и МПА на КОС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8A6A7C" w14:textId="77777777" w:rsidR="00922A33" w:rsidRPr="00FA1295" w:rsidRDefault="00922A33" w:rsidP="00CA34BC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2406FD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922A33" w:rsidRPr="00EF63D9" w14:paraId="24E66C0E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654BDA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Хайруллин М.Г.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1BB3DA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Директор завода, завод Поликарбонатов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CF7ADF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A9C48E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922A33" w:rsidRPr="00EF63D9" w14:paraId="59AEDC07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CC214A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Исхаков М.А.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25E34E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инженер-технолог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8E15DB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E94953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922A33" w:rsidRPr="00EF63D9" w14:paraId="285997E0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3BE172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Картавых А.Н.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449148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Начальник производства, завод Поликарбонатов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8639D7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65E045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</w:tbl>
    <w:p w14:paraId="0082864D" w14:textId="77777777" w:rsidR="00C05F56" w:rsidRPr="00EF63D9" w:rsidRDefault="00C05F56" w:rsidP="00E45D3B">
      <w:pPr>
        <w:ind w:firstLine="567"/>
        <w:rPr>
          <w:rFonts w:ascii="Times New Roman" w:hAnsi="Times New Roman"/>
        </w:rPr>
      </w:pPr>
    </w:p>
    <w:p w14:paraId="2A66F3B1" w14:textId="77777777" w:rsidR="00F04904" w:rsidRPr="00EF63D9" w:rsidRDefault="00F04904" w:rsidP="00F04904">
      <w:pPr>
        <w:spacing w:before="211" w:after="200" w:line="240" w:lineRule="auto"/>
        <w:rPr>
          <w:rFonts w:ascii="Times New Roman" w:eastAsia="Arial" w:hAnsi="Times New Roman"/>
        </w:rPr>
      </w:pPr>
      <w:r w:rsidRPr="00EF63D9">
        <w:rPr>
          <w:rFonts w:ascii="Times New Roman" w:eastAsia="Arial" w:hAnsi="Times New Roman"/>
        </w:rPr>
        <w:t>Со стороны ПАО «Сибур Холдинг»: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F04904" w:rsidRPr="00EF63D9" w14:paraId="7C0C6E52" w14:textId="77777777" w:rsidTr="00B62AAC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4A9F9E39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6885DCA4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26E5F55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0F4C4554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F04904" w:rsidRPr="00EF63D9" w14:paraId="15522805" w14:textId="77777777" w:rsidTr="00B62AAC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03F13295" w14:textId="77777777" w:rsidR="00F04904" w:rsidRPr="00EF63D9" w:rsidRDefault="00F04904" w:rsidP="00B62AAC">
            <w:pPr>
              <w:pStyle w:val="affff2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572E3C18" w14:textId="77777777" w:rsidR="00F04904" w:rsidRPr="00EF63D9" w:rsidRDefault="00F04904" w:rsidP="00B62AAC">
            <w:pPr>
              <w:pStyle w:val="affff2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23C446E0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3BDFD744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  <w:b w:val="0"/>
                <w:bCs/>
                <w:sz w:val="22"/>
              </w:rPr>
            </w:pPr>
          </w:p>
        </w:tc>
      </w:tr>
      <w:tr w:rsidR="00F04904" w:rsidRPr="00EF63D9" w14:paraId="12A36A9B" w14:textId="77777777" w:rsidTr="00B62AAC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0BD5F2E7" w14:textId="77777777" w:rsidR="00F04904" w:rsidRPr="00EF63D9" w:rsidRDefault="00F04904" w:rsidP="00B62AAC">
            <w:pPr>
              <w:pStyle w:val="affff2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29D44C67" w14:textId="77777777" w:rsidR="00F04904" w:rsidRPr="00EF63D9" w:rsidRDefault="00F04904" w:rsidP="00B62AAC">
            <w:pPr>
              <w:pStyle w:val="affff2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5083E601" w14:textId="77777777" w:rsidR="00F04904" w:rsidRPr="00EF63D9" w:rsidRDefault="00F04904" w:rsidP="00B62AAC">
            <w:pPr>
              <w:pStyle w:val="affff2"/>
              <w:jc w:val="center"/>
              <w:rPr>
                <w:rFonts w:ascii="Times New Roman" w:hAnsi="Times New Roman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6F1BA55A" w14:textId="77777777" w:rsidR="00F04904" w:rsidRPr="00EF63D9" w:rsidRDefault="00F04904" w:rsidP="00B62AAC">
            <w:pPr>
              <w:pStyle w:val="affff2"/>
              <w:jc w:val="center"/>
              <w:rPr>
                <w:rFonts w:ascii="Times New Roman" w:hAnsi="Times New Roman"/>
                <w:bCs/>
                <w:lang w:val="en-US"/>
              </w:rPr>
            </w:pPr>
          </w:p>
        </w:tc>
      </w:tr>
    </w:tbl>
    <w:p w14:paraId="223D67FE" w14:textId="77777777" w:rsidR="00F0125D" w:rsidRPr="00EF63D9" w:rsidRDefault="00F0125D" w:rsidP="00B447ED">
      <w:pPr>
        <w:pStyle w:val="af8"/>
        <w:ind w:firstLine="426"/>
        <w:rPr>
          <w:rFonts w:ascii="Times New Roman" w:hAnsi="Times New Roman"/>
          <w:vanish/>
        </w:rPr>
      </w:pPr>
    </w:p>
    <w:p w14:paraId="28CB5125" w14:textId="77777777" w:rsidR="00F0125D" w:rsidRPr="00EF63D9" w:rsidRDefault="00F0125D" w:rsidP="00B447ED">
      <w:pPr>
        <w:pStyle w:val="af8"/>
        <w:ind w:firstLine="426"/>
        <w:rPr>
          <w:rFonts w:ascii="Times New Roman" w:hAnsi="Times New Roman"/>
          <w:vanish/>
        </w:rPr>
      </w:pPr>
    </w:p>
    <w:p w14:paraId="1AF4B210" w14:textId="77777777" w:rsidR="00F0125D" w:rsidRPr="00EF63D9" w:rsidRDefault="00F0125D" w:rsidP="00B447ED">
      <w:pPr>
        <w:pStyle w:val="af8"/>
        <w:ind w:firstLine="426"/>
        <w:rPr>
          <w:rFonts w:ascii="Times New Roman" w:hAnsi="Times New Roman"/>
          <w:vanish/>
        </w:rPr>
      </w:pPr>
    </w:p>
    <w:sectPr w:rsidR="00F0125D" w:rsidRPr="00EF63D9" w:rsidSect="00792B9A">
      <w:headerReference w:type="default" r:id="rId31"/>
      <w:footerReference w:type="default" r:id="rId32"/>
      <w:footnotePr>
        <w:pos w:val="beneathText"/>
      </w:footnotePr>
      <w:pgSz w:w="11906" w:h="16838" w:code="9"/>
      <w:pgMar w:top="851" w:right="567" w:bottom="1418" w:left="1418" w:header="74" w:footer="953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2" w:author="Булуев Илья Иванович" w:date="2023-07-10T13:27:00Z" w:initials="БИИ">
    <w:p w14:paraId="5BFA706F" w14:textId="46B4CC6A" w:rsidR="00C118E4" w:rsidRPr="002F1FB7" w:rsidRDefault="00C118E4" w:rsidP="00550592">
      <w:pPr>
        <w:pStyle w:val="afff"/>
        <w:ind w:firstLine="0"/>
      </w:pPr>
      <w:r>
        <w:rPr>
          <w:rStyle w:val="affe"/>
        </w:rPr>
        <w:annotationRef/>
      </w:r>
      <w:r>
        <w:rPr>
          <w:rStyle w:val="affe"/>
        </w:rPr>
        <w:t>Добавить ФИО руководителя</w:t>
      </w:r>
    </w:p>
  </w:comment>
  <w:comment w:id="2077" w:author="Булуев Илья Иванович" w:date="2023-07-10T14:52:00Z" w:initials="БИИ">
    <w:p w14:paraId="1940F186" w14:textId="0CC132FA" w:rsidR="00C118E4" w:rsidRDefault="00C118E4">
      <w:pPr>
        <w:pStyle w:val="afff"/>
      </w:pPr>
      <w:r>
        <w:rPr>
          <w:rStyle w:val="affe"/>
        </w:rPr>
        <w:annotationRef/>
      </w:r>
      <w:r>
        <w:t>Раздел 5 привести в соответствие с отчетом по ПК</w:t>
      </w:r>
    </w:p>
  </w:comment>
  <w:comment w:id="2078" w:author="Stepan" w:date="2023-07-17T12:53:00Z" w:initials="S">
    <w:p w14:paraId="33CD5466" w14:textId="4CC71E4A" w:rsidR="00C118E4" w:rsidRDefault="00C118E4">
      <w:pPr>
        <w:pStyle w:val="afff"/>
      </w:pPr>
      <w:r>
        <w:rPr>
          <w:rStyle w:val="affe"/>
        </w:rPr>
        <w:annotationRef/>
      </w:r>
      <w:r>
        <w:t>Исправил</w:t>
      </w:r>
    </w:p>
  </w:comment>
  <w:comment w:id="2089" w:author="Шайхутдинов Марсель Фандясович" w:date="2023-07-11T13:53:00Z" w:initials="ШМФ">
    <w:p w14:paraId="44226A0B" w14:textId="66216D51" w:rsidR="00C118E4" w:rsidRDefault="00C118E4">
      <w:pPr>
        <w:pStyle w:val="afff"/>
      </w:pPr>
      <w:r>
        <w:rPr>
          <w:rStyle w:val="affe"/>
        </w:rPr>
        <w:annotationRef/>
      </w:r>
      <w:r>
        <w:t>В отчете по обследованию не указываем решения, указываем инфо по результатам обследования.</w:t>
      </w:r>
    </w:p>
  </w:comment>
  <w:comment w:id="2090" w:author="Stepan" w:date="2023-07-17T12:55:00Z" w:initials="S">
    <w:p w14:paraId="274D21A0" w14:textId="4B7FDF49" w:rsidR="00C118E4" w:rsidRDefault="00C118E4">
      <w:pPr>
        <w:pStyle w:val="afff"/>
      </w:pPr>
      <w:r>
        <w:rPr>
          <w:rStyle w:val="affe"/>
        </w:rPr>
        <w:annotationRef/>
      </w:r>
      <w:r>
        <w:t>Исправлено</w:t>
      </w:r>
    </w:p>
  </w:comment>
  <w:comment w:id="2116" w:author="Шайхутдинов Марсель Фандясович" w:date="2023-07-11T14:03:00Z" w:initials="ШМФ">
    <w:p w14:paraId="279A7F7F" w14:textId="0F536482" w:rsidR="00C118E4" w:rsidRDefault="00C118E4">
      <w:pPr>
        <w:pStyle w:val="afff"/>
      </w:pPr>
      <w:r>
        <w:rPr>
          <w:rStyle w:val="affe"/>
        </w:rPr>
        <w:annotationRef/>
      </w:r>
      <w:r>
        <w:t>Какие предложения? Если пар не подается это будет являться проблемой? По какой причине не подается пар?</w:t>
      </w:r>
    </w:p>
  </w:comment>
  <w:comment w:id="2117" w:author="Evgeniy Murtazin" w:date="2023-07-12T12:40:00Z" w:initials="EM">
    <w:p w14:paraId="3E661E90" w14:textId="400D311F" w:rsidR="00C118E4" w:rsidRPr="004C1C11" w:rsidRDefault="00C118E4">
      <w:pPr>
        <w:pStyle w:val="afff"/>
      </w:pPr>
      <w:r>
        <w:rPr>
          <w:rStyle w:val="affe"/>
        </w:rPr>
        <w:annotationRef/>
      </w:r>
      <w:r>
        <w:t>Дополнено</w:t>
      </w:r>
    </w:p>
  </w:comment>
  <w:comment w:id="2118" w:author="Булуев Илья Иванович" w:date="2023-07-10T13:38:00Z" w:initials="БИИ">
    <w:p w14:paraId="176923F6" w14:textId="77777777" w:rsidR="00C118E4" w:rsidRDefault="00C118E4">
      <w:pPr>
        <w:pStyle w:val="afff"/>
      </w:pPr>
      <w:r>
        <w:rPr>
          <w:rStyle w:val="affe"/>
        </w:rPr>
        <w:annotationRef/>
      </w:r>
      <w:r>
        <w:t xml:space="preserve">Разомкнутый контур, возможно? </w:t>
      </w:r>
    </w:p>
    <w:p w14:paraId="5F3A3A20" w14:textId="702D47F5" w:rsidR="00C118E4" w:rsidRPr="00F778FE" w:rsidRDefault="00C118E4">
      <w:pPr>
        <w:pStyle w:val="afff"/>
      </w:pPr>
      <w:r>
        <w:t xml:space="preserve">Если клапан на 100%, зачем разомкнутый контур? Предлагаете управлять по </w:t>
      </w:r>
      <w:r>
        <w:rPr>
          <w:lang w:val="en-US"/>
        </w:rPr>
        <w:t>MV</w:t>
      </w:r>
      <w:r w:rsidRPr="00F778FE">
        <w:t xml:space="preserve"> </w:t>
      </w:r>
      <w:r>
        <w:t>клапана?</w:t>
      </w:r>
    </w:p>
  </w:comment>
  <w:comment w:id="2119" w:author="Evgeniy Murtazin" w:date="2023-07-12T14:46:00Z" w:initials="EM">
    <w:p w14:paraId="4383B5C7" w14:textId="2AD84A27" w:rsidR="00C118E4" w:rsidRDefault="00C118E4">
      <w:pPr>
        <w:pStyle w:val="afff"/>
      </w:pPr>
      <w:r>
        <w:rPr>
          <w:rStyle w:val="affe"/>
        </w:rPr>
        <w:annotationRef/>
      </w:r>
      <w:r>
        <w:t>Дополнено</w:t>
      </w:r>
    </w:p>
  </w:comment>
  <w:comment w:id="2125" w:author="Шайхутдинов Марсель Фандясович" w:date="2023-07-11T14:06:00Z" w:initials="ШМФ">
    <w:p w14:paraId="6A0E84BA" w14:textId="369DB3F0" w:rsidR="00C118E4" w:rsidRDefault="00C118E4">
      <w:pPr>
        <w:pStyle w:val="afff"/>
      </w:pPr>
      <w:r>
        <w:rPr>
          <w:rStyle w:val="affe"/>
        </w:rPr>
        <w:annotationRef/>
      </w:r>
      <w:r>
        <w:t>Аналогично</w:t>
      </w:r>
    </w:p>
  </w:comment>
  <w:comment w:id="2126" w:author="Evgeniy Murtazin" w:date="2023-07-12T14:46:00Z" w:initials="EM">
    <w:p w14:paraId="2B46060D" w14:textId="45CC13A9" w:rsidR="00C118E4" w:rsidRDefault="00C118E4">
      <w:pPr>
        <w:pStyle w:val="afff"/>
      </w:pPr>
      <w:r>
        <w:rPr>
          <w:rStyle w:val="affe"/>
        </w:rPr>
        <w:annotationRef/>
      </w:r>
      <w:r>
        <w:t>Дополнено</w:t>
      </w:r>
    </w:p>
  </w:comment>
  <w:comment w:id="2127" w:author="Булуев Илья Иванович" w:date="2023-07-10T13:39:00Z" w:initials="БИИ">
    <w:p w14:paraId="02364B84" w14:textId="77777777" w:rsidR="00C118E4" w:rsidRDefault="00C118E4" w:rsidP="00F778FE">
      <w:pPr>
        <w:pStyle w:val="afff"/>
      </w:pPr>
      <w:r>
        <w:rPr>
          <w:rStyle w:val="affe"/>
        </w:rPr>
        <w:annotationRef/>
      </w:r>
      <w:r>
        <w:t xml:space="preserve">Разомкнутый контур, возможно? </w:t>
      </w:r>
    </w:p>
    <w:p w14:paraId="763A6511" w14:textId="77FBBABA" w:rsidR="00C118E4" w:rsidRDefault="00C118E4" w:rsidP="00F778FE">
      <w:pPr>
        <w:pStyle w:val="afff"/>
      </w:pPr>
      <w:r>
        <w:t xml:space="preserve">Если клапан на 100%, зачем разомкнутый контур? Предлагаете управлять по </w:t>
      </w:r>
      <w:r>
        <w:rPr>
          <w:lang w:val="en-US"/>
        </w:rPr>
        <w:t>MV</w:t>
      </w:r>
      <w:r w:rsidRPr="00F778FE">
        <w:t xml:space="preserve"> </w:t>
      </w:r>
      <w:r>
        <w:t>клапана?</w:t>
      </w:r>
    </w:p>
  </w:comment>
  <w:comment w:id="2128" w:author="Evgeniy Murtazin" w:date="2023-07-12T14:46:00Z" w:initials="EM">
    <w:p w14:paraId="462A758B" w14:textId="10DDD319" w:rsidR="00C118E4" w:rsidRDefault="00C118E4">
      <w:pPr>
        <w:pStyle w:val="afff"/>
      </w:pPr>
      <w:r>
        <w:rPr>
          <w:rStyle w:val="affe"/>
        </w:rPr>
        <w:annotationRef/>
      </w:r>
      <w:r>
        <w:t>Дополнено</w:t>
      </w:r>
    </w:p>
  </w:comment>
  <w:comment w:id="2132" w:author="Булуев Илья Иванович" w:date="2023-07-10T13:42:00Z" w:initials="БИИ">
    <w:p w14:paraId="3FD2F806" w14:textId="5428671B" w:rsidR="00C118E4" w:rsidRDefault="00C118E4">
      <w:pPr>
        <w:pStyle w:val="afff"/>
      </w:pPr>
      <w:r>
        <w:rPr>
          <w:rStyle w:val="affe"/>
        </w:rPr>
        <w:annotationRef/>
      </w:r>
      <w:r>
        <w:t>На закрытый клапан??? Прошу прописывать полностью.</w:t>
      </w:r>
    </w:p>
  </w:comment>
  <w:comment w:id="2133" w:author="Evgeniy Murtazin" w:date="2023-07-12T14:46:00Z" w:initials="EM">
    <w:p w14:paraId="2F06C69A" w14:textId="54DB0A54" w:rsidR="00C118E4" w:rsidRDefault="00C118E4">
      <w:pPr>
        <w:pStyle w:val="afff"/>
      </w:pPr>
      <w:r>
        <w:rPr>
          <w:rStyle w:val="affe"/>
        </w:rPr>
        <w:annotationRef/>
      </w:r>
      <w:r>
        <w:t>Исправлено</w:t>
      </w:r>
    </w:p>
  </w:comment>
  <w:comment w:id="2135" w:author="Булуев Илья Иванович" w:date="2023-07-10T13:42:00Z" w:initials="БИИ">
    <w:p w14:paraId="0C70D719" w14:textId="5E524849" w:rsidR="00C118E4" w:rsidRDefault="00C118E4">
      <w:pPr>
        <w:pStyle w:val="afff"/>
      </w:pPr>
      <w:r>
        <w:rPr>
          <w:rStyle w:val="affe"/>
        </w:rPr>
        <w:annotationRef/>
      </w:r>
      <w:r>
        <w:t>На закрытый клапан??? Прошу прописывать полностью.</w:t>
      </w:r>
    </w:p>
  </w:comment>
  <w:comment w:id="2136" w:author="Evgeniy Murtazin" w:date="2023-07-12T14:46:00Z" w:initials="EM">
    <w:p w14:paraId="6EE1376F" w14:textId="7DEF5D93" w:rsidR="00C118E4" w:rsidRDefault="00C118E4">
      <w:pPr>
        <w:pStyle w:val="afff"/>
      </w:pPr>
      <w:r>
        <w:rPr>
          <w:rStyle w:val="affe"/>
        </w:rPr>
        <w:annotationRef/>
      </w:r>
      <w:r>
        <w:t>Исправлено</w:t>
      </w:r>
    </w:p>
  </w:comment>
  <w:comment w:id="2138" w:author="Шайхутдинов Марсель Фандясович" w:date="2023-07-11T14:15:00Z" w:initials="ШМФ">
    <w:p w14:paraId="554BD7BE" w14:textId="0F91DEF3" w:rsidR="00C118E4" w:rsidRPr="00CC50FD" w:rsidRDefault="00C118E4">
      <w:pPr>
        <w:pStyle w:val="afff"/>
      </w:pPr>
      <w:r>
        <w:rPr>
          <w:rStyle w:val="affe"/>
        </w:rPr>
        <w:annotationRef/>
      </w:r>
      <w:r>
        <w:t xml:space="preserve">На какой конкретно датчик? Можно ли выполнить обвязку средствами СУУТП? </w:t>
      </w:r>
    </w:p>
  </w:comment>
  <w:comment w:id="2139" w:author="Evgeniy Murtazin" w:date="2023-07-12T14:48:00Z" w:initials="EM">
    <w:p w14:paraId="0BD299F4" w14:textId="3758B291" w:rsidR="00C118E4" w:rsidRPr="004C1C11" w:rsidRDefault="00C118E4">
      <w:pPr>
        <w:pStyle w:val="afff"/>
      </w:pPr>
      <w:r>
        <w:rPr>
          <w:rStyle w:val="affe"/>
        </w:rPr>
        <w:annotationRef/>
      </w:r>
      <w:r>
        <w:t>Базовое регулирование предпочтительнее, дополнено</w:t>
      </w:r>
    </w:p>
  </w:comment>
  <w:comment w:id="2144" w:author="Шайхутдинов Марсель Фандясович" w:date="2023-07-11T14:25:00Z" w:initials="ШМФ">
    <w:p w14:paraId="49A1E537" w14:textId="6B9B1408" w:rsidR="00C118E4" w:rsidRDefault="00C118E4">
      <w:pPr>
        <w:pStyle w:val="afff"/>
      </w:pPr>
      <w:r>
        <w:rPr>
          <w:rStyle w:val="affe"/>
        </w:rPr>
        <w:annotationRef/>
      </w:r>
      <w:r>
        <w:t>На что влияет? Для обсуждения.</w:t>
      </w:r>
    </w:p>
  </w:comment>
  <w:comment w:id="2145" w:author="Evgeniy Murtazin" w:date="2023-07-12T14:48:00Z" w:initials="EM">
    <w:p w14:paraId="60C738AB" w14:textId="267FC5EC" w:rsidR="00C118E4" w:rsidRDefault="00C118E4">
      <w:pPr>
        <w:pStyle w:val="afff"/>
      </w:pPr>
      <w:r>
        <w:rPr>
          <w:rStyle w:val="affe"/>
        </w:rPr>
        <w:annotationRef/>
      </w:r>
      <w:r>
        <w:t>Подсчет эффектов (удельный расход пара на колонну), по результатам обсуждения без изменений</w:t>
      </w:r>
    </w:p>
  </w:comment>
  <w:comment w:id="2147" w:author="Шайхутдинов Марсель Фандясович" w:date="2023-07-11T14:26:00Z" w:initials="ШМФ">
    <w:p w14:paraId="351C2415" w14:textId="1093359A" w:rsidR="00C118E4" w:rsidRDefault="00C118E4">
      <w:pPr>
        <w:pStyle w:val="afff"/>
      </w:pPr>
      <w:r>
        <w:rPr>
          <w:rStyle w:val="affe"/>
        </w:rPr>
        <w:annotationRef/>
      </w:r>
      <w:r>
        <w:t>На что влияет? Для обсуждения.</w:t>
      </w:r>
    </w:p>
  </w:comment>
  <w:comment w:id="2148" w:author="Evgeniy Murtazin" w:date="2023-07-12T12:59:00Z" w:initials="EM">
    <w:p w14:paraId="6028BDC9" w14:textId="3A9AC187" w:rsidR="00C118E4" w:rsidRDefault="00C118E4">
      <w:pPr>
        <w:pStyle w:val="afff"/>
      </w:pPr>
      <w:r>
        <w:rPr>
          <w:rStyle w:val="affe"/>
        </w:rPr>
        <w:annotationRef/>
      </w:r>
      <w:r>
        <w:t>по результатам обсуждения  исправлено на 2</w:t>
      </w:r>
    </w:p>
  </w:comment>
  <w:comment w:id="2150" w:author="Шайхутдинов Марсель Фандясович" w:date="2023-07-11T14:27:00Z" w:initials="ШМФ">
    <w:p w14:paraId="3CF88CA2" w14:textId="5637171E" w:rsidR="00C118E4" w:rsidRDefault="00C118E4">
      <w:pPr>
        <w:pStyle w:val="afff"/>
      </w:pPr>
      <w:r>
        <w:rPr>
          <w:rStyle w:val="affe"/>
        </w:rPr>
        <w:annotationRef/>
      </w:r>
      <w:r>
        <w:t>На что влияет. Для обсуждения.</w:t>
      </w:r>
    </w:p>
  </w:comment>
  <w:comment w:id="2151" w:author="Evgeniy Murtazin" w:date="2023-07-12T13:08:00Z" w:initials="EM">
    <w:p w14:paraId="63C8C405" w14:textId="343D948E" w:rsidR="00C118E4" w:rsidRDefault="00C118E4">
      <w:pPr>
        <w:pStyle w:val="afff"/>
      </w:pPr>
      <w:r>
        <w:rPr>
          <w:rStyle w:val="affe"/>
        </w:rPr>
        <w:annotationRef/>
      </w:r>
      <w:r>
        <w:t>по результатам обсуждения  исправлено на 2</w:t>
      </w:r>
    </w:p>
  </w:comment>
  <w:comment w:id="2155" w:author="Шайхутдинов Марсель Фандясович" w:date="2023-07-11T14:29:00Z" w:initials="ШМФ">
    <w:p w14:paraId="3F9726D9" w14:textId="5798A201" w:rsidR="00C118E4" w:rsidRDefault="00C118E4">
      <w:pPr>
        <w:pStyle w:val="afff"/>
      </w:pPr>
      <w:r>
        <w:rPr>
          <w:rStyle w:val="affe"/>
        </w:rPr>
        <w:annotationRef/>
      </w:r>
      <w:r>
        <w:t>Здесь нужен будет перечень.</w:t>
      </w:r>
    </w:p>
  </w:comment>
  <w:comment w:id="2156" w:author="Evgeniy Murtazin" w:date="2023-07-12T14:57:00Z" w:initials="EM">
    <w:p w14:paraId="2D5E8087" w14:textId="5C053228" w:rsidR="00C118E4" w:rsidRDefault="00C118E4">
      <w:pPr>
        <w:pStyle w:val="afff"/>
      </w:pPr>
      <w:r>
        <w:rPr>
          <w:rStyle w:val="affe"/>
        </w:rPr>
        <w:annotationRef/>
      </w:r>
      <w:r>
        <w:t>Добавлено</w:t>
      </w:r>
    </w:p>
  </w:comment>
  <w:comment w:id="2247" w:author="Шайхутдинов Марсель Фандясович" w:date="2023-07-11T14:39:00Z" w:initials="ШМФ">
    <w:p w14:paraId="0133E5D9" w14:textId="2034CFB1" w:rsidR="00C118E4" w:rsidRPr="00E70559" w:rsidRDefault="00C118E4">
      <w:pPr>
        <w:pStyle w:val="afff"/>
      </w:pPr>
      <w:r>
        <w:rPr>
          <w:rStyle w:val="affe"/>
        </w:rPr>
        <w:annotationRef/>
      </w:r>
      <w:r>
        <w:t xml:space="preserve">Клапана или расходомера. На первый взгляд по тренду имеется шум показаний. В </w:t>
      </w:r>
      <w:r>
        <w:rPr>
          <w:lang w:val="en-US"/>
        </w:rPr>
        <w:t>MAN</w:t>
      </w:r>
      <w:r w:rsidRPr="00F119C6">
        <w:t xml:space="preserve"> </w:t>
      </w:r>
      <w:r>
        <w:t>ставили?</w:t>
      </w:r>
    </w:p>
  </w:comment>
  <w:comment w:id="2248" w:author="Учетная запись Майкрософт" w:date="2023-07-12T13:18:00Z" w:initials="УзМ">
    <w:p w14:paraId="2DC44992" w14:textId="2DB05896" w:rsidR="00C118E4" w:rsidRPr="00F119C6" w:rsidRDefault="00C118E4" w:rsidP="00F119C6">
      <w:pPr>
        <w:pStyle w:val="afff"/>
        <w:ind w:firstLine="0"/>
      </w:pPr>
      <w:r>
        <w:rPr>
          <w:rStyle w:val="affe"/>
        </w:rPr>
        <w:annotationRef/>
      </w:r>
      <w:r>
        <w:t>Исправил</w:t>
      </w:r>
    </w:p>
  </w:comment>
  <w:comment w:id="2409" w:author="Булуев Илья Иванович" w:date="2023-07-10T13:49:00Z" w:initials="БИИ">
    <w:p w14:paraId="45575A84" w14:textId="552560C6" w:rsidR="00C118E4" w:rsidRDefault="00C118E4">
      <w:pPr>
        <w:pStyle w:val="afff"/>
      </w:pPr>
      <w:r>
        <w:rPr>
          <w:rStyle w:val="affe"/>
        </w:rPr>
        <w:annotationRef/>
      </w:r>
      <w:r>
        <w:t>Разные шрифты. Привести к единому формату.</w:t>
      </w:r>
    </w:p>
  </w:comment>
  <w:comment w:id="2614" w:author="Шайхутдинов Марсель Фандясович" w:date="2023-07-11T15:55:00Z" w:initials="ШМФ">
    <w:p w14:paraId="5273461A" w14:textId="77777777" w:rsidR="00C118E4" w:rsidRPr="0067752B" w:rsidRDefault="00C118E4" w:rsidP="00F93E26">
      <w:pPr>
        <w:pStyle w:val="afff"/>
      </w:pPr>
      <w:r>
        <w:rPr>
          <w:rStyle w:val="affe"/>
        </w:rPr>
        <w:annotationRef/>
      </w:r>
      <w:r>
        <w:t xml:space="preserve">Не увидел проблемы по регулятору фенола в реактор </w:t>
      </w:r>
      <w:r>
        <w:rPr>
          <w:lang w:val="en-US"/>
        </w:rPr>
        <w:t>R</w:t>
      </w:r>
      <w:r>
        <w:t>-1,</w:t>
      </w:r>
      <w:r w:rsidRPr="0067752B">
        <w:t xml:space="preserve"> </w:t>
      </w:r>
      <w:r>
        <w:t>Имеется ввиду насыщение регулятора</w:t>
      </w:r>
    </w:p>
  </w:comment>
  <w:comment w:id="2615" w:author="Эльдар Галеев" w:date="2023-07-13T10:42:00Z" w:initials="A">
    <w:p w14:paraId="3B8D4818" w14:textId="538FA296" w:rsidR="00C118E4" w:rsidRDefault="00C118E4">
      <w:pPr>
        <w:pStyle w:val="afff"/>
      </w:pPr>
      <w:r>
        <w:rPr>
          <w:rStyle w:val="affe"/>
        </w:rPr>
        <w:annotationRef/>
      </w:r>
      <w:r>
        <w:t>Добавил дополнительно из выводов</w:t>
      </w:r>
    </w:p>
  </w:comment>
  <w:comment w:id="2661" w:author="Шайхутдинов Марсель Фандясович" w:date="2023-07-11T15:33:00Z" w:initials="ШМФ">
    <w:p w14:paraId="4BC5DBE0" w14:textId="4D6CC4E3" w:rsidR="00C118E4" w:rsidRPr="002B24D6" w:rsidRDefault="00C118E4" w:rsidP="002B24D6">
      <w:pPr>
        <w:pStyle w:val="afff"/>
        <w:ind w:firstLine="0"/>
      </w:pPr>
      <w:r>
        <w:t xml:space="preserve">Регулятор может работать в </w:t>
      </w:r>
      <w:r>
        <w:rPr>
          <w:lang w:val="en-US"/>
        </w:rPr>
        <w:t>PRD</w:t>
      </w:r>
      <w:r w:rsidRPr="002B24D6">
        <w:t xml:space="preserve">. </w:t>
      </w:r>
      <w:r>
        <w:rPr>
          <w:rStyle w:val="affe"/>
        </w:rPr>
        <w:annotationRef/>
      </w:r>
      <w:r>
        <w:t>Для обсуждения</w:t>
      </w:r>
      <w:r w:rsidRPr="002B24D6">
        <w:t xml:space="preserve"> </w:t>
      </w:r>
      <w:r>
        <w:t>принадлежность к 3 категории.</w:t>
      </w:r>
    </w:p>
  </w:comment>
  <w:comment w:id="2662" w:author="Эльдар Галеев" w:date="2023-07-13T10:43:00Z" w:initials="A">
    <w:p w14:paraId="1977849E" w14:textId="42DD5C78" w:rsidR="00C118E4" w:rsidRDefault="00C118E4">
      <w:pPr>
        <w:pStyle w:val="afff"/>
      </w:pPr>
      <w:r>
        <w:rPr>
          <w:rStyle w:val="affe"/>
        </w:rPr>
        <w:annotationRef/>
      </w:r>
      <w:r>
        <w:t>Исправил</w:t>
      </w:r>
    </w:p>
  </w:comment>
  <w:comment w:id="2664" w:author="Эльдар Галеев" w:date="2023-07-13T10:51:00Z" w:initials="A">
    <w:p w14:paraId="47DE5ACA" w14:textId="0F5E24BD" w:rsidR="00C118E4" w:rsidRDefault="00C118E4">
      <w:pPr>
        <w:pStyle w:val="afff"/>
      </w:pPr>
      <w:r>
        <w:rPr>
          <w:rStyle w:val="affe"/>
        </w:rPr>
        <w:annotationRef/>
      </w:r>
      <w:r>
        <w:t>Исправил 3 на 1</w:t>
      </w:r>
    </w:p>
  </w:comment>
  <w:comment w:id="2668" w:author="Эльдар Галеев" w:date="2023-07-13T10:58:00Z" w:initials="A">
    <w:p w14:paraId="14719362" w14:textId="77777777" w:rsidR="00C118E4" w:rsidRDefault="00C118E4" w:rsidP="0072305C">
      <w:pPr>
        <w:pStyle w:val="afff"/>
      </w:pPr>
      <w:r>
        <w:rPr>
          <w:rStyle w:val="affe"/>
        </w:rPr>
        <w:annotationRef/>
      </w:r>
      <w:r>
        <w:t>Добавил дополнительно из выводов</w:t>
      </w:r>
    </w:p>
    <w:p w14:paraId="023B7FCD" w14:textId="3FA287D5" w:rsidR="00C118E4" w:rsidRDefault="00C118E4">
      <w:pPr>
        <w:pStyle w:val="afff"/>
      </w:pPr>
    </w:p>
  </w:comment>
  <w:comment w:id="2684" w:author="Эльдар Галеев" w:date="2023-07-13T10:52:00Z" w:initials="A">
    <w:p w14:paraId="21B0F057" w14:textId="70CD6E32" w:rsidR="00C118E4" w:rsidRDefault="00C118E4">
      <w:pPr>
        <w:pStyle w:val="afff"/>
      </w:pPr>
      <w:r>
        <w:rPr>
          <w:rStyle w:val="affe"/>
        </w:rPr>
        <w:annotationRef/>
      </w:r>
      <w:r>
        <w:t>Исправил 3 на 2</w:t>
      </w:r>
    </w:p>
  </w:comment>
  <w:comment w:id="2687" w:author="Шайхутдинов Марсель Фандясович" w:date="2023-07-11T15:50:00Z" w:initials="ШМФ">
    <w:p w14:paraId="668B0DB1" w14:textId="0B221854" w:rsidR="00C118E4" w:rsidRDefault="00C118E4">
      <w:pPr>
        <w:pStyle w:val="afff"/>
      </w:pPr>
      <w:r>
        <w:rPr>
          <w:rStyle w:val="affe"/>
        </w:rPr>
        <w:annotationRef/>
      </w:r>
      <w:r>
        <w:t>Мне кажется это можно будет делать в рабочем порядке при необходимости по согласованию с аппаратчиком и ведущим инженером производства</w:t>
      </w:r>
    </w:p>
  </w:comment>
  <w:comment w:id="2688" w:author="Эльдар Галеев" w:date="2023-07-13T10:58:00Z" w:initials="A">
    <w:p w14:paraId="7E6BA59B" w14:textId="1F62395E" w:rsidR="00C118E4" w:rsidRDefault="00C118E4">
      <w:pPr>
        <w:pStyle w:val="afff"/>
      </w:pPr>
      <w:r>
        <w:rPr>
          <w:rStyle w:val="affe"/>
        </w:rPr>
        <w:annotationRef/>
      </w:r>
      <w:r>
        <w:t>Снизил критичность с 3 до 1</w:t>
      </w:r>
    </w:p>
  </w:comment>
  <w:comment w:id="2692" w:author="Шайхутдинов Марсель Фандясович" w:date="2023-07-11T16:09:00Z" w:initials="ШМФ">
    <w:p w14:paraId="1A3FD191" w14:textId="642110DE" w:rsidR="00C118E4" w:rsidRDefault="00C118E4">
      <w:pPr>
        <w:pStyle w:val="afff"/>
      </w:pPr>
      <w:r>
        <w:rPr>
          <w:rStyle w:val="affe"/>
        </w:rPr>
        <w:annotationRef/>
      </w:r>
      <w:r>
        <w:t>«Отсутствует датчик расхода предусмотренный проектом»</w:t>
      </w:r>
    </w:p>
  </w:comment>
  <w:comment w:id="2693" w:author="Эльдар Галеев" w:date="2023-07-13T11:00:00Z" w:initials="A">
    <w:p w14:paraId="1EB9A620" w14:textId="3A11A6FD" w:rsidR="00C118E4" w:rsidRDefault="00C118E4" w:rsidP="0072305C">
      <w:pPr>
        <w:pStyle w:val="afff"/>
      </w:pPr>
      <w:r>
        <w:rPr>
          <w:rStyle w:val="affe"/>
        </w:rPr>
        <w:annotationRef/>
      </w:r>
      <w:r>
        <w:t>Снизил критичность с 3 до 2</w:t>
      </w:r>
    </w:p>
    <w:p w14:paraId="19911583" w14:textId="6DF302A7" w:rsidR="00C118E4" w:rsidRDefault="00C118E4">
      <w:pPr>
        <w:pStyle w:val="afff"/>
      </w:pPr>
    </w:p>
  </w:comment>
  <w:comment w:id="2700" w:author="Булуев Илья Иванович" w:date="2023-07-10T13:56:00Z" w:initials="БИИ">
    <w:p w14:paraId="1A11A35C" w14:textId="6BC22071" w:rsidR="00C118E4" w:rsidRDefault="00C118E4">
      <w:pPr>
        <w:pStyle w:val="afff"/>
      </w:pPr>
      <w:r>
        <w:rPr>
          <w:rStyle w:val="affe"/>
        </w:rPr>
        <w:annotationRef/>
      </w:r>
      <w:r>
        <w:t>В РСУ имеются регуляторы? Если имеются – необходимо настроить. Если отсутствуют – нужно добавить.</w:t>
      </w:r>
    </w:p>
  </w:comment>
  <w:comment w:id="2701" w:author="Булуев Илья Иванович" w:date="2023-07-10T13:58:00Z" w:initials="БИИ">
    <w:p w14:paraId="68B2DFDF" w14:textId="2C8E9F0D" w:rsidR="00C118E4" w:rsidRDefault="00C118E4">
      <w:pPr>
        <w:pStyle w:val="afff"/>
      </w:pPr>
      <w:r>
        <w:rPr>
          <w:rStyle w:val="affe"/>
        </w:rPr>
        <w:annotationRef/>
      </w:r>
      <w:r w:rsidRPr="00A92FDB">
        <w:t>В РСУ имеются регуляторы? Если имеются – необходимо настроить. Если отсутствуют – нужно добавить.</w:t>
      </w:r>
    </w:p>
  </w:comment>
  <w:comment w:id="2702" w:author="Булуев Илья Иванович" w:date="2023-07-10T13:58:00Z" w:initials="БИИ">
    <w:p w14:paraId="3C185E4A" w14:textId="6A720F45" w:rsidR="00C118E4" w:rsidRDefault="00C118E4">
      <w:pPr>
        <w:pStyle w:val="afff"/>
      </w:pPr>
      <w:r>
        <w:rPr>
          <w:rStyle w:val="affe"/>
        </w:rPr>
        <w:annotationRef/>
      </w:r>
      <w:r>
        <w:t>«затирание» = «залипание»? Поменять везде на один термин.</w:t>
      </w:r>
    </w:p>
  </w:comment>
  <w:comment w:id="2703" w:author="Булуев Илья Иванович" w:date="2023-07-10T13:59:00Z" w:initials="БИИ">
    <w:p w14:paraId="6B613246" w14:textId="77777777" w:rsidR="00C118E4" w:rsidRDefault="00C118E4" w:rsidP="00A92FDB">
      <w:pPr>
        <w:pStyle w:val="afff"/>
      </w:pPr>
      <w:r>
        <w:rPr>
          <w:rStyle w:val="affe"/>
        </w:rPr>
        <w:annotationRef/>
      </w:r>
      <w:r>
        <w:rPr>
          <w:rStyle w:val="affe"/>
        </w:rPr>
        <w:annotationRef/>
      </w:r>
      <w:r>
        <w:t>«затирание» = «залипание»? Поменять везде на один термин.</w:t>
      </w:r>
    </w:p>
    <w:p w14:paraId="63AE243C" w14:textId="2AB106D6" w:rsidR="00C118E4" w:rsidRDefault="00C118E4">
      <w:pPr>
        <w:pStyle w:val="afff"/>
      </w:pPr>
    </w:p>
  </w:comment>
  <w:comment w:id="2704" w:author="Шайхутдинов Марсель Фандясович" w:date="2023-07-11T16:21:00Z" w:initials="ШМФ">
    <w:p w14:paraId="0F10D1D5" w14:textId="77777777" w:rsidR="00C118E4" w:rsidRDefault="00C118E4">
      <w:pPr>
        <w:pStyle w:val="afff"/>
      </w:pPr>
      <w:r>
        <w:rPr>
          <w:rStyle w:val="affe"/>
        </w:rPr>
        <w:annotationRef/>
      </w:r>
      <w:r>
        <w:t>Для обсуждения критичность «3» В чем критичность работы без датчика расхода по пару?</w:t>
      </w:r>
    </w:p>
    <w:p w14:paraId="59FC7128" w14:textId="09048FE4" w:rsidR="00C118E4" w:rsidRDefault="00C118E4">
      <w:pPr>
        <w:pStyle w:val="afff"/>
      </w:pPr>
    </w:p>
  </w:comment>
  <w:comment w:id="2705" w:author="Эльдар Галеев" w:date="2023-07-13T11:02:00Z" w:initials="A">
    <w:p w14:paraId="148C6BD8" w14:textId="0A89C6C5" w:rsidR="00C118E4" w:rsidRDefault="00C118E4">
      <w:pPr>
        <w:pStyle w:val="afff"/>
      </w:pPr>
      <w:r>
        <w:rPr>
          <w:rStyle w:val="affe"/>
        </w:rPr>
        <w:annotationRef/>
      </w:r>
      <w:r>
        <w:t>Снизил с 3 до 2</w:t>
      </w:r>
    </w:p>
  </w:comment>
  <w:comment w:id="2723" w:author="Эльдар Галеев" w:date="2023-07-13T10:58:00Z" w:initials="A">
    <w:p w14:paraId="542AD8D4" w14:textId="77777777" w:rsidR="00C118E4" w:rsidRDefault="00C118E4" w:rsidP="0072305C">
      <w:pPr>
        <w:pStyle w:val="afff"/>
      </w:pPr>
      <w:r>
        <w:rPr>
          <w:rStyle w:val="affe"/>
        </w:rPr>
        <w:annotationRef/>
      </w:r>
      <w:r>
        <w:t>Добавил дополнительно из выводов</w:t>
      </w:r>
    </w:p>
    <w:p w14:paraId="0ACD2A44" w14:textId="77777777" w:rsidR="00C118E4" w:rsidRDefault="00C118E4">
      <w:pPr>
        <w:pStyle w:val="afff"/>
      </w:pPr>
    </w:p>
  </w:comment>
  <w:comment w:id="2724" w:author="Эльдар Галеев" w:date="2023-07-13T11:02:00Z" w:initials="A">
    <w:p w14:paraId="3B712338" w14:textId="68014560" w:rsidR="00C118E4" w:rsidRDefault="00C118E4">
      <w:pPr>
        <w:pStyle w:val="afff"/>
      </w:pPr>
      <w:r>
        <w:rPr>
          <w:rStyle w:val="affe"/>
        </w:rPr>
        <w:annotationRef/>
      </w:r>
      <w:r>
        <w:t>Снизил с 3 до 2</w:t>
      </w:r>
    </w:p>
  </w:comment>
  <w:comment w:id="2727" w:author="Булуев Илья Иванович" w:date="2023-07-10T14:00:00Z" w:initials="БИИ">
    <w:p w14:paraId="13114F3F" w14:textId="2BFDD6D9" w:rsidR="00C118E4" w:rsidRDefault="00C118E4" w:rsidP="00A92FDB">
      <w:pPr>
        <w:pStyle w:val="afff"/>
      </w:pPr>
      <w:r>
        <w:rPr>
          <w:rStyle w:val="affe"/>
        </w:rPr>
        <w:annotationRef/>
      </w:r>
      <w:r>
        <w:rPr>
          <w:rStyle w:val="affe"/>
        </w:rPr>
        <w:annotationRef/>
      </w:r>
      <w:r>
        <w:t>«затирание» = «залипание»? Поменять везде на один термин.</w:t>
      </w:r>
    </w:p>
  </w:comment>
  <w:comment w:id="2728" w:author="Эльдар Галеев" w:date="2023-07-13T11:03:00Z" w:initials="A">
    <w:p w14:paraId="5E77F645" w14:textId="2A173121" w:rsidR="00C118E4" w:rsidRDefault="00C118E4">
      <w:pPr>
        <w:pStyle w:val="afff"/>
      </w:pPr>
      <w:r>
        <w:rPr>
          <w:rStyle w:val="affe"/>
        </w:rPr>
        <w:annotationRef/>
      </w:r>
      <w:r>
        <w:t>Снизил с 3 до 2</w:t>
      </w:r>
    </w:p>
  </w:comment>
  <w:comment w:id="2736" w:author="Шайхутдинов Марсель Фандясович" w:date="2023-07-11T16:41:00Z" w:initials="ШМФ">
    <w:p w14:paraId="10C8A144" w14:textId="48134028" w:rsidR="00C118E4" w:rsidRDefault="00C118E4">
      <w:pPr>
        <w:pStyle w:val="afff"/>
      </w:pPr>
      <w:r>
        <w:rPr>
          <w:rStyle w:val="affe"/>
        </w:rPr>
        <w:annotationRef/>
      </w:r>
      <w:r>
        <w:t>Предлагаю поработать с соотношениями, прийти к оптимальным, посмотреть на результаты. Как минимум найти выгоды в излишней подаче маточной жидкости, фенола с Т-701.</w:t>
      </w:r>
    </w:p>
  </w:comment>
  <w:comment w:id="2737" w:author="Эльдар Галеев" w:date="2023-07-13T11:08:00Z" w:initials="A">
    <w:p w14:paraId="580E0116" w14:textId="65A39EF4" w:rsidR="00C118E4" w:rsidRDefault="00C118E4">
      <w:pPr>
        <w:pStyle w:val="afff"/>
      </w:pPr>
      <w:r>
        <w:rPr>
          <w:rStyle w:val="affe"/>
        </w:rPr>
        <w:annotationRef/>
      </w:r>
      <w:r>
        <w:t>Принято</w:t>
      </w:r>
    </w:p>
  </w:comment>
  <w:comment w:id="2738" w:author="Шайхутдинов Марсель Фандясович" w:date="2023-07-11T16:54:00Z" w:initials="ШМФ">
    <w:p w14:paraId="7CBD6B36" w14:textId="0147C398" w:rsidR="00C118E4" w:rsidRDefault="00C118E4">
      <w:pPr>
        <w:pStyle w:val="afff"/>
      </w:pPr>
      <w:r>
        <w:rPr>
          <w:rStyle w:val="affe"/>
        </w:rPr>
        <w:annotationRef/>
      </w:r>
      <w:r>
        <w:t>Рассмотреть зависимость суммы примесей от показаний технологических параметров. Возможно есть предикторы.</w:t>
      </w:r>
    </w:p>
  </w:comment>
  <w:comment w:id="2754" w:author="Шайхутдинов Марсель Фандясович" w:date="2023-07-11T16:39:00Z" w:initials="ШМФ">
    <w:p w14:paraId="48D16F6D" w14:textId="597AE516" w:rsidR="00C118E4" w:rsidRDefault="00C118E4">
      <w:pPr>
        <w:pStyle w:val="afff"/>
      </w:pPr>
      <w:r>
        <w:rPr>
          <w:rStyle w:val="affe"/>
        </w:rPr>
        <w:annotationRef/>
      </w:r>
      <w:r>
        <w:t>На данном этапе не стал бы исключать из периметра не проведя пошагового тестирования</w:t>
      </w:r>
    </w:p>
  </w:comment>
  <w:comment w:id="2755" w:author="Эльдар Галеев" w:date="2023-07-13T11:12:00Z" w:initials="A">
    <w:p w14:paraId="3410A44A" w14:textId="77777777" w:rsidR="00C118E4" w:rsidRDefault="00C118E4">
      <w:pPr>
        <w:pStyle w:val="afff"/>
      </w:pPr>
      <w:r>
        <w:rPr>
          <w:rStyle w:val="affe"/>
        </w:rPr>
        <w:annotationRef/>
      </w:r>
      <w:r>
        <w:t>Скорректировал рекомендацию.</w:t>
      </w:r>
    </w:p>
    <w:p w14:paraId="30091290" w14:textId="42A7FFD2" w:rsidR="00C118E4" w:rsidRDefault="00C118E4" w:rsidP="00E33EA3">
      <w:pPr>
        <w:pStyle w:val="afff"/>
        <w:ind w:firstLine="0"/>
      </w:pPr>
    </w:p>
  </w:comment>
  <w:comment w:id="2756" w:author="Эльдар Галеев" w:date="2023-07-13T11:19:00Z" w:initials="A">
    <w:p w14:paraId="420DECD0" w14:textId="11A84405" w:rsidR="00C118E4" w:rsidRDefault="00C118E4">
      <w:pPr>
        <w:pStyle w:val="afff"/>
      </w:pPr>
      <w:r>
        <w:rPr>
          <w:rStyle w:val="affe"/>
        </w:rPr>
        <w:annotationRef/>
      </w:r>
      <w:r>
        <w:t xml:space="preserve">П. 10 (исключение С-500 из периметра СУУТП) убрал. </w:t>
      </w:r>
    </w:p>
  </w:comment>
  <w:comment w:id="2789" w:author="Эльдар Галеев" w:date="2023-07-13T11:22:00Z" w:initials="A">
    <w:p w14:paraId="0DDC6E6F" w14:textId="24A2D0EF" w:rsidR="00C118E4" w:rsidRDefault="00C118E4">
      <w:pPr>
        <w:pStyle w:val="afff"/>
      </w:pPr>
      <w:r>
        <w:rPr>
          <w:rStyle w:val="affe"/>
        </w:rPr>
        <w:annotationRef/>
      </w:r>
      <w:r>
        <w:t>Добавил контроллеры фильтра и грануляционной башни</w:t>
      </w:r>
    </w:p>
  </w:comment>
  <w:comment w:id="3219" w:author="Эльдар Галеев" w:date="2023-07-13T11:46:00Z" w:initials="A">
    <w:p w14:paraId="12F675F0" w14:textId="77777777" w:rsidR="00C118E4" w:rsidRDefault="00C118E4">
      <w:pPr>
        <w:pStyle w:val="afff"/>
      </w:pPr>
      <w:r>
        <w:rPr>
          <w:rStyle w:val="affe"/>
        </w:rPr>
        <w:annotationRef/>
      </w:r>
      <w:r>
        <w:t>Привел таблицу к виду предыдущей.</w:t>
      </w:r>
    </w:p>
    <w:p w14:paraId="09251CCD" w14:textId="77777777" w:rsidR="00C118E4" w:rsidRDefault="00C118E4">
      <w:pPr>
        <w:pStyle w:val="afff"/>
      </w:pPr>
      <w:r>
        <w:t>Добавил наименование позиций РСУ.</w:t>
      </w:r>
    </w:p>
    <w:p w14:paraId="63D7AC80" w14:textId="264048CA" w:rsidR="00C118E4" w:rsidRDefault="00C118E4">
      <w:pPr>
        <w:pStyle w:val="afff"/>
      </w:pPr>
      <w:r>
        <w:t>Наименования ВА сделал, как у коллег</w:t>
      </w:r>
    </w:p>
  </w:comment>
  <w:comment w:id="3270" w:author="Булуев Илья Иванович" w:date="2023-07-10T14:29:00Z" w:initials="БИИ">
    <w:p w14:paraId="48831BE0" w14:textId="68162D74" w:rsidR="00C118E4" w:rsidRDefault="00C118E4">
      <w:pPr>
        <w:pStyle w:val="afff"/>
      </w:pPr>
      <w:r>
        <w:rPr>
          <w:rStyle w:val="affe"/>
        </w:rPr>
        <w:annotationRef/>
      </w:r>
      <w:r>
        <w:t>Просьба добавить наименование позиций из АСУТП</w:t>
      </w:r>
    </w:p>
  </w:comment>
  <w:comment w:id="3329" w:author="Булуев Илья Иванович" w:date="2023-07-10T14:29:00Z" w:initials="БИИ">
    <w:p w14:paraId="077DA74B" w14:textId="215D33E1" w:rsidR="00C118E4" w:rsidRDefault="00C118E4">
      <w:pPr>
        <w:pStyle w:val="afff"/>
      </w:pPr>
      <w:r>
        <w:rPr>
          <w:rStyle w:val="affe"/>
        </w:rPr>
        <w:annotationRef/>
      </w:r>
      <w:r>
        <w:t>Просьба добавить наименование позиций из АСУТП</w:t>
      </w:r>
    </w:p>
  </w:comment>
  <w:comment w:id="3385" w:author="Булуев Илья Иванович" w:date="2023-07-10T14:29:00Z" w:initials="БИИ">
    <w:p w14:paraId="06A0BE10" w14:textId="2D1906C8" w:rsidR="00C118E4" w:rsidRDefault="00C118E4">
      <w:pPr>
        <w:pStyle w:val="afff"/>
      </w:pPr>
      <w:r>
        <w:rPr>
          <w:rStyle w:val="affe"/>
        </w:rPr>
        <w:annotationRef/>
      </w:r>
      <w:r>
        <w:t>Просьба добавить наименование позиций из АСУТП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BFA706F" w15:done="0"/>
  <w15:commentEx w15:paraId="1940F186" w15:done="0"/>
  <w15:commentEx w15:paraId="33CD5466" w15:paraIdParent="1940F186" w15:done="0"/>
  <w15:commentEx w15:paraId="44226A0B" w15:done="0"/>
  <w15:commentEx w15:paraId="274D21A0" w15:paraIdParent="44226A0B" w15:done="0"/>
  <w15:commentEx w15:paraId="279A7F7F" w15:done="0"/>
  <w15:commentEx w15:paraId="3E661E90" w15:paraIdParent="279A7F7F" w15:done="0"/>
  <w15:commentEx w15:paraId="5F3A3A20" w15:done="0"/>
  <w15:commentEx w15:paraId="4383B5C7" w15:paraIdParent="5F3A3A20" w15:done="0"/>
  <w15:commentEx w15:paraId="6A0E84BA" w15:done="0"/>
  <w15:commentEx w15:paraId="2B46060D" w15:paraIdParent="6A0E84BA" w15:done="0"/>
  <w15:commentEx w15:paraId="763A6511" w15:done="0"/>
  <w15:commentEx w15:paraId="462A758B" w15:paraIdParent="763A6511" w15:done="0"/>
  <w15:commentEx w15:paraId="3FD2F806" w15:done="0"/>
  <w15:commentEx w15:paraId="2F06C69A" w15:paraIdParent="3FD2F806" w15:done="0"/>
  <w15:commentEx w15:paraId="0C70D719" w15:done="0"/>
  <w15:commentEx w15:paraId="6EE1376F" w15:paraIdParent="0C70D719" w15:done="0"/>
  <w15:commentEx w15:paraId="554BD7BE" w15:done="0"/>
  <w15:commentEx w15:paraId="0BD299F4" w15:paraIdParent="554BD7BE" w15:done="0"/>
  <w15:commentEx w15:paraId="49A1E537" w15:done="0"/>
  <w15:commentEx w15:paraId="60C738AB" w15:paraIdParent="49A1E537" w15:done="0"/>
  <w15:commentEx w15:paraId="351C2415" w15:done="0"/>
  <w15:commentEx w15:paraId="6028BDC9" w15:paraIdParent="351C2415" w15:done="0"/>
  <w15:commentEx w15:paraId="3CF88CA2" w15:done="0"/>
  <w15:commentEx w15:paraId="63C8C405" w15:paraIdParent="3CF88CA2" w15:done="0"/>
  <w15:commentEx w15:paraId="3F9726D9" w15:done="0"/>
  <w15:commentEx w15:paraId="2D5E8087" w15:paraIdParent="3F9726D9" w15:done="0"/>
  <w15:commentEx w15:paraId="0133E5D9" w15:done="0"/>
  <w15:commentEx w15:paraId="2DC44992" w15:paraIdParent="0133E5D9" w15:done="0"/>
  <w15:commentEx w15:paraId="45575A84" w15:done="0"/>
  <w15:commentEx w15:paraId="5273461A" w15:done="0"/>
  <w15:commentEx w15:paraId="3B8D4818" w15:paraIdParent="5273461A" w15:done="0"/>
  <w15:commentEx w15:paraId="4BC5DBE0" w15:done="0"/>
  <w15:commentEx w15:paraId="1977849E" w15:paraIdParent="4BC5DBE0" w15:done="0"/>
  <w15:commentEx w15:paraId="47DE5ACA" w15:done="0"/>
  <w15:commentEx w15:paraId="023B7FCD" w15:done="0"/>
  <w15:commentEx w15:paraId="21B0F057" w15:done="0"/>
  <w15:commentEx w15:paraId="668B0DB1" w15:done="0"/>
  <w15:commentEx w15:paraId="7E6BA59B" w15:paraIdParent="668B0DB1" w15:done="0"/>
  <w15:commentEx w15:paraId="1A3FD191" w15:done="0"/>
  <w15:commentEx w15:paraId="19911583" w15:paraIdParent="1A3FD191" w15:done="0"/>
  <w15:commentEx w15:paraId="1A11A35C" w15:done="0"/>
  <w15:commentEx w15:paraId="68B2DFDF" w15:done="0"/>
  <w15:commentEx w15:paraId="3C185E4A" w15:done="0"/>
  <w15:commentEx w15:paraId="63AE243C" w15:done="0"/>
  <w15:commentEx w15:paraId="59FC7128" w15:done="0"/>
  <w15:commentEx w15:paraId="148C6BD8" w15:done="0"/>
  <w15:commentEx w15:paraId="0ACD2A44" w15:done="0"/>
  <w15:commentEx w15:paraId="3B712338" w15:done="0"/>
  <w15:commentEx w15:paraId="13114F3F" w15:done="0"/>
  <w15:commentEx w15:paraId="5E77F645" w15:done="0"/>
  <w15:commentEx w15:paraId="10C8A144" w15:done="0"/>
  <w15:commentEx w15:paraId="580E0116" w15:paraIdParent="10C8A144" w15:done="0"/>
  <w15:commentEx w15:paraId="7CBD6B36" w15:done="0"/>
  <w15:commentEx w15:paraId="48D16F6D" w15:done="0"/>
  <w15:commentEx w15:paraId="30091290" w15:paraIdParent="48D16F6D" w15:done="0"/>
  <w15:commentEx w15:paraId="420DECD0" w15:paraIdParent="48D16F6D" w15:done="0"/>
  <w15:commentEx w15:paraId="0DDC6E6F" w15:done="0"/>
  <w15:commentEx w15:paraId="63D7AC80" w15:done="0"/>
  <w15:commentEx w15:paraId="48831BE0" w15:done="0"/>
  <w15:commentEx w15:paraId="077DA74B" w15:done="0"/>
  <w15:commentEx w15:paraId="06A0BE1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85FB856" w16cex:dateUtc="2023-07-17T09:53:00Z"/>
  <w16cex:commentExtensible w16cex:durableId="285FB8BF" w16cex:dateUtc="2023-07-17T09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BFA706F" w16cid:durableId="28590D92"/>
  <w16cid:commentId w16cid:paraId="1940F186" w16cid:durableId="28590D93"/>
  <w16cid:commentId w16cid:paraId="33CD5466" w16cid:durableId="285FB856"/>
  <w16cid:commentId w16cid:paraId="44226A0B" w16cid:durableId="28590D94"/>
  <w16cid:commentId w16cid:paraId="274D21A0" w16cid:durableId="285FB8BF"/>
  <w16cid:commentId w16cid:paraId="279A7F7F" w16cid:durableId="28590D95"/>
  <w16cid:commentId w16cid:paraId="3E661E90" w16cid:durableId="28591DBB"/>
  <w16cid:commentId w16cid:paraId="5F3A3A20" w16cid:durableId="28590D96"/>
  <w16cid:commentId w16cid:paraId="4383B5C7" w16cid:durableId="28593B43"/>
  <w16cid:commentId w16cid:paraId="6A0E84BA" w16cid:durableId="28590D97"/>
  <w16cid:commentId w16cid:paraId="2B46060D" w16cid:durableId="28593B4E"/>
  <w16cid:commentId w16cid:paraId="763A6511" w16cid:durableId="28590D98"/>
  <w16cid:commentId w16cid:paraId="462A758B" w16cid:durableId="28593B4D"/>
  <w16cid:commentId w16cid:paraId="3FD2F806" w16cid:durableId="28590D99"/>
  <w16cid:commentId w16cid:paraId="2F06C69A" w16cid:durableId="28593B56"/>
  <w16cid:commentId w16cid:paraId="0C70D719" w16cid:durableId="28590D9A"/>
  <w16cid:commentId w16cid:paraId="6EE1376F" w16cid:durableId="28593B62"/>
  <w16cid:commentId w16cid:paraId="554BD7BE" w16cid:durableId="28590D9B"/>
  <w16cid:commentId w16cid:paraId="0BD299F4" w16cid:durableId="28593BA8"/>
  <w16cid:commentId w16cid:paraId="49A1E537" w16cid:durableId="28590D9C"/>
  <w16cid:commentId w16cid:paraId="60C738AB" w16cid:durableId="28593BD4"/>
  <w16cid:commentId w16cid:paraId="351C2415" w16cid:durableId="28590D9D"/>
  <w16cid:commentId w16cid:paraId="6028BDC9" w16cid:durableId="28592247"/>
  <w16cid:commentId w16cid:paraId="3CF88CA2" w16cid:durableId="28590D9E"/>
  <w16cid:commentId w16cid:paraId="63C8C405" w16cid:durableId="28592440"/>
  <w16cid:commentId w16cid:paraId="3F9726D9" w16cid:durableId="28590D9F"/>
  <w16cid:commentId w16cid:paraId="2D5E8087" w16cid:durableId="28593DE6"/>
  <w16cid:commentId w16cid:paraId="0133E5D9" w16cid:durableId="28590DA0"/>
  <w16cid:commentId w16cid:paraId="2DC44992" w16cid:durableId="285A4EDA"/>
  <w16cid:commentId w16cid:paraId="45575A84" w16cid:durableId="28590DA1"/>
  <w16cid:commentId w16cid:paraId="5273461A" w16cid:durableId="285A4FD1"/>
  <w16cid:commentId w16cid:paraId="3B8D4818" w16cid:durableId="285A53A0"/>
  <w16cid:commentId w16cid:paraId="4BC5DBE0" w16cid:durableId="28590DA3"/>
  <w16cid:commentId w16cid:paraId="1977849E" w16cid:durableId="285A53DC"/>
  <w16cid:commentId w16cid:paraId="47DE5ACA" w16cid:durableId="285A55CE"/>
  <w16cid:commentId w16cid:paraId="023B7FCD" w16cid:durableId="285A5743"/>
  <w16cid:commentId w16cid:paraId="21B0F057" w16cid:durableId="285A5604"/>
  <w16cid:commentId w16cid:paraId="668B0DB1" w16cid:durableId="28590DA5"/>
  <w16cid:commentId w16cid:paraId="7E6BA59B" w16cid:durableId="285A5761"/>
  <w16cid:commentId w16cid:paraId="1A3FD191" w16cid:durableId="28590DA6"/>
  <w16cid:commentId w16cid:paraId="19911583" w16cid:durableId="285A57CB"/>
  <w16cid:commentId w16cid:paraId="1A11A35C" w16cid:durableId="28590DA7"/>
  <w16cid:commentId w16cid:paraId="68B2DFDF" w16cid:durableId="28590DA8"/>
  <w16cid:commentId w16cid:paraId="3C185E4A" w16cid:durableId="28590DA9"/>
  <w16cid:commentId w16cid:paraId="63AE243C" w16cid:durableId="28590DAA"/>
  <w16cid:commentId w16cid:paraId="59FC7128" w16cid:durableId="28590DAB"/>
  <w16cid:commentId w16cid:paraId="148C6BD8" w16cid:durableId="285A5841"/>
  <w16cid:commentId w16cid:paraId="0ACD2A44" w16cid:durableId="285FB847"/>
  <w16cid:commentId w16cid:paraId="3B712338" w16cid:durableId="285A5859"/>
  <w16cid:commentId w16cid:paraId="13114F3F" w16cid:durableId="28590DAD"/>
  <w16cid:commentId w16cid:paraId="5E77F645" w16cid:durableId="285A5874"/>
  <w16cid:commentId w16cid:paraId="10C8A144" w16cid:durableId="28590DAF"/>
  <w16cid:commentId w16cid:paraId="580E0116" w16cid:durableId="285A59C3"/>
  <w16cid:commentId w16cid:paraId="7CBD6B36" w16cid:durableId="28590DB0"/>
  <w16cid:commentId w16cid:paraId="48D16F6D" w16cid:durableId="28590DB1"/>
  <w16cid:commentId w16cid:paraId="30091290" w16cid:durableId="285A5A82"/>
  <w16cid:commentId w16cid:paraId="420DECD0" w16cid:durableId="285A5C4F"/>
  <w16cid:commentId w16cid:paraId="0DDC6E6F" w16cid:durableId="285A5CE8"/>
  <w16cid:commentId w16cid:paraId="63D7AC80" w16cid:durableId="285A6281"/>
  <w16cid:commentId w16cid:paraId="48831BE0" w16cid:durableId="28590DB3"/>
  <w16cid:commentId w16cid:paraId="077DA74B" w16cid:durableId="28590DB4"/>
  <w16cid:commentId w16cid:paraId="06A0BE10" w16cid:durableId="28590DB5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6F6A9A2" w14:textId="77777777" w:rsidR="00A14D09" w:rsidRDefault="00A14D09">
      <w:pPr>
        <w:spacing w:line="240" w:lineRule="auto"/>
      </w:pPr>
      <w:r>
        <w:separator/>
      </w:r>
    </w:p>
  </w:endnote>
  <w:endnote w:type="continuationSeparator" w:id="0">
    <w:p w14:paraId="1ED76265" w14:textId="77777777" w:rsidR="00A14D09" w:rsidRDefault="00A14D09">
      <w:pPr>
        <w:spacing w:line="240" w:lineRule="auto"/>
      </w:pPr>
      <w:r>
        <w:continuationSeparator/>
      </w:r>
    </w:p>
  </w:endnote>
  <w:endnote w:type="continuationNotice" w:id="1">
    <w:p w14:paraId="72580607" w14:textId="77777777" w:rsidR="00A14D09" w:rsidRDefault="00A14D0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_4">
    <w:altName w:val="Arial"/>
    <w:charset w:val="EE"/>
    <w:family w:val="swiss"/>
    <w:pitch w:val="variable"/>
    <w:sig w:usb0="00007A87" w:usb1="80000000" w:usb2="00000008" w:usb3="00000000" w:csb0="00000002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old">
    <w:altName w:val="Arial"/>
    <w:charset w:val="00"/>
    <w:family w:val="auto"/>
    <w:pitch w:val="default"/>
  </w:font>
  <w:font w:name="Angsana New">
    <w:panose1 w:val="02020603050405020304"/>
    <w:charset w:val="DE"/>
    <w:family w:val="roman"/>
    <w:notTrueType/>
    <w:pitch w:val="variable"/>
    <w:sig w:usb0="01000001" w:usb1="00000000" w:usb2="00000000" w:usb3="00000000" w:csb0="0001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370" w:tblpY="7826"/>
      <w:tblW w:w="0" w:type="auto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55"/>
      <w:gridCol w:w="255"/>
      <w:gridCol w:w="255"/>
    </w:tblGrid>
    <w:tr w:rsidR="00C118E4" w:rsidRPr="00221356" w14:paraId="5A18FBA1" w14:textId="77777777" w:rsidTr="00925B09">
      <w:trPr>
        <w:trHeight w:val="567"/>
      </w:trPr>
      <w:tc>
        <w:tcPr>
          <w:tcW w:w="255" w:type="dxa"/>
          <w:vMerge w:val="restart"/>
          <w:textDirection w:val="btLr"/>
          <w:vAlign w:val="center"/>
        </w:tcPr>
        <w:p w14:paraId="3D377C48" w14:textId="77777777" w:rsidR="00C118E4" w:rsidRPr="00221356" w:rsidRDefault="00C118E4" w:rsidP="00221356">
          <w:pPr>
            <w:pStyle w:val="afa"/>
            <w:ind w:left="113" w:right="113"/>
            <w:rPr>
              <w:rFonts w:ascii="Arial" w:hAnsi="Arial" w:cs="Arial"/>
              <w:b/>
              <w:bCs/>
              <w:color w:val="000000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Согласовано</w:t>
          </w:r>
          <w:proofErr w:type="spellEnd"/>
        </w:p>
      </w:tc>
      <w:tc>
        <w:tcPr>
          <w:tcW w:w="255" w:type="dxa"/>
          <w:vAlign w:val="center"/>
        </w:tcPr>
        <w:p w14:paraId="14A7A608" w14:textId="77777777" w:rsidR="00C118E4" w:rsidRPr="00221356" w:rsidRDefault="00C118E4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7E994C81" w14:textId="77777777" w:rsidR="00C118E4" w:rsidRPr="00221356" w:rsidRDefault="00C118E4" w:rsidP="00221356">
          <w:pPr>
            <w:pStyle w:val="af8"/>
            <w:jc w:val="center"/>
            <w:rPr>
              <w:rFonts w:cs="Arial"/>
            </w:rPr>
          </w:pPr>
        </w:p>
      </w:tc>
    </w:tr>
    <w:tr w:rsidR="00C118E4" w:rsidRPr="00221356" w14:paraId="20E593AF" w14:textId="77777777" w:rsidTr="00925B09">
      <w:trPr>
        <w:trHeight w:val="851"/>
      </w:trPr>
      <w:tc>
        <w:tcPr>
          <w:tcW w:w="255" w:type="dxa"/>
          <w:vMerge/>
          <w:vAlign w:val="center"/>
        </w:tcPr>
        <w:p w14:paraId="0B7A389E" w14:textId="77777777" w:rsidR="00C118E4" w:rsidRPr="00221356" w:rsidRDefault="00C118E4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6ADAB2CD" w14:textId="77777777" w:rsidR="00C118E4" w:rsidRPr="00221356" w:rsidRDefault="00C118E4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630A6585" w14:textId="77777777" w:rsidR="00C118E4" w:rsidRPr="00221356" w:rsidRDefault="00C118E4" w:rsidP="00221356">
          <w:pPr>
            <w:pStyle w:val="af8"/>
            <w:jc w:val="center"/>
            <w:rPr>
              <w:rFonts w:cs="Arial"/>
            </w:rPr>
          </w:pPr>
        </w:p>
      </w:tc>
    </w:tr>
    <w:tr w:rsidR="00C118E4" w:rsidRPr="00221356" w14:paraId="72D520FA" w14:textId="77777777" w:rsidTr="00925B09">
      <w:trPr>
        <w:trHeight w:val="1134"/>
      </w:trPr>
      <w:tc>
        <w:tcPr>
          <w:tcW w:w="255" w:type="dxa"/>
          <w:vMerge/>
          <w:vAlign w:val="center"/>
        </w:tcPr>
        <w:p w14:paraId="225F576D" w14:textId="77777777" w:rsidR="00C118E4" w:rsidRPr="00221356" w:rsidRDefault="00C118E4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3EA9A293" w14:textId="77777777" w:rsidR="00C118E4" w:rsidRPr="00221356" w:rsidRDefault="00C118E4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0CCEC12A" w14:textId="77777777" w:rsidR="00C118E4" w:rsidRPr="00221356" w:rsidRDefault="00C118E4" w:rsidP="00221356">
          <w:pPr>
            <w:pStyle w:val="af8"/>
            <w:jc w:val="center"/>
            <w:rPr>
              <w:rFonts w:cs="Arial"/>
            </w:rPr>
          </w:pPr>
        </w:p>
      </w:tc>
    </w:tr>
    <w:tr w:rsidR="00C118E4" w:rsidRPr="00221356" w14:paraId="63F65AE1" w14:textId="77777777" w:rsidTr="00925B09">
      <w:trPr>
        <w:trHeight w:val="1134"/>
      </w:trPr>
      <w:tc>
        <w:tcPr>
          <w:tcW w:w="255" w:type="dxa"/>
          <w:vMerge/>
          <w:vAlign w:val="center"/>
        </w:tcPr>
        <w:p w14:paraId="755F03EA" w14:textId="77777777" w:rsidR="00C118E4" w:rsidRPr="00221356" w:rsidRDefault="00C118E4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592613D4" w14:textId="77777777" w:rsidR="00C118E4" w:rsidRPr="00221356" w:rsidRDefault="00C118E4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24D3948B" w14:textId="77777777" w:rsidR="00C118E4" w:rsidRPr="00221356" w:rsidRDefault="00C118E4" w:rsidP="00221356">
          <w:pPr>
            <w:pStyle w:val="af8"/>
            <w:jc w:val="center"/>
            <w:rPr>
              <w:rFonts w:cs="Arial"/>
            </w:rPr>
          </w:pPr>
        </w:p>
      </w:tc>
    </w:tr>
  </w:tbl>
  <w:tbl>
    <w:tblPr>
      <w:tblpPr w:vertAnchor="page" w:horzAnchor="page" w:tblpX="500" w:tblpY="11625"/>
      <w:tblW w:w="623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11"/>
      <w:gridCol w:w="312"/>
    </w:tblGrid>
    <w:tr w:rsidR="00C118E4" w:rsidRPr="00221356" w14:paraId="0FE497D1" w14:textId="77777777" w:rsidTr="00221356">
      <w:trPr>
        <w:cantSplit/>
        <w:trHeight w:val="1418"/>
      </w:trPr>
      <w:tc>
        <w:tcPr>
          <w:tcW w:w="311" w:type="dxa"/>
          <w:textDirection w:val="btLr"/>
          <w:vAlign w:val="center"/>
        </w:tcPr>
        <w:p w14:paraId="7D096764" w14:textId="77777777" w:rsidR="00C118E4" w:rsidRPr="00221356" w:rsidRDefault="00C118E4" w:rsidP="00221356">
          <w:pPr>
            <w:pStyle w:val="afa"/>
            <w:ind w:left="57"/>
            <w:jc w:val="center"/>
            <w:rPr>
              <w:rFonts w:ascii="Arial" w:hAnsi="Arial" w:cs="Arial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Взам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 xml:space="preserve">. </w:t>
          </w: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инв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>. N</w:t>
          </w:r>
        </w:p>
      </w:tc>
      <w:tc>
        <w:tcPr>
          <w:tcW w:w="312" w:type="dxa"/>
          <w:textDirection w:val="btLr"/>
          <w:vAlign w:val="center"/>
        </w:tcPr>
        <w:p w14:paraId="6CD0589E" w14:textId="77777777" w:rsidR="00C118E4" w:rsidRPr="00221356" w:rsidRDefault="00C118E4" w:rsidP="00221356">
          <w:pPr>
            <w:pStyle w:val="afa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C118E4" w14:paraId="0C5F8C31" w14:textId="77777777" w:rsidTr="00221356">
      <w:trPr>
        <w:cantSplit/>
        <w:trHeight w:val="1985"/>
      </w:trPr>
      <w:tc>
        <w:tcPr>
          <w:tcW w:w="311" w:type="dxa"/>
          <w:textDirection w:val="btLr"/>
          <w:vAlign w:val="center"/>
        </w:tcPr>
        <w:p w14:paraId="4FA0EE7D" w14:textId="77777777" w:rsidR="00C118E4" w:rsidRPr="00221356" w:rsidRDefault="00C118E4" w:rsidP="00221356">
          <w:pPr>
            <w:pStyle w:val="afa"/>
            <w:ind w:left="113" w:right="113"/>
            <w:jc w:val="center"/>
            <w:rPr>
              <w:rFonts w:ascii="Arial" w:hAnsi="Arial" w:cs="Arial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Подпись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 xml:space="preserve"> и </w:t>
          </w: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дата</w:t>
          </w:r>
          <w:proofErr w:type="spellEnd"/>
        </w:p>
      </w:tc>
      <w:tc>
        <w:tcPr>
          <w:tcW w:w="312" w:type="dxa"/>
          <w:textDirection w:val="btLr"/>
          <w:vAlign w:val="center"/>
        </w:tcPr>
        <w:p w14:paraId="6BEA08C6" w14:textId="77777777" w:rsidR="00C118E4" w:rsidRPr="00BB19DD" w:rsidRDefault="00C118E4" w:rsidP="00221356">
          <w:pPr>
            <w:pStyle w:val="afa"/>
            <w:ind w:left="113" w:right="113"/>
            <w:rPr>
              <w:rFonts w:cs="Arial"/>
              <w:i/>
              <w:szCs w:val="16"/>
            </w:rPr>
          </w:pPr>
        </w:p>
      </w:tc>
    </w:tr>
    <w:tr w:rsidR="00C118E4" w14:paraId="0078E4AA" w14:textId="77777777" w:rsidTr="00221356">
      <w:trPr>
        <w:cantSplit/>
        <w:trHeight w:val="1418"/>
      </w:trPr>
      <w:tc>
        <w:tcPr>
          <w:tcW w:w="311" w:type="dxa"/>
          <w:tcMar>
            <w:left w:w="28" w:type="dxa"/>
            <w:right w:w="0" w:type="dxa"/>
          </w:tcMar>
          <w:textDirection w:val="btLr"/>
          <w:vAlign w:val="center"/>
        </w:tcPr>
        <w:p w14:paraId="4891FBCF" w14:textId="77777777" w:rsidR="00C118E4" w:rsidRPr="00221356" w:rsidRDefault="00C118E4" w:rsidP="00221356">
          <w:pPr>
            <w:pStyle w:val="afa"/>
            <w:ind w:left="113" w:right="113"/>
            <w:jc w:val="center"/>
            <w:rPr>
              <w:rFonts w:ascii="Arial" w:hAnsi="Arial" w:cs="Arial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Инв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 xml:space="preserve">. № </w:t>
          </w: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подл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>.</w:t>
          </w:r>
        </w:p>
      </w:tc>
      <w:tc>
        <w:tcPr>
          <w:tcW w:w="312" w:type="dxa"/>
          <w:textDirection w:val="btLr"/>
          <w:vAlign w:val="center"/>
        </w:tcPr>
        <w:p w14:paraId="2375FD08" w14:textId="77777777" w:rsidR="00C118E4" w:rsidRPr="00B2239C" w:rsidRDefault="00C118E4" w:rsidP="00221356">
          <w:pPr>
            <w:pStyle w:val="afa"/>
            <w:ind w:left="113" w:right="113"/>
            <w:jc w:val="both"/>
            <w:rPr>
              <w:rFonts w:cs="Arial"/>
              <w:i/>
              <w:szCs w:val="16"/>
            </w:rPr>
          </w:pPr>
        </w:p>
      </w:tc>
    </w:tr>
  </w:tbl>
  <w:p w14:paraId="38E90F8C" w14:textId="77777777" w:rsidR="00C118E4" w:rsidRDefault="00C118E4">
    <w:pPr>
      <w:pStyle w:val="af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505" w:tblpY="11593"/>
      <w:tblW w:w="680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284"/>
      <w:gridCol w:w="396"/>
    </w:tblGrid>
    <w:tr w:rsidR="00C118E4" w14:paraId="6C3ECC53" w14:textId="77777777" w:rsidTr="00FA2E9C">
      <w:trPr>
        <w:cantSplit/>
        <w:trHeight w:val="1418"/>
      </w:trPr>
      <w:tc>
        <w:tcPr>
          <w:tcW w:w="284" w:type="dxa"/>
          <w:textDirection w:val="btLr"/>
          <w:vAlign w:val="center"/>
        </w:tcPr>
        <w:p w14:paraId="39AA03B5" w14:textId="77777777" w:rsidR="00C118E4" w:rsidRPr="00B2239C" w:rsidRDefault="00C118E4" w:rsidP="00FA2E9C">
          <w:pPr>
            <w:pStyle w:val="afa"/>
            <w:rPr>
              <w:rFonts w:ascii="Arial" w:hAnsi="Arial" w:cs="Arial"/>
              <w:sz w:val="15"/>
              <w:szCs w:val="15"/>
              <w:lang w:val="ru-RU"/>
            </w:rPr>
          </w:pPr>
          <w:proofErr w:type="spellStart"/>
          <w:r w:rsidRPr="00B2239C">
            <w:rPr>
              <w:rFonts w:ascii="Arial" w:hAnsi="Arial" w:cs="Arial"/>
              <w:sz w:val="18"/>
              <w:szCs w:val="18"/>
              <w:lang w:val="ru-RU"/>
            </w:rPr>
            <w:t>Взаим</w:t>
          </w:r>
          <w:proofErr w:type="spellEnd"/>
          <w:r w:rsidRPr="00B2239C">
            <w:rPr>
              <w:rFonts w:ascii="Arial" w:hAnsi="Arial" w:cs="Arial"/>
              <w:sz w:val="18"/>
              <w:szCs w:val="18"/>
              <w:lang w:val="ru-RU"/>
            </w:rPr>
            <w:t>. инв.</w:t>
          </w:r>
          <w:r w:rsidRPr="00B2239C">
            <w:rPr>
              <w:rFonts w:ascii="Arial" w:hAnsi="Arial" w:cs="Arial"/>
              <w:sz w:val="18"/>
              <w:szCs w:val="18"/>
            </w:rPr>
            <w:t xml:space="preserve"> N</w:t>
          </w:r>
        </w:p>
      </w:tc>
      <w:tc>
        <w:tcPr>
          <w:tcW w:w="396" w:type="dxa"/>
          <w:textDirection w:val="btLr"/>
          <w:vAlign w:val="center"/>
        </w:tcPr>
        <w:p w14:paraId="4A5CFC10" w14:textId="77777777" w:rsidR="00C118E4" w:rsidRPr="00B2239C" w:rsidRDefault="00C118E4" w:rsidP="00FA2E9C">
          <w:pPr>
            <w:pStyle w:val="afa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C118E4" w14:paraId="4ED85F8F" w14:textId="77777777" w:rsidTr="00FA2E9C">
      <w:trPr>
        <w:cantSplit/>
        <w:trHeight w:val="1985"/>
      </w:trPr>
      <w:tc>
        <w:tcPr>
          <w:tcW w:w="284" w:type="dxa"/>
          <w:textDirection w:val="btLr"/>
          <w:vAlign w:val="center"/>
        </w:tcPr>
        <w:p w14:paraId="4031762D" w14:textId="77777777" w:rsidR="00C118E4" w:rsidRPr="00B2239C" w:rsidRDefault="00C118E4" w:rsidP="00FA2E9C">
          <w:pPr>
            <w:pStyle w:val="afa"/>
            <w:ind w:left="113" w:right="113"/>
            <w:jc w:val="center"/>
            <w:rPr>
              <w:rFonts w:ascii="Arial" w:hAnsi="Arial" w:cs="Arial"/>
              <w:sz w:val="18"/>
              <w:szCs w:val="18"/>
              <w:lang w:val="ru-RU"/>
            </w:rPr>
          </w:pPr>
          <w:r w:rsidRPr="00B2239C">
            <w:rPr>
              <w:rFonts w:ascii="Arial" w:hAnsi="Arial" w:cs="Arial"/>
              <w:sz w:val="18"/>
              <w:szCs w:val="18"/>
              <w:lang w:val="ru-RU"/>
            </w:rPr>
            <w:t>Подпись и дата</w:t>
          </w:r>
        </w:p>
      </w:tc>
      <w:tc>
        <w:tcPr>
          <w:tcW w:w="396" w:type="dxa"/>
          <w:textDirection w:val="btLr"/>
          <w:vAlign w:val="center"/>
        </w:tcPr>
        <w:p w14:paraId="448F7716" w14:textId="77777777" w:rsidR="00C118E4" w:rsidRPr="00B2239C" w:rsidRDefault="00C118E4" w:rsidP="00FA2E9C">
          <w:pPr>
            <w:pStyle w:val="afa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C118E4" w14:paraId="7F8B344F" w14:textId="77777777" w:rsidTr="00FA2E9C">
      <w:trPr>
        <w:cantSplit/>
        <w:trHeight w:val="1418"/>
      </w:trPr>
      <w:tc>
        <w:tcPr>
          <w:tcW w:w="284" w:type="dxa"/>
          <w:tcMar>
            <w:left w:w="28" w:type="dxa"/>
            <w:right w:w="0" w:type="dxa"/>
          </w:tcMar>
          <w:textDirection w:val="btLr"/>
          <w:vAlign w:val="center"/>
        </w:tcPr>
        <w:p w14:paraId="5DD6BF3F" w14:textId="77777777" w:rsidR="00C118E4" w:rsidRPr="00B2239C" w:rsidRDefault="00C118E4" w:rsidP="00FA2E9C">
          <w:pPr>
            <w:pStyle w:val="afa"/>
            <w:ind w:left="113" w:right="113"/>
            <w:jc w:val="both"/>
            <w:rPr>
              <w:rFonts w:ascii="Arial" w:hAnsi="Arial" w:cs="Arial"/>
              <w:sz w:val="18"/>
              <w:szCs w:val="18"/>
              <w:lang w:val="ru-RU"/>
            </w:rPr>
          </w:pPr>
          <w:proofErr w:type="spellStart"/>
          <w:r w:rsidRPr="00B2239C">
            <w:rPr>
              <w:rFonts w:ascii="Arial" w:hAnsi="Arial" w:cs="Arial"/>
              <w:sz w:val="18"/>
              <w:szCs w:val="18"/>
              <w:lang w:val="ru-RU"/>
            </w:rPr>
            <w:t>Инв</w:t>
          </w:r>
          <w:proofErr w:type="spellEnd"/>
          <w:r w:rsidRPr="00B2239C">
            <w:rPr>
              <w:rFonts w:ascii="Arial" w:hAnsi="Arial" w:cs="Arial"/>
              <w:sz w:val="18"/>
              <w:szCs w:val="18"/>
            </w:rPr>
            <w:t>. №</w:t>
          </w:r>
          <w:r>
            <w:rPr>
              <w:rFonts w:ascii="Arial" w:hAnsi="Arial" w:cs="Arial"/>
              <w:sz w:val="18"/>
              <w:szCs w:val="18"/>
              <w:lang w:val="ru-RU"/>
            </w:rPr>
            <w:t xml:space="preserve"> </w:t>
          </w:r>
          <w:r w:rsidRPr="00B2239C">
            <w:rPr>
              <w:rFonts w:ascii="Arial" w:hAnsi="Arial" w:cs="Arial"/>
              <w:sz w:val="18"/>
              <w:szCs w:val="18"/>
              <w:lang w:val="ru-RU"/>
            </w:rPr>
            <w:t>подп.</w:t>
          </w:r>
        </w:p>
      </w:tc>
      <w:tc>
        <w:tcPr>
          <w:tcW w:w="396" w:type="dxa"/>
          <w:textDirection w:val="btLr"/>
          <w:vAlign w:val="center"/>
        </w:tcPr>
        <w:p w14:paraId="1273CCF9" w14:textId="77777777" w:rsidR="00C118E4" w:rsidRPr="00B2239C" w:rsidRDefault="00C118E4" w:rsidP="00FA2E9C">
          <w:pPr>
            <w:pStyle w:val="afa"/>
            <w:ind w:left="113" w:right="113"/>
            <w:jc w:val="both"/>
            <w:rPr>
              <w:rFonts w:ascii="Arial" w:hAnsi="Arial" w:cs="Arial"/>
              <w:i/>
              <w:szCs w:val="16"/>
              <w:lang w:val="ru-RU"/>
            </w:rPr>
          </w:pPr>
        </w:p>
      </w:tc>
    </w:tr>
  </w:tbl>
  <w:p w14:paraId="1A62C252" w14:textId="77777777" w:rsidR="00C118E4" w:rsidRPr="00FD6BCE" w:rsidRDefault="00C118E4" w:rsidP="00510AA4">
    <w:pPr>
      <w:rPr>
        <w:vanish/>
      </w:rPr>
    </w:pPr>
  </w:p>
  <w:tbl>
    <w:tblPr>
      <w:tblW w:w="10405" w:type="dxa"/>
      <w:tblInd w:w="-176" w:type="dxa"/>
      <w:tblBorders>
        <w:top w:val="single" w:sz="12" w:space="0" w:color="auto"/>
        <w:insideH w:val="single" w:sz="18" w:space="0" w:color="auto"/>
        <w:insideV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574"/>
      <w:gridCol w:w="570"/>
      <w:gridCol w:w="570"/>
      <w:gridCol w:w="570"/>
      <w:gridCol w:w="870"/>
      <w:gridCol w:w="672"/>
      <w:gridCol w:w="3944"/>
      <w:gridCol w:w="876"/>
      <w:gridCol w:w="851"/>
      <w:gridCol w:w="908"/>
    </w:tblGrid>
    <w:tr w:rsidR="00C118E4" w14:paraId="3776D96D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9C594EF" w14:textId="77777777" w:rsidR="00C118E4" w:rsidRPr="0034708F" w:rsidRDefault="00C118E4" w:rsidP="006905E7">
          <w:pPr>
            <w:rPr>
              <w:sz w:val="20"/>
              <w:szCs w:val="20"/>
            </w:rPr>
          </w:pPr>
          <w:r w:rsidRPr="0034708F">
            <w:rPr>
              <w:rStyle w:val="afe"/>
              <w:sz w:val="20"/>
              <w:szCs w:val="20"/>
            </w:rPr>
            <w:fldChar w:fldCharType="begin"/>
          </w:r>
          <w:r w:rsidRPr="0034708F">
            <w:rPr>
              <w:rStyle w:val="afe"/>
              <w:sz w:val="20"/>
              <w:szCs w:val="20"/>
            </w:rPr>
            <w:instrText xml:space="preserve"> NUMPAGES </w:instrText>
          </w:r>
          <w:r w:rsidRPr="0034708F">
            <w:rPr>
              <w:rStyle w:val="afe"/>
              <w:sz w:val="20"/>
              <w:szCs w:val="20"/>
            </w:rPr>
            <w:fldChar w:fldCharType="separate"/>
          </w:r>
          <w:r>
            <w:rPr>
              <w:rStyle w:val="afe"/>
              <w:noProof/>
              <w:sz w:val="20"/>
              <w:szCs w:val="20"/>
            </w:rPr>
            <w:t>45</w:t>
          </w:r>
          <w:r w:rsidRPr="0034708F">
            <w:rPr>
              <w:rStyle w:val="afe"/>
              <w:sz w:val="20"/>
              <w:szCs w:val="20"/>
            </w:rPr>
            <w:fldChar w:fldCharType="end"/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EF8A2A" w14:textId="77777777" w:rsidR="00C118E4" w:rsidRPr="0034708F" w:rsidRDefault="00C118E4" w:rsidP="006905E7">
          <w:pPr>
            <w:rPr>
              <w:sz w:val="20"/>
              <w:szCs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F9431F7" w14:textId="77777777" w:rsidR="00C118E4" w:rsidRPr="0034708F" w:rsidRDefault="00C118E4" w:rsidP="006905E7">
          <w:pPr>
            <w:rPr>
              <w:sz w:val="20"/>
              <w:szCs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34DC039" w14:textId="77777777" w:rsidR="00C118E4" w:rsidRPr="0034708F" w:rsidRDefault="00C118E4" w:rsidP="006905E7">
          <w:pPr>
            <w:rPr>
              <w:sz w:val="20"/>
              <w:szCs w:val="20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8D42F57" w14:textId="77777777" w:rsidR="00C118E4" w:rsidRPr="0034708F" w:rsidRDefault="00C118E4" w:rsidP="006905E7">
          <w:pPr>
            <w:rPr>
              <w:sz w:val="20"/>
              <w:szCs w:val="20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F28CDFC" w14:textId="77777777" w:rsidR="00C118E4" w:rsidRPr="0034708F" w:rsidRDefault="00C118E4" w:rsidP="006905E7">
          <w:pPr>
            <w:rPr>
              <w:sz w:val="20"/>
              <w:szCs w:val="20"/>
            </w:rPr>
          </w:pPr>
        </w:p>
      </w:tc>
      <w:tc>
        <w:tcPr>
          <w:tcW w:w="6579" w:type="dxa"/>
          <w:gridSpan w:val="4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B730AEB" w14:textId="77777777" w:rsidR="00C118E4" w:rsidRPr="002976B1" w:rsidRDefault="00C118E4" w:rsidP="006905E7">
          <w:pPr>
            <w:pStyle w:val="blocktitlesnumber"/>
            <w:ind w:left="-133" w:right="-88"/>
            <w:rPr>
              <w:i w:val="0"/>
              <w:szCs w:val="32"/>
              <w:highlight w:val="yellow"/>
              <w:lang w:val="en-US"/>
            </w:rPr>
          </w:pPr>
          <w:r>
            <w:rPr>
              <w:i w:val="0"/>
              <w:iCs/>
              <w:szCs w:val="32"/>
              <w:lang w:val="en-US"/>
            </w:rPr>
            <w:t>YRU.CXXXXXX.1.001</w:t>
          </w:r>
        </w:p>
      </w:tc>
    </w:tr>
    <w:tr w:rsidR="00C118E4" w14:paraId="05FC2E5B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extDirection w:val="btLr"/>
          <w:vAlign w:val="center"/>
        </w:tcPr>
        <w:p w14:paraId="657FEE68" w14:textId="77777777" w:rsidR="00C118E4" w:rsidRPr="0034708F" w:rsidRDefault="00C118E4" w:rsidP="006905E7">
          <w:pPr>
            <w:rPr>
              <w:sz w:val="20"/>
              <w:szCs w:val="20"/>
              <w:lang w:val="pt-BR"/>
            </w:rPr>
          </w:pPr>
          <w:r w:rsidRPr="00B2239C">
            <w:rPr>
              <w:rFonts w:cs="Arial"/>
              <w:sz w:val="18"/>
              <w:szCs w:val="18"/>
            </w:rPr>
            <w:t>Согласовано</w:t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7E9F461" w14:textId="77777777" w:rsidR="00C118E4" w:rsidRPr="0034708F" w:rsidRDefault="00C118E4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5511CF4" w14:textId="77777777" w:rsidR="00C118E4" w:rsidRPr="0034708F" w:rsidRDefault="00C118E4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3D0B63F" w14:textId="77777777" w:rsidR="00C118E4" w:rsidRPr="0034708F" w:rsidRDefault="00C118E4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8EC8786" w14:textId="77777777" w:rsidR="00C118E4" w:rsidRPr="0034708F" w:rsidRDefault="00C118E4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517E43E" w14:textId="77777777" w:rsidR="00C118E4" w:rsidRPr="0034708F" w:rsidRDefault="00C118E4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6579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09BD9B7" w14:textId="77777777" w:rsidR="00C118E4" w:rsidRPr="0034708F" w:rsidRDefault="00C118E4" w:rsidP="006905E7">
          <w:pPr>
            <w:rPr>
              <w:i/>
              <w:sz w:val="20"/>
              <w:szCs w:val="20"/>
              <w:highlight w:val="yellow"/>
              <w:lang w:val="pt-BR"/>
            </w:rPr>
          </w:pPr>
        </w:p>
      </w:tc>
    </w:tr>
    <w:tr w:rsidR="00C118E4" w14:paraId="025323A6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8B099D" w14:textId="77777777" w:rsidR="00C118E4" w:rsidRPr="0034708F" w:rsidRDefault="00C118E4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Изм.</w:t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EFC9A7D" w14:textId="77777777" w:rsidR="00C118E4" w:rsidRPr="0034708F" w:rsidRDefault="00C118E4" w:rsidP="006905E7">
          <w:pPr>
            <w:pStyle w:val="16"/>
            <w:jc w:val="center"/>
            <w:rPr>
              <w:i w:val="0"/>
              <w:sz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BF67B5" w14:textId="77777777" w:rsidR="00C118E4" w:rsidRPr="0034708F" w:rsidRDefault="00C118E4" w:rsidP="006905E7">
          <w:pPr>
            <w:pStyle w:val="16"/>
            <w:jc w:val="center"/>
            <w:rPr>
              <w:i w:val="0"/>
              <w:sz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cMar>
            <w:left w:w="57" w:type="dxa"/>
            <w:right w:w="57" w:type="dxa"/>
          </w:tcMar>
          <w:vAlign w:val="center"/>
        </w:tcPr>
        <w:p w14:paraId="48FA4A5E" w14:textId="77777777" w:rsidR="00C118E4" w:rsidRPr="0034708F" w:rsidRDefault="00C118E4" w:rsidP="006905E7">
          <w:pPr>
            <w:pStyle w:val="16"/>
            <w:jc w:val="center"/>
            <w:rPr>
              <w:i w:val="0"/>
              <w:sz w:val="20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503DA28" w14:textId="77777777" w:rsidR="00C118E4" w:rsidRPr="0034708F" w:rsidRDefault="00C118E4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Подпись</w:t>
          </w: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FD4FA7C" w14:textId="77777777" w:rsidR="00C118E4" w:rsidRPr="0034708F" w:rsidRDefault="00C118E4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Дата</w:t>
          </w:r>
        </w:p>
      </w:tc>
      <w:tc>
        <w:tcPr>
          <w:tcW w:w="6579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  <w:vAlign w:val="center"/>
        </w:tcPr>
        <w:p w14:paraId="689A4B99" w14:textId="77777777" w:rsidR="00C118E4" w:rsidRPr="0034708F" w:rsidRDefault="00C118E4" w:rsidP="006905E7">
          <w:pPr>
            <w:jc w:val="center"/>
            <w:rPr>
              <w:i/>
              <w:sz w:val="20"/>
              <w:szCs w:val="20"/>
              <w:highlight w:val="yellow"/>
            </w:rPr>
          </w:pPr>
        </w:p>
      </w:tc>
    </w:tr>
    <w:tr w:rsidR="00C118E4" w14:paraId="4DD9845A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A8B3C78" w14:textId="77777777" w:rsidR="00C118E4" w:rsidRPr="0034708F" w:rsidRDefault="00C118E4" w:rsidP="00B61BB2">
          <w:pPr>
            <w:pStyle w:val="16"/>
            <w:ind w:left="0" w:right="0"/>
            <w:rPr>
              <w:i w:val="0"/>
              <w:sz w:val="20"/>
            </w:rPr>
          </w:pPr>
          <w:proofErr w:type="spellStart"/>
          <w:r>
            <w:rPr>
              <w:i w:val="0"/>
              <w:sz w:val="20"/>
            </w:rPr>
            <w:t>Разраб</w:t>
          </w:r>
          <w:proofErr w:type="spellEnd"/>
          <w:r>
            <w:rPr>
              <w:i w:val="0"/>
              <w:sz w:val="20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9BA508" w14:textId="77777777" w:rsidR="00C118E4" w:rsidRPr="002976B1" w:rsidRDefault="00C118E4" w:rsidP="00C02CFB">
          <w:pPr>
            <w:pStyle w:val="16"/>
            <w:rPr>
              <w:i w:val="0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01701CB" w14:textId="77777777" w:rsidR="00C118E4" w:rsidRPr="0034708F" w:rsidRDefault="00C118E4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DAC9314" w14:textId="77777777" w:rsidR="00C118E4" w:rsidRPr="002976B1" w:rsidRDefault="00C118E4" w:rsidP="00907CBA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09320EF" w14:textId="5FEFBAD2" w:rsidR="00C118E4" w:rsidRPr="008763E0" w:rsidRDefault="00C118E4" w:rsidP="0043725A">
          <w:pPr>
            <w:pStyle w:val="aff"/>
            <w:spacing w:before="60"/>
            <w:ind w:left="0" w:right="0"/>
            <w:rPr>
              <w:i w:val="0"/>
              <w:caps/>
              <w:sz w:val="18"/>
              <w:szCs w:val="18"/>
            </w:rPr>
          </w:pPr>
          <w:r>
            <w:rPr>
              <w:i w:val="0"/>
              <w:caps/>
              <w:sz w:val="18"/>
              <w:szCs w:val="18"/>
            </w:rPr>
            <w:fldChar w:fldCharType="begin"/>
          </w:r>
          <w:r>
            <w:rPr>
              <w:i w:val="0"/>
              <w:caps/>
              <w:sz w:val="18"/>
              <w:szCs w:val="18"/>
            </w:rPr>
            <w:instrText xml:space="preserve"> TITLE   \* MERGEFORMAT </w:instrText>
          </w:r>
          <w:r>
            <w:rPr>
              <w:i w:val="0"/>
              <w:caps/>
              <w:sz w:val="18"/>
              <w:szCs w:val="18"/>
            </w:rPr>
            <w:fldChar w:fldCharType="separate"/>
          </w:r>
          <w:r>
            <w:rPr>
              <w:i w:val="0"/>
              <w:caps/>
              <w:sz w:val="18"/>
              <w:szCs w:val="18"/>
            </w:rPr>
            <w:t>СИСТЕМА УСОВЕРШЕНСТВОВАННОГО УПРАВЛЕНИЯ ТЕХНОЛОГИЧЕСКИМ ПРОЦЕССОМ ЗАВОДА ЭТИЛЕН</w:t>
          </w:r>
          <w:r>
            <w:rPr>
              <w:i w:val="0"/>
              <w:caps/>
              <w:sz w:val="18"/>
              <w:szCs w:val="18"/>
            </w:rPr>
            <w:fldChar w:fldCharType="end"/>
          </w:r>
        </w:p>
        <w:p w14:paraId="37635348" w14:textId="77777777" w:rsidR="00C118E4" w:rsidRPr="0043725A" w:rsidRDefault="00C118E4" w:rsidP="0043725A">
          <w:pPr>
            <w:pStyle w:val="aff"/>
            <w:spacing w:line="192" w:lineRule="auto"/>
            <w:ind w:left="0" w:right="0"/>
            <w:rPr>
              <w:caps/>
              <w:sz w:val="18"/>
              <w:szCs w:val="18"/>
            </w:rPr>
          </w:pPr>
          <w:r w:rsidRPr="0095223F">
            <w:rPr>
              <w:caps/>
              <w:sz w:val="18"/>
              <w:szCs w:val="18"/>
            </w:rPr>
            <w:t xml:space="preserve"> </w:t>
          </w:r>
        </w:p>
        <w:p w14:paraId="787EBE8E" w14:textId="0ADEEBC6" w:rsidR="00C118E4" w:rsidRPr="0043725A" w:rsidRDefault="00C118E4" w:rsidP="0043725A">
          <w:pPr>
            <w:pStyle w:val="aff"/>
            <w:ind w:left="-115"/>
            <w:rPr>
              <w:rFonts w:cs="Arial"/>
              <w:i w:val="0"/>
              <w:color w:val="000000"/>
              <w:sz w:val="28"/>
              <w:szCs w:val="28"/>
              <w:lang w:eastAsia="ja-JP"/>
            </w:rPr>
          </w:pPr>
          <w:r w:rsidRPr="0043725A">
            <w:rPr>
              <w:i w:val="0"/>
              <w:caps/>
              <w:szCs w:val="16"/>
            </w:rPr>
            <w:fldChar w:fldCharType="begin"/>
          </w:r>
          <w:r w:rsidRPr="0043725A">
            <w:rPr>
              <w:i w:val="0"/>
              <w:caps/>
              <w:szCs w:val="16"/>
            </w:rPr>
            <w:instrText xml:space="preserve"> COMMENTS  \* Upper \* MERGEFORMAT </w:instrText>
          </w:r>
          <w:r w:rsidRPr="0043725A">
            <w:rPr>
              <w:i w:val="0"/>
              <w:caps/>
              <w:szCs w:val="16"/>
            </w:rPr>
            <w:fldChar w:fldCharType="end"/>
          </w:r>
        </w:p>
        <w:p w14:paraId="31613FC7" w14:textId="77777777" w:rsidR="00C118E4" w:rsidRPr="0068049E" w:rsidRDefault="00C118E4" w:rsidP="00F52C97">
          <w:pPr>
            <w:pStyle w:val="aff"/>
            <w:ind w:left="-115"/>
            <w:rPr>
              <w:rFonts w:cs="Arial"/>
              <w:i w:val="0"/>
              <w:color w:val="000000"/>
              <w:sz w:val="28"/>
              <w:szCs w:val="28"/>
              <w:highlight w:val="yellow"/>
              <w:lang w:eastAsia="ja-JP"/>
            </w:rPr>
          </w:pPr>
        </w:p>
      </w:tc>
      <w:tc>
        <w:tcPr>
          <w:tcW w:w="8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AD8883C" w14:textId="77777777" w:rsidR="00C118E4" w:rsidRPr="0034708F" w:rsidRDefault="00C118E4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Стадия</w:t>
          </w:r>
        </w:p>
      </w:tc>
      <w:tc>
        <w:tcPr>
          <w:tcW w:w="851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FEF68EB" w14:textId="77777777" w:rsidR="00C118E4" w:rsidRPr="0034708F" w:rsidRDefault="00C118E4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Лист</w:t>
          </w:r>
          <w:r w:rsidRPr="0034708F">
            <w:rPr>
              <w:i w:val="0"/>
              <w:sz w:val="20"/>
            </w:rPr>
            <w:t xml:space="preserve"> </w:t>
          </w:r>
        </w:p>
      </w:tc>
      <w:tc>
        <w:tcPr>
          <w:tcW w:w="90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E98FAC6" w14:textId="77777777" w:rsidR="00C118E4" w:rsidRPr="0034708F" w:rsidRDefault="00C118E4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Листов</w:t>
          </w:r>
        </w:p>
      </w:tc>
    </w:tr>
    <w:tr w:rsidR="00C118E4" w14:paraId="3C283255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CB74571" w14:textId="77777777" w:rsidR="00C118E4" w:rsidRPr="0034708F" w:rsidRDefault="00C118E4" w:rsidP="00B61BB2">
          <w:pPr>
            <w:pStyle w:val="16"/>
            <w:ind w:left="0" w:right="0"/>
            <w:rPr>
              <w:i w:val="0"/>
              <w:sz w:val="20"/>
            </w:rPr>
          </w:pPr>
          <w:r>
            <w:rPr>
              <w:i w:val="0"/>
              <w:sz w:val="20"/>
            </w:rPr>
            <w:t>Пров.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DEFC43D" w14:textId="77777777" w:rsidR="00C118E4" w:rsidRPr="002976B1" w:rsidRDefault="00C118E4" w:rsidP="006905E7">
          <w:pPr>
            <w:pStyle w:val="16"/>
            <w:rPr>
              <w:i w:val="0"/>
              <w:sz w:val="18"/>
              <w:szCs w:val="18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24816E0" w14:textId="77777777" w:rsidR="00C118E4" w:rsidRPr="00FC178B" w:rsidRDefault="00C118E4" w:rsidP="00897771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2A26A7C" w14:textId="77777777" w:rsidR="00C118E4" w:rsidRPr="002976B1" w:rsidRDefault="00C118E4" w:rsidP="006905E7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DC1275" w14:textId="77777777" w:rsidR="00C118E4" w:rsidRPr="0034708F" w:rsidRDefault="00C118E4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8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4BCCC34" w14:textId="77777777" w:rsidR="00C118E4" w:rsidRPr="002976B1" w:rsidRDefault="00C118E4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Э</w:t>
          </w:r>
        </w:p>
      </w:tc>
      <w:tc>
        <w:tcPr>
          <w:tcW w:w="851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9F29520" w14:textId="77777777" w:rsidR="00C118E4" w:rsidRPr="00550B7B" w:rsidRDefault="00C118E4" w:rsidP="0068049E">
          <w:pPr>
            <w:pStyle w:val="afd"/>
            <w:rPr>
              <w:i/>
            </w:rPr>
          </w:pPr>
          <w:r w:rsidRPr="009623A0">
            <w:fldChar w:fldCharType="begin"/>
          </w:r>
          <w:r w:rsidRPr="009623A0">
            <w:instrText xml:space="preserve"> PAGE </w:instrText>
          </w:r>
          <w:r w:rsidRPr="009623A0">
            <w:fldChar w:fldCharType="separate"/>
          </w:r>
          <w:r>
            <w:rPr>
              <w:noProof/>
            </w:rPr>
            <w:t>2</w:t>
          </w:r>
          <w:r w:rsidRPr="009623A0">
            <w:fldChar w:fldCharType="end"/>
          </w:r>
        </w:p>
      </w:tc>
      <w:tc>
        <w:tcPr>
          <w:tcW w:w="90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4FA2DF" w14:textId="77777777" w:rsidR="00C118E4" w:rsidRPr="003F16EA" w:rsidRDefault="00C118E4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fldChar w:fldCharType="begin"/>
          </w:r>
          <w:r>
            <w:rPr>
              <w:i w:val="0"/>
              <w:sz w:val="20"/>
            </w:rPr>
            <w:instrText xml:space="preserve"> NUMPAGES   \* MERGEFORMAT </w:instrText>
          </w:r>
          <w:r>
            <w:rPr>
              <w:i w:val="0"/>
              <w:sz w:val="20"/>
            </w:rPr>
            <w:fldChar w:fldCharType="separate"/>
          </w:r>
          <w:r>
            <w:rPr>
              <w:i w:val="0"/>
              <w:noProof/>
              <w:sz w:val="20"/>
            </w:rPr>
            <w:t>45</w:t>
          </w:r>
          <w:r>
            <w:rPr>
              <w:i w:val="0"/>
              <w:sz w:val="20"/>
            </w:rPr>
            <w:fldChar w:fldCharType="end"/>
          </w:r>
        </w:p>
      </w:tc>
    </w:tr>
    <w:tr w:rsidR="00C118E4" w14:paraId="0F9B83CB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D1FC13D" w14:textId="77777777" w:rsidR="00C118E4" w:rsidRPr="0034708F" w:rsidRDefault="00C118E4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Т</w:t>
          </w:r>
          <w:r w:rsidRPr="00981065">
            <w:rPr>
              <w:i w:val="0"/>
              <w:sz w:val="20"/>
              <w:lang w:val="en-US"/>
            </w:rPr>
            <w:t xml:space="preserve">. </w:t>
          </w:r>
          <w:proofErr w:type="spellStart"/>
          <w:r>
            <w:rPr>
              <w:i w:val="0"/>
              <w:sz w:val="20"/>
            </w:rPr>
            <w:t>конт</w:t>
          </w:r>
          <w:proofErr w:type="spellEnd"/>
          <w:r w:rsidRPr="00981065">
            <w:rPr>
              <w:i w:val="0"/>
              <w:sz w:val="20"/>
              <w:lang w:val="en-US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645439B" w14:textId="77777777" w:rsidR="00C118E4" w:rsidRPr="0034708F" w:rsidRDefault="00C118E4" w:rsidP="006905E7">
          <w:pPr>
            <w:pStyle w:val="16"/>
            <w:rPr>
              <w:i w:val="0"/>
              <w:sz w:val="18"/>
              <w:szCs w:val="18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3F9AA7" w14:textId="77777777" w:rsidR="00C118E4" w:rsidRPr="00FC178B" w:rsidRDefault="00C118E4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51CD08F" w14:textId="77777777" w:rsidR="00C118E4" w:rsidRPr="0034708F" w:rsidRDefault="00C118E4" w:rsidP="006905E7">
          <w:pPr>
            <w:ind w:left="-108" w:right="-108" w:hanging="9"/>
            <w:jc w:val="center"/>
            <w:rPr>
              <w:sz w:val="18"/>
              <w:szCs w:val="18"/>
              <w:lang w:val="en-US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D79DA43" w14:textId="77777777" w:rsidR="00C118E4" w:rsidRPr="0034708F" w:rsidRDefault="00C118E4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2635" w:type="dxa"/>
          <w:gridSpan w:val="3"/>
          <w:vMerge w:val="restart"/>
          <w:tcBorders>
            <w:top w:val="single" w:sz="12" w:space="0" w:color="auto"/>
            <w:left w:val="single" w:sz="12" w:space="0" w:color="auto"/>
          </w:tcBorders>
          <w:tcMar>
            <w:left w:w="28" w:type="dxa"/>
            <w:right w:w="28" w:type="dxa"/>
          </w:tcMar>
          <w:vAlign w:val="center"/>
        </w:tcPr>
        <w:p w14:paraId="56B70DC9" w14:textId="77777777" w:rsidR="00C118E4" w:rsidRDefault="00C118E4" w:rsidP="00B94B64">
          <w:pPr>
            <w:ind w:hanging="12"/>
            <w:jc w:val="center"/>
            <w:rPr>
              <w:sz w:val="20"/>
              <w:szCs w:val="20"/>
            </w:rPr>
          </w:pPr>
          <w:r>
            <w:rPr>
              <w:sz w:val="20"/>
              <w:szCs w:val="20"/>
            </w:rPr>
            <w:object w:dxaOrig="2153" w:dyaOrig="464" w14:anchorId="3B83C55E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100.5pt;height:20pt" o:ole="">
                <v:imagedata r:id="rId1" o:title=""/>
              </v:shape>
              <o:OLEObject Type="Embed" ProgID="Visio.Drawing.11" ShapeID="_x0000_i1026" DrawAspect="Content" ObjectID="_1751954021" r:id="rId2"/>
            </w:object>
          </w:r>
        </w:p>
        <w:p w14:paraId="4798C2DE" w14:textId="77777777" w:rsidR="00C118E4" w:rsidRPr="0034708F" w:rsidRDefault="00C118E4" w:rsidP="00B94B64">
          <w:pPr>
            <w:ind w:hanging="12"/>
            <w:jc w:val="center"/>
            <w:rPr>
              <w:sz w:val="20"/>
              <w:szCs w:val="20"/>
              <w:lang w:val="en-US"/>
            </w:rPr>
          </w:pPr>
          <w:r w:rsidRPr="00B94B64">
            <w:rPr>
              <w:sz w:val="16"/>
              <w:szCs w:val="16"/>
            </w:rPr>
            <w:t>ООО «</w:t>
          </w:r>
          <w:proofErr w:type="spellStart"/>
          <w:r w:rsidRPr="00B94B64">
            <w:rPr>
              <w:sz w:val="16"/>
              <w:szCs w:val="16"/>
            </w:rPr>
            <w:t>Иокогава</w:t>
          </w:r>
          <w:proofErr w:type="spellEnd"/>
          <w:r w:rsidRPr="00B94B64">
            <w:rPr>
              <w:sz w:val="16"/>
              <w:szCs w:val="16"/>
            </w:rPr>
            <w:t xml:space="preserve"> Электрик СНГ»</w:t>
          </w:r>
        </w:p>
        <w:p w14:paraId="4A78993D" w14:textId="77777777" w:rsidR="00C118E4" w:rsidRPr="0034708F" w:rsidRDefault="00C118E4" w:rsidP="006905E7">
          <w:pPr>
            <w:ind w:hanging="30"/>
            <w:jc w:val="center"/>
            <w:rPr>
              <w:i/>
              <w:position w:val="-46"/>
              <w:sz w:val="20"/>
              <w:szCs w:val="20"/>
              <w:lang w:val="en-US"/>
            </w:rPr>
          </w:pPr>
        </w:p>
      </w:tc>
    </w:tr>
    <w:tr w:rsidR="00C118E4" w14:paraId="1EA21D05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C1BB2EC" w14:textId="77777777" w:rsidR="00C118E4" w:rsidRPr="0034708F" w:rsidRDefault="00C118E4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Н</w:t>
          </w:r>
          <w:r w:rsidRPr="00981065">
            <w:rPr>
              <w:i w:val="0"/>
              <w:sz w:val="20"/>
              <w:lang w:val="en-US"/>
            </w:rPr>
            <w:t xml:space="preserve">. </w:t>
          </w:r>
          <w:proofErr w:type="spellStart"/>
          <w:r>
            <w:rPr>
              <w:i w:val="0"/>
              <w:sz w:val="20"/>
            </w:rPr>
            <w:t>конт</w:t>
          </w:r>
          <w:proofErr w:type="spellEnd"/>
          <w:r w:rsidRPr="00981065">
            <w:rPr>
              <w:i w:val="0"/>
              <w:sz w:val="20"/>
              <w:lang w:val="en-US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DAC0012" w14:textId="77777777" w:rsidR="00C118E4" w:rsidRPr="0034708F" w:rsidRDefault="00C118E4" w:rsidP="006905E7">
          <w:pPr>
            <w:pStyle w:val="16"/>
            <w:rPr>
              <w:i w:val="0"/>
              <w:sz w:val="18"/>
              <w:szCs w:val="18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A8B8170" w14:textId="77777777" w:rsidR="00C118E4" w:rsidRPr="00FC178B" w:rsidRDefault="00C118E4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4F189CB" w14:textId="77777777" w:rsidR="00C118E4" w:rsidRPr="0034708F" w:rsidRDefault="00C118E4" w:rsidP="006905E7">
          <w:pPr>
            <w:ind w:left="-108" w:right="-108" w:hanging="9"/>
            <w:jc w:val="center"/>
            <w:rPr>
              <w:sz w:val="18"/>
              <w:szCs w:val="18"/>
              <w:lang w:val="en-US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13FFE00" w14:textId="77777777" w:rsidR="00C118E4" w:rsidRPr="0034708F" w:rsidRDefault="00C118E4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2635" w:type="dxa"/>
          <w:gridSpan w:val="3"/>
          <w:vMerge/>
          <w:tcBorders>
            <w:left w:val="single" w:sz="12" w:space="0" w:color="auto"/>
          </w:tcBorders>
          <w:vAlign w:val="center"/>
        </w:tcPr>
        <w:p w14:paraId="5F0003E4" w14:textId="77777777" w:rsidR="00C118E4" w:rsidRPr="0034708F" w:rsidRDefault="00C118E4" w:rsidP="006905E7">
          <w:pPr>
            <w:rPr>
              <w:sz w:val="20"/>
              <w:szCs w:val="20"/>
              <w:lang w:val="en-US"/>
            </w:rPr>
          </w:pPr>
        </w:p>
      </w:tc>
    </w:tr>
    <w:tr w:rsidR="00C118E4" w14:paraId="6360600C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C3FFE77" w14:textId="77777777" w:rsidR="00C118E4" w:rsidRPr="0034708F" w:rsidRDefault="00C118E4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Утв.</w:t>
          </w:r>
          <w:r>
            <w:rPr>
              <w:i w:val="0"/>
              <w:sz w:val="20"/>
              <w:lang w:val="en-US"/>
            </w:rPr>
            <w:t xml:space="preserve"> 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E11F72B" w14:textId="77777777" w:rsidR="00C118E4" w:rsidRPr="00B94B64" w:rsidRDefault="00C118E4" w:rsidP="006905E7">
          <w:pPr>
            <w:pStyle w:val="16"/>
            <w:rPr>
              <w:i w:val="0"/>
              <w:szCs w:val="16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2440198" w14:textId="77777777" w:rsidR="00C118E4" w:rsidRPr="00B94B64" w:rsidRDefault="00C118E4" w:rsidP="00FC178B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5FDD6F2" w14:textId="77777777" w:rsidR="00C118E4" w:rsidRPr="00B94B64" w:rsidRDefault="00C118E4" w:rsidP="006905E7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62BDAA2" w14:textId="77777777" w:rsidR="00C118E4" w:rsidRPr="00B94B64" w:rsidRDefault="00C118E4" w:rsidP="006905E7">
          <w:pPr>
            <w:rPr>
              <w:sz w:val="20"/>
              <w:szCs w:val="20"/>
            </w:rPr>
          </w:pPr>
        </w:p>
      </w:tc>
      <w:tc>
        <w:tcPr>
          <w:tcW w:w="2635" w:type="dxa"/>
          <w:gridSpan w:val="3"/>
          <w:vMerge/>
          <w:tcBorders>
            <w:left w:val="single" w:sz="12" w:space="0" w:color="auto"/>
          </w:tcBorders>
          <w:vAlign w:val="center"/>
        </w:tcPr>
        <w:p w14:paraId="2B6F2EBA" w14:textId="77777777" w:rsidR="00C118E4" w:rsidRPr="00B94B64" w:rsidRDefault="00C118E4" w:rsidP="006905E7">
          <w:pPr>
            <w:rPr>
              <w:sz w:val="20"/>
              <w:szCs w:val="20"/>
            </w:rPr>
          </w:pPr>
        </w:p>
      </w:tc>
    </w:tr>
  </w:tbl>
  <w:p w14:paraId="03519B55" w14:textId="77777777" w:rsidR="00C118E4" w:rsidRPr="00B64421" w:rsidRDefault="00C118E4">
    <w:pPr>
      <w:pStyle w:val="afa"/>
      <w:rPr>
        <w:lang w:val="ru-RU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AF6E98" w14:textId="77777777" w:rsidR="00C118E4" w:rsidRDefault="00C118E4">
    <w:pPr>
      <w:pStyle w:val="afa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6181" w:tblpY="10774"/>
      <w:tblW w:w="10490" w:type="dxa"/>
      <w:tblBorders>
        <w:top w:val="single" w:sz="12" w:space="0" w:color="auto"/>
        <w:lef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237"/>
      <w:gridCol w:w="567"/>
    </w:tblGrid>
    <w:tr w:rsidR="00C118E4" w14:paraId="16C4E72D" w14:textId="77777777" w:rsidTr="0087223A">
      <w:trPr>
        <w:cantSplit/>
        <w:trHeight w:hRule="exact" w:val="284"/>
      </w:trPr>
      <w:tc>
        <w:tcPr>
          <w:tcW w:w="567" w:type="dxa"/>
        </w:tcPr>
        <w:p w14:paraId="7C81F8C8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2132150F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195E926E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5C243F5B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851" w:type="dxa"/>
        </w:tcPr>
        <w:p w14:paraId="759F6524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7EF8032C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6237" w:type="dxa"/>
          <w:vMerge w:val="restart"/>
          <w:vAlign w:val="center"/>
        </w:tcPr>
        <w:p w14:paraId="0B9E9ACF" w14:textId="5C4CA2B6" w:rsidR="00C118E4" w:rsidRPr="003F0B11" w:rsidRDefault="00C118E4" w:rsidP="0087223A">
          <w:pPr>
            <w:pStyle w:val="afc"/>
            <w:ind w:right="-216"/>
            <w:rPr>
              <w:i w:val="0"/>
              <w:iCs/>
              <w:szCs w:val="32"/>
            </w:rPr>
          </w:pP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begin"/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instrText>DOCPROPERTY</w:instrText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 "Номер документа"  \*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instrText>MERGEFORMAT</w:instrText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separate"/>
          </w:r>
          <w:r>
            <w:rPr>
              <w:rFonts w:cs="Arial"/>
              <w:b/>
              <w:i w:val="0"/>
              <w:snapToGrid w:val="0"/>
              <w:szCs w:val="32"/>
            </w:rPr>
            <w:t>Ошибка! Неизвестное имя свойства документа.</w: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end"/>
          </w:r>
        </w:p>
      </w:tc>
      <w:tc>
        <w:tcPr>
          <w:tcW w:w="567" w:type="dxa"/>
          <w:vAlign w:val="center"/>
        </w:tcPr>
        <w:p w14:paraId="5EA5B95C" w14:textId="77777777" w:rsidR="00C118E4" w:rsidRPr="00177AA3" w:rsidRDefault="00C118E4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Стр.</w:t>
          </w:r>
        </w:p>
      </w:tc>
    </w:tr>
    <w:tr w:rsidR="00C118E4" w14:paraId="7B77E756" w14:textId="77777777" w:rsidTr="0087223A">
      <w:trPr>
        <w:cantSplit/>
        <w:trHeight w:hRule="exact" w:val="284"/>
      </w:trPr>
      <w:tc>
        <w:tcPr>
          <w:tcW w:w="567" w:type="dxa"/>
        </w:tcPr>
        <w:p w14:paraId="1AE55A47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6BC520B8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04852543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02F33CE8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851" w:type="dxa"/>
        </w:tcPr>
        <w:p w14:paraId="48744149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2EF95F6B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6237" w:type="dxa"/>
          <w:vMerge/>
        </w:tcPr>
        <w:p w14:paraId="2FCE6ACE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  <w:vMerge w:val="restart"/>
          <w:vAlign w:val="center"/>
        </w:tcPr>
        <w:p w14:paraId="1CE43FFF" w14:textId="77777777" w:rsidR="00C118E4" w:rsidRPr="00177AA3" w:rsidRDefault="00C118E4" w:rsidP="0087223A">
          <w:pPr>
            <w:pStyle w:val="afd"/>
            <w:rPr>
              <w:w w:val="100"/>
              <w:sz w:val="24"/>
              <w:szCs w:val="24"/>
            </w:rPr>
          </w:pPr>
          <w:r w:rsidRPr="0086702B">
            <w:rPr>
              <w:w w:val="100"/>
              <w:sz w:val="24"/>
              <w:szCs w:val="24"/>
            </w:rPr>
            <w:fldChar w:fldCharType="begin"/>
          </w:r>
          <w:r w:rsidRPr="0086702B">
            <w:rPr>
              <w:w w:val="100"/>
              <w:sz w:val="24"/>
              <w:szCs w:val="24"/>
            </w:rPr>
            <w:instrText xml:space="preserve"> PAGE </w:instrText>
          </w:r>
          <w:r w:rsidRPr="0086702B">
            <w:rPr>
              <w:w w:val="100"/>
              <w:sz w:val="24"/>
              <w:szCs w:val="24"/>
            </w:rPr>
            <w:fldChar w:fldCharType="separate"/>
          </w:r>
          <w:r>
            <w:rPr>
              <w:noProof/>
              <w:w w:val="100"/>
              <w:sz w:val="24"/>
              <w:szCs w:val="24"/>
            </w:rPr>
            <w:t>4</w:t>
          </w:r>
          <w:r w:rsidRPr="0086702B">
            <w:rPr>
              <w:w w:val="100"/>
              <w:sz w:val="24"/>
              <w:szCs w:val="24"/>
            </w:rPr>
            <w:fldChar w:fldCharType="end"/>
          </w:r>
        </w:p>
      </w:tc>
    </w:tr>
    <w:tr w:rsidR="00C118E4" w14:paraId="3AE7423B" w14:textId="77777777" w:rsidTr="0087223A">
      <w:trPr>
        <w:cantSplit/>
        <w:trHeight w:hRule="exact" w:val="284"/>
      </w:trPr>
      <w:tc>
        <w:tcPr>
          <w:tcW w:w="567" w:type="dxa"/>
          <w:vAlign w:val="center"/>
        </w:tcPr>
        <w:p w14:paraId="41F2B5F1" w14:textId="77777777" w:rsidR="00C118E4" w:rsidRPr="00177AA3" w:rsidRDefault="00C118E4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173AC761" w14:textId="77777777" w:rsidR="00C118E4" w:rsidRPr="00177AA3" w:rsidRDefault="00C118E4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44FF8C23" w14:textId="77777777" w:rsidR="00C118E4" w:rsidRPr="00177AA3" w:rsidRDefault="00C118E4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1AAFE186" w14:textId="77777777" w:rsidR="00C118E4" w:rsidRPr="00177AA3" w:rsidRDefault="00C118E4" w:rsidP="0087223A">
          <w:pPr>
            <w:pStyle w:val="16"/>
            <w:jc w:val="center"/>
            <w:rPr>
              <w:i w:val="0"/>
              <w:sz w:val="18"/>
              <w:szCs w:val="18"/>
              <w:lang w:val="en-US"/>
            </w:rPr>
          </w:pPr>
          <w:r w:rsidRPr="00177AA3">
            <w:rPr>
              <w:i w:val="0"/>
              <w:sz w:val="18"/>
              <w:szCs w:val="18"/>
              <w:lang w:val="en-US"/>
            </w:rPr>
            <w:t>N</w:t>
          </w:r>
          <w:r w:rsidRPr="00177AA3">
            <w:rPr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686B9E1B" w14:textId="77777777" w:rsidR="00C118E4" w:rsidRPr="00177AA3" w:rsidRDefault="00C118E4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039D5624" w14:textId="77777777" w:rsidR="00C118E4" w:rsidRPr="00177AA3" w:rsidRDefault="00C118E4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Дата</w:t>
          </w:r>
        </w:p>
      </w:tc>
      <w:tc>
        <w:tcPr>
          <w:tcW w:w="6237" w:type="dxa"/>
          <w:vMerge/>
        </w:tcPr>
        <w:p w14:paraId="45FE5EDF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  <w:vMerge/>
        </w:tcPr>
        <w:p w14:paraId="4A8A68E7" w14:textId="77777777" w:rsidR="00C118E4" w:rsidRPr="00177AA3" w:rsidRDefault="00C118E4" w:rsidP="0087223A">
          <w:pPr>
            <w:pStyle w:val="16"/>
            <w:rPr>
              <w:sz w:val="18"/>
              <w:szCs w:val="18"/>
            </w:rPr>
          </w:pPr>
        </w:p>
      </w:tc>
    </w:tr>
  </w:tbl>
  <w:p w14:paraId="54E4A2E1" w14:textId="77777777" w:rsidR="00C118E4" w:rsidRPr="00177AA3" w:rsidRDefault="00C118E4" w:rsidP="0087223A">
    <w:pPr>
      <w:pStyle w:val="afa"/>
      <w:rPr>
        <w:sz w:val="18"/>
        <w:szCs w:val="18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1135" w:tblpY="15707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095"/>
      <w:gridCol w:w="709"/>
    </w:tblGrid>
    <w:tr w:rsidR="00C118E4" w:rsidRPr="00DD7B97" w14:paraId="7A0C95AE" w14:textId="77777777" w:rsidTr="000233AE">
      <w:trPr>
        <w:cantSplit/>
        <w:trHeight w:hRule="exact" w:val="284"/>
      </w:trPr>
      <w:tc>
        <w:tcPr>
          <w:tcW w:w="567" w:type="dxa"/>
        </w:tcPr>
        <w:p w14:paraId="24B1836A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90B44F6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06167D5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D947BF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01A23D69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81AA283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5" w:type="dxa"/>
          <w:vMerge w:val="restart"/>
          <w:vAlign w:val="center"/>
        </w:tcPr>
        <w:p w14:paraId="40D94C5D" w14:textId="1EABCC1D" w:rsidR="00C118E4" w:rsidRPr="007A0664" w:rsidRDefault="00C118E4" w:rsidP="008D1515">
          <w:pPr>
            <w:pStyle w:val="afc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  <w:r>
            <w:rPr>
              <w:rFonts w:ascii="Times New Roman" w:hAnsi="Times New Roman"/>
              <w:i w:val="0"/>
              <w:iCs/>
              <w:szCs w:val="32"/>
            </w:rPr>
            <w:t>2</w:t>
          </w:r>
        </w:p>
      </w:tc>
      <w:tc>
        <w:tcPr>
          <w:tcW w:w="709" w:type="dxa"/>
          <w:vAlign w:val="center"/>
        </w:tcPr>
        <w:p w14:paraId="6B5369BE" w14:textId="77777777" w:rsidR="00C118E4" w:rsidRPr="00DD7B97" w:rsidRDefault="00C118E4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C118E4" w:rsidRPr="00DD7B97" w14:paraId="11C38B99" w14:textId="77777777" w:rsidTr="000233AE">
      <w:trPr>
        <w:cantSplit/>
        <w:trHeight w:hRule="exact" w:val="284"/>
      </w:trPr>
      <w:tc>
        <w:tcPr>
          <w:tcW w:w="567" w:type="dxa"/>
        </w:tcPr>
        <w:p w14:paraId="4FD7378F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0E7B52D4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C253561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A7DA414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310C64F0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892494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5" w:type="dxa"/>
          <w:vMerge/>
        </w:tcPr>
        <w:p w14:paraId="7F4D0FFD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09" w:type="dxa"/>
          <w:vMerge w:val="restart"/>
          <w:vAlign w:val="center"/>
        </w:tcPr>
        <w:p w14:paraId="4A6B4F07" w14:textId="6F68E4DD" w:rsidR="00C118E4" w:rsidRPr="00DD7B97" w:rsidRDefault="00C118E4" w:rsidP="008D1515">
          <w:pPr>
            <w:pStyle w:val="afd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6D1EEB">
            <w:rPr>
              <w:rFonts w:ascii="Times New Roman" w:hAnsi="Times New Roman"/>
              <w:noProof/>
              <w:w w:val="100"/>
              <w:sz w:val="24"/>
              <w:szCs w:val="24"/>
            </w:rPr>
            <w:t>33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C118E4" w:rsidRPr="00DD7B97" w14:paraId="2A6D720E" w14:textId="77777777" w:rsidTr="000233AE">
      <w:trPr>
        <w:cantSplit/>
        <w:trHeight w:hRule="exact" w:val="284"/>
      </w:trPr>
      <w:tc>
        <w:tcPr>
          <w:tcW w:w="567" w:type="dxa"/>
          <w:vAlign w:val="center"/>
        </w:tcPr>
        <w:p w14:paraId="15CF2E12" w14:textId="77777777" w:rsidR="00C118E4" w:rsidRPr="00DD7B97" w:rsidRDefault="00C118E4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482738F0" w14:textId="77777777" w:rsidR="00C118E4" w:rsidRPr="00DD7B97" w:rsidRDefault="00C118E4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23C02535" w14:textId="77777777" w:rsidR="00C118E4" w:rsidRPr="00DD7B97" w:rsidRDefault="00C118E4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1D6029D0" w14:textId="77777777" w:rsidR="00C118E4" w:rsidRPr="00DD7B97" w:rsidRDefault="00C118E4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0D30D5F3" w14:textId="77777777" w:rsidR="00C118E4" w:rsidRPr="00DD7B97" w:rsidRDefault="00C118E4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258C8666" w14:textId="77777777" w:rsidR="00C118E4" w:rsidRPr="00DD7B97" w:rsidRDefault="00C118E4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095" w:type="dxa"/>
          <w:vMerge/>
        </w:tcPr>
        <w:p w14:paraId="1B0CB699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09" w:type="dxa"/>
          <w:vMerge/>
        </w:tcPr>
        <w:p w14:paraId="51C5C042" w14:textId="77777777" w:rsidR="00C118E4" w:rsidRPr="00DD7B97" w:rsidRDefault="00C118E4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43BD40E7" w14:textId="77777777" w:rsidR="00C118E4" w:rsidRDefault="00C118E4">
    <w:pPr>
      <w:pStyle w:val="af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9D21D3" w14:textId="77777777" w:rsidR="00A14D09" w:rsidRDefault="00A14D09">
      <w:pPr>
        <w:spacing w:line="240" w:lineRule="auto"/>
      </w:pPr>
      <w:r>
        <w:separator/>
      </w:r>
    </w:p>
  </w:footnote>
  <w:footnote w:type="continuationSeparator" w:id="0">
    <w:p w14:paraId="3DA2D92D" w14:textId="77777777" w:rsidR="00A14D09" w:rsidRDefault="00A14D09">
      <w:pPr>
        <w:spacing w:line="240" w:lineRule="auto"/>
      </w:pPr>
      <w:r>
        <w:continuationSeparator/>
      </w:r>
    </w:p>
  </w:footnote>
  <w:footnote w:type="continuationNotice" w:id="1">
    <w:p w14:paraId="5CF3BD37" w14:textId="77777777" w:rsidR="00A14D09" w:rsidRDefault="00A14D0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96022F" w14:textId="77777777" w:rsidR="00C118E4" w:rsidRPr="00EF63D9" w:rsidRDefault="00C118E4" w:rsidP="009C57F0">
    <w:pPr>
      <w:ind w:firstLine="0"/>
      <w:rPr>
        <w:rFonts w:ascii="Times New Roman" w:hAnsi="Times New Roman"/>
        <w:vanish/>
        <w:sz w:val="16"/>
        <w:szCs w:val="16"/>
      </w:rPr>
    </w:pPr>
  </w:p>
  <w:tbl>
    <w:tblPr>
      <w:tblpPr w:leftFromText="181" w:rightFromText="181" w:vertAnchor="page" w:horzAnchor="page" w:tblpX="1135" w:tblpY="285"/>
      <w:tblOverlap w:val="never"/>
      <w:tblW w:w="1049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113" w:type="dxa"/>
        <w:left w:w="0" w:type="dxa"/>
        <w:bottom w:w="113" w:type="dxa"/>
        <w:right w:w="0" w:type="dxa"/>
      </w:tblCellMar>
      <w:tblLook w:val="01E0" w:firstRow="1" w:lastRow="1" w:firstColumn="1" w:lastColumn="1" w:noHBand="0" w:noVBand="0"/>
    </w:tblPr>
    <w:tblGrid>
      <w:gridCol w:w="3739"/>
      <w:gridCol w:w="2873"/>
      <w:gridCol w:w="3878"/>
    </w:tblGrid>
    <w:tr w:rsidR="00C118E4" w:rsidRPr="00EF63D9" w14:paraId="2C091C71" w14:textId="77777777" w:rsidTr="00221356">
      <w:trPr>
        <w:trHeight w:hRule="exact" w:val="1134"/>
      </w:trPr>
      <w:tc>
        <w:tcPr>
          <w:tcW w:w="3739" w:type="dxa"/>
          <w:vAlign w:val="center"/>
        </w:tcPr>
        <w:p w14:paraId="07DE83A5" w14:textId="77777777" w:rsidR="00C118E4" w:rsidRPr="00EF63D9" w:rsidRDefault="00C118E4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</w:rPr>
          </w:pPr>
        </w:p>
      </w:tc>
      <w:tc>
        <w:tcPr>
          <w:tcW w:w="2873" w:type="dxa"/>
          <w:vAlign w:val="center"/>
        </w:tcPr>
        <w:p w14:paraId="7E6CF7C0" w14:textId="77777777" w:rsidR="00C118E4" w:rsidRPr="00EF63D9" w:rsidRDefault="00C118E4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</w:rPr>
          </w:pPr>
        </w:p>
      </w:tc>
      <w:tc>
        <w:tcPr>
          <w:tcW w:w="3878" w:type="dxa"/>
          <w:vAlign w:val="center"/>
        </w:tcPr>
        <w:p w14:paraId="35698466" w14:textId="77777777" w:rsidR="00C118E4" w:rsidRPr="00EF63D9" w:rsidRDefault="00C118E4" w:rsidP="00221356">
          <w:pPr>
            <w:spacing w:line="240" w:lineRule="auto"/>
            <w:ind w:firstLine="0"/>
            <w:jc w:val="center"/>
            <w:rPr>
              <w:rFonts w:ascii="Times New Roman" w:hAnsi="Times New Roman"/>
            </w:rPr>
          </w:pPr>
          <w:r w:rsidRPr="00EF63D9">
            <w:rPr>
              <w:rFonts w:ascii="Times New Roman" w:hAnsi="Times New Roman"/>
            </w:rPr>
            <w:object w:dxaOrig="7859" w:dyaOrig="3900" w14:anchorId="7B530864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109pt;height:59.5pt" o:ole="">
                <v:imagedata r:id="rId1" o:title=""/>
              </v:shape>
              <o:OLEObject Type="Embed" ProgID="PBrush" ShapeID="_x0000_i1025" DrawAspect="Content" ObjectID="_1751954020" r:id="rId2"/>
            </w:object>
          </w:r>
        </w:p>
      </w:tc>
    </w:tr>
    <w:tr w:rsidR="00C118E4" w:rsidRPr="00EF63D9" w14:paraId="6D9743D4" w14:textId="77777777" w:rsidTr="00221356">
      <w:trPr>
        <w:trHeight w:val="454"/>
      </w:trPr>
      <w:tc>
        <w:tcPr>
          <w:tcW w:w="3739" w:type="dxa"/>
          <w:shd w:val="clear" w:color="auto" w:fill="auto"/>
          <w:vAlign w:val="center"/>
        </w:tcPr>
        <w:p w14:paraId="7494D74A" w14:textId="3C2939CF" w:rsidR="00C118E4" w:rsidRPr="002E42BE" w:rsidRDefault="00C118E4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  <w:bCs/>
              <w:snapToGrid w:val="0"/>
              <w:highlight w:val="yellow"/>
            </w:rPr>
          </w:pP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DOCPROPERTY  "Шифр документа"  \* MERGEFORMAT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>
            <w:rPr>
              <w:rFonts w:ascii="Times New Roman" w:hAnsi="Times New Roman"/>
              <w:bCs/>
              <w:snapToGrid w:val="0"/>
            </w:rPr>
            <w:t>ТСФТ.314.055.002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</w:p>
      </w:tc>
      <w:tc>
        <w:tcPr>
          <w:tcW w:w="2873" w:type="dxa"/>
          <w:vAlign w:val="center"/>
        </w:tcPr>
        <w:p w14:paraId="0D143396" w14:textId="7FB872F7" w:rsidR="00C118E4" w:rsidRPr="002E42BE" w:rsidRDefault="00C118E4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  <w:noProof/>
              <w:highlight w:val="yellow"/>
            </w:rPr>
          </w:pPr>
          <w:r w:rsidRPr="002E42BE">
            <w:rPr>
              <w:rFonts w:ascii="Times New Roman" w:hAnsi="Times New Roman"/>
              <w:bCs/>
              <w:snapToGrid w:val="0"/>
            </w:rPr>
            <w:t xml:space="preserve">Стр. 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PAGE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 w:rsidR="006D1EEB">
            <w:rPr>
              <w:rFonts w:ascii="Times New Roman" w:hAnsi="Times New Roman"/>
              <w:bCs/>
              <w:noProof/>
              <w:snapToGrid w:val="0"/>
            </w:rPr>
            <w:t>2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  <w:r w:rsidRPr="002E42BE">
            <w:rPr>
              <w:rFonts w:ascii="Times New Roman" w:hAnsi="Times New Roman"/>
              <w:bCs/>
              <w:snapToGrid w:val="0"/>
            </w:rPr>
            <w:t xml:space="preserve"> из 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DOCPROPERTY  Pages  \* MERGEFORMAT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>
            <w:rPr>
              <w:rFonts w:ascii="Times New Roman" w:hAnsi="Times New Roman"/>
              <w:bCs/>
              <w:snapToGrid w:val="0"/>
            </w:rPr>
            <w:t>79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</w:p>
      </w:tc>
      <w:tc>
        <w:tcPr>
          <w:tcW w:w="3878" w:type="dxa"/>
          <w:vAlign w:val="center"/>
        </w:tcPr>
        <w:p w14:paraId="5B0BC527" w14:textId="77777777" w:rsidR="00C118E4" w:rsidRPr="002E42BE" w:rsidRDefault="00C118E4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left="51" w:right="23" w:firstLine="0"/>
            <w:jc w:val="center"/>
            <w:rPr>
              <w:rFonts w:ascii="Times New Roman" w:hAnsi="Times New Roman"/>
              <w:noProof/>
              <w:highlight w:val="yellow"/>
            </w:rPr>
          </w:pPr>
          <w:r w:rsidRPr="002E42BE">
            <w:rPr>
              <w:rFonts w:ascii="Times New Roman" w:hAnsi="Times New Roman"/>
            </w:rPr>
            <w:t>Ревизия</w:t>
          </w:r>
          <w:r w:rsidRPr="002E42BE">
            <w:rPr>
              <w:rFonts w:ascii="Times New Roman" w:hAnsi="Times New Roman"/>
              <w:noProof/>
            </w:rPr>
            <w:t xml:space="preserve"> 01</w:t>
          </w:r>
        </w:p>
      </w:tc>
    </w:tr>
  </w:tbl>
  <w:p w14:paraId="5F1213F9" w14:textId="77777777" w:rsidR="00C118E4" w:rsidRPr="00EF63D9" w:rsidRDefault="00C118E4" w:rsidP="009217D3">
    <w:pPr>
      <w:rPr>
        <w:rFonts w:ascii="Times New Roman" w:hAnsi="Times New Roman"/>
        <w:vanish/>
      </w:rPr>
    </w:pPr>
  </w:p>
  <w:p w14:paraId="53953051" w14:textId="77777777" w:rsidR="00C118E4" w:rsidRPr="00EF63D9" w:rsidRDefault="00C118E4" w:rsidP="00AE791A">
    <w:pPr>
      <w:pStyle w:val="af8"/>
      <w:spacing w:line="240" w:lineRule="auto"/>
      <w:jc w:val="center"/>
      <w:rPr>
        <w:rFonts w:ascii="Times New Roman" w:hAnsi="Times New Roman"/>
        <w:color w:val="808080"/>
        <w:sz w:val="16"/>
        <w:szCs w:val="16"/>
      </w:rPr>
    </w:pPr>
    <w:r w:rsidRPr="00EF63D9">
      <w:rPr>
        <w:rFonts w:ascii="Times New Roman" w:hAnsi="Times New Roman"/>
        <w:noProof/>
        <w:color w:val="808080"/>
        <w:sz w:val="16"/>
        <w:szCs w:val="16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B75E32F" wp14:editId="3499497B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59880" cy="10332085"/>
              <wp:effectExtent l="0" t="0" r="0" b="0"/>
              <wp:wrapNone/>
              <wp:docPr id="6" name="Rectangl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<w:pict>
            <v:rect w14:anchorId="6E7D5F42" id="Rectangle 65" o:spid="_x0000_s1026" style="position:absolute;margin-left:56.7pt;margin-top:14.2pt;width:524.4pt;height:813.5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" o:allowincell="f" filled="f" strokeweight="1.75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FCDD90" w14:textId="77777777" w:rsidR="00C118E4" w:rsidRPr="00974ED4" w:rsidRDefault="00C118E4" w:rsidP="00973B1E">
    <w:pPr>
      <w:pStyle w:val="af8"/>
      <w:spacing w:line="240" w:lineRule="auto"/>
      <w:jc w:val="right"/>
      <w:rPr>
        <w:color w:val="808080"/>
        <w:lang w:val="en-US" w:eastAsia="ja-JP"/>
      </w:rPr>
    </w:pPr>
    <w:r>
      <w:rPr>
        <w:noProof/>
        <w:color w:val="808080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7A4D17E" wp14:editId="0905B880">
              <wp:simplePos x="0" y="0"/>
              <wp:positionH relativeFrom="page">
                <wp:posOffset>720090</wp:posOffset>
              </wp:positionH>
              <wp:positionV relativeFrom="page">
                <wp:posOffset>170815</wp:posOffset>
              </wp:positionV>
              <wp:extent cx="6597650" cy="10315575"/>
              <wp:effectExtent l="0" t="0" r="0" b="0"/>
              <wp:wrapNone/>
              <wp:docPr id="5" name="Rectangle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 noChangeArrowheads="1"/>
                    </wps:cNvSpPr>
                    <wps:spPr bwMode="auto">
                      <a:xfrm>
                        <a:off x="0" y="0"/>
                        <a:ext cx="6597650" cy="1031557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<w:pict>
            <v:rect w14:anchorId="6EC13B73" id="Rectangle 55" o:spid="_x0000_s1026" style="position:absolute;margin-left:56.7pt;margin-top:13.45pt;width:519.5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" filled="f" strokeweight="1.75pt">
              <o:lock v:ext="edit" aspectratio="t"/>
              <w10:wrap anchorx="page" anchory="page"/>
            </v:rect>
          </w:pict>
        </mc:Fallback>
      </mc:AlternateContent>
    </w:r>
  </w:p>
  <w:p w14:paraId="47CCC4B7" w14:textId="77777777" w:rsidR="00C118E4" w:rsidRPr="00974ED4" w:rsidRDefault="00C118E4" w:rsidP="00973B1E">
    <w:pPr>
      <w:pStyle w:val="af8"/>
      <w:spacing w:line="240" w:lineRule="auto"/>
      <w:jc w:val="center"/>
      <w:rPr>
        <w:color w:val="808080"/>
        <w:lang w:val="en-US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883716" w14:textId="77777777" w:rsidR="00C118E4" w:rsidRPr="00EF63D9" w:rsidRDefault="00C118E4" w:rsidP="00EF28CB">
    <w:pPr>
      <w:rPr>
        <w:rFonts w:ascii="Times New Roman" w:hAnsi="Times New Roman"/>
        <w:vanish/>
      </w:rPr>
    </w:pPr>
  </w:p>
  <w:tbl>
    <w:tblPr>
      <w:tblpPr w:leftFromText="181" w:rightFromText="181" w:vertAnchor="page" w:horzAnchor="page" w:tblpX="1135" w:tblpY="14289"/>
      <w:tblW w:w="10490" w:type="dxa"/>
      <w:tblBorders>
        <w:top w:val="single" w:sz="12" w:space="0" w:color="auto"/>
        <w:insideH w:val="single" w:sz="18" w:space="0" w:color="auto"/>
        <w:insideV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577"/>
      <w:gridCol w:w="577"/>
      <w:gridCol w:w="577"/>
      <w:gridCol w:w="576"/>
      <w:gridCol w:w="865"/>
      <w:gridCol w:w="576"/>
      <w:gridCol w:w="4042"/>
      <w:gridCol w:w="898"/>
      <w:gridCol w:w="872"/>
      <w:gridCol w:w="930"/>
    </w:tblGrid>
    <w:tr w:rsidR="00C118E4" w:rsidRPr="00563A6B" w14:paraId="77B2CA48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39B622C8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B6119B1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7235644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1B16D09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EB0AF56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B435181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6742" w:type="dxa"/>
          <w:gridSpan w:val="4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709AA4D7" w14:textId="320F85FB" w:rsidR="00C118E4" w:rsidRPr="00563A6B" w:rsidRDefault="00C118E4" w:rsidP="00486D5A">
          <w:pPr>
            <w:pStyle w:val="blocktitlesnumber"/>
            <w:ind w:left="-133" w:right="-88"/>
            <w:rPr>
              <w:rFonts w:ascii="Times New Roman" w:hAnsi="Times New Roman"/>
              <w:i w:val="0"/>
              <w:szCs w:val="32"/>
              <w:highlight w:val="yellow"/>
            </w:rPr>
          </w:pPr>
          <w:r w:rsidRPr="00563A6B">
            <w:rPr>
              <w:rFonts w:ascii="Times New Roman" w:hAnsi="Times New Roman"/>
              <w:i w:val="0"/>
              <w:szCs w:val="32"/>
            </w:rPr>
            <w:fldChar w:fldCharType="begin"/>
          </w:r>
          <w:r w:rsidRPr="00563A6B">
            <w:rPr>
              <w:rFonts w:ascii="Times New Roman" w:hAnsi="Times New Roman"/>
              <w:i w:val="0"/>
              <w:szCs w:val="32"/>
            </w:rPr>
            <w:instrText xml:space="preserve"> DOCPROPERTY  "Шифр документа"  \* MERGEFORMAT </w:instrText>
          </w:r>
          <w:r w:rsidRPr="00563A6B">
            <w:rPr>
              <w:rFonts w:ascii="Times New Roman" w:hAnsi="Times New Roman"/>
              <w:i w:val="0"/>
              <w:szCs w:val="32"/>
            </w:rPr>
            <w:fldChar w:fldCharType="separate"/>
          </w:r>
          <w:r>
            <w:rPr>
              <w:rFonts w:ascii="Times New Roman" w:hAnsi="Times New Roman"/>
              <w:i w:val="0"/>
              <w:szCs w:val="32"/>
            </w:rPr>
            <w:t>ТСФТ.314.055.00</w:t>
          </w:r>
          <w:r w:rsidRPr="00563A6B">
            <w:rPr>
              <w:rFonts w:ascii="Times New Roman" w:hAnsi="Times New Roman"/>
              <w:i w:val="0"/>
              <w:szCs w:val="32"/>
            </w:rPr>
            <w:fldChar w:fldCharType="end"/>
          </w:r>
          <w:r>
            <w:rPr>
              <w:rFonts w:ascii="Times New Roman" w:hAnsi="Times New Roman"/>
              <w:i w:val="0"/>
              <w:szCs w:val="32"/>
            </w:rPr>
            <w:t>2</w:t>
          </w:r>
        </w:p>
      </w:tc>
    </w:tr>
    <w:tr w:rsidR="00C118E4" w:rsidRPr="00563A6B" w14:paraId="139F6DB9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210727DD" w14:textId="77777777" w:rsidR="00C118E4" w:rsidRPr="00563A6B" w:rsidRDefault="00C118E4" w:rsidP="00486D5A">
          <w:pPr>
            <w:spacing w:line="240" w:lineRule="auto"/>
            <w:ind w:left="-57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A911EEE" w14:textId="77777777" w:rsidR="00C118E4" w:rsidRPr="00563A6B" w:rsidRDefault="00C118E4" w:rsidP="00486D5A">
          <w:pPr>
            <w:spacing w:line="240" w:lineRule="auto"/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C5C5B8B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E309720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9225FDF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6C4BF29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6742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04E656DF" w14:textId="77777777" w:rsidR="00C118E4" w:rsidRPr="00563A6B" w:rsidRDefault="00C118E4" w:rsidP="00486D5A">
          <w:pPr>
            <w:rPr>
              <w:rFonts w:ascii="Times New Roman" w:hAnsi="Times New Roman"/>
              <w:i/>
              <w:sz w:val="20"/>
              <w:szCs w:val="20"/>
              <w:highlight w:val="yellow"/>
              <w:lang w:val="pt-BR"/>
            </w:rPr>
          </w:pPr>
        </w:p>
      </w:tc>
    </w:tr>
    <w:tr w:rsidR="00C118E4" w:rsidRPr="00563A6B" w14:paraId="6938DC89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66411B56" w14:textId="77777777" w:rsidR="00C118E4" w:rsidRPr="00563A6B" w:rsidRDefault="00C118E4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</w:tcPr>
        <w:p w14:paraId="6AC296DE" w14:textId="77777777" w:rsidR="00C118E4" w:rsidRPr="00563A6B" w:rsidRDefault="00C118E4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</w:tcPr>
        <w:p w14:paraId="4622C0AE" w14:textId="77777777" w:rsidR="00C118E4" w:rsidRPr="00563A6B" w:rsidRDefault="00C118E4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cMar>
            <w:left w:w="57" w:type="dxa"/>
            <w:right w:w="57" w:type="dxa"/>
          </w:tcMar>
        </w:tcPr>
        <w:p w14:paraId="3E469A9E" w14:textId="77777777" w:rsidR="00C118E4" w:rsidRPr="00563A6B" w:rsidRDefault="00C118E4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№док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5A67D36" w14:textId="77777777" w:rsidR="00C118E4" w:rsidRPr="00563A6B" w:rsidRDefault="00C118E4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F1E43FA" w14:textId="77777777" w:rsidR="00C118E4" w:rsidRPr="00563A6B" w:rsidRDefault="00C118E4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742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  <w:vAlign w:val="center"/>
        </w:tcPr>
        <w:p w14:paraId="5722B2F9" w14:textId="77777777" w:rsidR="00C118E4" w:rsidRPr="00563A6B" w:rsidRDefault="00C118E4" w:rsidP="00486D5A">
          <w:pPr>
            <w:jc w:val="center"/>
            <w:rPr>
              <w:rFonts w:ascii="Times New Roman" w:hAnsi="Times New Roman"/>
              <w:i/>
              <w:sz w:val="20"/>
              <w:szCs w:val="20"/>
              <w:highlight w:val="yellow"/>
            </w:rPr>
          </w:pPr>
        </w:p>
      </w:tc>
    </w:tr>
    <w:tr w:rsidR="00C118E4" w:rsidRPr="00563A6B" w14:paraId="697D4F6A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45716B0E" w14:textId="77777777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</w:rPr>
          </w:pPr>
          <w:proofErr w:type="spellStart"/>
          <w:r w:rsidRPr="00563A6B">
            <w:rPr>
              <w:rFonts w:ascii="Times New Roman" w:hAnsi="Times New Roman"/>
              <w:i w:val="0"/>
              <w:sz w:val="18"/>
              <w:szCs w:val="18"/>
            </w:rPr>
            <w:t>Разраб</w:t>
          </w:r>
          <w:proofErr w:type="spellEnd"/>
          <w:r w:rsidRPr="00563A6B">
            <w:rPr>
              <w:rFonts w:ascii="Times New Roman" w:hAnsi="Times New Roman"/>
              <w:i w:val="0"/>
              <w:sz w:val="18"/>
              <w:szCs w:val="18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B24D885" w14:textId="24592F06" w:rsidR="00C118E4" w:rsidRPr="00563A6B" w:rsidRDefault="00C118E4" w:rsidP="002A628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>
            <w:rPr>
              <w:rFonts w:ascii="Times New Roman" w:hAnsi="Times New Roman"/>
              <w:i w:val="0"/>
              <w:szCs w:val="16"/>
            </w:rPr>
            <w:t>Муртазин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F933764" w14:textId="77777777" w:rsidR="00C118E4" w:rsidRPr="00563A6B" w:rsidRDefault="00C118E4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DC0BF56" w14:textId="69EBE419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7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790F13" w14:textId="26DDC12A" w:rsidR="00C118E4" w:rsidRPr="00563A6B" w:rsidRDefault="00C118E4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</w:pP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begin"/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instrText xml:space="preserve"> DOCPROPERTY  Предприятие  \* MERGEFORMAT </w:instrText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separate"/>
          </w:r>
          <w:r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t>ПАО «КАЗАНЬОРГСИНТЕЗ»</w:t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end"/>
          </w:r>
        </w:p>
        <w:p w14:paraId="5D4414A8" w14:textId="77777777" w:rsidR="00C118E4" w:rsidRPr="00563A6B" w:rsidRDefault="00C118E4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</w:pPr>
        </w:p>
        <w:p w14:paraId="79A0FA14" w14:textId="1EB21E76" w:rsidR="00C118E4" w:rsidRPr="00563A6B" w:rsidRDefault="00C118E4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i/>
              <w:color w:val="000000"/>
              <w:sz w:val="18"/>
              <w:szCs w:val="18"/>
              <w:highlight w:val="yellow"/>
              <w:lang w:eastAsia="ja-JP"/>
            </w:rPr>
          </w:pP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begin"/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instrText xml:space="preserve"> DOCPROPERTY  Тема  \* MERGEFORMAT </w:instrText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separate"/>
          </w:r>
          <w:r>
            <w:rPr>
              <w:rFonts w:ascii="Times New Roman" w:hAnsi="Times New Roman"/>
              <w:caps/>
              <w:sz w:val="18"/>
              <w:szCs w:val="18"/>
            </w:rPr>
            <w:t xml:space="preserve">Отчет по </w:t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end"/>
          </w:r>
          <w:r>
            <w:rPr>
              <w:rFonts w:ascii="Times New Roman" w:hAnsi="Times New Roman"/>
              <w:caps/>
              <w:sz w:val="18"/>
              <w:szCs w:val="18"/>
            </w:rPr>
            <w:t>обследованию</w:t>
          </w:r>
        </w:p>
      </w:tc>
      <w:tc>
        <w:tcPr>
          <w:tcW w:w="89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FA6C0AF" w14:textId="77777777" w:rsidR="00C118E4" w:rsidRPr="00563A6B" w:rsidRDefault="00C118E4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Стадия</w:t>
          </w:r>
        </w:p>
      </w:tc>
      <w:tc>
        <w:tcPr>
          <w:tcW w:w="8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B3AD750" w14:textId="77777777" w:rsidR="00C118E4" w:rsidRPr="00563A6B" w:rsidRDefault="00C118E4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 xml:space="preserve">Лист </w:t>
          </w:r>
        </w:p>
      </w:tc>
      <w:tc>
        <w:tcPr>
          <w:tcW w:w="93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0B62D475" w14:textId="77777777" w:rsidR="00C118E4" w:rsidRPr="00563A6B" w:rsidRDefault="00C118E4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Листов</w:t>
          </w:r>
        </w:p>
      </w:tc>
    </w:tr>
    <w:tr w:rsidR="00C118E4" w:rsidRPr="00563A6B" w14:paraId="6FDE95B7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075C7738" w14:textId="77777777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Пров.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1564D6E" w14:textId="487E257A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>
            <w:rPr>
              <w:rFonts w:ascii="Times New Roman" w:hAnsi="Times New Roman"/>
              <w:i w:val="0"/>
              <w:szCs w:val="16"/>
            </w:rPr>
            <w:t>Гусев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6E51D45" w14:textId="77777777" w:rsidR="00C118E4" w:rsidRPr="00563A6B" w:rsidRDefault="00C118E4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EA0D5A0" w14:textId="55C15ADA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7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B306690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89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ADBA3DE" w14:textId="77777777" w:rsidR="00C118E4" w:rsidRPr="00563A6B" w:rsidRDefault="00C118E4" w:rsidP="00486D5A">
          <w:pPr>
            <w:pStyle w:val="16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П</w:t>
          </w:r>
        </w:p>
      </w:tc>
      <w:tc>
        <w:tcPr>
          <w:tcW w:w="8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72A3160" w14:textId="69BB07BA" w:rsidR="00C118E4" w:rsidRPr="00563A6B" w:rsidRDefault="00C118E4" w:rsidP="00486D5A">
          <w:pPr>
            <w:pStyle w:val="afd"/>
            <w:rPr>
              <w:rFonts w:ascii="Times New Roman" w:hAnsi="Times New Roman"/>
              <w:i/>
              <w:w w:val="100"/>
            </w:rPr>
          </w:pPr>
          <w:r w:rsidRPr="00563A6B">
            <w:rPr>
              <w:rFonts w:ascii="Times New Roman" w:hAnsi="Times New Roman"/>
              <w:w w:val="100"/>
            </w:rPr>
            <w:fldChar w:fldCharType="begin"/>
          </w:r>
          <w:r w:rsidRPr="00563A6B">
            <w:rPr>
              <w:rFonts w:ascii="Times New Roman" w:hAnsi="Times New Roman"/>
              <w:w w:val="100"/>
            </w:rPr>
            <w:instrText xml:space="preserve"> PAGE </w:instrText>
          </w:r>
          <w:r w:rsidRPr="00563A6B">
            <w:rPr>
              <w:rFonts w:ascii="Times New Roman" w:hAnsi="Times New Roman"/>
              <w:w w:val="100"/>
            </w:rPr>
            <w:fldChar w:fldCharType="separate"/>
          </w:r>
          <w:r w:rsidR="006D1EEB">
            <w:rPr>
              <w:rFonts w:ascii="Times New Roman" w:hAnsi="Times New Roman"/>
              <w:noProof/>
              <w:w w:val="100"/>
            </w:rPr>
            <w:t>3</w:t>
          </w:r>
          <w:r w:rsidRPr="00563A6B">
            <w:rPr>
              <w:rFonts w:ascii="Times New Roman" w:hAnsi="Times New Roman"/>
              <w:w w:val="100"/>
            </w:rPr>
            <w:fldChar w:fldCharType="end"/>
          </w:r>
        </w:p>
      </w:tc>
      <w:tc>
        <w:tcPr>
          <w:tcW w:w="93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18B4EC6B" w14:textId="1823987E" w:rsidR="00C118E4" w:rsidRPr="00563A6B" w:rsidRDefault="00C118E4" w:rsidP="00486D5A">
          <w:pPr>
            <w:pStyle w:val="16"/>
            <w:jc w:val="center"/>
            <w:rPr>
              <w:rFonts w:ascii="Times New Roman" w:hAnsi="Times New Roman"/>
              <w:i w:val="0"/>
              <w:sz w:val="20"/>
            </w:rPr>
          </w:pPr>
          <w:r>
            <w:rPr>
              <w:rFonts w:ascii="Times New Roman" w:hAnsi="Times New Roman"/>
              <w:i w:val="0"/>
              <w:sz w:val="20"/>
            </w:rPr>
            <w:fldChar w:fldCharType="begin"/>
          </w:r>
          <w:r>
            <w:rPr>
              <w:rFonts w:ascii="Times New Roman" w:hAnsi="Times New Roman"/>
              <w:i w:val="0"/>
              <w:sz w:val="20"/>
            </w:rPr>
            <w:instrText xml:space="preserve"> DOCPROPERTY  Pages  \* MERGEFORMAT </w:instrText>
          </w:r>
          <w:r>
            <w:rPr>
              <w:rFonts w:ascii="Times New Roman" w:hAnsi="Times New Roman"/>
              <w:i w:val="0"/>
              <w:sz w:val="20"/>
            </w:rPr>
            <w:fldChar w:fldCharType="separate"/>
          </w:r>
          <w:r>
            <w:rPr>
              <w:rFonts w:ascii="Times New Roman" w:hAnsi="Times New Roman"/>
              <w:i w:val="0"/>
              <w:sz w:val="20"/>
            </w:rPr>
            <w:t>79</w:t>
          </w:r>
          <w:r>
            <w:rPr>
              <w:rFonts w:ascii="Times New Roman" w:hAnsi="Times New Roman"/>
              <w:i w:val="0"/>
              <w:sz w:val="20"/>
            </w:rPr>
            <w:fldChar w:fldCharType="end"/>
          </w:r>
        </w:p>
      </w:tc>
    </w:tr>
    <w:tr w:rsidR="00C118E4" w:rsidRPr="00563A6B" w14:paraId="60D9ED74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49228D4F" w14:textId="77777777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Т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. </w:t>
          </w:r>
          <w:proofErr w:type="spellStart"/>
          <w:r w:rsidRPr="00563A6B">
            <w:rPr>
              <w:rFonts w:ascii="Times New Roman" w:hAnsi="Times New Roman"/>
              <w:i w:val="0"/>
              <w:sz w:val="18"/>
              <w:szCs w:val="18"/>
            </w:rPr>
            <w:t>конт</w:t>
          </w:r>
          <w:proofErr w:type="spellEnd"/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D93E50B" w14:textId="77777777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  <w:lang w:val="en-US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DC6AC91" w14:textId="77777777" w:rsidR="00C118E4" w:rsidRPr="00563A6B" w:rsidRDefault="00C118E4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9D6FACA" w14:textId="77777777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75FCF22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2700" w:type="dxa"/>
          <w:gridSpan w:val="3"/>
          <w:vMerge w:val="restart"/>
          <w:tcBorders>
            <w:top w:val="single" w:sz="12" w:space="0" w:color="auto"/>
            <w:left w:val="single" w:sz="12" w:space="0" w:color="auto"/>
          </w:tcBorders>
          <w:tcMar>
            <w:left w:w="28" w:type="dxa"/>
            <w:right w:w="28" w:type="dxa"/>
          </w:tcMar>
          <w:vAlign w:val="center"/>
        </w:tcPr>
        <w:p w14:paraId="519A0439" w14:textId="77777777" w:rsidR="00C118E4" w:rsidRPr="00563A6B" w:rsidRDefault="00C118E4" w:rsidP="00486D5A">
          <w:pPr>
            <w:spacing w:line="240" w:lineRule="auto"/>
            <w:ind w:hanging="12"/>
            <w:jc w:val="center"/>
            <w:rPr>
              <w:rFonts w:ascii="Times New Roman" w:hAnsi="Times New Roman"/>
              <w:sz w:val="20"/>
              <w:szCs w:val="20"/>
            </w:rPr>
          </w:pPr>
          <w:r w:rsidRPr="00563A6B">
            <w:rPr>
              <w:rFonts w:ascii="Times New Roman" w:hAnsi="Times New Roman"/>
            </w:rPr>
            <w:object w:dxaOrig="7859" w:dyaOrig="3900" w14:anchorId="493769D6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7" type="#_x0000_t75" style="width:85.5pt;height:42pt" o:ole="">
                <v:imagedata r:id="rId1" o:title=""/>
              </v:shape>
              <o:OLEObject Type="Embed" ProgID="PBrush" ShapeID="_x0000_i1027" DrawAspect="Content" ObjectID="_1751954022" r:id="rId2"/>
            </w:object>
          </w:r>
        </w:p>
        <w:p w14:paraId="1CA0D361" w14:textId="77777777" w:rsidR="00C118E4" w:rsidRPr="00563A6B" w:rsidRDefault="00C118E4" w:rsidP="00486D5A">
          <w:pPr>
            <w:spacing w:line="240" w:lineRule="auto"/>
            <w:ind w:hanging="12"/>
            <w:jc w:val="center"/>
            <w:rPr>
              <w:rFonts w:ascii="Times New Roman" w:hAnsi="Times New Roman"/>
              <w:i/>
              <w:position w:val="-46"/>
              <w:sz w:val="20"/>
              <w:szCs w:val="20"/>
              <w:lang w:val="en-US"/>
            </w:rPr>
          </w:pPr>
        </w:p>
      </w:tc>
    </w:tr>
    <w:tr w:rsidR="00C118E4" w:rsidRPr="00563A6B" w14:paraId="518B246C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23776458" w14:textId="77777777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Н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. </w:t>
          </w:r>
          <w:proofErr w:type="spellStart"/>
          <w:r w:rsidRPr="00563A6B">
            <w:rPr>
              <w:rFonts w:ascii="Times New Roman" w:hAnsi="Times New Roman"/>
              <w:i w:val="0"/>
              <w:sz w:val="18"/>
              <w:szCs w:val="18"/>
            </w:rPr>
            <w:t>конт</w:t>
          </w:r>
          <w:proofErr w:type="spellEnd"/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513858" w14:textId="77777777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4EB6088" w14:textId="77777777" w:rsidR="00C118E4" w:rsidRPr="00563A6B" w:rsidRDefault="00C118E4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4E33612" w14:textId="77777777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9E2343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2700" w:type="dxa"/>
          <w:gridSpan w:val="3"/>
          <w:vMerge/>
          <w:tcBorders>
            <w:left w:val="single" w:sz="12" w:space="0" w:color="auto"/>
          </w:tcBorders>
          <w:vAlign w:val="center"/>
        </w:tcPr>
        <w:p w14:paraId="4CBB8932" w14:textId="77777777" w:rsidR="00C118E4" w:rsidRPr="00563A6B" w:rsidRDefault="00C118E4" w:rsidP="00486D5A">
          <w:pPr>
            <w:spacing w:line="240" w:lineRule="auto"/>
            <w:rPr>
              <w:rFonts w:ascii="Times New Roman" w:hAnsi="Times New Roman"/>
              <w:sz w:val="20"/>
              <w:szCs w:val="20"/>
              <w:lang w:val="en-US"/>
            </w:rPr>
          </w:pPr>
        </w:p>
      </w:tc>
    </w:tr>
    <w:tr w:rsidR="00C118E4" w:rsidRPr="00563A6B" w14:paraId="28DF9CD3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nil"/>
            <w:right w:val="single" w:sz="12" w:space="0" w:color="auto"/>
          </w:tcBorders>
          <w:vAlign w:val="center"/>
        </w:tcPr>
        <w:p w14:paraId="6201143B" w14:textId="77777777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Утв.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 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5E7202D5" w14:textId="32572619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 w:rsidRPr="00563A6B">
            <w:rPr>
              <w:rFonts w:ascii="Times New Roman" w:hAnsi="Times New Roman"/>
              <w:i w:val="0"/>
              <w:szCs w:val="16"/>
            </w:rPr>
            <w:fldChar w:fldCharType="begin"/>
          </w:r>
          <w:r w:rsidRPr="00563A6B">
            <w:rPr>
              <w:rFonts w:ascii="Times New Roman" w:hAnsi="Times New Roman"/>
              <w:i w:val="0"/>
              <w:szCs w:val="16"/>
            </w:rPr>
            <w:instrText xml:space="preserve"> DOCPROPERTY  Утвердил  \* MERGEFORMAT </w:instrText>
          </w:r>
          <w:r w:rsidRPr="00563A6B">
            <w:rPr>
              <w:rFonts w:ascii="Times New Roman" w:hAnsi="Times New Roman"/>
              <w:i w:val="0"/>
              <w:szCs w:val="16"/>
            </w:rPr>
            <w:fldChar w:fldCharType="separate"/>
          </w:r>
          <w:r>
            <w:rPr>
              <w:rFonts w:ascii="Times New Roman" w:hAnsi="Times New Roman"/>
              <w:i w:val="0"/>
              <w:szCs w:val="16"/>
            </w:rPr>
            <w:t>Сафин</w:t>
          </w:r>
          <w:r w:rsidRPr="00563A6B">
            <w:rPr>
              <w:rFonts w:ascii="Times New Roman" w:hAnsi="Times New Roman"/>
              <w:i w:val="0"/>
              <w:szCs w:val="16"/>
            </w:rPr>
            <w:fldChar w:fldCharType="end"/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56E398B1" w14:textId="77777777" w:rsidR="00C118E4" w:rsidRPr="00563A6B" w:rsidRDefault="00C118E4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7465AD0B" w14:textId="77F5D629" w:rsidR="00C118E4" w:rsidRPr="00563A6B" w:rsidRDefault="00C118E4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7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7BAC6AAA" w14:textId="77777777" w:rsidR="00C118E4" w:rsidRPr="00563A6B" w:rsidRDefault="00C118E4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2700" w:type="dxa"/>
          <w:gridSpan w:val="3"/>
          <w:vMerge/>
          <w:tcBorders>
            <w:left w:val="single" w:sz="12" w:space="0" w:color="auto"/>
            <w:bottom w:val="nil"/>
          </w:tcBorders>
          <w:vAlign w:val="center"/>
        </w:tcPr>
        <w:p w14:paraId="2084FCB6" w14:textId="77777777" w:rsidR="00C118E4" w:rsidRPr="00563A6B" w:rsidRDefault="00C118E4" w:rsidP="00486D5A">
          <w:pPr>
            <w:spacing w:line="240" w:lineRule="auto"/>
            <w:rPr>
              <w:rFonts w:ascii="Times New Roman" w:hAnsi="Times New Roman"/>
              <w:sz w:val="20"/>
              <w:szCs w:val="20"/>
            </w:rPr>
          </w:pPr>
        </w:p>
      </w:tc>
    </w:tr>
  </w:tbl>
  <w:tbl>
    <w:tblPr>
      <w:tblpPr w:vertAnchor="page" w:horzAnchor="page" w:tblpX="453" w:tblpY="11625"/>
      <w:tblW w:w="680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97"/>
      <w:gridCol w:w="283"/>
    </w:tblGrid>
    <w:tr w:rsidR="00C118E4" w:rsidRPr="00EF63D9" w14:paraId="7D9AB66C" w14:textId="77777777" w:rsidTr="00536BF5">
      <w:trPr>
        <w:cantSplit/>
        <w:trHeight w:val="1418"/>
      </w:trPr>
      <w:tc>
        <w:tcPr>
          <w:tcW w:w="397" w:type="dxa"/>
          <w:textDirection w:val="btLr"/>
          <w:vAlign w:val="center"/>
        </w:tcPr>
        <w:p w14:paraId="259001CD" w14:textId="77777777" w:rsidR="00C118E4" w:rsidRPr="00EF63D9" w:rsidRDefault="00C118E4" w:rsidP="00004BC0">
          <w:pPr>
            <w:pStyle w:val="afa"/>
            <w:ind w:left="57"/>
            <w:rPr>
              <w:sz w:val="15"/>
              <w:szCs w:val="15"/>
              <w:lang w:val="ru-RU"/>
            </w:rPr>
          </w:pPr>
          <w:proofErr w:type="spellStart"/>
          <w:r w:rsidRPr="00EF63D9">
            <w:rPr>
              <w:sz w:val="18"/>
              <w:szCs w:val="18"/>
              <w:lang w:val="ru-RU"/>
            </w:rPr>
            <w:t>Взам</w:t>
          </w:r>
          <w:proofErr w:type="spellEnd"/>
          <w:r w:rsidRPr="00EF63D9">
            <w:rPr>
              <w:sz w:val="18"/>
              <w:szCs w:val="18"/>
              <w:lang w:val="ru-RU"/>
            </w:rPr>
            <w:t>. инв.</w:t>
          </w:r>
          <w:r w:rsidRPr="00EF63D9">
            <w:rPr>
              <w:sz w:val="18"/>
              <w:szCs w:val="18"/>
            </w:rPr>
            <w:t xml:space="preserve"> N</w:t>
          </w:r>
        </w:p>
      </w:tc>
      <w:tc>
        <w:tcPr>
          <w:tcW w:w="283" w:type="dxa"/>
          <w:textDirection w:val="btLr"/>
          <w:vAlign w:val="center"/>
        </w:tcPr>
        <w:p w14:paraId="20A1E353" w14:textId="77777777" w:rsidR="00C118E4" w:rsidRPr="00EF63D9" w:rsidRDefault="00C118E4" w:rsidP="00004BC0">
          <w:pPr>
            <w:pStyle w:val="afa"/>
            <w:ind w:left="113" w:right="113"/>
            <w:rPr>
              <w:i/>
              <w:szCs w:val="16"/>
            </w:rPr>
          </w:pPr>
        </w:p>
      </w:tc>
    </w:tr>
    <w:tr w:rsidR="00C118E4" w:rsidRPr="00EF63D9" w14:paraId="594E23D7" w14:textId="77777777" w:rsidTr="00536BF5">
      <w:trPr>
        <w:cantSplit/>
        <w:trHeight w:val="1985"/>
      </w:trPr>
      <w:tc>
        <w:tcPr>
          <w:tcW w:w="397" w:type="dxa"/>
          <w:textDirection w:val="btLr"/>
          <w:vAlign w:val="center"/>
        </w:tcPr>
        <w:p w14:paraId="3355542E" w14:textId="77777777" w:rsidR="00C118E4" w:rsidRPr="00EF63D9" w:rsidRDefault="00C118E4" w:rsidP="00004BC0">
          <w:pPr>
            <w:pStyle w:val="afa"/>
            <w:ind w:left="113" w:right="113"/>
            <w:rPr>
              <w:sz w:val="18"/>
              <w:szCs w:val="18"/>
              <w:lang w:val="ru-RU"/>
            </w:rPr>
          </w:pPr>
          <w:r w:rsidRPr="00EF63D9">
            <w:rPr>
              <w:sz w:val="18"/>
              <w:szCs w:val="18"/>
              <w:lang w:val="ru-RU"/>
            </w:rPr>
            <w:t>Подпись и дата</w:t>
          </w:r>
        </w:p>
      </w:tc>
      <w:tc>
        <w:tcPr>
          <w:tcW w:w="283" w:type="dxa"/>
          <w:textDirection w:val="btLr"/>
          <w:vAlign w:val="center"/>
        </w:tcPr>
        <w:p w14:paraId="6B8B47CB" w14:textId="77777777" w:rsidR="00C118E4" w:rsidRPr="00EF63D9" w:rsidRDefault="00C118E4" w:rsidP="00004BC0">
          <w:pPr>
            <w:pStyle w:val="afa"/>
            <w:ind w:left="113" w:right="113"/>
            <w:rPr>
              <w:i/>
              <w:szCs w:val="16"/>
            </w:rPr>
          </w:pPr>
        </w:p>
      </w:tc>
    </w:tr>
    <w:tr w:rsidR="00C118E4" w:rsidRPr="00EF63D9" w14:paraId="14E742A5" w14:textId="77777777" w:rsidTr="00536BF5">
      <w:trPr>
        <w:cantSplit/>
        <w:trHeight w:val="1418"/>
      </w:trPr>
      <w:tc>
        <w:tcPr>
          <w:tcW w:w="397" w:type="dxa"/>
          <w:tcMar>
            <w:left w:w="28" w:type="dxa"/>
            <w:right w:w="0" w:type="dxa"/>
          </w:tcMar>
          <w:textDirection w:val="btLr"/>
          <w:vAlign w:val="center"/>
        </w:tcPr>
        <w:p w14:paraId="25C1DAEE" w14:textId="77777777" w:rsidR="00C118E4" w:rsidRPr="00EF63D9" w:rsidRDefault="00C118E4" w:rsidP="00004BC0">
          <w:pPr>
            <w:pStyle w:val="afa"/>
            <w:ind w:left="113" w:right="113"/>
            <w:rPr>
              <w:sz w:val="18"/>
              <w:szCs w:val="18"/>
              <w:lang w:val="ru-RU"/>
            </w:rPr>
          </w:pPr>
          <w:proofErr w:type="spellStart"/>
          <w:r w:rsidRPr="00EF63D9">
            <w:rPr>
              <w:sz w:val="18"/>
              <w:szCs w:val="18"/>
              <w:lang w:val="ru-RU"/>
            </w:rPr>
            <w:t>Инв</w:t>
          </w:r>
          <w:proofErr w:type="spellEnd"/>
          <w:r w:rsidRPr="00EF63D9">
            <w:rPr>
              <w:sz w:val="18"/>
              <w:szCs w:val="18"/>
            </w:rPr>
            <w:t>. №</w:t>
          </w:r>
          <w:r w:rsidRPr="00EF63D9">
            <w:rPr>
              <w:sz w:val="18"/>
              <w:szCs w:val="18"/>
              <w:lang w:val="ru-RU"/>
            </w:rPr>
            <w:t xml:space="preserve"> подл.</w:t>
          </w:r>
        </w:p>
      </w:tc>
      <w:tc>
        <w:tcPr>
          <w:tcW w:w="283" w:type="dxa"/>
          <w:textDirection w:val="btLr"/>
          <w:vAlign w:val="center"/>
        </w:tcPr>
        <w:p w14:paraId="18F89E8D" w14:textId="77777777" w:rsidR="00C118E4" w:rsidRPr="00EF63D9" w:rsidRDefault="00C118E4" w:rsidP="00004BC0">
          <w:pPr>
            <w:pStyle w:val="afa"/>
            <w:ind w:left="113" w:right="113"/>
            <w:rPr>
              <w:i/>
              <w:szCs w:val="16"/>
              <w:lang w:val="ru-RU"/>
            </w:rPr>
          </w:pPr>
        </w:p>
      </w:tc>
    </w:tr>
  </w:tbl>
  <w:p w14:paraId="06F468FF" w14:textId="77777777" w:rsidR="00C118E4" w:rsidRPr="00EF63D9" w:rsidRDefault="00C118E4" w:rsidP="00E21E89">
    <w:pPr>
      <w:pStyle w:val="af8"/>
      <w:ind w:firstLine="0"/>
      <w:rPr>
        <w:rFonts w:ascii="Times New Roman" w:hAnsi="Times New Roman"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6DE4038B" wp14:editId="5F68CC4D">
              <wp:simplePos x="0" y="0"/>
              <wp:positionH relativeFrom="page">
                <wp:posOffset>710565</wp:posOffset>
              </wp:positionH>
              <wp:positionV relativeFrom="page">
                <wp:posOffset>180340</wp:posOffset>
              </wp:positionV>
              <wp:extent cx="6659880" cy="10332085"/>
              <wp:effectExtent l="0" t="0" r="26670" b="12065"/>
              <wp:wrapNone/>
              <wp:docPr id="2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<w:pict>
            <v:rect w14:anchorId="13CDA05F" id="Rectangle 96" o:spid="_x0000_s1026" style="position:absolute;margin-left:55.95pt;margin-top:14.2pt;width:524.4pt;height:813.55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" o:allowincell="f" filled="f" strokeweight="1.75pt">
              <w10:wrap anchorx="page"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398" w:tblpY="426"/>
      <w:tblW w:w="4820" w:type="dxa"/>
      <w:tblBorders>
        <w:top w:val="single" w:sz="12" w:space="0" w:color="auto"/>
        <w:left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1417"/>
      <w:gridCol w:w="1985"/>
      <w:gridCol w:w="1418"/>
    </w:tblGrid>
    <w:tr w:rsidR="00C118E4" w14:paraId="58AFDD91" w14:textId="77777777" w:rsidTr="003E4BCC">
      <w:trPr>
        <w:trHeight w:val="284"/>
      </w:trPr>
      <w:tc>
        <w:tcPr>
          <w:tcW w:w="1418" w:type="dxa"/>
          <w:shd w:val="clear" w:color="auto" w:fill="auto"/>
          <w:vAlign w:val="center"/>
        </w:tcPr>
        <w:p w14:paraId="598A74CD" w14:textId="77777777" w:rsidR="00C118E4" w:rsidRPr="00C408C3" w:rsidRDefault="00C118E4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  <w:r w:rsidRPr="00C408C3">
            <w:rPr>
              <w:sz w:val="18"/>
              <w:szCs w:val="18"/>
            </w:rPr>
            <w:t>Инв. № подп.</w:t>
          </w:r>
        </w:p>
      </w:tc>
      <w:tc>
        <w:tcPr>
          <w:tcW w:w="1985" w:type="dxa"/>
          <w:shd w:val="clear" w:color="auto" w:fill="auto"/>
          <w:vAlign w:val="center"/>
        </w:tcPr>
        <w:p w14:paraId="2FAFC41A" w14:textId="77777777" w:rsidR="00C118E4" w:rsidRPr="00C408C3" w:rsidRDefault="00C118E4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  <w:r w:rsidRPr="00C408C3">
            <w:rPr>
              <w:sz w:val="18"/>
              <w:szCs w:val="18"/>
            </w:rPr>
            <w:t>Подпись и дата</w:t>
          </w:r>
        </w:p>
      </w:tc>
      <w:tc>
        <w:tcPr>
          <w:tcW w:w="1418" w:type="dxa"/>
          <w:shd w:val="clear" w:color="auto" w:fill="auto"/>
          <w:vAlign w:val="center"/>
        </w:tcPr>
        <w:p w14:paraId="0502D4F1" w14:textId="77777777" w:rsidR="00C118E4" w:rsidRPr="00C408C3" w:rsidRDefault="00C118E4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  <w:proofErr w:type="spellStart"/>
          <w:r w:rsidRPr="00C408C3">
            <w:rPr>
              <w:sz w:val="18"/>
              <w:szCs w:val="18"/>
            </w:rPr>
            <w:t>Взам</w:t>
          </w:r>
          <w:proofErr w:type="spellEnd"/>
          <w:r w:rsidRPr="00C408C3">
            <w:rPr>
              <w:sz w:val="18"/>
              <w:szCs w:val="18"/>
            </w:rPr>
            <w:t>. инв. №</w:t>
          </w:r>
        </w:p>
      </w:tc>
    </w:tr>
    <w:tr w:rsidR="00C118E4" w14:paraId="0699D26D" w14:textId="77777777" w:rsidTr="003E4BCC">
      <w:trPr>
        <w:trHeight w:hRule="exact" w:val="397"/>
      </w:trPr>
      <w:tc>
        <w:tcPr>
          <w:tcW w:w="1418" w:type="dxa"/>
          <w:shd w:val="clear" w:color="auto" w:fill="auto"/>
          <w:vAlign w:val="center"/>
        </w:tcPr>
        <w:p w14:paraId="6DD3F078" w14:textId="77777777" w:rsidR="00C118E4" w:rsidRPr="00C408C3" w:rsidRDefault="00C118E4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  <w:tc>
        <w:tcPr>
          <w:tcW w:w="1985" w:type="dxa"/>
          <w:shd w:val="clear" w:color="auto" w:fill="auto"/>
          <w:vAlign w:val="center"/>
        </w:tcPr>
        <w:p w14:paraId="76BD21E7" w14:textId="77777777" w:rsidR="00C118E4" w:rsidRPr="00C408C3" w:rsidRDefault="00C118E4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  <w:tc>
        <w:tcPr>
          <w:tcW w:w="1418" w:type="dxa"/>
          <w:shd w:val="clear" w:color="auto" w:fill="auto"/>
          <w:vAlign w:val="center"/>
        </w:tcPr>
        <w:p w14:paraId="50CA93ED" w14:textId="77777777" w:rsidR="00C118E4" w:rsidRPr="00C408C3" w:rsidRDefault="00C118E4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</w:tr>
  </w:tbl>
  <w:p w14:paraId="562A6594" w14:textId="77777777" w:rsidR="00C118E4" w:rsidRPr="00076BFA" w:rsidRDefault="00C118E4" w:rsidP="00242AE5">
    <w:pPr>
      <w:pStyle w:val="af8"/>
      <w:spacing w:line="240" w:lineRule="auto"/>
      <w:jc w:val="right"/>
      <w:rPr>
        <w:color w:val="808080"/>
      </w:rPr>
    </w:pPr>
    <w:r>
      <w:rPr>
        <w:noProof/>
        <w:color w:val="808080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27299E3" wp14:editId="1186733B">
              <wp:simplePos x="0" y="0"/>
              <wp:positionH relativeFrom="page">
                <wp:posOffset>180340</wp:posOffset>
              </wp:positionH>
              <wp:positionV relativeFrom="page">
                <wp:posOffset>720090</wp:posOffset>
              </wp:positionV>
              <wp:extent cx="10332085" cy="6659880"/>
              <wp:effectExtent l="0" t="0" r="0" b="0"/>
              <wp:wrapNone/>
              <wp:docPr id="1" name="Rectangle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0332085" cy="6659880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<w:pict>
            <v:rect w14:anchorId="693BC59D" id="Rectangle 74" o:spid="_x0000_s1026" style="position:absolute;margin-left:14.2pt;margin-top:56.7pt;width:813.55pt;height:524.4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" filled="f" strokeweight="1.75pt">
              <w10:wrap anchorx="page" anchory="page"/>
            </v:rect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003E07" w14:textId="77777777" w:rsidR="00C118E4" w:rsidRPr="00EF63D9" w:rsidRDefault="00C118E4" w:rsidP="00EF28CB">
    <w:pPr>
      <w:rPr>
        <w:rFonts w:ascii="Times New Roman" w:hAnsi="Times New Roman"/>
        <w:vanish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94080" behindDoc="0" locked="0" layoutInCell="0" allowOverlap="1" wp14:anchorId="3572BC73" wp14:editId="0DB45C00">
              <wp:simplePos x="0" y="0"/>
              <wp:positionH relativeFrom="page">
                <wp:posOffset>723900</wp:posOffset>
              </wp:positionH>
              <wp:positionV relativeFrom="page">
                <wp:posOffset>172456</wp:posOffset>
              </wp:positionV>
              <wp:extent cx="6659880" cy="10332085"/>
              <wp:effectExtent l="0" t="0" r="26670" b="12065"/>
              <wp:wrapNone/>
              <wp:docPr id="15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<w:pict>
            <v:rect w14:anchorId="3B7A3343" id="Rectangle 96" o:spid="_x0000_s1026" style="position:absolute;margin-left:57pt;margin-top:13.6pt;width:524.4pt;height:813.55pt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" o:allowincell="f" filled="f" strokeweight="1.75pt">
              <w10:wrap anchorx="page" anchory="page"/>
            </v:rect>
          </w:pict>
        </mc:Fallback>
      </mc:AlternateContent>
    </w:r>
  </w:p>
  <w:p w14:paraId="43584D23" w14:textId="77777777" w:rsidR="00C118E4" w:rsidRPr="00EF63D9" w:rsidRDefault="00C118E4" w:rsidP="00E21E89">
    <w:pPr>
      <w:pStyle w:val="af8"/>
      <w:ind w:firstLine="0"/>
      <w:rPr>
        <w:rFonts w:ascii="Times New Roman" w:hAnsi="Times New Roma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0FDCCB7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F"/>
    <w:multiLevelType w:val="singleLevel"/>
    <w:tmpl w:val="D324825E"/>
    <w:lvl w:ilvl="0">
      <w:start w:val="1"/>
      <w:numFmt w:val="decimal"/>
      <w:pStyle w:val="4"/>
      <w:lvlText w:val="А.4.%1"/>
      <w:lvlJc w:val="left"/>
      <w:pPr>
        <w:tabs>
          <w:tab w:val="num" w:pos="643"/>
        </w:tabs>
        <w:ind w:left="643" w:hanging="360"/>
      </w:pPr>
      <w:rPr>
        <w:rFonts w:hint="default"/>
      </w:rPr>
    </w:lvl>
  </w:abstractNum>
  <w:abstractNum w:abstractNumId="2" w15:restartNumberingAfterBreak="0">
    <w:nsid w:val="FFFFFF80"/>
    <w:multiLevelType w:val="singleLevel"/>
    <w:tmpl w:val="96B641FA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3" w15:restartNumberingAfterBreak="0">
    <w:nsid w:val="FFFFFF81"/>
    <w:multiLevelType w:val="singleLevel"/>
    <w:tmpl w:val="EDBCE3DE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4" w15:restartNumberingAfterBreak="0">
    <w:nsid w:val="FFFFFF82"/>
    <w:multiLevelType w:val="singleLevel"/>
    <w:tmpl w:val="23A86764"/>
    <w:lvl w:ilvl="0">
      <w:start w:val="1"/>
      <w:numFmt w:val="bullet"/>
      <w:pStyle w:val="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5" w15:restartNumberingAfterBreak="0">
    <w:nsid w:val="FFFFFF83"/>
    <w:multiLevelType w:val="singleLevel"/>
    <w:tmpl w:val="F2C8A4B6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99DE43A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01442BB9"/>
    <w:multiLevelType w:val="hybridMultilevel"/>
    <w:tmpl w:val="D90A0874"/>
    <w:lvl w:ilvl="0" w:tplc="FFA0508C">
      <w:start w:val="1"/>
      <w:numFmt w:val="bullet"/>
      <w:pStyle w:val="20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A10859EE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A8CFDF0">
      <w:start w:val="1"/>
      <w:numFmt w:val="bullet"/>
      <w:pStyle w:val="20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4567682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92E8E3A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446371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04E9A5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7605F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8DA8AA2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4F133DD"/>
    <w:multiLevelType w:val="multilevel"/>
    <w:tmpl w:val="32787716"/>
    <w:styleLink w:val="a0"/>
    <w:lvl w:ilvl="0">
      <w:start w:val="1"/>
      <w:numFmt w:val="decimal"/>
      <w:pStyle w:val="1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21"/>
      <w:lvlText w:val="%1.%2"/>
      <w:lvlJc w:val="left"/>
      <w:pPr>
        <w:ind w:left="357" w:hanging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22"/>
      <w:lvlText w:val="%1.%2.%3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7" w:hanging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357" w:hanging="357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</w:rPr>
    </w:lvl>
  </w:abstractNum>
  <w:abstractNum w:abstractNumId="9" w15:restartNumberingAfterBreak="0">
    <w:nsid w:val="10BC3C54"/>
    <w:multiLevelType w:val="multilevel"/>
    <w:tmpl w:val="020CBEFA"/>
    <w:lvl w:ilvl="0">
      <w:start w:val="1"/>
      <w:numFmt w:val="decimal"/>
      <w:pStyle w:val="a1"/>
      <w:lvlText w:val="7.%1"/>
      <w:lvlJc w:val="left"/>
      <w:pPr>
        <w:ind w:left="1426" w:hanging="360"/>
      </w:pPr>
      <w:rPr>
        <w:rFonts w:ascii="Arial" w:hAnsi="Arial" w:hint="default"/>
        <w:b w:val="0"/>
        <w:i w:val="0"/>
        <w:strike w:val="0"/>
        <w:dstrike w:val="0"/>
        <w:sz w:val="24"/>
        <w:vertAlign w:val="baseline"/>
      </w:rPr>
    </w:lvl>
    <w:lvl w:ilvl="1">
      <w:start w:val="1"/>
      <w:numFmt w:val="lowerLetter"/>
      <w:lvlText w:val="%2."/>
      <w:lvlJc w:val="left"/>
      <w:pPr>
        <w:ind w:left="2146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6" w:hanging="180"/>
      </w:pPr>
      <w:rPr>
        <w:rFonts w:hint="default"/>
      </w:rPr>
    </w:lvl>
  </w:abstractNum>
  <w:abstractNum w:abstractNumId="10" w15:restartNumberingAfterBreak="0">
    <w:nsid w:val="10DA2F3B"/>
    <w:multiLevelType w:val="hybridMultilevel"/>
    <w:tmpl w:val="DDFC95C2"/>
    <w:lvl w:ilvl="0" w:tplc="48E6F142">
      <w:start w:val="1"/>
      <w:numFmt w:val="bullet"/>
      <w:pStyle w:val="10125-0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119A9F54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C05E6EC6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3A06AE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A4364620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A8E458C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7D686E50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A2EF1D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1F2A600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245256B"/>
    <w:multiLevelType w:val="singleLevel"/>
    <w:tmpl w:val="0B3EAD22"/>
    <w:lvl w:ilvl="0">
      <w:start w:val="1"/>
      <w:numFmt w:val="bullet"/>
      <w:pStyle w:val="a2"/>
      <w:lvlText w:val=""/>
      <w:lvlJc w:val="left"/>
      <w:pPr>
        <w:tabs>
          <w:tab w:val="num" w:pos="1418"/>
        </w:tabs>
        <w:ind w:left="1418" w:hanging="567"/>
      </w:pPr>
      <w:rPr>
        <w:rFonts w:ascii="Symbol" w:hAnsi="Symbol" w:hint="default"/>
      </w:rPr>
    </w:lvl>
  </w:abstractNum>
  <w:abstractNum w:abstractNumId="12" w15:restartNumberingAfterBreak="0">
    <w:nsid w:val="15BA236A"/>
    <w:multiLevelType w:val="hybridMultilevel"/>
    <w:tmpl w:val="C88636DC"/>
    <w:lvl w:ilvl="0" w:tplc="CF34A6AE">
      <w:start w:val="1"/>
      <w:numFmt w:val="bullet"/>
      <w:pStyle w:val="a3"/>
      <w:lvlText w:val=""/>
      <w:lvlJc w:val="left"/>
      <w:pPr>
        <w:ind w:left="1211" w:hanging="360"/>
      </w:pPr>
      <w:rPr>
        <w:rFonts w:ascii="Symbol" w:hAnsi="Symbol" w:hint="default"/>
      </w:rPr>
    </w:lvl>
    <w:lvl w:ilvl="1" w:tplc="F3DCE1E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594D89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E0A3930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44C7DCC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61463B4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627A46B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BD863402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7DAA611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6C13155"/>
    <w:multiLevelType w:val="hybridMultilevel"/>
    <w:tmpl w:val="31841250"/>
    <w:lvl w:ilvl="0" w:tplc="D6F4F63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CE7FAB"/>
    <w:multiLevelType w:val="singleLevel"/>
    <w:tmpl w:val="27E4CDF4"/>
    <w:lvl w:ilvl="0">
      <w:start w:val="1"/>
      <w:numFmt w:val="russianLower"/>
      <w:pStyle w:val="a4"/>
      <w:lvlText w:val="%1)"/>
      <w:lvlJc w:val="left"/>
      <w:pPr>
        <w:tabs>
          <w:tab w:val="num" w:pos="1418"/>
        </w:tabs>
        <w:ind w:left="1418" w:hanging="426"/>
      </w:pPr>
      <w:rPr>
        <w:rFonts w:ascii="Arial" w:hAnsi="Arial" w:hint="default"/>
        <w:sz w:val="20"/>
      </w:rPr>
    </w:lvl>
  </w:abstractNum>
  <w:abstractNum w:abstractNumId="15" w15:restartNumberingAfterBreak="0">
    <w:nsid w:val="1C7C09AE"/>
    <w:multiLevelType w:val="multilevel"/>
    <w:tmpl w:val="46EC4BD0"/>
    <w:styleLink w:val="a5"/>
    <w:lvl w:ilvl="0">
      <w:start w:val="1"/>
      <w:numFmt w:val="decimal"/>
      <w:lvlText w:val="%1."/>
      <w:lvlJc w:val="left"/>
      <w:pPr>
        <w:ind w:left="788" w:hanging="362"/>
      </w:pPr>
      <w:rPr>
        <w:rFonts w:ascii="Arial" w:hAnsi="Arial"/>
        <w:b w:val="0"/>
        <w:i w:val="0"/>
        <w:caps/>
        <w:smallCaps w:val="0"/>
        <w:strike w:val="0"/>
        <w:dstrike w:val="0"/>
        <w:vanish w:val="0"/>
        <w:color w:val="000000"/>
        <w:spacing w:val="4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."/>
      <w:lvlJc w:val="left"/>
      <w:pPr>
        <w:ind w:left="788" w:hanging="362"/>
      </w:pPr>
      <w:rPr>
        <w:rFonts w:ascii="Arial" w:hAnsi="Arial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2.%1.%3."/>
      <w:lvlJc w:val="right"/>
      <w:pPr>
        <w:ind w:left="646" w:hanging="362"/>
      </w:pPr>
      <w:rPr>
        <w:rFonts w:ascii="Arial" w:hAnsi="Arial" w:hint="default"/>
        <w:sz w:val="24"/>
      </w:rPr>
    </w:lvl>
    <w:lvl w:ilvl="3">
      <w:start w:val="1"/>
      <w:numFmt w:val="decimal"/>
      <w:lvlText w:val="%4."/>
      <w:lvlJc w:val="left"/>
      <w:pPr>
        <w:ind w:left="646" w:hanging="362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646" w:hanging="362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46" w:hanging="362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46" w:hanging="362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" w:hanging="36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" w:hanging="362"/>
      </w:pPr>
      <w:rPr>
        <w:rFonts w:hint="default"/>
      </w:rPr>
    </w:lvl>
  </w:abstractNum>
  <w:abstractNum w:abstractNumId="16" w15:restartNumberingAfterBreak="0">
    <w:nsid w:val="25F031B3"/>
    <w:multiLevelType w:val="multilevel"/>
    <w:tmpl w:val="3F4CC73A"/>
    <w:lvl w:ilvl="0">
      <w:start w:val="1"/>
      <w:numFmt w:val="upperLetter"/>
      <w:pStyle w:val="a6"/>
      <w:suff w:val="space"/>
      <w:lvlText w:val="APPENDIX %1."/>
      <w:lvlJc w:val="left"/>
      <w:pPr>
        <w:ind w:left="284" w:firstLine="0"/>
      </w:pPr>
      <w:rPr>
        <w:rFonts w:ascii="Arial" w:hAnsi="Arial" w:hint="default"/>
        <w:b w:val="0"/>
        <w:i w:val="0"/>
        <w:caps/>
        <w:strike w:val="0"/>
        <w:dstrike w:val="0"/>
        <w:vanish w:val="0"/>
        <w:color w:val="auto"/>
        <w:spacing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10"/>
      <w:suff w:val="space"/>
      <w:lvlText w:val="%1.%2"/>
      <w:lvlJc w:val="left"/>
      <w:pPr>
        <w:ind w:left="284" w:firstLine="567"/>
      </w:pPr>
      <w:rPr>
        <w:rFonts w:hint="default"/>
      </w:rPr>
    </w:lvl>
    <w:lvl w:ilvl="2">
      <w:start w:val="1"/>
      <w:numFmt w:val="decimal"/>
      <w:pStyle w:val="23"/>
      <w:suff w:val="space"/>
      <w:lvlText w:val="%1.%2.%3"/>
      <w:lvlJc w:val="left"/>
      <w:pPr>
        <w:ind w:left="284" w:firstLine="567"/>
      </w:pPr>
      <w:rPr>
        <w:rFonts w:hint="default"/>
      </w:rPr>
    </w:lvl>
    <w:lvl w:ilvl="3">
      <w:start w:val="1"/>
      <w:numFmt w:val="decimal"/>
      <w:pStyle w:val="30"/>
      <w:suff w:val="space"/>
      <w:lvlText w:val="%1.%2.%3.%4"/>
      <w:lvlJc w:val="left"/>
      <w:pPr>
        <w:ind w:left="284" w:firstLine="567"/>
      </w:pPr>
      <w:rPr>
        <w:rFonts w:hint="default"/>
      </w:rPr>
    </w:lvl>
    <w:lvl w:ilvl="4">
      <w:start w:val="1"/>
      <w:numFmt w:val="decimal"/>
      <w:pStyle w:val="41"/>
      <w:suff w:val="space"/>
      <w:lvlText w:val="%1.%2.%3.%4.%5"/>
      <w:lvlJc w:val="left"/>
      <w:pPr>
        <w:ind w:left="284" w:firstLine="567"/>
      </w:pPr>
      <w:rPr>
        <w:rFonts w:hint="default"/>
      </w:rPr>
    </w:lvl>
    <w:lvl w:ilvl="5">
      <w:start w:val="1"/>
      <w:numFmt w:val="decimal"/>
      <w:pStyle w:val="51"/>
      <w:suff w:val="space"/>
      <w:lvlText w:val="%1.%2.%3.%4.%5.%6"/>
      <w:lvlJc w:val="left"/>
      <w:pPr>
        <w:ind w:left="284" w:firstLine="567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31A542AE"/>
    <w:multiLevelType w:val="hybridMultilevel"/>
    <w:tmpl w:val="A05A0798"/>
    <w:lvl w:ilvl="0" w:tplc="9760AB3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B2A0766"/>
    <w:multiLevelType w:val="singleLevel"/>
    <w:tmpl w:val="C5A00DEE"/>
    <w:lvl w:ilvl="0">
      <w:start w:val="1"/>
      <w:numFmt w:val="bullet"/>
      <w:pStyle w:val="FooterFirst"/>
      <w:lvlText w:val=""/>
      <w:lvlJc w:val="left"/>
      <w:pPr>
        <w:tabs>
          <w:tab w:val="num" w:pos="786"/>
        </w:tabs>
        <w:ind w:left="737" w:hanging="311"/>
      </w:pPr>
      <w:rPr>
        <w:rFonts w:ascii="Symbol" w:hAnsi="Symbol" w:hint="default"/>
      </w:rPr>
    </w:lvl>
  </w:abstractNum>
  <w:abstractNum w:abstractNumId="19" w15:restartNumberingAfterBreak="0">
    <w:nsid w:val="3D0538D4"/>
    <w:multiLevelType w:val="hybridMultilevel"/>
    <w:tmpl w:val="C8A640FC"/>
    <w:lvl w:ilvl="0" w:tplc="E6DE87A6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20" w15:restartNumberingAfterBreak="0">
    <w:nsid w:val="41495192"/>
    <w:multiLevelType w:val="multilevel"/>
    <w:tmpl w:val="9FFAE460"/>
    <w:lvl w:ilvl="0">
      <w:start w:val="1"/>
      <w:numFmt w:val="lowerLetter"/>
      <w:pStyle w:val="a7"/>
      <w:lvlText w:val="%1)"/>
      <w:lvlJc w:val="left"/>
      <w:pPr>
        <w:tabs>
          <w:tab w:val="num" w:pos="1418"/>
        </w:tabs>
        <w:ind w:left="1418" w:hanging="426"/>
      </w:pPr>
      <w:rPr>
        <w:rFonts w:ascii="Arial_4" w:hAnsi="Arial_4" w:hint="default"/>
      </w:rPr>
    </w:lvl>
    <w:lvl w:ilvl="1">
      <w:start w:val="1"/>
      <w:numFmt w:val="decimal"/>
      <w:lvlText w:val="%2)"/>
      <w:lvlJc w:val="left"/>
      <w:pPr>
        <w:tabs>
          <w:tab w:val="num" w:pos="1985"/>
        </w:tabs>
        <w:ind w:left="1985" w:hanging="426"/>
      </w:pPr>
      <w:rPr>
        <w:rFonts w:hint="default"/>
      </w:rPr>
    </w:lvl>
    <w:lvl w:ilvl="2">
      <w:start w:val="1"/>
      <w:numFmt w:val="bullet"/>
      <w:lvlText w:val=""/>
      <w:lvlJc w:val="left"/>
      <w:pPr>
        <w:tabs>
          <w:tab w:val="num" w:pos="2552"/>
        </w:tabs>
        <w:ind w:left="2552" w:hanging="426"/>
      </w:pPr>
      <w:rPr>
        <w:rFonts w:ascii="Symbol" w:hAnsi="Symbol" w:hint="default"/>
      </w:rPr>
    </w:lvl>
    <w:lvl w:ilvl="3">
      <w:start w:val="1"/>
      <w:numFmt w:val="none"/>
      <w:lvlText w:val="%4"/>
      <w:lvlJc w:val="left"/>
      <w:pPr>
        <w:tabs>
          <w:tab w:val="num" w:pos="2515"/>
        </w:tabs>
        <w:ind w:left="2495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21" w15:restartNumberingAfterBreak="0">
    <w:nsid w:val="44867C36"/>
    <w:multiLevelType w:val="singleLevel"/>
    <w:tmpl w:val="CCE64C44"/>
    <w:lvl w:ilvl="0">
      <w:start w:val="1"/>
      <w:numFmt w:val="bullet"/>
      <w:pStyle w:val="a8"/>
      <w:lvlText w:val=""/>
      <w:lvlJc w:val="left"/>
      <w:pPr>
        <w:tabs>
          <w:tab w:val="num" w:pos="1418"/>
        </w:tabs>
        <w:ind w:left="1418" w:hanging="567"/>
      </w:pPr>
      <w:rPr>
        <w:rFonts w:ascii="Symbol" w:hAnsi="Symbol" w:hint="default"/>
        <w:sz w:val="20"/>
      </w:rPr>
    </w:lvl>
  </w:abstractNum>
  <w:abstractNum w:abstractNumId="22" w15:restartNumberingAfterBreak="0">
    <w:nsid w:val="5656769F"/>
    <w:multiLevelType w:val="hybridMultilevel"/>
    <w:tmpl w:val="EE7A68F0"/>
    <w:lvl w:ilvl="0" w:tplc="5252ABCA">
      <w:start w:val="1"/>
      <w:numFmt w:val="bullet"/>
      <w:pStyle w:val="a9"/>
      <w:lvlText w:val=""/>
      <w:lvlJc w:val="left"/>
      <w:pPr>
        <w:ind w:left="720" w:hanging="360"/>
      </w:pPr>
      <w:rPr>
        <w:rFonts w:ascii="Symbol" w:hAnsi="Symbol" w:hint="default"/>
        <w:b/>
        <w:i w:val="0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453638"/>
    <w:multiLevelType w:val="hybridMultilevel"/>
    <w:tmpl w:val="AF46A668"/>
    <w:lvl w:ilvl="0" w:tplc="645448CA">
      <w:start w:val="1"/>
      <w:numFmt w:val="bullet"/>
      <w:pStyle w:val="24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7AA6602"/>
    <w:multiLevelType w:val="multilevel"/>
    <w:tmpl w:val="14C4175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Arial" w:hAnsi="Arial" w:cs="Times New Roman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 w:color="00000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cs="Times New Roman" w:hint="default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1004"/>
        </w:tabs>
        <w:ind w:left="1004" w:hanging="720"/>
      </w:pPr>
      <w:rPr>
        <w:rFonts w:cs="Times New Roman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2424"/>
        </w:tabs>
        <w:ind w:left="2424" w:hanging="864"/>
      </w:pPr>
      <w:rPr>
        <w:rFonts w:ascii="Arial" w:hAnsi="Arial" w:cs="Times New Roman" w:hint="default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0"/>
        <w:szCs w:val="20"/>
        <w:u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25" w15:restartNumberingAfterBreak="0">
    <w:nsid w:val="582D04FC"/>
    <w:multiLevelType w:val="hybridMultilevel"/>
    <w:tmpl w:val="24321F62"/>
    <w:lvl w:ilvl="0" w:tplc="61AC9076">
      <w:start w:val="1"/>
      <w:numFmt w:val="decimal"/>
      <w:pStyle w:val="aa"/>
      <w:suff w:val="space"/>
      <w:lvlText w:val="%1"/>
      <w:lvlJc w:val="left"/>
      <w:pPr>
        <w:ind w:left="284" w:firstLine="0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C628AC"/>
    <w:multiLevelType w:val="multilevel"/>
    <w:tmpl w:val="66F64C1A"/>
    <w:lvl w:ilvl="0">
      <w:start w:val="1"/>
      <w:numFmt w:val="decimal"/>
      <w:lvlText w:val="%1"/>
      <w:lvlJc w:val="left"/>
      <w:pPr>
        <w:tabs>
          <w:tab w:val="num" w:pos="1134"/>
        </w:tabs>
        <w:ind w:left="0" w:firstLine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sz w:val="24"/>
        <w:szCs w:val="24"/>
        <w:u w:val="none"/>
        <w:effect w:val="none"/>
        <w:vertAlign w:val="baseline"/>
        <w:specVanish w:val="0"/>
      </w:rPr>
    </w:lvl>
    <w:lvl w:ilvl="1">
      <w:start w:val="1"/>
      <w:numFmt w:val="decimal"/>
      <w:lvlText w:val="%1.%2"/>
      <w:lvlJc w:val="left"/>
      <w:pPr>
        <w:tabs>
          <w:tab w:val="num" w:pos="1418"/>
        </w:tabs>
        <w:ind w:left="0" w:firstLine="709"/>
      </w:pPr>
      <w:rPr>
        <w:rFonts w:ascii="Arial" w:hAnsi="Arial" w:hint="default"/>
        <w:b/>
        <w:i w:val="0"/>
        <w:color w:val="auto"/>
        <w:sz w:val="24"/>
      </w:rPr>
    </w:lvl>
    <w:lvl w:ilvl="2">
      <w:start w:val="1"/>
      <w:numFmt w:val="decimal"/>
      <w:lvlText w:val="%1.%2.%3"/>
      <w:lvlJc w:val="left"/>
      <w:pPr>
        <w:tabs>
          <w:tab w:val="num" w:pos="2977"/>
        </w:tabs>
        <w:ind w:left="1418" w:firstLine="709"/>
      </w:pPr>
      <w:rPr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specVanish w:val="0"/>
      </w:rPr>
    </w:lvl>
    <w:lvl w:ilvl="3">
      <w:start w:val="1"/>
      <w:numFmt w:val="decimal"/>
      <w:pStyle w:val="14"/>
      <w:lvlText w:val="%1.%2.%3.%4"/>
      <w:lvlJc w:val="left"/>
      <w:pPr>
        <w:tabs>
          <w:tab w:val="num" w:pos="2127"/>
        </w:tabs>
        <w:ind w:left="426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specVanish w:val="0"/>
      </w:rPr>
    </w:lvl>
    <w:lvl w:ilvl="4">
      <w:start w:val="1"/>
      <w:numFmt w:val="decimal"/>
      <w:pStyle w:val="15"/>
      <w:lvlText w:val="%1.%2.%3.%4.%5"/>
      <w:lvlJc w:val="left"/>
      <w:pPr>
        <w:tabs>
          <w:tab w:val="num" w:pos="2836"/>
        </w:tabs>
        <w:ind w:left="993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sz w:val="24"/>
        <w:szCs w:val="24"/>
        <w:u w:val="none"/>
        <w:effect w:val="none"/>
        <w:vertAlign w:val="baseline"/>
        <w:specVanish w:val="0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27" w15:restartNumberingAfterBreak="0">
    <w:nsid w:val="5CF73426"/>
    <w:multiLevelType w:val="multilevel"/>
    <w:tmpl w:val="9552CE3C"/>
    <w:styleLink w:val="ab"/>
    <w:lvl w:ilvl="0">
      <w:start w:val="1"/>
      <w:numFmt w:val="decimal"/>
      <w:suff w:val="space"/>
      <w:lvlText w:val="%1."/>
      <w:lvlJc w:val="left"/>
      <w:pPr>
        <w:ind w:left="4537" w:hanging="284"/>
      </w:pPr>
      <w:rPr>
        <w:rFonts w:ascii="Arial" w:hAnsi="Arial" w:hint="default"/>
        <w:caps/>
        <w:smallCaps w:val="0"/>
        <w:strike w:val="0"/>
        <w:dstrike w:val="0"/>
        <w:vanish w:val="0"/>
        <w:color w:val="000000"/>
        <w:spacing w:val="4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"/>
      <w:lvlJc w:val="left"/>
      <w:pPr>
        <w:ind w:left="851" w:hanging="28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851" w:hanging="284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000000"/>
        <w:kern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(%4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-31680"/>
        </w:tabs>
        <w:ind w:left="-31680" w:firstLine="0"/>
      </w:pPr>
      <w:rPr>
        <w:rFonts w:hint="default"/>
      </w:rPr>
    </w:lvl>
  </w:abstractNum>
  <w:abstractNum w:abstractNumId="28" w15:restartNumberingAfterBreak="0">
    <w:nsid w:val="605C7D5F"/>
    <w:multiLevelType w:val="hybridMultilevel"/>
    <w:tmpl w:val="E51860F4"/>
    <w:lvl w:ilvl="0" w:tplc="9760AB3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640D0964"/>
    <w:multiLevelType w:val="hybridMultilevel"/>
    <w:tmpl w:val="A44475DE"/>
    <w:lvl w:ilvl="0" w:tplc="B2527FA2">
      <w:start w:val="1"/>
      <w:numFmt w:val="bullet"/>
      <w:pStyle w:val="ac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EE3E8A88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CDCC8EE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D96463E4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88AA76C0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110A33D6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23CEF3C4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2A626978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9308FC44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30" w15:restartNumberingAfterBreak="0">
    <w:nsid w:val="6468365A"/>
    <w:multiLevelType w:val="hybridMultilevel"/>
    <w:tmpl w:val="36D843AE"/>
    <w:lvl w:ilvl="0" w:tplc="C3BCB6EA">
      <w:start w:val="1"/>
      <w:numFmt w:val="bullet"/>
      <w:pStyle w:val="ad"/>
      <w:lvlText w:val=""/>
      <w:lvlJc w:val="left"/>
      <w:pPr>
        <w:ind w:left="64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2C54A0"/>
    <w:multiLevelType w:val="singleLevel"/>
    <w:tmpl w:val="9B0C979C"/>
    <w:lvl w:ilvl="0">
      <w:start w:val="1"/>
      <w:numFmt w:val="bullet"/>
      <w:pStyle w:val="ae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8"/>
      </w:rPr>
    </w:lvl>
  </w:abstractNum>
  <w:abstractNum w:abstractNumId="32" w15:restartNumberingAfterBreak="0">
    <w:nsid w:val="6D5243E9"/>
    <w:multiLevelType w:val="hybridMultilevel"/>
    <w:tmpl w:val="149E76A4"/>
    <w:lvl w:ilvl="0" w:tplc="9760AB3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70425455"/>
    <w:multiLevelType w:val="multilevel"/>
    <w:tmpl w:val="44F4D468"/>
    <w:lvl w:ilvl="0">
      <w:start w:val="1"/>
      <w:numFmt w:val="decimal"/>
      <w:pStyle w:val="11"/>
      <w:lvlText w:val="%1"/>
      <w:lvlJc w:val="left"/>
      <w:pPr>
        <w:ind w:left="928" w:hanging="360"/>
      </w:pPr>
      <w:rPr>
        <w:rFonts w:ascii="Arial" w:hAnsi="Arial" w:cs="Times New Roman" w:hint="default"/>
        <w:b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isLgl/>
      <w:lvlText w:val="%1.%2"/>
      <w:lvlJc w:val="left"/>
      <w:pPr>
        <w:ind w:left="2228" w:hanging="45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pStyle w:val="52"/>
      <w:isLgl/>
      <w:lvlText w:val="%1.%2.%3.%4"/>
      <w:lvlJc w:val="left"/>
      <w:pPr>
        <w:ind w:left="1506" w:hanging="1080"/>
      </w:pPr>
      <w:rPr>
        <w:rFonts w:hint="default"/>
        <w:b w:val="0"/>
        <w:color w:val="auto"/>
      </w:rPr>
    </w:lvl>
    <w:lvl w:ilvl="4">
      <w:start w:val="1"/>
      <w:numFmt w:val="decimal"/>
      <w:isLgl/>
      <w:lvlText w:val="%1.%2.%3.%4.%5"/>
      <w:lvlJc w:val="left"/>
      <w:pPr>
        <w:ind w:left="2858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il"/>
        <w:shd w:val="clear" w:color="000000" w:fill="000000"/>
        <w:vertAlign w:val="baseline"/>
        <w:specVanish w:val="0"/>
      </w:rPr>
    </w:lvl>
    <w:lvl w:ilvl="5">
      <w:start w:val="1"/>
      <w:numFmt w:val="decimal"/>
      <w:isLgl/>
      <w:lvlText w:val="%1.%2.%3.%4.%5.%6"/>
      <w:lvlJc w:val="left"/>
      <w:pPr>
        <w:ind w:left="321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1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5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78" w:hanging="1800"/>
      </w:pPr>
      <w:rPr>
        <w:rFonts w:hint="default"/>
      </w:rPr>
    </w:lvl>
  </w:abstractNum>
  <w:abstractNum w:abstractNumId="34" w15:restartNumberingAfterBreak="0">
    <w:nsid w:val="75FC241D"/>
    <w:multiLevelType w:val="multilevel"/>
    <w:tmpl w:val="9CD4E9EA"/>
    <w:lvl w:ilvl="0">
      <w:start w:val="1"/>
      <w:numFmt w:val="decimal"/>
      <w:pStyle w:val="12"/>
      <w:lvlText w:val="%1."/>
      <w:lvlJc w:val="left"/>
      <w:pPr>
        <w:tabs>
          <w:tab w:val="num" w:pos="454"/>
        </w:tabs>
        <w:ind w:left="0" w:firstLine="45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426"/>
        </w:tabs>
        <w:ind w:left="-425" w:firstLine="851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tabs>
          <w:tab w:val="num" w:pos="398"/>
        </w:tabs>
        <w:ind w:left="-56" w:firstLine="45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70"/>
        </w:tabs>
        <w:ind w:left="-84" w:firstLine="45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42"/>
        </w:tabs>
        <w:ind w:left="-112" w:firstLine="45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14"/>
        </w:tabs>
        <w:ind w:left="-140" w:firstLine="45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86"/>
        </w:tabs>
        <w:ind w:left="-168" w:firstLine="454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58"/>
        </w:tabs>
        <w:ind w:left="-196" w:firstLine="45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30"/>
        </w:tabs>
        <w:ind w:left="-224" w:firstLine="454"/>
      </w:pPr>
      <w:rPr>
        <w:rFonts w:hint="default"/>
      </w:rPr>
    </w:lvl>
  </w:abstractNum>
  <w:abstractNum w:abstractNumId="35" w15:restartNumberingAfterBreak="0">
    <w:nsid w:val="76FA155B"/>
    <w:multiLevelType w:val="singleLevel"/>
    <w:tmpl w:val="27F2D218"/>
    <w:lvl w:ilvl="0">
      <w:start w:val="1"/>
      <w:numFmt w:val="decimal"/>
      <w:pStyle w:val="af"/>
      <w:lvlText w:val="%1)"/>
      <w:lvlJc w:val="left"/>
      <w:pPr>
        <w:tabs>
          <w:tab w:val="num" w:pos="360"/>
        </w:tabs>
        <w:ind w:left="0" w:firstLine="0"/>
      </w:pPr>
      <w:rPr>
        <w:sz w:val="20"/>
      </w:rPr>
    </w:lvl>
  </w:abstractNum>
  <w:abstractNum w:abstractNumId="36" w15:restartNumberingAfterBreak="0">
    <w:nsid w:val="77070CAA"/>
    <w:multiLevelType w:val="multilevel"/>
    <w:tmpl w:val="2A36DD3C"/>
    <w:lvl w:ilvl="0">
      <w:start w:val="1"/>
      <w:numFmt w:val="bullet"/>
      <w:pStyle w:val="Markedlist"/>
      <w:lvlText w:val=""/>
      <w:lvlJc w:val="left"/>
      <w:pPr>
        <w:tabs>
          <w:tab w:val="num" w:pos="1568"/>
        </w:tabs>
        <w:ind w:left="1568" w:hanging="576"/>
      </w:pPr>
      <w:rPr>
        <w:rFonts w:ascii="Symbol" w:hAnsi="Symbol" w:hint="default"/>
        <w:color w:val="auto"/>
        <w:w w:val="50"/>
      </w:rPr>
    </w:lvl>
    <w:lvl w:ilvl="1">
      <w:start w:val="1"/>
      <w:numFmt w:val="decimal"/>
      <w:lvlText w:val="%2)"/>
      <w:lvlJc w:val="left"/>
      <w:pPr>
        <w:tabs>
          <w:tab w:val="num" w:pos="1985"/>
        </w:tabs>
        <w:ind w:left="1985" w:hanging="426"/>
      </w:pPr>
      <w:rPr>
        <w:rFonts w:hint="default"/>
      </w:rPr>
    </w:lvl>
    <w:lvl w:ilvl="2">
      <w:start w:val="1"/>
      <w:numFmt w:val="bullet"/>
      <w:lvlText w:val=""/>
      <w:lvlJc w:val="left"/>
      <w:pPr>
        <w:tabs>
          <w:tab w:val="num" w:pos="2552"/>
        </w:tabs>
        <w:ind w:left="2552" w:hanging="426"/>
      </w:pPr>
      <w:rPr>
        <w:rFonts w:ascii="Symbol" w:hAnsi="Symbol" w:hint="default"/>
      </w:rPr>
    </w:lvl>
    <w:lvl w:ilvl="3">
      <w:start w:val="1"/>
      <w:numFmt w:val="none"/>
      <w:lvlText w:val="%4"/>
      <w:lvlJc w:val="left"/>
      <w:pPr>
        <w:tabs>
          <w:tab w:val="num" w:pos="2515"/>
        </w:tabs>
        <w:ind w:left="2495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37" w15:restartNumberingAfterBreak="0">
    <w:nsid w:val="779E2C67"/>
    <w:multiLevelType w:val="hybridMultilevel"/>
    <w:tmpl w:val="A9F48B22"/>
    <w:lvl w:ilvl="0" w:tplc="5A5AA7FE">
      <w:start w:val="1"/>
      <w:numFmt w:val="bullet"/>
      <w:pStyle w:val="af0"/>
      <w:suff w:val="space"/>
      <w:lvlText w:val="­"/>
      <w:lvlJc w:val="left"/>
      <w:pPr>
        <w:ind w:left="539" w:hanging="113"/>
      </w:pPr>
      <w:rPr>
        <w:rFonts w:ascii="Courier New" w:hAnsi="Courier New" w:hint="default"/>
        <w:lang w:val="ru-RU"/>
      </w:rPr>
    </w:lvl>
    <w:lvl w:ilvl="1" w:tplc="59E89A3A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11B260CA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88ACA1DE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53FC738E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6CBE0D9C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6590E164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33EC7374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A7A85C4C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8" w15:restartNumberingAfterBreak="0">
    <w:nsid w:val="7BBA6A06"/>
    <w:multiLevelType w:val="singleLevel"/>
    <w:tmpl w:val="34F88ACA"/>
    <w:lvl w:ilvl="0">
      <w:start w:val="1"/>
      <w:numFmt w:val="decimal"/>
      <w:pStyle w:val="af1"/>
      <w:lvlText w:val="%1)"/>
      <w:lvlJc w:val="left"/>
      <w:pPr>
        <w:tabs>
          <w:tab w:val="num" w:pos="1418"/>
        </w:tabs>
        <w:ind w:left="1418" w:hanging="426"/>
      </w:pPr>
    </w:lvl>
  </w:abstractNum>
  <w:abstractNum w:abstractNumId="39" w15:restartNumberingAfterBreak="0">
    <w:nsid w:val="7D086FB4"/>
    <w:multiLevelType w:val="hybridMultilevel"/>
    <w:tmpl w:val="D1D69E04"/>
    <w:lvl w:ilvl="0" w:tplc="85F47BA4">
      <w:start w:val="1"/>
      <w:numFmt w:val="decimal"/>
      <w:lvlText w:val="%1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F5A61C8"/>
    <w:multiLevelType w:val="hybridMultilevel"/>
    <w:tmpl w:val="53DA316A"/>
    <w:lvl w:ilvl="0" w:tplc="12129EB2">
      <w:start w:val="1"/>
      <w:numFmt w:val="bullet"/>
      <w:pStyle w:val="af2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1"/>
  </w:num>
  <w:num w:numId="3">
    <w:abstractNumId w:val="35"/>
  </w:num>
  <w:num w:numId="4">
    <w:abstractNumId w:val="20"/>
  </w:num>
  <w:num w:numId="5">
    <w:abstractNumId w:val="16"/>
  </w:num>
  <w:num w:numId="6">
    <w:abstractNumId w:val="31"/>
  </w:num>
  <w:num w:numId="7">
    <w:abstractNumId w:val="18"/>
  </w:num>
  <w:num w:numId="8">
    <w:abstractNumId w:val="0"/>
  </w:num>
  <w:num w:numId="9">
    <w:abstractNumId w:val="14"/>
  </w:num>
  <w:num w:numId="10">
    <w:abstractNumId w:val="38"/>
  </w:num>
  <w:num w:numId="11">
    <w:abstractNumId w:val="24"/>
  </w:num>
  <w:num w:numId="12">
    <w:abstractNumId w:val="36"/>
  </w:num>
  <w:num w:numId="13">
    <w:abstractNumId w:val="34"/>
  </w:num>
  <w:num w:numId="14">
    <w:abstractNumId w:val="37"/>
  </w:num>
  <w:num w:numId="15">
    <w:abstractNumId w:val="27"/>
  </w:num>
  <w:num w:numId="16">
    <w:abstractNumId w:val="1"/>
  </w:num>
  <w:num w:numId="17">
    <w:abstractNumId w:val="29"/>
  </w:num>
  <w:num w:numId="18">
    <w:abstractNumId w:val="33"/>
  </w:num>
  <w:num w:numId="19">
    <w:abstractNumId w:val="26"/>
  </w:num>
  <w:num w:numId="20">
    <w:abstractNumId w:val="12"/>
  </w:num>
  <w:num w:numId="21">
    <w:abstractNumId w:val="7"/>
  </w:num>
  <w:num w:numId="22">
    <w:abstractNumId w:val="10"/>
  </w:num>
  <w:num w:numId="23">
    <w:abstractNumId w:val="15"/>
  </w:num>
  <w:num w:numId="24">
    <w:abstractNumId w:val="23"/>
  </w:num>
  <w:num w:numId="25">
    <w:abstractNumId w:val="22"/>
  </w:num>
  <w:num w:numId="26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27">
    <w:abstractNumId w:val="8"/>
  </w:num>
  <w:num w:numId="28">
    <w:abstractNumId w:val="9"/>
  </w:num>
  <w:num w:numId="29">
    <w:abstractNumId w:val="40"/>
  </w:num>
  <w:num w:numId="30">
    <w:abstractNumId w:val="30"/>
  </w:num>
  <w:num w:numId="31">
    <w:abstractNumId w:val="32"/>
  </w:num>
  <w:num w:numId="32">
    <w:abstractNumId w:val="28"/>
  </w:num>
  <w:num w:numId="33">
    <w:abstractNumId w:val="5"/>
  </w:num>
  <w:num w:numId="34">
    <w:abstractNumId w:val="4"/>
  </w:num>
  <w:num w:numId="35">
    <w:abstractNumId w:val="3"/>
  </w:num>
  <w:num w:numId="36">
    <w:abstractNumId w:val="2"/>
  </w:num>
  <w:num w:numId="37">
    <w:abstractNumId w:val="6"/>
  </w:num>
  <w:num w:numId="38">
    <w:abstractNumId w:val="25"/>
  </w:num>
  <w:num w:numId="39">
    <w:abstractNumId w:val="17"/>
  </w:num>
  <w:num w:numId="40">
    <w:abstractNumId w:val="22"/>
  </w:num>
  <w:num w:numId="41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42">
    <w:abstractNumId w:val="39"/>
  </w:num>
  <w:num w:numId="43">
    <w:abstractNumId w:val="13"/>
  </w:num>
  <w:num w:numId="44">
    <w:abstractNumId w:val="19"/>
  </w:num>
  <w:num w:numId="45">
    <w:abstractNumId w:val="22"/>
  </w:num>
  <w:num w:numId="46">
    <w:abstractNumId w:val="22"/>
  </w:num>
  <w:num w:numId="47">
    <w:abstractNumId w:val="22"/>
  </w:num>
  <w:num w:numId="48">
    <w:abstractNumId w:val="22"/>
  </w:num>
  <w:num w:numId="49">
    <w:abstractNumId w:val="22"/>
  </w:num>
  <w:num w:numId="50">
    <w:abstractNumId w:val="22"/>
  </w:num>
  <w:num w:numId="51">
    <w:abstractNumId w:val="22"/>
  </w:num>
  <w:num w:numId="52">
    <w:abstractNumId w:val="22"/>
  </w:num>
  <w:num w:numId="53">
    <w:abstractNumId w:val="22"/>
  </w:num>
  <w:num w:numId="54">
    <w:abstractNumId w:val="22"/>
  </w:num>
  <w:num w:numId="55">
    <w:abstractNumId w:val="22"/>
  </w:num>
  <w:num w:numId="56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57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58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59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60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61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62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63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64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IdMacAtCleanup w:val="55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Булуев Илья Иванович">
    <w15:presenceInfo w15:providerId="None" w15:userId="Булуев Илья Иванович"/>
  </w15:person>
  <w15:person w15:author="Stepan">
    <w15:presenceInfo w15:providerId="None" w15:userId="Stepan"/>
  </w15:person>
  <w15:person w15:author="Шайхутдинов Марсель Фандясович">
    <w15:presenceInfo w15:providerId="None" w15:userId="Шайхутдинов Марсель Фандясович"/>
  </w15:person>
  <w15:person w15:author="Evgeniy Murtazin">
    <w15:presenceInfo w15:providerId="Windows Live" w15:userId="9f3596dca7ff47d8"/>
  </w15:person>
  <w15:person w15:author="Учетная запись Майкрософт">
    <w15:presenceInfo w15:providerId="Windows Live" w15:userId="5123a977927ec4f5"/>
  </w15:person>
  <w15:person w15:author="Т-Софт">
    <w15:presenceInfo w15:providerId="None" w15:userId="Т-Софт"/>
  </w15:person>
  <w15:person w15:author="Эльдар Галеев">
    <w15:presenceInfo w15:providerId="None" w15:userId="Эльдар Галеев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hideGrammatical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CA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CA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284"/>
  <w:hyphenationZone w:val="142"/>
  <w:doNotHyphenateCaps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6B52"/>
    <w:rsid w:val="00000357"/>
    <w:rsid w:val="000003DA"/>
    <w:rsid w:val="00000C02"/>
    <w:rsid w:val="00000CFF"/>
    <w:rsid w:val="000015C6"/>
    <w:rsid w:val="00001CA0"/>
    <w:rsid w:val="0000205C"/>
    <w:rsid w:val="00002244"/>
    <w:rsid w:val="000022FE"/>
    <w:rsid w:val="000023CD"/>
    <w:rsid w:val="0000284C"/>
    <w:rsid w:val="00003D89"/>
    <w:rsid w:val="0000408C"/>
    <w:rsid w:val="00004BC0"/>
    <w:rsid w:val="000052A3"/>
    <w:rsid w:val="00006F41"/>
    <w:rsid w:val="0000749E"/>
    <w:rsid w:val="00007D8F"/>
    <w:rsid w:val="00010812"/>
    <w:rsid w:val="00010A08"/>
    <w:rsid w:val="00010B4D"/>
    <w:rsid w:val="00010D71"/>
    <w:rsid w:val="000117A1"/>
    <w:rsid w:val="0001193E"/>
    <w:rsid w:val="00011AFC"/>
    <w:rsid w:val="00011CB5"/>
    <w:rsid w:val="00011CD8"/>
    <w:rsid w:val="0001218D"/>
    <w:rsid w:val="00012346"/>
    <w:rsid w:val="0001235A"/>
    <w:rsid w:val="000125F1"/>
    <w:rsid w:val="000130CB"/>
    <w:rsid w:val="0001321F"/>
    <w:rsid w:val="0001439D"/>
    <w:rsid w:val="000144AC"/>
    <w:rsid w:val="00014A4A"/>
    <w:rsid w:val="00014DF4"/>
    <w:rsid w:val="00015466"/>
    <w:rsid w:val="0001575E"/>
    <w:rsid w:val="00015C05"/>
    <w:rsid w:val="00015C57"/>
    <w:rsid w:val="00015C5B"/>
    <w:rsid w:val="0001784C"/>
    <w:rsid w:val="000205A2"/>
    <w:rsid w:val="00020A74"/>
    <w:rsid w:val="00021A4E"/>
    <w:rsid w:val="00021F0E"/>
    <w:rsid w:val="00022068"/>
    <w:rsid w:val="00022104"/>
    <w:rsid w:val="0002225F"/>
    <w:rsid w:val="000228C6"/>
    <w:rsid w:val="000229CB"/>
    <w:rsid w:val="00022B6B"/>
    <w:rsid w:val="0002311C"/>
    <w:rsid w:val="000233A4"/>
    <w:rsid w:val="000233AE"/>
    <w:rsid w:val="00023BC6"/>
    <w:rsid w:val="00023EED"/>
    <w:rsid w:val="00023F2E"/>
    <w:rsid w:val="00024770"/>
    <w:rsid w:val="00025ADC"/>
    <w:rsid w:val="000264E9"/>
    <w:rsid w:val="00026B2C"/>
    <w:rsid w:val="00026BD2"/>
    <w:rsid w:val="00026BE0"/>
    <w:rsid w:val="00026F20"/>
    <w:rsid w:val="0002719C"/>
    <w:rsid w:val="0002739D"/>
    <w:rsid w:val="00027A26"/>
    <w:rsid w:val="00027A7B"/>
    <w:rsid w:val="00027D0D"/>
    <w:rsid w:val="00030319"/>
    <w:rsid w:val="00030BD4"/>
    <w:rsid w:val="00030BF0"/>
    <w:rsid w:val="00030DBC"/>
    <w:rsid w:val="00030EDA"/>
    <w:rsid w:val="000311DC"/>
    <w:rsid w:val="00031865"/>
    <w:rsid w:val="00031AFE"/>
    <w:rsid w:val="00031B8B"/>
    <w:rsid w:val="0003230D"/>
    <w:rsid w:val="000324FA"/>
    <w:rsid w:val="000327FB"/>
    <w:rsid w:val="000329B9"/>
    <w:rsid w:val="00032B90"/>
    <w:rsid w:val="00032D72"/>
    <w:rsid w:val="000334E1"/>
    <w:rsid w:val="00033665"/>
    <w:rsid w:val="000336E6"/>
    <w:rsid w:val="00033D9C"/>
    <w:rsid w:val="00034147"/>
    <w:rsid w:val="0003442C"/>
    <w:rsid w:val="00035876"/>
    <w:rsid w:val="00035E48"/>
    <w:rsid w:val="00035FA4"/>
    <w:rsid w:val="00036411"/>
    <w:rsid w:val="00036BD5"/>
    <w:rsid w:val="00036D45"/>
    <w:rsid w:val="0003707C"/>
    <w:rsid w:val="00037092"/>
    <w:rsid w:val="0003795B"/>
    <w:rsid w:val="00037A57"/>
    <w:rsid w:val="00037A8A"/>
    <w:rsid w:val="00037D0B"/>
    <w:rsid w:val="00037D7D"/>
    <w:rsid w:val="00037F44"/>
    <w:rsid w:val="00037F4B"/>
    <w:rsid w:val="000400C4"/>
    <w:rsid w:val="000407D9"/>
    <w:rsid w:val="00040F1D"/>
    <w:rsid w:val="0004114E"/>
    <w:rsid w:val="00041310"/>
    <w:rsid w:val="0004189D"/>
    <w:rsid w:val="00041A57"/>
    <w:rsid w:val="00041E0E"/>
    <w:rsid w:val="00042005"/>
    <w:rsid w:val="000422AE"/>
    <w:rsid w:val="00042880"/>
    <w:rsid w:val="000428E1"/>
    <w:rsid w:val="00042ECF"/>
    <w:rsid w:val="000431D1"/>
    <w:rsid w:val="000432D8"/>
    <w:rsid w:val="00043328"/>
    <w:rsid w:val="00043621"/>
    <w:rsid w:val="000437C1"/>
    <w:rsid w:val="0004385D"/>
    <w:rsid w:val="00043881"/>
    <w:rsid w:val="0004394B"/>
    <w:rsid w:val="00043AB1"/>
    <w:rsid w:val="00043B38"/>
    <w:rsid w:val="00043C4E"/>
    <w:rsid w:val="00044079"/>
    <w:rsid w:val="00044491"/>
    <w:rsid w:val="00044863"/>
    <w:rsid w:val="00044964"/>
    <w:rsid w:val="00044B03"/>
    <w:rsid w:val="00044D5B"/>
    <w:rsid w:val="000457D6"/>
    <w:rsid w:val="00045B91"/>
    <w:rsid w:val="000460A1"/>
    <w:rsid w:val="00046D67"/>
    <w:rsid w:val="00047221"/>
    <w:rsid w:val="000474D1"/>
    <w:rsid w:val="000476DA"/>
    <w:rsid w:val="000476DC"/>
    <w:rsid w:val="000478B0"/>
    <w:rsid w:val="00047B90"/>
    <w:rsid w:val="0005002D"/>
    <w:rsid w:val="0005087A"/>
    <w:rsid w:val="00050E9A"/>
    <w:rsid w:val="00050E9F"/>
    <w:rsid w:val="000513A8"/>
    <w:rsid w:val="00051A3F"/>
    <w:rsid w:val="0005206A"/>
    <w:rsid w:val="00052177"/>
    <w:rsid w:val="00052320"/>
    <w:rsid w:val="00052398"/>
    <w:rsid w:val="000533AB"/>
    <w:rsid w:val="00053414"/>
    <w:rsid w:val="000536C0"/>
    <w:rsid w:val="00053BC0"/>
    <w:rsid w:val="00053C5E"/>
    <w:rsid w:val="00053FED"/>
    <w:rsid w:val="00054267"/>
    <w:rsid w:val="000543DD"/>
    <w:rsid w:val="0005442C"/>
    <w:rsid w:val="0005442D"/>
    <w:rsid w:val="00054B50"/>
    <w:rsid w:val="00055270"/>
    <w:rsid w:val="0005574A"/>
    <w:rsid w:val="00055A04"/>
    <w:rsid w:val="00055D89"/>
    <w:rsid w:val="00056356"/>
    <w:rsid w:val="0005666B"/>
    <w:rsid w:val="0005683B"/>
    <w:rsid w:val="00056889"/>
    <w:rsid w:val="00056B65"/>
    <w:rsid w:val="0005757F"/>
    <w:rsid w:val="00060363"/>
    <w:rsid w:val="0006082D"/>
    <w:rsid w:val="00060AC7"/>
    <w:rsid w:val="00060DED"/>
    <w:rsid w:val="0006206A"/>
    <w:rsid w:val="0006243B"/>
    <w:rsid w:val="00062935"/>
    <w:rsid w:val="000631FE"/>
    <w:rsid w:val="0006386B"/>
    <w:rsid w:val="00064055"/>
    <w:rsid w:val="0006432A"/>
    <w:rsid w:val="00065501"/>
    <w:rsid w:val="00065515"/>
    <w:rsid w:val="00065C50"/>
    <w:rsid w:val="00065F71"/>
    <w:rsid w:val="00066455"/>
    <w:rsid w:val="000667A1"/>
    <w:rsid w:val="00066DA3"/>
    <w:rsid w:val="00067391"/>
    <w:rsid w:val="00067ED5"/>
    <w:rsid w:val="000703CE"/>
    <w:rsid w:val="000705B0"/>
    <w:rsid w:val="00070757"/>
    <w:rsid w:val="000709ED"/>
    <w:rsid w:val="00070D5A"/>
    <w:rsid w:val="00070DED"/>
    <w:rsid w:val="00070FFF"/>
    <w:rsid w:val="0007103F"/>
    <w:rsid w:val="00071261"/>
    <w:rsid w:val="00071E27"/>
    <w:rsid w:val="0007229B"/>
    <w:rsid w:val="000726C8"/>
    <w:rsid w:val="00072E0D"/>
    <w:rsid w:val="00072EE0"/>
    <w:rsid w:val="00072FA1"/>
    <w:rsid w:val="000748FD"/>
    <w:rsid w:val="0007609E"/>
    <w:rsid w:val="000769B4"/>
    <w:rsid w:val="00076BFA"/>
    <w:rsid w:val="0007714B"/>
    <w:rsid w:val="000776CD"/>
    <w:rsid w:val="00077849"/>
    <w:rsid w:val="00077C9A"/>
    <w:rsid w:val="00077E56"/>
    <w:rsid w:val="00080059"/>
    <w:rsid w:val="000801BE"/>
    <w:rsid w:val="0008044F"/>
    <w:rsid w:val="000805E0"/>
    <w:rsid w:val="00081190"/>
    <w:rsid w:val="000812B0"/>
    <w:rsid w:val="000815CD"/>
    <w:rsid w:val="00081CE4"/>
    <w:rsid w:val="000826CF"/>
    <w:rsid w:val="0008280D"/>
    <w:rsid w:val="00082A09"/>
    <w:rsid w:val="00082A43"/>
    <w:rsid w:val="00082D21"/>
    <w:rsid w:val="00082F53"/>
    <w:rsid w:val="00083662"/>
    <w:rsid w:val="000839DE"/>
    <w:rsid w:val="00083E92"/>
    <w:rsid w:val="00083F4A"/>
    <w:rsid w:val="00084232"/>
    <w:rsid w:val="00084A2D"/>
    <w:rsid w:val="00084A69"/>
    <w:rsid w:val="00084A80"/>
    <w:rsid w:val="00084D3E"/>
    <w:rsid w:val="0008517C"/>
    <w:rsid w:val="000852A4"/>
    <w:rsid w:val="00086042"/>
    <w:rsid w:val="00086213"/>
    <w:rsid w:val="0008667C"/>
    <w:rsid w:val="00087754"/>
    <w:rsid w:val="00087990"/>
    <w:rsid w:val="00087D1C"/>
    <w:rsid w:val="0009029E"/>
    <w:rsid w:val="0009031C"/>
    <w:rsid w:val="000905EE"/>
    <w:rsid w:val="00090F58"/>
    <w:rsid w:val="0009117A"/>
    <w:rsid w:val="00091191"/>
    <w:rsid w:val="00091286"/>
    <w:rsid w:val="0009149B"/>
    <w:rsid w:val="00091E6A"/>
    <w:rsid w:val="0009241E"/>
    <w:rsid w:val="000924C0"/>
    <w:rsid w:val="00092A81"/>
    <w:rsid w:val="00092EF2"/>
    <w:rsid w:val="00092F23"/>
    <w:rsid w:val="000934D6"/>
    <w:rsid w:val="00093C79"/>
    <w:rsid w:val="00093DC8"/>
    <w:rsid w:val="00093FEE"/>
    <w:rsid w:val="00094194"/>
    <w:rsid w:val="00094B46"/>
    <w:rsid w:val="00095425"/>
    <w:rsid w:val="000954C0"/>
    <w:rsid w:val="00095EAF"/>
    <w:rsid w:val="00095F4F"/>
    <w:rsid w:val="000965AC"/>
    <w:rsid w:val="00096C91"/>
    <w:rsid w:val="00096E16"/>
    <w:rsid w:val="000973AB"/>
    <w:rsid w:val="00097B98"/>
    <w:rsid w:val="00097C10"/>
    <w:rsid w:val="00097E33"/>
    <w:rsid w:val="000A048F"/>
    <w:rsid w:val="000A0827"/>
    <w:rsid w:val="000A0857"/>
    <w:rsid w:val="000A158B"/>
    <w:rsid w:val="000A1794"/>
    <w:rsid w:val="000A1F16"/>
    <w:rsid w:val="000A1F58"/>
    <w:rsid w:val="000A218F"/>
    <w:rsid w:val="000A226D"/>
    <w:rsid w:val="000A247A"/>
    <w:rsid w:val="000A2494"/>
    <w:rsid w:val="000A27D8"/>
    <w:rsid w:val="000A299A"/>
    <w:rsid w:val="000A2B41"/>
    <w:rsid w:val="000A3303"/>
    <w:rsid w:val="000A4DB7"/>
    <w:rsid w:val="000A511B"/>
    <w:rsid w:val="000A5490"/>
    <w:rsid w:val="000A5575"/>
    <w:rsid w:val="000A5CC8"/>
    <w:rsid w:val="000A673C"/>
    <w:rsid w:val="000A6A01"/>
    <w:rsid w:val="000A6A0D"/>
    <w:rsid w:val="000A7B8A"/>
    <w:rsid w:val="000A7C58"/>
    <w:rsid w:val="000A7D76"/>
    <w:rsid w:val="000A7F40"/>
    <w:rsid w:val="000B0240"/>
    <w:rsid w:val="000B06E4"/>
    <w:rsid w:val="000B07CC"/>
    <w:rsid w:val="000B1444"/>
    <w:rsid w:val="000B14E9"/>
    <w:rsid w:val="000B1540"/>
    <w:rsid w:val="000B172F"/>
    <w:rsid w:val="000B38FE"/>
    <w:rsid w:val="000B39D3"/>
    <w:rsid w:val="000B3A78"/>
    <w:rsid w:val="000B4245"/>
    <w:rsid w:val="000B4B8E"/>
    <w:rsid w:val="000B4C53"/>
    <w:rsid w:val="000B4E28"/>
    <w:rsid w:val="000B5365"/>
    <w:rsid w:val="000B66F1"/>
    <w:rsid w:val="000B725A"/>
    <w:rsid w:val="000B774E"/>
    <w:rsid w:val="000B7788"/>
    <w:rsid w:val="000C02D1"/>
    <w:rsid w:val="000C0892"/>
    <w:rsid w:val="000C0C2F"/>
    <w:rsid w:val="000C0DD8"/>
    <w:rsid w:val="000C1A3A"/>
    <w:rsid w:val="000C1EA9"/>
    <w:rsid w:val="000C2279"/>
    <w:rsid w:val="000C2830"/>
    <w:rsid w:val="000C334E"/>
    <w:rsid w:val="000C385A"/>
    <w:rsid w:val="000C3A31"/>
    <w:rsid w:val="000C3ACB"/>
    <w:rsid w:val="000C3EE2"/>
    <w:rsid w:val="000C40F6"/>
    <w:rsid w:val="000C43DC"/>
    <w:rsid w:val="000C4E82"/>
    <w:rsid w:val="000C5553"/>
    <w:rsid w:val="000C59D3"/>
    <w:rsid w:val="000C5E6D"/>
    <w:rsid w:val="000C63BF"/>
    <w:rsid w:val="000C65EE"/>
    <w:rsid w:val="000C6837"/>
    <w:rsid w:val="000C6971"/>
    <w:rsid w:val="000C6976"/>
    <w:rsid w:val="000C7CB7"/>
    <w:rsid w:val="000C7E10"/>
    <w:rsid w:val="000C7FF1"/>
    <w:rsid w:val="000D0E21"/>
    <w:rsid w:val="000D0F1E"/>
    <w:rsid w:val="000D1526"/>
    <w:rsid w:val="000D1F8A"/>
    <w:rsid w:val="000D2458"/>
    <w:rsid w:val="000D2951"/>
    <w:rsid w:val="000D2E3D"/>
    <w:rsid w:val="000D3CF9"/>
    <w:rsid w:val="000D43E6"/>
    <w:rsid w:val="000D4C78"/>
    <w:rsid w:val="000D4CF5"/>
    <w:rsid w:val="000D4DE8"/>
    <w:rsid w:val="000D5310"/>
    <w:rsid w:val="000D5A00"/>
    <w:rsid w:val="000D5F9B"/>
    <w:rsid w:val="000D6315"/>
    <w:rsid w:val="000D6760"/>
    <w:rsid w:val="000D6852"/>
    <w:rsid w:val="000D6BDA"/>
    <w:rsid w:val="000D7213"/>
    <w:rsid w:val="000D799A"/>
    <w:rsid w:val="000D7B7A"/>
    <w:rsid w:val="000D7BEC"/>
    <w:rsid w:val="000E0628"/>
    <w:rsid w:val="000E0A0A"/>
    <w:rsid w:val="000E165C"/>
    <w:rsid w:val="000E1739"/>
    <w:rsid w:val="000E173C"/>
    <w:rsid w:val="000E1D93"/>
    <w:rsid w:val="000E26A8"/>
    <w:rsid w:val="000E2F1F"/>
    <w:rsid w:val="000E452D"/>
    <w:rsid w:val="000E4B12"/>
    <w:rsid w:val="000E4D9D"/>
    <w:rsid w:val="000E5975"/>
    <w:rsid w:val="000E5A07"/>
    <w:rsid w:val="000E6202"/>
    <w:rsid w:val="000E6A94"/>
    <w:rsid w:val="000E6BFA"/>
    <w:rsid w:val="000E6D3D"/>
    <w:rsid w:val="000E6D6E"/>
    <w:rsid w:val="000E75BD"/>
    <w:rsid w:val="000E7CF9"/>
    <w:rsid w:val="000F0C65"/>
    <w:rsid w:val="000F17D0"/>
    <w:rsid w:val="000F2B82"/>
    <w:rsid w:val="000F2CC7"/>
    <w:rsid w:val="000F2EC3"/>
    <w:rsid w:val="000F30A3"/>
    <w:rsid w:val="000F3390"/>
    <w:rsid w:val="000F344F"/>
    <w:rsid w:val="000F3665"/>
    <w:rsid w:val="000F3F79"/>
    <w:rsid w:val="000F437F"/>
    <w:rsid w:val="000F4A71"/>
    <w:rsid w:val="000F4A76"/>
    <w:rsid w:val="000F4B82"/>
    <w:rsid w:val="000F4C32"/>
    <w:rsid w:val="000F4DBF"/>
    <w:rsid w:val="000F5581"/>
    <w:rsid w:val="000F6080"/>
    <w:rsid w:val="000F6568"/>
    <w:rsid w:val="000F67A6"/>
    <w:rsid w:val="000F6BF5"/>
    <w:rsid w:val="000F6C51"/>
    <w:rsid w:val="000F72A8"/>
    <w:rsid w:val="000F757A"/>
    <w:rsid w:val="000F7C8F"/>
    <w:rsid w:val="00100182"/>
    <w:rsid w:val="001003BB"/>
    <w:rsid w:val="001003C7"/>
    <w:rsid w:val="00100B47"/>
    <w:rsid w:val="00100D85"/>
    <w:rsid w:val="0010127C"/>
    <w:rsid w:val="00102152"/>
    <w:rsid w:val="001024D9"/>
    <w:rsid w:val="00103096"/>
    <w:rsid w:val="0010395F"/>
    <w:rsid w:val="00103B8B"/>
    <w:rsid w:val="0010433E"/>
    <w:rsid w:val="0010437B"/>
    <w:rsid w:val="00104427"/>
    <w:rsid w:val="001046A1"/>
    <w:rsid w:val="00104753"/>
    <w:rsid w:val="001051DB"/>
    <w:rsid w:val="00105410"/>
    <w:rsid w:val="00105B85"/>
    <w:rsid w:val="00105DDD"/>
    <w:rsid w:val="00105EAD"/>
    <w:rsid w:val="00105F5E"/>
    <w:rsid w:val="0010635A"/>
    <w:rsid w:val="001067E1"/>
    <w:rsid w:val="00106A75"/>
    <w:rsid w:val="0010703D"/>
    <w:rsid w:val="001106C8"/>
    <w:rsid w:val="001108C7"/>
    <w:rsid w:val="001114E0"/>
    <w:rsid w:val="00111A34"/>
    <w:rsid w:val="00112033"/>
    <w:rsid w:val="00112076"/>
    <w:rsid w:val="00112D33"/>
    <w:rsid w:val="00112E37"/>
    <w:rsid w:val="00113CF8"/>
    <w:rsid w:val="00113D8A"/>
    <w:rsid w:val="001148C8"/>
    <w:rsid w:val="00114CCE"/>
    <w:rsid w:val="0011508B"/>
    <w:rsid w:val="00115B78"/>
    <w:rsid w:val="00116059"/>
    <w:rsid w:val="00116320"/>
    <w:rsid w:val="00116574"/>
    <w:rsid w:val="00116F41"/>
    <w:rsid w:val="00117AF8"/>
    <w:rsid w:val="00120229"/>
    <w:rsid w:val="00120589"/>
    <w:rsid w:val="00120863"/>
    <w:rsid w:val="00120918"/>
    <w:rsid w:val="00120D67"/>
    <w:rsid w:val="00120FAE"/>
    <w:rsid w:val="00121A0C"/>
    <w:rsid w:val="00121D07"/>
    <w:rsid w:val="00121D77"/>
    <w:rsid w:val="00122404"/>
    <w:rsid w:val="001229D6"/>
    <w:rsid w:val="00122DBE"/>
    <w:rsid w:val="0012306E"/>
    <w:rsid w:val="001231AC"/>
    <w:rsid w:val="00123793"/>
    <w:rsid w:val="00123F0B"/>
    <w:rsid w:val="001240D1"/>
    <w:rsid w:val="0012574E"/>
    <w:rsid w:val="001257F1"/>
    <w:rsid w:val="0012633C"/>
    <w:rsid w:val="001266A2"/>
    <w:rsid w:val="00126869"/>
    <w:rsid w:val="00127252"/>
    <w:rsid w:val="00127FE8"/>
    <w:rsid w:val="00130055"/>
    <w:rsid w:val="001301D6"/>
    <w:rsid w:val="00130667"/>
    <w:rsid w:val="001308C7"/>
    <w:rsid w:val="00130A5E"/>
    <w:rsid w:val="00131048"/>
    <w:rsid w:val="001318E3"/>
    <w:rsid w:val="00132547"/>
    <w:rsid w:val="001325D1"/>
    <w:rsid w:val="0013309C"/>
    <w:rsid w:val="0013326A"/>
    <w:rsid w:val="001339C2"/>
    <w:rsid w:val="00134271"/>
    <w:rsid w:val="0013436F"/>
    <w:rsid w:val="00134B73"/>
    <w:rsid w:val="00135594"/>
    <w:rsid w:val="0013578F"/>
    <w:rsid w:val="00135D52"/>
    <w:rsid w:val="00136894"/>
    <w:rsid w:val="00136AA3"/>
    <w:rsid w:val="00136EAC"/>
    <w:rsid w:val="0013721A"/>
    <w:rsid w:val="001373AC"/>
    <w:rsid w:val="001374F4"/>
    <w:rsid w:val="00137F98"/>
    <w:rsid w:val="00140142"/>
    <w:rsid w:val="001402B6"/>
    <w:rsid w:val="0014045E"/>
    <w:rsid w:val="001416C0"/>
    <w:rsid w:val="00141C6A"/>
    <w:rsid w:val="0014231F"/>
    <w:rsid w:val="00142D11"/>
    <w:rsid w:val="0014366A"/>
    <w:rsid w:val="0014387B"/>
    <w:rsid w:val="00144232"/>
    <w:rsid w:val="00145082"/>
    <w:rsid w:val="001455C4"/>
    <w:rsid w:val="001459D0"/>
    <w:rsid w:val="00145EC0"/>
    <w:rsid w:val="00146142"/>
    <w:rsid w:val="00146942"/>
    <w:rsid w:val="00146A73"/>
    <w:rsid w:val="00147245"/>
    <w:rsid w:val="0014725D"/>
    <w:rsid w:val="00147A93"/>
    <w:rsid w:val="00147D6A"/>
    <w:rsid w:val="001501C9"/>
    <w:rsid w:val="00150AD3"/>
    <w:rsid w:val="0015119D"/>
    <w:rsid w:val="00151E61"/>
    <w:rsid w:val="00152078"/>
    <w:rsid w:val="0015231B"/>
    <w:rsid w:val="001523C8"/>
    <w:rsid w:val="00154839"/>
    <w:rsid w:val="001548BD"/>
    <w:rsid w:val="001553C8"/>
    <w:rsid w:val="00155467"/>
    <w:rsid w:val="00155632"/>
    <w:rsid w:val="00155C60"/>
    <w:rsid w:val="00155CD6"/>
    <w:rsid w:val="00155EAE"/>
    <w:rsid w:val="0015618A"/>
    <w:rsid w:val="00156820"/>
    <w:rsid w:val="00156E19"/>
    <w:rsid w:val="00157274"/>
    <w:rsid w:val="001573C9"/>
    <w:rsid w:val="001577D1"/>
    <w:rsid w:val="00160118"/>
    <w:rsid w:val="0016065B"/>
    <w:rsid w:val="00160CAC"/>
    <w:rsid w:val="001618C7"/>
    <w:rsid w:val="001619FF"/>
    <w:rsid w:val="0016214F"/>
    <w:rsid w:val="001624E0"/>
    <w:rsid w:val="00163274"/>
    <w:rsid w:val="001634CB"/>
    <w:rsid w:val="00163C20"/>
    <w:rsid w:val="0016413A"/>
    <w:rsid w:val="001643A7"/>
    <w:rsid w:val="0016445A"/>
    <w:rsid w:val="00164FD1"/>
    <w:rsid w:val="001658A9"/>
    <w:rsid w:val="00165F09"/>
    <w:rsid w:val="001668D5"/>
    <w:rsid w:val="00166B3A"/>
    <w:rsid w:val="00166BC4"/>
    <w:rsid w:val="00166CF6"/>
    <w:rsid w:val="00167D25"/>
    <w:rsid w:val="00167EC7"/>
    <w:rsid w:val="00170AC0"/>
    <w:rsid w:val="001711B6"/>
    <w:rsid w:val="00171CD4"/>
    <w:rsid w:val="0017217F"/>
    <w:rsid w:val="00172766"/>
    <w:rsid w:val="00172CA7"/>
    <w:rsid w:val="00172EAB"/>
    <w:rsid w:val="001733BE"/>
    <w:rsid w:val="00173626"/>
    <w:rsid w:val="00173EF1"/>
    <w:rsid w:val="00173F24"/>
    <w:rsid w:val="00174C2F"/>
    <w:rsid w:val="00174CD9"/>
    <w:rsid w:val="00174D4F"/>
    <w:rsid w:val="00174F6C"/>
    <w:rsid w:val="00176F96"/>
    <w:rsid w:val="00176FAB"/>
    <w:rsid w:val="0017742E"/>
    <w:rsid w:val="00177898"/>
    <w:rsid w:val="00177987"/>
    <w:rsid w:val="00177AA3"/>
    <w:rsid w:val="00180730"/>
    <w:rsid w:val="00181DEB"/>
    <w:rsid w:val="00182444"/>
    <w:rsid w:val="001826E4"/>
    <w:rsid w:val="001827AC"/>
    <w:rsid w:val="001827E5"/>
    <w:rsid w:val="00182B24"/>
    <w:rsid w:val="00183456"/>
    <w:rsid w:val="00183483"/>
    <w:rsid w:val="00183C61"/>
    <w:rsid w:val="001840CE"/>
    <w:rsid w:val="00185328"/>
    <w:rsid w:val="00185BD9"/>
    <w:rsid w:val="0018608B"/>
    <w:rsid w:val="00186BCF"/>
    <w:rsid w:val="001875B3"/>
    <w:rsid w:val="00190931"/>
    <w:rsid w:val="00190ED5"/>
    <w:rsid w:val="00190EEB"/>
    <w:rsid w:val="00191037"/>
    <w:rsid w:val="001910DF"/>
    <w:rsid w:val="0019177B"/>
    <w:rsid w:val="00191A01"/>
    <w:rsid w:val="00191AAA"/>
    <w:rsid w:val="00191BAB"/>
    <w:rsid w:val="001929B8"/>
    <w:rsid w:val="001929EE"/>
    <w:rsid w:val="00192A28"/>
    <w:rsid w:val="00192C9C"/>
    <w:rsid w:val="00193160"/>
    <w:rsid w:val="00193B49"/>
    <w:rsid w:val="00193F8A"/>
    <w:rsid w:val="0019442D"/>
    <w:rsid w:val="00194651"/>
    <w:rsid w:val="00194848"/>
    <w:rsid w:val="00194ADC"/>
    <w:rsid w:val="0019598B"/>
    <w:rsid w:val="00195BBA"/>
    <w:rsid w:val="00195CF2"/>
    <w:rsid w:val="00196685"/>
    <w:rsid w:val="001969AF"/>
    <w:rsid w:val="001969B7"/>
    <w:rsid w:val="00197457"/>
    <w:rsid w:val="00197A9E"/>
    <w:rsid w:val="00197EB7"/>
    <w:rsid w:val="001A0349"/>
    <w:rsid w:val="001A04DD"/>
    <w:rsid w:val="001A052B"/>
    <w:rsid w:val="001A07DA"/>
    <w:rsid w:val="001A0DDB"/>
    <w:rsid w:val="001A141B"/>
    <w:rsid w:val="001A17AA"/>
    <w:rsid w:val="001A1896"/>
    <w:rsid w:val="001A1C8E"/>
    <w:rsid w:val="001A2175"/>
    <w:rsid w:val="001A2323"/>
    <w:rsid w:val="001A23EE"/>
    <w:rsid w:val="001A2F5D"/>
    <w:rsid w:val="001A31E0"/>
    <w:rsid w:val="001A3202"/>
    <w:rsid w:val="001A34A3"/>
    <w:rsid w:val="001A3883"/>
    <w:rsid w:val="001A39B3"/>
    <w:rsid w:val="001A4850"/>
    <w:rsid w:val="001A511B"/>
    <w:rsid w:val="001A5475"/>
    <w:rsid w:val="001A580B"/>
    <w:rsid w:val="001A58F0"/>
    <w:rsid w:val="001A6A62"/>
    <w:rsid w:val="001A6EE4"/>
    <w:rsid w:val="001A70BD"/>
    <w:rsid w:val="001A761E"/>
    <w:rsid w:val="001B0870"/>
    <w:rsid w:val="001B0B15"/>
    <w:rsid w:val="001B14A0"/>
    <w:rsid w:val="001B1A3F"/>
    <w:rsid w:val="001B1C9D"/>
    <w:rsid w:val="001B22E6"/>
    <w:rsid w:val="001B2520"/>
    <w:rsid w:val="001B2777"/>
    <w:rsid w:val="001B29E3"/>
    <w:rsid w:val="001B313D"/>
    <w:rsid w:val="001B371C"/>
    <w:rsid w:val="001B3C20"/>
    <w:rsid w:val="001B3CFA"/>
    <w:rsid w:val="001B4927"/>
    <w:rsid w:val="001B4F5A"/>
    <w:rsid w:val="001B554C"/>
    <w:rsid w:val="001B5916"/>
    <w:rsid w:val="001B5D78"/>
    <w:rsid w:val="001B62BA"/>
    <w:rsid w:val="001B641C"/>
    <w:rsid w:val="001B658B"/>
    <w:rsid w:val="001B67E9"/>
    <w:rsid w:val="001B688D"/>
    <w:rsid w:val="001B6A90"/>
    <w:rsid w:val="001B6C41"/>
    <w:rsid w:val="001B7B68"/>
    <w:rsid w:val="001B7DC3"/>
    <w:rsid w:val="001B7EC7"/>
    <w:rsid w:val="001C0B94"/>
    <w:rsid w:val="001C1B7E"/>
    <w:rsid w:val="001C21A0"/>
    <w:rsid w:val="001C3998"/>
    <w:rsid w:val="001C4C8C"/>
    <w:rsid w:val="001C4CE1"/>
    <w:rsid w:val="001C5592"/>
    <w:rsid w:val="001C57B8"/>
    <w:rsid w:val="001C5A09"/>
    <w:rsid w:val="001C5ADC"/>
    <w:rsid w:val="001C5B53"/>
    <w:rsid w:val="001C5ECC"/>
    <w:rsid w:val="001C6228"/>
    <w:rsid w:val="001C6A69"/>
    <w:rsid w:val="001C710D"/>
    <w:rsid w:val="001C72EA"/>
    <w:rsid w:val="001C7340"/>
    <w:rsid w:val="001C773D"/>
    <w:rsid w:val="001C7810"/>
    <w:rsid w:val="001C7913"/>
    <w:rsid w:val="001C7C37"/>
    <w:rsid w:val="001C7EB6"/>
    <w:rsid w:val="001D07AE"/>
    <w:rsid w:val="001D1387"/>
    <w:rsid w:val="001D14BB"/>
    <w:rsid w:val="001D1E0A"/>
    <w:rsid w:val="001D1ECB"/>
    <w:rsid w:val="001D28E4"/>
    <w:rsid w:val="001D376C"/>
    <w:rsid w:val="001D3B71"/>
    <w:rsid w:val="001D421F"/>
    <w:rsid w:val="001D4F11"/>
    <w:rsid w:val="001D5167"/>
    <w:rsid w:val="001D5707"/>
    <w:rsid w:val="001D5BD5"/>
    <w:rsid w:val="001D5D31"/>
    <w:rsid w:val="001D6AD9"/>
    <w:rsid w:val="001D70D9"/>
    <w:rsid w:val="001D7497"/>
    <w:rsid w:val="001D758E"/>
    <w:rsid w:val="001D79B9"/>
    <w:rsid w:val="001E0AAC"/>
    <w:rsid w:val="001E0C0C"/>
    <w:rsid w:val="001E0F8E"/>
    <w:rsid w:val="001E10DA"/>
    <w:rsid w:val="001E1136"/>
    <w:rsid w:val="001E19E1"/>
    <w:rsid w:val="001E2D61"/>
    <w:rsid w:val="001E2DA8"/>
    <w:rsid w:val="001E2EFB"/>
    <w:rsid w:val="001E2F43"/>
    <w:rsid w:val="001E393E"/>
    <w:rsid w:val="001E3946"/>
    <w:rsid w:val="001E44FA"/>
    <w:rsid w:val="001E4837"/>
    <w:rsid w:val="001E49E2"/>
    <w:rsid w:val="001E4D7F"/>
    <w:rsid w:val="001E50BB"/>
    <w:rsid w:val="001E5530"/>
    <w:rsid w:val="001E5890"/>
    <w:rsid w:val="001E5CD5"/>
    <w:rsid w:val="001E5F42"/>
    <w:rsid w:val="001E6B39"/>
    <w:rsid w:val="001E6D89"/>
    <w:rsid w:val="001E6D8A"/>
    <w:rsid w:val="001E6E2C"/>
    <w:rsid w:val="001E7674"/>
    <w:rsid w:val="001E7959"/>
    <w:rsid w:val="001E7E9B"/>
    <w:rsid w:val="001F0048"/>
    <w:rsid w:val="001F0348"/>
    <w:rsid w:val="001F0665"/>
    <w:rsid w:val="001F0D34"/>
    <w:rsid w:val="001F0DCE"/>
    <w:rsid w:val="001F0F87"/>
    <w:rsid w:val="001F1F94"/>
    <w:rsid w:val="001F20E0"/>
    <w:rsid w:val="001F23C9"/>
    <w:rsid w:val="001F3486"/>
    <w:rsid w:val="001F3AC7"/>
    <w:rsid w:val="001F4192"/>
    <w:rsid w:val="001F46D1"/>
    <w:rsid w:val="001F47DF"/>
    <w:rsid w:val="001F60C2"/>
    <w:rsid w:val="001F640A"/>
    <w:rsid w:val="001F7037"/>
    <w:rsid w:val="002000CF"/>
    <w:rsid w:val="00200158"/>
    <w:rsid w:val="00200B9D"/>
    <w:rsid w:val="00201272"/>
    <w:rsid w:val="00201395"/>
    <w:rsid w:val="00201851"/>
    <w:rsid w:val="00201C94"/>
    <w:rsid w:val="0020271F"/>
    <w:rsid w:val="0020325C"/>
    <w:rsid w:val="00203B5D"/>
    <w:rsid w:val="00203CA7"/>
    <w:rsid w:val="00204229"/>
    <w:rsid w:val="00205DAE"/>
    <w:rsid w:val="00205FA8"/>
    <w:rsid w:val="002063D4"/>
    <w:rsid w:val="00207311"/>
    <w:rsid w:val="00207EE3"/>
    <w:rsid w:val="00210761"/>
    <w:rsid w:val="00210A79"/>
    <w:rsid w:val="00211652"/>
    <w:rsid w:val="002118B9"/>
    <w:rsid w:val="00211A8F"/>
    <w:rsid w:val="00211AF8"/>
    <w:rsid w:val="00211C94"/>
    <w:rsid w:val="00211EB8"/>
    <w:rsid w:val="00212128"/>
    <w:rsid w:val="00212B0E"/>
    <w:rsid w:val="00212FA3"/>
    <w:rsid w:val="00213128"/>
    <w:rsid w:val="002138A7"/>
    <w:rsid w:val="00213B71"/>
    <w:rsid w:val="00213E75"/>
    <w:rsid w:val="002140EA"/>
    <w:rsid w:val="00215034"/>
    <w:rsid w:val="002150AF"/>
    <w:rsid w:val="0021583F"/>
    <w:rsid w:val="00215BD4"/>
    <w:rsid w:val="00215FBD"/>
    <w:rsid w:val="00216B6C"/>
    <w:rsid w:val="0021752A"/>
    <w:rsid w:val="00217866"/>
    <w:rsid w:val="00217D0F"/>
    <w:rsid w:val="00220FBD"/>
    <w:rsid w:val="00221356"/>
    <w:rsid w:val="00221363"/>
    <w:rsid w:val="002216A1"/>
    <w:rsid w:val="00222CC6"/>
    <w:rsid w:val="00222FB0"/>
    <w:rsid w:val="0022310F"/>
    <w:rsid w:val="002232E0"/>
    <w:rsid w:val="00223E2A"/>
    <w:rsid w:val="002247BF"/>
    <w:rsid w:val="002247D9"/>
    <w:rsid w:val="00224E2B"/>
    <w:rsid w:val="00225A30"/>
    <w:rsid w:val="00225E72"/>
    <w:rsid w:val="002261C0"/>
    <w:rsid w:val="002264FE"/>
    <w:rsid w:val="0022780A"/>
    <w:rsid w:val="002279BB"/>
    <w:rsid w:val="00227E83"/>
    <w:rsid w:val="0023021A"/>
    <w:rsid w:val="00231637"/>
    <w:rsid w:val="00231876"/>
    <w:rsid w:val="002318C0"/>
    <w:rsid w:val="00231E63"/>
    <w:rsid w:val="00232894"/>
    <w:rsid w:val="00232AA7"/>
    <w:rsid w:val="00232BE0"/>
    <w:rsid w:val="00232DCC"/>
    <w:rsid w:val="00233C89"/>
    <w:rsid w:val="002340E1"/>
    <w:rsid w:val="0023418F"/>
    <w:rsid w:val="002343A7"/>
    <w:rsid w:val="00234F84"/>
    <w:rsid w:val="00235B6C"/>
    <w:rsid w:val="00237417"/>
    <w:rsid w:val="00237A4F"/>
    <w:rsid w:val="00240005"/>
    <w:rsid w:val="0024056E"/>
    <w:rsid w:val="00240BA6"/>
    <w:rsid w:val="00240E0D"/>
    <w:rsid w:val="00241054"/>
    <w:rsid w:val="002413D6"/>
    <w:rsid w:val="00241D40"/>
    <w:rsid w:val="002424A4"/>
    <w:rsid w:val="00242AE5"/>
    <w:rsid w:val="002444DA"/>
    <w:rsid w:val="0024497C"/>
    <w:rsid w:val="00244AFC"/>
    <w:rsid w:val="00245534"/>
    <w:rsid w:val="00245DC7"/>
    <w:rsid w:val="00245E0F"/>
    <w:rsid w:val="002461CE"/>
    <w:rsid w:val="00246A20"/>
    <w:rsid w:val="00246BA6"/>
    <w:rsid w:val="002478AA"/>
    <w:rsid w:val="002500FC"/>
    <w:rsid w:val="00250289"/>
    <w:rsid w:val="00250E17"/>
    <w:rsid w:val="00250E60"/>
    <w:rsid w:val="002513D1"/>
    <w:rsid w:val="0025177C"/>
    <w:rsid w:val="002525CE"/>
    <w:rsid w:val="00252AF5"/>
    <w:rsid w:val="00253A2D"/>
    <w:rsid w:val="00253B5A"/>
    <w:rsid w:val="002540BA"/>
    <w:rsid w:val="002546C1"/>
    <w:rsid w:val="0025477D"/>
    <w:rsid w:val="002561CC"/>
    <w:rsid w:val="00256282"/>
    <w:rsid w:val="00256722"/>
    <w:rsid w:val="00256794"/>
    <w:rsid w:val="00256ECF"/>
    <w:rsid w:val="00256F8F"/>
    <w:rsid w:val="00257068"/>
    <w:rsid w:val="00257507"/>
    <w:rsid w:val="00257548"/>
    <w:rsid w:val="0025771D"/>
    <w:rsid w:val="002604AC"/>
    <w:rsid w:val="002604AD"/>
    <w:rsid w:val="002604B5"/>
    <w:rsid w:val="0026057E"/>
    <w:rsid w:val="00260A1A"/>
    <w:rsid w:val="002616CB"/>
    <w:rsid w:val="00261E36"/>
    <w:rsid w:val="002622A0"/>
    <w:rsid w:val="00262386"/>
    <w:rsid w:val="0026241E"/>
    <w:rsid w:val="002627B3"/>
    <w:rsid w:val="00263420"/>
    <w:rsid w:val="00263D4B"/>
    <w:rsid w:val="00264046"/>
    <w:rsid w:val="0026414D"/>
    <w:rsid w:val="0026485C"/>
    <w:rsid w:val="00265015"/>
    <w:rsid w:val="0026521F"/>
    <w:rsid w:val="00265513"/>
    <w:rsid w:val="00265B06"/>
    <w:rsid w:val="00266A6B"/>
    <w:rsid w:val="00267032"/>
    <w:rsid w:val="00267175"/>
    <w:rsid w:val="002673A7"/>
    <w:rsid w:val="002679FA"/>
    <w:rsid w:val="00267AD0"/>
    <w:rsid w:val="00267C54"/>
    <w:rsid w:val="00267D53"/>
    <w:rsid w:val="00267FEC"/>
    <w:rsid w:val="00270CD7"/>
    <w:rsid w:val="002711C1"/>
    <w:rsid w:val="00271C9C"/>
    <w:rsid w:val="00272C21"/>
    <w:rsid w:val="002731C2"/>
    <w:rsid w:val="0027387F"/>
    <w:rsid w:val="002739D3"/>
    <w:rsid w:val="00273C8D"/>
    <w:rsid w:val="00273E6C"/>
    <w:rsid w:val="0027477D"/>
    <w:rsid w:val="00274F87"/>
    <w:rsid w:val="0027563C"/>
    <w:rsid w:val="0027571B"/>
    <w:rsid w:val="002768FB"/>
    <w:rsid w:val="00276A99"/>
    <w:rsid w:val="00276E0F"/>
    <w:rsid w:val="00277340"/>
    <w:rsid w:val="002779E7"/>
    <w:rsid w:val="0028032A"/>
    <w:rsid w:val="00280494"/>
    <w:rsid w:val="00280717"/>
    <w:rsid w:val="0028075D"/>
    <w:rsid w:val="00280AE5"/>
    <w:rsid w:val="00280BE3"/>
    <w:rsid w:val="00281738"/>
    <w:rsid w:val="00281989"/>
    <w:rsid w:val="00281CC4"/>
    <w:rsid w:val="0028241D"/>
    <w:rsid w:val="00282747"/>
    <w:rsid w:val="00282FC7"/>
    <w:rsid w:val="00283076"/>
    <w:rsid w:val="00283518"/>
    <w:rsid w:val="00283663"/>
    <w:rsid w:val="0028374F"/>
    <w:rsid w:val="0028407D"/>
    <w:rsid w:val="002844D3"/>
    <w:rsid w:val="002845BC"/>
    <w:rsid w:val="00284667"/>
    <w:rsid w:val="002853F9"/>
    <w:rsid w:val="002854C4"/>
    <w:rsid w:val="002866CF"/>
    <w:rsid w:val="00286C45"/>
    <w:rsid w:val="002874BD"/>
    <w:rsid w:val="002875F3"/>
    <w:rsid w:val="0029041D"/>
    <w:rsid w:val="00290534"/>
    <w:rsid w:val="00290546"/>
    <w:rsid w:val="00290592"/>
    <w:rsid w:val="00290A85"/>
    <w:rsid w:val="00290D26"/>
    <w:rsid w:val="002910AE"/>
    <w:rsid w:val="00291EFB"/>
    <w:rsid w:val="00291F53"/>
    <w:rsid w:val="0029275B"/>
    <w:rsid w:val="0029278E"/>
    <w:rsid w:val="00292A1B"/>
    <w:rsid w:val="00292B25"/>
    <w:rsid w:val="00292F0E"/>
    <w:rsid w:val="002934F5"/>
    <w:rsid w:val="00293507"/>
    <w:rsid w:val="00293B2B"/>
    <w:rsid w:val="00293EBC"/>
    <w:rsid w:val="00294E2A"/>
    <w:rsid w:val="002952A5"/>
    <w:rsid w:val="00295A23"/>
    <w:rsid w:val="00295D29"/>
    <w:rsid w:val="00295F13"/>
    <w:rsid w:val="0029611A"/>
    <w:rsid w:val="00296F57"/>
    <w:rsid w:val="002976B1"/>
    <w:rsid w:val="0029798C"/>
    <w:rsid w:val="00297A9A"/>
    <w:rsid w:val="00297CAA"/>
    <w:rsid w:val="002A0652"/>
    <w:rsid w:val="002A0CE6"/>
    <w:rsid w:val="002A0DBE"/>
    <w:rsid w:val="002A1722"/>
    <w:rsid w:val="002A19B1"/>
    <w:rsid w:val="002A1BDD"/>
    <w:rsid w:val="002A277B"/>
    <w:rsid w:val="002A27ED"/>
    <w:rsid w:val="002A2804"/>
    <w:rsid w:val="002A3144"/>
    <w:rsid w:val="002A3870"/>
    <w:rsid w:val="002A403B"/>
    <w:rsid w:val="002A43EA"/>
    <w:rsid w:val="002A4B0E"/>
    <w:rsid w:val="002A4C2E"/>
    <w:rsid w:val="002A53D7"/>
    <w:rsid w:val="002A6142"/>
    <w:rsid w:val="002A61B1"/>
    <w:rsid w:val="002A628A"/>
    <w:rsid w:val="002A63F9"/>
    <w:rsid w:val="002A65BC"/>
    <w:rsid w:val="002A6E1E"/>
    <w:rsid w:val="002A7071"/>
    <w:rsid w:val="002A71B4"/>
    <w:rsid w:val="002A75D8"/>
    <w:rsid w:val="002B05C7"/>
    <w:rsid w:val="002B06D1"/>
    <w:rsid w:val="002B0CCB"/>
    <w:rsid w:val="002B13F5"/>
    <w:rsid w:val="002B15B2"/>
    <w:rsid w:val="002B22FA"/>
    <w:rsid w:val="002B24D6"/>
    <w:rsid w:val="002B361E"/>
    <w:rsid w:val="002B3769"/>
    <w:rsid w:val="002B4A8E"/>
    <w:rsid w:val="002B51FB"/>
    <w:rsid w:val="002B5382"/>
    <w:rsid w:val="002B5A66"/>
    <w:rsid w:val="002B60B0"/>
    <w:rsid w:val="002B6295"/>
    <w:rsid w:val="002B738C"/>
    <w:rsid w:val="002B7926"/>
    <w:rsid w:val="002B7C88"/>
    <w:rsid w:val="002C1563"/>
    <w:rsid w:val="002C2BD3"/>
    <w:rsid w:val="002C3053"/>
    <w:rsid w:val="002C33D2"/>
    <w:rsid w:val="002C34B1"/>
    <w:rsid w:val="002C38C6"/>
    <w:rsid w:val="002C40A6"/>
    <w:rsid w:val="002C439F"/>
    <w:rsid w:val="002C5251"/>
    <w:rsid w:val="002C59D0"/>
    <w:rsid w:val="002C649E"/>
    <w:rsid w:val="002C7195"/>
    <w:rsid w:val="002C782D"/>
    <w:rsid w:val="002C789A"/>
    <w:rsid w:val="002C78CB"/>
    <w:rsid w:val="002D02C0"/>
    <w:rsid w:val="002D0C17"/>
    <w:rsid w:val="002D0D28"/>
    <w:rsid w:val="002D1365"/>
    <w:rsid w:val="002D146F"/>
    <w:rsid w:val="002D1B25"/>
    <w:rsid w:val="002D1DD7"/>
    <w:rsid w:val="002D2FD6"/>
    <w:rsid w:val="002D2FF0"/>
    <w:rsid w:val="002D303E"/>
    <w:rsid w:val="002D3B88"/>
    <w:rsid w:val="002D45F0"/>
    <w:rsid w:val="002D4713"/>
    <w:rsid w:val="002D4A6B"/>
    <w:rsid w:val="002D559B"/>
    <w:rsid w:val="002D59BA"/>
    <w:rsid w:val="002D650D"/>
    <w:rsid w:val="002D65A5"/>
    <w:rsid w:val="002D6F89"/>
    <w:rsid w:val="002D7109"/>
    <w:rsid w:val="002D7B5F"/>
    <w:rsid w:val="002E081D"/>
    <w:rsid w:val="002E0E09"/>
    <w:rsid w:val="002E1375"/>
    <w:rsid w:val="002E1930"/>
    <w:rsid w:val="002E197A"/>
    <w:rsid w:val="002E1E91"/>
    <w:rsid w:val="002E2408"/>
    <w:rsid w:val="002E274E"/>
    <w:rsid w:val="002E2934"/>
    <w:rsid w:val="002E2C65"/>
    <w:rsid w:val="002E2F1B"/>
    <w:rsid w:val="002E3020"/>
    <w:rsid w:val="002E366E"/>
    <w:rsid w:val="002E376F"/>
    <w:rsid w:val="002E42BE"/>
    <w:rsid w:val="002E4E45"/>
    <w:rsid w:val="002E528B"/>
    <w:rsid w:val="002E53E6"/>
    <w:rsid w:val="002E5C14"/>
    <w:rsid w:val="002E6F5A"/>
    <w:rsid w:val="002E733B"/>
    <w:rsid w:val="002E7696"/>
    <w:rsid w:val="002E7C94"/>
    <w:rsid w:val="002E7F11"/>
    <w:rsid w:val="002F0025"/>
    <w:rsid w:val="002F0552"/>
    <w:rsid w:val="002F06D1"/>
    <w:rsid w:val="002F0BC8"/>
    <w:rsid w:val="002F0D78"/>
    <w:rsid w:val="002F0D8A"/>
    <w:rsid w:val="002F101B"/>
    <w:rsid w:val="002F1288"/>
    <w:rsid w:val="002F1C33"/>
    <w:rsid w:val="002F1FB7"/>
    <w:rsid w:val="002F210E"/>
    <w:rsid w:val="002F2907"/>
    <w:rsid w:val="002F2F6B"/>
    <w:rsid w:val="002F34B7"/>
    <w:rsid w:val="002F3E3A"/>
    <w:rsid w:val="002F3E7D"/>
    <w:rsid w:val="002F4AF3"/>
    <w:rsid w:val="002F4DB8"/>
    <w:rsid w:val="002F566D"/>
    <w:rsid w:val="002F68A4"/>
    <w:rsid w:val="002F6B76"/>
    <w:rsid w:val="002F6D1B"/>
    <w:rsid w:val="002F6F43"/>
    <w:rsid w:val="002F7317"/>
    <w:rsid w:val="002F75FA"/>
    <w:rsid w:val="002F7C75"/>
    <w:rsid w:val="002F7CDD"/>
    <w:rsid w:val="00300F08"/>
    <w:rsid w:val="00301BBC"/>
    <w:rsid w:val="0030231A"/>
    <w:rsid w:val="00302970"/>
    <w:rsid w:val="003029A7"/>
    <w:rsid w:val="00302C64"/>
    <w:rsid w:val="00302C80"/>
    <w:rsid w:val="003039D2"/>
    <w:rsid w:val="00303FB8"/>
    <w:rsid w:val="003045DD"/>
    <w:rsid w:val="00304F32"/>
    <w:rsid w:val="00305CFD"/>
    <w:rsid w:val="00305EA6"/>
    <w:rsid w:val="0030617C"/>
    <w:rsid w:val="00306385"/>
    <w:rsid w:val="003068AF"/>
    <w:rsid w:val="00310C1D"/>
    <w:rsid w:val="00311147"/>
    <w:rsid w:val="0031127A"/>
    <w:rsid w:val="0031136D"/>
    <w:rsid w:val="00311F23"/>
    <w:rsid w:val="003123A9"/>
    <w:rsid w:val="00312A55"/>
    <w:rsid w:val="00312DC1"/>
    <w:rsid w:val="00312E9D"/>
    <w:rsid w:val="00312F9F"/>
    <w:rsid w:val="00312FE1"/>
    <w:rsid w:val="00313021"/>
    <w:rsid w:val="003132EA"/>
    <w:rsid w:val="00313849"/>
    <w:rsid w:val="00313994"/>
    <w:rsid w:val="003139BF"/>
    <w:rsid w:val="00313EC6"/>
    <w:rsid w:val="0031463D"/>
    <w:rsid w:val="00315C83"/>
    <w:rsid w:val="0031600B"/>
    <w:rsid w:val="0031631A"/>
    <w:rsid w:val="003167B0"/>
    <w:rsid w:val="003169D6"/>
    <w:rsid w:val="00316C61"/>
    <w:rsid w:val="00317C2D"/>
    <w:rsid w:val="00317F09"/>
    <w:rsid w:val="003203BA"/>
    <w:rsid w:val="003207DB"/>
    <w:rsid w:val="00320B91"/>
    <w:rsid w:val="00321638"/>
    <w:rsid w:val="00321D5F"/>
    <w:rsid w:val="00321E2E"/>
    <w:rsid w:val="0032225C"/>
    <w:rsid w:val="0032246D"/>
    <w:rsid w:val="0032275A"/>
    <w:rsid w:val="00322907"/>
    <w:rsid w:val="00322963"/>
    <w:rsid w:val="00323ADF"/>
    <w:rsid w:val="00324C4F"/>
    <w:rsid w:val="0032522F"/>
    <w:rsid w:val="00325CA8"/>
    <w:rsid w:val="00326027"/>
    <w:rsid w:val="00326119"/>
    <w:rsid w:val="0032655E"/>
    <w:rsid w:val="003267D7"/>
    <w:rsid w:val="003268BA"/>
    <w:rsid w:val="00326B9D"/>
    <w:rsid w:val="00326F47"/>
    <w:rsid w:val="00327A1F"/>
    <w:rsid w:val="00327CBE"/>
    <w:rsid w:val="00327E68"/>
    <w:rsid w:val="003300B8"/>
    <w:rsid w:val="0033021B"/>
    <w:rsid w:val="0033075C"/>
    <w:rsid w:val="00330CB3"/>
    <w:rsid w:val="003310F9"/>
    <w:rsid w:val="0033194F"/>
    <w:rsid w:val="0033220B"/>
    <w:rsid w:val="00332766"/>
    <w:rsid w:val="00333C0E"/>
    <w:rsid w:val="0033429B"/>
    <w:rsid w:val="003345BF"/>
    <w:rsid w:val="0033485D"/>
    <w:rsid w:val="00334F44"/>
    <w:rsid w:val="00335A27"/>
    <w:rsid w:val="00335D80"/>
    <w:rsid w:val="00336118"/>
    <w:rsid w:val="0033629D"/>
    <w:rsid w:val="003368C6"/>
    <w:rsid w:val="00336937"/>
    <w:rsid w:val="0033725C"/>
    <w:rsid w:val="00337476"/>
    <w:rsid w:val="00337B1E"/>
    <w:rsid w:val="00337B28"/>
    <w:rsid w:val="003401AA"/>
    <w:rsid w:val="00340621"/>
    <w:rsid w:val="00340A3D"/>
    <w:rsid w:val="00340A49"/>
    <w:rsid w:val="00340E58"/>
    <w:rsid w:val="003419EF"/>
    <w:rsid w:val="00341A32"/>
    <w:rsid w:val="00341CD2"/>
    <w:rsid w:val="00341D41"/>
    <w:rsid w:val="0034233B"/>
    <w:rsid w:val="00342BDE"/>
    <w:rsid w:val="003430AB"/>
    <w:rsid w:val="00344109"/>
    <w:rsid w:val="003441C1"/>
    <w:rsid w:val="00344701"/>
    <w:rsid w:val="00344706"/>
    <w:rsid w:val="00344726"/>
    <w:rsid w:val="00345A63"/>
    <w:rsid w:val="00345BCF"/>
    <w:rsid w:val="003462F6"/>
    <w:rsid w:val="0034708F"/>
    <w:rsid w:val="00347E5D"/>
    <w:rsid w:val="0035041E"/>
    <w:rsid w:val="00350CFC"/>
    <w:rsid w:val="003512AF"/>
    <w:rsid w:val="003516DD"/>
    <w:rsid w:val="00351E20"/>
    <w:rsid w:val="003520B8"/>
    <w:rsid w:val="003522E4"/>
    <w:rsid w:val="00353304"/>
    <w:rsid w:val="00353DF7"/>
    <w:rsid w:val="0035574A"/>
    <w:rsid w:val="00355801"/>
    <w:rsid w:val="00355916"/>
    <w:rsid w:val="00355BD8"/>
    <w:rsid w:val="00355E9E"/>
    <w:rsid w:val="0035681E"/>
    <w:rsid w:val="003568A9"/>
    <w:rsid w:val="003568AE"/>
    <w:rsid w:val="00356923"/>
    <w:rsid w:val="00356C71"/>
    <w:rsid w:val="00356CB4"/>
    <w:rsid w:val="00356FA2"/>
    <w:rsid w:val="0035706D"/>
    <w:rsid w:val="00357579"/>
    <w:rsid w:val="00357A4C"/>
    <w:rsid w:val="003601AE"/>
    <w:rsid w:val="0036035F"/>
    <w:rsid w:val="0036057D"/>
    <w:rsid w:val="00360EA5"/>
    <w:rsid w:val="0036160D"/>
    <w:rsid w:val="00361738"/>
    <w:rsid w:val="00361E1F"/>
    <w:rsid w:val="0036207B"/>
    <w:rsid w:val="00362196"/>
    <w:rsid w:val="0036229A"/>
    <w:rsid w:val="00362502"/>
    <w:rsid w:val="00362CD9"/>
    <w:rsid w:val="0036308E"/>
    <w:rsid w:val="0036314B"/>
    <w:rsid w:val="00363DC2"/>
    <w:rsid w:val="00363E9A"/>
    <w:rsid w:val="00363F0A"/>
    <w:rsid w:val="00364261"/>
    <w:rsid w:val="003643CB"/>
    <w:rsid w:val="003646E9"/>
    <w:rsid w:val="00364727"/>
    <w:rsid w:val="00364C0B"/>
    <w:rsid w:val="003652AF"/>
    <w:rsid w:val="00365375"/>
    <w:rsid w:val="00365E23"/>
    <w:rsid w:val="003664CF"/>
    <w:rsid w:val="00366E56"/>
    <w:rsid w:val="003670F7"/>
    <w:rsid w:val="00367A57"/>
    <w:rsid w:val="003702E7"/>
    <w:rsid w:val="0037093B"/>
    <w:rsid w:val="00370DBE"/>
    <w:rsid w:val="00370EDD"/>
    <w:rsid w:val="00371166"/>
    <w:rsid w:val="003725CE"/>
    <w:rsid w:val="00372E3C"/>
    <w:rsid w:val="0037322F"/>
    <w:rsid w:val="00373694"/>
    <w:rsid w:val="00373EE2"/>
    <w:rsid w:val="00374239"/>
    <w:rsid w:val="0037423E"/>
    <w:rsid w:val="003744FE"/>
    <w:rsid w:val="00374B70"/>
    <w:rsid w:val="003759FC"/>
    <w:rsid w:val="00375B0B"/>
    <w:rsid w:val="00376186"/>
    <w:rsid w:val="003762E6"/>
    <w:rsid w:val="003765F8"/>
    <w:rsid w:val="00377AAC"/>
    <w:rsid w:val="00377FE5"/>
    <w:rsid w:val="003803AC"/>
    <w:rsid w:val="0038059A"/>
    <w:rsid w:val="00380898"/>
    <w:rsid w:val="0038111B"/>
    <w:rsid w:val="0038144A"/>
    <w:rsid w:val="00381E72"/>
    <w:rsid w:val="00382C46"/>
    <w:rsid w:val="00382DB6"/>
    <w:rsid w:val="00383426"/>
    <w:rsid w:val="00383D9B"/>
    <w:rsid w:val="00384CCD"/>
    <w:rsid w:val="0038520F"/>
    <w:rsid w:val="00385557"/>
    <w:rsid w:val="00385848"/>
    <w:rsid w:val="00385D65"/>
    <w:rsid w:val="003863AD"/>
    <w:rsid w:val="00386BC0"/>
    <w:rsid w:val="00386DC1"/>
    <w:rsid w:val="00386F5A"/>
    <w:rsid w:val="00387480"/>
    <w:rsid w:val="0039025E"/>
    <w:rsid w:val="00390319"/>
    <w:rsid w:val="00390374"/>
    <w:rsid w:val="00391582"/>
    <w:rsid w:val="003920AC"/>
    <w:rsid w:val="00392589"/>
    <w:rsid w:val="0039288B"/>
    <w:rsid w:val="0039354D"/>
    <w:rsid w:val="0039408E"/>
    <w:rsid w:val="00394233"/>
    <w:rsid w:val="003948A0"/>
    <w:rsid w:val="003949D0"/>
    <w:rsid w:val="00394A4C"/>
    <w:rsid w:val="00394A50"/>
    <w:rsid w:val="003957D6"/>
    <w:rsid w:val="00395991"/>
    <w:rsid w:val="00395C82"/>
    <w:rsid w:val="00395CD7"/>
    <w:rsid w:val="00395E12"/>
    <w:rsid w:val="00396657"/>
    <w:rsid w:val="00396C56"/>
    <w:rsid w:val="00396E37"/>
    <w:rsid w:val="00396EE9"/>
    <w:rsid w:val="00397457"/>
    <w:rsid w:val="00397B36"/>
    <w:rsid w:val="00397F88"/>
    <w:rsid w:val="003A05EA"/>
    <w:rsid w:val="003A0932"/>
    <w:rsid w:val="003A0A8D"/>
    <w:rsid w:val="003A0C8A"/>
    <w:rsid w:val="003A0FD0"/>
    <w:rsid w:val="003A1167"/>
    <w:rsid w:val="003A1332"/>
    <w:rsid w:val="003A1435"/>
    <w:rsid w:val="003A1FE7"/>
    <w:rsid w:val="003A39EE"/>
    <w:rsid w:val="003A3D87"/>
    <w:rsid w:val="003A44AE"/>
    <w:rsid w:val="003A4995"/>
    <w:rsid w:val="003A49F7"/>
    <w:rsid w:val="003A4B63"/>
    <w:rsid w:val="003A4F7D"/>
    <w:rsid w:val="003A524D"/>
    <w:rsid w:val="003A5299"/>
    <w:rsid w:val="003A56C5"/>
    <w:rsid w:val="003A57DC"/>
    <w:rsid w:val="003A5CB2"/>
    <w:rsid w:val="003A5E46"/>
    <w:rsid w:val="003A6407"/>
    <w:rsid w:val="003A6E4E"/>
    <w:rsid w:val="003A72DF"/>
    <w:rsid w:val="003A744A"/>
    <w:rsid w:val="003A75BF"/>
    <w:rsid w:val="003A768C"/>
    <w:rsid w:val="003A7799"/>
    <w:rsid w:val="003A786A"/>
    <w:rsid w:val="003A7C00"/>
    <w:rsid w:val="003B06BC"/>
    <w:rsid w:val="003B0BAC"/>
    <w:rsid w:val="003B0BC7"/>
    <w:rsid w:val="003B0BCD"/>
    <w:rsid w:val="003B0BD9"/>
    <w:rsid w:val="003B1999"/>
    <w:rsid w:val="003B1A50"/>
    <w:rsid w:val="003B2109"/>
    <w:rsid w:val="003B2AF4"/>
    <w:rsid w:val="003B3E42"/>
    <w:rsid w:val="003B3ED4"/>
    <w:rsid w:val="003B5998"/>
    <w:rsid w:val="003B6D67"/>
    <w:rsid w:val="003B7066"/>
    <w:rsid w:val="003B75E1"/>
    <w:rsid w:val="003C071B"/>
    <w:rsid w:val="003C1380"/>
    <w:rsid w:val="003C29FC"/>
    <w:rsid w:val="003C2AF9"/>
    <w:rsid w:val="003C3024"/>
    <w:rsid w:val="003C3ED6"/>
    <w:rsid w:val="003C3F21"/>
    <w:rsid w:val="003C55BB"/>
    <w:rsid w:val="003C60AD"/>
    <w:rsid w:val="003C623D"/>
    <w:rsid w:val="003C64F8"/>
    <w:rsid w:val="003C6EA4"/>
    <w:rsid w:val="003C71B2"/>
    <w:rsid w:val="003C7273"/>
    <w:rsid w:val="003C790C"/>
    <w:rsid w:val="003C7B3B"/>
    <w:rsid w:val="003C7E96"/>
    <w:rsid w:val="003D024E"/>
    <w:rsid w:val="003D0B3A"/>
    <w:rsid w:val="003D1871"/>
    <w:rsid w:val="003D1939"/>
    <w:rsid w:val="003D1EE2"/>
    <w:rsid w:val="003D27F1"/>
    <w:rsid w:val="003D2E8C"/>
    <w:rsid w:val="003D3334"/>
    <w:rsid w:val="003D3B65"/>
    <w:rsid w:val="003D3EF3"/>
    <w:rsid w:val="003D505A"/>
    <w:rsid w:val="003D547C"/>
    <w:rsid w:val="003D54CF"/>
    <w:rsid w:val="003D57C4"/>
    <w:rsid w:val="003D62C2"/>
    <w:rsid w:val="003D639E"/>
    <w:rsid w:val="003D6B76"/>
    <w:rsid w:val="003D6C38"/>
    <w:rsid w:val="003D6F7D"/>
    <w:rsid w:val="003D6FC9"/>
    <w:rsid w:val="003D7216"/>
    <w:rsid w:val="003D7926"/>
    <w:rsid w:val="003D7D6E"/>
    <w:rsid w:val="003D7DBF"/>
    <w:rsid w:val="003E0187"/>
    <w:rsid w:val="003E097F"/>
    <w:rsid w:val="003E19E4"/>
    <w:rsid w:val="003E1BA6"/>
    <w:rsid w:val="003E2BCC"/>
    <w:rsid w:val="003E2E4F"/>
    <w:rsid w:val="003E3352"/>
    <w:rsid w:val="003E3964"/>
    <w:rsid w:val="003E42CE"/>
    <w:rsid w:val="003E4940"/>
    <w:rsid w:val="003E4BCC"/>
    <w:rsid w:val="003E4DB7"/>
    <w:rsid w:val="003E4E8F"/>
    <w:rsid w:val="003E4FB4"/>
    <w:rsid w:val="003E640F"/>
    <w:rsid w:val="003E6629"/>
    <w:rsid w:val="003E6EFC"/>
    <w:rsid w:val="003E77AB"/>
    <w:rsid w:val="003E7D58"/>
    <w:rsid w:val="003F02A2"/>
    <w:rsid w:val="003F0432"/>
    <w:rsid w:val="003F0B11"/>
    <w:rsid w:val="003F0DC1"/>
    <w:rsid w:val="003F1142"/>
    <w:rsid w:val="003F1161"/>
    <w:rsid w:val="003F16EA"/>
    <w:rsid w:val="003F1767"/>
    <w:rsid w:val="003F2432"/>
    <w:rsid w:val="003F2A82"/>
    <w:rsid w:val="003F33E4"/>
    <w:rsid w:val="003F3A7D"/>
    <w:rsid w:val="003F3DA7"/>
    <w:rsid w:val="003F5017"/>
    <w:rsid w:val="003F56E3"/>
    <w:rsid w:val="003F5E81"/>
    <w:rsid w:val="003F636F"/>
    <w:rsid w:val="003F6419"/>
    <w:rsid w:val="003F687A"/>
    <w:rsid w:val="003F6CBF"/>
    <w:rsid w:val="003F7464"/>
    <w:rsid w:val="003F7770"/>
    <w:rsid w:val="00400A81"/>
    <w:rsid w:val="0040103F"/>
    <w:rsid w:val="0040107C"/>
    <w:rsid w:val="004011E3"/>
    <w:rsid w:val="0040152C"/>
    <w:rsid w:val="00401ABF"/>
    <w:rsid w:val="004032AA"/>
    <w:rsid w:val="0040486E"/>
    <w:rsid w:val="00404C6E"/>
    <w:rsid w:val="00405833"/>
    <w:rsid w:val="004058E4"/>
    <w:rsid w:val="004059C0"/>
    <w:rsid w:val="00405F6D"/>
    <w:rsid w:val="00406187"/>
    <w:rsid w:val="00406471"/>
    <w:rsid w:val="004075CB"/>
    <w:rsid w:val="00407FEF"/>
    <w:rsid w:val="00411096"/>
    <w:rsid w:val="0041130F"/>
    <w:rsid w:val="0041187E"/>
    <w:rsid w:val="00411979"/>
    <w:rsid w:val="00411BEA"/>
    <w:rsid w:val="00412D4F"/>
    <w:rsid w:val="004130FF"/>
    <w:rsid w:val="004131E3"/>
    <w:rsid w:val="00413DEC"/>
    <w:rsid w:val="004146F4"/>
    <w:rsid w:val="00414AFE"/>
    <w:rsid w:val="00414C71"/>
    <w:rsid w:val="004152BE"/>
    <w:rsid w:val="00415716"/>
    <w:rsid w:val="004158E0"/>
    <w:rsid w:val="00415CDA"/>
    <w:rsid w:val="00415EFF"/>
    <w:rsid w:val="004162EB"/>
    <w:rsid w:val="00416BD7"/>
    <w:rsid w:val="00416CFB"/>
    <w:rsid w:val="00417351"/>
    <w:rsid w:val="0042117E"/>
    <w:rsid w:val="00421F6B"/>
    <w:rsid w:val="00423210"/>
    <w:rsid w:val="004241D8"/>
    <w:rsid w:val="00424CEF"/>
    <w:rsid w:val="004252D7"/>
    <w:rsid w:val="00425B67"/>
    <w:rsid w:val="00425C9D"/>
    <w:rsid w:val="00425DB5"/>
    <w:rsid w:val="004267EA"/>
    <w:rsid w:val="0042680E"/>
    <w:rsid w:val="0042694B"/>
    <w:rsid w:val="00426975"/>
    <w:rsid w:val="004272DA"/>
    <w:rsid w:val="00427C49"/>
    <w:rsid w:val="00430E04"/>
    <w:rsid w:val="004317F0"/>
    <w:rsid w:val="0043247A"/>
    <w:rsid w:val="0043298F"/>
    <w:rsid w:val="00432EBB"/>
    <w:rsid w:val="004335AE"/>
    <w:rsid w:val="00433674"/>
    <w:rsid w:val="00433739"/>
    <w:rsid w:val="0043394B"/>
    <w:rsid w:val="00433AF5"/>
    <w:rsid w:val="00433E36"/>
    <w:rsid w:val="00433ECD"/>
    <w:rsid w:val="00434407"/>
    <w:rsid w:val="00434F3D"/>
    <w:rsid w:val="00435312"/>
    <w:rsid w:val="0043554A"/>
    <w:rsid w:val="00435AF5"/>
    <w:rsid w:val="00435F66"/>
    <w:rsid w:val="0043725A"/>
    <w:rsid w:val="004378E4"/>
    <w:rsid w:val="00440847"/>
    <w:rsid w:val="00440CF5"/>
    <w:rsid w:val="004419F2"/>
    <w:rsid w:val="00441DA3"/>
    <w:rsid w:val="00442981"/>
    <w:rsid w:val="00442C14"/>
    <w:rsid w:val="00443005"/>
    <w:rsid w:val="00443568"/>
    <w:rsid w:val="004436F7"/>
    <w:rsid w:val="00443A7E"/>
    <w:rsid w:val="00443C83"/>
    <w:rsid w:val="0044447B"/>
    <w:rsid w:val="00444745"/>
    <w:rsid w:val="0044489A"/>
    <w:rsid w:val="0044499D"/>
    <w:rsid w:val="00444A03"/>
    <w:rsid w:val="00445321"/>
    <w:rsid w:val="00445929"/>
    <w:rsid w:val="0044598A"/>
    <w:rsid w:val="0044632B"/>
    <w:rsid w:val="00446F45"/>
    <w:rsid w:val="0044720F"/>
    <w:rsid w:val="004475B5"/>
    <w:rsid w:val="0044782D"/>
    <w:rsid w:val="00450D3F"/>
    <w:rsid w:val="00450FEE"/>
    <w:rsid w:val="00451084"/>
    <w:rsid w:val="00451AFD"/>
    <w:rsid w:val="00451D8A"/>
    <w:rsid w:val="00451DC0"/>
    <w:rsid w:val="00452311"/>
    <w:rsid w:val="00452475"/>
    <w:rsid w:val="00452533"/>
    <w:rsid w:val="004534F7"/>
    <w:rsid w:val="00453664"/>
    <w:rsid w:val="00453C89"/>
    <w:rsid w:val="00454431"/>
    <w:rsid w:val="00454719"/>
    <w:rsid w:val="00454CE8"/>
    <w:rsid w:val="00456220"/>
    <w:rsid w:val="00456653"/>
    <w:rsid w:val="00456D9D"/>
    <w:rsid w:val="00456EB1"/>
    <w:rsid w:val="00457999"/>
    <w:rsid w:val="00457C5C"/>
    <w:rsid w:val="00457CF9"/>
    <w:rsid w:val="0046046B"/>
    <w:rsid w:val="00460A15"/>
    <w:rsid w:val="004613A1"/>
    <w:rsid w:val="00461537"/>
    <w:rsid w:val="00461DE5"/>
    <w:rsid w:val="00461DFE"/>
    <w:rsid w:val="0046233F"/>
    <w:rsid w:val="00462E05"/>
    <w:rsid w:val="004630C1"/>
    <w:rsid w:val="00463600"/>
    <w:rsid w:val="00464D5E"/>
    <w:rsid w:val="00464E53"/>
    <w:rsid w:val="004655CD"/>
    <w:rsid w:val="00466468"/>
    <w:rsid w:val="00466D2F"/>
    <w:rsid w:val="00466FC3"/>
    <w:rsid w:val="004673E4"/>
    <w:rsid w:val="00470235"/>
    <w:rsid w:val="00470595"/>
    <w:rsid w:val="0047076E"/>
    <w:rsid w:val="00470887"/>
    <w:rsid w:val="004709C5"/>
    <w:rsid w:val="00470CF4"/>
    <w:rsid w:val="00470FC6"/>
    <w:rsid w:val="00471EB2"/>
    <w:rsid w:val="0047214E"/>
    <w:rsid w:val="004725E3"/>
    <w:rsid w:val="0047312A"/>
    <w:rsid w:val="0047356D"/>
    <w:rsid w:val="004736A5"/>
    <w:rsid w:val="004738A3"/>
    <w:rsid w:val="004746CC"/>
    <w:rsid w:val="00474B8B"/>
    <w:rsid w:val="00474F56"/>
    <w:rsid w:val="004758AF"/>
    <w:rsid w:val="00475F4A"/>
    <w:rsid w:val="00475F8F"/>
    <w:rsid w:val="00476B0E"/>
    <w:rsid w:val="0047725E"/>
    <w:rsid w:val="00477C04"/>
    <w:rsid w:val="00480121"/>
    <w:rsid w:val="00480504"/>
    <w:rsid w:val="00481086"/>
    <w:rsid w:val="00481138"/>
    <w:rsid w:val="0048176C"/>
    <w:rsid w:val="00482839"/>
    <w:rsid w:val="00482DE6"/>
    <w:rsid w:val="00483154"/>
    <w:rsid w:val="004838B4"/>
    <w:rsid w:val="004839BB"/>
    <w:rsid w:val="004844BB"/>
    <w:rsid w:val="00484687"/>
    <w:rsid w:val="00484A2A"/>
    <w:rsid w:val="00485DA2"/>
    <w:rsid w:val="00485E3C"/>
    <w:rsid w:val="00486671"/>
    <w:rsid w:val="00486991"/>
    <w:rsid w:val="00486D5A"/>
    <w:rsid w:val="0048716C"/>
    <w:rsid w:val="0048741D"/>
    <w:rsid w:val="0049077D"/>
    <w:rsid w:val="00490FFC"/>
    <w:rsid w:val="004911AE"/>
    <w:rsid w:val="00491736"/>
    <w:rsid w:val="00492102"/>
    <w:rsid w:val="004925A3"/>
    <w:rsid w:val="0049348B"/>
    <w:rsid w:val="004937CC"/>
    <w:rsid w:val="00494B0B"/>
    <w:rsid w:val="00494B1F"/>
    <w:rsid w:val="0049541B"/>
    <w:rsid w:val="00495ABD"/>
    <w:rsid w:val="0049605B"/>
    <w:rsid w:val="004961CE"/>
    <w:rsid w:val="00496691"/>
    <w:rsid w:val="004970A4"/>
    <w:rsid w:val="00497499"/>
    <w:rsid w:val="004976AD"/>
    <w:rsid w:val="004976F6"/>
    <w:rsid w:val="00497935"/>
    <w:rsid w:val="004A02D0"/>
    <w:rsid w:val="004A03AE"/>
    <w:rsid w:val="004A0F0C"/>
    <w:rsid w:val="004A1375"/>
    <w:rsid w:val="004A2736"/>
    <w:rsid w:val="004A2B47"/>
    <w:rsid w:val="004A4ADC"/>
    <w:rsid w:val="004A4B20"/>
    <w:rsid w:val="004A5E4E"/>
    <w:rsid w:val="004A60F4"/>
    <w:rsid w:val="004A61DD"/>
    <w:rsid w:val="004A6205"/>
    <w:rsid w:val="004A6DE3"/>
    <w:rsid w:val="004A7C62"/>
    <w:rsid w:val="004B0744"/>
    <w:rsid w:val="004B0B4A"/>
    <w:rsid w:val="004B14CE"/>
    <w:rsid w:val="004B1AEE"/>
    <w:rsid w:val="004B1D9F"/>
    <w:rsid w:val="004B2B6F"/>
    <w:rsid w:val="004B2E92"/>
    <w:rsid w:val="004B3C73"/>
    <w:rsid w:val="004B3F20"/>
    <w:rsid w:val="004B3F6C"/>
    <w:rsid w:val="004B4153"/>
    <w:rsid w:val="004B44DC"/>
    <w:rsid w:val="004B46E8"/>
    <w:rsid w:val="004B5418"/>
    <w:rsid w:val="004B55EC"/>
    <w:rsid w:val="004B5AA8"/>
    <w:rsid w:val="004B5DAA"/>
    <w:rsid w:val="004B5FE9"/>
    <w:rsid w:val="004B69A7"/>
    <w:rsid w:val="004B71D6"/>
    <w:rsid w:val="004B76B0"/>
    <w:rsid w:val="004C0027"/>
    <w:rsid w:val="004C0537"/>
    <w:rsid w:val="004C0F00"/>
    <w:rsid w:val="004C1057"/>
    <w:rsid w:val="004C12FC"/>
    <w:rsid w:val="004C1315"/>
    <w:rsid w:val="004C1AA2"/>
    <w:rsid w:val="004C1B29"/>
    <w:rsid w:val="004C1C11"/>
    <w:rsid w:val="004C1EDB"/>
    <w:rsid w:val="004C207D"/>
    <w:rsid w:val="004C2A3E"/>
    <w:rsid w:val="004C2C50"/>
    <w:rsid w:val="004C3625"/>
    <w:rsid w:val="004C3BF1"/>
    <w:rsid w:val="004C3C6C"/>
    <w:rsid w:val="004C40EF"/>
    <w:rsid w:val="004C430F"/>
    <w:rsid w:val="004C49B8"/>
    <w:rsid w:val="004C4C80"/>
    <w:rsid w:val="004C52EA"/>
    <w:rsid w:val="004C5E87"/>
    <w:rsid w:val="004C61E2"/>
    <w:rsid w:val="004C659F"/>
    <w:rsid w:val="004C74E0"/>
    <w:rsid w:val="004C7C0B"/>
    <w:rsid w:val="004D02C2"/>
    <w:rsid w:val="004D0A91"/>
    <w:rsid w:val="004D0D54"/>
    <w:rsid w:val="004D0EB1"/>
    <w:rsid w:val="004D1C3C"/>
    <w:rsid w:val="004D1FA1"/>
    <w:rsid w:val="004D2150"/>
    <w:rsid w:val="004D235C"/>
    <w:rsid w:val="004D26BA"/>
    <w:rsid w:val="004D34BD"/>
    <w:rsid w:val="004D368D"/>
    <w:rsid w:val="004D38BA"/>
    <w:rsid w:val="004D3945"/>
    <w:rsid w:val="004D3C54"/>
    <w:rsid w:val="004D3E3D"/>
    <w:rsid w:val="004D47BA"/>
    <w:rsid w:val="004D59CC"/>
    <w:rsid w:val="004D5FAF"/>
    <w:rsid w:val="004D6085"/>
    <w:rsid w:val="004D6BFA"/>
    <w:rsid w:val="004D6F45"/>
    <w:rsid w:val="004D6FB1"/>
    <w:rsid w:val="004D7372"/>
    <w:rsid w:val="004E0E28"/>
    <w:rsid w:val="004E0F55"/>
    <w:rsid w:val="004E161D"/>
    <w:rsid w:val="004E1B54"/>
    <w:rsid w:val="004E1DCA"/>
    <w:rsid w:val="004E27A7"/>
    <w:rsid w:val="004E331B"/>
    <w:rsid w:val="004E4284"/>
    <w:rsid w:val="004E4545"/>
    <w:rsid w:val="004E51A1"/>
    <w:rsid w:val="004E543E"/>
    <w:rsid w:val="004E596F"/>
    <w:rsid w:val="004E6A7B"/>
    <w:rsid w:val="004E7281"/>
    <w:rsid w:val="004E784C"/>
    <w:rsid w:val="004F12EA"/>
    <w:rsid w:val="004F16A7"/>
    <w:rsid w:val="004F1A18"/>
    <w:rsid w:val="004F257B"/>
    <w:rsid w:val="004F2AE9"/>
    <w:rsid w:val="004F2B4D"/>
    <w:rsid w:val="004F2F88"/>
    <w:rsid w:val="004F33F3"/>
    <w:rsid w:val="004F37FE"/>
    <w:rsid w:val="004F544D"/>
    <w:rsid w:val="004F54C8"/>
    <w:rsid w:val="004F5A1F"/>
    <w:rsid w:val="004F5C7D"/>
    <w:rsid w:val="004F64A7"/>
    <w:rsid w:val="004F6709"/>
    <w:rsid w:val="004F6849"/>
    <w:rsid w:val="004F6D0A"/>
    <w:rsid w:val="004F7F6D"/>
    <w:rsid w:val="00500116"/>
    <w:rsid w:val="00500269"/>
    <w:rsid w:val="005005B6"/>
    <w:rsid w:val="00500D5A"/>
    <w:rsid w:val="0050185E"/>
    <w:rsid w:val="0050271C"/>
    <w:rsid w:val="005028D6"/>
    <w:rsid w:val="00502ADA"/>
    <w:rsid w:val="005034AC"/>
    <w:rsid w:val="00503F00"/>
    <w:rsid w:val="00504838"/>
    <w:rsid w:val="00504C7A"/>
    <w:rsid w:val="005059F5"/>
    <w:rsid w:val="00506ADD"/>
    <w:rsid w:val="00506D19"/>
    <w:rsid w:val="00507AF1"/>
    <w:rsid w:val="00507B94"/>
    <w:rsid w:val="00507EC3"/>
    <w:rsid w:val="00507ECB"/>
    <w:rsid w:val="0051064F"/>
    <w:rsid w:val="005106F5"/>
    <w:rsid w:val="00510AA4"/>
    <w:rsid w:val="00510C2D"/>
    <w:rsid w:val="00511242"/>
    <w:rsid w:val="00512713"/>
    <w:rsid w:val="00512A70"/>
    <w:rsid w:val="00512FEA"/>
    <w:rsid w:val="005132D7"/>
    <w:rsid w:val="005134EF"/>
    <w:rsid w:val="00513503"/>
    <w:rsid w:val="0051352D"/>
    <w:rsid w:val="00513618"/>
    <w:rsid w:val="00513C19"/>
    <w:rsid w:val="005146B3"/>
    <w:rsid w:val="0051471C"/>
    <w:rsid w:val="00515578"/>
    <w:rsid w:val="0051581D"/>
    <w:rsid w:val="00515B4D"/>
    <w:rsid w:val="00515E55"/>
    <w:rsid w:val="00516DC0"/>
    <w:rsid w:val="0051714B"/>
    <w:rsid w:val="00517AD0"/>
    <w:rsid w:val="00517C8C"/>
    <w:rsid w:val="00520000"/>
    <w:rsid w:val="00521EE5"/>
    <w:rsid w:val="00522318"/>
    <w:rsid w:val="0052254D"/>
    <w:rsid w:val="005229DD"/>
    <w:rsid w:val="00522E02"/>
    <w:rsid w:val="005233FD"/>
    <w:rsid w:val="00523AA5"/>
    <w:rsid w:val="00523CBB"/>
    <w:rsid w:val="00524034"/>
    <w:rsid w:val="0052507E"/>
    <w:rsid w:val="0052526F"/>
    <w:rsid w:val="005254BC"/>
    <w:rsid w:val="00525665"/>
    <w:rsid w:val="005269B7"/>
    <w:rsid w:val="00526CFF"/>
    <w:rsid w:val="005275C2"/>
    <w:rsid w:val="00527656"/>
    <w:rsid w:val="00527EE8"/>
    <w:rsid w:val="005300CA"/>
    <w:rsid w:val="00530EBF"/>
    <w:rsid w:val="00531D3E"/>
    <w:rsid w:val="00532708"/>
    <w:rsid w:val="00533568"/>
    <w:rsid w:val="00534859"/>
    <w:rsid w:val="00534966"/>
    <w:rsid w:val="005349F6"/>
    <w:rsid w:val="00534A56"/>
    <w:rsid w:val="0053518B"/>
    <w:rsid w:val="00535EB5"/>
    <w:rsid w:val="0053679E"/>
    <w:rsid w:val="005369D6"/>
    <w:rsid w:val="005369DF"/>
    <w:rsid w:val="00536BF5"/>
    <w:rsid w:val="00536E46"/>
    <w:rsid w:val="0053738A"/>
    <w:rsid w:val="005373C5"/>
    <w:rsid w:val="00537909"/>
    <w:rsid w:val="0054053F"/>
    <w:rsid w:val="0054129B"/>
    <w:rsid w:val="005414B5"/>
    <w:rsid w:val="00541EF4"/>
    <w:rsid w:val="00542608"/>
    <w:rsid w:val="005426A2"/>
    <w:rsid w:val="0054353F"/>
    <w:rsid w:val="00544C45"/>
    <w:rsid w:val="00545398"/>
    <w:rsid w:val="00545A8A"/>
    <w:rsid w:val="00545E12"/>
    <w:rsid w:val="0054617B"/>
    <w:rsid w:val="00546785"/>
    <w:rsid w:val="00546E99"/>
    <w:rsid w:val="00547042"/>
    <w:rsid w:val="005470AA"/>
    <w:rsid w:val="0054743B"/>
    <w:rsid w:val="00547547"/>
    <w:rsid w:val="0055047A"/>
    <w:rsid w:val="00550592"/>
    <w:rsid w:val="00550B7B"/>
    <w:rsid w:val="00550E06"/>
    <w:rsid w:val="00551305"/>
    <w:rsid w:val="00551583"/>
    <w:rsid w:val="00553032"/>
    <w:rsid w:val="0055352D"/>
    <w:rsid w:val="0055389E"/>
    <w:rsid w:val="00553A34"/>
    <w:rsid w:val="00553F51"/>
    <w:rsid w:val="00554671"/>
    <w:rsid w:val="00554B5B"/>
    <w:rsid w:val="0055505F"/>
    <w:rsid w:val="005550BA"/>
    <w:rsid w:val="00555253"/>
    <w:rsid w:val="0055586B"/>
    <w:rsid w:val="00555B03"/>
    <w:rsid w:val="00556815"/>
    <w:rsid w:val="005568D5"/>
    <w:rsid w:val="00556B27"/>
    <w:rsid w:val="00556C99"/>
    <w:rsid w:val="00556E9A"/>
    <w:rsid w:val="00557275"/>
    <w:rsid w:val="005577ED"/>
    <w:rsid w:val="0056033B"/>
    <w:rsid w:val="00560AFD"/>
    <w:rsid w:val="0056185C"/>
    <w:rsid w:val="0056224B"/>
    <w:rsid w:val="005627C3"/>
    <w:rsid w:val="00562A90"/>
    <w:rsid w:val="00563311"/>
    <w:rsid w:val="005645FA"/>
    <w:rsid w:val="005646F9"/>
    <w:rsid w:val="005648CD"/>
    <w:rsid w:val="005655BD"/>
    <w:rsid w:val="00565615"/>
    <w:rsid w:val="00565A48"/>
    <w:rsid w:val="00566794"/>
    <w:rsid w:val="00566AAC"/>
    <w:rsid w:val="00566C89"/>
    <w:rsid w:val="00566C8E"/>
    <w:rsid w:val="00566DB4"/>
    <w:rsid w:val="00567452"/>
    <w:rsid w:val="00567A90"/>
    <w:rsid w:val="005705A2"/>
    <w:rsid w:val="005708FF"/>
    <w:rsid w:val="00571759"/>
    <w:rsid w:val="0057196F"/>
    <w:rsid w:val="00571ADD"/>
    <w:rsid w:val="00572180"/>
    <w:rsid w:val="00572181"/>
    <w:rsid w:val="00573362"/>
    <w:rsid w:val="00573576"/>
    <w:rsid w:val="00573F0D"/>
    <w:rsid w:val="00573F87"/>
    <w:rsid w:val="00573FED"/>
    <w:rsid w:val="00574221"/>
    <w:rsid w:val="00574B12"/>
    <w:rsid w:val="00574D4D"/>
    <w:rsid w:val="005752D4"/>
    <w:rsid w:val="00575384"/>
    <w:rsid w:val="005755BC"/>
    <w:rsid w:val="00575997"/>
    <w:rsid w:val="00575C68"/>
    <w:rsid w:val="00576686"/>
    <w:rsid w:val="0057673F"/>
    <w:rsid w:val="00576A93"/>
    <w:rsid w:val="00577394"/>
    <w:rsid w:val="005777A6"/>
    <w:rsid w:val="00577CBD"/>
    <w:rsid w:val="00577CEA"/>
    <w:rsid w:val="00580004"/>
    <w:rsid w:val="005801C7"/>
    <w:rsid w:val="00580BAF"/>
    <w:rsid w:val="00580F46"/>
    <w:rsid w:val="00581099"/>
    <w:rsid w:val="005810C2"/>
    <w:rsid w:val="00581113"/>
    <w:rsid w:val="005813D2"/>
    <w:rsid w:val="0058140D"/>
    <w:rsid w:val="00581E17"/>
    <w:rsid w:val="0058292A"/>
    <w:rsid w:val="005836F6"/>
    <w:rsid w:val="005838A3"/>
    <w:rsid w:val="00583922"/>
    <w:rsid w:val="00583AF3"/>
    <w:rsid w:val="00583B3E"/>
    <w:rsid w:val="00584382"/>
    <w:rsid w:val="00584995"/>
    <w:rsid w:val="005849EA"/>
    <w:rsid w:val="00585C3F"/>
    <w:rsid w:val="00585E76"/>
    <w:rsid w:val="00586127"/>
    <w:rsid w:val="0058664D"/>
    <w:rsid w:val="005867D0"/>
    <w:rsid w:val="00587150"/>
    <w:rsid w:val="005873E6"/>
    <w:rsid w:val="00587D8B"/>
    <w:rsid w:val="00590BBF"/>
    <w:rsid w:val="00590E5F"/>
    <w:rsid w:val="00590E7D"/>
    <w:rsid w:val="0059168C"/>
    <w:rsid w:val="0059169F"/>
    <w:rsid w:val="00591C55"/>
    <w:rsid w:val="0059202E"/>
    <w:rsid w:val="0059263C"/>
    <w:rsid w:val="00592C7C"/>
    <w:rsid w:val="0059300C"/>
    <w:rsid w:val="0059343C"/>
    <w:rsid w:val="00593782"/>
    <w:rsid w:val="00593BED"/>
    <w:rsid w:val="00593CC3"/>
    <w:rsid w:val="00594D04"/>
    <w:rsid w:val="00594F88"/>
    <w:rsid w:val="00594FAE"/>
    <w:rsid w:val="00595393"/>
    <w:rsid w:val="005963E9"/>
    <w:rsid w:val="00596D2F"/>
    <w:rsid w:val="005975BB"/>
    <w:rsid w:val="00597D4C"/>
    <w:rsid w:val="005A00B0"/>
    <w:rsid w:val="005A0358"/>
    <w:rsid w:val="005A0ECC"/>
    <w:rsid w:val="005A0F3E"/>
    <w:rsid w:val="005A0F4F"/>
    <w:rsid w:val="005A1A95"/>
    <w:rsid w:val="005A1EC7"/>
    <w:rsid w:val="005A3624"/>
    <w:rsid w:val="005A37A7"/>
    <w:rsid w:val="005A3B92"/>
    <w:rsid w:val="005A45DA"/>
    <w:rsid w:val="005A4B94"/>
    <w:rsid w:val="005A56B5"/>
    <w:rsid w:val="005A59CB"/>
    <w:rsid w:val="005A649C"/>
    <w:rsid w:val="005A704E"/>
    <w:rsid w:val="005A7317"/>
    <w:rsid w:val="005A73CE"/>
    <w:rsid w:val="005A7BA4"/>
    <w:rsid w:val="005B01CA"/>
    <w:rsid w:val="005B0FF0"/>
    <w:rsid w:val="005B1C43"/>
    <w:rsid w:val="005B26B0"/>
    <w:rsid w:val="005B2AB1"/>
    <w:rsid w:val="005B2AB2"/>
    <w:rsid w:val="005B2CDD"/>
    <w:rsid w:val="005B44CC"/>
    <w:rsid w:val="005B4637"/>
    <w:rsid w:val="005B502E"/>
    <w:rsid w:val="005B5BE8"/>
    <w:rsid w:val="005B5CC2"/>
    <w:rsid w:val="005B5E43"/>
    <w:rsid w:val="005B63F8"/>
    <w:rsid w:val="005B77AD"/>
    <w:rsid w:val="005C0248"/>
    <w:rsid w:val="005C03F4"/>
    <w:rsid w:val="005C101E"/>
    <w:rsid w:val="005C1E03"/>
    <w:rsid w:val="005C1F30"/>
    <w:rsid w:val="005C27A8"/>
    <w:rsid w:val="005C3674"/>
    <w:rsid w:val="005C36FA"/>
    <w:rsid w:val="005C3FC0"/>
    <w:rsid w:val="005C4432"/>
    <w:rsid w:val="005C46DB"/>
    <w:rsid w:val="005C4E59"/>
    <w:rsid w:val="005C52F4"/>
    <w:rsid w:val="005C5E27"/>
    <w:rsid w:val="005C6868"/>
    <w:rsid w:val="005C72EB"/>
    <w:rsid w:val="005C7522"/>
    <w:rsid w:val="005D0CB9"/>
    <w:rsid w:val="005D1808"/>
    <w:rsid w:val="005D19D2"/>
    <w:rsid w:val="005D24AE"/>
    <w:rsid w:val="005D2B8E"/>
    <w:rsid w:val="005D33AD"/>
    <w:rsid w:val="005D391E"/>
    <w:rsid w:val="005D42AB"/>
    <w:rsid w:val="005D4320"/>
    <w:rsid w:val="005D4634"/>
    <w:rsid w:val="005D474D"/>
    <w:rsid w:val="005D48BC"/>
    <w:rsid w:val="005D49E3"/>
    <w:rsid w:val="005D5135"/>
    <w:rsid w:val="005D532D"/>
    <w:rsid w:val="005D57B2"/>
    <w:rsid w:val="005D5B17"/>
    <w:rsid w:val="005D6508"/>
    <w:rsid w:val="005D6C2B"/>
    <w:rsid w:val="005D7C25"/>
    <w:rsid w:val="005D7E12"/>
    <w:rsid w:val="005D7E80"/>
    <w:rsid w:val="005E0843"/>
    <w:rsid w:val="005E08CE"/>
    <w:rsid w:val="005E098A"/>
    <w:rsid w:val="005E0AE5"/>
    <w:rsid w:val="005E0CFA"/>
    <w:rsid w:val="005E191F"/>
    <w:rsid w:val="005E1B7F"/>
    <w:rsid w:val="005E1EE2"/>
    <w:rsid w:val="005E1EEA"/>
    <w:rsid w:val="005E24B5"/>
    <w:rsid w:val="005E2B74"/>
    <w:rsid w:val="005E2D5E"/>
    <w:rsid w:val="005E2D7D"/>
    <w:rsid w:val="005E308D"/>
    <w:rsid w:val="005E369F"/>
    <w:rsid w:val="005E557E"/>
    <w:rsid w:val="005E5AB4"/>
    <w:rsid w:val="005E6332"/>
    <w:rsid w:val="005E6550"/>
    <w:rsid w:val="005E689F"/>
    <w:rsid w:val="005E74E7"/>
    <w:rsid w:val="005E75BF"/>
    <w:rsid w:val="005E7A73"/>
    <w:rsid w:val="005E7F27"/>
    <w:rsid w:val="005F019F"/>
    <w:rsid w:val="005F08F7"/>
    <w:rsid w:val="005F0E21"/>
    <w:rsid w:val="005F1159"/>
    <w:rsid w:val="005F134B"/>
    <w:rsid w:val="005F1434"/>
    <w:rsid w:val="005F1F8A"/>
    <w:rsid w:val="005F262D"/>
    <w:rsid w:val="005F2C6E"/>
    <w:rsid w:val="005F2DA9"/>
    <w:rsid w:val="005F2E0D"/>
    <w:rsid w:val="005F2FF3"/>
    <w:rsid w:val="005F33A3"/>
    <w:rsid w:val="005F33DE"/>
    <w:rsid w:val="005F3C86"/>
    <w:rsid w:val="005F3EF0"/>
    <w:rsid w:val="005F4027"/>
    <w:rsid w:val="005F41A6"/>
    <w:rsid w:val="005F4471"/>
    <w:rsid w:val="005F5129"/>
    <w:rsid w:val="005F57B3"/>
    <w:rsid w:val="005F584B"/>
    <w:rsid w:val="005F5BFD"/>
    <w:rsid w:val="005F5D5D"/>
    <w:rsid w:val="005F5ED9"/>
    <w:rsid w:val="005F69C0"/>
    <w:rsid w:val="005F6E77"/>
    <w:rsid w:val="005F7796"/>
    <w:rsid w:val="005F7FC8"/>
    <w:rsid w:val="0060033E"/>
    <w:rsid w:val="00600407"/>
    <w:rsid w:val="0060051E"/>
    <w:rsid w:val="006008CB"/>
    <w:rsid w:val="00600D32"/>
    <w:rsid w:val="00600DB0"/>
    <w:rsid w:val="00600DDD"/>
    <w:rsid w:val="00600F99"/>
    <w:rsid w:val="00600FA9"/>
    <w:rsid w:val="0060101A"/>
    <w:rsid w:val="0060110A"/>
    <w:rsid w:val="00601E4D"/>
    <w:rsid w:val="006028CD"/>
    <w:rsid w:val="00602A1E"/>
    <w:rsid w:val="006030F4"/>
    <w:rsid w:val="00603928"/>
    <w:rsid w:val="00603DFC"/>
    <w:rsid w:val="0060425F"/>
    <w:rsid w:val="006047AD"/>
    <w:rsid w:val="00604CB7"/>
    <w:rsid w:val="00604D59"/>
    <w:rsid w:val="0060542B"/>
    <w:rsid w:val="00605CE9"/>
    <w:rsid w:val="00605DDA"/>
    <w:rsid w:val="00605DED"/>
    <w:rsid w:val="006061A0"/>
    <w:rsid w:val="00606A14"/>
    <w:rsid w:val="00606E86"/>
    <w:rsid w:val="00606F52"/>
    <w:rsid w:val="006072FF"/>
    <w:rsid w:val="006074CF"/>
    <w:rsid w:val="00607A96"/>
    <w:rsid w:val="006104D3"/>
    <w:rsid w:val="00610683"/>
    <w:rsid w:val="00610A2D"/>
    <w:rsid w:val="0061112F"/>
    <w:rsid w:val="0061148A"/>
    <w:rsid w:val="00611581"/>
    <w:rsid w:val="006116E2"/>
    <w:rsid w:val="00611BC0"/>
    <w:rsid w:val="00611DBB"/>
    <w:rsid w:val="00612CD3"/>
    <w:rsid w:val="00612E82"/>
    <w:rsid w:val="006135E9"/>
    <w:rsid w:val="00613C93"/>
    <w:rsid w:val="00614418"/>
    <w:rsid w:val="006154AC"/>
    <w:rsid w:val="00615B44"/>
    <w:rsid w:val="00616867"/>
    <w:rsid w:val="00616CF1"/>
    <w:rsid w:val="0061778D"/>
    <w:rsid w:val="00617A2E"/>
    <w:rsid w:val="00617B61"/>
    <w:rsid w:val="006203E4"/>
    <w:rsid w:val="0062046A"/>
    <w:rsid w:val="006206E3"/>
    <w:rsid w:val="00621065"/>
    <w:rsid w:val="00621761"/>
    <w:rsid w:val="00621B6C"/>
    <w:rsid w:val="00621CAA"/>
    <w:rsid w:val="006224FD"/>
    <w:rsid w:val="00622AE0"/>
    <w:rsid w:val="00622B0B"/>
    <w:rsid w:val="00622BD7"/>
    <w:rsid w:val="00622C08"/>
    <w:rsid w:val="00622FAF"/>
    <w:rsid w:val="006235B7"/>
    <w:rsid w:val="00624298"/>
    <w:rsid w:val="006245F5"/>
    <w:rsid w:val="006245FC"/>
    <w:rsid w:val="00624BE3"/>
    <w:rsid w:val="00624CB6"/>
    <w:rsid w:val="00624FD4"/>
    <w:rsid w:val="00625564"/>
    <w:rsid w:val="0062564B"/>
    <w:rsid w:val="006257F5"/>
    <w:rsid w:val="0062676D"/>
    <w:rsid w:val="00626797"/>
    <w:rsid w:val="00626E92"/>
    <w:rsid w:val="00627420"/>
    <w:rsid w:val="00627738"/>
    <w:rsid w:val="00627C50"/>
    <w:rsid w:val="00627E0E"/>
    <w:rsid w:val="00630103"/>
    <w:rsid w:val="006303BE"/>
    <w:rsid w:val="00630B5C"/>
    <w:rsid w:val="00630C1D"/>
    <w:rsid w:val="0063154F"/>
    <w:rsid w:val="006316CC"/>
    <w:rsid w:val="006318A8"/>
    <w:rsid w:val="00631EF5"/>
    <w:rsid w:val="00632073"/>
    <w:rsid w:val="00632270"/>
    <w:rsid w:val="00632A52"/>
    <w:rsid w:val="00632BD6"/>
    <w:rsid w:val="006332BF"/>
    <w:rsid w:val="0063373D"/>
    <w:rsid w:val="006338E8"/>
    <w:rsid w:val="00633C63"/>
    <w:rsid w:val="006340E0"/>
    <w:rsid w:val="00634225"/>
    <w:rsid w:val="0063443A"/>
    <w:rsid w:val="00634E7F"/>
    <w:rsid w:val="006355E5"/>
    <w:rsid w:val="00635819"/>
    <w:rsid w:val="00635E48"/>
    <w:rsid w:val="00635FBC"/>
    <w:rsid w:val="00636110"/>
    <w:rsid w:val="00636589"/>
    <w:rsid w:val="00637ABD"/>
    <w:rsid w:val="00637BAF"/>
    <w:rsid w:val="00640003"/>
    <w:rsid w:val="006403F5"/>
    <w:rsid w:val="006405BD"/>
    <w:rsid w:val="00640760"/>
    <w:rsid w:val="00640A20"/>
    <w:rsid w:val="00640AD3"/>
    <w:rsid w:val="006411B2"/>
    <w:rsid w:val="0064120C"/>
    <w:rsid w:val="0064141A"/>
    <w:rsid w:val="00641A63"/>
    <w:rsid w:val="00641D20"/>
    <w:rsid w:val="00642210"/>
    <w:rsid w:val="006422E1"/>
    <w:rsid w:val="0064235B"/>
    <w:rsid w:val="00642517"/>
    <w:rsid w:val="00642D79"/>
    <w:rsid w:val="00642F50"/>
    <w:rsid w:val="00643145"/>
    <w:rsid w:val="006433DA"/>
    <w:rsid w:val="00643655"/>
    <w:rsid w:val="006443EC"/>
    <w:rsid w:val="006445FF"/>
    <w:rsid w:val="0064470C"/>
    <w:rsid w:val="006447A2"/>
    <w:rsid w:val="00644823"/>
    <w:rsid w:val="00645382"/>
    <w:rsid w:val="006462F3"/>
    <w:rsid w:val="00646958"/>
    <w:rsid w:val="00646A83"/>
    <w:rsid w:val="00646FC3"/>
    <w:rsid w:val="006470C4"/>
    <w:rsid w:val="0065006C"/>
    <w:rsid w:val="00650A26"/>
    <w:rsid w:val="00650B12"/>
    <w:rsid w:val="0065108B"/>
    <w:rsid w:val="00652948"/>
    <w:rsid w:val="00653C1F"/>
    <w:rsid w:val="00654122"/>
    <w:rsid w:val="00654319"/>
    <w:rsid w:val="00654561"/>
    <w:rsid w:val="0065460F"/>
    <w:rsid w:val="0065487E"/>
    <w:rsid w:val="00654CBC"/>
    <w:rsid w:val="006550CA"/>
    <w:rsid w:val="00656088"/>
    <w:rsid w:val="006567D6"/>
    <w:rsid w:val="00656C5D"/>
    <w:rsid w:val="00656E70"/>
    <w:rsid w:val="00657476"/>
    <w:rsid w:val="00657580"/>
    <w:rsid w:val="006576F7"/>
    <w:rsid w:val="006577DD"/>
    <w:rsid w:val="00657F59"/>
    <w:rsid w:val="00660574"/>
    <w:rsid w:val="006613AD"/>
    <w:rsid w:val="00661DFC"/>
    <w:rsid w:val="00661FB3"/>
    <w:rsid w:val="00662B6B"/>
    <w:rsid w:val="00662E90"/>
    <w:rsid w:val="006635F7"/>
    <w:rsid w:val="00663714"/>
    <w:rsid w:val="00663829"/>
    <w:rsid w:val="00663CB2"/>
    <w:rsid w:val="006648B9"/>
    <w:rsid w:val="00664972"/>
    <w:rsid w:val="00664ACA"/>
    <w:rsid w:val="00665A06"/>
    <w:rsid w:val="00666449"/>
    <w:rsid w:val="00666BC6"/>
    <w:rsid w:val="006674B2"/>
    <w:rsid w:val="00667AD8"/>
    <w:rsid w:val="00667CF2"/>
    <w:rsid w:val="006700E0"/>
    <w:rsid w:val="006706D9"/>
    <w:rsid w:val="00670708"/>
    <w:rsid w:val="00670D09"/>
    <w:rsid w:val="00670E20"/>
    <w:rsid w:val="00671154"/>
    <w:rsid w:val="00671690"/>
    <w:rsid w:val="006719BE"/>
    <w:rsid w:val="00671A77"/>
    <w:rsid w:val="00671B54"/>
    <w:rsid w:val="00672563"/>
    <w:rsid w:val="0067258C"/>
    <w:rsid w:val="0067281A"/>
    <w:rsid w:val="00672C85"/>
    <w:rsid w:val="00673347"/>
    <w:rsid w:val="00673791"/>
    <w:rsid w:val="00673B2C"/>
    <w:rsid w:val="00673E2C"/>
    <w:rsid w:val="0067402F"/>
    <w:rsid w:val="006749A1"/>
    <w:rsid w:val="00674A7D"/>
    <w:rsid w:val="00674AB9"/>
    <w:rsid w:val="0067530E"/>
    <w:rsid w:val="0067576C"/>
    <w:rsid w:val="00675EB7"/>
    <w:rsid w:val="0067689B"/>
    <w:rsid w:val="006768C6"/>
    <w:rsid w:val="0067752B"/>
    <w:rsid w:val="0067789F"/>
    <w:rsid w:val="00677FA4"/>
    <w:rsid w:val="0068035F"/>
    <w:rsid w:val="0068049E"/>
    <w:rsid w:val="00680733"/>
    <w:rsid w:val="00680880"/>
    <w:rsid w:val="00680E23"/>
    <w:rsid w:val="0068108D"/>
    <w:rsid w:val="00681B50"/>
    <w:rsid w:val="0068208A"/>
    <w:rsid w:val="0068251C"/>
    <w:rsid w:val="006826BF"/>
    <w:rsid w:val="006827A5"/>
    <w:rsid w:val="00682AEE"/>
    <w:rsid w:val="00682F73"/>
    <w:rsid w:val="006833D0"/>
    <w:rsid w:val="00683D82"/>
    <w:rsid w:val="00684A5E"/>
    <w:rsid w:val="00684AC6"/>
    <w:rsid w:val="00684B74"/>
    <w:rsid w:val="00684DAB"/>
    <w:rsid w:val="00684F29"/>
    <w:rsid w:val="006851E0"/>
    <w:rsid w:val="006855A9"/>
    <w:rsid w:val="00685A64"/>
    <w:rsid w:val="00685C6B"/>
    <w:rsid w:val="00685C9D"/>
    <w:rsid w:val="0068637E"/>
    <w:rsid w:val="00686FFC"/>
    <w:rsid w:val="00687DD8"/>
    <w:rsid w:val="00690321"/>
    <w:rsid w:val="0069048D"/>
    <w:rsid w:val="006905E7"/>
    <w:rsid w:val="00691DF0"/>
    <w:rsid w:val="00692A28"/>
    <w:rsid w:val="00692AA5"/>
    <w:rsid w:val="0069329E"/>
    <w:rsid w:val="006934B8"/>
    <w:rsid w:val="0069364F"/>
    <w:rsid w:val="006937C4"/>
    <w:rsid w:val="00695A42"/>
    <w:rsid w:val="00695A5E"/>
    <w:rsid w:val="00696899"/>
    <w:rsid w:val="006977C4"/>
    <w:rsid w:val="006979E4"/>
    <w:rsid w:val="00697E25"/>
    <w:rsid w:val="006A077D"/>
    <w:rsid w:val="006A099C"/>
    <w:rsid w:val="006A0DBC"/>
    <w:rsid w:val="006A167B"/>
    <w:rsid w:val="006A16EA"/>
    <w:rsid w:val="006A17E0"/>
    <w:rsid w:val="006A3147"/>
    <w:rsid w:val="006A32D1"/>
    <w:rsid w:val="006A3A11"/>
    <w:rsid w:val="006A3B3C"/>
    <w:rsid w:val="006A4942"/>
    <w:rsid w:val="006A4C8D"/>
    <w:rsid w:val="006A503C"/>
    <w:rsid w:val="006A5557"/>
    <w:rsid w:val="006A5E0F"/>
    <w:rsid w:val="006A5F56"/>
    <w:rsid w:val="006A5FC1"/>
    <w:rsid w:val="006A6511"/>
    <w:rsid w:val="006A651C"/>
    <w:rsid w:val="006A6A4E"/>
    <w:rsid w:val="006A6B9D"/>
    <w:rsid w:val="006A755A"/>
    <w:rsid w:val="006B01BC"/>
    <w:rsid w:val="006B0DA3"/>
    <w:rsid w:val="006B12EE"/>
    <w:rsid w:val="006B1502"/>
    <w:rsid w:val="006B199B"/>
    <w:rsid w:val="006B1CBA"/>
    <w:rsid w:val="006B2E87"/>
    <w:rsid w:val="006B33D1"/>
    <w:rsid w:val="006B3826"/>
    <w:rsid w:val="006B428E"/>
    <w:rsid w:val="006B516C"/>
    <w:rsid w:val="006B5AAB"/>
    <w:rsid w:val="006B6A85"/>
    <w:rsid w:val="006B79ED"/>
    <w:rsid w:val="006B7D26"/>
    <w:rsid w:val="006B7EF3"/>
    <w:rsid w:val="006C045D"/>
    <w:rsid w:val="006C078E"/>
    <w:rsid w:val="006C0D70"/>
    <w:rsid w:val="006C18C5"/>
    <w:rsid w:val="006C2688"/>
    <w:rsid w:val="006C27DF"/>
    <w:rsid w:val="006C2B85"/>
    <w:rsid w:val="006C2D21"/>
    <w:rsid w:val="006C3622"/>
    <w:rsid w:val="006C39B3"/>
    <w:rsid w:val="006C3DE9"/>
    <w:rsid w:val="006C3EAE"/>
    <w:rsid w:val="006C4089"/>
    <w:rsid w:val="006C493A"/>
    <w:rsid w:val="006C498E"/>
    <w:rsid w:val="006C5B38"/>
    <w:rsid w:val="006C5D7E"/>
    <w:rsid w:val="006C5E35"/>
    <w:rsid w:val="006C6441"/>
    <w:rsid w:val="006C69A9"/>
    <w:rsid w:val="006C7407"/>
    <w:rsid w:val="006C7C81"/>
    <w:rsid w:val="006C7F37"/>
    <w:rsid w:val="006C7F9A"/>
    <w:rsid w:val="006D0967"/>
    <w:rsid w:val="006D1B72"/>
    <w:rsid w:val="006D1CA7"/>
    <w:rsid w:val="006D1EEB"/>
    <w:rsid w:val="006D21E9"/>
    <w:rsid w:val="006D2545"/>
    <w:rsid w:val="006D25FD"/>
    <w:rsid w:val="006D2680"/>
    <w:rsid w:val="006D3A6B"/>
    <w:rsid w:val="006D432B"/>
    <w:rsid w:val="006D46EE"/>
    <w:rsid w:val="006D56A8"/>
    <w:rsid w:val="006D5C96"/>
    <w:rsid w:val="006D5EBF"/>
    <w:rsid w:val="006D5EC1"/>
    <w:rsid w:val="006D621A"/>
    <w:rsid w:val="006D66DF"/>
    <w:rsid w:val="006D6C16"/>
    <w:rsid w:val="006D6DA2"/>
    <w:rsid w:val="006D7245"/>
    <w:rsid w:val="006D7462"/>
    <w:rsid w:val="006D74E2"/>
    <w:rsid w:val="006E044E"/>
    <w:rsid w:val="006E048D"/>
    <w:rsid w:val="006E0948"/>
    <w:rsid w:val="006E12E9"/>
    <w:rsid w:val="006E143D"/>
    <w:rsid w:val="006E1B9B"/>
    <w:rsid w:val="006E221A"/>
    <w:rsid w:val="006E2678"/>
    <w:rsid w:val="006E2ADE"/>
    <w:rsid w:val="006E33C9"/>
    <w:rsid w:val="006E3815"/>
    <w:rsid w:val="006E388C"/>
    <w:rsid w:val="006E3937"/>
    <w:rsid w:val="006E41D5"/>
    <w:rsid w:val="006E500B"/>
    <w:rsid w:val="006E549E"/>
    <w:rsid w:val="006E55ED"/>
    <w:rsid w:val="006E5801"/>
    <w:rsid w:val="006E5F6E"/>
    <w:rsid w:val="006E69E0"/>
    <w:rsid w:val="006E7F0A"/>
    <w:rsid w:val="006F087F"/>
    <w:rsid w:val="006F0BE9"/>
    <w:rsid w:val="006F134B"/>
    <w:rsid w:val="006F20DA"/>
    <w:rsid w:val="006F2621"/>
    <w:rsid w:val="006F2788"/>
    <w:rsid w:val="006F299E"/>
    <w:rsid w:val="006F29D6"/>
    <w:rsid w:val="006F301E"/>
    <w:rsid w:val="006F314A"/>
    <w:rsid w:val="006F3220"/>
    <w:rsid w:val="006F3519"/>
    <w:rsid w:val="006F389F"/>
    <w:rsid w:val="006F3D1F"/>
    <w:rsid w:val="006F4057"/>
    <w:rsid w:val="006F4550"/>
    <w:rsid w:val="006F484D"/>
    <w:rsid w:val="006F4878"/>
    <w:rsid w:val="006F4B4F"/>
    <w:rsid w:val="006F57B4"/>
    <w:rsid w:val="006F6820"/>
    <w:rsid w:val="006F7034"/>
    <w:rsid w:val="006F7D8F"/>
    <w:rsid w:val="007008F6"/>
    <w:rsid w:val="00700DC1"/>
    <w:rsid w:val="00700EBE"/>
    <w:rsid w:val="00702178"/>
    <w:rsid w:val="00702E89"/>
    <w:rsid w:val="00703154"/>
    <w:rsid w:val="007031F0"/>
    <w:rsid w:val="00703AB9"/>
    <w:rsid w:val="00703BDB"/>
    <w:rsid w:val="007043D9"/>
    <w:rsid w:val="007043F9"/>
    <w:rsid w:val="007045B5"/>
    <w:rsid w:val="007048CE"/>
    <w:rsid w:val="00706268"/>
    <w:rsid w:val="0070730C"/>
    <w:rsid w:val="0070765E"/>
    <w:rsid w:val="00707EBB"/>
    <w:rsid w:val="0071060C"/>
    <w:rsid w:val="007111A4"/>
    <w:rsid w:val="007111E8"/>
    <w:rsid w:val="007111EF"/>
    <w:rsid w:val="00711D84"/>
    <w:rsid w:val="0071216A"/>
    <w:rsid w:val="00712661"/>
    <w:rsid w:val="0071279C"/>
    <w:rsid w:val="00712978"/>
    <w:rsid w:val="0071329E"/>
    <w:rsid w:val="00713ABB"/>
    <w:rsid w:val="00714B70"/>
    <w:rsid w:val="00715105"/>
    <w:rsid w:val="00715A5B"/>
    <w:rsid w:val="00715C54"/>
    <w:rsid w:val="00715E95"/>
    <w:rsid w:val="00716530"/>
    <w:rsid w:val="00716685"/>
    <w:rsid w:val="00716B24"/>
    <w:rsid w:val="00717238"/>
    <w:rsid w:val="00720510"/>
    <w:rsid w:val="00720695"/>
    <w:rsid w:val="00720966"/>
    <w:rsid w:val="0072131E"/>
    <w:rsid w:val="0072164B"/>
    <w:rsid w:val="00721806"/>
    <w:rsid w:val="00721A5D"/>
    <w:rsid w:val="00721F28"/>
    <w:rsid w:val="007220C0"/>
    <w:rsid w:val="0072305C"/>
    <w:rsid w:val="00723B66"/>
    <w:rsid w:val="00723D29"/>
    <w:rsid w:val="007241B5"/>
    <w:rsid w:val="007241C2"/>
    <w:rsid w:val="00724394"/>
    <w:rsid w:val="00725C73"/>
    <w:rsid w:val="00725EE4"/>
    <w:rsid w:val="0072616D"/>
    <w:rsid w:val="00726337"/>
    <w:rsid w:val="00726D3F"/>
    <w:rsid w:val="0072710A"/>
    <w:rsid w:val="007273B3"/>
    <w:rsid w:val="007275CD"/>
    <w:rsid w:val="00727C56"/>
    <w:rsid w:val="00727D1B"/>
    <w:rsid w:val="007301E6"/>
    <w:rsid w:val="007305C4"/>
    <w:rsid w:val="00731024"/>
    <w:rsid w:val="00731C9F"/>
    <w:rsid w:val="007323BA"/>
    <w:rsid w:val="007325AF"/>
    <w:rsid w:val="00732CE6"/>
    <w:rsid w:val="00732E85"/>
    <w:rsid w:val="0073332B"/>
    <w:rsid w:val="00733393"/>
    <w:rsid w:val="007336CF"/>
    <w:rsid w:val="00733DBE"/>
    <w:rsid w:val="00733F8D"/>
    <w:rsid w:val="00734DA4"/>
    <w:rsid w:val="007351C2"/>
    <w:rsid w:val="00735268"/>
    <w:rsid w:val="00735315"/>
    <w:rsid w:val="00735588"/>
    <w:rsid w:val="007355EA"/>
    <w:rsid w:val="00735601"/>
    <w:rsid w:val="00735615"/>
    <w:rsid w:val="00735FC8"/>
    <w:rsid w:val="00736C84"/>
    <w:rsid w:val="00736F81"/>
    <w:rsid w:val="007371E1"/>
    <w:rsid w:val="00740B1A"/>
    <w:rsid w:val="007415A4"/>
    <w:rsid w:val="00741F29"/>
    <w:rsid w:val="00741F64"/>
    <w:rsid w:val="00742A9F"/>
    <w:rsid w:val="0074314F"/>
    <w:rsid w:val="00743604"/>
    <w:rsid w:val="00743E2F"/>
    <w:rsid w:val="007441E2"/>
    <w:rsid w:val="00744728"/>
    <w:rsid w:val="007447D8"/>
    <w:rsid w:val="007450D0"/>
    <w:rsid w:val="00745DBD"/>
    <w:rsid w:val="007460BB"/>
    <w:rsid w:val="00746791"/>
    <w:rsid w:val="007473D2"/>
    <w:rsid w:val="007478FE"/>
    <w:rsid w:val="00747AB5"/>
    <w:rsid w:val="00747EBB"/>
    <w:rsid w:val="00747F3D"/>
    <w:rsid w:val="007507A6"/>
    <w:rsid w:val="0075165A"/>
    <w:rsid w:val="0075170F"/>
    <w:rsid w:val="0075223F"/>
    <w:rsid w:val="00752317"/>
    <w:rsid w:val="00752A40"/>
    <w:rsid w:val="00753CE1"/>
    <w:rsid w:val="00753CE6"/>
    <w:rsid w:val="00754264"/>
    <w:rsid w:val="007548EF"/>
    <w:rsid w:val="007551D7"/>
    <w:rsid w:val="00755201"/>
    <w:rsid w:val="007553C4"/>
    <w:rsid w:val="00755E54"/>
    <w:rsid w:val="0075626F"/>
    <w:rsid w:val="0075663B"/>
    <w:rsid w:val="00757B75"/>
    <w:rsid w:val="00760227"/>
    <w:rsid w:val="007604AF"/>
    <w:rsid w:val="0076058B"/>
    <w:rsid w:val="007616E7"/>
    <w:rsid w:val="00761981"/>
    <w:rsid w:val="00762212"/>
    <w:rsid w:val="007623F9"/>
    <w:rsid w:val="00762ADA"/>
    <w:rsid w:val="00762C9D"/>
    <w:rsid w:val="00762DA3"/>
    <w:rsid w:val="00763104"/>
    <w:rsid w:val="00763B74"/>
    <w:rsid w:val="00763CB5"/>
    <w:rsid w:val="007644BA"/>
    <w:rsid w:val="0076507C"/>
    <w:rsid w:val="00765EE8"/>
    <w:rsid w:val="0076663E"/>
    <w:rsid w:val="0076698C"/>
    <w:rsid w:val="00767383"/>
    <w:rsid w:val="007677E8"/>
    <w:rsid w:val="007701C9"/>
    <w:rsid w:val="007702D8"/>
    <w:rsid w:val="00770DC1"/>
    <w:rsid w:val="00770FF0"/>
    <w:rsid w:val="0077155E"/>
    <w:rsid w:val="00771F5F"/>
    <w:rsid w:val="00772028"/>
    <w:rsid w:val="00772240"/>
    <w:rsid w:val="00773024"/>
    <w:rsid w:val="0077388D"/>
    <w:rsid w:val="0077390E"/>
    <w:rsid w:val="007739C3"/>
    <w:rsid w:val="00773A87"/>
    <w:rsid w:val="00773AA6"/>
    <w:rsid w:val="00773C35"/>
    <w:rsid w:val="00773DAB"/>
    <w:rsid w:val="00773ECA"/>
    <w:rsid w:val="00773EE8"/>
    <w:rsid w:val="007744DE"/>
    <w:rsid w:val="00774550"/>
    <w:rsid w:val="00774C11"/>
    <w:rsid w:val="007759D6"/>
    <w:rsid w:val="00775D6B"/>
    <w:rsid w:val="007765B5"/>
    <w:rsid w:val="00776925"/>
    <w:rsid w:val="00776E29"/>
    <w:rsid w:val="00780B5D"/>
    <w:rsid w:val="00780B85"/>
    <w:rsid w:val="00780FB4"/>
    <w:rsid w:val="0078137A"/>
    <w:rsid w:val="007814E3"/>
    <w:rsid w:val="007818C1"/>
    <w:rsid w:val="007827CB"/>
    <w:rsid w:val="00783422"/>
    <w:rsid w:val="007835F7"/>
    <w:rsid w:val="007838B0"/>
    <w:rsid w:val="00784116"/>
    <w:rsid w:val="00785DEC"/>
    <w:rsid w:val="00785DEF"/>
    <w:rsid w:val="00786A7D"/>
    <w:rsid w:val="00786AFF"/>
    <w:rsid w:val="00787292"/>
    <w:rsid w:val="00787C92"/>
    <w:rsid w:val="00790C41"/>
    <w:rsid w:val="00791B72"/>
    <w:rsid w:val="00791BCA"/>
    <w:rsid w:val="007920D7"/>
    <w:rsid w:val="007921ED"/>
    <w:rsid w:val="007923C3"/>
    <w:rsid w:val="00792A26"/>
    <w:rsid w:val="00792AFD"/>
    <w:rsid w:val="00792B9A"/>
    <w:rsid w:val="00793557"/>
    <w:rsid w:val="00793747"/>
    <w:rsid w:val="007937DB"/>
    <w:rsid w:val="0079463F"/>
    <w:rsid w:val="00794A6A"/>
    <w:rsid w:val="00794F90"/>
    <w:rsid w:val="0079501F"/>
    <w:rsid w:val="0079525C"/>
    <w:rsid w:val="0079618A"/>
    <w:rsid w:val="007966D4"/>
    <w:rsid w:val="00796833"/>
    <w:rsid w:val="0079686D"/>
    <w:rsid w:val="00797EAE"/>
    <w:rsid w:val="007A039E"/>
    <w:rsid w:val="007A048A"/>
    <w:rsid w:val="007A0664"/>
    <w:rsid w:val="007A0E40"/>
    <w:rsid w:val="007A121A"/>
    <w:rsid w:val="007A15B4"/>
    <w:rsid w:val="007A1B82"/>
    <w:rsid w:val="007A1CEA"/>
    <w:rsid w:val="007A1D9D"/>
    <w:rsid w:val="007A22DE"/>
    <w:rsid w:val="007A23ED"/>
    <w:rsid w:val="007A2410"/>
    <w:rsid w:val="007A2667"/>
    <w:rsid w:val="007A37FA"/>
    <w:rsid w:val="007A4A97"/>
    <w:rsid w:val="007A4AA3"/>
    <w:rsid w:val="007A558F"/>
    <w:rsid w:val="007A574A"/>
    <w:rsid w:val="007A5B2D"/>
    <w:rsid w:val="007A62ED"/>
    <w:rsid w:val="007A67C2"/>
    <w:rsid w:val="007A6898"/>
    <w:rsid w:val="007A68D6"/>
    <w:rsid w:val="007A6CF3"/>
    <w:rsid w:val="007A73E8"/>
    <w:rsid w:val="007A7B25"/>
    <w:rsid w:val="007A7BD2"/>
    <w:rsid w:val="007A7EB9"/>
    <w:rsid w:val="007A7FBA"/>
    <w:rsid w:val="007B03DD"/>
    <w:rsid w:val="007B0A36"/>
    <w:rsid w:val="007B0ED3"/>
    <w:rsid w:val="007B18D2"/>
    <w:rsid w:val="007B21A1"/>
    <w:rsid w:val="007B30CB"/>
    <w:rsid w:val="007B3290"/>
    <w:rsid w:val="007B3A4E"/>
    <w:rsid w:val="007B3D9B"/>
    <w:rsid w:val="007B41A7"/>
    <w:rsid w:val="007B47A6"/>
    <w:rsid w:val="007B48C9"/>
    <w:rsid w:val="007B4B13"/>
    <w:rsid w:val="007B4CBF"/>
    <w:rsid w:val="007B4D5B"/>
    <w:rsid w:val="007B5A8B"/>
    <w:rsid w:val="007B5FF8"/>
    <w:rsid w:val="007B63C0"/>
    <w:rsid w:val="007B66FE"/>
    <w:rsid w:val="007B704E"/>
    <w:rsid w:val="007B735F"/>
    <w:rsid w:val="007B7920"/>
    <w:rsid w:val="007B7CCE"/>
    <w:rsid w:val="007B7FB5"/>
    <w:rsid w:val="007C04F6"/>
    <w:rsid w:val="007C0B3B"/>
    <w:rsid w:val="007C1C53"/>
    <w:rsid w:val="007C29E0"/>
    <w:rsid w:val="007C2B01"/>
    <w:rsid w:val="007C2D17"/>
    <w:rsid w:val="007C2D21"/>
    <w:rsid w:val="007C34AC"/>
    <w:rsid w:val="007C4241"/>
    <w:rsid w:val="007C43A7"/>
    <w:rsid w:val="007C4610"/>
    <w:rsid w:val="007C46B2"/>
    <w:rsid w:val="007C52C8"/>
    <w:rsid w:val="007C615A"/>
    <w:rsid w:val="007C6A58"/>
    <w:rsid w:val="007C6DFC"/>
    <w:rsid w:val="007C713F"/>
    <w:rsid w:val="007C74C1"/>
    <w:rsid w:val="007C78BD"/>
    <w:rsid w:val="007C7A00"/>
    <w:rsid w:val="007C7D43"/>
    <w:rsid w:val="007C7E49"/>
    <w:rsid w:val="007D0004"/>
    <w:rsid w:val="007D0705"/>
    <w:rsid w:val="007D20B9"/>
    <w:rsid w:val="007D24FB"/>
    <w:rsid w:val="007D2B25"/>
    <w:rsid w:val="007D2FD4"/>
    <w:rsid w:val="007D36A1"/>
    <w:rsid w:val="007D37B0"/>
    <w:rsid w:val="007D3B79"/>
    <w:rsid w:val="007D471F"/>
    <w:rsid w:val="007D4826"/>
    <w:rsid w:val="007D4DC7"/>
    <w:rsid w:val="007D520B"/>
    <w:rsid w:val="007D56A6"/>
    <w:rsid w:val="007D63FB"/>
    <w:rsid w:val="007D6495"/>
    <w:rsid w:val="007D6A2B"/>
    <w:rsid w:val="007D6BD6"/>
    <w:rsid w:val="007D6E46"/>
    <w:rsid w:val="007D760C"/>
    <w:rsid w:val="007D7CC3"/>
    <w:rsid w:val="007E0B36"/>
    <w:rsid w:val="007E0F12"/>
    <w:rsid w:val="007E14BA"/>
    <w:rsid w:val="007E1850"/>
    <w:rsid w:val="007E1B52"/>
    <w:rsid w:val="007E1EFF"/>
    <w:rsid w:val="007E2086"/>
    <w:rsid w:val="007E35C2"/>
    <w:rsid w:val="007E37AB"/>
    <w:rsid w:val="007E459F"/>
    <w:rsid w:val="007E4FB4"/>
    <w:rsid w:val="007E5B12"/>
    <w:rsid w:val="007E5D1F"/>
    <w:rsid w:val="007E623E"/>
    <w:rsid w:val="007E6687"/>
    <w:rsid w:val="007E6717"/>
    <w:rsid w:val="007E78CE"/>
    <w:rsid w:val="007E7EAC"/>
    <w:rsid w:val="007E7EF4"/>
    <w:rsid w:val="007F07B6"/>
    <w:rsid w:val="007F1178"/>
    <w:rsid w:val="007F13A0"/>
    <w:rsid w:val="007F1DD7"/>
    <w:rsid w:val="007F1E96"/>
    <w:rsid w:val="007F2256"/>
    <w:rsid w:val="007F4293"/>
    <w:rsid w:val="007F44B1"/>
    <w:rsid w:val="007F452C"/>
    <w:rsid w:val="007F4B81"/>
    <w:rsid w:val="007F4C7F"/>
    <w:rsid w:val="007F4EFF"/>
    <w:rsid w:val="007F54B5"/>
    <w:rsid w:val="007F5870"/>
    <w:rsid w:val="007F5951"/>
    <w:rsid w:val="007F5BE2"/>
    <w:rsid w:val="007F6129"/>
    <w:rsid w:val="007F6761"/>
    <w:rsid w:val="007F7038"/>
    <w:rsid w:val="007F73D8"/>
    <w:rsid w:val="007F7CD8"/>
    <w:rsid w:val="007F7F77"/>
    <w:rsid w:val="00800883"/>
    <w:rsid w:val="00800B25"/>
    <w:rsid w:val="008015F7"/>
    <w:rsid w:val="00801E5A"/>
    <w:rsid w:val="008022A6"/>
    <w:rsid w:val="008025F6"/>
    <w:rsid w:val="0080334E"/>
    <w:rsid w:val="008033C2"/>
    <w:rsid w:val="00803F1C"/>
    <w:rsid w:val="008042EA"/>
    <w:rsid w:val="00804A94"/>
    <w:rsid w:val="00805D7E"/>
    <w:rsid w:val="00805ECC"/>
    <w:rsid w:val="00806F42"/>
    <w:rsid w:val="00807B3A"/>
    <w:rsid w:val="00811109"/>
    <w:rsid w:val="008127B5"/>
    <w:rsid w:val="0081342F"/>
    <w:rsid w:val="0081358B"/>
    <w:rsid w:val="008135DF"/>
    <w:rsid w:val="00813AB5"/>
    <w:rsid w:val="00813F0B"/>
    <w:rsid w:val="0081452D"/>
    <w:rsid w:val="00814671"/>
    <w:rsid w:val="00814DF3"/>
    <w:rsid w:val="00815095"/>
    <w:rsid w:val="008150D9"/>
    <w:rsid w:val="008153A6"/>
    <w:rsid w:val="00815713"/>
    <w:rsid w:val="00815DE2"/>
    <w:rsid w:val="00815E73"/>
    <w:rsid w:val="008166C9"/>
    <w:rsid w:val="008167ED"/>
    <w:rsid w:val="00816A36"/>
    <w:rsid w:val="00816BDA"/>
    <w:rsid w:val="00816CB5"/>
    <w:rsid w:val="00817423"/>
    <w:rsid w:val="00817CD4"/>
    <w:rsid w:val="00817D05"/>
    <w:rsid w:val="00817F1B"/>
    <w:rsid w:val="0082038D"/>
    <w:rsid w:val="008204DC"/>
    <w:rsid w:val="008207C3"/>
    <w:rsid w:val="008213C4"/>
    <w:rsid w:val="008218D6"/>
    <w:rsid w:val="00822B26"/>
    <w:rsid w:val="00823F97"/>
    <w:rsid w:val="0082410D"/>
    <w:rsid w:val="008248C6"/>
    <w:rsid w:val="008259AB"/>
    <w:rsid w:val="00826129"/>
    <w:rsid w:val="00826D17"/>
    <w:rsid w:val="0082736D"/>
    <w:rsid w:val="00827379"/>
    <w:rsid w:val="008274D2"/>
    <w:rsid w:val="00827538"/>
    <w:rsid w:val="00827FCC"/>
    <w:rsid w:val="0083032F"/>
    <w:rsid w:val="0083056C"/>
    <w:rsid w:val="00830632"/>
    <w:rsid w:val="0083077B"/>
    <w:rsid w:val="00831334"/>
    <w:rsid w:val="008315BC"/>
    <w:rsid w:val="00831B6D"/>
    <w:rsid w:val="008323A2"/>
    <w:rsid w:val="00832871"/>
    <w:rsid w:val="00833091"/>
    <w:rsid w:val="0083315F"/>
    <w:rsid w:val="00833658"/>
    <w:rsid w:val="00833964"/>
    <w:rsid w:val="00834225"/>
    <w:rsid w:val="0083451B"/>
    <w:rsid w:val="00834BFF"/>
    <w:rsid w:val="00834F83"/>
    <w:rsid w:val="00835B00"/>
    <w:rsid w:val="00836031"/>
    <w:rsid w:val="00836046"/>
    <w:rsid w:val="00836BE9"/>
    <w:rsid w:val="00837003"/>
    <w:rsid w:val="0083729B"/>
    <w:rsid w:val="00837DE1"/>
    <w:rsid w:val="0084009F"/>
    <w:rsid w:val="008411B7"/>
    <w:rsid w:val="00841686"/>
    <w:rsid w:val="00841A24"/>
    <w:rsid w:val="00841E83"/>
    <w:rsid w:val="008420CD"/>
    <w:rsid w:val="00842119"/>
    <w:rsid w:val="0084274B"/>
    <w:rsid w:val="008427AF"/>
    <w:rsid w:val="00842FE2"/>
    <w:rsid w:val="0084338A"/>
    <w:rsid w:val="00843467"/>
    <w:rsid w:val="00843592"/>
    <w:rsid w:val="00843CEE"/>
    <w:rsid w:val="008440C0"/>
    <w:rsid w:val="008442D4"/>
    <w:rsid w:val="008442DF"/>
    <w:rsid w:val="00845CAF"/>
    <w:rsid w:val="00845D79"/>
    <w:rsid w:val="00846644"/>
    <w:rsid w:val="00846A36"/>
    <w:rsid w:val="00846E18"/>
    <w:rsid w:val="00846F61"/>
    <w:rsid w:val="00847504"/>
    <w:rsid w:val="008475AF"/>
    <w:rsid w:val="0084789D"/>
    <w:rsid w:val="00847C5E"/>
    <w:rsid w:val="00850473"/>
    <w:rsid w:val="00850942"/>
    <w:rsid w:val="00850AC1"/>
    <w:rsid w:val="00850F97"/>
    <w:rsid w:val="008514CD"/>
    <w:rsid w:val="0085189F"/>
    <w:rsid w:val="00851A4C"/>
    <w:rsid w:val="00852B96"/>
    <w:rsid w:val="008544EF"/>
    <w:rsid w:val="0085461C"/>
    <w:rsid w:val="00854781"/>
    <w:rsid w:val="008547B5"/>
    <w:rsid w:val="008547B6"/>
    <w:rsid w:val="00854F19"/>
    <w:rsid w:val="00855D98"/>
    <w:rsid w:val="00855E01"/>
    <w:rsid w:val="008565A1"/>
    <w:rsid w:val="008566B8"/>
    <w:rsid w:val="00856868"/>
    <w:rsid w:val="00856CAE"/>
    <w:rsid w:val="00856F56"/>
    <w:rsid w:val="00857191"/>
    <w:rsid w:val="00857E71"/>
    <w:rsid w:val="0086022A"/>
    <w:rsid w:val="00860473"/>
    <w:rsid w:val="008605AE"/>
    <w:rsid w:val="00860D96"/>
    <w:rsid w:val="008610B2"/>
    <w:rsid w:val="0086188A"/>
    <w:rsid w:val="00862345"/>
    <w:rsid w:val="00862DBB"/>
    <w:rsid w:val="00862F2B"/>
    <w:rsid w:val="00864127"/>
    <w:rsid w:val="0086488E"/>
    <w:rsid w:val="00864E86"/>
    <w:rsid w:val="008664F9"/>
    <w:rsid w:val="00866541"/>
    <w:rsid w:val="00866B93"/>
    <w:rsid w:val="00866D09"/>
    <w:rsid w:val="0086702B"/>
    <w:rsid w:val="00867369"/>
    <w:rsid w:val="008674B7"/>
    <w:rsid w:val="00867719"/>
    <w:rsid w:val="00867D78"/>
    <w:rsid w:val="00867E86"/>
    <w:rsid w:val="0087049C"/>
    <w:rsid w:val="008708A3"/>
    <w:rsid w:val="00870C31"/>
    <w:rsid w:val="0087136C"/>
    <w:rsid w:val="00871EA2"/>
    <w:rsid w:val="00871EB2"/>
    <w:rsid w:val="0087223A"/>
    <w:rsid w:val="008726B7"/>
    <w:rsid w:val="00872B90"/>
    <w:rsid w:val="00872F55"/>
    <w:rsid w:val="00873084"/>
    <w:rsid w:val="0087399E"/>
    <w:rsid w:val="00874A78"/>
    <w:rsid w:val="008763E0"/>
    <w:rsid w:val="00876BC0"/>
    <w:rsid w:val="00876D74"/>
    <w:rsid w:val="00877082"/>
    <w:rsid w:val="0087745B"/>
    <w:rsid w:val="0088024F"/>
    <w:rsid w:val="00880498"/>
    <w:rsid w:val="00880686"/>
    <w:rsid w:val="0088074F"/>
    <w:rsid w:val="00880B82"/>
    <w:rsid w:val="008814E5"/>
    <w:rsid w:val="008828A9"/>
    <w:rsid w:val="0088292D"/>
    <w:rsid w:val="00882A6A"/>
    <w:rsid w:val="00882BB9"/>
    <w:rsid w:val="008832AB"/>
    <w:rsid w:val="008839F1"/>
    <w:rsid w:val="00883C30"/>
    <w:rsid w:val="00883E3E"/>
    <w:rsid w:val="00883F20"/>
    <w:rsid w:val="00884107"/>
    <w:rsid w:val="0088455B"/>
    <w:rsid w:val="00884675"/>
    <w:rsid w:val="00884BD1"/>
    <w:rsid w:val="00884F62"/>
    <w:rsid w:val="008851C7"/>
    <w:rsid w:val="0088725E"/>
    <w:rsid w:val="00887773"/>
    <w:rsid w:val="00887BD2"/>
    <w:rsid w:val="00887DDA"/>
    <w:rsid w:val="00890574"/>
    <w:rsid w:val="00890AE0"/>
    <w:rsid w:val="0089109F"/>
    <w:rsid w:val="00891571"/>
    <w:rsid w:val="008916F9"/>
    <w:rsid w:val="00891D6B"/>
    <w:rsid w:val="008923CE"/>
    <w:rsid w:val="00892BE4"/>
    <w:rsid w:val="00893608"/>
    <w:rsid w:val="00893A86"/>
    <w:rsid w:val="00893F0B"/>
    <w:rsid w:val="00893FAE"/>
    <w:rsid w:val="00894AC1"/>
    <w:rsid w:val="00894C79"/>
    <w:rsid w:val="00894CD6"/>
    <w:rsid w:val="008951D5"/>
    <w:rsid w:val="00895431"/>
    <w:rsid w:val="00896181"/>
    <w:rsid w:val="008963BC"/>
    <w:rsid w:val="00896674"/>
    <w:rsid w:val="00897771"/>
    <w:rsid w:val="008A1EEF"/>
    <w:rsid w:val="008A1FA3"/>
    <w:rsid w:val="008A2C6A"/>
    <w:rsid w:val="008A3080"/>
    <w:rsid w:val="008A30B2"/>
    <w:rsid w:val="008A3568"/>
    <w:rsid w:val="008A380F"/>
    <w:rsid w:val="008A399B"/>
    <w:rsid w:val="008A3F37"/>
    <w:rsid w:val="008A4143"/>
    <w:rsid w:val="008A4D70"/>
    <w:rsid w:val="008A58A7"/>
    <w:rsid w:val="008A5DE6"/>
    <w:rsid w:val="008A6254"/>
    <w:rsid w:val="008A63B7"/>
    <w:rsid w:val="008A64A0"/>
    <w:rsid w:val="008A7052"/>
    <w:rsid w:val="008A72ED"/>
    <w:rsid w:val="008A7566"/>
    <w:rsid w:val="008A7BEF"/>
    <w:rsid w:val="008A7D3B"/>
    <w:rsid w:val="008B02E0"/>
    <w:rsid w:val="008B0A95"/>
    <w:rsid w:val="008B14AA"/>
    <w:rsid w:val="008B1972"/>
    <w:rsid w:val="008B27E5"/>
    <w:rsid w:val="008B3780"/>
    <w:rsid w:val="008B4201"/>
    <w:rsid w:val="008B4446"/>
    <w:rsid w:val="008B523C"/>
    <w:rsid w:val="008B62A8"/>
    <w:rsid w:val="008B6986"/>
    <w:rsid w:val="008B6B84"/>
    <w:rsid w:val="008B7F19"/>
    <w:rsid w:val="008C0594"/>
    <w:rsid w:val="008C05DD"/>
    <w:rsid w:val="008C0EF6"/>
    <w:rsid w:val="008C1F29"/>
    <w:rsid w:val="008C21B9"/>
    <w:rsid w:val="008C2271"/>
    <w:rsid w:val="008C3380"/>
    <w:rsid w:val="008C3BC4"/>
    <w:rsid w:val="008C466C"/>
    <w:rsid w:val="008C4977"/>
    <w:rsid w:val="008C4C92"/>
    <w:rsid w:val="008C50E9"/>
    <w:rsid w:val="008C55EC"/>
    <w:rsid w:val="008C58DD"/>
    <w:rsid w:val="008C59FE"/>
    <w:rsid w:val="008C5E16"/>
    <w:rsid w:val="008C5E74"/>
    <w:rsid w:val="008C5EE7"/>
    <w:rsid w:val="008C6517"/>
    <w:rsid w:val="008C6C3C"/>
    <w:rsid w:val="008C7136"/>
    <w:rsid w:val="008C73A4"/>
    <w:rsid w:val="008C748A"/>
    <w:rsid w:val="008C7AEE"/>
    <w:rsid w:val="008D0438"/>
    <w:rsid w:val="008D0A24"/>
    <w:rsid w:val="008D12B8"/>
    <w:rsid w:val="008D1515"/>
    <w:rsid w:val="008D1A8E"/>
    <w:rsid w:val="008D2249"/>
    <w:rsid w:val="008D24FB"/>
    <w:rsid w:val="008D2F2B"/>
    <w:rsid w:val="008D32D3"/>
    <w:rsid w:val="008D5274"/>
    <w:rsid w:val="008D565D"/>
    <w:rsid w:val="008D57AD"/>
    <w:rsid w:val="008D64A8"/>
    <w:rsid w:val="008D6ADA"/>
    <w:rsid w:val="008D6EA2"/>
    <w:rsid w:val="008D6EF0"/>
    <w:rsid w:val="008D719E"/>
    <w:rsid w:val="008D74EF"/>
    <w:rsid w:val="008D7EF4"/>
    <w:rsid w:val="008D7F7E"/>
    <w:rsid w:val="008E0877"/>
    <w:rsid w:val="008E144B"/>
    <w:rsid w:val="008E1ABB"/>
    <w:rsid w:val="008E3717"/>
    <w:rsid w:val="008E3B80"/>
    <w:rsid w:val="008E461A"/>
    <w:rsid w:val="008E5D13"/>
    <w:rsid w:val="008E6B23"/>
    <w:rsid w:val="008E6CE5"/>
    <w:rsid w:val="008E6E5F"/>
    <w:rsid w:val="008E70FF"/>
    <w:rsid w:val="008E77D4"/>
    <w:rsid w:val="008E7D81"/>
    <w:rsid w:val="008E7E6D"/>
    <w:rsid w:val="008E7FB5"/>
    <w:rsid w:val="008F00ED"/>
    <w:rsid w:val="008F13B5"/>
    <w:rsid w:val="008F18C5"/>
    <w:rsid w:val="008F19EF"/>
    <w:rsid w:val="008F203D"/>
    <w:rsid w:val="008F2E75"/>
    <w:rsid w:val="008F3355"/>
    <w:rsid w:val="008F37C6"/>
    <w:rsid w:val="008F3A5A"/>
    <w:rsid w:val="008F3CEA"/>
    <w:rsid w:val="008F480C"/>
    <w:rsid w:val="008F4DDA"/>
    <w:rsid w:val="008F4FF3"/>
    <w:rsid w:val="008F5635"/>
    <w:rsid w:val="008F5F78"/>
    <w:rsid w:val="008F622B"/>
    <w:rsid w:val="008F6BF5"/>
    <w:rsid w:val="008F6CAB"/>
    <w:rsid w:val="008F6E36"/>
    <w:rsid w:val="00900916"/>
    <w:rsid w:val="00900A92"/>
    <w:rsid w:val="00900B99"/>
    <w:rsid w:val="0090196C"/>
    <w:rsid w:val="00901EF6"/>
    <w:rsid w:val="0090203C"/>
    <w:rsid w:val="009024B0"/>
    <w:rsid w:val="009025B4"/>
    <w:rsid w:val="009028FD"/>
    <w:rsid w:val="00902946"/>
    <w:rsid w:val="00902A81"/>
    <w:rsid w:val="00902DB8"/>
    <w:rsid w:val="009034B0"/>
    <w:rsid w:val="00904426"/>
    <w:rsid w:val="00904D6C"/>
    <w:rsid w:val="00904D7B"/>
    <w:rsid w:val="0090501B"/>
    <w:rsid w:val="0090537A"/>
    <w:rsid w:val="00906409"/>
    <w:rsid w:val="00906547"/>
    <w:rsid w:val="009066B9"/>
    <w:rsid w:val="00906886"/>
    <w:rsid w:val="00906CEA"/>
    <w:rsid w:val="009070E7"/>
    <w:rsid w:val="009072D8"/>
    <w:rsid w:val="0090738A"/>
    <w:rsid w:val="0090785F"/>
    <w:rsid w:val="00907CBA"/>
    <w:rsid w:val="00910991"/>
    <w:rsid w:val="00910B86"/>
    <w:rsid w:val="00910DDE"/>
    <w:rsid w:val="00910EDF"/>
    <w:rsid w:val="00911780"/>
    <w:rsid w:val="00911BBA"/>
    <w:rsid w:val="0091231D"/>
    <w:rsid w:val="00912E17"/>
    <w:rsid w:val="00912ED5"/>
    <w:rsid w:val="00913102"/>
    <w:rsid w:val="00913129"/>
    <w:rsid w:val="0091383C"/>
    <w:rsid w:val="0091403B"/>
    <w:rsid w:val="00914E63"/>
    <w:rsid w:val="0091556D"/>
    <w:rsid w:val="00915926"/>
    <w:rsid w:val="0091595C"/>
    <w:rsid w:val="00915D81"/>
    <w:rsid w:val="00915F4C"/>
    <w:rsid w:val="00916CED"/>
    <w:rsid w:val="009172B1"/>
    <w:rsid w:val="00920279"/>
    <w:rsid w:val="00920DCD"/>
    <w:rsid w:val="00920E0E"/>
    <w:rsid w:val="0092102C"/>
    <w:rsid w:val="009210AB"/>
    <w:rsid w:val="009214B0"/>
    <w:rsid w:val="00921785"/>
    <w:rsid w:val="009217D3"/>
    <w:rsid w:val="00921BB3"/>
    <w:rsid w:val="00921CEA"/>
    <w:rsid w:val="00922075"/>
    <w:rsid w:val="009221AE"/>
    <w:rsid w:val="0092282E"/>
    <w:rsid w:val="00922A33"/>
    <w:rsid w:val="00922A43"/>
    <w:rsid w:val="00922EC3"/>
    <w:rsid w:val="00923037"/>
    <w:rsid w:val="00923270"/>
    <w:rsid w:val="00923457"/>
    <w:rsid w:val="0092347B"/>
    <w:rsid w:val="009246AF"/>
    <w:rsid w:val="00925203"/>
    <w:rsid w:val="009253F7"/>
    <w:rsid w:val="00925576"/>
    <w:rsid w:val="00925890"/>
    <w:rsid w:val="00925A50"/>
    <w:rsid w:val="00925B09"/>
    <w:rsid w:val="00925B70"/>
    <w:rsid w:val="00925D82"/>
    <w:rsid w:val="009266A7"/>
    <w:rsid w:val="00926959"/>
    <w:rsid w:val="0092762D"/>
    <w:rsid w:val="00927BB6"/>
    <w:rsid w:val="00927EBC"/>
    <w:rsid w:val="00927EF5"/>
    <w:rsid w:val="00927F2B"/>
    <w:rsid w:val="0093009F"/>
    <w:rsid w:val="0093061D"/>
    <w:rsid w:val="00930689"/>
    <w:rsid w:val="00930CBF"/>
    <w:rsid w:val="00930E80"/>
    <w:rsid w:val="009311CD"/>
    <w:rsid w:val="0093123C"/>
    <w:rsid w:val="00931686"/>
    <w:rsid w:val="00931796"/>
    <w:rsid w:val="00931DA2"/>
    <w:rsid w:val="009325B4"/>
    <w:rsid w:val="00932F1A"/>
    <w:rsid w:val="0093326C"/>
    <w:rsid w:val="00933DA5"/>
    <w:rsid w:val="00933E60"/>
    <w:rsid w:val="00934722"/>
    <w:rsid w:val="00934ED8"/>
    <w:rsid w:val="00934FBA"/>
    <w:rsid w:val="009353C9"/>
    <w:rsid w:val="009355B0"/>
    <w:rsid w:val="00935697"/>
    <w:rsid w:val="00935BE1"/>
    <w:rsid w:val="00935F5F"/>
    <w:rsid w:val="009362F0"/>
    <w:rsid w:val="0093669D"/>
    <w:rsid w:val="00937B04"/>
    <w:rsid w:val="0094063B"/>
    <w:rsid w:val="00940AAD"/>
    <w:rsid w:val="00940C31"/>
    <w:rsid w:val="00941302"/>
    <w:rsid w:val="009413EE"/>
    <w:rsid w:val="0094177F"/>
    <w:rsid w:val="00941A73"/>
    <w:rsid w:val="00942055"/>
    <w:rsid w:val="00942A83"/>
    <w:rsid w:val="00942E12"/>
    <w:rsid w:val="00942F82"/>
    <w:rsid w:val="00943538"/>
    <w:rsid w:val="00944560"/>
    <w:rsid w:val="00944C28"/>
    <w:rsid w:val="00945590"/>
    <w:rsid w:val="00945F83"/>
    <w:rsid w:val="00946EE9"/>
    <w:rsid w:val="00947647"/>
    <w:rsid w:val="00947B5A"/>
    <w:rsid w:val="0095032B"/>
    <w:rsid w:val="0095223F"/>
    <w:rsid w:val="00952316"/>
    <w:rsid w:val="00952779"/>
    <w:rsid w:val="00952BD8"/>
    <w:rsid w:val="00952D56"/>
    <w:rsid w:val="009530F6"/>
    <w:rsid w:val="009535B7"/>
    <w:rsid w:val="00953730"/>
    <w:rsid w:val="00953787"/>
    <w:rsid w:val="00953B83"/>
    <w:rsid w:val="009544C3"/>
    <w:rsid w:val="00954A30"/>
    <w:rsid w:val="00954F73"/>
    <w:rsid w:val="00956C0A"/>
    <w:rsid w:val="00956FDC"/>
    <w:rsid w:val="0095723F"/>
    <w:rsid w:val="009575BC"/>
    <w:rsid w:val="00957747"/>
    <w:rsid w:val="00957FAB"/>
    <w:rsid w:val="00957FDF"/>
    <w:rsid w:val="009609B2"/>
    <w:rsid w:val="00960CBC"/>
    <w:rsid w:val="00961179"/>
    <w:rsid w:val="00961675"/>
    <w:rsid w:val="00961ABA"/>
    <w:rsid w:val="009623A0"/>
    <w:rsid w:val="00962991"/>
    <w:rsid w:val="0096413C"/>
    <w:rsid w:val="00964B67"/>
    <w:rsid w:val="00964EDA"/>
    <w:rsid w:val="0096521E"/>
    <w:rsid w:val="009657FD"/>
    <w:rsid w:val="009663D8"/>
    <w:rsid w:val="00966F9C"/>
    <w:rsid w:val="00967099"/>
    <w:rsid w:val="009671DB"/>
    <w:rsid w:val="009673E1"/>
    <w:rsid w:val="00967790"/>
    <w:rsid w:val="00970723"/>
    <w:rsid w:val="00971688"/>
    <w:rsid w:val="00972901"/>
    <w:rsid w:val="009730F7"/>
    <w:rsid w:val="009738B0"/>
    <w:rsid w:val="00973B1E"/>
    <w:rsid w:val="00974AE7"/>
    <w:rsid w:val="00974EC9"/>
    <w:rsid w:val="00974ED4"/>
    <w:rsid w:val="0097564C"/>
    <w:rsid w:val="00975F42"/>
    <w:rsid w:val="00976969"/>
    <w:rsid w:val="00977AD8"/>
    <w:rsid w:val="009800B8"/>
    <w:rsid w:val="00981065"/>
    <w:rsid w:val="00981334"/>
    <w:rsid w:val="00981501"/>
    <w:rsid w:val="00981BF9"/>
    <w:rsid w:val="00982368"/>
    <w:rsid w:val="0098245C"/>
    <w:rsid w:val="0098286B"/>
    <w:rsid w:val="0098289E"/>
    <w:rsid w:val="00982A10"/>
    <w:rsid w:val="00983C30"/>
    <w:rsid w:val="0098419E"/>
    <w:rsid w:val="00984B96"/>
    <w:rsid w:val="00984F63"/>
    <w:rsid w:val="00985469"/>
    <w:rsid w:val="00985989"/>
    <w:rsid w:val="00985B68"/>
    <w:rsid w:val="00985C07"/>
    <w:rsid w:val="00985C5E"/>
    <w:rsid w:val="0098741F"/>
    <w:rsid w:val="00987ABF"/>
    <w:rsid w:val="00987F37"/>
    <w:rsid w:val="009904CB"/>
    <w:rsid w:val="00990892"/>
    <w:rsid w:val="00990BD2"/>
    <w:rsid w:val="00990DFC"/>
    <w:rsid w:val="00991366"/>
    <w:rsid w:val="00991549"/>
    <w:rsid w:val="00991A48"/>
    <w:rsid w:val="00991F77"/>
    <w:rsid w:val="009932EE"/>
    <w:rsid w:val="00993A0E"/>
    <w:rsid w:val="00993E49"/>
    <w:rsid w:val="00994A34"/>
    <w:rsid w:val="00994C10"/>
    <w:rsid w:val="00994C4C"/>
    <w:rsid w:val="0099577E"/>
    <w:rsid w:val="00995AA4"/>
    <w:rsid w:val="009960C6"/>
    <w:rsid w:val="0099615F"/>
    <w:rsid w:val="009968CB"/>
    <w:rsid w:val="00996FEF"/>
    <w:rsid w:val="00997169"/>
    <w:rsid w:val="009976D3"/>
    <w:rsid w:val="009A0B73"/>
    <w:rsid w:val="009A10BD"/>
    <w:rsid w:val="009A2B56"/>
    <w:rsid w:val="009A39E8"/>
    <w:rsid w:val="009A4169"/>
    <w:rsid w:val="009A4A4C"/>
    <w:rsid w:val="009A4DA8"/>
    <w:rsid w:val="009A5655"/>
    <w:rsid w:val="009A5BB7"/>
    <w:rsid w:val="009A5E8E"/>
    <w:rsid w:val="009A6138"/>
    <w:rsid w:val="009A6664"/>
    <w:rsid w:val="009A6BE7"/>
    <w:rsid w:val="009A6CD2"/>
    <w:rsid w:val="009A6D5A"/>
    <w:rsid w:val="009A720F"/>
    <w:rsid w:val="009B00CB"/>
    <w:rsid w:val="009B026F"/>
    <w:rsid w:val="009B0C25"/>
    <w:rsid w:val="009B13FC"/>
    <w:rsid w:val="009B1A72"/>
    <w:rsid w:val="009B1BA0"/>
    <w:rsid w:val="009B1C55"/>
    <w:rsid w:val="009B1DA8"/>
    <w:rsid w:val="009B2524"/>
    <w:rsid w:val="009B2534"/>
    <w:rsid w:val="009B2E49"/>
    <w:rsid w:val="009B314A"/>
    <w:rsid w:val="009B3193"/>
    <w:rsid w:val="009B3591"/>
    <w:rsid w:val="009B3774"/>
    <w:rsid w:val="009B4089"/>
    <w:rsid w:val="009B4333"/>
    <w:rsid w:val="009B48F9"/>
    <w:rsid w:val="009B4C86"/>
    <w:rsid w:val="009B4D79"/>
    <w:rsid w:val="009B57CB"/>
    <w:rsid w:val="009B62A5"/>
    <w:rsid w:val="009B6666"/>
    <w:rsid w:val="009B6CB6"/>
    <w:rsid w:val="009B78E6"/>
    <w:rsid w:val="009B7F4F"/>
    <w:rsid w:val="009C1024"/>
    <w:rsid w:val="009C118F"/>
    <w:rsid w:val="009C11CF"/>
    <w:rsid w:val="009C197D"/>
    <w:rsid w:val="009C1C32"/>
    <w:rsid w:val="009C1D01"/>
    <w:rsid w:val="009C21A8"/>
    <w:rsid w:val="009C2B95"/>
    <w:rsid w:val="009C2C2D"/>
    <w:rsid w:val="009C2FDF"/>
    <w:rsid w:val="009C316B"/>
    <w:rsid w:val="009C3183"/>
    <w:rsid w:val="009C3251"/>
    <w:rsid w:val="009C3654"/>
    <w:rsid w:val="009C36DB"/>
    <w:rsid w:val="009C3C84"/>
    <w:rsid w:val="009C3D3F"/>
    <w:rsid w:val="009C3DCB"/>
    <w:rsid w:val="009C3DEC"/>
    <w:rsid w:val="009C4291"/>
    <w:rsid w:val="009C4A8D"/>
    <w:rsid w:val="009C4ED9"/>
    <w:rsid w:val="009C5008"/>
    <w:rsid w:val="009C5605"/>
    <w:rsid w:val="009C567B"/>
    <w:rsid w:val="009C57F0"/>
    <w:rsid w:val="009C58F1"/>
    <w:rsid w:val="009C5F83"/>
    <w:rsid w:val="009C6BD8"/>
    <w:rsid w:val="009C6C16"/>
    <w:rsid w:val="009C7280"/>
    <w:rsid w:val="009C7587"/>
    <w:rsid w:val="009C763F"/>
    <w:rsid w:val="009C78BF"/>
    <w:rsid w:val="009C7A77"/>
    <w:rsid w:val="009C7BFE"/>
    <w:rsid w:val="009D027D"/>
    <w:rsid w:val="009D0476"/>
    <w:rsid w:val="009D0986"/>
    <w:rsid w:val="009D0A9C"/>
    <w:rsid w:val="009D0BFC"/>
    <w:rsid w:val="009D165B"/>
    <w:rsid w:val="009D1B65"/>
    <w:rsid w:val="009D1EEB"/>
    <w:rsid w:val="009D1F3D"/>
    <w:rsid w:val="009D339E"/>
    <w:rsid w:val="009D37DF"/>
    <w:rsid w:val="009D3E62"/>
    <w:rsid w:val="009D4313"/>
    <w:rsid w:val="009D4C73"/>
    <w:rsid w:val="009D4F64"/>
    <w:rsid w:val="009D5136"/>
    <w:rsid w:val="009D59CF"/>
    <w:rsid w:val="009D6358"/>
    <w:rsid w:val="009D67CA"/>
    <w:rsid w:val="009D67F6"/>
    <w:rsid w:val="009D700A"/>
    <w:rsid w:val="009D71B2"/>
    <w:rsid w:val="009D7E9F"/>
    <w:rsid w:val="009E08D7"/>
    <w:rsid w:val="009E1581"/>
    <w:rsid w:val="009E2AF3"/>
    <w:rsid w:val="009E2C89"/>
    <w:rsid w:val="009E2D9D"/>
    <w:rsid w:val="009E4086"/>
    <w:rsid w:val="009E4B68"/>
    <w:rsid w:val="009E50AE"/>
    <w:rsid w:val="009E56C8"/>
    <w:rsid w:val="009E5BC5"/>
    <w:rsid w:val="009E5BE2"/>
    <w:rsid w:val="009E6F04"/>
    <w:rsid w:val="009E771B"/>
    <w:rsid w:val="009E77AD"/>
    <w:rsid w:val="009E7D3B"/>
    <w:rsid w:val="009F0690"/>
    <w:rsid w:val="009F1C9D"/>
    <w:rsid w:val="009F1FF3"/>
    <w:rsid w:val="009F25C8"/>
    <w:rsid w:val="009F28E2"/>
    <w:rsid w:val="009F36E0"/>
    <w:rsid w:val="009F3EBA"/>
    <w:rsid w:val="009F4119"/>
    <w:rsid w:val="009F4F7B"/>
    <w:rsid w:val="009F53A0"/>
    <w:rsid w:val="009F53C6"/>
    <w:rsid w:val="009F547F"/>
    <w:rsid w:val="009F6A6C"/>
    <w:rsid w:val="009F6C91"/>
    <w:rsid w:val="009F6DD3"/>
    <w:rsid w:val="009F7BDB"/>
    <w:rsid w:val="00A00701"/>
    <w:rsid w:val="00A0160C"/>
    <w:rsid w:val="00A0172A"/>
    <w:rsid w:val="00A019F2"/>
    <w:rsid w:val="00A01ABF"/>
    <w:rsid w:val="00A01BB1"/>
    <w:rsid w:val="00A027F7"/>
    <w:rsid w:val="00A02B2D"/>
    <w:rsid w:val="00A02EB6"/>
    <w:rsid w:val="00A03856"/>
    <w:rsid w:val="00A03A6E"/>
    <w:rsid w:val="00A0405A"/>
    <w:rsid w:val="00A042A8"/>
    <w:rsid w:val="00A04424"/>
    <w:rsid w:val="00A05F7B"/>
    <w:rsid w:val="00A061A5"/>
    <w:rsid w:val="00A062A1"/>
    <w:rsid w:val="00A06E87"/>
    <w:rsid w:val="00A0769F"/>
    <w:rsid w:val="00A07870"/>
    <w:rsid w:val="00A07D9F"/>
    <w:rsid w:val="00A1011A"/>
    <w:rsid w:val="00A10395"/>
    <w:rsid w:val="00A103E2"/>
    <w:rsid w:val="00A10A4A"/>
    <w:rsid w:val="00A11153"/>
    <w:rsid w:val="00A11DEC"/>
    <w:rsid w:val="00A12163"/>
    <w:rsid w:val="00A12D37"/>
    <w:rsid w:val="00A13E64"/>
    <w:rsid w:val="00A13EAB"/>
    <w:rsid w:val="00A141F5"/>
    <w:rsid w:val="00A14571"/>
    <w:rsid w:val="00A14687"/>
    <w:rsid w:val="00A1468E"/>
    <w:rsid w:val="00A14D09"/>
    <w:rsid w:val="00A15393"/>
    <w:rsid w:val="00A153BC"/>
    <w:rsid w:val="00A15DB2"/>
    <w:rsid w:val="00A15FEC"/>
    <w:rsid w:val="00A161C4"/>
    <w:rsid w:val="00A161DE"/>
    <w:rsid w:val="00A16284"/>
    <w:rsid w:val="00A1770B"/>
    <w:rsid w:val="00A1774A"/>
    <w:rsid w:val="00A17ACE"/>
    <w:rsid w:val="00A17B34"/>
    <w:rsid w:val="00A17C43"/>
    <w:rsid w:val="00A17E60"/>
    <w:rsid w:val="00A2014B"/>
    <w:rsid w:val="00A2015B"/>
    <w:rsid w:val="00A20444"/>
    <w:rsid w:val="00A20AE6"/>
    <w:rsid w:val="00A20D25"/>
    <w:rsid w:val="00A21A9B"/>
    <w:rsid w:val="00A2319D"/>
    <w:rsid w:val="00A232DC"/>
    <w:rsid w:val="00A23BE8"/>
    <w:rsid w:val="00A24199"/>
    <w:rsid w:val="00A24FA7"/>
    <w:rsid w:val="00A25196"/>
    <w:rsid w:val="00A25515"/>
    <w:rsid w:val="00A25B88"/>
    <w:rsid w:val="00A260D3"/>
    <w:rsid w:val="00A26389"/>
    <w:rsid w:val="00A274E6"/>
    <w:rsid w:val="00A277C7"/>
    <w:rsid w:val="00A27DC2"/>
    <w:rsid w:val="00A30320"/>
    <w:rsid w:val="00A3061E"/>
    <w:rsid w:val="00A30809"/>
    <w:rsid w:val="00A308CA"/>
    <w:rsid w:val="00A30F8E"/>
    <w:rsid w:val="00A30FD0"/>
    <w:rsid w:val="00A313AD"/>
    <w:rsid w:val="00A31893"/>
    <w:rsid w:val="00A319FF"/>
    <w:rsid w:val="00A31BB8"/>
    <w:rsid w:val="00A3239F"/>
    <w:rsid w:val="00A324A2"/>
    <w:rsid w:val="00A326CE"/>
    <w:rsid w:val="00A327C7"/>
    <w:rsid w:val="00A3347C"/>
    <w:rsid w:val="00A33A10"/>
    <w:rsid w:val="00A33DF0"/>
    <w:rsid w:val="00A33DF2"/>
    <w:rsid w:val="00A33F0E"/>
    <w:rsid w:val="00A348B9"/>
    <w:rsid w:val="00A34A30"/>
    <w:rsid w:val="00A34F9A"/>
    <w:rsid w:val="00A3547C"/>
    <w:rsid w:val="00A35F07"/>
    <w:rsid w:val="00A36BD5"/>
    <w:rsid w:val="00A36F1D"/>
    <w:rsid w:val="00A371E3"/>
    <w:rsid w:val="00A373FD"/>
    <w:rsid w:val="00A3758B"/>
    <w:rsid w:val="00A37EED"/>
    <w:rsid w:val="00A40565"/>
    <w:rsid w:val="00A4079C"/>
    <w:rsid w:val="00A41DE8"/>
    <w:rsid w:val="00A41EA8"/>
    <w:rsid w:val="00A42522"/>
    <w:rsid w:val="00A42CEC"/>
    <w:rsid w:val="00A43500"/>
    <w:rsid w:val="00A43F42"/>
    <w:rsid w:val="00A44029"/>
    <w:rsid w:val="00A446A8"/>
    <w:rsid w:val="00A450F4"/>
    <w:rsid w:val="00A45107"/>
    <w:rsid w:val="00A45CAA"/>
    <w:rsid w:val="00A4636E"/>
    <w:rsid w:val="00A4650C"/>
    <w:rsid w:val="00A468E0"/>
    <w:rsid w:val="00A46B04"/>
    <w:rsid w:val="00A47354"/>
    <w:rsid w:val="00A47622"/>
    <w:rsid w:val="00A47BDF"/>
    <w:rsid w:val="00A47ECB"/>
    <w:rsid w:val="00A50F0E"/>
    <w:rsid w:val="00A5156D"/>
    <w:rsid w:val="00A51861"/>
    <w:rsid w:val="00A51D94"/>
    <w:rsid w:val="00A51FA3"/>
    <w:rsid w:val="00A5256F"/>
    <w:rsid w:val="00A52814"/>
    <w:rsid w:val="00A52D7F"/>
    <w:rsid w:val="00A52D94"/>
    <w:rsid w:val="00A52D98"/>
    <w:rsid w:val="00A52EC3"/>
    <w:rsid w:val="00A531B0"/>
    <w:rsid w:val="00A53B8D"/>
    <w:rsid w:val="00A53F9C"/>
    <w:rsid w:val="00A53FA4"/>
    <w:rsid w:val="00A54222"/>
    <w:rsid w:val="00A54D0F"/>
    <w:rsid w:val="00A557B5"/>
    <w:rsid w:val="00A55CA9"/>
    <w:rsid w:val="00A55D46"/>
    <w:rsid w:val="00A567B0"/>
    <w:rsid w:val="00A577ED"/>
    <w:rsid w:val="00A578D0"/>
    <w:rsid w:val="00A57C8B"/>
    <w:rsid w:val="00A60398"/>
    <w:rsid w:val="00A61232"/>
    <w:rsid w:val="00A612C9"/>
    <w:rsid w:val="00A612ED"/>
    <w:rsid w:val="00A616AF"/>
    <w:rsid w:val="00A61F06"/>
    <w:rsid w:val="00A6213F"/>
    <w:rsid w:val="00A622A0"/>
    <w:rsid w:val="00A62596"/>
    <w:rsid w:val="00A6309A"/>
    <w:rsid w:val="00A631C3"/>
    <w:rsid w:val="00A63578"/>
    <w:rsid w:val="00A63959"/>
    <w:rsid w:val="00A6395F"/>
    <w:rsid w:val="00A643D4"/>
    <w:rsid w:val="00A64620"/>
    <w:rsid w:val="00A64734"/>
    <w:rsid w:val="00A64ABF"/>
    <w:rsid w:val="00A64EF0"/>
    <w:rsid w:val="00A651F6"/>
    <w:rsid w:val="00A65C5E"/>
    <w:rsid w:val="00A65E7D"/>
    <w:rsid w:val="00A66530"/>
    <w:rsid w:val="00A66A96"/>
    <w:rsid w:val="00A6755E"/>
    <w:rsid w:val="00A67951"/>
    <w:rsid w:val="00A67BC9"/>
    <w:rsid w:val="00A67DF6"/>
    <w:rsid w:val="00A7006C"/>
    <w:rsid w:val="00A70218"/>
    <w:rsid w:val="00A709AC"/>
    <w:rsid w:val="00A70AD9"/>
    <w:rsid w:val="00A712F0"/>
    <w:rsid w:val="00A7188A"/>
    <w:rsid w:val="00A71F06"/>
    <w:rsid w:val="00A7278E"/>
    <w:rsid w:val="00A73867"/>
    <w:rsid w:val="00A73DF0"/>
    <w:rsid w:val="00A73FC0"/>
    <w:rsid w:val="00A74038"/>
    <w:rsid w:val="00A757A3"/>
    <w:rsid w:val="00A75C0D"/>
    <w:rsid w:val="00A764CE"/>
    <w:rsid w:val="00A76FA6"/>
    <w:rsid w:val="00A77132"/>
    <w:rsid w:val="00A81293"/>
    <w:rsid w:val="00A81797"/>
    <w:rsid w:val="00A81B14"/>
    <w:rsid w:val="00A81DB3"/>
    <w:rsid w:val="00A821F1"/>
    <w:rsid w:val="00A82BBD"/>
    <w:rsid w:val="00A82F57"/>
    <w:rsid w:val="00A82FAD"/>
    <w:rsid w:val="00A83065"/>
    <w:rsid w:val="00A83388"/>
    <w:rsid w:val="00A8360F"/>
    <w:rsid w:val="00A84CF2"/>
    <w:rsid w:val="00A85831"/>
    <w:rsid w:val="00A85E60"/>
    <w:rsid w:val="00A86620"/>
    <w:rsid w:val="00A86764"/>
    <w:rsid w:val="00A870B3"/>
    <w:rsid w:val="00A872D4"/>
    <w:rsid w:val="00A8730A"/>
    <w:rsid w:val="00A87722"/>
    <w:rsid w:val="00A877DE"/>
    <w:rsid w:val="00A878E0"/>
    <w:rsid w:val="00A8797B"/>
    <w:rsid w:val="00A903EC"/>
    <w:rsid w:val="00A90EB0"/>
    <w:rsid w:val="00A91204"/>
    <w:rsid w:val="00A9132E"/>
    <w:rsid w:val="00A91389"/>
    <w:rsid w:val="00A917DE"/>
    <w:rsid w:val="00A92070"/>
    <w:rsid w:val="00A9263D"/>
    <w:rsid w:val="00A92906"/>
    <w:rsid w:val="00A92B87"/>
    <w:rsid w:val="00A92F6A"/>
    <w:rsid w:val="00A92FDB"/>
    <w:rsid w:val="00A930B7"/>
    <w:rsid w:val="00A93B59"/>
    <w:rsid w:val="00A94DD7"/>
    <w:rsid w:val="00A94F55"/>
    <w:rsid w:val="00A95144"/>
    <w:rsid w:val="00A953BD"/>
    <w:rsid w:val="00A953F3"/>
    <w:rsid w:val="00A95A68"/>
    <w:rsid w:val="00A9605F"/>
    <w:rsid w:val="00A96293"/>
    <w:rsid w:val="00A968FD"/>
    <w:rsid w:val="00A96CF0"/>
    <w:rsid w:val="00A9732D"/>
    <w:rsid w:val="00A97ED3"/>
    <w:rsid w:val="00AA02CE"/>
    <w:rsid w:val="00AA054F"/>
    <w:rsid w:val="00AA0E13"/>
    <w:rsid w:val="00AA1CCA"/>
    <w:rsid w:val="00AA2B9C"/>
    <w:rsid w:val="00AA3A62"/>
    <w:rsid w:val="00AA4647"/>
    <w:rsid w:val="00AA4717"/>
    <w:rsid w:val="00AA47C0"/>
    <w:rsid w:val="00AA4A7C"/>
    <w:rsid w:val="00AA4B3C"/>
    <w:rsid w:val="00AA4C4C"/>
    <w:rsid w:val="00AA50F5"/>
    <w:rsid w:val="00AA5273"/>
    <w:rsid w:val="00AA580C"/>
    <w:rsid w:val="00AA69AA"/>
    <w:rsid w:val="00AA7462"/>
    <w:rsid w:val="00AA74DA"/>
    <w:rsid w:val="00AA7753"/>
    <w:rsid w:val="00AA7A84"/>
    <w:rsid w:val="00AA7E04"/>
    <w:rsid w:val="00AB0207"/>
    <w:rsid w:val="00AB1037"/>
    <w:rsid w:val="00AB1335"/>
    <w:rsid w:val="00AB196A"/>
    <w:rsid w:val="00AB2240"/>
    <w:rsid w:val="00AB2367"/>
    <w:rsid w:val="00AB2F87"/>
    <w:rsid w:val="00AB31EC"/>
    <w:rsid w:val="00AB363C"/>
    <w:rsid w:val="00AB3CCD"/>
    <w:rsid w:val="00AB491A"/>
    <w:rsid w:val="00AB4A30"/>
    <w:rsid w:val="00AB54C3"/>
    <w:rsid w:val="00AB624C"/>
    <w:rsid w:val="00AB6D2D"/>
    <w:rsid w:val="00AB6E8D"/>
    <w:rsid w:val="00AB7712"/>
    <w:rsid w:val="00AB7DB1"/>
    <w:rsid w:val="00AC29FA"/>
    <w:rsid w:val="00AC2A37"/>
    <w:rsid w:val="00AC2D46"/>
    <w:rsid w:val="00AC362C"/>
    <w:rsid w:val="00AC3634"/>
    <w:rsid w:val="00AC36B6"/>
    <w:rsid w:val="00AC3A3E"/>
    <w:rsid w:val="00AC3BD4"/>
    <w:rsid w:val="00AC3C6C"/>
    <w:rsid w:val="00AC3FA6"/>
    <w:rsid w:val="00AC4389"/>
    <w:rsid w:val="00AC4A59"/>
    <w:rsid w:val="00AC6614"/>
    <w:rsid w:val="00AC6DEB"/>
    <w:rsid w:val="00AC74DE"/>
    <w:rsid w:val="00AC798F"/>
    <w:rsid w:val="00AC7B9A"/>
    <w:rsid w:val="00AD0545"/>
    <w:rsid w:val="00AD07B0"/>
    <w:rsid w:val="00AD0A52"/>
    <w:rsid w:val="00AD0D08"/>
    <w:rsid w:val="00AD0DDD"/>
    <w:rsid w:val="00AD13ED"/>
    <w:rsid w:val="00AD1408"/>
    <w:rsid w:val="00AD1907"/>
    <w:rsid w:val="00AD1966"/>
    <w:rsid w:val="00AD3915"/>
    <w:rsid w:val="00AD3B29"/>
    <w:rsid w:val="00AD4028"/>
    <w:rsid w:val="00AD4B62"/>
    <w:rsid w:val="00AD58F3"/>
    <w:rsid w:val="00AD5D23"/>
    <w:rsid w:val="00AD5DBB"/>
    <w:rsid w:val="00AD6B40"/>
    <w:rsid w:val="00AD6CFB"/>
    <w:rsid w:val="00AD736B"/>
    <w:rsid w:val="00AD74A4"/>
    <w:rsid w:val="00AD7649"/>
    <w:rsid w:val="00AD79FA"/>
    <w:rsid w:val="00AE0D78"/>
    <w:rsid w:val="00AE17CE"/>
    <w:rsid w:val="00AE1D79"/>
    <w:rsid w:val="00AE2952"/>
    <w:rsid w:val="00AE2B9F"/>
    <w:rsid w:val="00AE2E42"/>
    <w:rsid w:val="00AE2FBE"/>
    <w:rsid w:val="00AE326F"/>
    <w:rsid w:val="00AE34B4"/>
    <w:rsid w:val="00AE3562"/>
    <w:rsid w:val="00AE39F8"/>
    <w:rsid w:val="00AE3E66"/>
    <w:rsid w:val="00AE3F3C"/>
    <w:rsid w:val="00AE4565"/>
    <w:rsid w:val="00AE45B8"/>
    <w:rsid w:val="00AE4617"/>
    <w:rsid w:val="00AE4732"/>
    <w:rsid w:val="00AE48E3"/>
    <w:rsid w:val="00AE48EE"/>
    <w:rsid w:val="00AE5BCE"/>
    <w:rsid w:val="00AE6D93"/>
    <w:rsid w:val="00AE6F1A"/>
    <w:rsid w:val="00AE7796"/>
    <w:rsid w:val="00AE7801"/>
    <w:rsid w:val="00AE791A"/>
    <w:rsid w:val="00AE79C7"/>
    <w:rsid w:val="00AE7E59"/>
    <w:rsid w:val="00AF07A0"/>
    <w:rsid w:val="00AF0F65"/>
    <w:rsid w:val="00AF111C"/>
    <w:rsid w:val="00AF1C3F"/>
    <w:rsid w:val="00AF1E38"/>
    <w:rsid w:val="00AF2C59"/>
    <w:rsid w:val="00AF2E79"/>
    <w:rsid w:val="00AF31B6"/>
    <w:rsid w:val="00AF3348"/>
    <w:rsid w:val="00AF39A8"/>
    <w:rsid w:val="00AF4A41"/>
    <w:rsid w:val="00AF4BED"/>
    <w:rsid w:val="00AF52A4"/>
    <w:rsid w:val="00AF577A"/>
    <w:rsid w:val="00AF5989"/>
    <w:rsid w:val="00AF60C7"/>
    <w:rsid w:val="00AF617A"/>
    <w:rsid w:val="00AF69B0"/>
    <w:rsid w:val="00AF72CF"/>
    <w:rsid w:val="00AF7A19"/>
    <w:rsid w:val="00AF7E6A"/>
    <w:rsid w:val="00B0028E"/>
    <w:rsid w:val="00B002B4"/>
    <w:rsid w:val="00B00533"/>
    <w:rsid w:val="00B0099F"/>
    <w:rsid w:val="00B009CE"/>
    <w:rsid w:val="00B00E00"/>
    <w:rsid w:val="00B00EDD"/>
    <w:rsid w:val="00B01D22"/>
    <w:rsid w:val="00B031A7"/>
    <w:rsid w:val="00B03413"/>
    <w:rsid w:val="00B0387E"/>
    <w:rsid w:val="00B03E1E"/>
    <w:rsid w:val="00B042CE"/>
    <w:rsid w:val="00B0563F"/>
    <w:rsid w:val="00B059A4"/>
    <w:rsid w:val="00B05AE9"/>
    <w:rsid w:val="00B05B0C"/>
    <w:rsid w:val="00B066AC"/>
    <w:rsid w:val="00B06B4D"/>
    <w:rsid w:val="00B07694"/>
    <w:rsid w:val="00B07AEF"/>
    <w:rsid w:val="00B1054B"/>
    <w:rsid w:val="00B10A8F"/>
    <w:rsid w:val="00B10E39"/>
    <w:rsid w:val="00B10F69"/>
    <w:rsid w:val="00B113BA"/>
    <w:rsid w:val="00B116F1"/>
    <w:rsid w:val="00B118CF"/>
    <w:rsid w:val="00B11D9D"/>
    <w:rsid w:val="00B12088"/>
    <w:rsid w:val="00B120AC"/>
    <w:rsid w:val="00B12393"/>
    <w:rsid w:val="00B1252D"/>
    <w:rsid w:val="00B12C2B"/>
    <w:rsid w:val="00B13829"/>
    <w:rsid w:val="00B13F94"/>
    <w:rsid w:val="00B14024"/>
    <w:rsid w:val="00B1484E"/>
    <w:rsid w:val="00B153E4"/>
    <w:rsid w:val="00B15469"/>
    <w:rsid w:val="00B15BC3"/>
    <w:rsid w:val="00B15C71"/>
    <w:rsid w:val="00B15F81"/>
    <w:rsid w:val="00B161C6"/>
    <w:rsid w:val="00B161D8"/>
    <w:rsid w:val="00B16B84"/>
    <w:rsid w:val="00B16C5A"/>
    <w:rsid w:val="00B1757C"/>
    <w:rsid w:val="00B17CEF"/>
    <w:rsid w:val="00B205F6"/>
    <w:rsid w:val="00B209D2"/>
    <w:rsid w:val="00B20A2F"/>
    <w:rsid w:val="00B215D9"/>
    <w:rsid w:val="00B21667"/>
    <w:rsid w:val="00B21996"/>
    <w:rsid w:val="00B21C82"/>
    <w:rsid w:val="00B2204F"/>
    <w:rsid w:val="00B2224B"/>
    <w:rsid w:val="00B2239C"/>
    <w:rsid w:val="00B223EC"/>
    <w:rsid w:val="00B2250C"/>
    <w:rsid w:val="00B22A35"/>
    <w:rsid w:val="00B22AE7"/>
    <w:rsid w:val="00B22E75"/>
    <w:rsid w:val="00B23309"/>
    <w:rsid w:val="00B24381"/>
    <w:rsid w:val="00B24554"/>
    <w:rsid w:val="00B24996"/>
    <w:rsid w:val="00B24C11"/>
    <w:rsid w:val="00B2554E"/>
    <w:rsid w:val="00B2592B"/>
    <w:rsid w:val="00B2638E"/>
    <w:rsid w:val="00B26715"/>
    <w:rsid w:val="00B27025"/>
    <w:rsid w:val="00B2791C"/>
    <w:rsid w:val="00B27B35"/>
    <w:rsid w:val="00B27D96"/>
    <w:rsid w:val="00B27DB5"/>
    <w:rsid w:val="00B30805"/>
    <w:rsid w:val="00B308A3"/>
    <w:rsid w:val="00B30F58"/>
    <w:rsid w:val="00B3133A"/>
    <w:rsid w:val="00B31960"/>
    <w:rsid w:val="00B31E9F"/>
    <w:rsid w:val="00B327E9"/>
    <w:rsid w:val="00B32948"/>
    <w:rsid w:val="00B32D63"/>
    <w:rsid w:val="00B32E8D"/>
    <w:rsid w:val="00B32F3F"/>
    <w:rsid w:val="00B336EB"/>
    <w:rsid w:val="00B33AAD"/>
    <w:rsid w:val="00B33D59"/>
    <w:rsid w:val="00B3414E"/>
    <w:rsid w:val="00B341E2"/>
    <w:rsid w:val="00B345FA"/>
    <w:rsid w:val="00B34BE5"/>
    <w:rsid w:val="00B355CB"/>
    <w:rsid w:val="00B35CDA"/>
    <w:rsid w:val="00B35E0A"/>
    <w:rsid w:val="00B3669D"/>
    <w:rsid w:val="00B36873"/>
    <w:rsid w:val="00B36AE6"/>
    <w:rsid w:val="00B36DF3"/>
    <w:rsid w:val="00B372A6"/>
    <w:rsid w:val="00B40E7B"/>
    <w:rsid w:val="00B411B1"/>
    <w:rsid w:val="00B41435"/>
    <w:rsid w:val="00B41CAD"/>
    <w:rsid w:val="00B42668"/>
    <w:rsid w:val="00B42BA7"/>
    <w:rsid w:val="00B42FB6"/>
    <w:rsid w:val="00B43142"/>
    <w:rsid w:val="00B43503"/>
    <w:rsid w:val="00B43D37"/>
    <w:rsid w:val="00B440A5"/>
    <w:rsid w:val="00B447ED"/>
    <w:rsid w:val="00B44EBF"/>
    <w:rsid w:val="00B451FB"/>
    <w:rsid w:val="00B454A6"/>
    <w:rsid w:val="00B454DB"/>
    <w:rsid w:val="00B45519"/>
    <w:rsid w:val="00B45E64"/>
    <w:rsid w:val="00B4783D"/>
    <w:rsid w:val="00B47954"/>
    <w:rsid w:val="00B5009E"/>
    <w:rsid w:val="00B518E4"/>
    <w:rsid w:val="00B51A54"/>
    <w:rsid w:val="00B51A7D"/>
    <w:rsid w:val="00B51AE8"/>
    <w:rsid w:val="00B51F83"/>
    <w:rsid w:val="00B5207C"/>
    <w:rsid w:val="00B52325"/>
    <w:rsid w:val="00B52B73"/>
    <w:rsid w:val="00B52F61"/>
    <w:rsid w:val="00B536F5"/>
    <w:rsid w:val="00B53C29"/>
    <w:rsid w:val="00B53FF6"/>
    <w:rsid w:val="00B54534"/>
    <w:rsid w:val="00B54960"/>
    <w:rsid w:val="00B54AE7"/>
    <w:rsid w:val="00B54F30"/>
    <w:rsid w:val="00B55905"/>
    <w:rsid w:val="00B56808"/>
    <w:rsid w:val="00B56B1D"/>
    <w:rsid w:val="00B5799D"/>
    <w:rsid w:val="00B57DC5"/>
    <w:rsid w:val="00B57E95"/>
    <w:rsid w:val="00B600BE"/>
    <w:rsid w:val="00B605CE"/>
    <w:rsid w:val="00B60790"/>
    <w:rsid w:val="00B60C78"/>
    <w:rsid w:val="00B61464"/>
    <w:rsid w:val="00B6147A"/>
    <w:rsid w:val="00B618C5"/>
    <w:rsid w:val="00B61900"/>
    <w:rsid w:val="00B61BA9"/>
    <w:rsid w:val="00B61BB2"/>
    <w:rsid w:val="00B61C74"/>
    <w:rsid w:val="00B61C89"/>
    <w:rsid w:val="00B625F1"/>
    <w:rsid w:val="00B6274A"/>
    <w:rsid w:val="00B62914"/>
    <w:rsid w:val="00B62AAC"/>
    <w:rsid w:val="00B62CE2"/>
    <w:rsid w:val="00B63BAB"/>
    <w:rsid w:val="00B63F0E"/>
    <w:rsid w:val="00B63F4A"/>
    <w:rsid w:val="00B64421"/>
    <w:rsid w:val="00B64A84"/>
    <w:rsid w:val="00B65428"/>
    <w:rsid w:val="00B65FF2"/>
    <w:rsid w:val="00B6603E"/>
    <w:rsid w:val="00B661AE"/>
    <w:rsid w:val="00B66928"/>
    <w:rsid w:val="00B66A3E"/>
    <w:rsid w:val="00B66AF8"/>
    <w:rsid w:val="00B67311"/>
    <w:rsid w:val="00B67B4A"/>
    <w:rsid w:val="00B67DD3"/>
    <w:rsid w:val="00B70C05"/>
    <w:rsid w:val="00B70D63"/>
    <w:rsid w:val="00B7103A"/>
    <w:rsid w:val="00B71840"/>
    <w:rsid w:val="00B71C61"/>
    <w:rsid w:val="00B71F3F"/>
    <w:rsid w:val="00B720D6"/>
    <w:rsid w:val="00B729FE"/>
    <w:rsid w:val="00B72A09"/>
    <w:rsid w:val="00B72F2A"/>
    <w:rsid w:val="00B73ED6"/>
    <w:rsid w:val="00B75058"/>
    <w:rsid w:val="00B75624"/>
    <w:rsid w:val="00B75AB2"/>
    <w:rsid w:val="00B761ED"/>
    <w:rsid w:val="00B7626D"/>
    <w:rsid w:val="00B763B8"/>
    <w:rsid w:val="00B76510"/>
    <w:rsid w:val="00B76525"/>
    <w:rsid w:val="00B7684F"/>
    <w:rsid w:val="00B769F8"/>
    <w:rsid w:val="00B76C04"/>
    <w:rsid w:val="00B774B2"/>
    <w:rsid w:val="00B775B5"/>
    <w:rsid w:val="00B80BFE"/>
    <w:rsid w:val="00B812A0"/>
    <w:rsid w:val="00B81DB4"/>
    <w:rsid w:val="00B825BF"/>
    <w:rsid w:val="00B8282C"/>
    <w:rsid w:val="00B82893"/>
    <w:rsid w:val="00B830B1"/>
    <w:rsid w:val="00B83336"/>
    <w:rsid w:val="00B83529"/>
    <w:rsid w:val="00B84015"/>
    <w:rsid w:val="00B842C7"/>
    <w:rsid w:val="00B84B2C"/>
    <w:rsid w:val="00B852BF"/>
    <w:rsid w:val="00B85D12"/>
    <w:rsid w:val="00B86897"/>
    <w:rsid w:val="00B86C75"/>
    <w:rsid w:val="00B87E0E"/>
    <w:rsid w:val="00B909A3"/>
    <w:rsid w:val="00B90DB9"/>
    <w:rsid w:val="00B90E75"/>
    <w:rsid w:val="00B91156"/>
    <w:rsid w:val="00B91461"/>
    <w:rsid w:val="00B91BC8"/>
    <w:rsid w:val="00B92AB2"/>
    <w:rsid w:val="00B93680"/>
    <w:rsid w:val="00B93FCD"/>
    <w:rsid w:val="00B94026"/>
    <w:rsid w:val="00B941B8"/>
    <w:rsid w:val="00B9422D"/>
    <w:rsid w:val="00B9462F"/>
    <w:rsid w:val="00B94B64"/>
    <w:rsid w:val="00B94BD0"/>
    <w:rsid w:val="00B94E77"/>
    <w:rsid w:val="00B954E5"/>
    <w:rsid w:val="00B9553C"/>
    <w:rsid w:val="00B956AB"/>
    <w:rsid w:val="00B95864"/>
    <w:rsid w:val="00B95BD5"/>
    <w:rsid w:val="00B95EA7"/>
    <w:rsid w:val="00B95F3E"/>
    <w:rsid w:val="00B96144"/>
    <w:rsid w:val="00B96252"/>
    <w:rsid w:val="00B96522"/>
    <w:rsid w:val="00B96544"/>
    <w:rsid w:val="00B96668"/>
    <w:rsid w:val="00B968C6"/>
    <w:rsid w:val="00B97199"/>
    <w:rsid w:val="00BA01BB"/>
    <w:rsid w:val="00BA0764"/>
    <w:rsid w:val="00BA0844"/>
    <w:rsid w:val="00BA0B73"/>
    <w:rsid w:val="00BA0BDA"/>
    <w:rsid w:val="00BA1773"/>
    <w:rsid w:val="00BA1785"/>
    <w:rsid w:val="00BA18FD"/>
    <w:rsid w:val="00BA23D5"/>
    <w:rsid w:val="00BA25EA"/>
    <w:rsid w:val="00BA2613"/>
    <w:rsid w:val="00BA277A"/>
    <w:rsid w:val="00BA282F"/>
    <w:rsid w:val="00BA294E"/>
    <w:rsid w:val="00BA2A48"/>
    <w:rsid w:val="00BA2B27"/>
    <w:rsid w:val="00BA2F91"/>
    <w:rsid w:val="00BA2FAA"/>
    <w:rsid w:val="00BA3335"/>
    <w:rsid w:val="00BA354B"/>
    <w:rsid w:val="00BA3AD6"/>
    <w:rsid w:val="00BA4C73"/>
    <w:rsid w:val="00BA5201"/>
    <w:rsid w:val="00BA5271"/>
    <w:rsid w:val="00BA54D6"/>
    <w:rsid w:val="00BA5605"/>
    <w:rsid w:val="00BA5E27"/>
    <w:rsid w:val="00BA639C"/>
    <w:rsid w:val="00BA648F"/>
    <w:rsid w:val="00BA6802"/>
    <w:rsid w:val="00BA7885"/>
    <w:rsid w:val="00BB0135"/>
    <w:rsid w:val="00BB0671"/>
    <w:rsid w:val="00BB08CF"/>
    <w:rsid w:val="00BB0B80"/>
    <w:rsid w:val="00BB0DEE"/>
    <w:rsid w:val="00BB0FC6"/>
    <w:rsid w:val="00BB14EC"/>
    <w:rsid w:val="00BB1757"/>
    <w:rsid w:val="00BB19DD"/>
    <w:rsid w:val="00BB1B6E"/>
    <w:rsid w:val="00BB1BAE"/>
    <w:rsid w:val="00BB32A1"/>
    <w:rsid w:val="00BB32F6"/>
    <w:rsid w:val="00BB3483"/>
    <w:rsid w:val="00BB39C6"/>
    <w:rsid w:val="00BB3AC7"/>
    <w:rsid w:val="00BB4707"/>
    <w:rsid w:val="00BB66F3"/>
    <w:rsid w:val="00BB6AF5"/>
    <w:rsid w:val="00BB6D45"/>
    <w:rsid w:val="00BB6E72"/>
    <w:rsid w:val="00BB6FC4"/>
    <w:rsid w:val="00BB70D2"/>
    <w:rsid w:val="00BB7A0F"/>
    <w:rsid w:val="00BB7DDF"/>
    <w:rsid w:val="00BC0221"/>
    <w:rsid w:val="00BC03EB"/>
    <w:rsid w:val="00BC09E9"/>
    <w:rsid w:val="00BC09EC"/>
    <w:rsid w:val="00BC15FB"/>
    <w:rsid w:val="00BC17F8"/>
    <w:rsid w:val="00BC1CAB"/>
    <w:rsid w:val="00BC1DE2"/>
    <w:rsid w:val="00BC22C1"/>
    <w:rsid w:val="00BC28DF"/>
    <w:rsid w:val="00BC290F"/>
    <w:rsid w:val="00BC2A8B"/>
    <w:rsid w:val="00BC2FAF"/>
    <w:rsid w:val="00BC3216"/>
    <w:rsid w:val="00BC32CF"/>
    <w:rsid w:val="00BC3B2D"/>
    <w:rsid w:val="00BC3B60"/>
    <w:rsid w:val="00BC3EF8"/>
    <w:rsid w:val="00BC54C5"/>
    <w:rsid w:val="00BC5F22"/>
    <w:rsid w:val="00BC658B"/>
    <w:rsid w:val="00BC74C2"/>
    <w:rsid w:val="00BC7661"/>
    <w:rsid w:val="00BC7A4F"/>
    <w:rsid w:val="00BC7B99"/>
    <w:rsid w:val="00BC7F7F"/>
    <w:rsid w:val="00BD01F8"/>
    <w:rsid w:val="00BD07C0"/>
    <w:rsid w:val="00BD07F6"/>
    <w:rsid w:val="00BD0DE0"/>
    <w:rsid w:val="00BD0E9F"/>
    <w:rsid w:val="00BD1A9A"/>
    <w:rsid w:val="00BD1ACF"/>
    <w:rsid w:val="00BD23FF"/>
    <w:rsid w:val="00BD2A50"/>
    <w:rsid w:val="00BD3AD7"/>
    <w:rsid w:val="00BD3B09"/>
    <w:rsid w:val="00BD3CF2"/>
    <w:rsid w:val="00BD4197"/>
    <w:rsid w:val="00BD4617"/>
    <w:rsid w:val="00BD5062"/>
    <w:rsid w:val="00BD5643"/>
    <w:rsid w:val="00BD567A"/>
    <w:rsid w:val="00BD56C5"/>
    <w:rsid w:val="00BD5AF5"/>
    <w:rsid w:val="00BD6FDA"/>
    <w:rsid w:val="00BD7187"/>
    <w:rsid w:val="00BD7531"/>
    <w:rsid w:val="00BD7F82"/>
    <w:rsid w:val="00BE0623"/>
    <w:rsid w:val="00BE112E"/>
    <w:rsid w:val="00BE17FB"/>
    <w:rsid w:val="00BE1843"/>
    <w:rsid w:val="00BE1C91"/>
    <w:rsid w:val="00BE1DCF"/>
    <w:rsid w:val="00BE232A"/>
    <w:rsid w:val="00BE2722"/>
    <w:rsid w:val="00BE277B"/>
    <w:rsid w:val="00BE29DA"/>
    <w:rsid w:val="00BE2BF8"/>
    <w:rsid w:val="00BE3403"/>
    <w:rsid w:val="00BE35C7"/>
    <w:rsid w:val="00BE3801"/>
    <w:rsid w:val="00BE4771"/>
    <w:rsid w:val="00BE54F1"/>
    <w:rsid w:val="00BE58C7"/>
    <w:rsid w:val="00BE5EF3"/>
    <w:rsid w:val="00BE6434"/>
    <w:rsid w:val="00BE64F1"/>
    <w:rsid w:val="00BE6586"/>
    <w:rsid w:val="00BE7123"/>
    <w:rsid w:val="00BE729C"/>
    <w:rsid w:val="00BE7333"/>
    <w:rsid w:val="00BE76AB"/>
    <w:rsid w:val="00BE7E37"/>
    <w:rsid w:val="00BE7ECB"/>
    <w:rsid w:val="00BF0250"/>
    <w:rsid w:val="00BF0600"/>
    <w:rsid w:val="00BF0720"/>
    <w:rsid w:val="00BF07A3"/>
    <w:rsid w:val="00BF0A87"/>
    <w:rsid w:val="00BF0D1F"/>
    <w:rsid w:val="00BF2517"/>
    <w:rsid w:val="00BF2834"/>
    <w:rsid w:val="00BF2C07"/>
    <w:rsid w:val="00BF2E0E"/>
    <w:rsid w:val="00BF2F09"/>
    <w:rsid w:val="00BF30CC"/>
    <w:rsid w:val="00BF3FFC"/>
    <w:rsid w:val="00BF47FC"/>
    <w:rsid w:val="00BF4952"/>
    <w:rsid w:val="00BF49FB"/>
    <w:rsid w:val="00BF4D71"/>
    <w:rsid w:val="00BF5946"/>
    <w:rsid w:val="00BF5CC5"/>
    <w:rsid w:val="00BF5E86"/>
    <w:rsid w:val="00BF6003"/>
    <w:rsid w:val="00BF690C"/>
    <w:rsid w:val="00BF6E6C"/>
    <w:rsid w:val="00BF702E"/>
    <w:rsid w:val="00BF7782"/>
    <w:rsid w:val="00C0004C"/>
    <w:rsid w:val="00C001AA"/>
    <w:rsid w:val="00C0088F"/>
    <w:rsid w:val="00C00B61"/>
    <w:rsid w:val="00C010DC"/>
    <w:rsid w:val="00C01623"/>
    <w:rsid w:val="00C026E4"/>
    <w:rsid w:val="00C02722"/>
    <w:rsid w:val="00C02CFB"/>
    <w:rsid w:val="00C02E98"/>
    <w:rsid w:val="00C03800"/>
    <w:rsid w:val="00C03C62"/>
    <w:rsid w:val="00C03C77"/>
    <w:rsid w:val="00C04054"/>
    <w:rsid w:val="00C041FC"/>
    <w:rsid w:val="00C04EC4"/>
    <w:rsid w:val="00C04F74"/>
    <w:rsid w:val="00C05F56"/>
    <w:rsid w:val="00C060D4"/>
    <w:rsid w:val="00C0644E"/>
    <w:rsid w:val="00C06AD2"/>
    <w:rsid w:val="00C06CEC"/>
    <w:rsid w:val="00C070AF"/>
    <w:rsid w:val="00C0724C"/>
    <w:rsid w:val="00C07740"/>
    <w:rsid w:val="00C07909"/>
    <w:rsid w:val="00C07FB5"/>
    <w:rsid w:val="00C10221"/>
    <w:rsid w:val="00C1022E"/>
    <w:rsid w:val="00C10315"/>
    <w:rsid w:val="00C10D0D"/>
    <w:rsid w:val="00C11169"/>
    <w:rsid w:val="00C1142B"/>
    <w:rsid w:val="00C118E4"/>
    <w:rsid w:val="00C11930"/>
    <w:rsid w:val="00C11D0A"/>
    <w:rsid w:val="00C125A9"/>
    <w:rsid w:val="00C1272C"/>
    <w:rsid w:val="00C1275C"/>
    <w:rsid w:val="00C12CB2"/>
    <w:rsid w:val="00C132C5"/>
    <w:rsid w:val="00C1338D"/>
    <w:rsid w:val="00C138BB"/>
    <w:rsid w:val="00C13975"/>
    <w:rsid w:val="00C14449"/>
    <w:rsid w:val="00C14769"/>
    <w:rsid w:val="00C148EA"/>
    <w:rsid w:val="00C14D1E"/>
    <w:rsid w:val="00C14D7E"/>
    <w:rsid w:val="00C152E2"/>
    <w:rsid w:val="00C15B5F"/>
    <w:rsid w:val="00C16204"/>
    <w:rsid w:val="00C166AF"/>
    <w:rsid w:val="00C16854"/>
    <w:rsid w:val="00C17084"/>
    <w:rsid w:val="00C170F2"/>
    <w:rsid w:val="00C17394"/>
    <w:rsid w:val="00C173D2"/>
    <w:rsid w:val="00C2080A"/>
    <w:rsid w:val="00C208EF"/>
    <w:rsid w:val="00C20E2A"/>
    <w:rsid w:val="00C20ED6"/>
    <w:rsid w:val="00C212CE"/>
    <w:rsid w:val="00C2162C"/>
    <w:rsid w:val="00C21729"/>
    <w:rsid w:val="00C21898"/>
    <w:rsid w:val="00C21A78"/>
    <w:rsid w:val="00C220AC"/>
    <w:rsid w:val="00C222DE"/>
    <w:rsid w:val="00C223A7"/>
    <w:rsid w:val="00C2269A"/>
    <w:rsid w:val="00C22BFD"/>
    <w:rsid w:val="00C22F75"/>
    <w:rsid w:val="00C23940"/>
    <w:rsid w:val="00C23C4A"/>
    <w:rsid w:val="00C23C63"/>
    <w:rsid w:val="00C23CE9"/>
    <w:rsid w:val="00C24A70"/>
    <w:rsid w:val="00C24AE9"/>
    <w:rsid w:val="00C24BB0"/>
    <w:rsid w:val="00C24C92"/>
    <w:rsid w:val="00C24D7C"/>
    <w:rsid w:val="00C24F77"/>
    <w:rsid w:val="00C252E3"/>
    <w:rsid w:val="00C25795"/>
    <w:rsid w:val="00C25811"/>
    <w:rsid w:val="00C258B4"/>
    <w:rsid w:val="00C25971"/>
    <w:rsid w:val="00C25E99"/>
    <w:rsid w:val="00C262E1"/>
    <w:rsid w:val="00C271A5"/>
    <w:rsid w:val="00C27304"/>
    <w:rsid w:val="00C27439"/>
    <w:rsid w:val="00C276E1"/>
    <w:rsid w:val="00C27D31"/>
    <w:rsid w:val="00C301F5"/>
    <w:rsid w:val="00C31116"/>
    <w:rsid w:val="00C31147"/>
    <w:rsid w:val="00C321C3"/>
    <w:rsid w:val="00C32DC3"/>
    <w:rsid w:val="00C3353E"/>
    <w:rsid w:val="00C33EDC"/>
    <w:rsid w:val="00C33F8C"/>
    <w:rsid w:val="00C348DA"/>
    <w:rsid w:val="00C35204"/>
    <w:rsid w:val="00C35787"/>
    <w:rsid w:val="00C35836"/>
    <w:rsid w:val="00C36B0C"/>
    <w:rsid w:val="00C370AB"/>
    <w:rsid w:val="00C37847"/>
    <w:rsid w:val="00C408C3"/>
    <w:rsid w:val="00C40CB2"/>
    <w:rsid w:val="00C40EA7"/>
    <w:rsid w:val="00C40FC9"/>
    <w:rsid w:val="00C40FF5"/>
    <w:rsid w:val="00C41687"/>
    <w:rsid w:val="00C41EED"/>
    <w:rsid w:val="00C42B29"/>
    <w:rsid w:val="00C43EB7"/>
    <w:rsid w:val="00C44083"/>
    <w:rsid w:val="00C442B1"/>
    <w:rsid w:val="00C443D5"/>
    <w:rsid w:val="00C4498F"/>
    <w:rsid w:val="00C454EC"/>
    <w:rsid w:val="00C455F3"/>
    <w:rsid w:val="00C4577C"/>
    <w:rsid w:val="00C45C45"/>
    <w:rsid w:val="00C45DAA"/>
    <w:rsid w:val="00C45F41"/>
    <w:rsid w:val="00C46779"/>
    <w:rsid w:val="00C46EE0"/>
    <w:rsid w:val="00C471AA"/>
    <w:rsid w:val="00C50074"/>
    <w:rsid w:val="00C5033D"/>
    <w:rsid w:val="00C51480"/>
    <w:rsid w:val="00C519BE"/>
    <w:rsid w:val="00C51B69"/>
    <w:rsid w:val="00C51DE0"/>
    <w:rsid w:val="00C52019"/>
    <w:rsid w:val="00C522D7"/>
    <w:rsid w:val="00C525A1"/>
    <w:rsid w:val="00C52890"/>
    <w:rsid w:val="00C52A2D"/>
    <w:rsid w:val="00C535CB"/>
    <w:rsid w:val="00C53707"/>
    <w:rsid w:val="00C53A47"/>
    <w:rsid w:val="00C53C69"/>
    <w:rsid w:val="00C5543A"/>
    <w:rsid w:val="00C558C3"/>
    <w:rsid w:val="00C563D2"/>
    <w:rsid w:val="00C56462"/>
    <w:rsid w:val="00C569A9"/>
    <w:rsid w:val="00C56B52"/>
    <w:rsid w:val="00C56ED3"/>
    <w:rsid w:val="00C5709B"/>
    <w:rsid w:val="00C57318"/>
    <w:rsid w:val="00C57CF7"/>
    <w:rsid w:val="00C57FB3"/>
    <w:rsid w:val="00C6008C"/>
    <w:rsid w:val="00C60514"/>
    <w:rsid w:val="00C6054B"/>
    <w:rsid w:val="00C6071D"/>
    <w:rsid w:val="00C60A6F"/>
    <w:rsid w:val="00C61508"/>
    <w:rsid w:val="00C6151C"/>
    <w:rsid w:val="00C6228A"/>
    <w:rsid w:val="00C62F44"/>
    <w:rsid w:val="00C63352"/>
    <w:rsid w:val="00C63C55"/>
    <w:rsid w:val="00C648DE"/>
    <w:rsid w:val="00C654D4"/>
    <w:rsid w:val="00C65AF4"/>
    <w:rsid w:val="00C662CA"/>
    <w:rsid w:val="00C665E7"/>
    <w:rsid w:val="00C66879"/>
    <w:rsid w:val="00C66D03"/>
    <w:rsid w:val="00C67A24"/>
    <w:rsid w:val="00C67F24"/>
    <w:rsid w:val="00C70022"/>
    <w:rsid w:val="00C70CE3"/>
    <w:rsid w:val="00C7136C"/>
    <w:rsid w:val="00C72252"/>
    <w:rsid w:val="00C7335F"/>
    <w:rsid w:val="00C7365E"/>
    <w:rsid w:val="00C7447F"/>
    <w:rsid w:val="00C7452B"/>
    <w:rsid w:val="00C74E02"/>
    <w:rsid w:val="00C74FB5"/>
    <w:rsid w:val="00C751A6"/>
    <w:rsid w:val="00C759CC"/>
    <w:rsid w:val="00C75BE3"/>
    <w:rsid w:val="00C7682E"/>
    <w:rsid w:val="00C76950"/>
    <w:rsid w:val="00C76B66"/>
    <w:rsid w:val="00C76EEC"/>
    <w:rsid w:val="00C76F44"/>
    <w:rsid w:val="00C80718"/>
    <w:rsid w:val="00C81166"/>
    <w:rsid w:val="00C811B4"/>
    <w:rsid w:val="00C8145E"/>
    <w:rsid w:val="00C81741"/>
    <w:rsid w:val="00C81DD1"/>
    <w:rsid w:val="00C8250B"/>
    <w:rsid w:val="00C82DA7"/>
    <w:rsid w:val="00C84043"/>
    <w:rsid w:val="00C85685"/>
    <w:rsid w:val="00C85714"/>
    <w:rsid w:val="00C85ECC"/>
    <w:rsid w:val="00C86B11"/>
    <w:rsid w:val="00C86C5E"/>
    <w:rsid w:val="00C9039F"/>
    <w:rsid w:val="00C906B0"/>
    <w:rsid w:val="00C906E9"/>
    <w:rsid w:val="00C9107F"/>
    <w:rsid w:val="00C91510"/>
    <w:rsid w:val="00C91E34"/>
    <w:rsid w:val="00C92A99"/>
    <w:rsid w:val="00C935AF"/>
    <w:rsid w:val="00C936F3"/>
    <w:rsid w:val="00C9376F"/>
    <w:rsid w:val="00C953BC"/>
    <w:rsid w:val="00C95972"/>
    <w:rsid w:val="00C95CA1"/>
    <w:rsid w:val="00C95CF9"/>
    <w:rsid w:val="00C95FB6"/>
    <w:rsid w:val="00C96BFC"/>
    <w:rsid w:val="00C97316"/>
    <w:rsid w:val="00C9760B"/>
    <w:rsid w:val="00C97A45"/>
    <w:rsid w:val="00CA06ED"/>
    <w:rsid w:val="00CA095C"/>
    <w:rsid w:val="00CA0C49"/>
    <w:rsid w:val="00CA2D13"/>
    <w:rsid w:val="00CA3270"/>
    <w:rsid w:val="00CA34BC"/>
    <w:rsid w:val="00CA3986"/>
    <w:rsid w:val="00CA3C97"/>
    <w:rsid w:val="00CA418D"/>
    <w:rsid w:val="00CA44C2"/>
    <w:rsid w:val="00CA4B5F"/>
    <w:rsid w:val="00CA59B9"/>
    <w:rsid w:val="00CA5ED7"/>
    <w:rsid w:val="00CA6E47"/>
    <w:rsid w:val="00CB04F3"/>
    <w:rsid w:val="00CB0707"/>
    <w:rsid w:val="00CB09F2"/>
    <w:rsid w:val="00CB0B26"/>
    <w:rsid w:val="00CB1FA0"/>
    <w:rsid w:val="00CB290D"/>
    <w:rsid w:val="00CB382E"/>
    <w:rsid w:val="00CB3A02"/>
    <w:rsid w:val="00CB3A38"/>
    <w:rsid w:val="00CB3AD0"/>
    <w:rsid w:val="00CB4526"/>
    <w:rsid w:val="00CB47B7"/>
    <w:rsid w:val="00CB5218"/>
    <w:rsid w:val="00CB5941"/>
    <w:rsid w:val="00CB59FC"/>
    <w:rsid w:val="00CB5DEF"/>
    <w:rsid w:val="00CB5E64"/>
    <w:rsid w:val="00CB5F98"/>
    <w:rsid w:val="00CB732F"/>
    <w:rsid w:val="00CB7960"/>
    <w:rsid w:val="00CB7A7D"/>
    <w:rsid w:val="00CB7D1A"/>
    <w:rsid w:val="00CC0095"/>
    <w:rsid w:val="00CC03B3"/>
    <w:rsid w:val="00CC0E87"/>
    <w:rsid w:val="00CC1045"/>
    <w:rsid w:val="00CC1693"/>
    <w:rsid w:val="00CC1812"/>
    <w:rsid w:val="00CC22BA"/>
    <w:rsid w:val="00CC2B31"/>
    <w:rsid w:val="00CC2CBB"/>
    <w:rsid w:val="00CC3AB2"/>
    <w:rsid w:val="00CC3F43"/>
    <w:rsid w:val="00CC4332"/>
    <w:rsid w:val="00CC4D3B"/>
    <w:rsid w:val="00CC4E7C"/>
    <w:rsid w:val="00CC50FD"/>
    <w:rsid w:val="00CC52BB"/>
    <w:rsid w:val="00CC546D"/>
    <w:rsid w:val="00CC558E"/>
    <w:rsid w:val="00CC56F3"/>
    <w:rsid w:val="00CC5876"/>
    <w:rsid w:val="00CC59A5"/>
    <w:rsid w:val="00CC682D"/>
    <w:rsid w:val="00CC701C"/>
    <w:rsid w:val="00CD05D3"/>
    <w:rsid w:val="00CD0ABA"/>
    <w:rsid w:val="00CD1129"/>
    <w:rsid w:val="00CD1353"/>
    <w:rsid w:val="00CD1458"/>
    <w:rsid w:val="00CD1FB0"/>
    <w:rsid w:val="00CD2691"/>
    <w:rsid w:val="00CD2886"/>
    <w:rsid w:val="00CD323D"/>
    <w:rsid w:val="00CD35EC"/>
    <w:rsid w:val="00CD50AD"/>
    <w:rsid w:val="00CD54AA"/>
    <w:rsid w:val="00CD5E21"/>
    <w:rsid w:val="00CD5E5D"/>
    <w:rsid w:val="00CD6947"/>
    <w:rsid w:val="00CD6BAE"/>
    <w:rsid w:val="00CD6CBD"/>
    <w:rsid w:val="00CD72C7"/>
    <w:rsid w:val="00CD7995"/>
    <w:rsid w:val="00CD7CB3"/>
    <w:rsid w:val="00CE0BB4"/>
    <w:rsid w:val="00CE109B"/>
    <w:rsid w:val="00CE1E86"/>
    <w:rsid w:val="00CE231C"/>
    <w:rsid w:val="00CE2D4C"/>
    <w:rsid w:val="00CE314C"/>
    <w:rsid w:val="00CE3764"/>
    <w:rsid w:val="00CE4362"/>
    <w:rsid w:val="00CE4D03"/>
    <w:rsid w:val="00CE591F"/>
    <w:rsid w:val="00CE6097"/>
    <w:rsid w:val="00CE6797"/>
    <w:rsid w:val="00CE6982"/>
    <w:rsid w:val="00CE6CB8"/>
    <w:rsid w:val="00CE6CCB"/>
    <w:rsid w:val="00CE76E7"/>
    <w:rsid w:val="00CE7DAE"/>
    <w:rsid w:val="00CF0426"/>
    <w:rsid w:val="00CF06ED"/>
    <w:rsid w:val="00CF0E83"/>
    <w:rsid w:val="00CF0EB0"/>
    <w:rsid w:val="00CF0F15"/>
    <w:rsid w:val="00CF18BF"/>
    <w:rsid w:val="00CF1BF5"/>
    <w:rsid w:val="00CF1D3F"/>
    <w:rsid w:val="00CF1F7E"/>
    <w:rsid w:val="00CF31BE"/>
    <w:rsid w:val="00CF35D4"/>
    <w:rsid w:val="00CF35EF"/>
    <w:rsid w:val="00CF364E"/>
    <w:rsid w:val="00CF3CBA"/>
    <w:rsid w:val="00CF3E8F"/>
    <w:rsid w:val="00CF4607"/>
    <w:rsid w:val="00CF48AB"/>
    <w:rsid w:val="00CF4B9B"/>
    <w:rsid w:val="00CF4C29"/>
    <w:rsid w:val="00CF4E30"/>
    <w:rsid w:val="00CF4EA2"/>
    <w:rsid w:val="00CF5ABB"/>
    <w:rsid w:val="00CF5B15"/>
    <w:rsid w:val="00CF60F1"/>
    <w:rsid w:val="00CF63E3"/>
    <w:rsid w:val="00CF6750"/>
    <w:rsid w:val="00CF6D90"/>
    <w:rsid w:val="00CF6F8E"/>
    <w:rsid w:val="00CF7640"/>
    <w:rsid w:val="00CF7BBF"/>
    <w:rsid w:val="00CF7CDE"/>
    <w:rsid w:val="00CF7FA1"/>
    <w:rsid w:val="00D005CA"/>
    <w:rsid w:val="00D00D50"/>
    <w:rsid w:val="00D012B7"/>
    <w:rsid w:val="00D01D84"/>
    <w:rsid w:val="00D03089"/>
    <w:rsid w:val="00D0338B"/>
    <w:rsid w:val="00D03CC7"/>
    <w:rsid w:val="00D0459C"/>
    <w:rsid w:val="00D04675"/>
    <w:rsid w:val="00D04D9B"/>
    <w:rsid w:val="00D05D97"/>
    <w:rsid w:val="00D062AC"/>
    <w:rsid w:val="00D06369"/>
    <w:rsid w:val="00D0699F"/>
    <w:rsid w:val="00D06B7C"/>
    <w:rsid w:val="00D06B85"/>
    <w:rsid w:val="00D06E3A"/>
    <w:rsid w:val="00D07527"/>
    <w:rsid w:val="00D0799C"/>
    <w:rsid w:val="00D07A13"/>
    <w:rsid w:val="00D10374"/>
    <w:rsid w:val="00D10875"/>
    <w:rsid w:val="00D10B89"/>
    <w:rsid w:val="00D10EEB"/>
    <w:rsid w:val="00D114D0"/>
    <w:rsid w:val="00D12167"/>
    <w:rsid w:val="00D12A2C"/>
    <w:rsid w:val="00D13B1F"/>
    <w:rsid w:val="00D13BF4"/>
    <w:rsid w:val="00D13D24"/>
    <w:rsid w:val="00D1501E"/>
    <w:rsid w:val="00D151EA"/>
    <w:rsid w:val="00D15A9F"/>
    <w:rsid w:val="00D15B6F"/>
    <w:rsid w:val="00D16C29"/>
    <w:rsid w:val="00D17346"/>
    <w:rsid w:val="00D179F3"/>
    <w:rsid w:val="00D17CBF"/>
    <w:rsid w:val="00D17E22"/>
    <w:rsid w:val="00D20017"/>
    <w:rsid w:val="00D20179"/>
    <w:rsid w:val="00D20366"/>
    <w:rsid w:val="00D207EC"/>
    <w:rsid w:val="00D20B21"/>
    <w:rsid w:val="00D20F81"/>
    <w:rsid w:val="00D22711"/>
    <w:rsid w:val="00D2273D"/>
    <w:rsid w:val="00D22778"/>
    <w:rsid w:val="00D22BEF"/>
    <w:rsid w:val="00D2321A"/>
    <w:rsid w:val="00D23835"/>
    <w:rsid w:val="00D23F26"/>
    <w:rsid w:val="00D24B2A"/>
    <w:rsid w:val="00D24B2C"/>
    <w:rsid w:val="00D24CE1"/>
    <w:rsid w:val="00D25221"/>
    <w:rsid w:val="00D25A45"/>
    <w:rsid w:val="00D25AD2"/>
    <w:rsid w:val="00D26018"/>
    <w:rsid w:val="00D26A1D"/>
    <w:rsid w:val="00D26E20"/>
    <w:rsid w:val="00D26ECC"/>
    <w:rsid w:val="00D27136"/>
    <w:rsid w:val="00D2774F"/>
    <w:rsid w:val="00D27770"/>
    <w:rsid w:val="00D27928"/>
    <w:rsid w:val="00D27D29"/>
    <w:rsid w:val="00D27D42"/>
    <w:rsid w:val="00D3059A"/>
    <w:rsid w:val="00D305FC"/>
    <w:rsid w:val="00D306B5"/>
    <w:rsid w:val="00D31930"/>
    <w:rsid w:val="00D31CBD"/>
    <w:rsid w:val="00D31EE1"/>
    <w:rsid w:val="00D32D40"/>
    <w:rsid w:val="00D33BFE"/>
    <w:rsid w:val="00D33FFE"/>
    <w:rsid w:val="00D34106"/>
    <w:rsid w:val="00D34BFF"/>
    <w:rsid w:val="00D3500F"/>
    <w:rsid w:val="00D35A27"/>
    <w:rsid w:val="00D35C33"/>
    <w:rsid w:val="00D36881"/>
    <w:rsid w:val="00D36B1E"/>
    <w:rsid w:val="00D36ECC"/>
    <w:rsid w:val="00D36EF0"/>
    <w:rsid w:val="00D371A9"/>
    <w:rsid w:val="00D374ED"/>
    <w:rsid w:val="00D37B79"/>
    <w:rsid w:val="00D37E8B"/>
    <w:rsid w:val="00D40084"/>
    <w:rsid w:val="00D40682"/>
    <w:rsid w:val="00D408F6"/>
    <w:rsid w:val="00D40EFA"/>
    <w:rsid w:val="00D410BD"/>
    <w:rsid w:val="00D41ADF"/>
    <w:rsid w:val="00D41B1D"/>
    <w:rsid w:val="00D41B4A"/>
    <w:rsid w:val="00D41E89"/>
    <w:rsid w:val="00D42630"/>
    <w:rsid w:val="00D428FF"/>
    <w:rsid w:val="00D42B65"/>
    <w:rsid w:val="00D42CCB"/>
    <w:rsid w:val="00D42F5E"/>
    <w:rsid w:val="00D44730"/>
    <w:rsid w:val="00D44E4C"/>
    <w:rsid w:val="00D45344"/>
    <w:rsid w:val="00D45469"/>
    <w:rsid w:val="00D455C2"/>
    <w:rsid w:val="00D459A6"/>
    <w:rsid w:val="00D462D2"/>
    <w:rsid w:val="00D467B5"/>
    <w:rsid w:val="00D4681B"/>
    <w:rsid w:val="00D47473"/>
    <w:rsid w:val="00D47C51"/>
    <w:rsid w:val="00D50162"/>
    <w:rsid w:val="00D50270"/>
    <w:rsid w:val="00D50805"/>
    <w:rsid w:val="00D5093A"/>
    <w:rsid w:val="00D50B36"/>
    <w:rsid w:val="00D510A5"/>
    <w:rsid w:val="00D51978"/>
    <w:rsid w:val="00D5254E"/>
    <w:rsid w:val="00D526D1"/>
    <w:rsid w:val="00D52739"/>
    <w:rsid w:val="00D52E2D"/>
    <w:rsid w:val="00D5322E"/>
    <w:rsid w:val="00D54291"/>
    <w:rsid w:val="00D544FD"/>
    <w:rsid w:val="00D54559"/>
    <w:rsid w:val="00D54E53"/>
    <w:rsid w:val="00D5567D"/>
    <w:rsid w:val="00D567B7"/>
    <w:rsid w:val="00D56A4B"/>
    <w:rsid w:val="00D56F3E"/>
    <w:rsid w:val="00D577C1"/>
    <w:rsid w:val="00D57ADB"/>
    <w:rsid w:val="00D603EA"/>
    <w:rsid w:val="00D616DF"/>
    <w:rsid w:val="00D617AC"/>
    <w:rsid w:val="00D617ED"/>
    <w:rsid w:val="00D61C8E"/>
    <w:rsid w:val="00D61FE4"/>
    <w:rsid w:val="00D61FE7"/>
    <w:rsid w:val="00D6285E"/>
    <w:rsid w:val="00D63082"/>
    <w:rsid w:val="00D64074"/>
    <w:rsid w:val="00D6476F"/>
    <w:rsid w:val="00D64792"/>
    <w:rsid w:val="00D64CFE"/>
    <w:rsid w:val="00D65E51"/>
    <w:rsid w:val="00D65F9C"/>
    <w:rsid w:val="00D661CB"/>
    <w:rsid w:val="00D66260"/>
    <w:rsid w:val="00D6643E"/>
    <w:rsid w:val="00D664EE"/>
    <w:rsid w:val="00D66CD8"/>
    <w:rsid w:val="00D676B4"/>
    <w:rsid w:val="00D67858"/>
    <w:rsid w:val="00D678B5"/>
    <w:rsid w:val="00D67E69"/>
    <w:rsid w:val="00D70454"/>
    <w:rsid w:val="00D70A06"/>
    <w:rsid w:val="00D7126A"/>
    <w:rsid w:val="00D71BCD"/>
    <w:rsid w:val="00D7211C"/>
    <w:rsid w:val="00D724F6"/>
    <w:rsid w:val="00D735C9"/>
    <w:rsid w:val="00D7455C"/>
    <w:rsid w:val="00D749A2"/>
    <w:rsid w:val="00D74D08"/>
    <w:rsid w:val="00D74E3F"/>
    <w:rsid w:val="00D757F1"/>
    <w:rsid w:val="00D75E06"/>
    <w:rsid w:val="00D76A02"/>
    <w:rsid w:val="00D76ACE"/>
    <w:rsid w:val="00D775DC"/>
    <w:rsid w:val="00D77755"/>
    <w:rsid w:val="00D777F4"/>
    <w:rsid w:val="00D77F85"/>
    <w:rsid w:val="00D80F32"/>
    <w:rsid w:val="00D81CEE"/>
    <w:rsid w:val="00D82B5F"/>
    <w:rsid w:val="00D8321A"/>
    <w:rsid w:val="00D83820"/>
    <w:rsid w:val="00D83C2B"/>
    <w:rsid w:val="00D84168"/>
    <w:rsid w:val="00D84705"/>
    <w:rsid w:val="00D847CD"/>
    <w:rsid w:val="00D85527"/>
    <w:rsid w:val="00D85534"/>
    <w:rsid w:val="00D855E7"/>
    <w:rsid w:val="00D85D2A"/>
    <w:rsid w:val="00D86BD2"/>
    <w:rsid w:val="00D872B6"/>
    <w:rsid w:val="00D874A7"/>
    <w:rsid w:val="00D87FB9"/>
    <w:rsid w:val="00D9083B"/>
    <w:rsid w:val="00D90B7A"/>
    <w:rsid w:val="00D90BB3"/>
    <w:rsid w:val="00D90D87"/>
    <w:rsid w:val="00D91057"/>
    <w:rsid w:val="00D91187"/>
    <w:rsid w:val="00D911AC"/>
    <w:rsid w:val="00D91842"/>
    <w:rsid w:val="00D918F4"/>
    <w:rsid w:val="00D91E72"/>
    <w:rsid w:val="00D92609"/>
    <w:rsid w:val="00D928D5"/>
    <w:rsid w:val="00D92FD1"/>
    <w:rsid w:val="00D93617"/>
    <w:rsid w:val="00D9394C"/>
    <w:rsid w:val="00D94178"/>
    <w:rsid w:val="00D95A41"/>
    <w:rsid w:val="00D95CD6"/>
    <w:rsid w:val="00D963C5"/>
    <w:rsid w:val="00D96BE2"/>
    <w:rsid w:val="00D96E9E"/>
    <w:rsid w:val="00D96EA0"/>
    <w:rsid w:val="00D97426"/>
    <w:rsid w:val="00D978C5"/>
    <w:rsid w:val="00D97997"/>
    <w:rsid w:val="00DA0B5F"/>
    <w:rsid w:val="00DA142C"/>
    <w:rsid w:val="00DA1EEB"/>
    <w:rsid w:val="00DA3EDC"/>
    <w:rsid w:val="00DA4AA0"/>
    <w:rsid w:val="00DA53F1"/>
    <w:rsid w:val="00DA57F5"/>
    <w:rsid w:val="00DA5A62"/>
    <w:rsid w:val="00DA6672"/>
    <w:rsid w:val="00DA6A29"/>
    <w:rsid w:val="00DA6C53"/>
    <w:rsid w:val="00DA76C0"/>
    <w:rsid w:val="00DA7907"/>
    <w:rsid w:val="00DA7AA7"/>
    <w:rsid w:val="00DA7AFD"/>
    <w:rsid w:val="00DB05EB"/>
    <w:rsid w:val="00DB08F8"/>
    <w:rsid w:val="00DB0FDA"/>
    <w:rsid w:val="00DB174B"/>
    <w:rsid w:val="00DB1A34"/>
    <w:rsid w:val="00DB1D40"/>
    <w:rsid w:val="00DB242C"/>
    <w:rsid w:val="00DB29CD"/>
    <w:rsid w:val="00DB29DC"/>
    <w:rsid w:val="00DB30C0"/>
    <w:rsid w:val="00DB3285"/>
    <w:rsid w:val="00DB33B9"/>
    <w:rsid w:val="00DB33E6"/>
    <w:rsid w:val="00DB370C"/>
    <w:rsid w:val="00DB375C"/>
    <w:rsid w:val="00DB38D6"/>
    <w:rsid w:val="00DB3D78"/>
    <w:rsid w:val="00DB4943"/>
    <w:rsid w:val="00DB5253"/>
    <w:rsid w:val="00DB5312"/>
    <w:rsid w:val="00DB5462"/>
    <w:rsid w:val="00DB56D2"/>
    <w:rsid w:val="00DB5D38"/>
    <w:rsid w:val="00DB5EEB"/>
    <w:rsid w:val="00DB74BD"/>
    <w:rsid w:val="00DB799C"/>
    <w:rsid w:val="00DC071B"/>
    <w:rsid w:val="00DC0D33"/>
    <w:rsid w:val="00DC1473"/>
    <w:rsid w:val="00DC21F2"/>
    <w:rsid w:val="00DC25E2"/>
    <w:rsid w:val="00DC2DBF"/>
    <w:rsid w:val="00DC3285"/>
    <w:rsid w:val="00DC3EC3"/>
    <w:rsid w:val="00DC4186"/>
    <w:rsid w:val="00DC5063"/>
    <w:rsid w:val="00DC5171"/>
    <w:rsid w:val="00DC589B"/>
    <w:rsid w:val="00DC5E0F"/>
    <w:rsid w:val="00DC69E1"/>
    <w:rsid w:val="00DC6A11"/>
    <w:rsid w:val="00DC7B06"/>
    <w:rsid w:val="00DC7D81"/>
    <w:rsid w:val="00DD0C2E"/>
    <w:rsid w:val="00DD0E3B"/>
    <w:rsid w:val="00DD0E83"/>
    <w:rsid w:val="00DD11B6"/>
    <w:rsid w:val="00DD1BF3"/>
    <w:rsid w:val="00DD245F"/>
    <w:rsid w:val="00DD25B2"/>
    <w:rsid w:val="00DD3FFE"/>
    <w:rsid w:val="00DD45B1"/>
    <w:rsid w:val="00DD4713"/>
    <w:rsid w:val="00DD4DE5"/>
    <w:rsid w:val="00DD5742"/>
    <w:rsid w:val="00DD57F5"/>
    <w:rsid w:val="00DD5C0A"/>
    <w:rsid w:val="00DD5E3E"/>
    <w:rsid w:val="00DD6065"/>
    <w:rsid w:val="00DD60B3"/>
    <w:rsid w:val="00DD646D"/>
    <w:rsid w:val="00DD65F6"/>
    <w:rsid w:val="00DD67AD"/>
    <w:rsid w:val="00DD705E"/>
    <w:rsid w:val="00DD7668"/>
    <w:rsid w:val="00DE0525"/>
    <w:rsid w:val="00DE0A55"/>
    <w:rsid w:val="00DE14F2"/>
    <w:rsid w:val="00DE177E"/>
    <w:rsid w:val="00DE1994"/>
    <w:rsid w:val="00DE273F"/>
    <w:rsid w:val="00DE2AC6"/>
    <w:rsid w:val="00DE2E14"/>
    <w:rsid w:val="00DE3D12"/>
    <w:rsid w:val="00DE3DEB"/>
    <w:rsid w:val="00DE46DC"/>
    <w:rsid w:val="00DE4D4C"/>
    <w:rsid w:val="00DE4E6E"/>
    <w:rsid w:val="00DE5047"/>
    <w:rsid w:val="00DE5283"/>
    <w:rsid w:val="00DE5372"/>
    <w:rsid w:val="00DE53DD"/>
    <w:rsid w:val="00DE563C"/>
    <w:rsid w:val="00DE585D"/>
    <w:rsid w:val="00DE5CC9"/>
    <w:rsid w:val="00DE6A1F"/>
    <w:rsid w:val="00DE6F64"/>
    <w:rsid w:val="00DE6F8B"/>
    <w:rsid w:val="00DE7647"/>
    <w:rsid w:val="00DF034B"/>
    <w:rsid w:val="00DF10B2"/>
    <w:rsid w:val="00DF1219"/>
    <w:rsid w:val="00DF1EB6"/>
    <w:rsid w:val="00DF1FCF"/>
    <w:rsid w:val="00DF2382"/>
    <w:rsid w:val="00DF25B4"/>
    <w:rsid w:val="00DF2D42"/>
    <w:rsid w:val="00DF3592"/>
    <w:rsid w:val="00DF39A4"/>
    <w:rsid w:val="00DF3BC6"/>
    <w:rsid w:val="00DF3C9B"/>
    <w:rsid w:val="00DF493B"/>
    <w:rsid w:val="00DF50B5"/>
    <w:rsid w:val="00DF5282"/>
    <w:rsid w:val="00DF592B"/>
    <w:rsid w:val="00DF5B11"/>
    <w:rsid w:val="00DF736E"/>
    <w:rsid w:val="00DF7812"/>
    <w:rsid w:val="00DF79C8"/>
    <w:rsid w:val="00E006AD"/>
    <w:rsid w:val="00E010BF"/>
    <w:rsid w:val="00E01324"/>
    <w:rsid w:val="00E01AEF"/>
    <w:rsid w:val="00E01BAF"/>
    <w:rsid w:val="00E01C12"/>
    <w:rsid w:val="00E01DDB"/>
    <w:rsid w:val="00E029C6"/>
    <w:rsid w:val="00E02BC4"/>
    <w:rsid w:val="00E02CCA"/>
    <w:rsid w:val="00E02D4D"/>
    <w:rsid w:val="00E02E14"/>
    <w:rsid w:val="00E03578"/>
    <w:rsid w:val="00E03745"/>
    <w:rsid w:val="00E03B2B"/>
    <w:rsid w:val="00E03D41"/>
    <w:rsid w:val="00E03EA5"/>
    <w:rsid w:val="00E0430D"/>
    <w:rsid w:val="00E047A6"/>
    <w:rsid w:val="00E048C8"/>
    <w:rsid w:val="00E04D20"/>
    <w:rsid w:val="00E05726"/>
    <w:rsid w:val="00E057F4"/>
    <w:rsid w:val="00E05EA5"/>
    <w:rsid w:val="00E06607"/>
    <w:rsid w:val="00E067BC"/>
    <w:rsid w:val="00E0746B"/>
    <w:rsid w:val="00E10400"/>
    <w:rsid w:val="00E109EC"/>
    <w:rsid w:val="00E10DC8"/>
    <w:rsid w:val="00E10E11"/>
    <w:rsid w:val="00E10F88"/>
    <w:rsid w:val="00E112A9"/>
    <w:rsid w:val="00E115C3"/>
    <w:rsid w:val="00E12561"/>
    <w:rsid w:val="00E1261D"/>
    <w:rsid w:val="00E13184"/>
    <w:rsid w:val="00E13817"/>
    <w:rsid w:val="00E13879"/>
    <w:rsid w:val="00E13D2A"/>
    <w:rsid w:val="00E1427B"/>
    <w:rsid w:val="00E1436E"/>
    <w:rsid w:val="00E14935"/>
    <w:rsid w:val="00E14E39"/>
    <w:rsid w:val="00E14FD0"/>
    <w:rsid w:val="00E15065"/>
    <w:rsid w:val="00E15500"/>
    <w:rsid w:val="00E15A46"/>
    <w:rsid w:val="00E15C34"/>
    <w:rsid w:val="00E161B4"/>
    <w:rsid w:val="00E16532"/>
    <w:rsid w:val="00E1653F"/>
    <w:rsid w:val="00E16AF8"/>
    <w:rsid w:val="00E16EA0"/>
    <w:rsid w:val="00E1700F"/>
    <w:rsid w:val="00E17028"/>
    <w:rsid w:val="00E203F0"/>
    <w:rsid w:val="00E213B0"/>
    <w:rsid w:val="00E21492"/>
    <w:rsid w:val="00E21520"/>
    <w:rsid w:val="00E21A4C"/>
    <w:rsid w:val="00E21E89"/>
    <w:rsid w:val="00E22F51"/>
    <w:rsid w:val="00E232D9"/>
    <w:rsid w:val="00E23C87"/>
    <w:rsid w:val="00E24358"/>
    <w:rsid w:val="00E24AE5"/>
    <w:rsid w:val="00E25E8A"/>
    <w:rsid w:val="00E25E97"/>
    <w:rsid w:val="00E26007"/>
    <w:rsid w:val="00E261B0"/>
    <w:rsid w:val="00E26BEB"/>
    <w:rsid w:val="00E26F1F"/>
    <w:rsid w:val="00E27A69"/>
    <w:rsid w:val="00E27BA1"/>
    <w:rsid w:val="00E27BBF"/>
    <w:rsid w:val="00E27DBD"/>
    <w:rsid w:val="00E3006B"/>
    <w:rsid w:val="00E30647"/>
    <w:rsid w:val="00E31290"/>
    <w:rsid w:val="00E313F9"/>
    <w:rsid w:val="00E3159A"/>
    <w:rsid w:val="00E31C81"/>
    <w:rsid w:val="00E31D11"/>
    <w:rsid w:val="00E31FED"/>
    <w:rsid w:val="00E32227"/>
    <w:rsid w:val="00E32D92"/>
    <w:rsid w:val="00E33045"/>
    <w:rsid w:val="00E33EA3"/>
    <w:rsid w:val="00E33F28"/>
    <w:rsid w:val="00E34410"/>
    <w:rsid w:val="00E347F4"/>
    <w:rsid w:val="00E34A4A"/>
    <w:rsid w:val="00E34CB5"/>
    <w:rsid w:val="00E34DFA"/>
    <w:rsid w:val="00E34E69"/>
    <w:rsid w:val="00E35195"/>
    <w:rsid w:val="00E358B2"/>
    <w:rsid w:val="00E360C3"/>
    <w:rsid w:val="00E361B5"/>
    <w:rsid w:val="00E37D45"/>
    <w:rsid w:val="00E40187"/>
    <w:rsid w:val="00E40446"/>
    <w:rsid w:val="00E4069D"/>
    <w:rsid w:val="00E40E41"/>
    <w:rsid w:val="00E411EF"/>
    <w:rsid w:val="00E41221"/>
    <w:rsid w:val="00E41BE2"/>
    <w:rsid w:val="00E41C08"/>
    <w:rsid w:val="00E41ECE"/>
    <w:rsid w:val="00E4217A"/>
    <w:rsid w:val="00E4288E"/>
    <w:rsid w:val="00E42982"/>
    <w:rsid w:val="00E42E47"/>
    <w:rsid w:val="00E43208"/>
    <w:rsid w:val="00E432A5"/>
    <w:rsid w:val="00E45522"/>
    <w:rsid w:val="00E45D06"/>
    <w:rsid w:val="00E45D3B"/>
    <w:rsid w:val="00E45DB0"/>
    <w:rsid w:val="00E47095"/>
    <w:rsid w:val="00E473B1"/>
    <w:rsid w:val="00E47E01"/>
    <w:rsid w:val="00E5037C"/>
    <w:rsid w:val="00E50F91"/>
    <w:rsid w:val="00E5119B"/>
    <w:rsid w:val="00E515CB"/>
    <w:rsid w:val="00E5196C"/>
    <w:rsid w:val="00E51974"/>
    <w:rsid w:val="00E51D13"/>
    <w:rsid w:val="00E51E34"/>
    <w:rsid w:val="00E51F6D"/>
    <w:rsid w:val="00E5216F"/>
    <w:rsid w:val="00E52809"/>
    <w:rsid w:val="00E535B1"/>
    <w:rsid w:val="00E53E96"/>
    <w:rsid w:val="00E547D0"/>
    <w:rsid w:val="00E550CF"/>
    <w:rsid w:val="00E5561D"/>
    <w:rsid w:val="00E5597B"/>
    <w:rsid w:val="00E55AD9"/>
    <w:rsid w:val="00E57924"/>
    <w:rsid w:val="00E57942"/>
    <w:rsid w:val="00E57A39"/>
    <w:rsid w:val="00E57C39"/>
    <w:rsid w:val="00E60A0F"/>
    <w:rsid w:val="00E60C04"/>
    <w:rsid w:val="00E624B1"/>
    <w:rsid w:val="00E62687"/>
    <w:rsid w:val="00E626E0"/>
    <w:rsid w:val="00E62D94"/>
    <w:rsid w:val="00E63295"/>
    <w:rsid w:val="00E637D9"/>
    <w:rsid w:val="00E641E8"/>
    <w:rsid w:val="00E64C60"/>
    <w:rsid w:val="00E64EFE"/>
    <w:rsid w:val="00E650C8"/>
    <w:rsid w:val="00E65374"/>
    <w:rsid w:val="00E654A5"/>
    <w:rsid w:val="00E65628"/>
    <w:rsid w:val="00E656D0"/>
    <w:rsid w:val="00E65972"/>
    <w:rsid w:val="00E668A6"/>
    <w:rsid w:val="00E66ACB"/>
    <w:rsid w:val="00E67066"/>
    <w:rsid w:val="00E671F0"/>
    <w:rsid w:val="00E677A7"/>
    <w:rsid w:val="00E67A91"/>
    <w:rsid w:val="00E70559"/>
    <w:rsid w:val="00E70599"/>
    <w:rsid w:val="00E70729"/>
    <w:rsid w:val="00E708D2"/>
    <w:rsid w:val="00E71127"/>
    <w:rsid w:val="00E714EF"/>
    <w:rsid w:val="00E71E15"/>
    <w:rsid w:val="00E72668"/>
    <w:rsid w:val="00E72958"/>
    <w:rsid w:val="00E72A45"/>
    <w:rsid w:val="00E72F87"/>
    <w:rsid w:val="00E73F41"/>
    <w:rsid w:val="00E74625"/>
    <w:rsid w:val="00E747A0"/>
    <w:rsid w:val="00E74C47"/>
    <w:rsid w:val="00E74CA3"/>
    <w:rsid w:val="00E75621"/>
    <w:rsid w:val="00E7573E"/>
    <w:rsid w:val="00E75919"/>
    <w:rsid w:val="00E760AC"/>
    <w:rsid w:val="00E761AD"/>
    <w:rsid w:val="00E77A64"/>
    <w:rsid w:val="00E77E2F"/>
    <w:rsid w:val="00E77F73"/>
    <w:rsid w:val="00E80277"/>
    <w:rsid w:val="00E80593"/>
    <w:rsid w:val="00E8061B"/>
    <w:rsid w:val="00E80FDC"/>
    <w:rsid w:val="00E81184"/>
    <w:rsid w:val="00E81225"/>
    <w:rsid w:val="00E81724"/>
    <w:rsid w:val="00E81D54"/>
    <w:rsid w:val="00E81FB4"/>
    <w:rsid w:val="00E820A2"/>
    <w:rsid w:val="00E8247C"/>
    <w:rsid w:val="00E82878"/>
    <w:rsid w:val="00E82A65"/>
    <w:rsid w:val="00E82E2A"/>
    <w:rsid w:val="00E836FD"/>
    <w:rsid w:val="00E838C7"/>
    <w:rsid w:val="00E84A55"/>
    <w:rsid w:val="00E85286"/>
    <w:rsid w:val="00E8579F"/>
    <w:rsid w:val="00E85894"/>
    <w:rsid w:val="00E8724D"/>
    <w:rsid w:val="00E878DA"/>
    <w:rsid w:val="00E90075"/>
    <w:rsid w:val="00E90A88"/>
    <w:rsid w:val="00E914FD"/>
    <w:rsid w:val="00E916CB"/>
    <w:rsid w:val="00E91AB2"/>
    <w:rsid w:val="00E921AD"/>
    <w:rsid w:val="00E9229A"/>
    <w:rsid w:val="00E9300D"/>
    <w:rsid w:val="00E93AA8"/>
    <w:rsid w:val="00E944B4"/>
    <w:rsid w:val="00E95014"/>
    <w:rsid w:val="00E95B5F"/>
    <w:rsid w:val="00E95BFD"/>
    <w:rsid w:val="00E95FBB"/>
    <w:rsid w:val="00E9601D"/>
    <w:rsid w:val="00E964A1"/>
    <w:rsid w:val="00E967CD"/>
    <w:rsid w:val="00E96AF0"/>
    <w:rsid w:val="00E96CD6"/>
    <w:rsid w:val="00E974E4"/>
    <w:rsid w:val="00E97DB1"/>
    <w:rsid w:val="00EA0338"/>
    <w:rsid w:val="00EA18AB"/>
    <w:rsid w:val="00EA1AF9"/>
    <w:rsid w:val="00EA1E18"/>
    <w:rsid w:val="00EA2A8F"/>
    <w:rsid w:val="00EA2FC1"/>
    <w:rsid w:val="00EA308E"/>
    <w:rsid w:val="00EA3572"/>
    <w:rsid w:val="00EA35E6"/>
    <w:rsid w:val="00EA3A22"/>
    <w:rsid w:val="00EA45EE"/>
    <w:rsid w:val="00EA514E"/>
    <w:rsid w:val="00EA561F"/>
    <w:rsid w:val="00EA609D"/>
    <w:rsid w:val="00EA6E98"/>
    <w:rsid w:val="00EA7462"/>
    <w:rsid w:val="00EA747C"/>
    <w:rsid w:val="00EA7BCD"/>
    <w:rsid w:val="00EB02D6"/>
    <w:rsid w:val="00EB038D"/>
    <w:rsid w:val="00EB0428"/>
    <w:rsid w:val="00EB0D42"/>
    <w:rsid w:val="00EB10D2"/>
    <w:rsid w:val="00EB12F8"/>
    <w:rsid w:val="00EB141D"/>
    <w:rsid w:val="00EB1923"/>
    <w:rsid w:val="00EB2765"/>
    <w:rsid w:val="00EB30A9"/>
    <w:rsid w:val="00EB31CB"/>
    <w:rsid w:val="00EB3B16"/>
    <w:rsid w:val="00EB3FB8"/>
    <w:rsid w:val="00EB407C"/>
    <w:rsid w:val="00EB467A"/>
    <w:rsid w:val="00EB4CE2"/>
    <w:rsid w:val="00EB5D48"/>
    <w:rsid w:val="00EB5DC7"/>
    <w:rsid w:val="00EB663B"/>
    <w:rsid w:val="00EB6728"/>
    <w:rsid w:val="00EB673B"/>
    <w:rsid w:val="00EB68B8"/>
    <w:rsid w:val="00EB7654"/>
    <w:rsid w:val="00EB7996"/>
    <w:rsid w:val="00EC08A5"/>
    <w:rsid w:val="00EC0DDD"/>
    <w:rsid w:val="00EC0DFD"/>
    <w:rsid w:val="00EC10A5"/>
    <w:rsid w:val="00EC1837"/>
    <w:rsid w:val="00EC1CB1"/>
    <w:rsid w:val="00EC2402"/>
    <w:rsid w:val="00EC3394"/>
    <w:rsid w:val="00EC3D7A"/>
    <w:rsid w:val="00EC49EC"/>
    <w:rsid w:val="00EC4BCD"/>
    <w:rsid w:val="00EC51E0"/>
    <w:rsid w:val="00EC5959"/>
    <w:rsid w:val="00EC5EA6"/>
    <w:rsid w:val="00EC60FF"/>
    <w:rsid w:val="00EC643F"/>
    <w:rsid w:val="00EC6543"/>
    <w:rsid w:val="00EC67BF"/>
    <w:rsid w:val="00EC70CE"/>
    <w:rsid w:val="00EC792E"/>
    <w:rsid w:val="00ED01E9"/>
    <w:rsid w:val="00ED0380"/>
    <w:rsid w:val="00ED073F"/>
    <w:rsid w:val="00ED0F22"/>
    <w:rsid w:val="00ED1553"/>
    <w:rsid w:val="00ED2707"/>
    <w:rsid w:val="00ED287D"/>
    <w:rsid w:val="00ED2C48"/>
    <w:rsid w:val="00ED2F1D"/>
    <w:rsid w:val="00ED371A"/>
    <w:rsid w:val="00ED3B60"/>
    <w:rsid w:val="00ED3C73"/>
    <w:rsid w:val="00ED3DD7"/>
    <w:rsid w:val="00ED42CB"/>
    <w:rsid w:val="00ED43EF"/>
    <w:rsid w:val="00ED468D"/>
    <w:rsid w:val="00ED48A6"/>
    <w:rsid w:val="00ED4909"/>
    <w:rsid w:val="00ED492F"/>
    <w:rsid w:val="00ED4A3D"/>
    <w:rsid w:val="00ED55B2"/>
    <w:rsid w:val="00ED68C4"/>
    <w:rsid w:val="00ED6A56"/>
    <w:rsid w:val="00ED6B95"/>
    <w:rsid w:val="00ED6E7D"/>
    <w:rsid w:val="00ED74D2"/>
    <w:rsid w:val="00ED7D32"/>
    <w:rsid w:val="00EE003D"/>
    <w:rsid w:val="00EE03DE"/>
    <w:rsid w:val="00EE0D5A"/>
    <w:rsid w:val="00EE100D"/>
    <w:rsid w:val="00EE1394"/>
    <w:rsid w:val="00EE2665"/>
    <w:rsid w:val="00EE2947"/>
    <w:rsid w:val="00EE2DB5"/>
    <w:rsid w:val="00EE31BD"/>
    <w:rsid w:val="00EE345F"/>
    <w:rsid w:val="00EE3B40"/>
    <w:rsid w:val="00EE403C"/>
    <w:rsid w:val="00EE45FF"/>
    <w:rsid w:val="00EE4A1E"/>
    <w:rsid w:val="00EE4C97"/>
    <w:rsid w:val="00EE4D4C"/>
    <w:rsid w:val="00EE4F20"/>
    <w:rsid w:val="00EE5CA0"/>
    <w:rsid w:val="00EE6408"/>
    <w:rsid w:val="00EE74C2"/>
    <w:rsid w:val="00EE7553"/>
    <w:rsid w:val="00EF0424"/>
    <w:rsid w:val="00EF06F0"/>
    <w:rsid w:val="00EF1270"/>
    <w:rsid w:val="00EF13CC"/>
    <w:rsid w:val="00EF1638"/>
    <w:rsid w:val="00EF1CA0"/>
    <w:rsid w:val="00EF2625"/>
    <w:rsid w:val="00EF27C0"/>
    <w:rsid w:val="00EF28CB"/>
    <w:rsid w:val="00EF2983"/>
    <w:rsid w:val="00EF3F55"/>
    <w:rsid w:val="00EF41E6"/>
    <w:rsid w:val="00EF42C2"/>
    <w:rsid w:val="00EF489C"/>
    <w:rsid w:val="00EF4BB5"/>
    <w:rsid w:val="00EF59AB"/>
    <w:rsid w:val="00EF5EBE"/>
    <w:rsid w:val="00EF60B6"/>
    <w:rsid w:val="00EF63D9"/>
    <w:rsid w:val="00EF6886"/>
    <w:rsid w:val="00EF6940"/>
    <w:rsid w:val="00EF6BC8"/>
    <w:rsid w:val="00EF730E"/>
    <w:rsid w:val="00EF7A9F"/>
    <w:rsid w:val="00EF7B45"/>
    <w:rsid w:val="00EF7CEC"/>
    <w:rsid w:val="00EF7E1F"/>
    <w:rsid w:val="00F00CBD"/>
    <w:rsid w:val="00F0125D"/>
    <w:rsid w:val="00F01988"/>
    <w:rsid w:val="00F01B81"/>
    <w:rsid w:val="00F01BBC"/>
    <w:rsid w:val="00F01D8A"/>
    <w:rsid w:val="00F03270"/>
    <w:rsid w:val="00F0328C"/>
    <w:rsid w:val="00F033CE"/>
    <w:rsid w:val="00F038D8"/>
    <w:rsid w:val="00F03ACF"/>
    <w:rsid w:val="00F03B50"/>
    <w:rsid w:val="00F03CBC"/>
    <w:rsid w:val="00F04639"/>
    <w:rsid w:val="00F04904"/>
    <w:rsid w:val="00F04E13"/>
    <w:rsid w:val="00F053B1"/>
    <w:rsid w:val="00F055D8"/>
    <w:rsid w:val="00F05E0C"/>
    <w:rsid w:val="00F05FDB"/>
    <w:rsid w:val="00F06014"/>
    <w:rsid w:val="00F066B9"/>
    <w:rsid w:val="00F067C0"/>
    <w:rsid w:val="00F06897"/>
    <w:rsid w:val="00F0698E"/>
    <w:rsid w:val="00F06C23"/>
    <w:rsid w:val="00F06D4C"/>
    <w:rsid w:val="00F0702B"/>
    <w:rsid w:val="00F07613"/>
    <w:rsid w:val="00F07E2D"/>
    <w:rsid w:val="00F104C1"/>
    <w:rsid w:val="00F10541"/>
    <w:rsid w:val="00F119C6"/>
    <w:rsid w:val="00F11B34"/>
    <w:rsid w:val="00F12A71"/>
    <w:rsid w:val="00F13A95"/>
    <w:rsid w:val="00F142B9"/>
    <w:rsid w:val="00F142ED"/>
    <w:rsid w:val="00F142F4"/>
    <w:rsid w:val="00F14666"/>
    <w:rsid w:val="00F14771"/>
    <w:rsid w:val="00F14946"/>
    <w:rsid w:val="00F1508C"/>
    <w:rsid w:val="00F156B8"/>
    <w:rsid w:val="00F15C26"/>
    <w:rsid w:val="00F15E05"/>
    <w:rsid w:val="00F17809"/>
    <w:rsid w:val="00F17932"/>
    <w:rsid w:val="00F17B65"/>
    <w:rsid w:val="00F17CB4"/>
    <w:rsid w:val="00F20038"/>
    <w:rsid w:val="00F2008B"/>
    <w:rsid w:val="00F2029A"/>
    <w:rsid w:val="00F2094A"/>
    <w:rsid w:val="00F21856"/>
    <w:rsid w:val="00F21953"/>
    <w:rsid w:val="00F21AB7"/>
    <w:rsid w:val="00F21BFA"/>
    <w:rsid w:val="00F21D33"/>
    <w:rsid w:val="00F21EF9"/>
    <w:rsid w:val="00F221F7"/>
    <w:rsid w:val="00F234E2"/>
    <w:rsid w:val="00F2367C"/>
    <w:rsid w:val="00F236A7"/>
    <w:rsid w:val="00F236C3"/>
    <w:rsid w:val="00F23A7D"/>
    <w:rsid w:val="00F23AB1"/>
    <w:rsid w:val="00F248C1"/>
    <w:rsid w:val="00F24BA8"/>
    <w:rsid w:val="00F2575F"/>
    <w:rsid w:val="00F258EA"/>
    <w:rsid w:val="00F25EAE"/>
    <w:rsid w:val="00F25F26"/>
    <w:rsid w:val="00F26201"/>
    <w:rsid w:val="00F2665A"/>
    <w:rsid w:val="00F26B43"/>
    <w:rsid w:val="00F271A5"/>
    <w:rsid w:val="00F27740"/>
    <w:rsid w:val="00F3090B"/>
    <w:rsid w:val="00F3108A"/>
    <w:rsid w:val="00F311DE"/>
    <w:rsid w:val="00F3135C"/>
    <w:rsid w:val="00F32048"/>
    <w:rsid w:val="00F329BF"/>
    <w:rsid w:val="00F32A6F"/>
    <w:rsid w:val="00F32BC6"/>
    <w:rsid w:val="00F32E5A"/>
    <w:rsid w:val="00F32E8C"/>
    <w:rsid w:val="00F3301B"/>
    <w:rsid w:val="00F33BC3"/>
    <w:rsid w:val="00F33FD4"/>
    <w:rsid w:val="00F34204"/>
    <w:rsid w:val="00F34662"/>
    <w:rsid w:val="00F34C08"/>
    <w:rsid w:val="00F35A26"/>
    <w:rsid w:val="00F35AFE"/>
    <w:rsid w:val="00F35E71"/>
    <w:rsid w:val="00F3602B"/>
    <w:rsid w:val="00F361F7"/>
    <w:rsid w:val="00F36399"/>
    <w:rsid w:val="00F363D4"/>
    <w:rsid w:val="00F363E4"/>
    <w:rsid w:val="00F368E2"/>
    <w:rsid w:val="00F36EB8"/>
    <w:rsid w:val="00F37952"/>
    <w:rsid w:val="00F37C43"/>
    <w:rsid w:val="00F402B1"/>
    <w:rsid w:val="00F40455"/>
    <w:rsid w:val="00F406DD"/>
    <w:rsid w:val="00F41913"/>
    <w:rsid w:val="00F41C5D"/>
    <w:rsid w:val="00F42413"/>
    <w:rsid w:val="00F427D3"/>
    <w:rsid w:val="00F42D72"/>
    <w:rsid w:val="00F43484"/>
    <w:rsid w:val="00F43785"/>
    <w:rsid w:val="00F43D4F"/>
    <w:rsid w:val="00F43DF5"/>
    <w:rsid w:val="00F440D0"/>
    <w:rsid w:val="00F44EE3"/>
    <w:rsid w:val="00F44F66"/>
    <w:rsid w:val="00F452A1"/>
    <w:rsid w:val="00F45E2F"/>
    <w:rsid w:val="00F4632A"/>
    <w:rsid w:val="00F46719"/>
    <w:rsid w:val="00F467C1"/>
    <w:rsid w:val="00F46939"/>
    <w:rsid w:val="00F46DB7"/>
    <w:rsid w:val="00F46FB6"/>
    <w:rsid w:val="00F47571"/>
    <w:rsid w:val="00F50A75"/>
    <w:rsid w:val="00F50F67"/>
    <w:rsid w:val="00F511BE"/>
    <w:rsid w:val="00F51290"/>
    <w:rsid w:val="00F51345"/>
    <w:rsid w:val="00F51469"/>
    <w:rsid w:val="00F514DE"/>
    <w:rsid w:val="00F514E6"/>
    <w:rsid w:val="00F517F3"/>
    <w:rsid w:val="00F5192F"/>
    <w:rsid w:val="00F5233B"/>
    <w:rsid w:val="00F526C6"/>
    <w:rsid w:val="00F52C97"/>
    <w:rsid w:val="00F5352A"/>
    <w:rsid w:val="00F537DF"/>
    <w:rsid w:val="00F53C02"/>
    <w:rsid w:val="00F53DED"/>
    <w:rsid w:val="00F55233"/>
    <w:rsid w:val="00F558EE"/>
    <w:rsid w:val="00F55E1F"/>
    <w:rsid w:val="00F56672"/>
    <w:rsid w:val="00F56A90"/>
    <w:rsid w:val="00F56C05"/>
    <w:rsid w:val="00F570CF"/>
    <w:rsid w:val="00F57787"/>
    <w:rsid w:val="00F6036D"/>
    <w:rsid w:val="00F60B48"/>
    <w:rsid w:val="00F60BB5"/>
    <w:rsid w:val="00F61036"/>
    <w:rsid w:val="00F616C9"/>
    <w:rsid w:val="00F6170F"/>
    <w:rsid w:val="00F61C5B"/>
    <w:rsid w:val="00F61E7F"/>
    <w:rsid w:val="00F62013"/>
    <w:rsid w:val="00F62470"/>
    <w:rsid w:val="00F628CD"/>
    <w:rsid w:val="00F629F0"/>
    <w:rsid w:val="00F632EA"/>
    <w:rsid w:val="00F63389"/>
    <w:rsid w:val="00F638EE"/>
    <w:rsid w:val="00F639F9"/>
    <w:rsid w:val="00F63AB1"/>
    <w:rsid w:val="00F63CD9"/>
    <w:rsid w:val="00F65763"/>
    <w:rsid w:val="00F6702E"/>
    <w:rsid w:val="00F6709C"/>
    <w:rsid w:val="00F673B2"/>
    <w:rsid w:val="00F7042B"/>
    <w:rsid w:val="00F70C29"/>
    <w:rsid w:val="00F7126B"/>
    <w:rsid w:val="00F71E64"/>
    <w:rsid w:val="00F7247C"/>
    <w:rsid w:val="00F7256E"/>
    <w:rsid w:val="00F725F6"/>
    <w:rsid w:val="00F72A68"/>
    <w:rsid w:val="00F74009"/>
    <w:rsid w:val="00F742C0"/>
    <w:rsid w:val="00F74B51"/>
    <w:rsid w:val="00F74F02"/>
    <w:rsid w:val="00F74F59"/>
    <w:rsid w:val="00F752DB"/>
    <w:rsid w:val="00F7639C"/>
    <w:rsid w:val="00F765B0"/>
    <w:rsid w:val="00F770E4"/>
    <w:rsid w:val="00F7712C"/>
    <w:rsid w:val="00F7750B"/>
    <w:rsid w:val="00F778FE"/>
    <w:rsid w:val="00F77C24"/>
    <w:rsid w:val="00F8056F"/>
    <w:rsid w:val="00F80A18"/>
    <w:rsid w:val="00F8105D"/>
    <w:rsid w:val="00F81AB6"/>
    <w:rsid w:val="00F81D9E"/>
    <w:rsid w:val="00F81DA6"/>
    <w:rsid w:val="00F81E2E"/>
    <w:rsid w:val="00F822F6"/>
    <w:rsid w:val="00F825EB"/>
    <w:rsid w:val="00F827DC"/>
    <w:rsid w:val="00F837DA"/>
    <w:rsid w:val="00F838B5"/>
    <w:rsid w:val="00F84256"/>
    <w:rsid w:val="00F846AD"/>
    <w:rsid w:val="00F84CAE"/>
    <w:rsid w:val="00F84EF2"/>
    <w:rsid w:val="00F84FA3"/>
    <w:rsid w:val="00F85081"/>
    <w:rsid w:val="00F85DCC"/>
    <w:rsid w:val="00F85DE3"/>
    <w:rsid w:val="00F867CE"/>
    <w:rsid w:val="00F86890"/>
    <w:rsid w:val="00F869AA"/>
    <w:rsid w:val="00F86F4C"/>
    <w:rsid w:val="00F87312"/>
    <w:rsid w:val="00F87603"/>
    <w:rsid w:val="00F9035D"/>
    <w:rsid w:val="00F90F60"/>
    <w:rsid w:val="00F91567"/>
    <w:rsid w:val="00F91A26"/>
    <w:rsid w:val="00F91BDB"/>
    <w:rsid w:val="00F91E83"/>
    <w:rsid w:val="00F92121"/>
    <w:rsid w:val="00F9242B"/>
    <w:rsid w:val="00F92457"/>
    <w:rsid w:val="00F92ACD"/>
    <w:rsid w:val="00F93E26"/>
    <w:rsid w:val="00F942F1"/>
    <w:rsid w:val="00F94874"/>
    <w:rsid w:val="00F948C6"/>
    <w:rsid w:val="00F94DC5"/>
    <w:rsid w:val="00F94EF3"/>
    <w:rsid w:val="00F9594A"/>
    <w:rsid w:val="00F959BE"/>
    <w:rsid w:val="00F95EC1"/>
    <w:rsid w:val="00F970F1"/>
    <w:rsid w:val="00F97465"/>
    <w:rsid w:val="00F97759"/>
    <w:rsid w:val="00F97F40"/>
    <w:rsid w:val="00FA031B"/>
    <w:rsid w:val="00FA07E2"/>
    <w:rsid w:val="00FA1295"/>
    <w:rsid w:val="00FA12C6"/>
    <w:rsid w:val="00FA16F2"/>
    <w:rsid w:val="00FA1784"/>
    <w:rsid w:val="00FA1883"/>
    <w:rsid w:val="00FA1E65"/>
    <w:rsid w:val="00FA208F"/>
    <w:rsid w:val="00FA21B4"/>
    <w:rsid w:val="00FA2233"/>
    <w:rsid w:val="00FA2469"/>
    <w:rsid w:val="00FA24EF"/>
    <w:rsid w:val="00FA2B06"/>
    <w:rsid w:val="00FA2E9C"/>
    <w:rsid w:val="00FA32DD"/>
    <w:rsid w:val="00FA39AC"/>
    <w:rsid w:val="00FA3F26"/>
    <w:rsid w:val="00FA429F"/>
    <w:rsid w:val="00FA42B4"/>
    <w:rsid w:val="00FA472F"/>
    <w:rsid w:val="00FA4DFF"/>
    <w:rsid w:val="00FA4F41"/>
    <w:rsid w:val="00FA6543"/>
    <w:rsid w:val="00FA6903"/>
    <w:rsid w:val="00FA6F5A"/>
    <w:rsid w:val="00FA71E8"/>
    <w:rsid w:val="00FA727D"/>
    <w:rsid w:val="00FA7815"/>
    <w:rsid w:val="00FA78FC"/>
    <w:rsid w:val="00FA7B6C"/>
    <w:rsid w:val="00FA7FD6"/>
    <w:rsid w:val="00FB01A1"/>
    <w:rsid w:val="00FB03A7"/>
    <w:rsid w:val="00FB0956"/>
    <w:rsid w:val="00FB0A59"/>
    <w:rsid w:val="00FB118F"/>
    <w:rsid w:val="00FB134F"/>
    <w:rsid w:val="00FB1540"/>
    <w:rsid w:val="00FB1C3A"/>
    <w:rsid w:val="00FB2458"/>
    <w:rsid w:val="00FB2930"/>
    <w:rsid w:val="00FB293F"/>
    <w:rsid w:val="00FB3598"/>
    <w:rsid w:val="00FB3C36"/>
    <w:rsid w:val="00FB457E"/>
    <w:rsid w:val="00FB4EC7"/>
    <w:rsid w:val="00FB5D00"/>
    <w:rsid w:val="00FB5EFD"/>
    <w:rsid w:val="00FB5FA0"/>
    <w:rsid w:val="00FB6EC9"/>
    <w:rsid w:val="00FB76BD"/>
    <w:rsid w:val="00FC06A1"/>
    <w:rsid w:val="00FC070B"/>
    <w:rsid w:val="00FC071B"/>
    <w:rsid w:val="00FC178B"/>
    <w:rsid w:val="00FC27C2"/>
    <w:rsid w:val="00FC28D9"/>
    <w:rsid w:val="00FC36C1"/>
    <w:rsid w:val="00FC428A"/>
    <w:rsid w:val="00FC48CA"/>
    <w:rsid w:val="00FC509B"/>
    <w:rsid w:val="00FC5461"/>
    <w:rsid w:val="00FC5808"/>
    <w:rsid w:val="00FC5D65"/>
    <w:rsid w:val="00FC66F9"/>
    <w:rsid w:val="00FC6A88"/>
    <w:rsid w:val="00FC6B74"/>
    <w:rsid w:val="00FC7316"/>
    <w:rsid w:val="00FD053C"/>
    <w:rsid w:val="00FD0565"/>
    <w:rsid w:val="00FD09BF"/>
    <w:rsid w:val="00FD0DC9"/>
    <w:rsid w:val="00FD1778"/>
    <w:rsid w:val="00FD29DA"/>
    <w:rsid w:val="00FD2C44"/>
    <w:rsid w:val="00FD3027"/>
    <w:rsid w:val="00FD3109"/>
    <w:rsid w:val="00FD320E"/>
    <w:rsid w:val="00FD334A"/>
    <w:rsid w:val="00FD3FB4"/>
    <w:rsid w:val="00FD3FE6"/>
    <w:rsid w:val="00FD4C3D"/>
    <w:rsid w:val="00FD621C"/>
    <w:rsid w:val="00FD6506"/>
    <w:rsid w:val="00FD6798"/>
    <w:rsid w:val="00FD6BCE"/>
    <w:rsid w:val="00FD6E4B"/>
    <w:rsid w:val="00FE0222"/>
    <w:rsid w:val="00FE029F"/>
    <w:rsid w:val="00FE040C"/>
    <w:rsid w:val="00FE1757"/>
    <w:rsid w:val="00FE1F77"/>
    <w:rsid w:val="00FE2405"/>
    <w:rsid w:val="00FE253E"/>
    <w:rsid w:val="00FE29ED"/>
    <w:rsid w:val="00FE318A"/>
    <w:rsid w:val="00FE3506"/>
    <w:rsid w:val="00FE351C"/>
    <w:rsid w:val="00FE3729"/>
    <w:rsid w:val="00FE385B"/>
    <w:rsid w:val="00FE3B34"/>
    <w:rsid w:val="00FE3C67"/>
    <w:rsid w:val="00FE4688"/>
    <w:rsid w:val="00FE4CE1"/>
    <w:rsid w:val="00FE5D81"/>
    <w:rsid w:val="00FE7544"/>
    <w:rsid w:val="00FE7EE2"/>
    <w:rsid w:val="00FF06BC"/>
    <w:rsid w:val="00FF0EE1"/>
    <w:rsid w:val="00FF106C"/>
    <w:rsid w:val="00FF162E"/>
    <w:rsid w:val="00FF1BC5"/>
    <w:rsid w:val="00FF2291"/>
    <w:rsid w:val="00FF28DD"/>
    <w:rsid w:val="00FF3151"/>
    <w:rsid w:val="00FF37F0"/>
    <w:rsid w:val="00FF3F0F"/>
    <w:rsid w:val="00FF4A1C"/>
    <w:rsid w:val="00FF4B01"/>
    <w:rsid w:val="00FF52AE"/>
    <w:rsid w:val="00FF5FC0"/>
    <w:rsid w:val="00FF6474"/>
    <w:rsid w:val="00FF68D3"/>
    <w:rsid w:val="00FF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0C7D221"/>
  <w15:chartTrackingRefBased/>
  <w15:docId w15:val="{54F184CF-524D-4D51-ACBE-5F8173E97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uiPriority="9" w:qFormat="1"/>
    <w:lsdException w:name="heading 4" w:uiPriority="9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annotation reference" w:uiPriority="99"/>
    <w:lsdException w:name="page number" w:uiPriority="99"/>
    <w:lsdException w:name="List Bullet" w:uiPriority="99"/>
    <w:lsdException w:name="List Number" w:uiPriority="99"/>
    <w:lsdException w:name="List Bullet 2" w:uiPriority="99"/>
    <w:lsdException w:name="List Bullet 3" w:uiPriority="99"/>
    <w:lsdException w:name="List Bullet 4" w:uiPriority="99"/>
    <w:lsdException w:name="List Bullet 5" w:uiPriority="99"/>
    <w:lsdException w:name="Default Paragraph Font" w:uiPriority="1"/>
    <w:lsdException w:name="Hyperlink" w:uiPriority="99"/>
    <w:lsdException w:name="FollowedHyperlink" w:uiPriority="99"/>
    <w:lsdException w:name="Normal (Web)" w:uiPriority="99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f3">
    <w:name w:val="Normal"/>
    <w:qFormat/>
    <w:rsid w:val="005005B6"/>
    <w:pPr>
      <w:spacing w:line="360" w:lineRule="auto"/>
      <w:ind w:firstLine="709"/>
      <w:jc w:val="both"/>
    </w:pPr>
    <w:rPr>
      <w:rFonts w:ascii="Arial" w:hAnsi="Arial"/>
      <w:sz w:val="24"/>
      <w:szCs w:val="24"/>
    </w:rPr>
  </w:style>
  <w:style w:type="paragraph" w:styleId="1">
    <w:name w:val="heading 1"/>
    <w:aliases w:val="-1,. (1.0),. Знак,. Знак1 Знак Знак,1_Заголовок 1,47 см,After:  12 pt,Chapter Headline,H1,H1 Знак1 Знак Знак,Part,scge 1,scge 1 + Before:  6 pt,§1.,З1,Заголовок 1 Знак1 Знак Знак,Название спецификации,Название спецификации Знак1 Знак Знак"/>
    <w:basedOn w:val="af3"/>
    <w:next w:val="af4"/>
    <w:link w:val="13"/>
    <w:qFormat/>
    <w:rsid w:val="00AE1D79"/>
    <w:pPr>
      <w:keepNext/>
      <w:keepLines/>
      <w:pageBreakBefore/>
      <w:numPr>
        <w:numId w:val="26"/>
      </w:numPr>
      <w:spacing w:before="120" w:after="120"/>
      <w:jc w:val="left"/>
      <w:outlineLvl w:val="0"/>
    </w:pPr>
    <w:rPr>
      <w:rFonts w:ascii="Times New Roman" w:hAnsi="Times New Roman"/>
      <w:b/>
      <w:caps/>
      <w:spacing w:val="20"/>
    </w:rPr>
  </w:style>
  <w:style w:type="paragraph" w:styleId="21">
    <w:name w:val="heading 2"/>
    <w:aliases w:val=". (1.1),2,2 headline,2_Заголовок 2,63 см,95 см....,H2,H21,H210,H211,H22,H221,H23,H231,H24,H241,H25,H251,H26,H261,H27,H28,H29,Numbered text 3,Subhead A,h,h2,headline,Ïîäðàçäåë,Первая строка:  0,Раздел,Самостоятельный раздел + Слева:  0,app,-2"/>
    <w:basedOn w:val="af3"/>
    <w:next w:val="af4"/>
    <w:link w:val="25"/>
    <w:qFormat/>
    <w:rsid w:val="00EB3FB8"/>
    <w:pPr>
      <w:keepNext/>
      <w:keepLines/>
      <w:numPr>
        <w:ilvl w:val="1"/>
        <w:numId w:val="26"/>
      </w:numPr>
      <w:spacing w:before="120" w:after="120"/>
      <w:jc w:val="left"/>
      <w:outlineLvl w:val="1"/>
    </w:pPr>
    <w:rPr>
      <w:rFonts w:ascii="Times New Roman" w:hAnsi="Times New Roman"/>
      <w:b/>
      <w:spacing w:val="20"/>
    </w:rPr>
  </w:style>
  <w:style w:type="paragraph" w:styleId="31">
    <w:name w:val="heading 3"/>
    <w:aliases w:val="Caaieiaie 3,H3,H3 Знак,H3 Знак Знак,H3 Знак1 Знак,H3 Знак1 Знак1,H3 Знак2,Subhead B,h3,Çàãîëîâîê 3,Заголовок 3 Знак Знак,Заголовок 3 Знак1,Заголовок 3 Знак1 Знак1,Заголовок 3 Знак2,Подраздел,H31,H32,H33,H34,H311,H321,H331,H35,H312,H322,H332"/>
    <w:basedOn w:val="af3"/>
    <w:next w:val="af4"/>
    <w:link w:val="32"/>
    <w:uiPriority w:val="9"/>
    <w:qFormat/>
    <w:rsid w:val="00551305"/>
    <w:pPr>
      <w:widowControl w:val="0"/>
      <w:tabs>
        <w:tab w:val="left" w:pos="851"/>
      </w:tabs>
      <w:spacing w:before="120" w:after="120"/>
      <w:ind w:firstLine="0"/>
      <w:outlineLvl w:val="2"/>
    </w:pPr>
    <w:rPr>
      <w:rFonts w:cs="Arial"/>
    </w:rPr>
  </w:style>
  <w:style w:type="paragraph" w:styleId="42">
    <w:name w:val="heading 4"/>
    <w:aliases w:val=". (A.),H4,H4 Знак,Заголовок 4 (Приложение),Заголовок 4 (Приложение) Знак,Заголовок 4 Знак Знак Знак Знак,Заголовок 4 Знак Знак Знак Знак Знак,Заголовок 4 Знак1,Знак Знак,H41,H42,H43,H44,H411,H421,H431,H45,H412,H422,H432,H46,H413,H423,H433"/>
    <w:basedOn w:val="af3"/>
    <w:next w:val="af3"/>
    <w:link w:val="43"/>
    <w:uiPriority w:val="9"/>
    <w:qFormat/>
    <w:rsid w:val="00443A7E"/>
    <w:pPr>
      <w:keepNext/>
      <w:spacing w:before="360" w:after="240" w:line="480" w:lineRule="auto"/>
      <w:ind w:firstLine="0"/>
      <w:outlineLvl w:val="3"/>
    </w:pPr>
    <w:rPr>
      <w:spacing w:val="38"/>
    </w:rPr>
  </w:style>
  <w:style w:type="paragraph" w:styleId="53">
    <w:name w:val="heading 5"/>
    <w:aliases w:val=". (1.),H5,Заголовок 5 Знак Знак,Заголовок 5 Знак1,H51,H52,H53,H54,H55,Block Label,Block textl,Block text,H56,LW Pico Section,PA Pico Section,Heading 5 Char Char"/>
    <w:basedOn w:val="af3"/>
    <w:next w:val="af3"/>
    <w:link w:val="54"/>
    <w:qFormat/>
    <w:rsid w:val="00443A7E"/>
    <w:pPr>
      <w:keepNext/>
      <w:spacing w:before="360" w:after="240" w:line="480" w:lineRule="auto"/>
      <w:ind w:firstLine="0"/>
      <w:outlineLvl w:val="4"/>
    </w:pPr>
    <w:rPr>
      <w:spacing w:val="38"/>
    </w:rPr>
  </w:style>
  <w:style w:type="paragraph" w:styleId="6">
    <w:name w:val="heading 6"/>
    <w:aliases w:val=". (a.),Основной,H6,H61,H62,H63,H64,H65,for Client List, Знак"/>
    <w:basedOn w:val="af3"/>
    <w:next w:val="af3"/>
    <w:link w:val="60"/>
    <w:qFormat/>
    <w:rsid w:val="004D59CC"/>
    <w:pPr>
      <w:keepNext/>
      <w:tabs>
        <w:tab w:val="left" w:pos="709"/>
      </w:tabs>
      <w:outlineLvl w:val="5"/>
    </w:pPr>
    <w:rPr>
      <w:spacing w:val="38"/>
    </w:rPr>
  </w:style>
  <w:style w:type="paragraph" w:styleId="7">
    <w:name w:val="heading 7"/>
    <w:aliases w:val="H7"/>
    <w:basedOn w:val="af3"/>
    <w:next w:val="af3"/>
    <w:link w:val="70"/>
    <w:qFormat/>
    <w:rsid w:val="00970723"/>
    <w:pPr>
      <w:numPr>
        <w:ilvl w:val="6"/>
        <w:numId w:val="11"/>
      </w:numPr>
      <w:spacing w:before="240" w:after="60"/>
      <w:outlineLvl w:val="6"/>
    </w:pPr>
    <w:rPr>
      <w:rFonts w:ascii="Times New Roman" w:hAnsi="Times New Roman"/>
    </w:rPr>
  </w:style>
  <w:style w:type="paragraph" w:styleId="8">
    <w:name w:val="heading 8"/>
    <w:aliases w:val="H8"/>
    <w:basedOn w:val="af3"/>
    <w:next w:val="af3"/>
    <w:link w:val="80"/>
    <w:qFormat/>
    <w:rsid w:val="00970723"/>
    <w:pPr>
      <w:numPr>
        <w:ilvl w:val="7"/>
        <w:numId w:val="11"/>
      </w:numPr>
      <w:spacing w:before="240" w:after="60"/>
      <w:outlineLvl w:val="7"/>
    </w:pPr>
    <w:rPr>
      <w:rFonts w:ascii="Times New Roman" w:hAnsi="Times New Roman"/>
      <w:i/>
      <w:iCs/>
    </w:rPr>
  </w:style>
  <w:style w:type="paragraph" w:styleId="9">
    <w:name w:val="heading 9"/>
    <w:aliases w:val="H9"/>
    <w:basedOn w:val="af3"/>
    <w:next w:val="af3"/>
    <w:link w:val="90"/>
    <w:qFormat/>
    <w:rsid w:val="00970723"/>
    <w:pPr>
      <w:numPr>
        <w:ilvl w:val="8"/>
        <w:numId w:val="11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af5">
    <w:name w:val="Default Paragraph Font"/>
    <w:uiPriority w:val="1"/>
    <w:semiHidden/>
    <w:unhideWhenUsed/>
  </w:style>
  <w:style w:type="table" w:default="1" w:styleId="af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7">
    <w:name w:val="No List"/>
    <w:uiPriority w:val="99"/>
    <w:semiHidden/>
    <w:unhideWhenUsed/>
  </w:style>
  <w:style w:type="paragraph" w:styleId="af8">
    <w:name w:val="header"/>
    <w:aliases w:val="Header Line 1,Header Line1,Header Line11,Header Line12,Header Line13,Header Line14,Header Line15,Header Line16,Header Line17,Header Line18,Header1,L1,L11,L12,L13,L14,L15,L16,L17,L18,Top running title,header"/>
    <w:basedOn w:val="af3"/>
    <w:link w:val="af9"/>
    <w:uiPriority w:val="99"/>
    <w:rsid w:val="00443A7E"/>
    <w:pPr>
      <w:tabs>
        <w:tab w:val="center" w:pos="4153"/>
        <w:tab w:val="right" w:pos="8306"/>
      </w:tabs>
    </w:pPr>
  </w:style>
  <w:style w:type="paragraph" w:styleId="afa">
    <w:name w:val="footer"/>
    <w:aliases w:val="Don't delete!,F1,Footer Line 1,Footer Line1,Lower running title,f,Не удалять!"/>
    <w:link w:val="afb"/>
    <w:uiPriority w:val="99"/>
    <w:rsid w:val="00443A7E"/>
    <w:pPr>
      <w:tabs>
        <w:tab w:val="center" w:pos="4677"/>
        <w:tab w:val="right" w:pos="9355"/>
      </w:tabs>
    </w:pPr>
    <w:rPr>
      <w:sz w:val="16"/>
      <w:lang w:val="en-US"/>
    </w:rPr>
  </w:style>
  <w:style w:type="paragraph" w:customStyle="1" w:styleId="afc">
    <w:name w:val="_штамп_номер"/>
    <w:rsid w:val="00443A7E"/>
    <w:pPr>
      <w:jc w:val="center"/>
    </w:pPr>
    <w:rPr>
      <w:rFonts w:ascii="Arial" w:hAnsi="Arial"/>
      <w:i/>
      <w:sz w:val="32"/>
    </w:rPr>
  </w:style>
  <w:style w:type="paragraph" w:customStyle="1" w:styleId="16">
    <w:name w:val="_штамп_1"/>
    <w:rsid w:val="00443A7E"/>
    <w:pPr>
      <w:suppressAutoHyphens/>
      <w:ind w:left="-85" w:right="-85"/>
    </w:pPr>
    <w:rPr>
      <w:rFonts w:ascii="Arial" w:hAnsi="Arial"/>
      <w:i/>
      <w:sz w:val="16"/>
    </w:rPr>
  </w:style>
  <w:style w:type="paragraph" w:customStyle="1" w:styleId="afd">
    <w:name w:val="_номер_страницы"/>
    <w:rsid w:val="00443A7E"/>
    <w:pPr>
      <w:jc w:val="center"/>
    </w:pPr>
    <w:rPr>
      <w:rFonts w:ascii="Arial" w:hAnsi="Arial"/>
      <w:w w:val="85"/>
    </w:rPr>
  </w:style>
  <w:style w:type="character" w:styleId="afe">
    <w:name w:val="page number"/>
    <w:aliases w:val="PN,Page number"/>
    <w:uiPriority w:val="99"/>
    <w:rsid w:val="00443A7E"/>
    <w:rPr>
      <w:rFonts w:ascii="Arial" w:hAnsi="Arial"/>
      <w:i/>
      <w:noProof w:val="0"/>
      <w:snapToGrid/>
      <w:color w:val="auto"/>
      <w:sz w:val="16"/>
    </w:rPr>
  </w:style>
  <w:style w:type="paragraph" w:customStyle="1" w:styleId="aff">
    <w:name w:val="_штамп_надпись"/>
    <w:rsid w:val="00443A7E"/>
    <w:pPr>
      <w:ind w:left="57" w:right="57"/>
      <w:jc w:val="center"/>
    </w:pPr>
    <w:rPr>
      <w:rFonts w:ascii="Arial" w:hAnsi="Arial"/>
      <w:i/>
      <w:sz w:val="16"/>
    </w:rPr>
  </w:style>
  <w:style w:type="paragraph" w:customStyle="1" w:styleId="aff0">
    <w:name w:val="Обычный_таблицы"/>
    <w:basedOn w:val="af3"/>
    <w:qFormat/>
    <w:rsid w:val="00443A7E"/>
    <w:pPr>
      <w:spacing w:before="60" w:after="60" w:line="240" w:lineRule="auto"/>
      <w:ind w:firstLine="0"/>
    </w:pPr>
    <w:rPr>
      <w:sz w:val="20"/>
      <w:lang w:val="en-US"/>
    </w:rPr>
  </w:style>
  <w:style w:type="paragraph" w:customStyle="1" w:styleId="aff1">
    <w:name w:val="Название рисунка"/>
    <w:basedOn w:val="af3"/>
    <w:rsid w:val="00443A7E"/>
    <w:pPr>
      <w:spacing w:before="120" w:after="120"/>
      <w:jc w:val="center"/>
    </w:pPr>
    <w:rPr>
      <w:lang w:val="en-US"/>
    </w:rPr>
  </w:style>
  <w:style w:type="paragraph" w:customStyle="1" w:styleId="2-">
    <w:name w:val="Пункт 2-го уровня"/>
    <w:basedOn w:val="21"/>
    <w:next w:val="af3"/>
    <w:rsid w:val="00BA294E"/>
    <w:pPr>
      <w:spacing w:after="0"/>
    </w:pPr>
    <w:rPr>
      <w:spacing w:val="0"/>
    </w:rPr>
  </w:style>
  <w:style w:type="paragraph" w:customStyle="1" w:styleId="3-">
    <w:name w:val="Пункт 3-го уровня"/>
    <w:basedOn w:val="31"/>
    <w:next w:val="af3"/>
    <w:rsid w:val="00443A7E"/>
    <w:pPr>
      <w:spacing w:before="0" w:after="0"/>
    </w:pPr>
  </w:style>
  <w:style w:type="paragraph" w:customStyle="1" w:styleId="a4">
    <w:name w:val="Список алфавитный"/>
    <w:basedOn w:val="af3"/>
    <w:next w:val="af3"/>
    <w:rsid w:val="00443A7E"/>
    <w:pPr>
      <w:numPr>
        <w:numId w:val="9"/>
      </w:numPr>
    </w:pPr>
  </w:style>
  <w:style w:type="paragraph" w:customStyle="1" w:styleId="a2">
    <w:name w:val="Список маркированный"/>
    <w:basedOn w:val="af3"/>
    <w:next w:val="af3"/>
    <w:rsid w:val="00443A7E"/>
    <w:pPr>
      <w:numPr>
        <w:numId w:val="1"/>
      </w:numPr>
    </w:pPr>
  </w:style>
  <w:style w:type="paragraph" w:customStyle="1" w:styleId="a7">
    <w:name w:val="Список многоуровневый"/>
    <w:next w:val="af3"/>
    <w:rsid w:val="00443A7E"/>
    <w:pPr>
      <w:numPr>
        <w:numId w:val="4"/>
      </w:numPr>
    </w:pPr>
    <w:rPr>
      <w:rFonts w:ascii="Arial" w:hAnsi="Arial"/>
      <w:sz w:val="24"/>
    </w:rPr>
  </w:style>
  <w:style w:type="paragraph" w:customStyle="1" w:styleId="af1">
    <w:name w:val="Список нумерованный"/>
    <w:basedOn w:val="af3"/>
    <w:next w:val="af3"/>
    <w:rsid w:val="00443A7E"/>
    <w:pPr>
      <w:numPr>
        <w:numId w:val="10"/>
      </w:numPr>
    </w:pPr>
  </w:style>
  <w:style w:type="paragraph" w:customStyle="1" w:styleId="a8">
    <w:name w:val="Список_м_таблицы"/>
    <w:basedOn w:val="aff0"/>
    <w:rsid w:val="00443A7E"/>
    <w:pPr>
      <w:numPr>
        <w:numId w:val="2"/>
      </w:numPr>
      <w:tabs>
        <w:tab w:val="clear" w:pos="1418"/>
        <w:tab w:val="left" w:pos="284"/>
      </w:tabs>
      <w:ind w:left="0" w:firstLine="0"/>
    </w:pPr>
    <w:rPr>
      <w:lang w:val="ru-RU"/>
    </w:rPr>
  </w:style>
  <w:style w:type="paragraph" w:customStyle="1" w:styleId="af">
    <w:name w:val="Список_н_таблицы"/>
    <w:basedOn w:val="aff0"/>
    <w:rsid w:val="00443A7E"/>
    <w:pPr>
      <w:numPr>
        <w:numId w:val="3"/>
      </w:numPr>
      <w:tabs>
        <w:tab w:val="left" w:pos="284"/>
      </w:tabs>
    </w:pPr>
  </w:style>
  <w:style w:type="paragraph" w:styleId="17">
    <w:name w:val="toc 1"/>
    <w:basedOn w:val="af3"/>
    <w:next w:val="af3"/>
    <w:autoRedefine/>
    <w:uiPriority w:val="39"/>
    <w:rsid w:val="003B1999"/>
    <w:pPr>
      <w:tabs>
        <w:tab w:val="left" w:pos="709"/>
        <w:tab w:val="right" w:pos="9633"/>
      </w:tabs>
      <w:spacing w:before="120"/>
      <w:ind w:firstLine="0"/>
    </w:pPr>
    <w:rPr>
      <w:bCs/>
      <w:caps/>
    </w:rPr>
  </w:style>
  <w:style w:type="paragraph" w:styleId="26">
    <w:name w:val="toc 2"/>
    <w:basedOn w:val="af3"/>
    <w:next w:val="af3"/>
    <w:autoRedefine/>
    <w:uiPriority w:val="39"/>
    <w:rsid w:val="003B1999"/>
    <w:pPr>
      <w:tabs>
        <w:tab w:val="left" w:pos="1134"/>
        <w:tab w:val="right" w:pos="9633"/>
      </w:tabs>
      <w:spacing w:before="120"/>
      <w:ind w:firstLine="227"/>
      <w:mirrorIndents/>
      <w:jc w:val="left"/>
    </w:pPr>
    <w:rPr>
      <w:rFonts w:cs="Calibri"/>
      <w:bCs/>
      <w:noProof/>
      <w:spacing w:val="-4"/>
      <w:szCs w:val="20"/>
    </w:rPr>
  </w:style>
  <w:style w:type="paragraph" w:customStyle="1" w:styleId="140">
    <w:name w:val="Обложка_14"/>
    <w:basedOn w:val="af3"/>
    <w:next w:val="af3"/>
    <w:rsid w:val="00443A7E"/>
    <w:pPr>
      <w:keepNext/>
      <w:ind w:firstLine="0"/>
      <w:jc w:val="center"/>
    </w:pPr>
    <w:rPr>
      <w:sz w:val="28"/>
    </w:rPr>
  </w:style>
  <w:style w:type="paragraph" w:customStyle="1" w:styleId="aff2">
    <w:name w:val="Обложка"/>
    <w:basedOn w:val="af3"/>
    <w:rsid w:val="00443A7E"/>
    <w:pPr>
      <w:keepNext/>
      <w:spacing w:before="240"/>
      <w:ind w:firstLine="0"/>
      <w:jc w:val="center"/>
    </w:pPr>
    <w:rPr>
      <w:caps/>
      <w:sz w:val="28"/>
    </w:rPr>
  </w:style>
  <w:style w:type="paragraph" w:customStyle="1" w:styleId="aff3">
    <w:name w:val="Титульный лист"/>
    <w:basedOn w:val="af3"/>
    <w:qFormat/>
    <w:rsid w:val="00B64421"/>
    <w:pPr>
      <w:jc w:val="center"/>
    </w:pPr>
    <w:rPr>
      <w:sz w:val="28"/>
    </w:rPr>
  </w:style>
  <w:style w:type="paragraph" w:customStyle="1" w:styleId="aff4">
    <w:name w:val="Название таблицы"/>
    <w:basedOn w:val="af3"/>
    <w:rsid w:val="00443A7E"/>
    <w:pPr>
      <w:spacing w:before="120" w:after="120"/>
      <w:ind w:firstLine="0"/>
    </w:pPr>
  </w:style>
  <w:style w:type="paragraph" w:customStyle="1" w:styleId="aff5">
    <w:name w:val="Примечание"/>
    <w:basedOn w:val="af3"/>
    <w:rsid w:val="00443A7E"/>
    <w:rPr>
      <w:spacing w:val="20"/>
    </w:rPr>
  </w:style>
  <w:style w:type="paragraph" w:customStyle="1" w:styleId="4-">
    <w:name w:val="Пункт 4-го уровня"/>
    <w:basedOn w:val="42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6-">
    <w:name w:val="Пункт 6-го уровня"/>
    <w:basedOn w:val="6"/>
    <w:next w:val="af3"/>
    <w:rsid w:val="00443A7E"/>
    <w:pPr>
      <w:keepNext w:val="0"/>
    </w:pPr>
    <w:rPr>
      <w:spacing w:val="0"/>
    </w:rPr>
  </w:style>
  <w:style w:type="paragraph" w:customStyle="1" w:styleId="5-">
    <w:name w:val="Пункт 5-го уровня"/>
    <w:basedOn w:val="53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a6">
    <w:name w:val="Заголовок приложения"/>
    <w:basedOn w:val="af3"/>
    <w:next w:val="af3"/>
    <w:rsid w:val="00443A7E"/>
    <w:pPr>
      <w:keepNext/>
      <w:pageBreakBefore/>
      <w:numPr>
        <w:numId w:val="5"/>
      </w:numPr>
      <w:spacing w:line="480" w:lineRule="auto"/>
      <w:jc w:val="center"/>
    </w:pPr>
    <w:rPr>
      <w:caps/>
    </w:rPr>
  </w:style>
  <w:style w:type="paragraph" w:customStyle="1" w:styleId="10">
    <w:name w:val="Заголовок приложения 1"/>
    <w:basedOn w:val="af3"/>
    <w:next w:val="af3"/>
    <w:rsid w:val="00443A7E"/>
    <w:pPr>
      <w:keepNext/>
      <w:numPr>
        <w:ilvl w:val="1"/>
        <w:numId w:val="5"/>
      </w:numPr>
      <w:spacing w:before="360" w:after="240" w:line="480" w:lineRule="auto"/>
      <w:outlineLvl w:val="1"/>
    </w:pPr>
    <w:rPr>
      <w:spacing w:val="38"/>
    </w:rPr>
  </w:style>
  <w:style w:type="paragraph" w:customStyle="1" w:styleId="23">
    <w:name w:val="Заголовок приложения 2"/>
    <w:basedOn w:val="af3"/>
    <w:next w:val="af3"/>
    <w:rsid w:val="00443A7E"/>
    <w:pPr>
      <w:keepNext/>
      <w:numPr>
        <w:ilvl w:val="2"/>
        <w:numId w:val="5"/>
      </w:numPr>
      <w:spacing w:before="360" w:after="240" w:line="480" w:lineRule="auto"/>
      <w:outlineLvl w:val="2"/>
    </w:pPr>
    <w:rPr>
      <w:spacing w:val="38"/>
    </w:rPr>
  </w:style>
  <w:style w:type="paragraph" w:customStyle="1" w:styleId="30">
    <w:name w:val="Заголовок приложения 3"/>
    <w:basedOn w:val="af3"/>
    <w:next w:val="af3"/>
    <w:rsid w:val="00443A7E"/>
    <w:pPr>
      <w:keepNext/>
      <w:numPr>
        <w:ilvl w:val="3"/>
        <w:numId w:val="5"/>
      </w:numPr>
      <w:spacing w:before="360" w:after="240" w:line="480" w:lineRule="auto"/>
      <w:outlineLvl w:val="3"/>
    </w:pPr>
    <w:rPr>
      <w:spacing w:val="38"/>
    </w:rPr>
  </w:style>
  <w:style w:type="paragraph" w:customStyle="1" w:styleId="1-">
    <w:name w:val="Пункт приложения 1-го уровня"/>
    <w:basedOn w:val="10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2-0">
    <w:name w:val="Пункт приложения 2-го уровня"/>
    <w:basedOn w:val="23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3-0">
    <w:name w:val="Пункт приложения 3-го уровня"/>
    <w:basedOn w:val="30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41">
    <w:name w:val="Заголовок приложения 4"/>
    <w:basedOn w:val="af3"/>
    <w:next w:val="af3"/>
    <w:rsid w:val="00443A7E"/>
    <w:pPr>
      <w:keepNext/>
      <w:numPr>
        <w:ilvl w:val="4"/>
        <w:numId w:val="5"/>
      </w:numPr>
      <w:spacing w:before="360" w:after="240" w:line="480" w:lineRule="auto"/>
      <w:outlineLvl w:val="4"/>
    </w:pPr>
    <w:rPr>
      <w:spacing w:val="38"/>
      <w:lang w:val="en-US"/>
    </w:rPr>
  </w:style>
  <w:style w:type="paragraph" w:customStyle="1" w:styleId="51">
    <w:name w:val="Заголовок приложения 5"/>
    <w:basedOn w:val="af3"/>
    <w:next w:val="af3"/>
    <w:rsid w:val="00443A7E"/>
    <w:pPr>
      <w:keepNext/>
      <w:numPr>
        <w:ilvl w:val="5"/>
        <w:numId w:val="5"/>
      </w:numPr>
      <w:spacing w:before="360" w:after="240" w:line="480" w:lineRule="auto"/>
      <w:outlineLvl w:val="5"/>
    </w:pPr>
    <w:rPr>
      <w:spacing w:val="38"/>
      <w:lang w:val="en-US"/>
    </w:rPr>
  </w:style>
  <w:style w:type="paragraph" w:customStyle="1" w:styleId="4-0">
    <w:name w:val="Пункт приложения 4-го уровня"/>
    <w:basedOn w:val="41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5-0">
    <w:name w:val="Пункт приложения 5-го уровня"/>
    <w:basedOn w:val="51"/>
    <w:next w:val="af3"/>
    <w:rsid w:val="00443A7E"/>
    <w:pPr>
      <w:keepNext w:val="0"/>
      <w:spacing w:before="0" w:after="0" w:line="360" w:lineRule="auto"/>
    </w:pPr>
    <w:rPr>
      <w:spacing w:val="0"/>
    </w:rPr>
  </w:style>
  <w:style w:type="table" w:styleId="aff6">
    <w:name w:val="Table Grid"/>
    <w:aliases w:val="Table grid"/>
    <w:basedOn w:val="af6"/>
    <w:uiPriority w:val="59"/>
    <w:rsid w:val="008B6B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7">
    <w:name w:val="Body Text Indent"/>
    <w:basedOn w:val="af3"/>
    <w:link w:val="aff8"/>
    <w:rsid w:val="00E8247C"/>
    <w:pPr>
      <w:spacing w:line="240" w:lineRule="auto"/>
      <w:ind w:firstLine="851"/>
    </w:pPr>
    <w:rPr>
      <w:rFonts w:ascii="Times New Roman" w:hAnsi="Times New Roman"/>
      <w:sz w:val="28"/>
      <w:szCs w:val="20"/>
    </w:rPr>
  </w:style>
  <w:style w:type="character" w:customStyle="1" w:styleId="13">
    <w:name w:val="Заголовок 1 Знак"/>
    <w:aliases w:val="-1 Знак,. (1.0) Знак,. Знак Знак,. Знак1 Знак Знак Знак,1_Заголовок 1 Знак,47 см Знак,After:  12 pt Знак,Chapter Headline Знак,H1 Знак,H1 Знак1 Знак Знак Знак,Part Знак,scge 1 Знак,scge 1 + Before:  6 pt Знак,§1. Знак,З1 Знак"/>
    <w:link w:val="1"/>
    <w:uiPriority w:val="9"/>
    <w:rsid w:val="00AE1D79"/>
    <w:rPr>
      <w:b/>
      <w:caps/>
      <w:spacing w:val="20"/>
      <w:sz w:val="24"/>
      <w:szCs w:val="24"/>
    </w:rPr>
  </w:style>
  <w:style w:type="paragraph" w:styleId="27">
    <w:name w:val="Body Text Indent 2"/>
    <w:basedOn w:val="af3"/>
    <w:link w:val="28"/>
    <w:rsid w:val="00BC3B60"/>
    <w:pPr>
      <w:spacing w:after="120" w:line="480" w:lineRule="auto"/>
      <w:ind w:left="283"/>
    </w:pPr>
  </w:style>
  <w:style w:type="paragraph" w:styleId="ae">
    <w:name w:val="List"/>
    <w:basedOn w:val="af3"/>
    <w:rsid w:val="0048741D"/>
    <w:pPr>
      <w:numPr>
        <w:numId w:val="6"/>
      </w:numPr>
      <w:spacing w:after="120" w:line="480" w:lineRule="auto"/>
      <w:outlineLvl w:val="3"/>
    </w:pPr>
    <w:rPr>
      <w:snapToGrid w:val="0"/>
      <w:szCs w:val="20"/>
    </w:rPr>
  </w:style>
  <w:style w:type="character" w:styleId="aff9">
    <w:name w:val="FollowedHyperlink"/>
    <w:uiPriority w:val="99"/>
    <w:rsid w:val="00452533"/>
    <w:rPr>
      <w:color w:val="800080"/>
      <w:u w:val="single"/>
    </w:rPr>
  </w:style>
  <w:style w:type="paragraph" w:customStyle="1" w:styleId="FooterFirst">
    <w:name w:val="Footer First"/>
    <w:basedOn w:val="af3"/>
    <w:rsid w:val="00452533"/>
    <w:pPr>
      <w:numPr>
        <w:numId w:val="7"/>
      </w:numPr>
      <w:tabs>
        <w:tab w:val="clear" w:pos="786"/>
        <w:tab w:val="center" w:pos="4153"/>
        <w:tab w:val="right" w:pos="8306"/>
      </w:tabs>
      <w:spacing w:line="240" w:lineRule="auto"/>
      <w:ind w:left="0" w:firstLine="0"/>
      <w:jc w:val="left"/>
    </w:pPr>
    <w:rPr>
      <w:rFonts w:ascii="Times New Roman" w:hAnsi="Times New Roman"/>
      <w:szCs w:val="20"/>
    </w:rPr>
  </w:style>
  <w:style w:type="paragraph" w:styleId="5">
    <w:name w:val="List Number 5"/>
    <w:basedOn w:val="af3"/>
    <w:rsid w:val="00411096"/>
    <w:pPr>
      <w:keepNext/>
      <w:numPr>
        <w:numId w:val="8"/>
      </w:numPr>
    </w:pPr>
    <w:rPr>
      <w:rFonts w:cs="Arial"/>
    </w:rPr>
  </w:style>
  <w:style w:type="paragraph" w:customStyle="1" w:styleId="affa">
    <w:name w:val="Список марк."/>
    <w:basedOn w:val="af3"/>
    <w:autoRedefine/>
    <w:rsid w:val="00337B28"/>
    <w:pPr>
      <w:spacing w:before="60"/>
      <w:ind w:left="360" w:right="220" w:hanging="360"/>
    </w:pPr>
    <w:rPr>
      <w:rFonts w:cs="Arial"/>
      <w:color w:val="000000"/>
    </w:rPr>
  </w:style>
  <w:style w:type="character" w:styleId="affb">
    <w:name w:val="Hyperlink"/>
    <w:uiPriority w:val="99"/>
    <w:rsid w:val="002340E1"/>
    <w:rPr>
      <w:color w:val="0000FF"/>
      <w:u w:val="single"/>
    </w:rPr>
  </w:style>
  <w:style w:type="paragraph" w:customStyle="1" w:styleId="affc">
    <w:name w:val="Текст таблицы"/>
    <w:basedOn w:val="af3"/>
    <w:next w:val="af3"/>
    <w:autoRedefine/>
    <w:rsid w:val="0017217F"/>
    <w:pPr>
      <w:keepNext/>
      <w:spacing w:before="60" w:after="60" w:line="240" w:lineRule="auto"/>
      <w:ind w:firstLine="0"/>
      <w:jc w:val="left"/>
    </w:pPr>
    <w:rPr>
      <w:rFonts w:cs="Arial"/>
      <w:color w:val="000000"/>
    </w:rPr>
  </w:style>
  <w:style w:type="paragraph" w:customStyle="1" w:styleId="affd">
    <w:name w:val="Титульная таблица"/>
    <w:basedOn w:val="af3"/>
    <w:autoRedefine/>
    <w:rsid w:val="00DE563C"/>
    <w:pPr>
      <w:keepNext/>
      <w:spacing w:before="80" w:after="80" w:line="240" w:lineRule="auto"/>
      <w:ind w:firstLine="0"/>
      <w:jc w:val="center"/>
    </w:pPr>
    <w:rPr>
      <w:rFonts w:cs="Arial"/>
      <w:color w:val="000000"/>
    </w:rPr>
  </w:style>
  <w:style w:type="paragraph" w:customStyle="1" w:styleId="SubjectFrom">
    <w:name w:val="Subject/From"/>
    <w:rsid w:val="00F91567"/>
    <w:pPr>
      <w:snapToGrid w:val="0"/>
      <w:spacing w:before="283" w:after="567"/>
      <w:ind w:left="5670"/>
    </w:pPr>
    <w:rPr>
      <w:rFonts w:ascii="Arial" w:hAnsi="Arial" w:cs="Arial"/>
      <w:color w:val="000000"/>
      <w:sz w:val="24"/>
      <w:szCs w:val="24"/>
    </w:rPr>
  </w:style>
  <w:style w:type="character" w:customStyle="1" w:styleId="af9">
    <w:name w:val="Верхний колонтитул Знак"/>
    <w:aliases w:val="Header Line 1 Знак,Header Line1 Знак,Header Line11 Знак,Header Line12 Знак,Header Line13 Знак,Header Line14 Знак,Header Line15 Знак,Header Line16 Знак,Header Line17 Знак,Header Line18 Знак,Header1 Знак,L1 Знак,L11 Знак,L12 Знак"/>
    <w:link w:val="af8"/>
    <w:uiPriority w:val="99"/>
    <w:locked/>
    <w:rsid w:val="00291F53"/>
    <w:rPr>
      <w:rFonts w:ascii="Arial" w:hAnsi="Arial"/>
      <w:sz w:val="24"/>
      <w:szCs w:val="24"/>
      <w:lang w:val="ru-RU" w:eastAsia="ru-RU" w:bidi="ar-SA"/>
    </w:rPr>
  </w:style>
  <w:style w:type="paragraph" w:customStyle="1" w:styleId="TABLEOFCONTENTS">
    <w:name w:val="TABLE OF CONTENTS"/>
    <w:basedOn w:val="af3"/>
    <w:rsid w:val="00A12D37"/>
    <w:pPr>
      <w:ind w:left="709" w:firstLine="0"/>
    </w:pPr>
    <w:rPr>
      <w:b/>
    </w:rPr>
  </w:style>
  <w:style w:type="paragraph" w:customStyle="1" w:styleId="Itemof3level">
    <w:name w:val="Item of 3  level"/>
    <w:basedOn w:val="31"/>
    <w:next w:val="af3"/>
    <w:rsid w:val="00A12D37"/>
    <w:pPr>
      <w:ind w:left="709" w:right="170"/>
    </w:pPr>
    <w:rPr>
      <w:sz w:val="20"/>
    </w:rPr>
  </w:style>
  <w:style w:type="paragraph" w:customStyle="1" w:styleId="Normal1">
    <w:name w:val="Normal1"/>
    <w:rsid w:val="00CB290D"/>
    <w:pPr>
      <w:spacing w:before="100" w:after="100"/>
    </w:pPr>
    <w:rPr>
      <w:snapToGrid w:val="0"/>
      <w:sz w:val="24"/>
    </w:rPr>
  </w:style>
  <w:style w:type="character" w:styleId="affe">
    <w:name w:val="annotation reference"/>
    <w:uiPriority w:val="99"/>
    <w:rsid w:val="00670E20"/>
    <w:rPr>
      <w:sz w:val="16"/>
      <w:szCs w:val="16"/>
    </w:rPr>
  </w:style>
  <w:style w:type="paragraph" w:styleId="afff">
    <w:name w:val="annotation text"/>
    <w:basedOn w:val="af3"/>
    <w:link w:val="afff0"/>
    <w:uiPriority w:val="99"/>
    <w:rsid w:val="00670E20"/>
    <w:rPr>
      <w:sz w:val="20"/>
      <w:szCs w:val="20"/>
    </w:rPr>
  </w:style>
  <w:style w:type="paragraph" w:styleId="afff1">
    <w:name w:val="annotation subject"/>
    <w:basedOn w:val="afff"/>
    <w:next w:val="afff"/>
    <w:link w:val="afff2"/>
    <w:uiPriority w:val="99"/>
    <w:semiHidden/>
    <w:rsid w:val="00670E20"/>
    <w:rPr>
      <w:b/>
      <w:bCs/>
    </w:rPr>
  </w:style>
  <w:style w:type="paragraph" w:styleId="afff3">
    <w:name w:val="Balloon Text"/>
    <w:basedOn w:val="af3"/>
    <w:link w:val="afff4"/>
    <w:uiPriority w:val="99"/>
    <w:semiHidden/>
    <w:rsid w:val="00670E20"/>
    <w:rPr>
      <w:rFonts w:ascii="Tahoma" w:hAnsi="Tahoma" w:cs="Tahoma"/>
      <w:sz w:val="16"/>
      <w:szCs w:val="16"/>
    </w:rPr>
  </w:style>
  <w:style w:type="paragraph" w:customStyle="1" w:styleId="textb">
    <w:name w:val="textb"/>
    <w:basedOn w:val="af3"/>
    <w:rsid w:val="00657F59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  <w:lang w:eastAsia="ja-JP"/>
    </w:rPr>
  </w:style>
  <w:style w:type="paragraph" w:styleId="afff5">
    <w:name w:val="Normal (Web)"/>
    <w:basedOn w:val="af3"/>
    <w:uiPriority w:val="99"/>
    <w:rsid w:val="00047B90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  <w:lang w:eastAsia="ja-JP"/>
    </w:rPr>
  </w:style>
  <w:style w:type="character" w:styleId="afff6">
    <w:name w:val="Emphasis"/>
    <w:rsid w:val="00047B90"/>
    <w:rPr>
      <w:i/>
      <w:iCs/>
    </w:rPr>
  </w:style>
  <w:style w:type="character" w:customStyle="1" w:styleId="Usual">
    <w:name w:val="Usual"/>
    <w:rsid w:val="0040486E"/>
    <w:rPr>
      <w:sz w:val="20"/>
    </w:rPr>
  </w:style>
  <w:style w:type="paragraph" w:customStyle="1" w:styleId="Titletable">
    <w:name w:val="Title table"/>
    <w:basedOn w:val="af3"/>
    <w:autoRedefine/>
    <w:rsid w:val="00C03C62"/>
    <w:pPr>
      <w:keepNext/>
      <w:spacing w:line="240" w:lineRule="auto"/>
      <w:ind w:firstLine="0"/>
      <w:jc w:val="center"/>
    </w:pPr>
    <w:rPr>
      <w:rFonts w:cs="Arial"/>
      <w:color w:val="000000"/>
      <w:lang w:val="en-GB"/>
    </w:rPr>
  </w:style>
  <w:style w:type="paragraph" w:customStyle="1" w:styleId="NormalLatinArialMT">
    <w:name w:val="Normal + (Latin) ArialMT"/>
    <w:aliases w:val="(Asian) Times New Roman,(Asian) Times New Roman + 10 pt,(Asian) Times New Roman + 10...,.....,First line:  0.5&quot;"/>
    <w:basedOn w:val="af3"/>
    <w:link w:val="NormalLatinArialMTChar"/>
    <w:rsid w:val="00D07A13"/>
    <w:pPr>
      <w:spacing w:line="240" w:lineRule="auto"/>
      <w:ind w:firstLine="0"/>
      <w:jc w:val="left"/>
    </w:pPr>
    <w:rPr>
      <w:sz w:val="20"/>
      <w:szCs w:val="20"/>
      <w:lang w:val="en-GB" w:eastAsia="en-US"/>
    </w:rPr>
  </w:style>
  <w:style w:type="character" w:customStyle="1" w:styleId="NormalLatinArialMTChar">
    <w:name w:val="Normal + (Latin) ArialMT Char"/>
    <w:aliases w:val="(Asian) Times New Roman + 10 pt Char,(Asian) Times New Roman + 10... Char Char,(Asian) Times New Roman Char,..... Char Char,First line:  0.5&quot; Char"/>
    <w:link w:val="NormalLatinArialMT"/>
    <w:rsid w:val="00D07A13"/>
    <w:rPr>
      <w:rFonts w:ascii="Arial" w:eastAsia="MS Mincho" w:hAnsi="Arial"/>
      <w:lang w:val="en-GB" w:eastAsia="en-US" w:bidi="ar-SA"/>
    </w:rPr>
  </w:style>
  <w:style w:type="paragraph" w:customStyle="1" w:styleId="110">
    <w:name w:val="Заголовок 11"/>
    <w:basedOn w:val="af3"/>
    <w:next w:val="af3"/>
    <w:rsid w:val="00E4288E"/>
    <w:pPr>
      <w:suppressAutoHyphens/>
      <w:spacing w:line="240" w:lineRule="auto"/>
      <w:jc w:val="left"/>
    </w:pPr>
    <w:rPr>
      <w:rFonts w:ascii="Times New Roman" w:hAnsi="Times New Roman"/>
      <w:bCs/>
      <w:color w:val="000000"/>
      <w:sz w:val="28"/>
      <w:szCs w:val="20"/>
      <w:lang w:eastAsia="ar-SA"/>
    </w:rPr>
  </w:style>
  <w:style w:type="paragraph" w:customStyle="1" w:styleId="Multilevellist">
    <w:name w:val="Multilevel list"/>
    <w:next w:val="af3"/>
    <w:rsid w:val="00E4288E"/>
    <w:pPr>
      <w:tabs>
        <w:tab w:val="num" w:pos="1418"/>
      </w:tabs>
      <w:ind w:left="1418" w:hanging="426"/>
    </w:pPr>
    <w:rPr>
      <w:rFonts w:ascii="Arial" w:hAnsi="Arial"/>
      <w:sz w:val="24"/>
    </w:rPr>
  </w:style>
  <w:style w:type="paragraph" w:customStyle="1" w:styleId="Numberedlistoftable">
    <w:name w:val="Numbered list of table"/>
    <w:basedOn w:val="af3"/>
    <w:rsid w:val="00E4288E"/>
    <w:pPr>
      <w:tabs>
        <w:tab w:val="left" w:pos="284"/>
        <w:tab w:val="num" w:pos="360"/>
      </w:tabs>
      <w:spacing w:before="60" w:after="60" w:line="240" w:lineRule="auto"/>
      <w:ind w:firstLine="0"/>
    </w:pPr>
    <w:rPr>
      <w:sz w:val="20"/>
      <w:lang w:val="en-US"/>
    </w:rPr>
  </w:style>
  <w:style w:type="paragraph" w:styleId="afff7">
    <w:name w:val="Plain Text"/>
    <w:basedOn w:val="af3"/>
    <w:link w:val="afff8"/>
    <w:rsid w:val="00E4288E"/>
    <w:pPr>
      <w:spacing w:line="240" w:lineRule="auto"/>
      <w:ind w:firstLine="0"/>
      <w:jc w:val="left"/>
    </w:pPr>
    <w:rPr>
      <w:rFonts w:ascii="Courier New" w:hAnsi="Courier New" w:cs="Arial Bold"/>
      <w:b/>
      <w:sz w:val="20"/>
      <w:szCs w:val="20"/>
      <w:lang w:val="en-GB" w:eastAsia="en-US"/>
    </w:rPr>
  </w:style>
  <w:style w:type="paragraph" w:customStyle="1" w:styleId="NormalIndent1">
    <w:name w:val="Normal Indent1"/>
    <w:basedOn w:val="af3"/>
    <w:rsid w:val="00E4288E"/>
    <w:pPr>
      <w:tabs>
        <w:tab w:val="left" w:pos="567"/>
        <w:tab w:val="left" w:pos="1134"/>
        <w:tab w:val="left" w:pos="1701"/>
        <w:tab w:val="left" w:pos="2268"/>
      </w:tabs>
      <w:spacing w:line="240" w:lineRule="auto"/>
      <w:ind w:firstLine="0"/>
    </w:pPr>
    <w:rPr>
      <w:snapToGrid w:val="0"/>
      <w:color w:val="000000"/>
      <w:szCs w:val="20"/>
      <w:lang w:val="en-US" w:eastAsia="en-US"/>
    </w:rPr>
  </w:style>
  <w:style w:type="paragraph" w:customStyle="1" w:styleId="Heding2">
    <w:name w:val="Heding 2"/>
    <w:basedOn w:val="21"/>
    <w:rsid w:val="00F26201"/>
    <w:pPr>
      <w:spacing w:before="100" w:beforeAutospacing="1" w:after="100" w:afterAutospacing="1"/>
      <w:ind w:left="709"/>
    </w:pPr>
    <w:rPr>
      <w:sz w:val="20"/>
      <w:szCs w:val="20"/>
      <w:lang w:val="en-US"/>
    </w:rPr>
  </w:style>
  <w:style w:type="character" w:styleId="afff9">
    <w:name w:val="Strong"/>
    <w:rsid w:val="00FC5D65"/>
    <w:rPr>
      <w:b/>
      <w:bCs/>
    </w:rPr>
  </w:style>
  <w:style w:type="character" w:customStyle="1" w:styleId="Toprunningtitle">
    <w:name w:val="Top running title Знак Знак"/>
    <w:semiHidden/>
    <w:rsid w:val="00970723"/>
    <w:rPr>
      <w:rFonts w:ascii="Arial" w:hAnsi="Arial"/>
      <w:sz w:val="24"/>
      <w:szCs w:val="24"/>
      <w:lang w:val="ru-RU" w:eastAsia="ru-RU"/>
    </w:rPr>
  </w:style>
  <w:style w:type="character" w:customStyle="1" w:styleId="afb">
    <w:name w:val="Нижний колонтитул Знак"/>
    <w:aliases w:val="Don't delete! Знак,F1 Знак,Footer Line 1 Знак,Footer Line1 Знак,Lower running title Знак,f Знак,Не удалять! Знак"/>
    <w:link w:val="afa"/>
    <w:uiPriority w:val="99"/>
    <w:rsid w:val="00970723"/>
    <w:rPr>
      <w:sz w:val="16"/>
      <w:lang w:val="en-US" w:eastAsia="ru-RU" w:bidi="ar-SA"/>
    </w:rPr>
  </w:style>
  <w:style w:type="character" w:customStyle="1" w:styleId="CharChar">
    <w:name w:val="Char Char"/>
    <w:semiHidden/>
    <w:locked/>
    <w:rsid w:val="0029041D"/>
    <w:rPr>
      <w:rFonts w:ascii="Arial" w:hAnsi="Arial"/>
      <w:sz w:val="24"/>
      <w:szCs w:val="24"/>
      <w:lang w:val="ru-RU" w:eastAsia="ru-RU" w:bidi="ar-SA"/>
    </w:rPr>
  </w:style>
  <w:style w:type="paragraph" w:styleId="81">
    <w:name w:val="toc 8"/>
    <w:basedOn w:val="af3"/>
    <w:next w:val="af3"/>
    <w:autoRedefine/>
    <w:rsid w:val="00B95864"/>
    <w:pPr>
      <w:ind w:left="1440"/>
      <w:jc w:val="left"/>
    </w:pPr>
    <w:rPr>
      <w:rFonts w:ascii="Calibri" w:hAnsi="Calibri" w:cs="Calibri"/>
      <w:sz w:val="20"/>
      <w:szCs w:val="20"/>
    </w:rPr>
  </w:style>
  <w:style w:type="paragraph" w:customStyle="1" w:styleId="Markedlist">
    <w:name w:val="Marked list"/>
    <w:basedOn w:val="af3"/>
    <w:next w:val="af3"/>
    <w:rsid w:val="00026BD2"/>
    <w:pPr>
      <w:numPr>
        <w:numId w:val="12"/>
      </w:numPr>
      <w:ind w:right="288"/>
    </w:pPr>
    <w:rPr>
      <w:sz w:val="20"/>
      <w:lang w:val="en-GB"/>
    </w:rPr>
  </w:style>
  <w:style w:type="paragraph" w:customStyle="1" w:styleId="blocktitlesnumber">
    <w:name w:val="_block titles_number"/>
    <w:rsid w:val="00A11DEC"/>
    <w:pPr>
      <w:jc w:val="center"/>
    </w:pPr>
    <w:rPr>
      <w:rFonts w:ascii="Arial" w:hAnsi="Arial"/>
      <w:i/>
      <w:sz w:val="32"/>
    </w:rPr>
  </w:style>
  <w:style w:type="character" w:customStyle="1" w:styleId="18">
    <w:name w:val="Знак Знак1"/>
    <w:semiHidden/>
    <w:locked/>
    <w:rsid w:val="00666449"/>
    <w:rPr>
      <w:rFonts w:ascii="Arial" w:hAnsi="Arial"/>
      <w:sz w:val="24"/>
      <w:szCs w:val="24"/>
      <w:lang w:val="ru-RU" w:eastAsia="ru-RU" w:bidi="ar-SA"/>
    </w:rPr>
  </w:style>
  <w:style w:type="paragraph" w:customStyle="1" w:styleId="141">
    <w:name w:val="1.4"/>
    <w:basedOn w:val="21"/>
    <w:link w:val="142"/>
    <w:qFormat/>
    <w:rsid w:val="00606E86"/>
    <w:pPr>
      <w:spacing w:before="100" w:beforeAutospacing="1" w:after="100" w:afterAutospacing="1"/>
      <w:ind w:right="288"/>
    </w:pPr>
    <w:rPr>
      <w:snapToGrid w:val="0"/>
    </w:rPr>
  </w:style>
  <w:style w:type="paragraph" w:customStyle="1" w:styleId="NormalText">
    <w:name w:val="NormalText"/>
    <w:basedOn w:val="af3"/>
    <w:rsid w:val="00735268"/>
    <w:pPr>
      <w:ind w:left="720" w:firstLine="0"/>
    </w:pPr>
    <w:rPr>
      <w:rFonts w:eastAsia="Times New Roman"/>
      <w:sz w:val="20"/>
      <w:lang w:val="en-US" w:eastAsia="en-US"/>
    </w:rPr>
  </w:style>
  <w:style w:type="character" w:customStyle="1" w:styleId="25">
    <w:name w:val="Заголовок 2 Знак"/>
    <w:aliases w:val=". (1.1) Знак,2 Знак,2 headline Знак,2_Заголовок 2 Знак,63 см Знак,95 см.... Знак,H2 Знак,H21 Знак,H210 Знак,H211 Знак,H22 Знак,H221 Знак,H23 Знак,H231 Знак,H24 Знак,H241 Знак,H25 Знак,H251 Знак,H26 Знак,H261 Знак,H27 Знак,H28 Знак"/>
    <w:link w:val="21"/>
    <w:rsid w:val="00EB3FB8"/>
    <w:rPr>
      <w:b/>
      <w:spacing w:val="20"/>
      <w:sz w:val="24"/>
      <w:szCs w:val="24"/>
    </w:rPr>
  </w:style>
  <w:style w:type="character" w:customStyle="1" w:styleId="142">
    <w:name w:val="1.4 Знак"/>
    <w:link w:val="141"/>
    <w:rsid w:val="00606E86"/>
    <w:rPr>
      <w:b/>
      <w:snapToGrid w:val="0"/>
      <w:spacing w:val="20"/>
      <w:sz w:val="24"/>
      <w:szCs w:val="24"/>
    </w:rPr>
  </w:style>
  <w:style w:type="paragraph" w:styleId="33">
    <w:name w:val="toc 3"/>
    <w:basedOn w:val="af3"/>
    <w:next w:val="af3"/>
    <w:autoRedefine/>
    <w:uiPriority w:val="39"/>
    <w:rsid w:val="001D1ECB"/>
    <w:pPr>
      <w:tabs>
        <w:tab w:val="right" w:pos="9633"/>
      </w:tabs>
      <w:ind w:left="1134" w:firstLine="0"/>
      <w:jc w:val="left"/>
    </w:pPr>
    <w:rPr>
      <w:rFonts w:cs="Calibri"/>
      <w:szCs w:val="20"/>
    </w:rPr>
  </w:style>
  <w:style w:type="paragraph" w:styleId="afffa">
    <w:name w:val="Normal Indent"/>
    <w:basedOn w:val="af3"/>
    <w:rsid w:val="005254BC"/>
    <w:pPr>
      <w:spacing w:after="120" w:line="240" w:lineRule="auto"/>
      <w:ind w:left="709" w:firstLine="0"/>
      <w:jc w:val="left"/>
    </w:pPr>
    <w:rPr>
      <w:rFonts w:ascii="Times New Roman" w:eastAsia="Times New Roman" w:hAnsi="Times New Roman" w:cs="Angsana New"/>
      <w:sz w:val="22"/>
      <w:szCs w:val="20"/>
      <w:lang w:val="en-GB" w:eastAsia="en-US"/>
    </w:rPr>
  </w:style>
  <w:style w:type="paragraph" w:customStyle="1" w:styleId="12">
    <w:name w:val="Стиль Заголовок 1"/>
    <w:aliases w:val="H1 + Times New Roman 12 пт Перед:  24 пт После..."/>
    <w:basedOn w:val="1"/>
    <w:rsid w:val="005D19D2"/>
    <w:pPr>
      <w:numPr>
        <w:numId w:val="13"/>
      </w:numPr>
      <w:spacing w:before="480" w:after="240" w:line="240" w:lineRule="auto"/>
    </w:pPr>
    <w:rPr>
      <w:rFonts w:eastAsia="Times New Roman"/>
      <w:bCs/>
      <w:caps w:val="0"/>
      <w:spacing w:val="0"/>
      <w:kern w:val="32"/>
      <w:szCs w:val="20"/>
    </w:rPr>
  </w:style>
  <w:style w:type="paragraph" w:styleId="afffb">
    <w:name w:val="Body Text"/>
    <w:basedOn w:val="af3"/>
    <w:link w:val="afffc"/>
    <w:rsid w:val="006F087F"/>
    <w:pPr>
      <w:spacing w:after="120"/>
    </w:pPr>
  </w:style>
  <w:style w:type="character" w:customStyle="1" w:styleId="afffc">
    <w:name w:val="Основной текст Знак"/>
    <w:link w:val="afffb"/>
    <w:rsid w:val="006F087F"/>
    <w:rPr>
      <w:rFonts w:ascii="Arial" w:hAnsi="Arial"/>
      <w:sz w:val="24"/>
      <w:szCs w:val="24"/>
    </w:rPr>
  </w:style>
  <w:style w:type="numbering" w:customStyle="1" w:styleId="19">
    <w:name w:val="Нет списка1"/>
    <w:next w:val="af7"/>
    <w:uiPriority w:val="99"/>
    <w:semiHidden/>
    <w:unhideWhenUsed/>
    <w:rsid w:val="001C773D"/>
  </w:style>
  <w:style w:type="table" w:customStyle="1" w:styleId="1a">
    <w:name w:val="Сетка таблицы1"/>
    <w:basedOn w:val="af6"/>
    <w:next w:val="aff6"/>
    <w:uiPriority w:val="39"/>
    <w:rsid w:val="001C773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d">
    <w:name w:val="Subtitle"/>
    <w:basedOn w:val="af3"/>
    <w:next w:val="af3"/>
    <w:link w:val="afffe"/>
    <w:rsid w:val="001E5CD5"/>
    <w:pPr>
      <w:spacing w:after="60"/>
      <w:jc w:val="center"/>
      <w:outlineLvl w:val="1"/>
    </w:pPr>
    <w:rPr>
      <w:rFonts w:ascii="Calibri Light" w:eastAsia="Times New Roman" w:hAnsi="Calibri Light"/>
    </w:rPr>
  </w:style>
  <w:style w:type="character" w:customStyle="1" w:styleId="afffe">
    <w:name w:val="Подзаголовок Знак"/>
    <w:link w:val="afffd"/>
    <w:rsid w:val="001E5CD5"/>
    <w:rPr>
      <w:rFonts w:ascii="Calibri Light" w:eastAsia="Times New Roman" w:hAnsi="Calibri Light" w:cs="Times New Roman"/>
      <w:sz w:val="24"/>
      <w:szCs w:val="24"/>
    </w:rPr>
  </w:style>
  <w:style w:type="character" w:styleId="affff">
    <w:name w:val="Book Title"/>
    <w:uiPriority w:val="33"/>
    <w:rsid w:val="000E1739"/>
    <w:rPr>
      <w:b/>
      <w:bCs/>
      <w:i/>
      <w:iCs/>
      <w:spacing w:val="5"/>
    </w:rPr>
  </w:style>
  <w:style w:type="paragraph" w:styleId="affff0">
    <w:name w:val="TOC Heading"/>
    <w:basedOn w:val="1"/>
    <w:next w:val="af3"/>
    <w:uiPriority w:val="39"/>
    <w:unhideWhenUsed/>
    <w:qFormat/>
    <w:rsid w:val="00A96CF0"/>
    <w:pPr>
      <w:spacing w:before="240" w:after="0" w:line="259" w:lineRule="auto"/>
      <w:outlineLvl w:val="9"/>
    </w:pPr>
    <w:rPr>
      <w:rFonts w:eastAsia="Times New Roman"/>
      <w:caps w:val="0"/>
      <w:spacing w:val="0"/>
      <w:sz w:val="32"/>
      <w:szCs w:val="32"/>
    </w:rPr>
  </w:style>
  <w:style w:type="paragraph" w:styleId="affff1">
    <w:name w:val="Revision"/>
    <w:hidden/>
    <w:uiPriority w:val="99"/>
    <w:semiHidden/>
    <w:rsid w:val="007C4610"/>
    <w:rPr>
      <w:rFonts w:ascii="Arial" w:hAnsi="Arial"/>
      <w:sz w:val="24"/>
      <w:szCs w:val="24"/>
    </w:rPr>
  </w:style>
  <w:style w:type="paragraph" w:customStyle="1" w:styleId="affff2">
    <w:name w:val="Табл. Левый"/>
    <w:basedOn w:val="af3"/>
    <w:link w:val="affff3"/>
    <w:qFormat/>
    <w:rsid w:val="00F0125D"/>
    <w:pPr>
      <w:spacing w:before="40" w:after="40" w:line="240" w:lineRule="auto"/>
      <w:ind w:firstLine="0"/>
    </w:pPr>
    <w:rPr>
      <w:rFonts w:eastAsia="Calibri"/>
      <w:sz w:val="20"/>
      <w:szCs w:val="20"/>
      <w:lang w:eastAsia="en-US"/>
    </w:rPr>
  </w:style>
  <w:style w:type="character" w:customStyle="1" w:styleId="affff3">
    <w:name w:val="Табл. Левый Знак"/>
    <w:link w:val="affff2"/>
    <w:rsid w:val="00F0125D"/>
    <w:rPr>
      <w:rFonts w:ascii="Arial" w:eastAsia="Calibri" w:hAnsi="Arial"/>
      <w:lang w:eastAsia="en-US"/>
    </w:rPr>
  </w:style>
  <w:style w:type="paragraph" w:customStyle="1" w:styleId="1b">
    <w:name w:val="Титульный 1"/>
    <w:basedOn w:val="af3"/>
    <w:link w:val="1c"/>
    <w:qFormat/>
    <w:rsid w:val="00F0125D"/>
    <w:pPr>
      <w:spacing w:after="360" w:line="276" w:lineRule="auto"/>
      <w:ind w:firstLine="0"/>
      <w:jc w:val="center"/>
    </w:pPr>
    <w:rPr>
      <w:rFonts w:eastAsia="Calibri" w:cs="Arial"/>
      <w:b/>
      <w:caps/>
      <w:sz w:val="28"/>
      <w:szCs w:val="28"/>
      <w:lang w:eastAsia="en-US"/>
    </w:rPr>
  </w:style>
  <w:style w:type="character" w:customStyle="1" w:styleId="1c">
    <w:name w:val="Титульный 1 Знак"/>
    <w:link w:val="1b"/>
    <w:rsid w:val="00F0125D"/>
    <w:rPr>
      <w:rFonts w:ascii="Arial" w:eastAsia="Calibri" w:hAnsi="Arial" w:cs="Arial"/>
      <w:b/>
      <w:caps/>
      <w:sz w:val="28"/>
      <w:szCs w:val="28"/>
      <w:lang w:eastAsia="en-US"/>
    </w:rPr>
  </w:style>
  <w:style w:type="paragraph" w:customStyle="1" w:styleId="affff4">
    <w:name w:val="Табл. Центр Ж"/>
    <w:basedOn w:val="af3"/>
    <w:link w:val="affff5"/>
    <w:qFormat/>
    <w:rsid w:val="00F0125D"/>
    <w:pPr>
      <w:spacing w:before="40" w:after="40" w:line="240" w:lineRule="auto"/>
      <w:ind w:firstLine="0"/>
      <w:jc w:val="center"/>
    </w:pPr>
    <w:rPr>
      <w:rFonts w:eastAsia="Calibri"/>
      <w:b/>
      <w:szCs w:val="22"/>
      <w:lang w:eastAsia="en-US"/>
    </w:rPr>
  </w:style>
  <w:style w:type="character" w:customStyle="1" w:styleId="affff5">
    <w:name w:val="Табл. Центр Ж Знак"/>
    <w:link w:val="affff4"/>
    <w:rsid w:val="00F0125D"/>
    <w:rPr>
      <w:rFonts w:ascii="Arial" w:eastAsia="Calibri" w:hAnsi="Arial"/>
      <w:b/>
      <w:sz w:val="24"/>
      <w:szCs w:val="22"/>
      <w:lang w:eastAsia="en-US"/>
    </w:rPr>
  </w:style>
  <w:style w:type="paragraph" w:styleId="affff6">
    <w:name w:val="List Paragraph"/>
    <w:aliases w:val="Bullet_IRAO,lp1,Bullet List,FooterText,numbered,Paragraphe de liste1,AC List 01,Подпись рисунка,Мой Список,Table-Normal,RSHB_Table-Normal,List Paragraph1,Заголовок_3,Num Bullet 1,Table Number Paragraph,Bullet Number,Bulletr List Paragraph"/>
    <w:basedOn w:val="af3"/>
    <w:link w:val="affff7"/>
    <w:qFormat/>
    <w:rsid w:val="0090196C"/>
    <w:pPr>
      <w:ind w:left="720" w:firstLine="0"/>
      <w:contextualSpacing/>
    </w:pPr>
    <w:rPr>
      <w:lang w:val="en-CA" w:eastAsia="ja-JP"/>
    </w:rPr>
  </w:style>
  <w:style w:type="character" w:customStyle="1" w:styleId="affff7">
    <w:name w:val="Абзац списка Знак"/>
    <w:aliases w:val="Bullet_IRAO Знак,lp1 Знак,Bullet List Знак,FooterText Знак,numbered Знак,Paragraphe de liste1 Знак,AC List 01 Знак,Подпись рисунка Знак,Мой Список Знак,Table-Normal Знак,RSHB_Table-Normal Знак,List Paragraph1 Знак,Заголовок_3 Знак"/>
    <w:link w:val="affff6"/>
    <w:qFormat/>
    <w:rsid w:val="0090196C"/>
    <w:rPr>
      <w:rFonts w:ascii="Arial" w:hAnsi="Arial"/>
      <w:sz w:val="24"/>
      <w:szCs w:val="24"/>
      <w:lang w:val="en-CA" w:eastAsia="ja-JP"/>
    </w:rPr>
  </w:style>
  <w:style w:type="paragraph" w:styleId="affff8">
    <w:name w:val="caption"/>
    <w:aliases w:val="название_таблиц,Нумерация_таблиц,図表番号 Char"/>
    <w:basedOn w:val="af3"/>
    <w:next w:val="af3"/>
    <w:link w:val="affff9"/>
    <w:unhideWhenUsed/>
    <w:qFormat/>
    <w:rsid w:val="000431D1"/>
    <w:pPr>
      <w:spacing w:line="240" w:lineRule="auto"/>
      <w:ind w:firstLine="0"/>
      <w:jc w:val="left"/>
    </w:pPr>
    <w:rPr>
      <w:rFonts w:eastAsia="Calibri"/>
      <w:iCs/>
      <w:szCs w:val="18"/>
      <w:lang w:eastAsia="en-US"/>
    </w:rPr>
  </w:style>
  <w:style w:type="character" w:customStyle="1" w:styleId="affff9">
    <w:name w:val="Название объекта Знак"/>
    <w:aliases w:val="название_таблиц Знак,Нумерация_таблиц Знак,図表番号 Char Знак"/>
    <w:link w:val="affff8"/>
    <w:rsid w:val="000431D1"/>
    <w:rPr>
      <w:rFonts w:ascii="Arial" w:eastAsia="Calibri" w:hAnsi="Arial"/>
      <w:iCs/>
      <w:sz w:val="24"/>
      <w:szCs w:val="18"/>
      <w:lang w:val="ru-RU"/>
    </w:rPr>
  </w:style>
  <w:style w:type="paragraph" w:customStyle="1" w:styleId="29">
    <w:name w:val="О2"/>
    <w:basedOn w:val="af3"/>
    <w:link w:val="2a"/>
    <w:qFormat/>
    <w:rsid w:val="003F6CBF"/>
    <w:pPr>
      <w:tabs>
        <w:tab w:val="left" w:pos="11624"/>
      </w:tabs>
      <w:ind w:right="-22"/>
    </w:pPr>
    <w:rPr>
      <w:rFonts w:cs="Arial"/>
    </w:rPr>
  </w:style>
  <w:style w:type="character" w:customStyle="1" w:styleId="2a">
    <w:name w:val="О2 Знак"/>
    <w:link w:val="29"/>
    <w:rsid w:val="003F6CBF"/>
    <w:rPr>
      <w:rFonts w:ascii="Arial" w:hAnsi="Arial" w:cs="Arial"/>
      <w:sz w:val="24"/>
      <w:szCs w:val="24"/>
      <w:lang w:val="ru-RU" w:eastAsia="ru-RU"/>
    </w:rPr>
  </w:style>
  <w:style w:type="table" w:customStyle="1" w:styleId="Tablegrid1">
    <w:name w:val="Table grid1"/>
    <w:basedOn w:val="af6"/>
    <w:next w:val="aff6"/>
    <w:uiPriority w:val="39"/>
    <w:rsid w:val="00E115C3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4">
    <w:name w:val="Титульный 4 Знак"/>
    <w:link w:val="45"/>
    <w:locked/>
    <w:rsid w:val="00BC32CF"/>
    <w:rPr>
      <w:rFonts w:ascii="Arial" w:hAnsi="Arial" w:cs="Arial"/>
      <w:sz w:val="32"/>
      <w:szCs w:val="32"/>
    </w:rPr>
  </w:style>
  <w:style w:type="paragraph" w:customStyle="1" w:styleId="45">
    <w:name w:val="Титульный 4"/>
    <w:basedOn w:val="af3"/>
    <w:link w:val="44"/>
    <w:qFormat/>
    <w:rsid w:val="00BC32CF"/>
    <w:pPr>
      <w:spacing w:before="120" w:line="240" w:lineRule="auto"/>
      <w:ind w:firstLine="0"/>
      <w:jc w:val="center"/>
    </w:pPr>
    <w:rPr>
      <w:rFonts w:cs="Arial"/>
      <w:sz w:val="32"/>
      <w:szCs w:val="32"/>
    </w:rPr>
  </w:style>
  <w:style w:type="paragraph" w:customStyle="1" w:styleId="StyleArial12ptBoldAllcapsCenteredBefore6ptAfter">
    <w:name w:val="Style Arial 12 pt Bold All caps Centered Before:  6 pt After:..."/>
    <w:basedOn w:val="af3"/>
    <w:rsid w:val="00C0088F"/>
    <w:pPr>
      <w:spacing w:before="120" w:after="120" w:line="240" w:lineRule="auto"/>
      <w:ind w:firstLine="0"/>
      <w:jc w:val="center"/>
    </w:pPr>
    <w:rPr>
      <w:rFonts w:ascii="Arial Bold" w:hAnsi="Arial Bold"/>
      <w:b/>
      <w:bCs/>
      <w:snapToGrid w:val="0"/>
      <w:szCs w:val="20"/>
      <w:lang w:eastAsia="ja-JP"/>
    </w:rPr>
  </w:style>
  <w:style w:type="paragraph" w:customStyle="1" w:styleId="af4">
    <w:name w:val="Основной ГЕП"/>
    <w:basedOn w:val="af8"/>
    <w:link w:val="affffa"/>
    <w:qFormat/>
    <w:rsid w:val="00AA7A84"/>
    <w:pPr>
      <w:ind w:right="-22" w:firstLine="851"/>
    </w:pPr>
    <w:rPr>
      <w:rFonts w:ascii="Times New Roman" w:hAnsi="Times New Roman"/>
    </w:rPr>
  </w:style>
  <w:style w:type="paragraph" w:customStyle="1" w:styleId="af0">
    <w:name w:val="Маркированный внутри абзаца"/>
    <w:basedOn w:val="af4"/>
    <w:next w:val="af4"/>
    <w:link w:val="affffb"/>
    <w:qFormat/>
    <w:rsid w:val="00FF4B01"/>
    <w:pPr>
      <w:numPr>
        <w:numId w:val="14"/>
      </w:numPr>
      <w:tabs>
        <w:tab w:val="left" w:pos="709"/>
      </w:tabs>
    </w:pPr>
  </w:style>
  <w:style w:type="character" w:customStyle="1" w:styleId="affffa">
    <w:name w:val="Основной ГЕП Знак"/>
    <w:link w:val="af4"/>
    <w:rsid w:val="00AA7A84"/>
    <w:rPr>
      <w:sz w:val="24"/>
      <w:szCs w:val="24"/>
    </w:rPr>
  </w:style>
  <w:style w:type="paragraph" w:customStyle="1" w:styleId="affffc">
    <w:name w:val="Таблица название"/>
    <w:basedOn w:val="af3"/>
    <w:next w:val="af4"/>
    <w:link w:val="affffd"/>
    <w:qFormat/>
    <w:rsid w:val="00BA3335"/>
    <w:pPr>
      <w:keepNext/>
      <w:keepLines/>
      <w:ind w:right="284" w:firstLine="720"/>
    </w:pPr>
    <w:rPr>
      <w:rFonts w:cs="Arial"/>
      <w:bCs/>
    </w:rPr>
  </w:style>
  <w:style w:type="character" w:customStyle="1" w:styleId="affffb">
    <w:name w:val="Маркированный внутри абзаца Знак"/>
    <w:link w:val="af0"/>
    <w:rsid w:val="00FF4B01"/>
    <w:rPr>
      <w:sz w:val="24"/>
      <w:szCs w:val="24"/>
    </w:rPr>
  </w:style>
  <w:style w:type="paragraph" w:customStyle="1" w:styleId="affffe">
    <w:name w:val="Таблица нуменация"/>
    <w:basedOn w:val="affffc"/>
    <w:next w:val="af4"/>
    <w:link w:val="afffff"/>
    <w:qFormat/>
    <w:rsid w:val="001634CB"/>
    <w:pPr>
      <w:jc w:val="left"/>
    </w:pPr>
  </w:style>
  <w:style w:type="character" w:customStyle="1" w:styleId="affffd">
    <w:name w:val="Таблица название Знак"/>
    <w:link w:val="affffc"/>
    <w:rsid w:val="00BA3335"/>
    <w:rPr>
      <w:rFonts w:ascii="Arial" w:hAnsi="Arial" w:cs="Arial"/>
      <w:bCs/>
      <w:sz w:val="24"/>
      <w:szCs w:val="24"/>
    </w:rPr>
  </w:style>
  <w:style w:type="paragraph" w:customStyle="1" w:styleId="afffff0">
    <w:name w:val="Таблица тело"/>
    <w:basedOn w:val="af3"/>
    <w:next w:val="af4"/>
    <w:link w:val="afffff1"/>
    <w:qFormat/>
    <w:rsid w:val="005414B5"/>
    <w:pPr>
      <w:spacing w:line="240" w:lineRule="auto"/>
      <w:ind w:firstLine="0"/>
      <w:jc w:val="center"/>
    </w:pPr>
    <w:rPr>
      <w:rFonts w:eastAsia="Times New Roman" w:cs="Arial"/>
      <w:sz w:val="22"/>
      <w:szCs w:val="22"/>
      <w:lang w:eastAsia="en-US"/>
    </w:rPr>
  </w:style>
  <w:style w:type="character" w:customStyle="1" w:styleId="afffff">
    <w:name w:val="Таблица нуменация Знак"/>
    <w:link w:val="affffe"/>
    <w:rsid w:val="001634CB"/>
    <w:rPr>
      <w:rFonts w:ascii="Arial" w:hAnsi="Arial" w:cs="Arial"/>
      <w:bCs/>
      <w:sz w:val="24"/>
      <w:szCs w:val="24"/>
    </w:rPr>
  </w:style>
  <w:style w:type="numbering" w:customStyle="1" w:styleId="a5">
    <w:name w:val="Галиуллина"/>
    <w:uiPriority w:val="99"/>
    <w:rsid w:val="0039288B"/>
    <w:pPr>
      <w:numPr>
        <w:numId w:val="23"/>
      </w:numPr>
    </w:pPr>
  </w:style>
  <w:style w:type="character" w:customStyle="1" w:styleId="afffff1">
    <w:name w:val="Таблица тело Знак"/>
    <w:link w:val="afffff0"/>
    <w:rsid w:val="005414B5"/>
    <w:rPr>
      <w:rFonts w:ascii="Arial" w:eastAsia="Times New Roman" w:hAnsi="Arial" w:cs="Arial"/>
      <w:sz w:val="22"/>
      <w:szCs w:val="22"/>
      <w:lang w:eastAsia="en-US"/>
    </w:rPr>
  </w:style>
  <w:style w:type="character" w:customStyle="1" w:styleId="32">
    <w:name w:val="Заголовок 3 Знак"/>
    <w:aliases w:val="Caaieiaie 3 Знак,H3 Знак1,H3 Знак Знак1,H3 Знак Знак Знак,H3 Знак1 Знак Знак,H3 Знак1 Знак1 Знак,H3 Знак2 Знак,Subhead B Знак,h3 Знак,Çàãîëîâîê 3 Знак,Заголовок 3 Знак Знак Знак,Заголовок 3 Знак1 Знак,Заголовок 3 Знак1 Знак1 Знак"/>
    <w:link w:val="31"/>
    <w:uiPriority w:val="9"/>
    <w:rsid w:val="00551305"/>
    <w:rPr>
      <w:rFonts w:ascii="Arial" w:hAnsi="Arial" w:cs="Arial"/>
      <w:sz w:val="24"/>
      <w:szCs w:val="24"/>
    </w:rPr>
  </w:style>
  <w:style w:type="paragraph" w:customStyle="1" w:styleId="afffff2">
    <w:name w:val="Рисунок"/>
    <w:basedOn w:val="af3"/>
    <w:next w:val="af4"/>
    <w:link w:val="afffff3"/>
    <w:qFormat/>
    <w:rsid w:val="00B13829"/>
    <w:pPr>
      <w:ind w:left="-284" w:firstLine="0"/>
      <w:jc w:val="left"/>
    </w:pPr>
    <w:rPr>
      <w:noProof/>
    </w:rPr>
  </w:style>
  <w:style w:type="paragraph" w:styleId="afffff4">
    <w:name w:val="Title"/>
    <w:basedOn w:val="af3"/>
    <w:next w:val="af3"/>
    <w:link w:val="afffff5"/>
    <w:rsid w:val="0013721A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afffff3">
    <w:name w:val="Рисунок Знак"/>
    <w:link w:val="afffff2"/>
    <w:rsid w:val="00B13829"/>
    <w:rPr>
      <w:rFonts w:ascii="Arial" w:hAnsi="Arial"/>
      <w:noProof/>
      <w:sz w:val="24"/>
      <w:szCs w:val="24"/>
    </w:rPr>
  </w:style>
  <w:style w:type="character" w:customStyle="1" w:styleId="afffff5">
    <w:name w:val="Название Знак"/>
    <w:link w:val="afffff4"/>
    <w:rsid w:val="0013721A"/>
    <w:rPr>
      <w:rFonts w:ascii="Cambria" w:eastAsia="Times New Roman" w:hAnsi="Cambria" w:cs="Times New Roman"/>
      <w:b/>
      <w:bCs/>
      <w:kern w:val="28"/>
      <w:sz w:val="32"/>
      <w:szCs w:val="32"/>
    </w:rPr>
  </w:style>
  <w:style w:type="numbering" w:customStyle="1" w:styleId="ab">
    <w:name w:val="ГЕП"/>
    <w:uiPriority w:val="99"/>
    <w:rsid w:val="0039288B"/>
    <w:pPr>
      <w:numPr>
        <w:numId w:val="15"/>
      </w:numPr>
    </w:pPr>
  </w:style>
  <w:style w:type="paragraph" w:styleId="46">
    <w:name w:val="toc 4"/>
    <w:basedOn w:val="af3"/>
    <w:next w:val="af3"/>
    <w:autoRedefine/>
    <w:rsid w:val="005D7C25"/>
    <w:pPr>
      <w:ind w:left="480"/>
      <w:jc w:val="left"/>
    </w:pPr>
    <w:rPr>
      <w:rFonts w:ascii="Calibri" w:hAnsi="Calibri" w:cs="Calibri"/>
      <w:sz w:val="20"/>
      <w:szCs w:val="20"/>
    </w:rPr>
  </w:style>
  <w:style w:type="paragraph" w:styleId="55">
    <w:name w:val="toc 5"/>
    <w:basedOn w:val="af3"/>
    <w:next w:val="af3"/>
    <w:autoRedefine/>
    <w:rsid w:val="005D7C25"/>
    <w:pPr>
      <w:ind w:left="720"/>
      <w:jc w:val="left"/>
    </w:pPr>
    <w:rPr>
      <w:rFonts w:ascii="Calibri" w:hAnsi="Calibri" w:cs="Calibri"/>
      <w:sz w:val="20"/>
      <w:szCs w:val="20"/>
    </w:rPr>
  </w:style>
  <w:style w:type="paragraph" w:styleId="61">
    <w:name w:val="toc 6"/>
    <w:basedOn w:val="af3"/>
    <w:next w:val="af3"/>
    <w:autoRedefine/>
    <w:rsid w:val="005D7C25"/>
    <w:pPr>
      <w:ind w:left="960"/>
      <w:jc w:val="left"/>
    </w:pPr>
    <w:rPr>
      <w:rFonts w:ascii="Calibri" w:hAnsi="Calibri" w:cs="Calibri"/>
      <w:sz w:val="20"/>
      <w:szCs w:val="20"/>
    </w:rPr>
  </w:style>
  <w:style w:type="paragraph" w:styleId="71">
    <w:name w:val="toc 7"/>
    <w:basedOn w:val="af3"/>
    <w:next w:val="af3"/>
    <w:autoRedefine/>
    <w:rsid w:val="005D7C25"/>
    <w:pPr>
      <w:ind w:left="1200"/>
      <w:jc w:val="left"/>
    </w:pPr>
    <w:rPr>
      <w:rFonts w:ascii="Calibri" w:hAnsi="Calibri" w:cs="Calibri"/>
      <w:sz w:val="20"/>
      <w:szCs w:val="20"/>
    </w:rPr>
  </w:style>
  <w:style w:type="paragraph" w:styleId="91">
    <w:name w:val="toc 9"/>
    <w:basedOn w:val="af3"/>
    <w:next w:val="af3"/>
    <w:autoRedefine/>
    <w:rsid w:val="005D7C25"/>
    <w:pPr>
      <w:ind w:left="1680"/>
      <w:jc w:val="left"/>
    </w:pPr>
    <w:rPr>
      <w:rFonts w:ascii="Calibri" w:hAnsi="Calibri" w:cs="Calibri"/>
      <w:sz w:val="20"/>
      <w:szCs w:val="20"/>
    </w:rPr>
  </w:style>
  <w:style w:type="character" w:customStyle="1" w:styleId="afff0">
    <w:name w:val="Текст примечания Знак"/>
    <w:link w:val="afff"/>
    <w:uiPriority w:val="99"/>
    <w:rsid w:val="00155467"/>
    <w:rPr>
      <w:rFonts w:ascii="Arial" w:hAnsi="Arial"/>
    </w:rPr>
  </w:style>
  <w:style w:type="paragraph" w:customStyle="1" w:styleId="2b">
    <w:name w:val="З2"/>
    <w:basedOn w:val="21"/>
    <w:link w:val="2c"/>
    <w:rsid w:val="00155467"/>
    <w:pPr>
      <w:keepNext w:val="0"/>
      <w:keepLines w:val="0"/>
      <w:suppressAutoHyphens/>
      <w:spacing w:before="240" w:after="240" w:line="276" w:lineRule="auto"/>
      <w:ind w:left="792" w:hanging="565"/>
      <w:jc w:val="both"/>
    </w:pPr>
    <w:rPr>
      <w:spacing w:val="38"/>
      <w:sz w:val="20"/>
      <w:lang w:val="x-none"/>
    </w:rPr>
  </w:style>
  <w:style w:type="paragraph" w:customStyle="1" w:styleId="34">
    <w:name w:val="З3"/>
    <w:basedOn w:val="af3"/>
    <w:next w:val="29"/>
    <w:link w:val="35"/>
    <w:rsid w:val="00155467"/>
    <w:pPr>
      <w:tabs>
        <w:tab w:val="left" w:pos="1560"/>
      </w:tabs>
      <w:suppressAutoHyphens/>
      <w:spacing w:before="120" w:after="120"/>
      <w:ind w:left="284" w:firstLine="283"/>
    </w:pPr>
    <w:rPr>
      <w:rFonts w:eastAsia="Calibri"/>
      <w:sz w:val="20"/>
      <w:szCs w:val="20"/>
      <w:lang w:val="x-none" w:eastAsia="x-none"/>
    </w:rPr>
  </w:style>
  <w:style w:type="paragraph" w:customStyle="1" w:styleId="47">
    <w:name w:val="З4"/>
    <w:basedOn w:val="af3"/>
    <w:rsid w:val="00155467"/>
    <w:pPr>
      <w:spacing w:after="160" w:line="259" w:lineRule="auto"/>
      <w:ind w:left="284" w:firstLine="283"/>
      <w:jc w:val="left"/>
    </w:pPr>
    <w:rPr>
      <w:rFonts w:eastAsia="Calibri"/>
      <w:szCs w:val="22"/>
      <w:lang w:eastAsia="en-US"/>
    </w:rPr>
  </w:style>
  <w:style w:type="paragraph" w:customStyle="1" w:styleId="afffff6">
    <w:name w:val="ТТ"/>
    <w:basedOn w:val="af3"/>
    <w:link w:val="afffff7"/>
    <w:qFormat/>
    <w:rsid w:val="00155467"/>
    <w:pPr>
      <w:spacing w:line="240" w:lineRule="auto"/>
      <w:ind w:firstLine="0"/>
      <w:jc w:val="left"/>
    </w:pPr>
    <w:rPr>
      <w:rFonts w:eastAsia="Calibri"/>
      <w:sz w:val="20"/>
      <w:szCs w:val="20"/>
      <w:lang w:val="x-none" w:eastAsia="x-none"/>
    </w:rPr>
  </w:style>
  <w:style w:type="character" w:customStyle="1" w:styleId="afffff7">
    <w:name w:val="ТТ Знак"/>
    <w:link w:val="afffff6"/>
    <w:rsid w:val="00155467"/>
    <w:rPr>
      <w:rFonts w:ascii="Arial" w:eastAsia="Calibri" w:hAnsi="Arial"/>
      <w:lang w:val="x-none" w:eastAsia="x-none"/>
    </w:rPr>
  </w:style>
  <w:style w:type="paragraph" w:customStyle="1" w:styleId="afffff8">
    <w:name w:val="Название_рисунка"/>
    <w:basedOn w:val="affff8"/>
    <w:link w:val="afffff9"/>
    <w:qFormat/>
    <w:rsid w:val="00155467"/>
    <w:pPr>
      <w:jc w:val="center"/>
    </w:pPr>
    <w:rPr>
      <w:iCs w:val="0"/>
      <w:sz w:val="20"/>
      <w:lang w:val="x-none" w:eastAsia="x-none"/>
    </w:rPr>
  </w:style>
  <w:style w:type="character" w:customStyle="1" w:styleId="afffff9">
    <w:name w:val="Название_рисунка Знак"/>
    <w:link w:val="afffff8"/>
    <w:rsid w:val="00155467"/>
    <w:rPr>
      <w:rFonts w:ascii="Arial" w:eastAsia="Calibri" w:hAnsi="Arial"/>
      <w:szCs w:val="18"/>
      <w:lang w:val="x-none" w:eastAsia="x-none"/>
    </w:rPr>
  </w:style>
  <w:style w:type="character" w:customStyle="1" w:styleId="35">
    <w:name w:val="З3 Знак"/>
    <w:link w:val="34"/>
    <w:rsid w:val="00155467"/>
    <w:rPr>
      <w:rFonts w:ascii="Arial" w:eastAsia="Calibri" w:hAnsi="Arial"/>
      <w:lang w:val="x-none" w:eastAsia="x-none"/>
    </w:rPr>
  </w:style>
  <w:style w:type="paragraph" w:customStyle="1" w:styleId="36">
    <w:name w:val="Основной 3"/>
    <w:link w:val="37"/>
    <w:uiPriority w:val="99"/>
    <w:qFormat/>
    <w:rsid w:val="00CF7BBF"/>
    <w:pPr>
      <w:tabs>
        <w:tab w:val="num" w:pos="1701"/>
      </w:tabs>
      <w:spacing w:before="120" w:after="120" w:line="360" w:lineRule="auto"/>
      <w:ind w:firstLine="567"/>
      <w:jc w:val="both"/>
    </w:pPr>
    <w:rPr>
      <w:rFonts w:ascii="Arial" w:eastAsia="Calibri" w:hAnsi="Arial"/>
      <w:sz w:val="24"/>
      <w:szCs w:val="22"/>
      <w:lang w:eastAsia="en-US"/>
    </w:rPr>
  </w:style>
  <w:style w:type="character" w:customStyle="1" w:styleId="37">
    <w:name w:val="Основной 3 Знак"/>
    <w:link w:val="36"/>
    <w:uiPriority w:val="99"/>
    <w:locked/>
    <w:rsid w:val="00CF7BBF"/>
    <w:rPr>
      <w:rFonts w:ascii="Arial" w:eastAsia="Calibri" w:hAnsi="Arial"/>
      <w:sz w:val="24"/>
      <w:szCs w:val="22"/>
      <w:lang w:eastAsia="en-US"/>
    </w:rPr>
  </w:style>
  <w:style w:type="paragraph" w:styleId="afffffa">
    <w:name w:val="footnote text"/>
    <w:basedOn w:val="af3"/>
    <w:link w:val="afffffb"/>
    <w:rsid w:val="007B18D2"/>
    <w:rPr>
      <w:sz w:val="20"/>
      <w:szCs w:val="20"/>
    </w:rPr>
  </w:style>
  <w:style w:type="character" w:customStyle="1" w:styleId="afffffb">
    <w:name w:val="Текст сноски Знак"/>
    <w:link w:val="afffffa"/>
    <w:rsid w:val="007B18D2"/>
    <w:rPr>
      <w:rFonts w:ascii="Arial" w:hAnsi="Arial"/>
    </w:rPr>
  </w:style>
  <w:style w:type="character" w:styleId="afffffc">
    <w:name w:val="footnote reference"/>
    <w:rsid w:val="007B18D2"/>
    <w:rPr>
      <w:vertAlign w:val="superscript"/>
    </w:rPr>
  </w:style>
  <w:style w:type="character" w:customStyle="1" w:styleId="2c">
    <w:name w:val="З2 Знак"/>
    <w:link w:val="2b"/>
    <w:rsid w:val="00944560"/>
    <w:rPr>
      <w:b/>
      <w:spacing w:val="38"/>
      <w:szCs w:val="24"/>
      <w:lang w:val="x-none"/>
    </w:rPr>
  </w:style>
  <w:style w:type="character" w:customStyle="1" w:styleId="43">
    <w:name w:val="Заголовок 4 Знак"/>
    <w:aliases w:val=". (A.) Знак,H4 Знак1,H4 Знак Знак,Заголовок 4 (Приложение) Знак1,Заголовок 4 (Приложение) Знак Знак,Заголовок 4 Знак Знак Знак Знак Знак1,Заголовок 4 Знак Знак Знак Знак Знак Знак,Заголовок 4 Знак1 Знак,Знак Знак Знак,H41 Знак,H42 Знак"/>
    <w:link w:val="42"/>
    <w:uiPriority w:val="9"/>
    <w:rsid w:val="00355801"/>
    <w:rPr>
      <w:rFonts w:ascii="Arial" w:hAnsi="Arial"/>
      <w:spacing w:val="38"/>
      <w:sz w:val="24"/>
      <w:szCs w:val="24"/>
    </w:rPr>
  </w:style>
  <w:style w:type="character" w:customStyle="1" w:styleId="54">
    <w:name w:val="Заголовок 5 Знак"/>
    <w:aliases w:val=". (1.) Знак,H5 Знак,Заголовок 5 Знак Знак Знак,Заголовок 5 Знак1 Знак,H51 Знак,H52 Знак,H53 Знак,H54 Знак,H55 Знак,Block Label Знак,Block textl Знак,Block text Знак,H56 Знак,LW Pico Section Знак,PA Pico Section Знак"/>
    <w:link w:val="53"/>
    <w:rsid w:val="00355801"/>
    <w:rPr>
      <w:rFonts w:ascii="Arial" w:hAnsi="Arial"/>
      <w:spacing w:val="38"/>
      <w:sz w:val="24"/>
      <w:szCs w:val="24"/>
    </w:rPr>
  </w:style>
  <w:style w:type="character" w:customStyle="1" w:styleId="60">
    <w:name w:val="Заголовок 6 Знак"/>
    <w:aliases w:val=". (a.) Знак,Основной Знак,H6 Знак,H61 Знак,H62 Знак,H63 Знак,H64 Знак,H65 Знак,for Client List Знак, Знак Знак"/>
    <w:link w:val="6"/>
    <w:rsid w:val="00355801"/>
    <w:rPr>
      <w:rFonts w:ascii="Arial" w:hAnsi="Arial"/>
      <w:spacing w:val="38"/>
      <w:sz w:val="24"/>
      <w:szCs w:val="24"/>
    </w:rPr>
  </w:style>
  <w:style w:type="character" w:customStyle="1" w:styleId="2d">
    <w:name w:val="Титульный 2 Знак"/>
    <w:link w:val="2e"/>
    <w:locked/>
    <w:rsid w:val="00355801"/>
    <w:rPr>
      <w:rFonts w:ascii="Arial" w:hAnsi="Arial" w:cs="Arial"/>
      <w:caps/>
      <w:szCs w:val="24"/>
    </w:rPr>
  </w:style>
  <w:style w:type="paragraph" w:customStyle="1" w:styleId="2e">
    <w:name w:val="Титульный 2"/>
    <w:basedOn w:val="af3"/>
    <w:link w:val="2d"/>
    <w:qFormat/>
    <w:rsid w:val="00355801"/>
    <w:pPr>
      <w:spacing w:line="240" w:lineRule="auto"/>
      <w:ind w:firstLine="0"/>
      <w:jc w:val="center"/>
    </w:pPr>
    <w:rPr>
      <w:rFonts w:cs="Arial"/>
      <w:caps/>
      <w:sz w:val="20"/>
    </w:rPr>
  </w:style>
  <w:style w:type="character" w:customStyle="1" w:styleId="38">
    <w:name w:val="Титульный 3 Знак"/>
    <w:link w:val="39"/>
    <w:locked/>
    <w:rsid w:val="00355801"/>
    <w:rPr>
      <w:rFonts w:ascii="Arial" w:hAnsi="Arial" w:cs="Arial"/>
    </w:rPr>
  </w:style>
  <w:style w:type="paragraph" w:customStyle="1" w:styleId="39">
    <w:name w:val="Титульный 3"/>
    <w:basedOn w:val="af3"/>
    <w:link w:val="38"/>
    <w:qFormat/>
    <w:rsid w:val="00355801"/>
    <w:pPr>
      <w:spacing w:before="120" w:line="240" w:lineRule="auto"/>
      <w:ind w:firstLine="0"/>
      <w:jc w:val="center"/>
    </w:pPr>
    <w:rPr>
      <w:rFonts w:cs="Arial"/>
      <w:sz w:val="20"/>
      <w:szCs w:val="20"/>
    </w:rPr>
  </w:style>
  <w:style w:type="character" w:styleId="afffffd">
    <w:name w:val="Placeholder Text"/>
    <w:uiPriority w:val="99"/>
    <w:semiHidden/>
    <w:rsid w:val="00355801"/>
    <w:rPr>
      <w:color w:val="808080"/>
    </w:rPr>
  </w:style>
  <w:style w:type="character" w:customStyle="1" w:styleId="afffffe">
    <w:name w:val="Титульный лист Подзаголовок Знак"/>
    <w:link w:val="affffff"/>
    <w:locked/>
    <w:rsid w:val="00355801"/>
    <w:rPr>
      <w:rFonts w:eastAsia="Times New Roman" w:cs="Arial"/>
      <w:b/>
      <w:sz w:val="32"/>
      <w:szCs w:val="32"/>
    </w:rPr>
  </w:style>
  <w:style w:type="paragraph" w:customStyle="1" w:styleId="affffff">
    <w:name w:val="Титульный лист Подзаголовок"/>
    <w:link w:val="afffffe"/>
    <w:rsid w:val="00355801"/>
    <w:pPr>
      <w:suppressAutoHyphens/>
      <w:snapToGrid w:val="0"/>
      <w:spacing w:before="240" w:after="240" w:line="360" w:lineRule="auto"/>
      <w:jc w:val="center"/>
    </w:pPr>
    <w:rPr>
      <w:rFonts w:eastAsia="Times New Roman" w:cs="Arial"/>
      <w:b/>
      <w:sz w:val="32"/>
      <w:szCs w:val="32"/>
    </w:rPr>
  </w:style>
  <w:style w:type="paragraph" w:customStyle="1" w:styleId="Default">
    <w:name w:val="Default"/>
    <w:rsid w:val="00355801"/>
    <w:pPr>
      <w:autoSpaceDE w:val="0"/>
      <w:autoSpaceDN w:val="0"/>
      <w:adjustRightInd w:val="0"/>
    </w:pPr>
    <w:rPr>
      <w:rFonts w:ascii="Arial" w:eastAsia="Calibri" w:hAnsi="Arial" w:cs="Arial"/>
      <w:color w:val="000000"/>
      <w:sz w:val="24"/>
      <w:szCs w:val="24"/>
      <w:lang w:eastAsia="en-US"/>
    </w:rPr>
  </w:style>
  <w:style w:type="paragraph" w:customStyle="1" w:styleId="48">
    <w:name w:val="Основной 4 ур"/>
    <w:basedOn w:val="af3"/>
    <w:link w:val="49"/>
    <w:uiPriority w:val="99"/>
    <w:qFormat/>
    <w:rsid w:val="00355801"/>
    <w:pPr>
      <w:tabs>
        <w:tab w:val="num" w:pos="1701"/>
      </w:tabs>
      <w:spacing w:before="120" w:after="120"/>
    </w:pPr>
    <w:rPr>
      <w:rFonts w:eastAsia="Calibri"/>
      <w:szCs w:val="22"/>
      <w:lang w:eastAsia="en-US"/>
    </w:rPr>
  </w:style>
  <w:style w:type="character" w:customStyle="1" w:styleId="49">
    <w:name w:val="Основной 4 ур Знак"/>
    <w:link w:val="48"/>
    <w:uiPriority w:val="99"/>
    <w:rsid w:val="00355801"/>
    <w:rPr>
      <w:rFonts w:ascii="Arial" w:eastAsia="Calibri" w:hAnsi="Arial"/>
      <w:sz w:val="24"/>
      <w:szCs w:val="22"/>
      <w:lang w:eastAsia="en-US"/>
    </w:rPr>
  </w:style>
  <w:style w:type="paragraph" w:styleId="2f">
    <w:name w:val="List Number 2"/>
    <w:basedOn w:val="af3"/>
    <w:unhideWhenUsed/>
    <w:rsid w:val="00355801"/>
    <w:pPr>
      <w:tabs>
        <w:tab w:val="num" w:pos="643"/>
      </w:tabs>
      <w:ind w:left="643" w:right="284" w:hanging="360"/>
      <w:contextualSpacing/>
    </w:pPr>
  </w:style>
  <w:style w:type="character" w:customStyle="1" w:styleId="afff4">
    <w:name w:val="Текст выноски Знак"/>
    <w:link w:val="afff3"/>
    <w:uiPriority w:val="99"/>
    <w:semiHidden/>
    <w:rsid w:val="00355801"/>
    <w:rPr>
      <w:rFonts w:ascii="Tahoma" w:hAnsi="Tahoma" w:cs="Tahoma"/>
      <w:sz w:val="16"/>
      <w:szCs w:val="16"/>
    </w:rPr>
  </w:style>
  <w:style w:type="paragraph" w:customStyle="1" w:styleId="ac">
    <w:name w:val="_спис"/>
    <w:basedOn w:val="af3"/>
    <w:rsid w:val="00355801"/>
    <w:pPr>
      <w:numPr>
        <w:numId w:val="17"/>
      </w:numPr>
      <w:tabs>
        <w:tab w:val="left" w:pos="284"/>
      </w:tabs>
    </w:pPr>
    <w:rPr>
      <w:rFonts w:eastAsia="Calibri" w:cs="Arial"/>
      <w:bCs/>
    </w:rPr>
  </w:style>
  <w:style w:type="paragraph" w:customStyle="1" w:styleId="-">
    <w:name w:val="Обычный док-т"/>
    <w:basedOn w:val="af3"/>
    <w:rsid w:val="00355801"/>
    <w:pPr>
      <w:keepNext/>
      <w:ind w:firstLine="567"/>
    </w:pPr>
    <w:rPr>
      <w:rFonts w:eastAsia="Calibri" w:cs="Arial"/>
      <w:bCs/>
    </w:rPr>
  </w:style>
  <w:style w:type="paragraph" w:customStyle="1" w:styleId="111">
    <w:name w:val="1.1"/>
    <w:basedOn w:val="21"/>
    <w:rsid w:val="00355801"/>
    <w:pPr>
      <w:keepNext w:val="0"/>
      <w:spacing w:before="240" w:after="240"/>
      <w:ind w:left="928" w:hanging="360"/>
      <w:jc w:val="both"/>
    </w:pPr>
    <w:rPr>
      <w:rFonts w:eastAsia="Calibri"/>
      <w:spacing w:val="0"/>
      <w:lang w:eastAsia="ja-JP"/>
    </w:rPr>
  </w:style>
  <w:style w:type="paragraph" w:customStyle="1" w:styleId="11">
    <w:name w:val="_1"/>
    <w:basedOn w:val="af3"/>
    <w:rsid w:val="00355801"/>
    <w:pPr>
      <w:keepNext/>
      <w:pageBreakBefore/>
      <w:numPr>
        <w:numId w:val="18"/>
      </w:numPr>
      <w:tabs>
        <w:tab w:val="left" w:pos="1701"/>
      </w:tabs>
      <w:suppressAutoHyphens/>
      <w:spacing w:before="360" w:after="100" w:afterAutospacing="1" w:line="480" w:lineRule="auto"/>
      <w:outlineLvl w:val="0"/>
    </w:pPr>
    <w:rPr>
      <w:rFonts w:eastAsia="Calibri"/>
      <w:b/>
      <w:caps/>
      <w:spacing w:val="38"/>
      <w:lang w:eastAsia="ja-JP"/>
    </w:rPr>
  </w:style>
  <w:style w:type="paragraph" w:customStyle="1" w:styleId="3a">
    <w:name w:val="_3_нежирн"/>
    <w:basedOn w:val="111"/>
    <w:rsid w:val="00355801"/>
    <w:pPr>
      <w:keepLines w:val="0"/>
      <w:widowControl w:val="0"/>
      <w:numPr>
        <w:ilvl w:val="0"/>
        <w:numId w:val="0"/>
      </w:numPr>
      <w:spacing w:before="0" w:after="0"/>
      <w:ind w:left="928" w:hanging="360"/>
    </w:pPr>
  </w:style>
  <w:style w:type="paragraph" w:customStyle="1" w:styleId="52">
    <w:name w:val="_5_обычн"/>
    <w:basedOn w:val="af3"/>
    <w:rsid w:val="00355801"/>
    <w:pPr>
      <w:widowControl w:val="0"/>
      <w:numPr>
        <w:ilvl w:val="3"/>
        <w:numId w:val="18"/>
      </w:numPr>
      <w:tabs>
        <w:tab w:val="left" w:pos="1418"/>
      </w:tabs>
      <w:outlineLvl w:val="1"/>
    </w:pPr>
    <w:rPr>
      <w:rFonts w:eastAsia="Calibri" w:cs="Arial"/>
      <w:lang w:eastAsia="ja-JP"/>
    </w:rPr>
  </w:style>
  <w:style w:type="character" w:customStyle="1" w:styleId="130">
    <w:name w:val="1Р 3У Пункт Знак"/>
    <w:link w:val="131"/>
    <w:rsid w:val="00355801"/>
    <w:rPr>
      <w:rFonts w:ascii="Arial" w:hAnsi="Arial"/>
    </w:rPr>
  </w:style>
  <w:style w:type="paragraph" w:customStyle="1" w:styleId="131">
    <w:name w:val="1Р 3У Пункт"/>
    <w:basedOn w:val="af3"/>
    <w:link w:val="130"/>
    <w:rsid w:val="00355801"/>
    <w:pPr>
      <w:keepNext/>
      <w:tabs>
        <w:tab w:val="left" w:pos="1418"/>
        <w:tab w:val="num" w:pos="2977"/>
      </w:tabs>
      <w:spacing w:before="100" w:beforeAutospacing="1" w:after="100" w:afterAutospacing="1"/>
      <w:outlineLvl w:val="2"/>
    </w:pPr>
    <w:rPr>
      <w:sz w:val="20"/>
      <w:szCs w:val="20"/>
    </w:rPr>
  </w:style>
  <w:style w:type="paragraph" w:customStyle="1" w:styleId="112">
    <w:name w:val="1Р 1У ЗАГОЛОВОК"/>
    <w:basedOn w:val="af3"/>
    <w:rsid w:val="00355801"/>
    <w:pPr>
      <w:pageBreakBefore/>
      <w:tabs>
        <w:tab w:val="num" w:pos="1134"/>
        <w:tab w:val="left" w:pos="1418"/>
      </w:tabs>
      <w:spacing w:before="240" w:after="240"/>
      <w:outlineLvl w:val="0"/>
    </w:pPr>
    <w:rPr>
      <w:rFonts w:eastAsia="Calibri"/>
      <w:b/>
      <w:caps/>
      <w:lang w:eastAsia="en-US"/>
    </w:rPr>
  </w:style>
  <w:style w:type="paragraph" w:customStyle="1" w:styleId="120">
    <w:name w:val="1Р 2У Заголовок"/>
    <w:basedOn w:val="af3"/>
    <w:rsid w:val="00355801"/>
    <w:pPr>
      <w:tabs>
        <w:tab w:val="num" w:pos="1418"/>
      </w:tabs>
      <w:spacing w:before="240" w:after="240"/>
      <w:outlineLvl w:val="1"/>
    </w:pPr>
    <w:rPr>
      <w:rFonts w:eastAsia="Calibri"/>
      <w:b/>
      <w:lang w:eastAsia="en-US"/>
    </w:rPr>
  </w:style>
  <w:style w:type="paragraph" w:customStyle="1" w:styleId="14">
    <w:name w:val="1Р 4У Заголовок"/>
    <w:basedOn w:val="af3"/>
    <w:rsid w:val="00355801"/>
    <w:pPr>
      <w:numPr>
        <w:ilvl w:val="3"/>
        <w:numId w:val="19"/>
      </w:numPr>
      <w:tabs>
        <w:tab w:val="clear" w:pos="2127"/>
        <w:tab w:val="num" w:pos="360"/>
        <w:tab w:val="left" w:pos="1843"/>
      </w:tabs>
      <w:ind w:left="0" w:hanging="360"/>
    </w:pPr>
    <w:rPr>
      <w:rFonts w:eastAsia="Calibri"/>
      <w:spacing w:val="20"/>
      <w:lang w:eastAsia="en-US"/>
    </w:rPr>
  </w:style>
  <w:style w:type="paragraph" w:customStyle="1" w:styleId="15">
    <w:name w:val="1Р 5У Пункт"/>
    <w:basedOn w:val="af3"/>
    <w:rsid w:val="00355801"/>
    <w:pPr>
      <w:numPr>
        <w:ilvl w:val="4"/>
        <w:numId w:val="19"/>
      </w:numPr>
      <w:tabs>
        <w:tab w:val="clear" w:pos="2836"/>
        <w:tab w:val="num" w:pos="360"/>
      </w:tabs>
      <w:ind w:left="0" w:hanging="360"/>
    </w:pPr>
    <w:rPr>
      <w:rFonts w:eastAsia="Calibri"/>
      <w:lang w:eastAsia="en-US"/>
    </w:rPr>
  </w:style>
  <w:style w:type="paragraph" w:customStyle="1" w:styleId="Style2">
    <w:name w:val="Style2"/>
    <w:basedOn w:val="af3"/>
    <w:uiPriority w:val="99"/>
    <w:rsid w:val="00355801"/>
    <w:pPr>
      <w:widowControl w:val="0"/>
      <w:autoSpaceDE w:val="0"/>
      <w:autoSpaceDN w:val="0"/>
      <w:adjustRightInd w:val="0"/>
      <w:spacing w:line="150" w:lineRule="exact"/>
      <w:ind w:firstLine="0"/>
      <w:jc w:val="left"/>
    </w:pPr>
    <w:rPr>
      <w:rFonts w:eastAsia="Times New Roman" w:cs="Arial"/>
    </w:rPr>
  </w:style>
  <w:style w:type="character" w:customStyle="1" w:styleId="FontStyle15">
    <w:name w:val="Font Style15"/>
    <w:uiPriority w:val="99"/>
    <w:rsid w:val="00355801"/>
    <w:rPr>
      <w:rFonts w:ascii="Consolas" w:hAnsi="Consolas" w:cs="Consolas"/>
      <w:b/>
      <w:bCs/>
      <w:spacing w:val="-10"/>
      <w:sz w:val="10"/>
      <w:szCs w:val="10"/>
    </w:rPr>
  </w:style>
  <w:style w:type="character" w:customStyle="1" w:styleId="FontStyle16">
    <w:name w:val="Font Style16"/>
    <w:uiPriority w:val="99"/>
    <w:rsid w:val="00355801"/>
    <w:rPr>
      <w:rFonts w:ascii="Arial" w:hAnsi="Arial" w:cs="Arial"/>
      <w:spacing w:val="-10"/>
      <w:sz w:val="14"/>
      <w:szCs w:val="14"/>
    </w:rPr>
  </w:style>
  <w:style w:type="paragraph" w:customStyle="1" w:styleId="a3">
    <w:name w:val="Перечисление"/>
    <w:link w:val="affffff0"/>
    <w:qFormat/>
    <w:rsid w:val="00355801"/>
    <w:pPr>
      <w:numPr>
        <w:numId w:val="20"/>
      </w:numPr>
      <w:tabs>
        <w:tab w:val="left" w:pos="1134"/>
      </w:tabs>
      <w:suppressAutoHyphens/>
      <w:spacing w:line="360" w:lineRule="auto"/>
      <w:contextualSpacing/>
      <w:jc w:val="both"/>
    </w:pPr>
    <w:rPr>
      <w:rFonts w:ascii="Arial" w:eastAsia="Calibri" w:hAnsi="Arial"/>
      <w:sz w:val="24"/>
      <w:szCs w:val="24"/>
      <w:lang w:eastAsia="en-US"/>
    </w:rPr>
  </w:style>
  <w:style w:type="character" w:customStyle="1" w:styleId="affffff0">
    <w:name w:val="Перечисление Знак"/>
    <w:link w:val="a3"/>
    <w:rsid w:val="00355801"/>
    <w:rPr>
      <w:rFonts w:ascii="Arial" w:eastAsia="Calibri" w:hAnsi="Arial"/>
      <w:sz w:val="24"/>
      <w:szCs w:val="24"/>
      <w:lang w:eastAsia="en-US"/>
    </w:rPr>
  </w:style>
  <w:style w:type="paragraph" w:customStyle="1" w:styleId="a9">
    <w:name w:val="перечисл_основной"/>
    <w:basedOn w:val="af3"/>
    <w:link w:val="affffff1"/>
    <w:qFormat/>
    <w:rsid w:val="00EB3FB8"/>
    <w:pPr>
      <w:numPr>
        <w:numId w:val="25"/>
      </w:numPr>
      <w:tabs>
        <w:tab w:val="center" w:pos="4677"/>
        <w:tab w:val="right" w:pos="9355"/>
      </w:tabs>
    </w:pPr>
    <w:rPr>
      <w:rFonts w:ascii="Times New Roman" w:eastAsia="Calibri" w:hAnsi="Times New Roman" w:cs="Arial"/>
    </w:rPr>
  </w:style>
  <w:style w:type="character" w:customStyle="1" w:styleId="affffff1">
    <w:name w:val="перечисл_основной Знак"/>
    <w:link w:val="a9"/>
    <w:rsid w:val="00EB3FB8"/>
    <w:rPr>
      <w:rFonts w:eastAsia="Calibri" w:cs="Arial"/>
      <w:sz w:val="24"/>
      <w:szCs w:val="24"/>
    </w:rPr>
  </w:style>
  <w:style w:type="paragraph" w:customStyle="1" w:styleId="1d">
    <w:name w:val="Стиль1"/>
    <w:basedOn w:val="af3"/>
    <w:link w:val="1e"/>
    <w:qFormat/>
    <w:rsid w:val="00355801"/>
    <w:pPr>
      <w:tabs>
        <w:tab w:val="num" w:pos="176"/>
        <w:tab w:val="left" w:pos="902"/>
      </w:tabs>
      <w:spacing w:after="120" w:line="240" w:lineRule="auto"/>
      <w:ind w:left="595" w:firstLine="0"/>
    </w:pPr>
    <w:rPr>
      <w:rFonts w:eastAsia="Times New Roman"/>
      <w:sz w:val="22"/>
      <w:szCs w:val="20"/>
    </w:rPr>
  </w:style>
  <w:style w:type="character" w:customStyle="1" w:styleId="1e">
    <w:name w:val="Стиль1 Знак"/>
    <w:link w:val="1d"/>
    <w:rsid w:val="00355801"/>
    <w:rPr>
      <w:rFonts w:ascii="Arial" w:eastAsia="Times New Roman" w:hAnsi="Arial"/>
      <w:sz w:val="22"/>
    </w:rPr>
  </w:style>
  <w:style w:type="paragraph" w:customStyle="1" w:styleId="2f0">
    <w:name w:val="Стиль 2"/>
    <w:basedOn w:val="af3"/>
    <w:rsid w:val="00355801"/>
    <w:pPr>
      <w:tabs>
        <w:tab w:val="num" w:pos="340"/>
      </w:tabs>
      <w:spacing w:after="120" w:line="240" w:lineRule="auto"/>
      <w:ind w:left="340" w:hanging="340"/>
    </w:pPr>
    <w:rPr>
      <w:rFonts w:eastAsia="Times New Roman"/>
      <w:sz w:val="22"/>
      <w:szCs w:val="20"/>
    </w:rPr>
  </w:style>
  <w:style w:type="paragraph" w:customStyle="1" w:styleId="3b">
    <w:name w:val="Текст 3"/>
    <w:basedOn w:val="42"/>
    <w:rsid w:val="00355801"/>
    <w:pPr>
      <w:keepNext w:val="0"/>
      <w:spacing w:before="0" w:after="120" w:line="240" w:lineRule="auto"/>
    </w:pPr>
    <w:rPr>
      <w:rFonts w:eastAsia="Times New Roman"/>
      <w:spacing w:val="0"/>
      <w:sz w:val="22"/>
    </w:rPr>
  </w:style>
  <w:style w:type="paragraph" w:customStyle="1" w:styleId="20">
    <w:name w:val="Текст 2"/>
    <w:basedOn w:val="31"/>
    <w:rsid w:val="00355801"/>
    <w:pPr>
      <w:numPr>
        <w:numId w:val="21"/>
      </w:numPr>
      <w:spacing w:before="0" w:line="240" w:lineRule="auto"/>
    </w:pPr>
    <w:rPr>
      <w:rFonts w:eastAsia="Times New Roman"/>
      <w:sz w:val="22"/>
      <w:szCs w:val="27"/>
    </w:rPr>
  </w:style>
  <w:style w:type="character" w:customStyle="1" w:styleId="afff2">
    <w:name w:val="Тема примечания Знак"/>
    <w:link w:val="afff1"/>
    <w:uiPriority w:val="99"/>
    <w:semiHidden/>
    <w:rsid w:val="00355801"/>
    <w:rPr>
      <w:rFonts w:ascii="Arial" w:hAnsi="Arial"/>
      <w:b/>
      <w:bCs/>
    </w:rPr>
  </w:style>
  <w:style w:type="paragraph" w:customStyle="1" w:styleId="4">
    <w:name w:val="_4_разреж"/>
    <w:basedOn w:val="3a"/>
    <w:rsid w:val="00355801"/>
    <w:pPr>
      <w:numPr>
        <w:numId w:val="16"/>
      </w:numPr>
      <w:tabs>
        <w:tab w:val="left" w:pos="1418"/>
      </w:tabs>
    </w:pPr>
  </w:style>
  <w:style w:type="paragraph" w:customStyle="1" w:styleId="XXX">
    <w:name w:val="X.X.X"/>
    <w:link w:val="XXX0"/>
    <w:uiPriority w:val="99"/>
    <w:qFormat/>
    <w:rsid w:val="00355801"/>
    <w:pPr>
      <w:spacing w:before="120" w:after="120" w:line="360" w:lineRule="auto"/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4a">
    <w:name w:val="4_Заголовок"/>
    <w:basedOn w:val="af3"/>
    <w:uiPriority w:val="99"/>
    <w:qFormat/>
    <w:rsid w:val="00355801"/>
    <w:pPr>
      <w:tabs>
        <w:tab w:val="num" w:pos="2424"/>
      </w:tabs>
      <w:spacing w:before="120" w:after="120"/>
      <w:ind w:left="2424" w:hanging="864"/>
    </w:pPr>
    <w:rPr>
      <w:rFonts w:eastAsia="SimSun"/>
      <w:szCs w:val="22"/>
      <w:lang w:eastAsia="en-US"/>
    </w:rPr>
  </w:style>
  <w:style w:type="character" w:customStyle="1" w:styleId="XXX0">
    <w:name w:val="X.X.X Знак"/>
    <w:link w:val="XXX"/>
    <w:uiPriority w:val="99"/>
    <w:locked/>
    <w:rsid w:val="00355801"/>
    <w:rPr>
      <w:rFonts w:ascii="Arial" w:eastAsia="Calibri" w:hAnsi="Arial"/>
      <w:sz w:val="24"/>
      <w:szCs w:val="22"/>
      <w:lang w:eastAsia="en-US"/>
    </w:rPr>
  </w:style>
  <w:style w:type="paragraph" w:customStyle="1" w:styleId="3111">
    <w:name w:val="3_Заголовок 1.1.1"/>
    <w:basedOn w:val="XXX"/>
    <w:link w:val="31110"/>
    <w:rsid w:val="00355801"/>
    <w:pPr>
      <w:tabs>
        <w:tab w:val="num" w:pos="1004"/>
        <w:tab w:val="left" w:pos="1560"/>
      </w:tabs>
      <w:ind w:left="1004" w:hanging="720"/>
    </w:pPr>
  </w:style>
  <w:style w:type="character" w:customStyle="1" w:styleId="31110">
    <w:name w:val="3_Заголовок 1.1.1 Знак"/>
    <w:link w:val="3111"/>
    <w:rsid w:val="00355801"/>
    <w:rPr>
      <w:rFonts w:ascii="Arial" w:eastAsia="Calibri" w:hAnsi="Arial"/>
      <w:sz w:val="24"/>
      <w:szCs w:val="22"/>
      <w:lang w:eastAsia="en-US"/>
    </w:rPr>
  </w:style>
  <w:style w:type="paragraph" w:customStyle="1" w:styleId="2f1">
    <w:name w:val="_2 жирн"/>
    <w:basedOn w:val="af3"/>
    <w:rsid w:val="00355801"/>
    <w:pPr>
      <w:keepNext/>
      <w:keepLines/>
      <w:tabs>
        <w:tab w:val="left" w:pos="1418"/>
      </w:tabs>
      <w:spacing w:before="240" w:after="240"/>
      <w:ind w:left="1530" w:hanging="360"/>
      <w:outlineLvl w:val="1"/>
    </w:pPr>
    <w:rPr>
      <w:rFonts w:eastAsia="Calibri" w:cs="Arial"/>
      <w:b/>
      <w:lang w:eastAsia="ja-JP"/>
    </w:rPr>
  </w:style>
  <w:style w:type="paragraph" w:customStyle="1" w:styleId="56">
    <w:name w:val="_5 ур"/>
    <w:basedOn w:val="52"/>
    <w:rsid w:val="00355801"/>
    <w:pPr>
      <w:widowControl/>
      <w:numPr>
        <w:ilvl w:val="0"/>
        <w:numId w:val="0"/>
      </w:numPr>
      <w:ind w:left="1800" w:hanging="1080"/>
      <w:outlineLvl w:val="4"/>
    </w:pPr>
  </w:style>
  <w:style w:type="paragraph" w:customStyle="1" w:styleId="a1">
    <w:name w:val="ПЕРЕЧИСЛЕНИЕ"/>
    <w:basedOn w:val="a3"/>
    <w:link w:val="affffff2"/>
    <w:qFormat/>
    <w:rsid w:val="00355801"/>
    <w:pPr>
      <w:numPr>
        <w:numId w:val="28"/>
      </w:numPr>
      <w:tabs>
        <w:tab w:val="clear" w:pos="1134"/>
        <w:tab w:val="left" w:pos="284"/>
      </w:tabs>
    </w:pPr>
  </w:style>
  <w:style w:type="character" w:customStyle="1" w:styleId="affffff2">
    <w:name w:val="ПЕРЕЧИСЛЕНИЕ Знак"/>
    <w:link w:val="a1"/>
    <w:rsid w:val="00355801"/>
    <w:rPr>
      <w:rFonts w:ascii="Arial" w:eastAsia="Calibri" w:hAnsi="Arial"/>
      <w:sz w:val="24"/>
      <w:szCs w:val="24"/>
      <w:lang w:eastAsia="en-US"/>
    </w:rPr>
  </w:style>
  <w:style w:type="paragraph" w:customStyle="1" w:styleId="57">
    <w:name w:val="Уровень 5"/>
    <w:basedOn w:val="56"/>
    <w:link w:val="58"/>
    <w:qFormat/>
    <w:rsid w:val="00355801"/>
    <w:pPr>
      <w:tabs>
        <w:tab w:val="clear" w:pos="1418"/>
        <w:tab w:val="left" w:pos="1800"/>
      </w:tabs>
      <w:suppressAutoHyphens/>
      <w:ind w:left="0" w:firstLine="720"/>
    </w:pPr>
  </w:style>
  <w:style w:type="character" w:customStyle="1" w:styleId="58">
    <w:name w:val="Уровень 5 Знак"/>
    <w:link w:val="57"/>
    <w:rsid w:val="00355801"/>
    <w:rPr>
      <w:rFonts w:ascii="Arial" w:eastAsia="Calibri" w:hAnsi="Arial" w:cs="Arial"/>
      <w:sz w:val="24"/>
      <w:szCs w:val="24"/>
      <w:lang w:eastAsia="ja-JP"/>
    </w:rPr>
  </w:style>
  <w:style w:type="paragraph" w:customStyle="1" w:styleId="10125-0">
    <w:name w:val="Стиль Список маркированный + 10 пт Слева:  1.25 см Справа:  -0 см"/>
    <w:basedOn w:val="af3"/>
    <w:rsid w:val="00355801"/>
    <w:pPr>
      <w:numPr>
        <w:numId w:val="22"/>
      </w:numPr>
      <w:ind w:right="-1"/>
    </w:pPr>
    <w:rPr>
      <w:rFonts w:eastAsia="Times New Roman"/>
      <w:sz w:val="20"/>
      <w:szCs w:val="20"/>
    </w:rPr>
  </w:style>
  <w:style w:type="table" w:customStyle="1" w:styleId="Tablegrid2">
    <w:name w:val="Table grid2"/>
    <w:basedOn w:val="af6"/>
    <w:next w:val="aff6"/>
    <w:uiPriority w:val="59"/>
    <w:rsid w:val="000C7CB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af6"/>
    <w:next w:val="aff6"/>
    <w:uiPriority w:val="59"/>
    <w:rsid w:val="001B5916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2">
    <w:name w:val="Нет списка2"/>
    <w:next w:val="af7"/>
    <w:uiPriority w:val="99"/>
    <w:semiHidden/>
    <w:unhideWhenUsed/>
    <w:rsid w:val="00B66AF8"/>
  </w:style>
  <w:style w:type="paragraph" w:customStyle="1" w:styleId="xl65">
    <w:name w:val="xl65"/>
    <w:basedOn w:val="af3"/>
    <w:rsid w:val="00B66AF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6">
    <w:name w:val="xl66"/>
    <w:basedOn w:val="af3"/>
    <w:rsid w:val="00B66AF8"/>
    <w:pP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67">
    <w:name w:val="xl67"/>
    <w:basedOn w:val="af3"/>
    <w:rsid w:val="00B66AF8"/>
    <w:pP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8">
    <w:name w:val="xl68"/>
    <w:basedOn w:val="af3"/>
    <w:rsid w:val="00B66AF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numbering" w:customStyle="1" w:styleId="3c">
    <w:name w:val="Нет списка3"/>
    <w:next w:val="af7"/>
    <w:uiPriority w:val="99"/>
    <w:semiHidden/>
    <w:unhideWhenUsed/>
    <w:rsid w:val="0099577E"/>
  </w:style>
  <w:style w:type="paragraph" w:customStyle="1" w:styleId="xl63">
    <w:name w:val="xl63"/>
    <w:basedOn w:val="af3"/>
    <w:rsid w:val="0099577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4">
    <w:name w:val="xl64"/>
    <w:basedOn w:val="af3"/>
    <w:rsid w:val="0099577E"/>
    <w:pP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numbering" w:customStyle="1" w:styleId="4b">
    <w:name w:val="Нет списка4"/>
    <w:next w:val="af7"/>
    <w:uiPriority w:val="99"/>
    <w:semiHidden/>
    <w:unhideWhenUsed/>
    <w:rsid w:val="000B66F1"/>
  </w:style>
  <w:style w:type="paragraph" w:customStyle="1" w:styleId="xl69">
    <w:name w:val="xl69"/>
    <w:basedOn w:val="af3"/>
    <w:rsid w:val="000B66F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0">
    <w:name w:val="xl70"/>
    <w:basedOn w:val="af3"/>
    <w:rsid w:val="000B66F1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1">
    <w:name w:val="xl71"/>
    <w:basedOn w:val="af3"/>
    <w:rsid w:val="000B66F1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2">
    <w:name w:val="xl72"/>
    <w:basedOn w:val="af3"/>
    <w:rsid w:val="000B66F1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121">
    <w:name w:val="Заголовок 12"/>
    <w:basedOn w:val="af3"/>
    <w:next w:val="af3"/>
    <w:rsid w:val="00E45D3B"/>
    <w:pPr>
      <w:suppressAutoHyphens/>
      <w:spacing w:line="240" w:lineRule="auto"/>
      <w:jc w:val="left"/>
    </w:pPr>
    <w:rPr>
      <w:rFonts w:ascii="Times New Roman" w:hAnsi="Times New Roman"/>
      <w:bCs/>
      <w:color w:val="000000"/>
      <w:sz w:val="28"/>
      <w:szCs w:val="20"/>
      <w:lang w:eastAsia="ar-SA"/>
    </w:rPr>
  </w:style>
  <w:style w:type="character" w:customStyle="1" w:styleId="CharChar0">
    <w:name w:val="Char Char_0"/>
    <w:semiHidden/>
    <w:locked/>
    <w:rsid w:val="00E45D3B"/>
    <w:rPr>
      <w:rFonts w:ascii="Arial" w:hAnsi="Arial"/>
      <w:sz w:val="24"/>
      <w:szCs w:val="24"/>
      <w:lang w:val="ru-RU" w:eastAsia="ru-RU" w:bidi="ar-SA"/>
    </w:rPr>
  </w:style>
  <w:style w:type="character" w:customStyle="1" w:styleId="0">
    <w:name w:val="Знак Знак_0"/>
    <w:semiHidden/>
    <w:locked/>
    <w:rsid w:val="00E45D3B"/>
    <w:rPr>
      <w:rFonts w:ascii="Arial" w:hAnsi="Arial"/>
      <w:sz w:val="24"/>
      <w:szCs w:val="24"/>
      <w:lang w:val="ru-RU" w:eastAsia="ru-RU" w:bidi="ar-SA"/>
    </w:rPr>
  </w:style>
  <w:style w:type="character" w:customStyle="1" w:styleId="longtext">
    <w:name w:val="long_text"/>
    <w:rsid w:val="00FD4C3D"/>
  </w:style>
  <w:style w:type="paragraph" w:styleId="affffff3">
    <w:name w:val="No Spacing"/>
    <w:uiPriority w:val="1"/>
    <w:qFormat/>
    <w:rsid w:val="00C05F56"/>
    <w:pPr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TableName">
    <w:name w:val="Table Name"/>
    <w:basedOn w:val="af3"/>
    <w:qFormat/>
    <w:rsid w:val="00F8056F"/>
    <w:pPr>
      <w:keepNext/>
      <w:spacing w:before="120" w:after="60" w:line="240" w:lineRule="auto"/>
      <w:ind w:firstLine="0"/>
    </w:pPr>
    <w:rPr>
      <w:rFonts w:cs="Arial"/>
      <w:b/>
      <w:sz w:val="22"/>
      <w:szCs w:val="22"/>
      <w:lang w:eastAsia="en-US"/>
    </w:rPr>
  </w:style>
  <w:style w:type="numbering" w:customStyle="1" w:styleId="a0">
    <w:name w:val="Нумерация_заголовков"/>
    <w:basedOn w:val="af7"/>
    <w:uiPriority w:val="99"/>
    <w:rsid w:val="00B42668"/>
    <w:pPr>
      <w:numPr>
        <w:numId w:val="27"/>
      </w:numPr>
    </w:pPr>
  </w:style>
  <w:style w:type="paragraph" w:customStyle="1" w:styleId="24">
    <w:name w:val="перечисл_2"/>
    <w:basedOn w:val="af8"/>
    <w:link w:val="2f3"/>
    <w:qFormat/>
    <w:rsid w:val="00C10D0D"/>
    <w:pPr>
      <w:numPr>
        <w:numId w:val="24"/>
      </w:numPr>
      <w:tabs>
        <w:tab w:val="clear" w:pos="4153"/>
        <w:tab w:val="clear" w:pos="8306"/>
      </w:tabs>
      <w:ind w:left="720" w:right="-22"/>
    </w:pPr>
    <w:rPr>
      <w:rFonts w:cs="Arial"/>
    </w:rPr>
  </w:style>
  <w:style w:type="character" w:customStyle="1" w:styleId="2f3">
    <w:name w:val="перечисл_2 Знак"/>
    <w:basedOn w:val="af9"/>
    <w:link w:val="24"/>
    <w:rsid w:val="00C10D0D"/>
    <w:rPr>
      <w:rFonts w:ascii="Arial" w:hAnsi="Arial" w:cs="Arial"/>
      <w:sz w:val="24"/>
      <w:szCs w:val="24"/>
      <w:lang w:val="ru-RU" w:eastAsia="ru-RU" w:bidi="ar-SA"/>
    </w:rPr>
  </w:style>
  <w:style w:type="paragraph" w:customStyle="1" w:styleId="af2">
    <w:name w:val="перечисл_мой"/>
    <w:basedOn w:val="af8"/>
    <w:link w:val="affffff4"/>
    <w:qFormat/>
    <w:rsid w:val="005A3B92"/>
    <w:pPr>
      <w:numPr>
        <w:numId w:val="29"/>
      </w:numPr>
      <w:tabs>
        <w:tab w:val="clear" w:pos="4153"/>
        <w:tab w:val="clear" w:pos="8306"/>
      </w:tabs>
      <w:ind w:left="1134" w:hanging="425"/>
    </w:pPr>
    <w:rPr>
      <w:rFonts w:cs="Arial"/>
      <w:lang w:eastAsia="en-US"/>
    </w:rPr>
  </w:style>
  <w:style w:type="character" w:customStyle="1" w:styleId="affffff4">
    <w:name w:val="перечисл_мой Знак"/>
    <w:basedOn w:val="af5"/>
    <w:link w:val="af2"/>
    <w:rsid w:val="005A3B92"/>
    <w:rPr>
      <w:rFonts w:ascii="Arial" w:hAnsi="Arial" w:cs="Arial"/>
      <w:sz w:val="24"/>
      <w:szCs w:val="24"/>
      <w:lang w:eastAsia="en-US"/>
    </w:rPr>
  </w:style>
  <w:style w:type="paragraph" w:customStyle="1" w:styleId="affffff5">
    <w:name w:val="основной_мой"/>
    <w:basedOn w:val="af8"/>
    <w:link w:val="affffff6"/>
    <w:qFormat/>
    <w:rsid w:val="005A3B92"/>
    <w:pPr>
      <w:tabs>
        <w:tab w:val="clear" w:pos="4153"/>
        <w:tab w:val="clear" w:pos="8306"/>
        <w:tab w:val="center" w:pos="4677"/>
        <w:tab w:val="right" w:pos="9355"/>
      </w:tabs>
    </w:pPr>
    <w:rPr>
      <w:rFonts w:cs="Arial"/>
      <w:lang w:eastAsia="en-US"/>
    </w:rPr>
  </w:style>
  <w:style w:type="character" w:customStyle="1" w:styleId="affffff6">
    <w:name w:val="основной_мой Знак"/>
    <w:basedOn w:val="af5"/>
    <w:link w:val="affffff5"/>
    <w:rsid w:val="005A3B92"/>
    <w:rPr>
      <w:rFonts w:ascii="Arial" w:hAnsi="Arial" w:cs="Arial"/>
      <w:sz w:val="24"/>
      <w:szCs w:val="24"/>
      <w:lang w:eastAsia="en-US"/>
    </w:rPr>
  </w:style>
  <w:style w:type="paragraph" w:customStyle="1" w:styleId="BodyText22">
    <w:name w:val="Body Text 22"/>
    <w:basedOn w:val="af3"/>
    <w:rsid w:val="008A58A7"/>
    <w:pPr>
      <w:spacing w:line="240" w:lineRule="auto"/>
      <w:ind w:firstLine="851"/>
      <w:jc w:val="left"/>
    </w:pPr>
    <w:rPr>
      <w:rFonts w:ascii="Times New Roman" w:eastAsia="Times New Roman" w:hAnsi="Times New Roman"/>
      <w:szCs w:val="20"/>
    </w:rPr>
  </w:style>
  <w:style w:type="paragraph" w:customStyle="1" w:styleId="affffff7">
    <w:name w:val="таблиц_мой"/>
    <w:basedOn w:val="affff8"/>
    <w:link w:val="affffff8"/>
    <w:qFormat/>
    <w:rsid w:val="00D2774F"/>
    <w:pPr>
      <w:jc w:val="both"/>
    </w:pPr>
    <w:rPr>
      <w:rFonts w:eastAsia="MS Mincho"/>
      <w:iCs w:val="0"/>
      <w:szCs w:val="20"/>
    </w:rPr>
  </w:style>
  <w:style w:type="character" w:customStyle="1" w:styleId="affffff8">
    <w:name w:val="таблиц_мой Знак"/>
    <w:basedOn w:val="af5"/>
    <w:link w:val="affffff7"/>
    <w:rsid w:val="00D2774F"/>
    <w:rPr>
      <w:rFonts w:ascii="Arial" w:hAnsi="Arial"/>
      <w:sz w:val="24"/>
      <w:lang w:eastAsia="en-US"/>
    </w:rPr>
  </w:style>
  <w:style w:type="paragraph" w:customStyle="1" w:styleId="Table">
    <w:name w:val="Table"/>
    <w:basedOn w:val="afffb"/>
    <w:locked/>
    <w:rsid w:val="00D2774F"/>
    <w:pPr>
      <w:keepLines/>
      <w:spacing w:after="0" w:line="276" w:lineRule="auto"/>
      <w:ind w:firstLine="0"/>
      <w:jc w:val="left"/>
    </w:pPr>
    <w:rPr>
      <w:spacing w:val="-5"/>
      <w:sz w:val="22"/>
      <w:szCs w:val="20"/>
      <w:lang w:eastAsia="en-US"/>
    </w:rPr>
  </w:style>
  <w:style w:type="paragraph" w:customStyle="1" w:styleId="59">
    <w:name w:val="Основной 5 ур"/>
    <w:basedOn w:val="af3"/>
    <w:link w:val="5a"/>
    <w:autoRedefine/>
    <w:qFormat/>
    <w:rsid w:val="004D47BA"/>
    <w:pPr>
      <w:framePr w:hSpace="181" w:wrap="around" w:vAnchor="text" w:hAnchor="page" w:x="1419" w:y="1"/>
      <w:spacing w:before="120" w:after="120"/>
      <w:ind w:firstLine="0"/>
      <w:suppressOverlap/>
      <w:jc w:val="center"/>
    </w:pPr>
    <w:rPr>
      <w:rFonts w:ascii="Times New Roman" w:eastAsiaTheme="minorHAnsi" w:hAnsi="Times New Roman"/>
      <w:sz w:val="22"/>
      <w:szCs w:val="20"/>
      <w:lang w:eastAsia="en-US"/>
    </w:rPr>
  </w:style>
  <w:style w:type="character" w:customStyle="1" w:styleId="5a">
    <w:name w:val="Основной 5 ур Знак"/>
    <w:basedOn w:val="af5"/>
    <w:link w:val="59"/>
    <w:rsid w:val="004D47BA"/>
    <w:rPr>
      <w:rFonts w:eastAsiaTheme="minorHAnsi"/>
      <w:sz w:val="22"/>
      <w:lang w:eastAsia="en-US"/>
    </w:rPr>
  </w:style>
  <w:style w:type="paragraph" w:customStyle="1" w:styleId="affffff9">
    <w:name w:val="мой_обычный"/>
    <w:basedOn w:val="afffb"/>
    <w:link w:val="affffffa"/>
    <w:qFormat/>
    <w:rsid w:val="00211652"/>
    <w:pPr>
      <w:spacing w:before="120" w:after="0"/>
    </w:pPr>
    <w:rPr>
      <w:rFonts w:cs="Arial"/>
      <w:szCs w:val="22"/>
      <w:lang w:eastAsia="en-US"/>
    </w:rPr>
  </w:style>
  <w:style w:type="character" w:customStyle="1" w:styleId="affffffa">
    <w:name w:val="мой_обычный Знак"/>
    <w:basedOn w:val="af5"/>
    <w:link w:val="affffff9"/>
    <w:rsid w:val="00211652"/>
    <w:rPr>
      <w:rFonts w:ascii="Arial" w:hAnsi="Arial" w:cs="Arial"/>
      <w:sz w:val="24"/>
      <w:szCs w:val="22"/>
      <w:lang w:eastAsia="en-US"/>
    </w:rPr>
  </w:style>
  <w:style w:type="paragraph" w:customStyle="1" w:styleId="affffffb">
    <w:name w:val="рисунки_мой"/>
    <w:basedOn w:val="affff8"/>
    <w:link w:val="affffffc"/>
    <w:qFormat/>
    <w:rsid w:val="00211652"/>
    <w:pPr>
      <w:jc w:val="center"/>
    </w:pPr>
    <w:rPr>
      <w:iCs w:val="0"/>
    </w:rPr>
  </w:style>
  <w:style w:type="character" w:customStyle="1" w:styleId="affffffc">
    <w:name w:val="рисунки_мой Знак"/>
    <w:basedOn w:val="affff9"/>
    <w:link w:val="affffffb"/>
    <w:rsid w:val="00211652"/>
    <w:rPr>
      <w:rFonts w:ascii="Arial" w:eastAsia="Calibri" w:hAnsi="Arial"/>
      <w:iCs w:val="0"/>
      <w:sz w:val="24"/>
      <w:szCs w:val="18"/>
      <w:lang w:val="ru-RU" w:eastAsia="en-US"/>
    </w:rPr>
  </w:style>
  <w:style w:type="paragraph" w:customStyle="1" w:styleId="affffffd">
    <w:name w:val="Табл.текст"/>
    <w:basedOn w:val="af3"/>
    <w:link w:val="affffffe"/>
    <w:qFormat/>
    <w:rsid w:val="00EF7CEC"/>
    <w:pPr>
      <w:spacing w:line="276" w:lineRule="auto"/>
      <w:ind w:firstLine="0"/>
      <w:jc w:val="center"/>
    </w:pPr>
    <w:rPr>
      <w:rFonts w:eastAsia="Times New Roman" w:cs="Arial"/>
      <w:sz w:val="22"/>
      <w:szCs w:val="22"/>
    </w:rPr>
  </w:style>
  <w:style w:type="character" w:customStyle="1" w:styleId="affffffe">
    <w:name w:val="Табл.текст Знак"/>
    <w:basedOn w:val="af5"/>
    <w:link w:val="affffffd"/>
    <w:rsid w:val="00EF7CEC"/>
    <w:rPr>
      <w:rFonts w:ascii="Arial" w:eastAsia="Times New Roman" w:hAnsi="Arial" w:cs="Arial"/>
      <w:sz w:val="22"/>
      <w:szCs w:val="22"/>
    </w:rPr>
  </w:style>
  <w:style w:type="paragraph" w:customStyle="1" w:styleId="afffffff">
    <w:name w:val="рисунок_мой"/>
    <w:basedOn w:val="affff8"/>
    <w:link w:val="afffffff0"/>
    <w:qFormat/>
    <w:rsid w:val="002E5C14"/>
    <w:pPr>
      <w:jc w:val="center"/>
    </w:pPr>
    <w:rPr>
      <w:rFonts w:eastAsia="MS Mincho"/>
      <w:iCs w:val="0"/>
      <w:szCs w:val="20"/>
    </w:rPr>
  </w:style>
  <w:style w:type="character" w:customStyle="1" w:styleId="afffffff0">
    <w:name w:val="рисунок_мой Знак"/>
    <w:basedOn w:val="af5"/>
    <w:link w:val="afffffff"/>
    <w:rsid w:val="002E5C14"/>
    <w:rPr>
      <w:rFonts w:ascii="Arial" w:hAnsi="Arial"/>
      <w:sz w:val="24"/>
      <w:lang w:eastAsia="en-US"/>
    </w:rPr>
  </w:style>
  <w:style w:type="table" w:customStyle="1" w:styleId="Tablegrid4">
    <w:name w:val="Table grid4"/>
    <w:basedOn w:val="af6"/>
    <w:next w:val="aff6"/>
    <w:uiPriority w:val="59"/>
    <w:rsid w:val="00AE3562"/>
    <w:pPr>
      <w:spacing w:before="120" w:after="120"/>
    </w:pPr>
    <w:rPr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70">
    <w:name w:val="Заголовок 7 Знак"/>
    <w:aliases w:val="H7 Знак"/>
    <w:basedOn w:val="af5"/>
    <w:link w:val="7"/>
    <w:rsid w:val="00233C89"/>
    <w:rPr>
      <w:sz w:val="24"/>
      <w:szCs w:val="24"/>
    </w:rPr>
  </w:style>
  <w:style w:type="character" w:customStyle="1" w:styleId="80">
    <w:name w:val="Заголовок 8 Знак"/>
    <w:aliases w:val="H8 Знак"/>
    <w:basedOn w:val="af5"/>
    <w:link w:val="8"/>
    <w:rsid w:val="00233C89"/>
    <w:rPr>
      <w:i/>
      <w:iCs/>
      <w:sz w:val="24"/>
      <w:szCs w:val="24"/>
    </w:rPr>
  </w:style>
  <w:style w:type="character" w:customStyle="1" w:styleId="90">
    <w:name w:val="Заголовок 9 Знак"/>
    <w:aliases w:val="H9 Знак"/>
    <w:basedOn w:val="af5"/>
    <w:link w:val="9"/>
    <w:rsid w:val="00233C89"/>
    <w:rPr>
      <w:rFonts w:ascii="Arial" w:hAnsi="Arial" w:cs="Arial"/>
      <w:sz w:val="22"/>
      <w:szCs w:val="22"/>
    </w:rPr>
  </w:style>
  <w:style w:type="character" w:customStyle="1" w:styleId="aff8">
    <w:name w:val="Основной текст с отступом Знак"/>
    <w:basedOn w:val="af5"/>
    <w:link w:val="aff7"/>
    <w:rsid w:val="00233C89"/>
    <w:rPr>
      <w:sz w:val="28"/>
    </w:rPr>
  </w:style>
  <w:style w:type="character" w:customStyle="1" w:styleId="28">
    <w:name w:val="Основной текст с отступом 2 Знак"/>
    <w:basedOn w:val="af5"/>
    <w:link w:val="27"/>
    <w:rsid w:val="00233C89"/>
    <w:rPr>
      <w:rFonts w:ascii="Arial" w:hAnsi="Arial"/>
      <w:sz w:val="24"/>
      <w:szCs w:val="24"/>
    </w:rPr>
  </w:style>
  <w:style w:type="character" w:customStyle="1" w:styleId="afff8">
    <w:name w:val="Текст Знак"/>
    <w:basedOn w:val="af5"/>
    <w:link w:val="afff7"/>
    <w:rsid w:val="00233C89"/>
    <w:rPr>
      <w:rFonts w:ascii="Courier New" w:hAnsi="Courier New" w:cs="Arial Bold"/>
      <w:b/>
      <w:lang w:val="en-GB" w:eastAsia="en-US"/>
    </w:rPr>
  </w:style>
  <w:style w:type="paragraph" w:customStyle="1" w:styleId="msonormal0">
    <w:name w:val="msonormal"/>
    <w:basedOn w:val="af3"/>
    <w:rsid w:val="00AF7A1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/>
    </w:rPr>
  </w:style>
  <w:style w:type="paragraph" w:customStyle="1" w:styleId="22">
    <w:name w:val="Стиль2"/>
    <w:basedOn w:val="141"/>
    <w:link w:val="2f4"/>
    <w:qFormat/>
    <w:rsid w:val="00D82B5F"/>
    <w:pPr>
      <w:numPr>
        <w:ilvl w:val="2"/>
      </w:numPr>
      <w:spacing w:after="120" w:afterAutospacing="0"/>
      <w:ind w:right="289"/>
    </w:pPr>
  </w:style>
  <w:style w:type="character" w:customStyle="1" w:styleId="2f4">
    <w:name w:val="Стиль2 Знак"/>
    <w:basedOn w:val="142"/>
    <w:link w:val="22"/>
    <w:rsid w:val="00D82B5F"/>
    <w:rPr>
      <w:b/>
      <w:snapToGrid w:val="0"/>
      <w:spacing w:val="20"/>
      <w:sz w:val="24"/>
      <w:szCs w:val="24"/>
    </w:rPr>
  </w:style>
  <w:style w:type="paragraph" w:customStyle="1" w:styleId="3d">
    <w:name w:val="Стиль3_гор"/>
    <w:basedOn w:val="21"/>
    <w:link w:val="3e"/>
    <w:qFormat/>
    <w:rsid w:val="00F142ED"/>
    <w:pPr>
      <w:ind w:left="1701"/>
    </w:pPr>
  </w:style>
  <w:style w:type="character" w:customStyle="1" w:styleId="3e">
    <w:name w:val="Стиль3_гор Знак"/>
    <w:basedOn w:val="25"/>
    <w:link w:val="3d"/>
    <w:rsid w:val="00F142ED"/>
    <w:rPr>
      <w:b/>
      <w:spacing w:val="20"/>
      <w:sz w:val="24"/>
      <w:szCs w:val="24"/>
    </w:rPr>
  </w:style>
  <w:style w:type="paragraph" w:styleId="ad">
    <w:name w:val="List Bullet"/>
    <w:basedOn w:val="affff6"/>
    <w:uiPriority w:val="99"/>
    <w:unhideWhenUsed/>
    <w:rsid w:val="00444A03"/>
    <w:pPr>
      <w:numPr>
        <w:numId w:val="30"/>
      </w:numPr>
    </w:pPr>
    <w:rPr>
      <w:rFonts w:eastAsia="Times New Roman"/>
      <w:color w:val="000000"/>
      <w:lang w:val="ru-RU" w:eastAsia="ru-RU"/>
    </w:rPr>
  </w:style>
  <w:style w:type="paragraph" w:customStyle="1" w:styleId="afffffff1">
    <w:name w:val="Название_таблицы"/>
    <w:basedOn w:val="affff8"/>
    <w:link w:val="afffffff2"/>
    <w:qFormat/>
    <w:rsid w:val="00A30809"/>
    <w:pPr>
      <w:keepNext/>
      <w:spacing w:before="240"/>
      <w:ind w:firstLine="567"/>
      <w:contextualSpacing/>
    </w:pPr>
    <w:rPr>
      <w:rFonts w:eastAsia="Times New Roman"/>
      <w:bCs/>
      <w:iCs w:val="0"/>
      <w:color w:val="000000"/>
      <w:lang w:eastAsia="ru-RU"/>
    </w:rPr>
  </w:style>
  <w:style w:type="character" w:customStyle="1" w:styleId="afffffff2">
    <w:name w:val="Название_таблицы Знак"/>
    <w:basedOn w:val="affff9"/>
    <w:link w:val="afffffff1"/>
    <w:rsid w:val="00A30809"/>
    <w:rPr>
      <w:rFonts w:ascii="Arial" w:eastAsia="Times New Roman" w:hAnsi="Arial"/>
      <w:bCs/>
      <w:iCs w:val="0"/>
      <w:color w:val="000000"/>
      <w:sz w:val="24"/>
      <w:szCs w:val="18"/>
      <w:lang w:val="ru-RU"/>
    </w:rPr>
  </w:style>
  <w:style w:type="paragraph" w:customStyle="1" w:styleId="afffffff3">
    <w:name w:val="Приложение"/>
    <w:basedOn w:val="af3"/>
    <w:link w:val="afffffff4"/>
    <w:qFormat/>
    <w:rsid w:val="00A30809"/>
    <w:pPr>
      <w:spacing w:before="240"/>
      <w:contextualSpacing/>
    </w:pPr>
    <w:rPr>
      <w:rFonts w:eastAsia="Times New Roman"/>
      <w:bCs/>
      <w:color w:val="000000"/>
      <w:sz w:val="64"/>
      <w:szCs w:val="64"/>
    </w:rPr>
  </w:style>
  <w:style w:type="character" w:customStyle="1" w:styleId="afffffff4">
    <w:name w:val="Приложение Знак"/>
    <w:basedOn w:val="af5"/>
    <w:link w:val="afffffff3"/>
    <w:rsid w:val="00A30809"/>
    <w:rPr>
      <w:rFonts w:ascii="Arial" w:eastAsia="Times New Roman" w:hAnsi="Arial"/>
      <w:bCs/>
      <w:color w:val="000000"/>
      <w:sz w:val="64"/>
      <w:szCs w:val="64"/>
    </w:rPr>
  </w:style>
  <w:style w:type="paragraph" w:styleId="2">
    <w:name w:val="List Bullet 2"/>
    <w:basedOn w:val="af3"/>
    <w:uiPriority w:val="99"/>
    <w:unhideWhenUsed/>
    <w:rsid w:val="00A30809"/>
    <w:pPr>
      <w:numPr>
        <w:numId w:val="33"/>
      </w:numPr>
      <w:spacing w:before="240"/>
      <w:contextualSpacing/>
    </w:pPr>
    <w:rPr>
      <w:rFonts w:eastAsia="Times New Roman"/>
      <w:color w:val="000000"/>
    </w:rPr>
  </w:style>
  <w:style w:type="paragraph" w:styleId="3">
    <w:name w:val="List Bullet 3"/>
    <w:basedOn w:val="af3"/>
    <w:uiPriority w:val="99"/>
    <w:unhideWhenUsed/>
    <w:rsid w:val="00A30809"/>
    <w:pPr>
      <w:numPr>
        <w:numId w:val="34"/>
      </w:numPr>
      <w:spacing w:before="240"/>
      <w:contextualSpacing/>
    </w:pPr>
    <w:rPr>
      <w:rFonts w:eastAsia="Times New Roman"/>
      <w:color w:val="000000"/>
    </w:rPr>
  </w:style>
  <w:style w:type="paragraph" w:styleId="40">
    <w:name w:val="List Bullet 4"/>
    <w:basedOn w:val="af3"/>
    <w:uiPriority w:val="99"/>
    <w:unhideWhenUsed/>
    <w:rsid w:val="00A30809"/>
    <w:pPr>
      <w:numPr>
        <w:numId w:val="35"/>
      </w:numPr>
      <w:spacing w:before="240"/>
      <w:contextualSpacing/>
    </w:pPr>
    <w:rPr>
      <w:rFonts w:eastAsia="Times New Roman"/>
      <w:color w:val="000000"/>
    </w:rPr>
  </w:style>
  <w:style w:type="paragraph" w:styleId="50">
    <w:name w:val="List Bullet 5"/>
    <w:basedOn w:val="af3"/>
    <w:uiPriority w:val="99"/>
    <w:unhideWhenUsed/>
    <w:rsid w:val="00A30809"/>
    <w:pPr>
      <w:numPr>
        <w:numId w:val="36"/>
      </w:numPr>
      <w:spacing w:before="240"/>
      <w:contextualSpacing/>
    </w:pPr>
    <w:rPr>
      <w:rFonts w:eastAsia="Times New Roman"/>
      <w:color w:val="000000"/>
    </w:rPr>
  </w:style>
  <w:style w:type="paragraph" w:customStyle="1" w:styleId="afffffff5">
    <w:name w:val="Загаловок оглавления"/>
    <w:basedOn w:val="af3"/>
    <w:qFormat/>
    <w:rsid w:val="00A30809"/>
    <w:pPr>
      <w:spacing w:before="240"/>
      <w:ind w:firstLine="567"/>
      <w:contextualSpacing/>
    </w:pPr>
    <w:rPr>
      <w:rFonts w:eastAsia="Times New Roman"/>
      <w:b/>
      <w:color w:val="000000"/>
      <w:sz w:val="32"/>
    </w:rPr>
  </w:style>
  <w:style w:type="paragraph" w:styleId="a">
    <w:name w:val="List Number"/>
    <w:basedOn w:val="af3"/>
    <w:uiPriority w:val="99"/>
    <w:unhideWhenUsed/>
    <w:rsid w:val="00A30809"/>
    <w:pPr>
      <w:numPr>
        <w:numId w:val="37"/>
      </w:numPr>
      <w:spacing w:before="240"/>
      <w:contextualSpacing/>
    </w:pPr>
    <w:rPr>
      <w:rFonts w:eastAsia="Times New Roman"/>
      <w:color w:val="000000"/>
    </w:rPr>
  </w:style>
  <w:style w:type="paragraph" w:customStyle="1" w:styleId="afffffff6">
    <w:name w:val="Маркеры"/>
    <w:basedOn w:val="af0"/>
    <w:link w:val="afffffff7"/>
    <w:qFormat/>
    <w:rsid w:val="00A30809"/>
    <w:pPr>
      <w:tabs>
        <w:tab w:val="clear" w:pos="4153"/>
        <w:tab w:val="clear" w:pos="8306"/>
      </w:tabs>
      <w:ind w:left="1259" w:right="284" w:hanging="360"/>
    </w:pPr>
    <w:rPr>
      <w:rFonts w:ascii="Arial" w:hAnsi="Arial" w:cs="Arial"/>
    </w:rPr>
  </w:style>
  <w:style w:type="character" w:customStyle="1" w:styleId="afffffff7">
    <w:name w:val="Маркеры Знак"/>
    <w:basedOn w:val="af5"/>
    <w:link w:val="afffffff6"/>
    <w:rsid w:val="00A30809"/>
    <w:rPr>
      <w:rFonts w:ascii="Arial" w:hAnsi="Arial" w:cs="Arial"/>
      <w:sz w:val="24"/>
      <w:szCs w:val="24"/>
    </w:rPr>
  </w:style>
  <w:style w:type="character" w:customStyle="1" w:styleId="FontStyle64">
    <w:name w:val="Font Style64"/>
    <w:basedOn w:val="af5"/>
    <w:uiPriority w:val="99"/>
    <w:rsid w:val="00A30809"/>
    <w:rPr>
      <w:rFonts w:ascii="Times New Roman" w:hAnsi="Times New Roman" w:cs="Times New Roman"/>
      <w:sz w:val="24"/>
      <w:szCs w:val="24"/>
    </w:rPr>
  </w:style>
  <w:style w:type="paragraph" w:customStyle="1" w:styleId="aa">
    <w:name w:val="Нумерация в таблице"/>
    <w:basedOn w:val="aff0"/>
    <w:autoRedefine/>
    <w:qFormat/>
    <w:rsid w:val="00A30809"/>
    <w:pPr>
      <w:numPr>
        <w:numId w:val="38"/>
      </w:numPr>
      <w:tabs>
        <w:tab w:val="center" w:pos="0"/>
        <w:tab w:val="center" w:pos="451"/>
      </w:tabs>
      <w:spacing w:before="0" w:after="0"/>
      <w:ind w:left="0"/>
      <w:contextualSpacing/>
      <w:jc w:val="center"/>
    </w:pPr>
    <w:rPr>
      <w:rFonts w:eastAsia="Times New Roman"/>
      <w:color w:val="00000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39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4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7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2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4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3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footer" Target="footer2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oter" Target="footer4.xml"/><Relationship Id="rId25" Type="http://schemas.openxmlformats.org/officeDocument/2006/relationships/image" Target="media/image10.png"/><Relationship Id="rId33" Type="http://schemas.openxmlformats.org/officeDocument/2006/relationships/fontTable" Target="fontTable.xml"/><Relationship Id="rId38" Type="http://schemas.microsoft.com/office/2016/09/relationships/commentsIds" Target="commentsIds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footer" Target="footer5.xml"/><Relationship Id="rId37" Type="http://schemas.microsoft.com/office/2018/08/relationships/commentsExtensible" Target="commentsExtensible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4.png"/><Relationship Id="rId31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header" Target="head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glossaryDocument" Target="glossary/document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_________Microsoft_Visio_2003_20101.vsd"/><Relationship Id="rId1" Type="http://schemas.openxmlformats.org/officeDocument/2006/relationships/image" Target="media/image2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L:\Templates\GENERAL\Word\A4_v_txt_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F573C1617CE4A3EB8E22746121ED0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44AB618-400C-436E-AAE1-07552D76BD9C}"/>
      </w:docPartPr>
      <w:docPartBody>
        <w:p w:rsidR="008F44B8" w:rsidRDefault="003C0B46">
          <w:r w:rsidRPr="006A0EBF">
            <w:rPr>
              <w:rStyle w:val="a3"/>
            </w:rPr>
            <w:t>[Руководитель]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_4">
    <w:altName w:val="Arial"/>
    <w:charset w:val="EE"/>
    <w:family w:val="swiss"/>
    <w:pitch w:val="variable"/>
    <w:sig w:usb0="00007A87" w:usb1="80000000" w:usb2="00000008" w:usb3="00000000" w:csb0="00000002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old">
    <w:altName w:val="Arial"/>
    <w:charset w:val="00"/>
    <w:family w:val="auto"/>
    <w:pitch w:val="default"/>
  </w:font>
  <w:font w:name="Angsana New">
    <w:panose1 w:val="02020603050405020304"/>
    <w:charset w:val="DE"/>
    <w:family w:val="roman"/>
    <w:notTrueType/>
    <w:pitch w:val="variable"/>
    <w:sig w:usb0="01000001" w:usb1="00000000" w:usb2="00000000" w:usb3="00000000" w:csb0="0001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0B46"/>
    <w:rsid w:val="000162D3"/>
    <w:rsid w:val="0005249E"/>
    <w:rsid w:val="00077D1F"/>
    <w:rsid w:val="000A140D"/>
    <w:rsid w:val="00142BCC"/>
    <w:rsid w:val="001871B9"/>
    <w:rsid w:val="00187732"/>
    <w:rsid w:val="001C37C7"/>
    <w:rsid w:val="001D7585"/>
    <w:rsid w:val="00236D22"/>
    <w:rsid w:val="002A2755"/>
    <w:rsid w:val="003032B6"/>
    <w:rsid w:val="00330E56"/>
    <w:rsid w:val="00371392"/>
    <w:rsid w:val="00386A30"/>
    <w:rsid w:val="003C0B46"/>
    <w:rsid w:val="004171EE"/>
    <w:rsid w:val="004409B0"/>
    <w:rsid w:val="00443F8A"/>
    <w:rsid w:val="00460AC2"/>
    <w:rsid w:val="004C028E"/>
    <w:rsid w:val="004E4CA6"/>
    <w:rsid w:val="005271C8"/>
    <w:rsid w:val="00535D0D"/>
    <w:rsid w:val="00563B36"/>
    <w:rsid w:val="005C2B0E"/>
    <w:rsid w:val="0060001F"/>
    <w:rsid w:val="00603A60"/>
    <w:rsid w:val="006530C4"/>
    <w:rsid w:val="006A74EA"/>
    <w:rsid w:val="006D27DD"/>
    <w:rsid w:val="007665FE"/>
    <w:rsid w:val="008417BD"/>
    <w:rsid w:val="00851BC4"/>
    <w:rsid w:val="008A2D08"/>
    <w:rsid w:val="008C00A7"/>
    <w:rsid w:val="008E5348"/>
    <w:rsid w:val="008F44B8"/>
    <w:rsid w:val="00930BE0"/>
    <w:rsid w:val="00970BBD"/>
    <w:rsid w:val="00991F06"/>
    <w:rsid w:val="009E741F"/>
    <w:rsid w:val="009F6E61"/>
    <w:rsid w:val="00A80343"/>
    <w:rsid w:val="00A86537"/>
    <w:rsid w:val="00AF7B3E"/>
    <w:rsid w:val="00B133D2"/>
    <w:rsid w:val="00B21A91"/>
    <w:rsid w:val="00B51C84"/>
    <w:rsid w:val="00B92961"/>
    <w:rsid w:val="00C143B3"/>
    <w:rsid w:val="00C675C5"/>
    <w:rsid w:val="00CE5D2A"/>
    <w:rsid w:val="00D36DCA"/>
    <w:rsid w:val="00D54F14"/>
    <w:rsid w:val="00DA68D1"/>
    <w:rsid w:val="00DD0661"/>
    <w:rsid w:val="00EB6B67"/>
    <w:rsid w:val="00EC6185"/>
    <w:rsid w:val="00EE33E5"/>
    <w:rsid w:val="00F21E01"/>
    <w:rsid w:val="00F60051"/>
    <w:rsid w:val="00F874C6"/>
    <w:rsid w:val="00F90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uiPriority w:val="99"/>
    <w:semiHidden/>
    <w:rsid w:val="003C0B4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Рис</b:Tag>
    <b:RefOrder>1</b:RefOrder>
  </b:Source>
</b:Sources>
</file>

<file path=customXml/itemProps1.xml><?xml version="1.0" encoding="utf-8"?>
<ds:datastoreItem xmlns:ds="http://schemas.openxmlformats.org/officeDocument/2006/customXml" ds:itemID="{DEF6234B-006C-495F-BB90-BA02B9F18E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A4_v_txt_</Template>
  <TotalTime>115</TotalTime>
  <Pages>1</Pages>
  <Words>20066</Words>
  <Characters>114381</Characters>
  <Application>Microsoft Office Word</Application>
  <DocSecurity>0</DocSecurity>
  <Lines>953</Lines>
  <Paragraphs>268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СИСТЕМА УСОВЕРШЕНСТВОВАННОГО УПРАВЛЕНИЯ ТЕХНОЛОГИЧЕСКИМ ПРОЦЕССОМ ЗАВОДА ЭТИЛЕН</vt:lpstr>
    </vt:vector>
  </TitlesOfParts>
  <Manager>Сафин З.И.</Manager>
  <Company/>
  <LinksUpToDate>false</LinksUpToDate>
  <CharactersWithSpaces>134179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СИСТЕМА УСОВЕРШЕНСТВОВАННОГО УПРАВЛЕНИЯ ТЕХНОЛОГИЧЕСКИМ ПРОЦЕССОМ ЗАВОДА ЭТИЛЕН</dc:title>
  <dc:subject>Отчет по этапу №1</dc:subject>
  <dc:creator>Эльдар</dc:creator>
  <cp:lastModifiedBy>Учетная запись Майкрософт</cp:lastModifiedBy>
  <cp:revision>19</cp:revision>
  <cp:lastPrinted>2022-09-30T06:49:00Z</cp:lastPrinted>
  <dcterms:created xsi:type="dcterms:W3CDTF">2023-07-24T13:26:00Z</dcterms:created>
  <dcterms:modified xsi:type="dcterms:W3CDTF">2023-07-27T06:07:00Z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Шифр проекта">
    <vt:lpwstr>ТСФТ.314.052</vt:lpwstr>
  </property>
  <property fmtid="{D5CDD505-2E9C-101B-9397-08002B2CF9AE}" pid="3" name="Шифр документа">
    <vt:lpwstr>ТСФТ.314.052.003</vt:lpwstr>
  </property>
  <property fmtid="{D5CDD505-2E9C-101B-9397-08002B2CF9AE}" pid="4" name="Предприятие">
    <vt:lpwstr>ПАО «НИЖНЕКАМСКНЕФТЕХИМ»</vt:lpwstr>
  </property>
  <property fmtid="{D5CDD505-2E9C-101B-9397-08002B2CF9AE}" pid="5" name="Руководитель проекта">
    <vt:lpwstr>А.А. Сидоров</vt:lpwstr>
  </property>
  <property fmtid="{D5CDD505-2E9C-101B-9397-08002B2CF9AE}" pid="6" name="Установка">
    <vt:lpwstr>завод Этилен</vt:lpwstr>
  </property>
  <property fmtid="{D5CDD505-2E9C-101B-9397-08002B2CF9AE}" pid="7" name="Тема">
    <vt:lpwstr>Отчет по этапу №1</vt:lpwstr>
  </property>
  <property fmtid="{D5CDD505-2E9C-101B-9397-08002B2CF9AE}" pid="8" name="Разработал">
    <vt:lpwstr>Ахметзянов</vt:lpwstr>
  </property>
  <property fmtid="{D5CDD505-2E9C-101B-9397-08002B2CF9AE}" pid="9" name="Проверил">
    <vt:lpwstr>Сидоров</vt:lpwstr>
  </property>
  <property fmtid="{D5CDD505-2E9C-101B-9397-08002B2CF9AE}" pid="10" name="Утвердил">
    <vt:lpwstr>Туманов</vt:lpwstr>
  </property>
  <property fmtid="{D5CDD505-2E9C-101B-9397-08002B2CF9AE}" pid="11" name="Полное наименование предприятия">
    <vt:lpwstr>Публичное акционерное общество "Нижнекамскнефтехим"</vt:lpwstr>
  </property>
  <property fmtid="{D5CDD505-2E9C-101B-9397-08002B2CF9AE}" pid="12" name="Полное наименование установки">
    <vt:lpwstr>1</vt:lpwstr>
  </property>
</Properties>
</file>