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5250E658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bookmarkStart w:id="0" w:name="_Hlk138277823"/>
      <w:r w:rsidR="00FD334A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bookmarkEnd w:id="0"/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4E752177" w:rsidR="00BC32CF" w:rsidRPr="00EF63D9" w:rsidRDefault="002B3769" w:rsidP="00D10EEB">
      <w:pPr>
        <w:pStyle w:val="45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01218D">
        <w:rPr>
          <w:rFonts w:ascii="Times New Roman" w:hAnsi="Times New Roman" w:cs="Times New Roman"/>
          <w:caps/>
          <w:sz w:val="28"/>
          <w:szCs w:val="28"/>
        </w:rPr>
        <w:t>производства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1218D">
        <w:rPr>
          <w:rFonts w:ascii="Times New Roman" w:hAnsi="Times New Roman" w:cs="Times New Roman"/>
          <w:caps/>
          <w:sz w:val="28"/>
          <w:szCs w:val="28"/>
        </w:rPr>
        <w:t>Фенола и Ацето</w:t>
      </w:r>
      <w:del w:id="1" w:author="Шайхутдинов Марсель Фандясович" w:date="2023-07-11T13:52:00Z">
        <w:r w:rsidR="0001218D" w:rsidDel="002F1FB7">
          <w:rPr>
            <w:rFonts w:ascii="Times New Roman" w:hAnsi="Times New Roman" w:cs="Times New Roman"/>
            <w:caps/>
            <w:sz w:val="28"/>
            <w:szCs w:val="28"/>
          </w:rPr>
          <w:delText>а</w:delText>
        </w:r>
      </w:del>
      <w:r w:rsidR="0001218D">
        <w:rPr>
          <w:rFonts w:ascii="Times New Roman" w:hAnsi="Times New Roman" w:cs="Times New Roman"/>
          <w:caps/>
          <w:sz w:val="28"/>
          <w:szCs w:val="28"/>
        </w:rPr>
        <w:t xml:space="preserve">на, производства </w:t>
      </w:r>
      <w:r w:rsidR="00FD334A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4AF55842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 w:rsidR="00FD334A" w:rsidRPr="00FD334A">
        <w:rPr>
          <w:rFonts w:ascii="Times New Roman" w:hAnsi="Times New Roman"/>
          <w:caps/>
          <w:color w:val="000000" w:themeColor="text1"/>
          <w:sz w:val="28"/>
        </w:rPr>
        <w:t xml:space="preserve">обследованию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</w:p>
    <w:p w14:paraId="200157A5" w14:textId="353EB345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EE003D">
        <w:rPr>
          <w:rFonts w:ascii="Times New Roman" w:hAnsi="Times New Roman"/>
          <w:noProof/>
          <w:sz w:val="28"/>
        </w:rPr>
        <w:t>79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6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" w:name="_Hlk109299927"/>
            <w:commentRangeStart w:id="3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  <w:commentRangeEnd w:id="3"/>
            <w:r w:rsidR="00550592">
              <w:rPr>
                <w:rStyle w:val="affe"/>
                <w:rFonts w:cs="Times New Roman"/>
              </w:rPr>
              <w:commentReference w:id="3"/>
            </w: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4394" w:type="dxa"/>
          </w:tcPr>
          <w:p w14:paraId="0D6D8B60" w14:textId="0D7FB015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4394" w:type="dxa"/>
              </w:tcPr>
              <w:p w14:paraId="466083B9" w14:textId="498503FE" w:rsidR="00925B09" w:rsidRPr="00EF63D9" w:rsidRDefault="005D48BC" w:rsidP="00925B09">
                <w:pPr>
                  <w:pStyle w:val="39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ins w:id="4" w:author="Stepan" w:date="2023-07-17T12:53:00Z"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Сафин З.И.</w:t>
                  </w:r>
                </w:ins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71811628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FD334A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5" w:name="_Toc443467833" w:displacedByCustomXml="next"/>
    <w:bookmarkEnd w:id="5" w:displacedByCustomXml="next"/>
    <w:bookmarkStart w:id="6" w:name="_Toc443551241" w:displacedByCustomXml="next"/>
    <w:bookmarkEnd w:id="6" w:displacedByCustomXml="next"/>
    <w:bookmarkStart w:id="7" w:name="_Toc443561337" w:displacedByCustomXml="next"/>
    <w:bookmarkEnd w:id="7" w:displacedByCustomXml="next"/>
    <w:bookmarkStart w:id="8" w:name="_Toc443574389" w:displacedByCustomXml="next"/>
    <w:bookmarkEnd w:id="8" w:displacedByCustomXml="next"/>
    <w:bookmarkStart w:id="9" w:name="_Toc443579264" w:displacedByCustomXml="next"/>
    <w:bookmarkEnd w:id="9" w:displacedByCustomXml="next"/>
    <w:bookmarkStart w:id="10" w:name="_Toc443467851" w:displacedByCustomXml="next"/>
    <w:bookmarkEnd w:id="10" w:displacedByCustomXml="next"/>
    <w:bookmarkStart w:id="11" w:name="_Toc443551259" w:displacedByCustomXml="next"/>
    <w:bookmarkEnd w:id="11" w:displacedByCustomXml="next"/>
    <w:bookmarkStart w:id="12" w:name="_Toc443561355" w:displacedByCustomXml="next"/>
    <w:bookmarkEnd w:id="12" w:displacedByCustomXml="next"/>
    <w:bookmarkStart w:id="13" w:name="_Toc443574407" w:displacedByCustomXml="next"/>
    <w:bookmarkEnd w:id="13" w:displacedByCustomXml="next"/>
    <w:bookmarkStart w:id="14" w:name="_Toc443467852" w:displacedByCustomXml="next"/>
    <w:bookmarkEnd w:id="14" w:displacedByCustomXml="next"/>
    <w:bookmarkStart w:id="15" w:name="_Toc443551260" w:displacedByCustomXml="next"/>
    <w:bookmarkEnd w:id="15" w:displacedByCustomXml="next"/>
    <w:bookmarkStart w:id="16" w:name="_Toc443561356" w:displacedByCustomXml="next"/>
    <w:bookmarkEnd w:id="16" w:displacedByCustomXml="next"/>
    <w:bookmarkStart w:id="17" w:name="_Toc443574408" w:displacedByCustomXml="next"/>
    <w:bookmarkEnd w:id="17" w:displacedByCustomXml="next"/>
    <w:bookmarkStart w:id="18" w:name="_Toc443467853" w:displacedByCustomXml="next"/>
    <w:bookmarkEnd w:id="18" w:displacedByCustomXml="next"/>
    <w:bookmarkStart w:id="19" w:name="_Toc443551261" w:displacedByCustomXml="next"/>
    <w:bookmarkEnd w:id="19" w:displacedByCustomXml="next"/>
    <w:bookmarkStart w:id="20" w:name="_Toc443561357" w:displacedByCustomXml="next"/>
    <w:bookmarkEnd w:id="20" w:displacedByCustomXml="next"/>
    <w:bookmarkStart w:id="21" w:name="_Toc443574409" w:displacedByCustomXml="next"/>
    <w:bookmarkEnd w:id="21" w:displacedByCustomXml="next"/>
    <w:bookmarkStart w:id="22" w:name="_Toc443467888" w:displacedByCustomXml="next"/>
    <w:bookmarkEnd w:id="22" w:displacedByCustomXml="next"/>
    <w:bookmarkStart w:id="23" w:name="_Toc443551296" w:displacedByCustomXml="next"/>
    <w:bookmarkEnd w:id="23" w:displacedByCustomXml="next"/>
    <w:bookmarkStart w:id="24" w:name="_Toc443561392" w:displacedByCustomXml="next"/>
    <w:bookmarkEnd w:id="24" w:displacedByCustomXml="next"/>
    <w:bookmarkStart w:id="25" w:name="_Toc443574444" w:displacedByCustomXml="next"/>
    <w:bookmarkEnd w:id="25" w:displacedByCustomXml="next"/>
    <w:bookmarkStart w:id="26" w:name="_Toc443467889" w:displacedByCustomXml="next"/>
    <w:bookmarkEnd w:id="26" w:displacedByCustomXml="next"/>
    <w:bookmarkStart w:id="27" w:name="_Toc443551297" w:displacedByCustomXml="next"/>
    <w:bookmarkEnd w:id="27" w:displacedByCustomXml="next"/>
    <w:bookmarkStart w:id="28" w:name="_Toc443561393" w:displacedByCustomXml="next"/>
    <w:bookmarkEnd w:id="28" w:displacedByCustomXml="next"/>
    <w:bookmarkStart w:id="29" w:name="_Toc443574445" w:displacedByCustomXml="next"/>
    <w:bookmarkEnd w:id="29" w:displacedByCustomXml="next"/>
    <w:bookmarkStart w:id="30" w:name="_Toc443467890" w:displacedByCustomXml="next"/>
    <w:bookmarkEnd w:id="30" w:displacedByCustomXml="next"/>
    <w:bookmarkStart w:id="31" w:name="_Toc443551298" w:displacedByCustomXml="next"/>
    <w:bookmarkEnd w:id="31" w:displacedByCustomXml="next"/>
    <w:bookmarkStart w:id="32" w:name="_Toc443561394" w:displacedByCustomXml="next"/>
    <w:bookmarkEnd w:id="32" w:displacedByCustomXml="next"/>
    <w:bookmarkStart w:id="33" w:name="_Toc443574446" w:displacedByCustomXml="next"/>
    <w:bookmarkEnd w:id="33" w:displacedByCustomXml="next"/>
    <w:bookmarkStart w:id="34" w:name="_Toc443467891" w:displacedByCustomXml="next"/>
    <w:bookmarkEnd w:id="34" w:displacedByCustomXml="next"/>
    <w:bookmarkStart w:id="35" w:name="_Toc443551299" w:displacedByCustomXml="next"/>
    <w:bookmarkEnd w:id="35" w:displacedByCustomXml="next"/>
    <w:bookmarkStart w:id="36" w:name="_Toc443561395" w:displacedByCustomXml="next"/>
    <w:bookmarkEnd w:id="36" w:displacedByCustomXml="next"/>
    <w:bookmarkStart w:id="37" w:name="_Toc443574447" w:displacedByCustomXml="next"/>
    <w:bookmarkEnd w:id="37" w:displacedByCustomXml="next"/>
    <w:bookmarkStart w:id="38" w:name="_Toc443467892" w:displacedByCustomXml="next"/>
    <w:bookmarkEnd w:id="38" w:displacedByCustomXml="next"/>
    <w:bookmarkStart w:id="39" w:name="_Toc443551300" w:displacedByCustomXml="next"/>
    <w:bookmarkEnd w:id="39" w:displacedByCustomXml="next"/>
    <w:bookmarkStart w:id="40" w:name="_Toc443561396" w:displacedByCustomXml="next"/>
    <w:bookmarkEnd w:id="40" w:displacedByCustomXml="next"/>
    <w:bookmarkStart w:id="41" w:name="_Toc443574448" w:displacedByCustomXml="next"/>
    <w:bookmarkEnd w:id="41" w:displacedByCustomXml="next"/>
    <w:bookmarkStart w:id="42" w:name="_Toc443467893" w:displacedByCustomXml="next"/>
    <w:bookmarkEnd w:id="42" w:displacedByCustomXml="next"/>
    <w:bookmarkStart w:id="43" w:name="_Toc443551301" w:displacedByCustomXml="next"/>
    <w:bookmarkEnd w:id="43" w:displacedByCustomXml="next"/>
    <w:bookmarkStart w:id="44" w:name="_Toc443561397" w:displacedByCustomXml="next"/>
    <w:bookmarkEnd w:id="44" w:displacedByCustomXml="next"/>
    <w:bookmarkStart w:id="45" w:name="_Toc443574449" w:displacedByCustomXml="next"/>
    <w:bookmarkEnd w:id="45" w:displacedByCustomXml="next"/>
    <w:bookmarkStart w:id="46" w:name="_Toc443467894" w:displacedByCustomXml="next"/>
    <w:bookmarkEnd w:id="46" w:displacedByCustomXml="next"/>
    <w:bookmarkStart w:id="47" w:name="_Toc443551302" w:displacedByCustomXml="next"/>
    <w:bookmarkEnd w:id="47" w:displacedByCustomXml="next"/>
    <w:bookmarkStart w:id="48" w:name="_Toc443561398" w:displacedByCustomXml="next"/>
    <w:bookmarkEnd w:id="48" w:displacedByCustomXml="next"/>
    <w:bookmarkStart w:id="49" w:name="_Toc443574450" w:displacedByCustomXml="next"/>
    <w:bookmarkEnd w:id="49" w:displacedByCustomXml="next"/>
    <w:bookmarkStart w:id="50" w:name="_Toc443467895" w:displacedByCustomXml="next"/>
    <w:bookmarkEnd w:id="50" w:displacedByCustomXml="next"/>
    <w:bookmarkStart w:id="51" w:name="_Toc443551303" w:displacedByCustomXml="next"/>
    <w:bookmarkEnd w:id="51" w:displacedByCustomXml="next"/>
    <w:bookmarkStart w:id="52" w:name="_Toc443561399" w:displacedByCustomXml="next"/>
    <w:bookmarkEnd w:id="52" w:displacedByCustomXml="next"/>
    <w:bookmarkStart w:id="53" w:name="_Toc443574451" w:displacedByCustomXml="next"/>
    <w:bookmarkEnd w:id="53" w:displacedByCustomXml="next"/>
    <w:bookmarkStart w:id="54" w:name="_Toc443467896" w:displacedByCustomXml="next"/>
    <w:bookmarkEnd w:id="54" w:displacedByCustomXml="next"/>
    <w:bookmarkStart w:id="55" w:name="_Toc443551304" w:displacedByCustomXml="next"/>
    <w:bookmarkEnd w:id="55" w:displacedByCustomXml="next"/>
    <w:bookmarkStart w:id="56" w:name="_Toc443561400" w:displacedByCustomXml="next"/>
    <w:bookmarkEnd w:id="56" w:displacedByCustomXml="next"/>
    <w:bookmarkStart w:id="57" w:name="_Toc443574452" w:displacedByCustomXml="next"/>
    <w:bookmarkEnd w:id="57" w:displacedByCustomXml="next"/>
    <w:bookmarkStart w:id="58" w:name="_Toc443467897" w:displacedByCustomXml="next"/>
    <w:bookmarkEnd w:id="58" w:displacedByCustomXml="next"/>
    <w:bookmarkStart w:id="59" w:name="_Toc443551305" w:displacedByCustomXml="next"/>
    <w:bookmarkEnd w:id="59" w:displacedByCustomXml="next"/>
    <w:bookmarkStart w:id="60" w:name="_Toc443561401" w:displacedByCustomXml="next"/>
    <w:bookmarkEnd w:id="60" w:displacedByCustomXml="next"/>
    <w:bookmarkStart w:id="61" w:name="_Toc443574453" w:displacedByCustomXml="next"/>
    <w:bookmarkEnd w:id="61" w:displacedByCustomXml="next"/>
    <w:bookmarkStart w:id="62" w:name="_Toc443467898" w:displacedByCustomXml="next"/>
    <w:bookmarkEnd w:id="62" w:displacedByCustomXml="next"/>
    <w:bookmarkStart w:id="63" w:name="_Toc443551306" w:displacedByCustomXml="next"/>
    <w:bookmarkEnd w:id="63" w:displacedByCustomXml="next"/>
    <w:bookmarkStart w:id="64" w:name="_Toc443561402" w:displacedByCustomXml="next"/>
    <w:bookmarkEnd w:id="64" w:displacedByCustomXml="next"/>
    <w:bookmarkStart w:id="65" w:name="_Toc443574454" w:displacedByCustomXml="next"/>
    <w:bookmarkEnd w:id="65" w:displacedByCustomXml="next"/>
    <w:bookmarkStart w:id="66" w:name="_Toc443467899" w:displacedByCustomXml="next"/>
    <w:bookmarkEnd w:id="66" w:displacedByCustomXml="next"/>
    <w:bookmarkStart w:id="67" w:name="_Toc443551307" w:displacedByCustomXml="next"/>
    <w:bookmarkEnd w:id="67" w:displacedByCustomXml="next"/>
    <w:bookmarkStart w:id="68" w:name="_Toc443561403" w:displacedByCustomXml="next"/>
    <w:bookmarkEnd w:id="68" w:displacedByCustomXml="next"/>
    <w:bookmarkStart w:id="69" w:name="_Toc443574455" w:displacedByCustomXml="next"/>
    <w:bookmarkEnd w:id="69" w:displacedByCustomXml="next"/>
    <w:bookmarkStart w:id="70" w:name="_Toc443467900" w:displacedByCustomXml="next"/>
    <w:bookmarkEnd w:id="70" w:displacedByCustomXml="next"/>
    <w:bookmarkStart w:id="71" w:name="_Toc443551308" w:displacedByCustomXml="next"/>
    <w:bookmarkEnd w:id="71" w:displacedByCustomXml="next"/>
    <w:bookmarkStart w:id="72" w:name="_Toc443561404" w:displacedByCustomXml="next"/>
    <w:bookmarkEnd w:id="72" w:displacedByCustomXml="next"/>
    <w:bookmarkStart w:id="73" w:name="_Toc443574456" w:displacedByCustomXml="next"/>
    <w:bookmarkEnd w:id="73" w:displacedByCustomXml="next"/>
    <w:bookmarkStart w:id="74" w:name="_Toc443467901" w:displacedByCustomXml="next"/>
    <w:bookmarkEnd w:id="74" w:displacedByCustomXml="next"/>
    <w:bookmarkStart w:id="75" w:name="_Toc443551309" w:displacedByCustomXml="next"/>
    <w:bookmarkEnd w:id="75" w:displacedByCustomXml="next"/>
    <w:bookmarkStart w:id="76" w:name="_Toc443561405" w:displacedByCustomXml="next"/>
    <w:bookmarkEnd w:id="76" w:displacedByCustomXml="next"/>
    <w:bookmarkStart w:id="77" w:name="_Toc443574457" w:displacedByCustomXml="next"/>
    <w:bookmarkEnd w:id="77" w:displacedByCustomXml="next"/>
    <w:bookmarkStart w:id="78" w:name="_Toc443467902" w:displacedByCustomXml="next"/>
    <w:bookmarkEnd w:id="78" w:displacedByCustomXml="next"/>
    <w:bookmarkStart w:id="79" w:name="_Toc443551310" w:displacedByCustomXml="next"/>
    <w:bookmarkEnd w:id="79" w:displacedByCustomXml="next"/>
    <w:bookmarkStart w:id="80" w:name="_Toc443561406" w:displacedByCustomXml="next"/>
    <w:bookmarkEnd w:id="80" w:displacedByCustomXml="next"/>
    <w:bookmarkStart w:id="81" w:name="_Toc443574458" w:displacedByCustomXml="next"/>
    <w:bookmarkEnd w:id="81" w:displacedByCustomXml="next"/>
    <w:bookmarkStart w:id="82" w:name="_Toc443467903" w:displacedByCustomXml="next"/>
    <w:bookmarkEnd w:id="82" w:displacedByCustomXml="next"/>
    <w:bookmarkStart w:id="83" w:name="_Toc443551311" w:displacedByCustomXml="next"/>
    <w:bookmarkEnd w:id="83" w:displacedByCustomXml="next"/>
    <w:bookmarkStart w:id="84" w:name="_Toc443561407" w:displacedByCustomXml="next"/>
    <w:bookmarkEnd w:id="84" w:displacedByCustomXml="next"/>
    <w:bookmarkStart w:id="85" w:name="_Toc443574459" w:displacedByCustomXml="next"/>
    <w:bookmarkEnd w:id="85" w:displacedByCustomXml="next"/>
    <w:bookmarkStart w:id="86" w:name="_Toc443467905" w:displacedByCustomXml="next"/>
    <w:bookmarkEnd w:id="86" w:displacedByCustomXml="next"/>
    <w:bookmarkStart w:id="87" w:name="_Toc443551313" w:displacedByCustomXml="next"/>
    <w:bookmarkEnd w:id="87" w:displacedByCustomXml="next"/>
    <w:bookmarkStart w:id="88" w:name="_Toc443561409" w:displacedByCustomXml="next"/>
    <w:bookmarkEnd w:id="88" w:displacedByCustomXml="next"/>
    <w:bookmarkStart w:id="89" w:name="_Toc443574461" w:displacedByCustomXml="next"/>
    <w:bookmarkEnd w:id="89" w:displacedByCustomXml="next"/>
    <w:bookmarkStart w:id="90" w:name="_Toc443467906" w:displacedByCustomXml="next"/>
    <w:bookmarkEnd w:id="90" w:displacedByCustomXml="next"/>
    <w:bookmarkStart w:id="91" w:name="_Toc443551314" w:displacedByCustomXml="next"/>
    <w:bookmarkEnd w:id="91" w:displacedByCustomXml="next"/>
    <w:bookmarkStart w:id="92" w:name="_Toc443561410" w:displacedByCustomXml="next"/>
    <w:bookmarkEnd w:id="92" w:displacedByCustomXml="next"/>
    <w:bookmarkStart w:id="93" w:name="_Toc443574462" w:displacedByCustomXml="next"/>
    <w:bookmarkEnd w:id="93" w:displacedByCustomXml="next"/>
    <w:bookmarkStart w:id="94" w:name="_Toc443467907" w:displacedByCustomXml="next"/>
    <w:bookmarkEnd w:id="94" w:displacedByCustomXml="next"/>
    <w:bookmarkStart w:id="95" w:name="_Toc443551315" w:displacedByCustomXml="next"/>
    <w:bookmarkEnd w:id="95" w:displacedByCustomXml="next"/>
    <w:bookmarkStart w:id="96" w:name="_Toc443561411" w:displacedByCustomXml="next"/>
    <w:bookmarkEnd w:id="96" w:displacedByCustomXml="next"/>
    <w:bookmarkStart w:id="97" w:name="_Toc443574463" w:displacedByCustomXml="next"/>
    <w:bookmarkEnd w:id="97" w:displacedByCustomXml="next"/>
    <w:bookmarkStart w:id="98" w:name="_Toc443467908" w:displacedByCustomXml="next"/>
    <w:bookmarkEnd w:id="98" w:displacedByCustomXml="next"/>
    <w:bookmarkStart w:id="99" w:name="_Toc443551316" w:displacedByCustomXml="next"/>
    <w:bookmarkEnd w:id="99" w:displacedByCustomXml="next"/>
    <w:bookmarkStart w:id="100" w:name="_Toc443561412" w:displacedByCustomXml="next"/>
    <w:bookmarkEnd w:id="100" w:displacedByCustomXml="next"/>
    <w:bookmarkStart w:id="101" w:name="_Toc443574464" w:displacedByCustomXml="next"/>
    <w:bookmarkEnd w:id="101" w:displacedByCustomXml="next"/>
    <w:bookmarkStart w:id="102" w:name="_Toc443467915" w:displacedByCustomXml="next"/>
    <w:bookmarkEnd w:id="102" w:displacedByCustomXml="next"/>
    <w:bookmarkStart w:id="103" w:name="_Toc443551323" w:displacedByCustomXml="next"/>
    <w:bookmarkEnd w:id="103" w:displacedByCustomXml="next"/>
    <w:bookmarkStart w:id="104" w:name="_Toc443561419" w:displacedByCustomXml="next"/>
    <w:bookmarkEnd w:id="104" w:displacedByCustomXml="next"/>
    <w:bookmarkStart w:id="105" w:name="_Toc443574471" w:displacedByCustomXml="next"/>
    <w:bookmarkEnd w:id="105" w:displacedByCustomXml="next"/>
    <w:bookmarkStart w:id="106" w:name="_Toc443467916" w:displacedByCustomXml="next"/>
    <w:bookmarkEnd w:id="106" w:displacedByCustomXml="next"/>
    <w:bookmarkStart w:id="107" w:name="_Toc443551324" w:displacedByCustomXml="next"/>
    <w:bookmarkEnd w:id="107" w:displacedByCustomXml="next"/>
    <w:bookmarkStart w:id="108" w:name="_Toc443561420" w:displacedByCustomXml="next"/>
    <w:bookmarkEnd w:id="108" w:displacedByCustomXml="next"/>
    <w:bookmarkStart w:id="109" w:name="_Toc443574472" w:displacedByCustomXml="next"/>
    <w:bookmarkEnd w:id="109" w:displacedByCustomXml="next"/>
    <w:bookmarkStart w:id="110" w:name="_Toc443467917" w:displacedByCustomXml="next"/>
    <w:bookmarkEnd w:id="110" w:displacedByCustomXml="next"/>
    <w:bookmarkStart w:id="111" w:name="_Toc443551325" w:displacedByCustomXml="next"/>
    <w:bookmarkEnd w:id="111" w:displacedByCustomXml="next"/>
    <w:bookmarkStart w:id="112" w:name="_Toc443561421" w:displacedByCustomXml="next"/>
    <w:bookmarkEnd w:id="112" w:displacedByCustomXml="next"/>
    <w:bookmarkStart w:id="113" w:name="_Toc443574473" w:displacedByCustomXml="next"/>
    <w:bookmarkEnd w:id="113" w:displacedByCustomXml="next"/>
    <w:bookmarkStart w:id="114" w:name="_Toc443467918" w:displacedByCustomXml="next"/>
    <w:bookmarkEnd w:id="114" w:displacedByCustomXml="next"/>
    <w:bookmarkStart w:id="115" w:name="_Toc443551326" w:displacedByCustomXml="next"/>
    <w:bookmarkEnd w:id="115" w:displacedByCustomXml="next"/>
    <w:bookmarkStart w:id="116" w:name="_Toc443561422" w:displacedByCustomXml="next"/>
    <w:bookmarkEnd w:id="116" w:displacedByCustomXml="next"/>
    <w:bookmarkStart w:id="117" w:name="_Toc443574474" w:displacedByCustomXml="next"/>
    <w:bookmarkEnd w:id="117" w:displacedByCustomXml="next"/>
    <w:bookmarkStart w:id="118" w:name="_Toc443467919" w:displacedByCustomXml="next"/>
    <w:bookmarkEnd w:id="118" w:displacedByCustomXml="next"/>
    <w:bookmarkStart w:id="119" w:name="_Toc443551327" w:displacedByCustomXml="next"/>
    <w:bookmarkEnd w:id="119" w:displacedByCustomXml="next"/>
    <w:bookmarkStart w:id="120" w:name="_Toc443561423" w:displacedByCustomXml="next"/>
    <w:bookmarkEnd w:id="120" w:displacedByCustomXml="next"/>
    <w:bookmarkStart w:id="121" w:name="_Toc443574475" w:displacedByCustomXml="next"/>
    <w:bookmarkEnd w:id="121" w:displacedByCustomXml="next"/>
    <w:bookmarkStart w:id="122" w:name="_Toc443467923" w:displacedByCustomXml="next"/>
    <w:bookmarkEnd w:id="122" w:displacedByCustomXml="next"/>
    <w:bookmarkStart w:id="123" w:name="_Toc443551331" w:displacedByCustomXml="next"/>
    <w:bookmarkEnd w:id="123" w:displacedByCustomXml="next"/>
    <w:bookmarkStart w:id="124" w:name="_Toc443561427" w:displacedByCustomXml="next"/>
    <w:bookmarkEnd w:id="124" w:displacedByCustomXml="next"/>
    <w:bookmarkStart w:id="125" w:name="_Toc443574479" w:displacedByCustomXml="next"/>
    <w:bookmarkEnd w:id="125" w:displacedByCustomXml="next"/>
    <w:bookmarkStart w:id="126" w:name="_Toc443467924" w:displacedByCustomXml="next"/>
    <w:bookmarkEnd w:id="126" w:displacedByCustomXml="next"/>
    <w:bookmarkStart w:id="127" w:name="_Toc443551332" w:displacedByCustomXml="next"/>
    <w:bookmarkEnd w:id="127" w:displacedByCustomXml="next"/>
    <w:bookmarkStart w:id="128" w:name="_Toc443561428" w:displacedByCustomXml="next"/>
    <w:bookmarkEnd w:id="128" w:displacedByCustomXml="next"/>
    <w:bookmarkStart w:id="129" w:name="_Toc443574480" w:displacedByCustomXml="next"/>
    <w:bookmarkEnd w:id="129" w:displacedByCustomXml="next"/>
    <w:bookmarkStart w:id="130" w:name="_Toc443467925" w:displacedByCustomXml="next"/>
    <w:bookmarkEnd w:id="130" w:displacedByCustomXml="next"/>
    <w:bookmarkStart w:id="131" w:name="_Toc443551333" w:displacedByCustomXml="next"/>
    <w:bookmarkEnd w:id="131" w:displacedByCustomXml="next"/>
    <w:bookmarkStart w:id="132" w:name="_Toc443561429" w:displacedByCustomXml="next"/>
    <w:bookmarkEnd w:id="132" w:displacedByCustomXml="next"/>
    <w:bookmarkStart w:id="133" w:name="_Toc443574481" w:displacedByCustomXml="next"/>
    <w:bookmarkEnd w:id="133" w:displacedByCustomXml="next"/>
    <w:bookmarkStart w:id="134" w:name="_Toc443467927" w:displacedByCustomXml="next"/>
    <w:bookmarkEnd w:id="134" w:displacedByCustomXml="next"/>
    <w:bookmarkStart w:id="135" w:name="_Toc443551335" w:displacedByCustomXml="next"/>
    <w:bookmarkEnd w:id="135" w:displacedByCustomXml="next"/>
    <w:bookmarkStart w:id="136" w:name="_Toc443561431" w:displacedByCustomXml="next"/>
    <w:bookmarkEnd w:id="136" w:displacedByCustomXml="next"/>
    <w:bookmarkStart w:id="137" w:name="_Toc443574483" w:displacedByCustomXml="next"/>
    <w:bookmarkEnd w:id="137" w:displacedByCustomXml="next"/>
    <w:bookmarkStart w:id="138" w:name="_Toc443467933" w:displacedByCustomXml="next"/>
    <w:bookmarkEnd w:id="138" w:displacedByCustomXml="next"/>
    <w:bookmarkStart w:id="139" w:name="_Toc443551341" w:displacedByCustomXml="next"/>
    <w:bookmarkEnd w:id="139" w:displacedByCustomXml="next"/>
    <w:bookmarkStart w:id="140" w:name="_Toc443561437" w:displacedByCustomXml="next"/>
    <w:bookmarkEnd w:id="140" w:displacedByCustomXml="next"/>
    <w:bookmarkStart w:id="141" w:name="_Toc443574489" w:displacedByCustomXml="next"/>
    <w:bookmarkEnd w:id="141" w:displacedByCustomXml="next"/>
    <w:bookmarkStart w:id="142" w:name="_Toc443467934" w:displacedByCustomXml="next"/>
    <w:bookmarkEnd w:id="142" w:displacedByCustomXml="next"/>
    <w:bookmarkStart w:id="143" w:name="_Toc443551342" w:displacedByCustomXml="next"/>
    <w:bookmarkEnd w:id="143" w:displacedByCustomXml="next"/>
    <w:bookmarkStart w:id="144" w:name="_Toc443561438" w:displacedByCustomXml="next"/>
    <w:bookmarkEnd w:id="144" w:displacedByCustomXml="next"/>
    <w:bookmarkStart w:id="145" w:name="_Toc443574490" w:displacedByCustomXml="next"/>
    <w:bookmarkEnd w:id="145" w:displacedByCustomXml="next"/>
    <w:bookmarkStart w:id="146" w:name="_Toc443467940" w:displacedByCustomXml="next"/>
    <w:bookmarkEnd w:id="146" w:displacedByCustomXml="next"/>
    <w:bookmarkStart w:id="147" w:name="_Toc443551348" w:displacedByCustomXml="next"/>
    <w:bookmarkEnd w:id="147" w:displacedByCustomXml="next"/>
    <w:bookmarkStart w:id="148" w:name="_Toc443561444" w:displacedByCustomXml="next"/>
    <w:bookmarkEnd w:id="148" w:displacedByCustomXml="next"/>
    <w:bookmarkStart w:id="149" w:name="_Toc443574496" w:displacedByCustomXml="next"/>
    <w:bookmarkEnd w:id="149" w:displacedByCustomXml="next"/>
    <w:bookmarkStart w:id="150" w:name="_Toc443467941" w:displacedByCustomXml="next"/>
    <w:bookmarkEnd w:id="150" w:displacedByCustomXml="next"/>
    <w:bookmarkStart w:id="151" w:name="_Toc443551349" w:displacedByCustomXml="next"/>
    <w:bookmarkEnd w:id="151" w:displacedByCustomXml="next"/>
    <w:bookmarkStart w:id="152" w:name="_Toc443561445" w:displacedByCustomXml="next"/>
    <w:bookmarkEnd w:id="152" w:displacedByCustomXml="next"/>
    <w:bookmarkStart w:id="153" w:name="_Toc443574497" w:displacedByCustomXml="next"/>
    <w:bookmarkEnd w:id="153" w:displacedByCustomXml="next"/>
    <w:bookmarkStart w:id="154" w:name="_Toc443467942" w:displacedByCustomXml="next"/>
    <w:bookmarkEnd w:id="154" w:displacedByCustomXml="next"/>
    <w:bookmarkStart w:id="155" w:name="_Toc443551350" w:displacedByCustomXml="next"/>
    <w:bookmarkEnd w:id="155" w:displacedByCustomXml="next"/>
    <w:bookmarkStart w:id="156" w:name="_Toc443561446" w:displacedByCustomXml="next"/>
    <w:bookmarkEnd w:id="156" w:displacedByCustomXml="next"/>
    <w:bookmarkStart w:id="157" w:name="_Toc443574498" w:displacedByCustomXml="next"/>
    <w:bookmarkEnd w:id="157" w:displacedByCustomXml="next"/>
    <w:bookmarkStart w:id="158" w:name="_Toc443467946" w:displacedByCustomXml="next"/>
    <w:bookmarkEnd w:id="158" w:displacedByCustomXml="next"/>
    <w:bookmarkStart w:id="159" w:name="_Toc443551354" w:displacedByCustomXml="next"/>
    <w:bookmarkEnd w:id="159" w:displacedByCustomXml="next"/>
    <w:bookmarkStart w:id="160" w:name="_Toc443561450" w:displacedByCustomXml="next"/>
    <w:bookmarkEnd w:id="160" w:displacedByCustomXml="next"/>
    <w:bookmarkStart w:id="161" w:name="_Toc443574502" w:displacedByCustomXml="next"/>
    <w:bookmarkEnd w:id="161" w:displacedByCustomXml="next"/>
    <w:bookmarkStart w:id="162" w:name="_Toc443467948" w:displacedByCustomXml="next"/>
    <w:bookmarkEnd w:id="162" w:displacedByCustomXml="next"/>
    <w:bookmarkStart w:id="163" w:name="_Toc443551356" w:displacedByCustomXml="next"/>
    <w:bookmarkEnd w:id="163" w:displacedByCustomXml="next"/>
    <w:bookmarkStart w:id="164" w:name="_Toc443561452" w:displacedByCustomXml="next"/>
    <w:bookmarkEnd w:id="164" w:displacedByCustomXml="next"/>
    <w:bookmarkStart w:id="165" w:name="_Toc443574504" w:displacedByCustomXml="next"/>
    <w:bookmarkEnd w:id="165" w:displacedByCustomXml="next"/>
    <w:bookmarkStart w:id="166" w:name="_Toc443467949" w:displacedByCustomXml="next"/>
    <w:bookmarkEnd w:id="166" w:displacedByCustomXml="next"/>
    <w:bookmarkStart w:id="167" w:name="_Toc443551357" w:displacedByCustomXml="next"/>
    <w:bookmarkEnd w:id="167" w:displacedByCustomXml="next"/>
    <w:bookmarkStart w:id="168" w:name="_Toc443561453" w:displacedByCustomXml="next"/>
    <w:bookmarkEnd w:id="168" w:displacedByCustomXml="next"/>
    <w:bookmarkStart w:id="169" w:name="_Toc443574505" w:displacedByCustomXml="next"/>
    <w:bookmarkEnd w:id="169" w:displacedByCustomXml="next"/>
    <w:bookmarkStart w:id="170" w:name="_Toc443467950" w:displacedByCustomXml="next"/>
    <w:bookmarkEnd w:id="170" w:displacedByCustomXml="next"/>
    <w:bookmarkStart w:id="171" w:name="_Toc443551358" w:displacedByCustomXml="next"/>
    <w:bookmarkEnd w:id="171" w:displacedByCustomXml="next"/>
    <w:bookmarkStart w:id="172" w:name="_Toc443561454" w:displacedByCustomXml="next"/>
    <w:bookmarkEnd w:id="172" w:displacedByCustomXml="next"/>
    <w:bookmarkStart w:id="173" w:name="_Toc443574506" w:displacedByCustomXml="next"/>
    <w:bookmarkEnd w:id="173" w:displacedByCustomXml="next"/>
    <w:bookmarkStart w:id="174" w:name="_Toc443467956" w:displacedByCustomXml="next"/>
    <w:bookmarkEnd w:id="174" w:displacedByCustomXml="next"/>
    <w:bookmarkStart w:id="175" w:name="_Toc443551364" w:displacedByCustomXml="next"/>
    <w:bookmarkEnd w:id="175" w:displacedByCustomXml="next"/>
    <w:bookmarkStart w:id="176" w:name="_Toc443561460" w:displacedByCustomXml="next"/>
    <w:bookmarkEnd w:id="176" w:displacedByCustomXml="next"/>
    <w:bookmarkStart w:id="177" w:name="_Toc443574512" w:displacedByCustomXml="next"/>
    <w:bookmarkEnd w:id="177" w:displacedByCustomXml="next"/>
    <w:bookmarkStart w:id="178" w:name="_Toc443467958" w:displacedByCustomXml="next"/>
    <w:bookmarkEnd w:id="178" w:displacedByCustomXml="next"/>
    <w:bookmarkStart w:id="179" w:name="_Toc443551366" w:displacedByCustomXml="next"/>
    <w:bookmarkEnd w:id="179" w:displacedByCustomXml="next"/>
    <w:bookmarkStart w:id="180" w:name="_Toc443561462" w:displacedByCustomXml="next"/>
    <w:bookmarkEnd w:id="180" w:displacedByCustomXml="next"/>
    <w:bookmarkStart w:id="181" w:name="_Toc443574514" w:displacedByCustomXml="next"/>
    <w:bookmarkEnd w:id="181" w:displacedByCustomXml="next"/>
    <w:bookmarkStart w:id="182" w:name="_Toc443467963" w:displacedByCustomXml="next"/>
    <w:bookmarkEnd w:id="182" w:displacedByCustomXml="next"/>
    <w:bookmarkStart w:id="183" w:name="_Toc443551371" w:displacedByCustomXml="next"/>
    <w:bookmarkEnd w:id="183" w:displacedByCustomXml="next"/>
    <w:bookmarkStart w:id="184" w:name="_Toc443561467" w:displacedByCustomXml="next"/>
    <w:bookmarkEnd w:id="184" w:displacedByCustomXml="next"/>
    <w:bookmarkStart w:id="185" w:name="_Toc443574519" w:displacedByCustomXml="next"/>
    <w:bookmarkEnd w:id="185" w:displacedByCustomXml="next"/>
    <w:bookmarkStart w:id="186" w:name="_Toc443467966" w:displacedByCustomXml="next"/>
    <w:bookmarkEnd w:id="186" w:displacedByCustomXml="next"/>
    <w:bookmarkStart w:id="187" w:name="_Toc443551374" w:displacedByCustomXml="next"/>
    <w:bookmarkEnd w:id="187" w:displacedByCustomXml="next"/>
    <w:bookmarkStart w:id="188" w:name="_Toc443561470" w:displacedByCustomXml="next"/>
    <w:bookmarkEnd w:id="188" w:displacedByCustomXml="next"/>
    <w:bookmarkStart w:id="189" w:name="_Toc443574522" w:displacedByCustomXml="next"/>
    <w:bookmarkEnd w:id="189" w:displacedByCustomXml="next"/>
    <w:bookmarkStart w:id="190" w:name="_Toc443467967" w:displacedByCustomXml="next"/>
    <w:bookmarkEnd w:id="190" w:displacedByCustomXml="next"/>
    <w:bookmarkStart w:id="191" w:name="_Toc443551375" w:displacedByCustomXml="next"/>
    <w:bookmarkEnd w:id="191" w:displacedByCustomXml="next"/>
    <w:bookmarkStart w:id="192" w:name="_Toc443561471" w:displacedByCustomXml="next"/>
    <w:bookmarkEnd w:id="192" w:displacedByCustomXml="next"/>
    <w:bookmarkStart w:id="193" w:name="_Toc443574523" w:displacedByCustomXml="next"/>
    <w:bookmarkEnd w:id="193" w:displacedByCustomXml="next"/>
    <w:bookmarkStart w:id="194" w:name="_Toc443467969" w:displacedByCustomXml="next"/>
    <w:bookmarkEnd w:id="194" w:displacedByCustomXml="next"/>
    <w:bookmarkStart w:id="195" w:name="_Toc443551377" w:displacedByCustomXml="next"/>
    <w:bookmarkEnd w:id="195" w:displacedByCustomXml="next"/>
    <w:bookmarkStart w:id="196" w:name="_Toc443561473" w:displacedByCustomXml="next"/>
    <w:bookmarkEnd w:id="196" w:displacedByCustomXml="next"/>
    <w:bookmarkStart w:id="197" w:name="_Toc443574525" w:displacedByCustomXml="next"/>
    <w:bookmarkEnd w:id="197" w:displacedByCustomXml="next"/>
    <w:bookmarkStart w:id="198" w:name="_Toc443467971" w:displacedByCustomXml="next"/>
    <w:bookmarkEnd w:id="198" w:displacedByCustomXml="next"/>
    <w:bookmarkStart w:id="199" w:name="_Toc443551379" w:displacedByCustomXml="next"/>
    <w:bookmarkEnd w:id="199" w:displacedByCustomXml="next"/>
    <w:bookmarkStart w:id="200" w:name="_Toc443561475" w:displacedByCustomXml="next"/>
    <w:bookmarkEnd w:id="200" w:displacedByCustomXml="next"/>
    <w:bookmarkStart w:id="201" w:name="_Toc443574527" w:displacedByCustomXml="next"/>
    <w:bookmarkEnd w:id="201" w:displacedByCustomXml="next"/>
    <w:bookmarkStart w:id="202" w:name="_Toc443467972" w:displacedByCustomXml="next"/>
    <w:bookmarkEnd w:id="202" w:displacedByCustomXml="next"/>
    <w:bookmarkStart w:id="203" w:name="_Toc443551380" w:displacedByCustomXml="next"/>
    <w:bookmarkEnd w:id="203" w:displacedByCustomXml="next"/>
    <w:bookmarkStart w:id="204" w:name="_Toc443561476" w:displacedByCustomXml="next"/>
    <w:bookmarkEnd w:id="204" w:displacedByCustomXml="next"/>
    <w:bookmarkStart w:id="205" w:name="_Toc443574528" w:displacedByCustomXml="next"/>
    <w:bookmarkEnd w:id="205" w:displacedByCustomXml="next"/>
    <w:bookmarkStart w:id="206" w:name="_Toc443467973" w:displacedByCustomXml="next"/>
    <w:bookmarkEnd w:id="206" w:displacedByCustomXml="next"/>
    <w:bookmarkStart w:id="207" w:name="_Toc443551381" w:displacedByCustomXml="next"/>
    <w:bookmarkEnd w:id="207" w:displacedByCustomXml="next"/>
    <w:bookmarkStart w:id="208" w:name="_Toc443561477" w:displacedByCustomXml="next"/>
    <w:bookmarkEnd w:id="208" w:displacedByCustomXml="next"/>
    <w:bookmarkStart w:id="209" w:name="_Toc443574529" w:displacedByCustomXml="next"/>
    <w:bookmarkEnd w:id="209" w:displacedByCustomXml="next"/>
    <w:bookmarkStart w:id="210" w:name="_Toc443467975" w:displacedByCustomXml="next"/>
    <w:bookmarkEnd w:id="210" w:displacedByCustomXml="next"/>
    <w:bookmarkStart w:id="211" w:name="_Toc443551383" w:displacedByCustomXml="next"/>
    <w:bookmarkEnd w:id="211" w:displacedByCustomXml="next"/>
    <w:bookmarkStart w:id="212" w:name="_Toc443561479" w:displacedByCustomXml="next"/>
    <w:bookmarkEnd w:id="212" w:displacedByCustomXml="next"/>
    <w:bookmarkStart w:id="213" w:name="_Toc443574531" w:displacedByCustomXml="next"/>
    <w:bookmarkEnd w:id="213" w:displacedByCustomXml="next"/>
    <w:bookmarkStart w:id="214" w:name="_Toc443467976" w:displacedByCustomXml="next"/>
    <w:bookmarkEnd w:id="214" w:displacedByCustomXml="next"/>
    <w:bookmarkStart w:id="215" w:name="_Toc443551384" w:displacedByCustomXml="next"/>
    <w:bookmarkEnd w:id="215" w:displacedByCustomXml="next"/>
    <w:bookmarkStart w:id="216" w:name="_Toc443561480" w:displacedByCustomXml="next"/>
    <w:bookmarkEnd w:id="216" w:displacedByCustomXml="next"/>
    <w:bookmarkStart w:id="217" w:name="_Toc443574532" w:displacedByCustomXml="next"/>
    <w:bookmarkEnd w:id="217" w:displacedByCustomXml="next"/>
    <w:bookmarkStart w:id="218" w:name="_Toc443467977" w:displacedByCustomXml="next"/>
    <w:bookmarkEnd w:id="218" w:displacedByCustomXml="next"/>
    <w:bookmarkStart w:id="219" w:name="_Toc443551385" w:displacedByCustomXml="next"/>
    <w:bookmarkEnd w:id="219" w:displacedByCustomXml="next"/>
    <w:bookmarkStart w:id="220" w:name="_Toc443561481" w:displacedByCustomXml="next"/>
    <w:bookmarkEnd w:id="220" w:displacedByCustomXml="next"/>
    <w:bookmarkStart w:id="221" w:name="_Toc443574533" w:displacedByCustomXml="next"/>
    <w:bookmarkEnd w:id="221" w:displacedByCustomXml="next"/>
    <w:bookmarkStart w:id="222" w:name="_Toc443467979" w:displacedByCustomXml="next"/>
    <w:bookmarkEnd w:id="222" w:displacedByCustomXml="next"/>
    <w:bookmarkStart w:id="223" w:name="_Toc443551387" w:displacedByCustomXml="next"/>
    <w:bookmarkEnd w:id="223" w:displacedByCustomXml="next"/>
    <w:bookmarkStart w:id="224" w:name="_Toc443561483" w:displacedByCustomXml="next"/>
    <w:bookmarkEnd w:id="224" w:displacedByCustomXml="next"/>
    <w:bookmarkStart w:id="225" w:name="_Toc443574535" w:displacedByCustomXml="next"/>
    <w:bookmarkEnd w:id="225" w:displacedByCustomXml="next"/>
    <w:bookmarkStart w:id="226" w:name="_Toc443467980" w:displacedByCustomXml="next"/>
    <w:bookmarkEnd w:id="226" w:displacedByCustomXml="next"/>
    <w:bookmarkStart w:id="227" w:name="_Toc443551388" w:displacedByCustomXml="next"/>
    <w:bookmarkEnd w:id="227" w:displacedByCustomXml="next"/>
    <w:bookmarkStart w:id="228" w:name="_Toc443561484" w:displacedByCustomXml="next"/>
    <w:bookmarkEnd w:id="228" w:displacedByCustomXml="next"/>
    <w:bookmarkStart w:id="229" w:name="_Toc443574536" w:displacedByCustomXml="next"/>
    <w:bookmarkEnd w:id="229" w:displacedByCustomXml="next"/>
    <w:bookmarkStart w:id="230" w:name="_Toc443467981" w:displacedByCustomXml="next"/>
    <w:bookmarkEnd w:id="230" w:displacedByCustomXml="next"/>
    <w:bookmarkStart w:id="231" w:name="_Toc443551389" w:displacedByCustomXml="next"/>
    <w:bookmarkEnd w:id="231" w:displacedByCustomXml="next"/>
    <w:bookmarkStart w:id="232" w:name="_Toc443561485" w:displacedByCustomXml="next"/>
    <w:bookmarkEnd w:id="232" w:displacedByCustomXml="next"/>
    <w:bookmarkStart w:id="233" w:name="_Toc443574537" w:displacedByCustomXml="next"/>
    <w:bookmarkEnd w:id="233" w:displacedByCustomXml="next"/>
    <w:bookmarkStart w:id="234" w:name="_Toc443467982" w:displacedByCustomXml="next"/>
    <w:bookmarkEnd w:id="234" w:displacedByCustomXml="next"/>
    <w:bookmarkStart w:id="235" w:name="_Toc443551390" w:displacedByCustomXml="next"/>
    <w:bookmarkEnd w:id="235" w:displacedByCustomXml="next"/>
    <w:bookmarkStart w:id="236" w:name="_Toc443561486" w:displacedByCustomXml="next"/>
    <w:bookmarkEnd w:id="236" w:displacedByCustomXml="next"/>
    <w:bookmarkStart w:id="237" w:name="_Toc443574538" w:displacedByCustomXml="next"/>
    <w:bookmarkEnd w:id="237" w:displacedByCustomXml="next"/>
    <w:bookmarkStart w:id="238" w:name="_Toc443467983" w:displacedByCustomXml="next"/>
    <w:bookmarkEnd w:id="238" w:displacedByCustomXml="next"/>
    <w:bookmarkStart w:id="239" w:name="_Toc443551391" w:displacedByCustomXml="next"/>
    <w:bookmarkEnd w:id="239" w:displacedByCustomXml="next"/>
    <w:bookmarkStart w:id="240" w:name="_Toc443561487" w:displacedByCustomXml="next"/>
    <w:bookmarkEnd w:id="240" w:displacedByCustomXml="next"/>
    <w:bookmarkStart w:id="241" w:name="_Toc443574539" w:displacedByCustomXml="next"/>
    <w:bookmarkEnd w:id="241" w:displacedByCustomXml="next"/>
    <w:bookmarkStart w:id="242" w:name="_Toc443467984" w:displacedByCustomXml="next"/>
    <w:bookmarkEnd w:id="242" w:displacedByCustomXml="next"/>
    <w:bookmarkStart w:id="243" w:name="_Toc443551392" w:displacedByCustomXml="next"/>
    <w:bookmarkEnd w:id="243" w:displacedByCustomXml="next"/>
    <w:bookmarkStart w:id="244" w:name="_Toc443561488" w:displacedByCustomXml="next"/>
    <w:bookmarkEnd w:id="244" w:displacedByCustomXml="next"/>
    <w:bookmarkStart w:id="245" w:name="_Toc443574540" w:displacedByCustomXml="next"/>
    <w:bookmarkEnd w:id="245" w:displacedByCustomXml="next"/>
    <w:bookmarkStart w:id="246" w:name="_Toc443467985" w:displacedByCustomXml="next"/>
    <w:bookmarkEnd w:id="246" w:displacedByCustomXml="next"/>
    <w:bookmarkStart w:id="247" w:name="_Toc443551393" w:displacedByCustomXml="next"/>
    <w:bookmarkEnd w:id="247" w:displacedByCustomXml="next"/>
    <w:bookmarkStart w:id="248" w:name="_Toc443561489" w:displacedByCustomXml="next"/>
    <w:bookmarkEnd w:id="248" w:displacedByCustomXml="next"/>
    <w:bookmarkStart w:id="249" w:name="_Toc443574541" w:displacedByCustomXml="next"/>
    <w:bookmarkEnd w:id="249" w:displacedByCustomXml="next"/>
    <w:bookmarkStart w:id="250" w:name="_Toc443467987" w:displacedByCustomXml="next"/>
    <w:bookmarkEnd w:id="250" w:displacedByCustomXml="next"/>
    <w:bookmarkStart w:id="251" w:name="_Toc443551395" w:displacedByCustomXml="next"/>
    <w:bookmarkEnd w:id="251" w:displacedByCustomXml="next"/>
    <w:bookmarkStart w:id="252" w:name="_Toc443561491" w:displacedByCustomXml="next"/>
    <w:bookmarkEnd w:id="252" w:displacedByCustomXml="next"/>
    <w:bookmarkStart w:id="253" w:name="_Toc443574543" w:displacedByCustomXml="next"/>
    <w:bookmarkEnd w:id="253" w:displacedByCustomXml="next"/>
    <w:bookmarkStart w:id="254" w:name="_Toc443467988" w:displacedByCustomXml="next"/>
    <w:bookmarkEnd w:id="254" w:displacedByCustomXml="next"/>
    <w:bookmarkStart w:id="255" w:name="_Toc443551396" w:displacedByCustomXml="next"/>
    <w:bookmarkEnd w:id="255" w:displacedByCustomXml="next"/>
    <w:bookmarkStart w:id="256" w:name="_Toc443561492" w:displacedByCustomXml="next"/>
    <w:bookmarkEnd w:id="256" w:displacedByCustomXml="next"/>
    <w:bookmarkStart w:id="257" w:name="_Toc443574544" w:displacedByCustomXml="next"/>
    <w:bookmarkEnd w:id="257" w:displacedByCustomXml="next"/>
    <w:bookmarkStart w:id="258" w:name="_Toc443467989" w:displacedByCustomXml="next"/>
    <w:bookmarkEnd w:id="258" w:displacedByCustomXml="next"/>
    <w:bookmarkStart w:id="259" w:name="_Toc443551397" w:displacedByCustomXml="next"/>
    <w:bookmarkEnd w:id="259" w:displacedByCustomXml="next"/>
    <w:bookmarkStart w:id="260" w:name="_Toc443561493" w:displacedByCustomXml="next"/>
    <w:bookmarkEnd w:id="260" w:displacedByCustomXml="next"/>
    <w:bookmarkStart w:id="261" w:name="_Toc443574545" w:displacedByCustomXml="next"/>
    <w:bookmarkEnd w:id="261" w:displacedByCustomXml="next"/>
    <w:bookmarkStart w:id="262" w:name="_Toc443467990" w:displacedByCustomXml="next"/>
    <w:bookmarkEnd w:id="262" w:displacedByCustomXml="next"/>
    <w:bookmarkStart w:id="263" w:name="_Toc443551398" w:displacedByCustomXml="next"/>
    <w:bookmarkEnd w:id="263" w:displacedByCustomXml="next"/>
    <w:bookmarkStart w:id="264" w:name="_Toc443561494" w:displacedByCustomXml="next"/>
    <w:bookmarkEnd w:id="264" w:displacedByCustomXml="next"/>
    <w:bookmarkStart w:id="265" w:name="_Toc443574546" w:displacedByCustomXml="next"/>
    <w:bookmarkEnd w:id="265" w:displacedByCustomXml="next"/>
    <w:bookmarkStart w:id="266" w:name="_Toc443467991" w:displacedByCustomXml="next"/>
    <w:bookmarkEnd w:id="266" w:displacedByCustomXml="next"/>
    <w:bookmarkStart w:id="267" w:name="_Toc443551399" w:displacedByCustomXml="next"/>
    <w:bookmarkEnd w:id="267" w:displacedByCustomXml="next"/>
    <w:bookmarkStart w:id="268" w:name="_Toc443561495" w:displacedByCustomXml="next"/>
    <w:bookmarkEnd w:id="268" w:displacedByCustomXml="next"/>
    <w:bookmarkStart w:id="269" w:name="_Toc443574547" w:displacedByCustomXml="next"/>
    <w:bookmarkEnd w:id="269" w:displacedByCustomXml="next"/>
    <w:bookmarkStart w:id="270" w:name="_Toc443467992" w:displacedByCustomXml="next"/>
    <w:bookmarkEnd w:id="270" w:displacedByCustomXml="next"/>
    <w:bookmarkStart w:id="271" w:name="_Toc443551400" w:displacedByCustomXml="next"/>
    <w:bookmarkEnd w:id="271" w:displacedByCustomXml="next"/>
    <w:bookmarkStart w:id="272" w:name="_Toc443561496" w:displacedByCustomXml="next"/>
    <w:bookmarkEnd w:id="272" w:displacedByCustomXml="next"/>
    <w:bookmarkStart w:id="273" w:name="_Toc443574548" w:displacedByCustomXml="next"/>
    <w:bookmarkEnd w:id="273" w:displacedByCustomXml="next"/>
    <w:bookmarkStart w:id="274" w:name="_Toc443467993" w:displacedByCustomXml="next"/>
    <w:bookmarkEnd w:id="274" w:displacedByCustomXml="next"/>
    <w:bookmarkStart w:id="275" w:name="_Toc443551401" w:displacedByCustomXml="next"/>
    <w:bookmarkEnd w:id="275" w:displacedByCustomXml="next"/>
    <w:bookmarkStart w:id="276" w:name="_Toc443561497" w:displacedByCustomXml="next"/>
    <w:bookmarkEnd w:id="276" w:displacedByCustomXml="next"/>
    <w:bookmarkStart w:id="277" w:name="_Toc443574549" w:displacedByCustomXml="next"/>
    <w:bookmarkEnd w:id="277" w:displacedByCustomXml="next"/>
    <w:bookmarkStart w:id="278" w:name="_Toc443467994" w:displacedByCustomXml="next"/>
    <w:bookmarkEnd w:id="278" w:displacedByCustomXml="next"/>
    <w:bookmarkStart w:id="279" w:name="_Toc443551402" w:displacedByCustomXml="next"/>
    <w:bookmarkEnd w:id="279" w:displacedByCustomXml="next"/>
    <w:bookmarkStart w:id="280" w:name="_Toc443561498" w:displacedByCustomXml="next"/>
    <w:bookmarkEnd w:id="280" w:displacedByCustomXml="next"/>
    <w:bookmarkStart w:id="281" w:name="_Toc443574550" w:displacedByCustomXml="next"/>
    <w:bookmarkEnd w:id="281" w:displacedByCustomXml="next"/>
    <w:bookmarkStart w:id="282" w:name="_Toc443467995" w:displacedByCustomXml="next"/>
    <w:bookmarkEnd w:id="282" w:displacedByCustomXml="next"/>
    <w:bookmarkStart w:id="283" w:name="_Toc443551403" w:displacedByCustomXml="next"/>
    <w:bookmarkEnd w:id="283" w:displacedByCustomXml="next"/>
    <w:bookmarkStart w:id="284" w:name="_Toc443561499" w:displacedByCustomXml="next"/>
    <w:bookmarkEnd w:id="284" w:displacedByCustomXml="next"/>
    <w:bookmarkStart w:id="285" w:name="_Toc443574551" w:displacedByCustomXml="next"/>
    <w:bookmarkEnd w:id="285" w:displacedByCustomXml="next"/>
    <w:bookmarkStart w:id="286" w:name="_Toc443467996" w:displacedByCustomXml="next"/>
    <w:bookmarkEnd w:id="286" w:displacedByCustomXml="next"/>
    <w:bookmarkStart w:id="287" w:name="_Toc443551404" w:displacedByCustomXml="next"/>
    <w:bookmarkEnd w:id="287" w:displacedByCustomXml="next"/>
    <w:bookmarkStart w:id="288" w:name="_Toc443561500" w:displacedByCustomXml="next"/>
    <w:bookmarkEnd w:id="288" w:displacedByCustomXml="next"/>
    <w:bookmarkStart w:id="289" w:name="_Toc443574552" w:displacedByCustomXml="next"/>
    <w:bookmarkEnd w:id="289" w:displacedByCustomXml="next"/>
    <w:bookmarkStart w:id="290" w:name="_Toc443467998" w:displacedByCustomXml="next"/>
    <w:bookmarkEnd w:id="290" w:displacedByCustomXml="next"/>
    <w:bookmarkStart w:id="291" w:name="_Toc443551406" w:displacedByCustomXml="next"/>
    <w:bookmarkEnd w:id="291" w:displacedByCustomXml="next"/>
    <w:bookmarkStart w:id="292" w:name="_Toc443561502" w:displacedByCustomXml="next"/>
    <w:bookmarkEnd w:id="292" w:displacedByCustomXml="next"/>
    <w:bookmarkStart w:id="293" w:name="_Toc443574554" w:displacedByCustomXml="next"/>
    <w:bookmarkEnd w:id="293" w:displacedByCustomXml="next"/>
    <w:bookmarkStart w:id="294" w:name="_Toc443467999" w:displacedByCustomXml="next"/>
    <w:bookmarkEnd w:id="294" w:displacedByCustomXml="next"/>
    <w:bookmarkStart w:id="295" w:name="_Toc443551407" w:displacedByCustomXml="next"/>
    <w:bookmarkEnd w:id="295" w:displacedByCustomXml="next"/>
    <w:bookmarkStart w:id="296" w:name="_Toc443561503" w:displacedByCustomXml="next"/>
    <w:bookmarkEnd w:id="296" w:displacedByCustomXml="next"/>
    <w:bookmarkStart w:id="297" w:name="_Toc443574555" w:displacedByCustomXml="next"/>
    <w:bookmarkEnd w:id="297" w:displacedByCustomXml="next"/>
    <w:bookmarkStart w:id="298" w:name="_Toc443468000" w:displacedByCustomXml="next"/>
    <w:bookmarkEnd w:id="298" w:displacedByCustomXml="next"/>
    <w:bookmarkStart w:id="299" w:name="_Toc443551408" w:displacedByCustomXml="next"/>
    <w:bookmarkEnd w:id="299" w:displacedByCustomXml="next"/>
    <w:bookmarkStart w:id="300" w:name="_Toc443561504" w:displacedByCustomXml="next"/>
    <w:bookmarkEnd w:id="300" w:displacedByCustomXml="next"/>
    <w:bookmarkStart w:id="301" w:name="_Toc443574556" w:displacedByCustomXml="next"/>
    <w:bookmarkEnd w:id="301" w:displacedByCustomXml="next"/>
    <w:bookmarkStart w:id="302" w:name="_Toc443468001" w:displacedByCustomXml="next"/>
    <w:bookmarkEnd w:id="302" w:displacedByCustomXml="next"/>
    <w:bookmarkStart w:id="303" w:name="_Toc443551409" w:displacedByCustomXml="next"/>
    <w:bookmarkEnd w:id="303" w:displacedByCustomXml="next"/>
    <w:bookmarkStart w:id="304" w:name="_Toc443561505" w:displacedByCustomXml="next"/>
    <w:bookmarkEnd w:id="304" w:displacedByCustomXml="next"/>
    <w:bookmarkStart w:id="305" w:name="_Toc443574557" w:displacedByCustomXml="next"/>
    <w:bookmarkEnd w:id="305" w:displacedByCustomXml="next"/>
    <w:bookmarkStart w:id="306" w:name="_Toc443468002" w:displacedByCustomXml="next"/>
    <w:bookmarkEnd w:id="306" w:displacedByCustomXml="next"/>
    <w:bookmarkStart w:id="307" w:name="_Toc443551410" w:displacedByCustomXml="next"/>
    <w:bookmarkEnd w:id="307" w:displacedByCustomXml="next"/>
    <w:bookmarkStart w:id="308" w:name="_Toc443561506" w:displacedByCustomXml="next"/>
    <w:bookmarkEnd w:id="308" w:displacedByCustomXml="next"/>
    <w:bookmarkStart w:id="309" w:name="_Toc443574558" w:displacedByCustomXml="next"/>
    <w:bookmarkEnd w:id="309" w:displacedByCustomXml="next"/>
    <w:bookmarkStart w:id="310" w:name="_Toc443468003" w:displacedByCustomXml="next"/>
    <w:bookmarkEnd w:id="310" w:displacedByCustomXml="next"/>
    <w:bookmarkStart w:id="311" w:name="_Toc443551411" w:displacedByCustomXml="next"/>
    <w:bookmarkEnd w:id="311" w:displacedByCustomXml="next"/>
    <w:bookmarkStart w:id="312" w:name="_Toc443561507" w:displacedByCustomXml="next"/>
    <w:bookmarkEnd w:id="312" w:displacedByCustomXml="next"/>
    <w:bookmarkStart w:id="313" w:name="_Toc443574559" w:displacedByCustomXml="next"/>
    <w:bookmarkEnd w:id="313" w:displacedByCustomXml="next"/>
    <w:bookmarkStart w:id="314" w:name="_Toc443468004" w:displacedByCustomXml="next"/>
    <w:bookmarkEnd w:id="314" w:displacedByCustomXml="next"/>
    <w:bookmarkStart w:id="315" w:name="_Toc443551412" w:displacedByCustomXml="next"/>
    <w:bookmarkEnd w:id="315" w:displacedByCustomXml="next"/>
    <w:bookmarkStart w:id="316" w:name="_Toc443561508" w:displacedByCustomXml="next"/>
    <w:bookmarkEnd w:id="316" w:displacedByCustomXml="next"/>
    <w:bookmarkStart w:id="317" w:name="_Toc443574560" w:displacedByCustomXml="next"/>
    <w:bookmarkEnd w:id="317" w:displacedByCustomXml="next"/>
    <w:bookmarkStart w:id="318" w:name="_Toc443468005" w:displacedByCustomXml="next"/>
    <w:bookmarkEnd w:id="318" w:displacedByCustomXml="next"/>
    <w:bookmarkStart w:id="319" w:name="_Toc443551413" w:displacedByCustomXml="next"/>
    <w:bookmarkEnd w:id="319" w:displacedByCustomXml="next"/>
    <w:bookmarkStart w:id="320" w:name="_Toc443561509" w:displacedByCustomXml="next"/>
    <w:bookmarkEnd w:id="320" w:displacedByCustomXml="next"/>
    <w:bookmarkStart w:id="321" w:name="_Toc443574561" w:displacedByCustomXml="next"/>
    <w:bookmarkEnd w:id="321" w:displacedByCustomXml="next"/>
    <w:bookmarkStart w:id="322" w:name="_Toc443468007" w:displacedByCustomXml="next"/>
    <w:bookmarkEnd w:id="322" w:displacedByCustomXml="next"/>
    <w:bookmarkStart w:id="323" w:name="_Toc443551415" w:displacedByCustomXml="next"/>
    <w:bookmarkEnd w:id="323" w:displacedByCustomXml="next"/>
    <w:bookmarkStart w:id="324" w:name="_Toc443561511" w:displacedByCustomXml="next"/>
    <w:bookmarkEnd w:id="324" w:displacedByCustomXml="next"/>
    <w:bookmarkStart w:id="325" w:name="_Toc443574563" w:displacedByCustomXml="next"/>
    <w:bookmarkEnd w:id="325" w:displacedByCustomXml="next"/>
    <w:bookmarkStart w:id="326" w:name="_Toc443468030" w:displacedByCustomXml="next"/>
    <w:bookmarkEnd w:id="326" w:displacedByCustomXml="next"/>
    <w:bookmarkStart w:id="327" w:name="_Toc443551438" w:displacedByCustomXml="next"/>
    <w:bookmarkEnd w:id="327" w:displacedByCustomXml="next"/>
    <w:bookmarkStart w:id="328" w:name="_Toc443561534" w:displacedByCustomXml="next"/>
    <w:bookmarkEnd w:id="328" w:displacedByCustomXml="next"/>
    <w:bookmarkStart w:id="329" w:name="_Toc443574586" w:displacedByCustomXml="next"/>
    <w:bookmarkEnd w:id="329" w:displacedByCustomXml="next"/>
    <w:bookmarkStart w:id="330" w:name="_Toc443468039" w:displacedByCustomXml="next"/>
    <w:bookmarkEnd w:id="330" w:displacedByCustomXml="next"/>
    <w:bookmarkStart w:id="331" w:name="_Toc443551447" w:displacedByCustomXml="next"/>
    <w:bookmarkEnd w:id="331" w:displacedByCustomXml="next"/>
    <w:bookmarkStart w:id="332" w:name="_Toc443561543" w:displacedByCustomXml="next"/>
    <w:bookmarkEnd w:id="332" w:displacedByCustomXml="next"/>
    <w:bookmarkStart w:id="333" w:name="_Toc443574595" w:displacedByCustomXml="next"/>
    <w:bookmarkEnd w:id="333" w:displacedByCustomXml="next"/>
    <w:bookmarkStart w:id="334" w:name="_Toc443468048" w:displacedByCustomXml="next"/>
    <w:bookmarkEnd w:id="334" w:displacedByCustomXml="next"/>
    <w:bookmarkStart w:id="335" w:name="_Toc443551456" w:displacedByCustomXml="next"/>
    <w:bookmarkEnd w:id="335" w:displacedByCustomXml="next"/>
    <w:bookmarkStart w:id="336" w:name="_Toc443561552" w:displacedByCustomXml="next"/>
    <w:bookmarkEnd w:id="336" w:displacedByCustomXml="next"/>
    <w:bookmarkStart w:id="337" w:name="_Toc443574604" w:displacedByCustomXml="next"/>
    <w:bookmarkEnd w:id="337" w:displacedByCustomXml="next"/>
    <w:bookmarkStart w:id="338" w:name="_Toc443468057" w:displacedByCustomXml="next"/>
    <w:bookmarkEnd w:id="338" w:displacedByCustomXml="next"/>
    <w:bookmarkStart w:id="339" w:name="_Toc443551465" w:displacedByCustomXml="next"/>
    <w:bookmarkEnd w:id="339" w:displacedByCustomXml="next"/>
    <w:bookmarkStart w:id="340" w:name="_Toc443561561" w:displacedByCustomXml="next"/>
    <w:bookmarkEnd w:id="340" w:displacedByCustomXml="next"/>
    <w:bookmarkStart w:id="341" w:name="_Toc443574613" w:displacedByCustomXml="next"/>
    <w:bookmarkEnd w:id="341" w:displacedByCustomXml="next"/>
    <w:bookmarkStart w:id="342" w:name="_Toc443468066" w:displacedByCustomXml="next"/>
    <w:bookmarkEnd w:id="342" w:displacedByCustomXml="next"/>
    <w:bookmarkStart w:id="343" w:name="_Toc443551474" w:displacedByCustomXml="next"/>
    <w:bookmarkEnd w:id="343" w:displacedByCustomXml="next"/>
    <w:bookmarkStart w:id="344" w:name="_Toc443561570" w:displacedByCustomXml="next"/>
    <w:bookmarkEnd w:id="344" w:displacedByCustomXml="next"/>
    <w:bookmarkStart w:id="345" w:name="_Toc443574622" w:displacedByCustomXml="next"/>
    <w:bookmarkEnd w:id="345" w:displacedByCustomXml="next"/>
    <w:bookmarkStart w:id="346" w:name="_Toc443468075" w:displacedByCustomXml="next"/>
    <w:bookmarkEnd w:id="346" w:displacedByCustomXml="next"/>
    <w:bookmarkStart w:id="347" w:name="_Toc443551483" w:displacedByCustomXml="next"/>
    <w:bookmarkEnd w:id="347" w:displacedByCustomXml="next"/>
    <w:bookmarkStart w:id="348" w:name="_Toc443561579" w:displacedByCustomXml="next"/>
    <w:bookmarkEnd w:id="348" w:displacedByCustomXml="next"/>
    <w:bookmarkStart w:id="349" w:name="_Toc443574631" w:displacedByCustomXml="next"/>
    <w:bookmarkEnd w:id="349" w:displacedByCustomXml="next"/>
    <w:bookmarkStart w:id="350" w:name="_Toc443468084" w:displacedByCustomXml="next"/>
    <w:bookmarkEnd w:id="350" w:displacedByCustomXml="next"/>
    <w:bookmarkStart w:id="351" w:name="_Toc443551492" w:displacedByCustomXml="next"/>
    <w:bookmarkEnd w:id="351" w:displacedByCustomXml="next"/>
    <w:bookmarkStart w:id="352" w:name="_Toc443561588" w:displacedByCustomXml="next"/>
    <w:bookmarkEnd w:id="352" w:displacedByCustomXml="next"/>
    <w:bookmarkStart w:id="353" w:name="_Toc443574640" w:displacedByCustomXml="next"/>
    <w:bookmarkEnd w:id="353" w:displacedByCustomXml="next"/>
    <w:bookmarkStart w:id="354" w:name="_Toc443468093" w:displacedByCustomXml="next"/>
    <w:bookmarkEnd w:id="354" w:displacedByCustomXml="next"/>
    <w:bookmarkStart w:id="355" w:name="_Toc443551501" w:displacedByCustomXml="next"/>
    <w:bookmarkEnd w:id="355" w:displacedByCustomXml="next"/>
    <w:bookmarkStart w:id="356" w:name="_Toc443561597" w:displacedByCustomXml="next"/>
    <w:bookmarkEnd w:id="356" w:displacedByCustomXml="next"/>
    <w:bookmarkStart w:id="357" w:name="_Toc443574649" w:displacedByCustomXml="next"/>
    <w:bookmarkEnd w:id="357" w:displacedByCustomXml="next"/>
    <w:bookmarkStart w:id="358" w:name="_Toc443468102" w:displacedByCustomXml="next"/>
    <w:bookmarkEnd w:id="358" w:displacedByCustomXml="next"/>
    <w:bookmarkStart w:id="359" w:name="_Toc443551510" w:displacedByCustomXml="next"/>
    <w:bookmarkEnd w:id="359" w:displacedByCustomXml="next"/>
    <w:bookmarkStart w:id="360" w:name="_Toc443561606" w:displacedByCustomXml="next"/>
    <w:bookmarkEnd w:id="360" w:displacedByCustomXml="next"/>
    <w:bookmarkStart w:id="361" w:name="_Toc443574658" w:displacedByCustomXml="next"/>
    <w:bookmarkEnd w:id="361" w:displacedByCustomXml="next"/>
    <w:bookmarkStart w:id="362" w:name="_Toc443468111" w:displacedByCustomXml="next"/>
    <w:bookmarkEnd w:id="362" w:displacedByCustomXml="next"/>
    <w:bookmarkStart w:id="363" w:name="_Toc443551519" w:displacedByCustomXml="next"/>
    <w:bookmarkEnd w:id="363" w:displacedByCustomXml="next"/>
    <w:bookmarkStart w:id="364" w:name="_Toc443561615" w:displacedByCustomXml="next"/>
    <w:bookmarkEnd w:id="364" w:displacedByCustomXml="next"/>
    <w:bookmarkStart w:id="365" w:name="_Toc443574667" w:displacedByCustomXml="next"/>
    <w:bookmarkEnd w:id="365" w:displacedByCustomXml="next"/>
    <w:bookmarkStart w:id="366" w:name="_Toc443468120" w:displacedByCustomXml="next"/>
    <w:bookmarkEnd w:id="366" w:displacedByCustomXml="next"/>
    <w:bookmarkStart w:id="367" w:name="_Toc443551528" w:displacedByCustomXml="next"/>
    <w:bookmarkEnd w:id="367" w:displacedByCustomXml="next"/>
    <w:bookmarkStart w:id="368" w:name="_Toc443561624" w:displacedByCustomXml="next"/>
    <w:bookmarkEnd w:id="368" w:displacedByCustomXml="next"/>
    <w:bookmarkStart w:id="369" w:name="_Toc443574676" w:displacedByCustomXml="next"/>
    <w:bookmarkEnd w:id="369" w:displacedByCustomXml="next"/>
    <w:bookmarkStart w:id="370" w:name="_Toc443468138" w:displacedByCustomXml="next"/>
    <w:bookmarkEnd w:id="370" w:displacedByCustomXml="next"/>
    <w:bookmarkStart w:id="371" w:name="_Toc443551546" w:displacedByCustomXml="next"/>
    <w:bookmarkEnd w:id="371" w:displacedByCustomXml="next"/>
    <w:bookmarkStart w:id="372" w:name="_Toc443561642" w:displacedByCustomXml="next"/>
    <w:bookmarkEnd w:id="372" w:displacedByCustomXml="next"/>
    <w:bookmarkStart w:id="373" w:name="_Toc443574694" w:displacedByCustomXml="next"/>
    <w:bookmarkEnd w:id="373" w:displacedByCustomXml="next"/>
    <w:bookmarkStart w:id="374" w:name="_Toc443468147" w:displacedByCustomXml="next"/>
    <w:bookmarkEnd w:id="374" w:displacedByCustomXml="next"/>
    <w:bookmarkStart w:id="375" w:name="_Toc443551555" w:displacedByCustomXml="next"/>
    <w:bookmarkEnd w:id="375" w:displacedByCustomXml="next"/>
    <w:bookmarkStart w:id="376" w:name="_Toc443561651" w:displacedByCustomXml="next"/>
    <w:bookmarkEnd w:id="376" w:displacedByCustomXml="next"/>
    <w:bookmarkStart w:id="377" w:name="_Toc443574703" w:displacedByCustomXml="next"/>
    <w:bookmarkEnd w:id="377" w:displacedByCustomXml="next"/>
    <w:bookmarkStart w:id="378" w:name="_Toc443468156" w:displacedByCustomXml="next"/>
    <w:bookmarkEnd w:id="378" w:displacedByCustomXml="next"/>
    <w:bookmarkStart w:id="379" w:name="_Toc443551564" w:displacedByCustomXml="next"/>
    <w:bookmarkEnd w:id="379" w:displacedByCustomXml="next"/>
    <w:bookmarkStart w:id="380" w:name="_Toc443561660" w:displacedByCustomXml="next"/>
    <w:bookmarkEnd w:id="380" w:displacedByCustomXml="next"/>
    <w:bookmarkStart w:id="381" w:name="_Toc443574712" w:displacedByCustomXml="next"/>
    <w:bookmarkEnd w:id="381" w:displacedByCustomXml="next"/>
    <w:bookmarkStart w:id="382" w:name="_Toc443468165" w:displacedByCustomXml="next"/>
    <w:bookmarkEnd w:id="382" w:displacedByCustomXml="next"/>
    <w:bookmarkStart w:id="383" w:name="_Toc443551573" w:displacedByCustomXml="next"/>
    <w:bookmarkEnd w:id="383" w:displacedByCustomXml="next"/>
    <w:bookmarkStart w:id="384" w:name="_Toc443561669" w:displacedByCustomXml="next"/>
    <w:bookmarkEnd w:id="384" w:displacedByCustomXml="next"/>
    <w:bookmarkStart w:id="385" w:name="_Toc443574721" w:displacedByCustomXml="next"/>
    <w:bookmarkEnd w:id="385" w:displacedByCustomXml="next"/>
    <w:bookmarkStart w:id="386" w:name="_Toc443468174" w:displacedByCustomXml="next"/>
    <w:bookmarkEnd w:id="386" w:displacedByCustomXml="next"/>
    <w:bookmarkStart w:id="387" w:name="_Toc443551582" w:displacedByCustomXml="next"/>
    <w:bookmarkEnd w:id="387" w:displacedByCustomXml="next"/>
    <w:bookmarkStart w:id="388" w:name="_Toc443561678" w:displacedByCustomXml="next"/>
    <w:bookmarkEnd w:id="388" w:displacedByCustomXml="next"/>
    <w:bookmarkStart w:id="389" w:name="_Toc443574730" w:displacedByCustomXml="next"/>
    <w:bookmarkEnd w:id="389" w:displacedByCustomXml="next"/>
    <w:bookmarkStart w:id="390" w:name="_Toc443468183" w:displacedByCustomXml="next"/>
    <w:bookmarkEnd w:id="390" w:displacedByCustomXml="next"/>
    <w:bookmarkStart w:id="391" w:name="_Toc443551591" w:displacedByCustomXml="next"/>
    <w:bookmarkEnd w:id="391" w:displacedByCustomXml="next"/>
    <w:bookmarkStart w:id="392" w:name="_Toc443561687" w:displacedByCustomXml="next"/>
    <w:bookmarkEnd w:id="392" w:displacedByCustomXml="next"/>
    <w:bookmarkStart w:id="393" w:name="_Toc443574739" w:displacedByCustomXml="next"/>
    <w:bookmarkEnd w:id="393" w:displacedByCustomXml="next"/>
    <w:bookmarkStart w:id="394" w:name="_Toc443468192" w:displacedByCustomXml="next"/>
    <w:bookmarkEnd w:id="394" w:displacedByCustomXml="next"/>
    <w:bookmarkStart w:id="395" w:name="_Toc443551600" w:displacedByCustomXml="next"/>
    <w:bookmarkEnd w:id="395" w:displacedByCustomXml="next"/>
    <w:bookmarkStart w:id="396" w:name="_Toc443561696" w:displacedByCustomXml="next"/>
    <w:bookmarkEnd w:id="396" w:displacedByCustomXml="next"/>
    <w:bookmarkStart w:id="397" w:name="_Toc443574748" w:displacedByCustomXml="next"/>
    <w:bookmarkEnd w:id="397" w:displacedByCustomXml="next"/>
    <w:bookmarkStart w:id="398" w:name="_Toc443468201" w:displacedByCustomXml="next"/>
    <w:bookmarkEnd w:id="398" w:displacedByCustomXml="next"/>
    <w:bookmarkStart w:id="399" w:name="_Toc443551609" w:displacedByCustomXml="next"/>
    <w:bookmarkEnd w:id="399" w:displacedByCustomXml="next"/>
    <w:bookmarkStart w:id="400" w:name="_Toc443561705" w:displacedByCustomXml="next"/>
    <w:bookmarkEnd w:id="400" w:displacedByCustomXml="next"/>
    <w:bookmarkStart w:id="401" w:name="_Toc443574757" w:displacedByCustomXml="next"/>
    <w:bookmarkEnd w:id="401" w:displacedByCustomXml="next"/>
    <w:bookmarkStart w:id="402" w:name="_Toc443468210" w:displacedByCustomXml="next"/>
    <w:bookmarkEnd w:id="402" w:displacedByCustomXml="next"/>
    <w:bookmarkStart w:id="403" w:name="_Toc443551618" w:displacedByCustomXml="next"/>
    <w:bookmarkEnd w:id="403" w:displacedByCustomXml="next"/>
    <w:bookmarkStart w:id="404" w:name="_Toc443561714" w:displacedByCustomXml="next"/>
    <w:bookmarkEnd w:id="404" w:displacedByCustomXml="next"/>
    <w:bookmarkStart w:id="405" w:name="_Toc443574766" w:displacedByCustomXml="next"/>
    <w:bookmarkEnd w:id="405" w:displacedByCustomXml="next"/>
    <w:bookmarkStart w:id="406" w:name="_Toc443468219" w:displacedByCustomXml="next"/>
    <w:bookmarkEnd w:id="406" w:displacedByCustomXml="next"/>
    <w:bookmarkStart w:id="407" w:name="_Toc443551627" w:displacedByCustomXml="next"/>
    <w:bookmarkEnd w:id="407" w:displacedByCustomXml="next"/>
    <w:bookmarkStart w:id="408" w:name="_Toc443561723" w:displacedByCustomXml="next"/>
    <w:bookmarkEnd w:id="408" w:displacedByCustomXml="next"/>
    <w:bookmarkStart w:id="409" w:name="_Toc443574775" w:displacedByCustomXml="next"/>
    <w:bookmarkEnd w:id="409" w:displacedByCustomXml="next"/>
    <w:bookmarkStart w:id="410" w:name="_Toc443468228" w:displacedByCustomXml="next"/>
    <w:bookmarkEnd w:id="410" w:displacedByCustomXml="next"/>
    <w:bookmarkStart w:id="411" w:name="_Toc443551636" w:displacedByCustomXml="next"/>
    <w:bookmarkEnd w:id="411" w:displacedByCustomXml="next"/>
    <w:bookmarkStart w:id="412" w:name="_Toc443561732" w:displacedByCustomXml="next"/>
    <w:bookmarkEnd w:id="412" w:displacedByCustomXml="next"/>
    <w:bookmarkStart w:id="413" w:name="_Toc443574784" w:displacedByCustomXml="next"/>
    <w:bookmarkEnd w:id="413" w:displacedByCustomXml="next"/>
    <w:bookmarkStart w:id="414" w:name="_Toc443468246" w:displacedByCustomXml="next"/>
    <w:bookmarkEnd w:id="414" w:displacedByCustomXml="next"/>
    <w:bookmarkStart w:id="415" w:name="_Toc443551654" w:displacedByCustomXml="next"/>
    <w:bookmarkEnd w:id="415" w:displacedByCustomXml="next"/>
    <w:bookmarkStart w:id="416" w:name="_Toc443561750" w:displacedByCustomXml="next"/>
    <w:bookmarkEnd w:id="416" w:displacedByCustomXml="next"/>
    <w:bookmarkStart w:id="417" w:name="_Toc443574802" w:displacedByCustomXml="next"/>
    <w:bookmarkEnd w:id="417" w:displacedByCustomXml="next"/>
    <w:bookmarkStart w:id="418" w:name="_Toc443468255" w:displacedByCustomXml="next"/>
    <w:bookmarkEnd w:id="418" w:displacedByCustomXml="next"/>
    <w:bookmarkStart w:id="419" w:name="_Toc443551663" w:displacedByCustomXml="next"/>
    <w:bookmarkEnd w:id="419" w:displacedByCustomXml="next"/>
    <w:bookmarkStart w:id="420" w:name="_Toc443561759" w:displacedByCustomXml="next"/>
    <w:bookmarkEnd w:id="420" w:displacedByCustomXml="next"/>
    <w:bookmarkStart w:id="421" w:name="_Toc443574811" w:displacedByCustomXml="next"/>
    <w:bookmarkEnd w:id="421" w:displacedByCustomXml="next"/>
    <w:bookmarkStart w:id="422" w:name="_Toc443468264" w:displacedByCustomXml="next"/>
    <w:bookmarkEnd w:id="422" w:displacedByCustomXml="next"/>
    <w:bookmarkStart w:id="423" w:name="_Toc443551672" w:displacedByCustomXml="next"/>
    <w:bookmarkEnd w:id="423" w:displacedByCustomXml="next"/>
    <w:bookmarkStart w:id="424" w:name="_Toc443561768" w:displacedByCustomXml="next"/>
    <w:bookmarkEnd w:id="424" w:displacedByCustomXml="next"/>
    <w:bookmarkStart w:id="425" w:name="_Toc443574820" w:displacedByCustomXml="next"/>
    <w:bookmarkEnd w:id="425" w:displacedByCustomXml="next"/>
    <w:bookmarkStart w:id="426" w:name="_Toc443468273" w:displacedByCustomXml="next"/>
    <w:bookmarkEnd w:id="426" w:displacedByCustomXml="next"/>
    <w:bookmarkStart w:id="427" w:name="_Toc443551681" w:displacedByCustomXml="next"/>
    <w:bookmarkEnd w:id="427" w:displacedByCustomXml="next"/>
    <w:bookmarkStart w:id="428" w:name="_Toc443561777" w:displacedByCustomXml="next"/>
    <w:bookmarkEnd w:id="428" w:displacedByCustomXml="next"/>
    <w:bookmarkStart w:id="429" w:name="_Toc443574829" w:displacedByCustomXml="next"/>
    <w:bookmarkEnd w:id="429" w:displacedByCustomXml="next"/>
    <w:bookmarkStart w:id="430" w:name="_Toc443468282" w:displacedByCustomXml="next"/>
    <w:bookmarkEnd w:id="430" w:displacedByCustomXml="next"/>
    <w:bookmarkStart w:id="431" w:name="_Toc443551690" w:displacedByCustomXml="next"/>
    <w:bookmarkEnd w:id="431" w:displacedByCustomXml="next"/>
    <w:bookmarkStart w:id="432" w:name="_Toc443561786" w:displacedByCustomXml="next"/>
    <w:bookmarkEnd w:id="432" w:displacedByCustomXml="next"/>
    <w:bookmarkStart w:id="433" w:name="_Toc443574838" w:displacedByCustomXml="next"/>
    <w:bookmarkEnd w:id="433" w:displacedByCustomXml="next"/>
    <w:bookmarkStart w:id="434" w:name="_Toc443468291" w:displacedByCustomXml="next"/>
    <w:bookmarkEnd w:id="434" w:displacedByCustomXml="next"/>
    <w:bookmarkStart w:id="435" w:name="_Toc443551699" w:displacedByCustomXml="next"/>
    <w:bookmarkEnd w:id="435" w:displacedByCustomXml="next"/>
    <w:bookmarkStart w:id="436" w:name="_Toc443561795" w:displacedByCustomXml="next"/>
    <w:bookmarkEnd w:id="436" w:displacedByCustomXml="next"/>
    <w:bookmarkStart w:id="437" w:name="_Toc443574847" w:displacedByCustomXml="next"/>
    <w:bookmarkEnd w:id="437" w:displacedByCustomXml="next"/>
    <w:bookmarkStart w:id="438" w:name="_Toc443468300" w:displacedByCustomXml="next"/>
    <w:bookmarkEnd w:id="438" w:displacedByCustomXml="next"/>
    <w:bookmarkStart w:id="439" w:name="_Toc443551708" w:displacedByCustomXml="next"/>
    <w:bookmarkEnd w:id="439" w:displacedByCustomXml="next"/>
    <w:bookmarkStart w:id="440" w:name="_Toc443561804" w:displacedByCustomXml="next"/>
    <w:bookmarkEnd w:id="440" w:displacedByCustomXml="next"/>
    <w:bookmarkStart w:id="441" w:name="_Toc443574856" w:displacedByCustomXml="next"/>
    <w:bookmarkEnd w:id="441" w:displacedByCustomXml="next"/>
    <w:bookmarkStart w:id="442" w:name="_Toc443468309" w:displacedByCustomXml="next"/>
    <w:bookmarkEnd w:id="442" w:displacedByCustomXml="next"/>
    <w:bookmarkStart w:id="443" w:name="_Toc443551717" w:displacedByCustomXml="next"/>
    <w:bookmarkEnd w:id="443" w:displacedByCustomXml="next"/>
    <w:bookmarkStart w:id="444" w:name="_Toc443561813" w:displacedByCustomXml="next"/>
    <w:bookmarkEnd w:id="444" w:displacedByCustomXml="next"/>
    <w:bookmarkStart w:id="445" w:name="_Toc443574865" w:displacedByCustomXml="next"/>
    <w:bookmarkEnd w:id="445" w:displacedByCustomXml="next"/>
    <w:bookmarkStart w:id="446" w:name="_Toc443468318" w:displacedByCustomXml="next"/>
    <w:bookmarkEnd w:id="446" w:displacedByCustomXml="next"/>
    <w:bookmarkStart w:id="447" w:name="_Toc443551726" w:displacedByCustomXml="next"/>
    <w:bookmarkEnd w:id="447" w:displacedByCustomXml="next"/>
    <w:bookmarkStart w:id="448" w:name="_Toc443561822" w:displacedByCustomXml="next"/>
    <w:bookmarkEnd w:id="448" w:displacedByCustomXml="next"/>
    <w:bookmarkStart w:id="449" w:name="_Toc443574874" w:displacedByCustomXml="next"/>
    <w:bookmarkEnd w:id="449" w:displacedByCustomXml="next"/>
    <w:bookmarkStart w:id="450" w:name="_Toc443468327" w:displacedByCustomXml="next"/>
    <w:bookmarkEnd w:id="450" w:displacedByCustomXml="next"/>
    <w:bookmarkStart w:id="451" w:name="_Toc443551735" w:displacedByCustomXml="next"/>
    <w:bookmarkEnd w:id="451" w:displacedByCustomXml="next"/>
    <w:bookmarkStart w:id="452" w:name="_Toc443561831" w:displacedByCustomXml="next"/>
    <w:bookmarkEnd w:id="452" w:displacedByCustomXml="next"/>
    <w:bookmarkStart w:id="453" w:name="_Toc443574883" w:displacedByCustomXml="next"/>
    <w:bookmarkEnd w:id="453" w:displacedByCustomXml="next"/>
    <w:bookmarkStart w:id="454" w:name="_Toc443468336" w:displacedByCustomXml="next"/>
    <w:bookmarkEnd w:id="454" w:displacedByCustomXml="next"/>
    <w:bookmarkStart w:id="455" w:name="_Toc443551744" w:displacedByCustomXml="next"/>
    <w:bookmarkEnd w:id="455" w:displacedByCustomXml="next"/>
    <w:bookmarkStart w:id="456" w:name="_Toc443561840" w:displacedByCustomXml="next"/>
    <w:bookmarkEnd w:id="456" w:displacedByCustomXml="next"/>
    <w:bookmarkStart w:id="457" w:name="_Toc443574892" w:displacedByCustomXml="next"/>
    <w:bookmarkEnd w:id="457" w:displacedByCustomXml="next"/>
    <w:bookmarkStart w:id="458" w:name="_Toc443468354" w:displacedByCustomXml="next"/>
    <w:bookmarkEnd w:id="458" w:displacedByCustomXml="next"/>
    <w:bookmarkStart w:id="459" w:name="_Toc443551762" w:displacedByCustomXml="next"/>
    <w:bookmarkEnd w:id="459" w:displacedByCustomXml="next"/>
    <w:bookmarkStart w:id="460" w:name="_Toc443561858" w:displacedByCustomXml="next"/>
    <w:bookmarkEnd w:id="460" w:displacedByCustomXml="next"/>
    <w:bookmarkStart w:id="461" w:name="_Toc443574910" w:displacedByCustomXml="next"/>
    <w:bookmarkEnd w:id="461" w:displacedByCustomXml="next"/>
    <w:bookmarkStart w:id="462" w:name="_Toc443468363" w:displacedByCustomXml="next"/>
    <w:bookmarkEnd w:id="462" w:displacedByCustomXml="next"/>
    <w:bookmarkStart w:id="463" w:name="_Toc443551771" w:displacedByCustomXml="next"/>
    <w:bookmarkEnd w:id="463" w:displacedByCustomXml="next"/>
    <w:bookmarkStart w:id="464" w:name="_Toc443561867" w:displacedByCustomXml="next"/>
    <w:bookmarkEnd w:id="464" w:displacedByCustomXml="next"/>
    <w:bookmarkStart w:id="465" w:name="_Toc443574919" w:displacedByCustomXml="next"/>
    <w:bookmarkEnd w:id="465" w:displacedByCustomXml="next"/>
    <w:bookmarkStart w:id="466" w:name="_Toc443468372" w:displacedByCustomXml="next"/>
    <w:bookmarkEnd w:id="466" w:displacedByCustomXml="next"/>
    <w:bookmarkStart w:id="467" w:name="_Toc443551780" w:displacedByCustomXml="next"/>
    <w:bookmarkEnd w:id="467" w:displacedByCustomXml="next"/>
    <w:bookmarkStart w:id="468" w:name="_Toc443561876" w:displacedByCustomXml="next"/>
    <w:bookmarkEnd w:id="468" w:displacedByCustomXml="next"/>
    <w:bookmarkStart w:id="469" w:name="_Toc443574928" w:displacedByCustomXml="next"/>
    <w:bookmarkEnd w:id="469" w:displacedByCustomXml="next"/>
    <w:bookmarkStart w:id="470" w:name="_Toc443468381" w:displacedByCustomXml="next"/>
    <w:bookmarkEnd w:id="470" w:displacedByCustomXml="next"/>
    <w:bookmarkStart w:id="471" w:name="_Toc443551789" w:displacedByCustomXml="next"/>
    <w:bookmarkEnd w:id="471" w:displacedByCustomXml="next"/>
    <w:bookmarkStart w:id="472" w:name="_Toc443561885" w:displacedByCustomXml="next"/>
    <w:bookmarkEnd w:id="472" w:displacedByCustomXml="next"/>
    <w:bookmarkStart w:id="473" w:name="_Toc443574937" w:displacedByCustomXml="next"/>
    <w:bookmarkEnd w:id="473" w:displacedByCustomXml="next"/>
    <w:bookmarkStart w:id="474" w:name="_Toc443468390" w:displacedByCustomXml="next"/>
    <w:bookmarkEnd w:id="474" w:displacedByCustomXml="next"/>
    <w:bookmarkStart w:id="475" w:name="_Toc443551798" w:displacedByCustomXml="next"/>
    <w:bookmarkEnd w:id="475" w:displacedByCustomXml="next"/>
    <w:bookmarkStart w:id="476" w:name="_Toc443561894" w:displacedByCustomXml="next"/>
    <w:bookmarkEnd w:id="476" w:displacedByCustomXml="next"/>
    <w:bookmarkStart w:id="477" w:name="_Toc443574946" w:displacedByCustomXml="next"/>
    <w:bookmarkEnd w:id="477" w:displacedByCustomXml="next"/>
    <w:bookmarkStart w:id="478" w:name="_Toc443468399" w:displacedByCustomXml="next"/>
    <w:bookmarkEnd w:id="478" w:displacedByCustomXml="next"/>
    <w:bookmarkStart w:id="479" w:name="_Toc443551807" w:displacedByCustomXml="next"/>
    <w:bookmarkEnd w:id="479" w:displacedByCustomXml="next"/>
    <w:bookmarkStart w:id="480" w:name="_Toc443561903" w:displacedByCustomXml="next"/>
    <w:bookmarkEnd w:id="480" w:displacedByCustomXml="next"/>
    <w:bookmarkStart w:id="481" w:name="_Toc443574955" w:displacedByCustomXml="next"/>
    <w:bookmarkEnd w:id="481" w:displacedByCustomXml="next"/>
    <w:bookmarkStart w:id="482" w:name="_Toc443468408" w:displacedByCustomXml="next"/>
    <w:bookmarkEnd w:id="482" w:displacedByCustomXml="next"/>
    <w:bookmarkStart w:id="483" w:name="_Toc443551816" w:displacedByCustomXml="next"/>
    <w:bookmarkEnd w:id="483" w:displacedByCustomXml="next"/>
    <w:bookmarkStart w:id="484" w:name="_Toc443561912" w:displacedByCustomXml="next"/>
    <w:bookmarkEnd w:id="484" w:displacedByCustomXml="next"/>
    <w:bookmarkStart w:id="485" w:name="_Toc443574964" w:displacedByCustomXml="next"/>
    <w:bookmarkEnd w:id="485" w:displacedByCustomXml="next"/>
    <w:bookmarkStart w:id="486" w:name="_Toc443468417" w:displacedByCustomXml="next"/>
    <w:bookmarkEnd w:id="486" w:displacedByCustomXml="next"/>
    <w:bookmarkStart w:id="487" w:name="_Toc443551825" w:displacedByCustomXml="next"/>
    <w:bookmarkEnd w:id="487" w:displacedByCustomXml="next"/>
    <w:bookmarkStart w:id="488" w:name="_Toc443561921" w:displacedByCustomXml="next"/>
    <w:bookmarkEnd w:id="488" w:displacedByCustomXml="next"/>
    <w:bookmarkStart w:id="489" w:name="_Toc443574973" w:displacedByCustomXml="next"/>
    <w:bookmarkEnd w:id="489" w:displacedByCustomXml="next"/>
    <w:bookmarkStart w:id="490" w:name="_Toc443468426" w:displacedByCustomXml="next"/>
    <w:bookmarkEnd w:id="490" w:displacedByCustomXml="next"/>
    <w:bookmarkStart w:id="491" w:name="_Toc443551834" w:displacedByCustomXml="next"/>
    <w:bookmarkEnd w:id="491" w:displacedByCustomXml="next"/>
    <w:bookmarkStart w:id="492" w:name="_Toc443561930" w:displacedByCustomXml="next"/>
    <w:bookmarkEnd w:id="492" w:displacedByCustomXml="next"/>
    <w:bookmarkStart w:id="493" w:name="_Toc443574982" w:displacedByCustomXml="next"/>
    <w:bookmarkEnd w:id="493" w:displacedByCustomXml="next"/>
    <w:bookmarkStart w:id="494" w:name="_Toc443468435" w:displacedByCustomXml="next"/>
    <w:bookmarkEnd w:id="494" w:displacedByCustomXml="next"/>
    <w:bookmarkStart w:id="495" w:name="_Toc443551843" w:displacedByCustomXml="next"/>
    <w:bookmarkEnd w:id="495" w:displacedByCustomXml="next"/>
    <w:bookmarkStart w:id="496" w:name="_Toc443561939" w:displacedByCustomXml="next"/>
    <w:bookmarkEnd w:id="496" w:displacedByCustomXml="next"/>
    <w:bookmarkStart w:id="497" w:name="_Toc443574991" w:displacedByCustomXml="next"/>
    <w:bookmarkEnd w:id="497" w:displacedByCustomXml="next"/>
    <w:bookmarkStart w:id="498" w:name="_Toc443468444" w:displacedByCustomXml="next"/>
    <w:bookmarkEnd w:id="498" w:displacedByCustomXml="next"/>
    <w:bookmarkStart w:id="499" w:name="_Toc443551852" w:displacedByCustomXml="next"/>
    <w:bookmarkEnd w:id="499" w:displacedByCustomXml="next"/>
    <w:bookmarkStart w:id="500" w:name="_Toc443561948" w:displacedByCustomXml="next"/>
    <w:bookmarkEnd w:id="500" w:displacedByCustomXml="next"/>
    <w:bookmarkStart w:id="501" w:name="_Toc443575000" w:displacedByCustomXml="next"/>
    <w:bookmarkEnd w:id="501" w:displacedByCustomXml="next"/>
    <w:bookmarkStart w:id="502" w:name="_Toc443468463" w:displacedByCustomXml="next"/>
    <w:bookmarkEnd w:id="502" w:displacedByCustomXml="next"/>
    <w:bookmarkStart w:id="503" w:name="_Toc443551871" w:displacedByCustomXml="next"/>
    <w:bookmarkEnd w:id="503" w:displacedByCustomXml="next"/>
    <w:bookmarkStart w:id="504" w:name="_Toc443561967" w:displacedByCustomXml="next"/>
    <w:bookmarkEnd w:id="504" w:displacedByCustomXml="next"/>
    <w:bookmarkStart w:id="505" w:name="_Toc443575019" w:displacedByCustomXml="next"/>
    <w:bookmarkEnd w:id="505" w:displacedByCustomXml="next"/>
    <w:bookmarkStart w:id="506" w:name="_Toc443468472" w:displacedByCustomXml="next"/>
    <w:bookmarkEnd w:id="506" w:displacedByCustomXml="next"/>
    <w:bookmarkStart w:id="507" w:name="_Toc443551880" w:displacedByCustomXml="next"/>
    <w:bookmarkEnd w:id="507" w:displacedByCustomXml="next"/>
    <w:bookmarkStart w:id="508" w:name="_Toc443561976" w:displacedByCustomXml="next"/>
    <w:bookmarkEnd w:id="508" w:displacedByCustomXml="next"/>
    <w:bookmarkStart w:id="509" w:name="_Toc443575028" w:displacedByCustomXml="next"/>
    <w:bookmarkEnd w:id="509" w:displacedByCustomXml="next"/>
    <w:bookmarkStart w:id="510" w:name="_Toc443468481" w:displacedByCustomXml="next"/>
    <w:bookmarkEnd w:id="510" w:displacedByCustomXml="next"/>
    <w:bookmarkStart w:id="511" w:name="_Toc443551889" w:displacedByCustomXml="next"/>
    <w:bookmarkEnd w:id="511" w:displacedByCustomXml="next"/>
    <w:bookmarkStart w:id="512" w:name="_Toc443561985" w:displacedByCustomXml="next"/>
    <w:bookmarkEnd w:id="512" w:displacedByCustomXml="next"/>
    <w:bookmarkStart w:id="513" w:name="_Toc443575037" w:displacedByCustomXml="next"/>
    <w:bookmarkEnd w:id="513" w:displacedByCustomXml="next"/>
    <w:bookmarkStart w:id="514" w:name="_Toc443468490" w:displacedByCustomXml="next"/>
    <w:bookmarkEnd w:id="514" w:displacedByCustomXml="next"/>
    <w:bookmarkStart w:id="515" w:name="_Toc443551898" w:displacedByCustomXml="next"/>
    <w:bookmarkEnd w:id="515" w:displacedByCustomXml="next"/>
    <w:bookmarkStart w:id="516" w:name="_Toc443561994" w:displacedByCustomXml="next"/>
    <w:bookmarkEnd w:id="516" w:displacedByCustomXml="next"/>
    <w:bookmarkStart w:id="517" w:name="_Toc443575046" w:displacedByCustomXml="next"/>
    <w:bookmarkEnd w:id="517" w:displacedByCustomXml="next"/>
    <w:bookmarkStart w:id="518" w:name="_Toc443468499" w:displacedByCustomXml="next"/>
    <w:bookmarkEnd w:id="518" w:displacedByCustomXml="next"/>
    <w:bookmarkStart w:id="519" w:name="_Toc443551907" w:displacedByCustomXml="next"/>
    <w:bookmarkEnd w:id="519" w:displacedByCustomXml="next"/>
    <w:bookmarkStart w:id="520" w:name="_Toc443562003" w:displacedByCustomXml="next"/>
    <w:bookmarkEnd w:id="520" w:displacedByCustomXml="next"/>
    <w:bookmarkStart w:id="521" w:name="_Toc443575055" w:displacedByCustomXml="next"/>
    <w:bookmarkEnd w:id="521" w:displacedByCustomXml="next"/>
    <w:bookmarkStart w:id="522" w:name="_Toc443468508" w:displacedByCustomXml="next"/>
    <w:bookmarkEnd w:id="522" w:displacedByCustomXml="next"/>
    <w:bookmarkStart w:id="523" w:name="_Toc443551916" w:displacedByCustomXml="next"/>
    <w:bookmarkEnd w:id="523" w:displacedByCustomXml="next"/>
    <w:bookmarkStart w:id="524" w:name="_Toc443562012" w:displacedByCustomXml="next"/>
    <w:bookmarkEnd w:id="524" w:displacedByCustomXml="next"/>
    <w:bookmarkStart w:id="525" w:name="_Toc443575064" w:displacedByCustomXml="next"/>
    <w:bookmarkEnd w:id="525" w:displacedByCustomXml="next"/>
    <w:bookmarkStart w:id="526" w:name="_Toc443468517" w:displacedByCustomXml="next"/>
    <w:bookmarkEnd w:id="526" w:displacedByCustomXml="next"/>
    <w:bookmarkStart w:id="527" w:name="_Toc443551925" w:displacedByCustomXml="next"/>
    <w:bookmarkEnd w:id="527" w:displacedByCustomXml="next"/>
    <w:bookmarkStart w:id="528" w:name="_Toc443562021" w:displacedByCustomXml="next"/>
    <w:bookmarkEnd w:id="528" w:displacedByCustomXml="next"/>
    <w:bookmarkStart w:id="529" w:name="_Toc443575073" w:displacedByCustomXml="next"/>
    <w:bookmarkEnd w:id="529" w:displacedByCustomXml="next"/>
    <w:bookmarkStart w:id="530" w:name="_Toc443468526" w:displacedByCustomXml="next"/>
    <w:bookmarkEnd w:id="530" w:displacedByCustomXml="next"/>
    <w:bookmarkStart w:id="531" w:name="_Toc443551934" w:displacedByCustomXml="next"/>
    <w:bookmarkEnd w:id="531" w:displacedByCustomXml="next"/>
    <w:bookmarkStart w:id="532" w:name="_Toc443562030" w:displacedByCustomXml="next"/>
    <w:bookmarkEnd w:id="532" w:displacedByCustomXml="next"/>
    <w:bookmarkStart w:id="533" w:name="_Toc443575082" w:displacedByCustomXml="next"/>
    <w:bookmarkEnd w:id="533" w:displacedByCustomXml="next"/>
    <w:bookmarkStart w:id="534" w:name="_Toc443468535" w:displacedByCustomXml="next"/>
    <w:bookmarkEnd w:id="534" w:displacedByCustomXml="next"/>
    <w:bookmarkStart w:id="535" w:name="_Toc443551943" w:displacedByCustomXml="next"/>
    <w:bookmarkEnd w:id="535" w:displacedByCustomXml="next"/>
    <w:bookmarkStart w:id="536" w:name="_Toc443562039" w:displacedByCustomXml="next"/>
    <w:bookmarkEnd w:id="536" w:displacedByCustomXml="next"/>
    <w:bookmarkStart w:id="537" w:name="_Toc443575091" w:displacedByCustomXml="next"/>
    <w:bookmarkEnd w:id="537" w:displacedByCustomXml="next"/>
    <w:bookmarkStart w:id="538" w:name="_Toc443468544" w:displacedByCustomXml="next"/>
    <w:bookmarkEnd w:id="538" w:displacedByCustomXml="next"/>
    <w:bookmarkStart w:id="539" w:name="_Toc443551952" w:displacedByCustomXml="next"/>
    <w:bookmarkEnd w:id="539" w:displacedByCustomXml="next"/>
    <w:bookmarkStart w:id="540" w:name="_Toc443562048" w:displacedByCustomXml="next"/>
    <w:bookmarkEnd w:id="540" w:displacedByCustomXml="next"/>
    <w:bookmarkStart w:id="541" w:name="_Toc443575100" w:displacedByCustomXml="next"/>
    <w:bookmarkEnd w:id="541" w:displacedByCustomXml="next"/>
    <w:bookmarkStart w:id="542" w:name="_Toc443468553" w:displacedByCustomXml="next"/>
    <w:bookmarkEnd w:id="542" w:displacedByCustomXml="next"/>
    <w:bookmarkStart w:id="543" w:name="_Toc443551961" w:displacedByCustomXml="next"/>
    <w:bookmarkEnd w:id="543" w:displacedByCustomXml="next"/>
    <w:bookmarkStart w:id="544" w:name="_Toc443562057" w:displacedByCustomXml="next"/>
    <w:bookmarkEnd w:id="544" w:displacedByCustomXml="next"/>
    <w:bookmarkStart w:id="545" w:name="_Toc443575109" w:displacedByCustomXml="next"/>
    <w:bookmarkEnd w:id="545" w:displacedByCustomXml="next"/>
    <w:bookmarkStart w:id="546" w:name="_Toc443468571" w:displacedByCustomXml="next"/>
    <w:bookmarkEnd w:id="546" w:displacedByCustomXml="next"/>
    <w:bookmarkStart w:id="547" w:name="_Toc443551979" w:displacedByCustomXml="next"/>
    <w:bookmarkEnd w:id="547" w:displacedByCustomXml="next"/>
    <w:bookmarkStart w:id="548" w:name="_Toc443562075" w:displacedByCustomXml="next"/>
    <w:bookmarkEnd w:id="548" w:displacedByCustomXml="next"/>
    <w:bookmarkStart w:id="549" w:name="_Toc443575127" w:displacedByCustomXml="next"/>
    <w:bookmarkEnd w:id="549" w:displacedByCustomXml="next"/>
    <w:bookmarkStart w:id="550" w:name="_Toc443468580" w:displacedByCustomXml="next"/>
    <w:bookmarkEnd w:id="550" w:displacedByCustomXml="next"/>
    <w:bookmarkStart w:id="551" w:name="_Toc443551988" w:displacedByCustomXml="next"/>
    <w:bookmarkEnd w:id="551" w:displacedByCustomXml="next"/>
    <w:bookmarkStart w:id="552" w:name="_Toc443562084" w:displacedByCustomXml="next"/>
    <w:bookmarkEnd w:id="552" w:displacedByCustomXml="next"/>
    <w:bookmarkStart w:id="553" w:name="_Toc443575136" w:displacedByCustomXml="next"/>
    <w:bookmarkEnd w:id="553" w:displacedByCustomXml="next"/>
    <w:bookmarkStart w:id="554" w:name="_Toc443468589" w:displacedByCustomXml="next"/>
    <w:bookmarkEnd w:id="554" w:displacedByCustomXml="next"/>
    <w:bookmarkStart w:id="555" w:name="_Toc443551997" w:displacedByCustomXml="next"/>
    <w:bookmarkEnd w:id="555" w:displacedByCustomXml="next"/>
    <w:bookmarkStart w:id="556" w:name="_Toc443562093" w:displacedByCustomXml="next"/>
    <w:bookmarkEnd w:id="556" w:displacedByCustomXml="next"/>
    <w:bookmarkStart w:id="557" w:name="_Toc443575145" w:displacedByCustomXml="next"/>
    <w:bookmarkEnd w:id="557" w:displacedByCustomXml="next"/>
    <w:bookmarkStart w:id="558" w:name="_Toc443468598" w:displacedByCustomXml="next"/>
    <w:bookmarkEnd w:id="558" w:displacedByCustomXml="next"/>
    <w:bookmarkStart w:id="559" w:name="_Toc443552006" w:displacedByCustomXml="next"/>
    <w:bookmarkEnd w:id="559" w:displacedByCustomXml="next"/>
    <w:bookmarkStart w:id="560" w:name="_Toc443562102" w:displacedByCustomXml="next"/>
    <w:bookmarkEnd w:id="560" w:displacedByCustomXml="next"/>
    <w:bookmarkStart w:id="561" w:name="_Toc443575154" w:displacedByCustomXml="next"/>
    <w:bookmarkEnd w:id="561" w:displacedByCustomXml="next"/>
    <w:bookmarkStart w:id="562" w:name="_Toc443468607" w:displacedByCustomXml="next"/>
    <w:bookmarkEnd w:id="562" w:displacedByCustomXml="next"/>
    <w:bookmarkStart w:id="563" w:name="_Toc443552015" w:displacedByCustomXml="next"/>
    <w:bookmarkEnd w:id="563" w:displacedByCustomXml="next"/>
    <w:bookmarkStart w:id="564" w:name="_Toc443562111" w:displacedByCustomXml="next"/>
    <w:bookmarkEnd w:id="564" w:displacedByCustomXml="next"/>
    <w:bookmarkStart w:id="565" w:name="_Toc443575163" w:displacedByCustomXml="next"/>
    <w:bookmarkEnd w:id="565" w:displacedByCustomXml="next"/>
    <w:bookmarkStart w:id="566" w:name="_Toc443468616" w:displacedByCustomXml="next"/>
    <w:bookmarkEnd w:id="566" w:displacedByCustomXml="next"/>
    <w:bookmarkStart w:id="567" w:name="_Toc443552024" w:displacedByCustomXml="next"/>
    <w:bookmarkEnd w:id="567" w:displacedByCustomXml="next"/>
    <w:bookmarkStart w:id="568" w:name="_Toc443562120" w:displacedByCustomXml="next"/>
    <w:bookmarkEnd w:id="568" w:displacedByCustomXml="next"/>
    <w:bookmarkStart w:id="569" w:name="_Toc443575172" w:displacedByCustomXml="next"/>
    <w:bookmarkEnd w:id="569" w:displacedByCustomXml="next"/>
    <w:bookmarkStart w:id="570" w:name="_Toc443468625" w:displacedByCustomXml="next"/>
    <w:bookmarkEnd w:id="570" w:displacedByCustomXml="next"/>
    <w:bookmarkStart w:id="571" w:name="_Toc443552033" w:displacedByCustomXml="next"/>
    <w:bookmarkEnd w:id="571" w:displacedByCustomXml="next"/>
    <w:bookmarkStart w:id="572" w:name="_Toc443562129" w:displacedByCustomXml="next"/>
    <w:bookmarkEnd w:id="572" w:displacedByCustomXml="next"/>
    <w:bookmarkStart w:id="573" w:name="_Toc443575181" w:displacedByCustomXml="next"/>
    <w:bookmarkEnd w:id="573" w:displacedByCustomXml="next"/>
    <w:bookmarkStart w:id="574" w:name="_Toc443468634" w:displacedByCustomXml="next"/>
    <w:bookmarkEnd w:id="574" w:displacedByCustomXml="next"/>
    <w:bookmarkStart w:id="575" w:name="_Toc443552042" w:displacedByCustomXml="next"/>
    <w:bookmarkEnd w:id="575" w:displacedByCustomXml="next"/>
    <w:bookmarkStart w:id="576" w:name="_Toc443562138" w:displacedByCustomXml="next"/>
    <w:bookmarkEnd w:id="576" w:displacedByCustomXml="next"/>
    <w:bookmarkStart w:id="577" w:name="_Toc443575190" w:displacedByCustomXml="next"/>
    <w:bookmarkEnd w:id="577" w:displacedByCustomXml="next"/>
    <w:bookmarkStart w:id="578" w:name="_Toc443468643" w:displacedByCustomXml="next"/>
    <w:bookmarkEnd w:id="578" w:displacedByCustomXml="next"/>
    <w:bookmarkStart w:id="579" w:name="_Toc443552051" w:displacedByCustomXml="next"/>
    <w:bookmarkEnd w:id="579" w:displacedByCustomXml="next"/>
    <w:bookmarkStart w:id="580" w:name="_Toc443562147" w:displacedByCustomXml="next"/>
    <w:bookmarkEnd w:id="580" w:displacedByCustomXml="next"/>
    <w:bookmarkStart w:id="581" w:name="_Toc443575199" w:displacedByCustomXml="next"/>
    <w:bookmarkEnd w:id="581" w:displacedByCustomXml="next"/>
    <w:bookmarkStart w:id="582" w:name="_Toc443468652" w:displacedByCustomXml="next"/>
    <w:bookmarkEnd w:id="582" w:displacedByCustomXml="next"/>
    <w:bookmarkStart w:id="583" w:name="_Toc443552060" w:displacedByCustomXml="next"/>
    <w:bookmarkEnd w:id="583" w:displacedByCustomXml="next"/>
    <w:bookmarkStart w:id="584" w:name="_Toc443562156" w:displacedByCustomXml="next"/>
    <w:bookmarkEnd w:id="584" w:displacedByCustomXml="next"/>
    <w:bookmarkStart w:id="585" w:name="_Toc443575208" w:displacedByCustomXml="next"/>
    <w:bookmarkEnd w:id="585" w:displacedByCustomXml="next"/>
    <w:bookmarkStart w:id="586" w:name="_Toc443468661" w:displacedByCustomXml="next"/>
    <w:bookmarkEnd w:id="586" w:displacedByCustomXml="next"/>
    <w:bookmarkStart w:id="587" w:name="_Toc443552069" w:displacedByCustomXml="next"/>
    <w:bookmarkEnd w:id="587" w:displacedByCustomXml="next"/>
    <w:bookmarkStart w:id="588" w:name="_Toc443562165" w:displacedByCustomXml="next"/>
    <w:bookmarkEnd w:id="588" w:displacedByCustomXml="next"/>
    <w:bookmarkStart w:id="589" w:name="_Toc443575217" w:displacedByCustomXml="next"/>
    <w:bookmarkEnd w:id="589" w:displacedByCustomXml="next"/>
    <w:bookmarkStart w:id="590" w:name="_Toc443468679" w:displacedByCustomXml="next"/>
    <w:bookmarkEnd w:id="590" w:displacedByCustomXml="next"/>
    <w:bookmarkStart w:id="591" w:name="_Toc443552087" w:displacedByCustomXml="next"/>
    <w:bookmarkEnd w:id="591" w:displacedByCustomXml="next"/>
    <w:bookmarkStart w:id="592" w:name="_Toc443562183" w:displacedByCustomXml="next"/>
    <w:bookmarkEnd w:id="592" w:displacedByCustomXml="next"/>
    <w:bookmarkStart w:id="593" w:name="_Toc443575235" w:displacedByCustomXml="next"/>
    <w:bookmarkEnd w:id="593" w:displacedByCustomXml="next"/>
    <w:bookmarkStart w:id="594" w:name="_Toc443468688" w:displacedByCustomXml="next"/>
    <w:bookmarkEnd w:id="594" w:displacedByCustomXml="next"/>
    <w:bookmarkStart w:id="595" w:name="_Toc443552096" w:displacedByCustomXml="next"/>
    <w:bookmarkEnd w:id="595" w:displacedByCustomXml="next"/>
    <w:bookmarkStart w:id="596" w:name="_Toc443562192" w:displacedByCustomXml="next"/>
    <w:bookmarkEnd w:id="596" w:displacedByCustomXml="next"/>
    <w:bookmarkStart w:id="597" w:name="_Toc443575244" w:displacedByCustomXml="next"/>
    <w:bookmarkEnd w:id="597" w:displacedByCustomXml="next"/>
    <w:bookmarkStart w:id="598" w:name="_Toc443468697" w:displacedByCustomXml="next"/>
    <w:bookmarkEnd w:id="598" w:displacedByCustomXml="next"/>
    <w:bookmarkStart w:id="599" w:name="_Toc443552105" w:displacedByCustomXml="next"/>
    <w:bookmarkEnd w:id="599" w:displacedByCustomXml="next"/>
    <w:bookmarkStart w:id="600" w:name="_Toc443562201" w:displacedByCustomXml="next"/>
    <w:bookmarkEnd w:id="600" w:displacedByCustomXml="next"/>
    <w:bookmarkStart w:id="601" w:name="_Toc443575253" w:displacedByCustomXml="next"/>
    <w:bookmarkEnd w:id="601" w:displacedByCustomXml="next"/>
    <w:bookmarkStart w:id="602" w:name="_Toc443468706" w:displacedByCustomXml="next"/>
    <w:bookmarkEnd w:id="602" w:displacedByCustomXml="next"/>
    <w:bookmarkStart w:id="603" w:name="_Toc443552114" w:displacedByCustomXml="next"/>
    <w:bookmarkEnd w:id="603" w:displacedByCustomXml="next"/>
    <w:bookmarkStart w:id="604" w:name="_Toc443562210" w:displacedByCustomXml="next"/>
    <w:bookmarkEnd w:id="604" w:displacedByCustomXml="next"/>
    <w:bookmarkStart w:id="605" w:name="_Toc443575262" w:displacedByCustomXml="next"/>
    <w:bookmarkEnd w:id="605" w:displacedByCustomXml="next"/>
    <w:bookmarkStart w:id="606" w:name="_Toc443468715" w:displacedByCustomXml="next"/>
    <w:bookmarkEnd w:id="606" w:displacedByCustomXml="next"/>
    <w:bookmarkStart w:id="607" w:name="_Toc443552123" w:displacedByCustomXml="next"/>
    <w:bookmarkEnd w:id="607" w:displacedByCustomXml="next"/>
    <w:bookmarkStart w:id="608" w:name="_Toc443562219" w:displacedByCustomXml="next"/>
    <w:bookmarkEnd w:id="608" w:displacedByCustomXml="next"/>
    <w:bookmarkStart w:id="609" w:name="_Toc443575271" w:displacedByCustomXml="next"/>
    <w:bookmarkEnd w:id="609" w:displacedByCustomXml="next"/>
    <w:bookmarkStart w:id="610" w:name="_Toc443468724" w:displacedByCustomXml="next"/>
    <w:bookmarkEnd w:id="610" w:displacedByCustomXml="next"/>
    <w:bookmarkStart w:id="611" w:name="_Toc443552132" w:displacedByCustomXml="next"/>
    <w:bookmarkEnd w:id="611" w:displacedByCustomXml="next"/>
    <w:bookmarkStart w:id="612" w:name="_Toc443562228" w:displacedByCustomXml="next"/>
    <w:bookmarkEnd w:id="612" w:displacedByCustomXml="next"/>
    <w:bookmarkStart w:id="613" w:name="_Toc443575280" w:displacedByCustomXml="next"/>
    <w:bookmarkEnd w:id="613" w:displacedByCustomXml="next"/>
    <w:bookmarkStart w:id="614" w:name="_Toc443468733" w:displacedByCustomXml="next"/>
    <w:bookmarkEnd w:id="614" w:displacedByCustomXml="next"/>
    <w:bookmarkStart w:id="615" w:name="_Toc443552141" w:displacedByCustomXml="next"/>
    <w:bookmarkEnd w:id="615" w:displacedByCustomXml="next"/>
    <w:bookmarkStart w:id="616" w:name="_Toc443562237" w:displacedByCustomXml="next"/>
    <w:bookmarkEnd w:id="616" w:displacedByCustomXml="next"/>
    <w:bookmarkStart w:id="617" w:name="_Toc443575289" w:displacedByCustomXml="next"/>
    <w:bookmarkEnd w:id="617" w:displacedByCustomXml="next"/>
    <w:bookmarkStart w:id="618" w:name="_Toc443468742" w:displacedByCustomXml="next"/>
    <w:bookmarkEnd w:id="618" w:displacedByCustomXml="next"/>
    <w:bookmarkStart w:id="619" w:name="_Toc443552150" w:displacedByCustomXml="next"/>
    <w:bookmarkEnd w:id="619" w:displacedByCustomXml="next"/>
    <w:bookmarkStart w:id="620" w:name="_Toc443562246" w:displacedByCustomXml="next"/>
    <w:bookmarkEnd w:id="620" w:displacedByCustomXml="next"/>
    <w:bookmarkStart w:id="621" w:name="_Toc443575298" w:displacedByCustomXml="next"/>
    <w:bookmarkEnd w:id="621" w:displacedByCustomXml="next"/>
    <w:bookmarkStart w:id="622" w:name="_Toc443468751" w:displacedByCustomXml="next"/>
    <w:bookmarkEnd w:id="622" w:displacedByCustomXml="next"/>
    <w:bookmarkStart w:id="623" w:name="_Toc443552159" w:displacedByCustomXml="next"/>
    <w:bookmarkEnd w:id="623" w:displacedByCustomXml="next"/>
    <w:bookmarkStart w:id="624" w:name="_Toc443562255" w:displacedByCustomXml="next"/>
    <w:bookmarkEnd w:id="624" w:displacedByCustomXml="next"/>
    <w:bookmarkStart w:id="625" w:name="_Toc443575307" w:displacedByCustomXml="next"/>
    <w:bookmarkEnd w:id="625" w:displacedByCustomXml="next"/>
    <w:bookmarkStart w:id="626" w:name="_Toc443468760" w:displacedByCustomXml="next"/>
    <w:bookmarkEnd w:id="626" w:displacedByCustomXml="next"/>
    <w:bookmarkStart w:id="627" w:name="_Toc443552168" w:displacedByCustomXml="next"/>
    <w:bookmarkEnd w:id="627" w:displacedByCustomXml="next"/>
    <w:bookmarkStart w:id="628" w:name="_Toc443562264" w:displacedByCustomXml="next"/>
    <w:bookmarkEnd w:id="628" w:displacedByCustomXml="next"/>
    <w:bookmarkStart w:id="629" w:name="_Toc443575316" w:displacedByCustomXml="next"/>
    <w:bookmarkEnd w:id="629" w:displacedByCustomXml="next"/>
    <w:bookmarkStart w:id="630" w:name="_Toc443468769" w:displacedByCustomXml="next"/>
    <w:bookmarkEnd w:id="630" w:displacedByCustomXml="next"/>
    <w:bookmarkStart w:id="631" w:name="_Toc443552177" w:displacedByCustomXml="next"/>
    <w:bookmarkEnd w:id="631" w:displacedByCustomXml="next"/>
    <w:bookmarkStart w:id="632" w:name="_Toc443562273" w:displacedByCustomXml="next"/>
    <w:bookmarkEnd w:id="632" w:displacedByCustomXml="next"/>
    <w:bookmarkStart w:id="633" w:name="_Toc443575325" w:displacedByCustomXml="next"/>
    <w:bookmarkEnd w:id="633" w:displacedByCustomXml="next"/>
    <w:bookmarkStart w:id="634" w:name="_Toc443468787" w:displacedByCustomXml="next"/>
    <w:bookmarkEnd w:id="634" w:displacedByCustomXml="next"/>
    <w:bookmarkStart w:id="635" w:name="_Toc443552195" w:displacedByCustomXml="next"/>
    <w:bookmarkEnd w:id="635" w:displacedByCustomXml="next"/>
    <w:bookmarkStart w:id="636" w:name="_Toc443562291" w:displacedByCustomXml="next"/>
    <w:bookmarkEnd w:id="636" w:displacedByCustomXml="next"/>
    <w:bookmarkStart w:id="637" w:name="_Toc443575343" w:displacedByCustomXml="next"/>
    <w:bookmarkEnd w:id="637" w:displacedByCustomXml="next"/>
    <w:bookmarkStart w:id="638" w:name="_Toc443468796" w:displacedByCustomXml="next"/>
    <w:bookmarkEnd w:id="638" w:displacedByCustomXml="next"/>
    <w:bookmarkStart w:id="639" w:name="_Toc443552204" w:displacedByCustomXml="next"/>
    <w:bookmarkEnd w:id="639" w:displacedByCustomXml="next"/>
    <w:bookmarkStart w:id="640" w:name="_Toc443562300" w:displacedByCustomXml="next"/>
    <w:bookmarkEnd w:id="640" w:displacedByCustomXml="next"/>
    <w:bookmarkStart w:id="641" w:name="_Toc443575352" w:displacedByCustomXml="next"/>
    <w:bookmarkEnd w:id="641" w:displacedByCustomXml="next"/>
    <w:bookmarkStart w:id="642" w:name="_Toc443468805" w:displacedByCustomXml="next"/>
    <w:bookmarkEnd w:id="642" w:displacedByCustomXml="next"/>
    <w:bookmarkStart w:id="643" w:name="_Toc443552213" w:displacedByCustomXml="next"/>
    <w:bookmarkEnd w:id="643" w:displacedByCustomXml="next"/>
    <w:bookmarkStart w:id="644" w:name="_Toc443562309" w:displacedByCustomXml="next"/>
    <w:bookmarkEnd w:id="644" w:displacedByCustomXml="next"/>
    <w:bookmarkStart w:id="645" w:name="_Toc443575361" w:displacedByCustomXml="next"/>
    <w:bookmarkEnd w:id="645" w:displacedByCustomXml="next"/>
    <w:bookmarkStart w:id="646" w:name="_Toc443468814" w:displacedByCustomXml="next"/>
    <w:bookmarkEnd w:id="646" w:displacedByCustomXml="next"/>
    <w:bookmarkStart w:id="647" w:name="_Toc443552222" w:displacedByCustomXml="next"/>
    <w:bookmarkEnd w:id="647" w:displacedByCustomXml="next"/>
    <w:bookmarkStart w:id="648" w:name="_Toc443562318" w:displacedByCustomXml="next"/>
    <w:bookmarkEnd w:id="648" w:displacedByCustomXml="next"/>
    <w:bookmarkStart w:id="649" w:name="_Toc443575370" w:displacedByCustomXml="next"/>
    <w:bookmarkEnd w:id="649" w:displacedByCustomXml="next"/>
    <w:bookmarkStart w:id="650" w:name="_Toc443468823" w:displacedByCustomXml="next"/>
    <w:bookmarkEnd w:id="650" w:displacedByCustomXml="next"/>
    <w:bookmarkStart w:id="651" w:name="_Toc443552231" w:displacedByCustomXml="next"/>
    <w:bookmarkEnd w:id="651" w:displacedByCustomXml="next"/>
    <w:bookmarkStart w:id="652" w:name="_Toc443562327" w:displacedByCustomXml="next"/>
    <w:bookmarkEnd w:id="652" w:displacedByCustomXml="next"/>
    <w:bookmarkStart w:id="653" w:name="_Toc443575379" w:displacedByCustomXml="next"/>
    <w:bookmarkEnd w:id="653" w:displacedByCustomXml="next"/>
    <w:bookmarkStart w:id="654" w:name="_Toc443468832" w:displacedByCustomXml="next"/>
    <w:bookmarkEnd w:id="654" w:displacedByCustomXml="next"/>
    <w:bookmarkStart w:id="655" w:name="_Toc443552240" w:displacedByCustomXml="next"/>
    <w:bookmarkEnd w:id="655" w:displacedByCustomXml="next"/>
    <w:bookmarkStart w:id="656" w:name="_Toc443562336" w:displacedByCustomXml="next"/>
    <w:bookmarkEnd w:id="656" w:displacedByCustomXml="next"/>
    <w:bookmarkStart w:id="657" w:name="_Toc443575388" w:displacedByCustomXml="next"/>
    <w:bookmarkEnd w:id="657" w:displacedByCustomXml="next"/>
    <w:bookmarkStart w:id="658" w:name="_Toc443468841" w:displacedByCustomXml="next"/>
    <w:bookmarkEnd w:id="658" w:displacedByCustomXml="next"/>
    <w:bookmarkStart w:id="659" w:name="_Toc443552249" w:displacedByCustomXml="next"/>
    <w:bookmarkEnd w:id="659" w:displacedByCustomXml="next"/>
    <w:bookmarkStart w:id="660" w:name="_Toc443562345" w:displacedByCustomXml="next"/>
    <w:bookmarkEnd w:id="660" w:displacedByCustomXml="next"/>
    <w:bookmarkStart w:id="661" w:name="_Toc443575397" w:displacedByCustomXml="next"/>
    <w:bookmarkEnd w:id="661" w:displacedByCustomXml="next"/>
    <w:bookmarkStart w:id="662" w:name="_Toc443468850" w:displacedByCustomXml="next"/>
    <w:bookmarkEnd w:id="662" w:displacedByCustomXml="next"/>
    <w:bookmarkStart w:id="663" w:name="_Toc443552258" w:displacedByCustomXml="next"/>
    <w:bookmarkEnd w:id="663" w:displacedByCustomXml="next"/>
    <w:bookmarkStart w:id="664" w:name="_Toc443562354" w:displacedByCustomXml="next"/>
    <w:bookmarkEnd w:id="664" w:displacedByCustomXml="next"/>
    <w:bookmarkStart w:id="665" w:name="_Toc443575406" w:displacedByCustomXml="next"/>
    <w:bookmarkEnd w:id="665" w:displacedByCustomXml="next"/>
    <w:bookmarkStart w:id="666" w:name="_Toc443468859" w:displacedByCustomXml="next"/>
    <w:bookmarkEnd w:id="666" w:displacedByCustomXml="next"/>
    <w:bookmarkStart w:id="667" w:name="_Toc443552267" w:displacedByCustomXml="next"/>
    <w:bookmarkEnd w:id="667" w:displacedByCustomXml="next"/>
    <w:bookmarkStart w:id="668" w:name="_Toc443562363" w:displacedByCustomXml="next"/>
    <w:bookmarkEnd w:id="668" w:displacedByCustomXml="next"/>
    <w:bookmarkStart w:id="669" w:name="_Toc443575415" w:displacedByCustomXml="next"/>
    <w:bookmarkEnd w:id="669" w:displacedByCustomXml="next"/>
    <w:bookmarkStart w:id="670" w:name="_Toc443468868" w:displacedByCustomXml="next"/>
    <w:bookmarkEnd w:id="670" w:displacedByCustomXml="next"/>
    <w:bookmarkStart w:id="671" w:name="_Toc443552276" w:displacedByCustomXml="next"/>
    <w:bookmarkEnd w:id="671" w:displacedByCustomXml="next"/>
    <w:bookmarkStart w:id="672" w:name="_Toc443562372" w:displacedByCustomXml="next"/>
    <w:bookmarkEnd w:id="672" w:displacedByCustomXml="next"/>
    <w:bookmarkStart w:id="673" w:name="_Toc443575424" w:displacedByCustomXml="next"/>
    <w:bookmarkEnd w:id="673" w:displacedByCustomXml="next"/>
    <w:bookmarkStart w:id="674" w:name="_Toc443468877" w:displacedByCustomXml="next"/>
    <w:bookmarkEnd w:id="674" w:displacedByCustomXml="next"/>
    <w:bookmarkStart w:id="675" w:name="_Toc443552285" w:displacedByCustomXml="next"/>
    <w:bookmarkEnd w:id="675" w:displacedByCustomXml="next"/>
    <w:bookmarkStart w:id="676" w:name="_Toc443562381" w:displacedByCustomXml="next"/>
    <w:bookmarkEnd w:id="676" w:displacedByCustomXml="next"/>
    <w:bookmarkStart w:id="677" w:name="_Toc443575433" w:displacedByCustomXml="next"/>
    <w:bookmarkEnd w:id="677" w:displacedByCustomXml="next"/>
    <w:bookmarkStart w:id="678" w:name="_Toc443468886" w:displacedByCustomXml="next"/>
    <w:bookmarkEnd w:id="678" w:displacedByCustomXml="next"/>
    <w:bookmarkStart w:id="679" w:name="_Toc443552294" w:displacedByCustomXml="next"/>
    <w:bookmarkEnd w:id="679" w:displacedByCustomXml="next"/>
    <w:bookmarkStart w:id="680" w:name="_Toc443562390" w:displacedByCustomXml="next"/>
    <w:bookmarkEnd w:id="680" w:displacedByCustomXml="next"/>
    <w:bookmarkStart w:id="681" w:name="_Toc443575442" w:displacedByCustomXml="next"/>
    <w:bookmarkEnd w:id="681" w:displacedByCustomXml="next"/>
    <w:bookmarkStart w:id="682" w:name="_Toc443468895" w:displacedByCustomXml="next"/>
    <w:bookmarkEnd w:id="682" w:displacedByCustomXml="next"/>
    <w:bookmarkStart w:id="683" w:name="_Toc443552303" w:displacedByCustomXml="next"/>
    <w:bookmarkEnd w:id="683" w:displacedByCustomXml="next"/>
    <w:bookmarkStart w:id="684" w:name="_Toc443562399" w:displacedByCustomXml="next"/>
    <w:bookmarkEnd w:id="684" w:displacedByCustomXml="next"/>
    <w:bookmarkStart w:id="685" w:name="_Toc443575451" w:displacedByCustomXml="next"/>
    <w:bookmarkEnd w:id="685" w:displacedByCustomXml="next"/>
    <w:bookmarkStart w:id="686" w:name="_Toc443468896" w:displacedByCustomXml="next"/>
    <w:bookmarkEnd w:id="686" w:displacedByCustomXml="next"/>
    <w:bookmarkStart w:id="687" w:name="_Toc443552304" w:displacedByCustomXml="next"/>
    <w:bookmarkEnd w:id="687" w:displacedByCustomXml="next"/>
    <w:bookmarkStart w:id="688" w:name="_Toc443562400" w:displacedByCustomXml="next"/>
    <w:bookmarkEnd w:id="688" w:displacedByCustomXml="next"/>
    <w:bookmarkStart w:id="689" w:name="_Toc443575452" w:displacedByCustomXml="next"/>
    <w:bookmarkEnd w:id="689" w:displacedByCustomXml="next"/>
    <w:bookmarkStart w:id="690" w:name="_Toc443468916" w:displacedByCustomXml="next"/>
    <w:bookmarkEnd w:id="690" w:displacedByCustomXml="next"/>
    <w:bookmarkStart w:id="691" w:name="_Toc443552324" w:displacedByCustomXml="next"/>
    <w:bookmarkEnd w:id="691" w:displacedByCustomXml="next"/>
    <w:bookmarkStart w:id="692" w:name="_Toc443562420" w:displacedByCustomXml="next"/>
    <w:bookmarkEnd w:id="692" w:displacedByCustomXml="next"/>
    <w:bookmarkStart w:id="693" w:name="_Toc443575472" w:displacedByCustomXml="next"/>
    <w:bookmarkEnd w:id="693" w:displacedByCustomXml="next"/>
    <w:bookmarkStart w:id="694" w:name="_Toc443468924" w:displacedByCustomXml="next"/>
    <w:bookmarkEnd w:id="694" w:displacedByCustomXml="next"/>
    <w:bookmarkStart w:id="695" w:name="_Toc443552332" w:displacedByCustomXml="next"/>
    <w:bookmarkEnd w:id="695" w:displacedByCustomXml="next"/>
    <w:bookmarkStart w:id="696" w:name="_Toc443562428" w:displacedByCustomXml="next"/>
    <w:bookmarkEnd w:id="696" w:displacedByCustomXml="next"/>
    <w:bookmarkStart w:id="697" w:name="_Toc443575480" w:displacedByCustomXml="next"/>
    <w:bookmarkEnd w:id="697" w:displacedByCustomXml="next"/>
    <w:bookmarkStart w:id="698" w:name="_Toc443468932" w:displacedByCustomXml="next"/>
    <w:bookmarkEnd w:id="698" w:displacedByCustomXml="next"/>
    <w:bookmarkStart w:id="699" w:name="_Toc443552340" w:displacedByCustomXml="next"/>
    <w:bookmarkEnd w:id="699" w:displacedByCustomXml="next"/>
    <w:bookmarkStart w:id="700" w:name="_Toc443562436" w:displacedByCustomXml="next"/>
    <w:bookmarkEnd w:id="700" w:displacedByCustomXml="next"/>
    <w:bookmarkStart w:id="701" w:name="_Toc443575488" w:displacedByCustomXml="next"/>
    <w:bookmarkEnd w:id="701" w:displacedByCustomXml="next"/>
    <w:bookmarkStart w:id="702" w:name="_Toc443468940" w:displacedByCustomXml="next"/>
    <w:bookmarkEnd w:id="702" w:displacedByCustomXml="next"/>
    <w:bookmarkStart w:id="703" w:name="_Toc443552348" w:displacedByCustomXml="next"/>
    <w:bookmarkEnd w:id="703" w:displacedByCustomXml="next"/>
    <w:bookmarkStart w:id="704" w:name="_Toc443562444" w:displacedByCustomXml="next"/>
    <w:bookmarkEnd w:id="704" w:displacedByCustomXml="next"/>
    <w:bookmarkStart w:id="705" w:name="_Toc443575496" w:displacedByCustomXml="next"/>
    <w:bookmarkEnd w:id="705" w:displacedByCustomXml="next"/>
    <w:bookmarkStart w:id="706" w:name="_Toc443468948" w:displacedByCustomXml="next"/>
    <w:bookmarkEnd w:id="706" w:displacedByCustomXml="next"/>
    <w:bookmarkStart w:id="707" w:name="_Toc443552356" w:displacedByCustomXml="next"/>
    <w:bookmarkEnd w:id="707" w:displacedByCustomXml="next"/>
    <w:bookmarkStart w:id="708" w:name="_Toc443562452" w:displacedByCustomXml="next"/>
    <w:bookmarkEnd w:id="708" w:displacedByCustomXml="next"/>
    <w:bookmarkStart w:id="709" w:name="_Toc443575504" w:displacedByCustomXml="next"/>
    <w:bookmarkEnd w:id="709" w:displacedByCustomXml="next"/>
    <w:bookmarkStart w:id="710" w:name="_Toc443468956" w:displacedByCustomXml="next"/>
    <w:bookmarkEnd w:id="710" w:displacedByCustomXml="next"/>
    <w:bookmarkStart w:id="711" w:name="_Toc443552364" w:displacedByCustomXml="next"/>
    <w:bookmarkEnd w:id="711" w:displacedByCustomXml="next"/>
    <w:bookmarkStart w:id="712" w:name="_Toc443562460" w:displacedByCustomXml="next"/>
    <w:bookmarkEnd w:id="712" w:displacedByCustomXml="next"/>
    <w:bookmarkStart w:id="713" w:name="_Toc443575512" w:displacedByCustomXml="next"/>
    <w:bookmarkEnd w:id="713" w:displacedByCustomXml="next"/>
    <w:bookmarkStart w:id="714" w:name="_Toc443468964" w:displacedByCustomXml="next"/>
    <w:bookmarkEnd w:id="714" w:displacedByCustomXml="next"/>
    <w:bookmarkStart w:id="715" w:name="_Toc443552372" w:displacedByCustomXml="next"/>
    <w:bookmarkEnd w:id="715" w:displacedByCustomXml="next"/>
    <w:bookmarkStart w:id="716" w:name="_Toc443562468" w:displacedByCustomXml="next"/>
    <w:bookmarkEnd w:id="716" w:displacedByCustomXml="next"/>
    <w:bookmarkStart w:id="717" w:name="_Toc443575520" w:displacedByCustomXml="next"/>
    <w:bookmarkEnd w:id="717" w:displacedByCustomXml="next"/>
    <w:bookmarkStart w:id="718" w:name="_Toc443468972" w:displacedByCustomXml="next"/>
    <w:bookmarkEnd w:id="718" w:displacedByCustomXml="next"/>
    <w:bookmarkStart w:id="719" w:name="_Toc443552380" w:displacedByCustomXml="next"/>
    <w:bookmarkEnd w:id="719" w:displacedByCustomXml="next"/>
    <w:bookmarkStart w:id="720" w:name="_Toc443562476" w:displacedByCustomXml="next"/>
    <w:bookmarkEnd w:id="720" w:displacedByCustomXml="next"/>
    <w:bookmarkStart w:id="721" w:name="_Toc443575528" w:displacedByCustomXml="next"/>
    <w:bookmarkEnd w:id="721" w:displacedByCustomXml="next"/>
    <w:bookmarkStart w:id="722" w:name="_Toc443468980" w:displacedByCustomXml="next"/>
    <w:bookmarkEnd w:id="722" w:displacedByCustomXml="next"/>
    <w:bookmarkStart w:id="723" w:name="_Toc443552388" w:displacedByCustomXml="next"/>
    <w:bookmarkEnd w:id="723" w:displacedByCustomXml="next"/>
    <w:bookmarkStart w:id="724" w:name="_Toc443562484" w:displacedByCustomXml="next"/>
    <w:bookmarkEnd w:id="724" w:displacedByCustomXml="next"/>
    <w:bookmarkStart w:id="725" w:name="_Toc443575536" w:displacedByCustomXml="next"/>
    <w:bookmarkEnd w:id="725" w:displacedByCustomXml="next"/>
    <w:bookmarkStart w:id="726" w:name="_Toc443468988" w:displacedByCustomXml="next"/>
    <w:bookmarkEnd w:id="726" w:displacedByCustomXml="next"/>
    <w:bookmarkStart w:id="727" w:name="_Toc443552396" w:displacedByCustomXml="next"/>
    <w:bookmarkEnd w:id="727" w:displacedByCustomXml="next"/>
    <w:bookmarkStart w:id="728" w:name="_Toc443562492" w:displacedByCustomXml="next"/>
    <w:bookmarkEnd w:id="728" w:displacedByCustomXml="next"/>
    <w:bookmarkStart w:id="729" w:name="_Toc443575544" w:displacedByCustomXml="next"/>
    <w:bookmarkEnd w:id="729" w:displacedByCustomXml="next"/>
    <w:bookmarkStart w:id="730" w:name="_Toc443468996" w:displacedByCustomXml="next"/>
    <w:bookmarkEnd w:id="730" w:displacedByCustomXml="next"/>
    <w:bookmarkStart w:id="731" w:name="_Toc443552404" w:displacedByCustomXml="next"/>
    <w:bookmarkEnd w:id="731" w:displacedByCustomXml="next"/>
    <w:bookmarkStart w:id="732" w:name="_Toc443562500" w:displacedByCustomXml="next"/>
    <w:bookmarkEnd w:id="732" w:displacedByCustomXml="next"/>
    <w:bookmarkStart w:id="733" w:name="_Toc443575552" w:displacedByCustomXml="next"/>
    <w:bookmarkEnd w:id="733" w:displacedByCustomXml="next"/>
    <w:bookmarkStart w:id="734" w:name="_Toc443469004" w:displacedByCustomXml="next"/>
    <w:bookmarkEnd w:id="734" w:displacedByCustomXml="next"/>
    <w:bookmarkStart w:id="735" w:name="_Toc443552412" w:displacedByCustomXml="next"/>
    <w:bookmarkEnd w:id="735" w:displacedByCustomXml="next"/>
    <w:bookmarkStart w:id="736" w:name="_Toc443562508" w:displacedByCustomXml="next"/>
    <w:bookmarkEnd w:id="736" w:displacedByCustomXml="next"/>
    <w:bookmarkStart w:id="737" w:name="_Toc443575560" w:displacedByCustomXml="next"/>
    <w:bookmarkEnd w:id="737" w:displacedByCustomXml="next"/>
    <w:bookmarkStart w:id="738" w:name="_Toc443469012" w:displacedByCustomXml="next"/>
    <w:bookmarkEnd w:id="738" w:displacedByCustomXml="next"/>
    <w:bookmarkStart w:id="739" w:name="_Toc443552420" w:displacedByCustomXml="next"/>
    <w:bookmarkEnd w:id="739" w:displacedByCustomXml="next"/>
    <w:bookmarkStart w:id="740" w:name="_Toc443562516" w:displacedByCustomXml="next"/>
    <w:bookmarkEnd w:id="740" w:displacedByCustomXml="next"/>
    <w:bookmarkStart w:id="741" w:name="_Toc443575568" w:displacedByCustomXml="next"/>
    <w:bookmarkEnd w:id="741" w:displacedByCustomXml="next"/>
    <w:bookmarkStart w:id="742" w:name="_Toc443469020" w:displacedByCustomXml="next"/>
    <w:bookmarkEnd w:id="742" w:displacedByCustomXml="next"/>
    <w:bookmarkStart w:id="743" w:name="_Toc443552428" w:displacedByCustomXml="next"/>
    <w:bookmarkEnd w:id="743" w:displacedByCustomXml="next"/>
    <w:bookmarkStart w:id="744" w:name="_Toc443562524" w:displacedByCustomXml="next"/>
    <w:bookmarkEnd w:id="744" w:displacedByCustomXml="next"/>
    <w:bookmarkStart w:id="745" w:name="_Toc443575576" w:displacedByCustomXml="next"/>
    <w:bookmarkEnd w:id="745" w:displacedByCustomXml="next"/>
    <w:bookmarkStart w:id="746" w:name="_Toc443469028" w:displacedByCustomXml="next"/>
    <w:bookmarkEnd w:id="746" w:displacedByCustomXml="next"/>
    <w:bookmarkStart w:id="747" w:name="_Toc443552436" w:displacedByCustomXml="next"/>
    <w:bookmarkEnd w:id="747" w:displacedByCustomXml="next"/>
    <w:bookmarkStart w:id="748" w:name="_Toc443562532" w:displacedByCustomXml="next"/>
    <w:bookmarkEnd w:id="748" w:displacedByCustomXml="next"/>
    <w:bookmarkStart w:id="749" w:name="_Toc443575584" w:displacedByCustomXml="next"/>
    <w:bookmarkEnd w:id="749" w:displacedByCustomXml="next"/>
    <w:bookmarkStart w:id="750" w:name="_Toc443469036" w:displacedByCustomXml="next"/>
    <w:bookmarkEnd w:id="750" w:displacedByCustomXml="next"/>
    <w:bookmarkStart w:id="751" w:name="_Toc443552444" w:displacedByCustomXml="next"/>
    <w:bookmarkEnd w:id="751" w:displacedByCustomXml="next"/>
    <w:bookmarkStart w:id="752" w:name="_Toc443562540" w:displacedByCustomXml="next"/>
    <w:bookmarkEnd w:id="752" w:displacedByCustomXml="next"/>
    <w:bookmarkStart w:id="753" w:name="_Toc443575592" w:displacedByCustomXml="next"/>
    <w:bookmarkEnd w:id="753" w:displacedByCustomXml="next"/>
    <w:bookmarkStart w:id="754" w:name="_Toc443469044" w:displacedByCustomXml="next"/>
    <w:bookmarkEnd w:id="754" w:displacedByCustomXml="next"/>
    <w:bookmarkStart w:id="755" w:name="_Toc443552452" w:displacedByCustomXml="next"/>
    <w:bookmarkEnd w:id="755" w:displacedByCustomXml="next"/>
    <w:bookmarkStart w:id="756" w:name="_Toc443562548" w:displacedByCustomXml="next"/>
    <w:bookmarkEnd w:id="756" w:displacedByCustomXml="next"/>
    <w:bookmarkStart w:id="757" w:name="_Toc443575600" w:displacedByCustomXml="next"/>
    <w:bookmarkEnd w:id="757" w:displacedByCustomXml="next"/>
    <w:bookmarkStart w:id="758" w:name="_Toc443469052" w:displacedByCustomXml="next"/>
    <w:bookmarkEnd w:id="758" w:displacedByCustomXml="next"/>
    <w:bookmarkStart w:id="759" w:name="_Toc443552460" w:displacedByCustomXml="next"/>
    <w:bookmarkEnd w:id="759" w:displacedByCustomXml="next"/>
    <w:bookmarkStart w:id="760" w:name="_Toc443562556" w:displacedByCustomXml="next"/>
    <w:bookmarkEnd w:id="760" w:displacedByCustomXml="next"/>
    <w:bookmarkStart w:id="761" w:name="_Toc443575608" w:displacedByCustomXml="next"/>
    <w:bookmarkEnd w:id="761" w:displacedByCustomXml="next"/>
    <w:bookmarkStart w:id="762" w:name="_Toc443469060" w:displacedByCustomXml="next"/>
    <w:bookmarkEnd w:id="762" w:displacedByCustomXml="next"/>
    <w:bookmarkStart w:id="763" w:name="_Toc443552468" w:displacedByCustomXml="next"/>
    <w:bookmarkEnd w:id="763" w:displacedByCustomXml="next"/>
    <w:bookmarkStart w:id="764" w:name="_Toc443562564" w:displacedByCustomXml="next"/>
    <w:bookmarkEnd w:id="764" w:displacedByCustomXml="next"/>
    <w:bookmarkStart w:id="765" w:name="_Toc443575616" w:displacedByCustomXml="next"/>
    <w:bookmarkEnd w:id="765" w:displacedByCustomXml="next"/>
    <w:bookmarkStart w:id="766" w:name="_Toc443469068" w:displacedByCustomXml="next"/>
    <w:bookmarkEnd w:id="766" w:displacedByCustomXml="next"/>
    <w:bookmarkStart w:id="767" w:name="_Toc443552476" w:displacedByCustomXml="next"/>
    <w:bookmarkEnd w:id="767" w:displacedByCustomXml="next"/>
    <w:bookmarkStart w:id="768" w:name="_Toc443562572" w:displacedByCustomXml="next"/>
    <w:bookmarkEnd w:id="768" w:displacedByCustomXml="next"/>
    <w:bookmarkStart w:id="769" w:name="_Toc443575624" w:displacedByCustomXml="next"/>
    <w:bookmarkEnd w:id="769" w:displacedByCustomXml="next"/>
    <w:bookmarkStart w:id="770" w:name="_Toc443469076" w:displacedByCustomXml="next"/>
    <w:bookmarkEnd w:id="770" w:displacedByCustomXml="next"/>
    <w:bookmarkStart w:id="771" w:name="_Toc443552484" w:displacedByCustomXml="next"/>
    <w:bookmarkEnd w:id="771" w:displacedByCustomXml="next"/>
    <w:bookmarkStart w:id="772" w:name="_Toc443562580" w:displacedByCustomXml="next"/>
    <w:bookmarkEnd w:id="772" w:displacedByCustomXml="next"/>
    <w:bookmarkStart w:id="773" w:name="_Toc443575632" w:displacedByCustomXml="next"/>
    <w:bookmarkEnd w:id="773" w:displacedByCustomXml="next"/>
    <w:bookmarkStart w:id="774" w:name="_Toc443469084" w:displacedByCustomXml="next"/>
    <w:bookmarkEnd w:id="774" w:displacedByCustomXml="next"/>
    <w:bookmarkStart w:id="775" w:name="_Toc443552492" w:displacedByCustomXml="next"/>
    <w:bookmarkEnd w:id="775" w:displacedByCustomXml="next"/>
    <w:bookmarkStart w:id="776" w:name="_Toc443562588" w:displacedByCustomXml="next"/>
    <w:bookmarkEnd w:id="776" w:displacedByCustomXml="next"/>
    <w:bookmarkStart w:id="777" w:name="_Toc443575640" w:displacedByCustomXml="next"/>
    <w:bookmarkEnd w:id="777" w:displacedByCustomXml="next"/>
    <w:bookmarkStart w:id="778" w:name="_Toc443469092" w:displacedByCustomXml="next"/>
    <w:bookmarkEnd w:id="778" w:displacedByCustomXml="next"/>
    <w:bookmarkStart w:id="779" w:name="_Toc443552500" w:displacedByCustomXml="next"/>
    <w:bookmarkEnd w:id="779" w:displacedByCustomXml="next"/>
    <w:bookmarkStart w:id="780" w:name="_Toc443562596" w:displacedByCustomXml="next"/>
    <w:bookmarkEnd w:id="780" w:displacedByCustomXml="next"/>
    <w:bookmarkStart w:id="781" w:name="_Toc443575648" w:displacedByCustomXml="next"/>
    <w:bookmarkEnd w:id="781" w:displacedByCustomXml="next"/>
    <w:bookmarkStart w:id="782" w:name="_Toc443469100" w:displacedByCustomXml="next"/>
    <w:bookmarkEnd w:id="782" w:displacedByCustomXml="next"/>
    <w:bookmarkStart w:id="783" w:name="_Toc443552508" w:displacedByCustomXml="next"/>
    <w:bookmarkEnd w:id="783" w:displacedByCustomXml="next"/>
    <w:bookmarkStart w:id="784" w:name="_Toc443562604" w:displacedByCustomXml="next"/>
    <w:bookmarkEnd w:id="784" w:displacedByCustomXml="next"/>
    <w:bookmarkStart w:id="785" w:name="_Toc443575656" w:displacedByCustomXml="next"/>
    <w:bookmarkEnd w:id="785" w:displacedByCustomXml="next"/>
    <w:bookmarkStart w:id="786" w:name="_Toc443469108" w:displacedByCustomXml="next"/>
    <w:bookmarkEnd w:id="786" w:displacedByCustomXml="next"/>
    <w:bookmarkStart w:id="787" w:name="_Toc443552516" w:displacedByCustomXml="next"/>
    <w:bookmarkEnd w:id="787" w:displacedByCustomXml="next"/>
    <w:bookmarkStart w:id="788" w:name="_Toc443562612" w:displacedByCustomXml="next"/>
    <w:bookmarkEnd w:id="788" w:displacedByCustomXml="next"/>
    <w:bookmarkStart w:id="789" w:name="_Toc443575664" w:displacedByCustomXml="next"/>
    <w:bookmarkEnd w:id="789" w:displacedByCustomXml="next"/>
    <w:bookmarkStart w:id="790" w:name="_Toc443469116" w:displacedByCustomXml="next"/>
    <w:bookmarkEnd w:id="790" w:displacedByCustomXml="next"/>
    <w:bookmarkStart w:id="791" w:name="_Toc443552524" w:displacedByCustomXml="next"/>
    <w:bookmarkEnd w:id="791" w:displacedByCustomXml="next"/>
    <w:bookmarkStart w:id="792" w:name="_Toc443562620" w:displacedByCustomXml="next"/>
    <w:bookmarkEnd w:id="792" w:displacedByCustomXml="next"/>
    <w:bookmarkStart w:id="793" w:name="_Toc443575672" w:displacedByCustomXml="next"/>
    <w:bookmarkEnd w:id="793" w:displacedByCustomXml="next"/>
    <w:bookmarkStart w:id="794" w:name="_Toc443469124" w:displacedByCustomXml="next"/>
    <w:bookmarkEnd w:id="794" w:displacedByCustomXml="next"/>
    <w:bookmarkStart w:id="795" w:name="_Toc443552532" w:displacedByCustomXml="next"/>
    <w:bookmarkEnd w:id="795" w:displacedByCustomXml="next"/>
    <w:bookmarkStart w:id="796" w:name="_Toc443562628" w:displacedByCustomXml="next"/>
    <w:bookmarkEnd w:id="796" w:displacedByCustomXml="next"/>
    <w:bookmarkStart w:id="797" w:name="_Toc443575680" w:displacedByCustomXml="next"/>
    <w:bookmarkEnd w:id="797" w:displacedByCustomXml="next"/>
    <w:bookmarkStart w:id="798" w:name="_Toc443469132" w:displacedByCustomXml="next"/>
    <w:bookmarkEnd w:id="798" w:displacedByCustomXml="next"/>
    <w:bookmarkStart w:id="799" w:name="_Toc443552540" w:displacedByCustomXml="next"/>
    <w:bookmarkEnd w:id="799" w:displacedByCustomXml="next"/>
    <w:bookmarkStart w:id="800" w:name="_Toc443562636" w:displacedByCustomXml="next"/>
    <w:bookmarkEnd w:id="800" w:displacedByCustomXml="next"/>
    <w:bookmarkStart w:id="801" w:name="_Toc443575688" w:displacedByCustomXml="next"/>
    <w:bookmarkEnd w:id="801" w:displacedByCustomXml="next"/>
    <w:bookmarkStart w:id="802" w:name="_Toc443469140" w:displacedByCustomXml="next"/>
    <w:bookmarkEnd w:id="802" w:displacedByCustomXml="next"/>
    <w:bookmarkStart w:id="803" w:name="_Toc443552548" w:displacedByCustomXml="next"/>
    <w:bookmarkEnd w:id="803" w:displacedByCustomXml="next"/>
    <w:bookmarkStart w:id="804" w:name="_Toc443562644" w:displacedByCustomXml="next"/>
    <w:bookmarkEnd w:id="804" w:displacedByCustomXml="next"/>
    <w:bookmarkStart w:id="805" w:name="_Toc443575696" w:displacedByCustomXml="next"/>
    <w:bookmarkEnd w:id="805" w:displacedByCustomXml="next"/>
    <w:bookmarkStart w:id="806" w:name="_Toc443469156" w:displacedByCustomXml="next"/>
    <w:bookmarkEnd w:id="806" w:displacedByCustomXml="next"/>
    <w:bookmarkStart w:id="807" w:name="_Toc443552564" w:displacedByCustomXml="next"/>
    <w:bookmarkEnd w:id="807" w:displacedByCustomXml="next"/>
    <w:bookmarkStart w:id="808" w:name="_Toc443562660" w:displacedByCustomXml="next"/>
    <w:bookmarkEnd w:id="808" w:displacedByCustomXml="next"/>
    <w:bookmarkStart w:id="809" w:name="_Toc443575712" w:displacedByCustomXml="next"/>
    <w:bookmarkEnd w:id="809" w:displacedByCustomXml="next"/>
    <w:bookmarkStart w:id="810" w:name="_Toc443469164" w:displacedByCustomXml="next"/>
    <w:bookmarkEnd w:id="810" w:displacedByCustomXml="next"/>
    <w:bookmarkStart w:id="811" w:name="_Toc443552572" w:displacedByCustomXml="next"/>
    <w:bookmarkEnd w:id="811" w:displacedByCustomXml="next"/>
    <w:bookmarkStart w:id="812" w:name="_Toc443562668" w:displacedByCustomXml="next"/>
    <w:bookmarkEnd w:id="812" w:displacedByCustomXml="next"/>
    <w:bookmarkStart w:id="813" w:name="_Toc443575720" w:displacedByCustomXml="next"/>
    <w:bookmarkEnd w:id="813" w:displacedByCustomXml="next"/>
    <w:bookmarkStart w:id="814" w:name="_Toc443469172" w:displacedByCustomXml="next"/>
    <w:bookmarkEnd w:id="814" w:displacedByCustomXml="next"/>
    <w:bookmarkStart w:id="815" w:name="_Toc443552580" w:displacedByCustomXml="next"/>
    <w:bookmarkEnd w:id="815" w:displacedByCustomXml="next"/>
    <w:bookmarkStart w:id="816" w:name="_Toc443562676" w:displacedByCustomXml="next"/>
    <w:bookmarkEnd w:id="816" w:displacedByCustomXml="next"/>
    <w:bookmarkStart w:id="817" w:name="_Toc443575728" w:displacedByCustomXml="next"/>
    <w:bookmarkEnd w:id="817" w:displacedByCustomXml="next"/>
    <w:bookmarkStart w:id="818" w:name="_Toc443469180" w:displacedByCustomXml="next"/>
    <w:bookmarkEnd w:id="818" w:displacedByCustomXml="next"/>
    <w:bookmarkStart w:id="819" w:name="_Toc443552588" w:displacedByCustomXml="next"/>
    <w:bookmarkEnd w:id="819" w:displacedByCustomXml="next"/>
    <w:bookmarkStart w:id="820" w:name="_Toc443562684" w:displacedByCustomXml="next"/>
    <w:bookmarkEnd w:id="820" w:displacedByCustomXml="next"/>
    <w:bookmarkStart w:id="821" w:name="_Toc443575736" w:displacedByCustomXml="next"/>
    <w:bookmarkEnd w:id="821" w:displacedByCustomXml="next"/>
    <w:bookmarkStart w:id="822" w:name="_Toc443469188" w:displacedByCustomXml="next"/>
    <w:bookmarkEnd w:id="822" w:displacedByCustomXml="next"/>
    <w:bookmarkStart w:id="823" w:name="_Toc443552596" w:displacedByCustomXml="next"/>
    <w:bookmarkEnd w:id="823" w:displacedByCustomXml="next"/>
    <w:bookmarkStart w:id="824" w:name="_Toc443562692" w:displacedByCustomXml="next"/>
    <w:bookmarkEnd w:id="824" w:displacedByCustomXml="next"/>
    <w:bookmarkStart w:id="825" w:name="_Toc443575744" w:displacedByCustomXml="next"/>
    <w:bookmarkEnd w:id="825" w:displacedByCustomXml="next"/>
    <w:bookmarkStart w:id="826" w:name="_Toc443469196" w:displacedByCustomXml="next"/>
    <w:bookmarkEnd w:id="826" w:displacedByCustomXml="next"/>
    <w:bookmarkStart w:id="827" w:name="_Toc443552604" w:displacedByCustomXml="next"/>
    <w:bookmarkEnd w:id="827" w:displacedByCustomXml="next"/>
    <w:bookmarkStart w:id="828" w:name="_Toc443562700" w:displacedByCustomXml="next"/>
    <w:bookmarkEnd w:id="828" w:displacedByCustomXml="next"/>
    <w:bookmarkStart w:id="829" w:name="_Toc443575752" w:displacedByCustomXml="next"/>
    <w:bookmarkEnd w:id="829" w:displacedByCustomXml="next"/>
    <w:bookmarkStart w:id="830" w:name="_Toc443469204" w:displacedByCustomXml="next"/>
    <w:bookmarkEnd w:id="830" w:displacedByCustomXml="next"/>
    <w:bookmarkStart w:id="831" w:name="_Toc443552612" w:displacedByCustomXml="next"/>
    <w:bookmarkEnd w:id="831" w:displacedByCustomXml="next"/>
    <w:bookmarkStart w:id="832" w:name="_Toc443562708" w:displacedByCustomXml="next"/>
    <w:bookmarkEnd w:id="832" w:displacedByCustomXml="next"/>
    <w:bookmarkStart w:id="833" w:name="_Toc443575760" w:displacedByCustomXml="next"/>
    <w:bookmarkEnd w:id="833" w:displacedByCustomXml="next"/>
    <w:bookmarkStart w:id="834" w:name="_Toc443469212" w:displacedByCustomXml="next"/>
    <w:bookmarkEnd w:id="834" w:displacedByCustomXml="next"/>
    <w:bookmarkStart w:id="835" w:name="_Toc443552620" w:displacedByCustomXml="next"/>
    <w:bookmarkEnd w:id="835" w:displacedByCustomXml="next"/>
    <w:bookmarkStart w:id="836" w:name="_Toc443562716" w:displacedByCustomXml="next"/>
    <w:bookmarkEnd w:id="836" w:displacedByCustomXml="next"/>
    <w:bookmarkStart w:id="837" w:name="_Toc443575768" w:displacedByCustomXml="next"/>
    <w:bookmarkEnd w:id="837" w:displacedByCustomXml="next"/>
    <w:bookmarkStart w:id="838" w:name="_Toc443469220" w:displacedByCustomXml="next"/>
    <w:bookmarkEnd w:id="838" w:displacedByCustomXml="next"/>
    <w:bookmarkStart w:id="839" w:name="_Toc443552628" w:displacedByCustomXml="next"/>
    <w:bookmarkEnd w:id="839" w:displacedByCustomXml="next"/>
    <w:bookmarkStart w:id="840" w:name="_Toc443562724" w:displacedByCustomXml="next"/>
    <w:bookmarkEnd w:id="840" w:displacedByCustomXml="next"/>
    <w:bookmarkStart w:id="841" w:name="_Toc443575776" w:displacedByCustomXml="next"/>
    <w:bookmarkEnd w:id="841" w:displacedByCustomXml="next"/>
    <w:bookmarkStart w:id="842" w:name="_Toc443469228" w:displacedByCustomXml="next"/>
    <w:bookmarkEnd w:id="842" w:displacedByCustomXml="next"/>
    <w:bookmarkStart w:id="843" w:name="_Toc443552636" w:displacedByCustomXml="next"/>
    <w:bookmarkEnd w:id="843" w:displacedByCustomXml="next"/>
    <w:bookmarkStart w:id="844" w:name="_Toc443562732" w:displacedByCustomXml="next"/>
    <w:bookmarkEnd w:id="844" w:displacedByCustomXml="next"/>
    <w:bookmarkStart w:id="845" w:name="_Toc443575784" w:displacedByCustomXml="next"/>
    <w:bookmarkEnd w:id="845" w:displacedByCustomXml="next"/>
    <w:bookmarkStart w:id="846" w:name="_Toc443469229" w:displacedByCustomXml="next"/>
    <w:bookmarkEnd w:id="846" w:displacedByCustomXml="next"/>
    <w:bookmarkStart w:id="847" w:name="_Toc443552637" w:displacedByCustomXml="next"/>
    <w:bookmarkEnd w:id="847" w:displacedByCustomXml="next"/>
    <w:bookmarkStart w:id="848" w:name="_Toc443562733" w:displacedByCustomXml="next"/>
    <w:bookmarkEnd w:id="848" w:displacedByCustomXml="next"/>
    <w:bookmarkStart w:id="849" w:name="_Toc443575785" w:displacedByCustomXml="next"/>
    <w:bookmarkEnd w:id="849" w:displacedByCustomXml="next"/>
    <w:bookmarkStart w:id="850" w:name="_Toc443469230" w:displacedByCustomXml="next"/>
    <w:bookmarkEnd w:id="850" w:displacedByCustomXml="next"/>
    <w:bookmarkStart w:id="851" w:name="_Toc443552638" w:displacedByCustomXml="next"/>
    <w:bookmarkEnd w:id="851" w:displacedByCustomXml="next"/>
    <w:bookmarkStart w:id="852" w:name="_Toc443562734" w:displacedByCustomXml="next"/>
    <w:bookmarkEnd w:id="852" w:displacedByCustomXml="next"/>
    <w:bookmarkStart w:id="853" w:name="_Toc443575786" w:displacedByCustomXml="next"/>
    <w:bookmarkEnd w:id="853" w:displacedByCustomXml="next"/>
    <w:bookmarkStart w:id="854" w:name="_Toc443469231" w:displacedByCustomXml="next"/>
    <w:bookmarkEnd w:id="854" w:displacedByCustomXml="next"/>
    <w:bookmarkStart w:id="855" w:name="_Toc443552639" w:displacedByCustomXml="next"/>
    <w:bookmarkEnd w:id="855" w:displacedByCustomXml="next"/>
    <w:bookmarkStart w:id="856" w:name="_Toc443562735" w:displacedByCustomXml="next"/>
    <w:bookmarkEnd w:id="856" w:displacedByCustomXml="next"/>
    <w:bookmarkStart w:id="857" w:name="_Toc443575787" w:displacedByCustomXml="next"/>
    <w:bookmarkEnd w:id="857" w:displacedByCustomXml="next"/>
    <w:bookmarkStart w:id="858" w:name="_Toc443469232" w:displacedByCustomXml="next"/>
    <w:bookmarkEnd w:id="858" w:displacedByCustomXml="next"/>
    <w:bookmarkStart w:id="859" w:name="_Toc443552640" w:displacedByCustomXml="next"/>
    <w:bookmarkEnd w:id="859" w:displacedByCustomXml="next"/>
    <w:bookmarkStart w:id="860" w:name="_Toc443562736" w:displacedByCustomXml="next"/>
    <w:bookmarkEnd w:id="860" w:displacedByCustomXml="next"/>
    <w:bookmarkStart w:id="861" w:name="_Toc443575788" w:displacedByCustomXml="next"/>
    <w:bookmarkEnd w:id="861" w:displacedByCustomXml="next"/>
    <w:bookmarkStart w:id="862" w:name="_Toc443469233" w:displacedByCustomXml="next"/>
    <w:bookmarkEnd w:id="862" w:displacedByCustomXml="next"/>
    <w:bookmarkStart w:id="863" w:name="_Toc443552641" w:displacedByCustomXml="next"/>
    <w:bookmarkEnd w:id="863" w:displacedByCustomXml="next"/>
    <w:bookmarkStart w:id="864" w:name="_Toc443562737" w:displacedByCustomXml="next"/>
    <w:bookmarkEnd w:id="864" w:displacedByCustomXml="next"/>
    <w:bookmarkStart w:id="865" w:name="_Toc443575789" w:displacedByCustomXml="next"/>
    <w:bookmarkEnd w:id="865" w:displacedByCustomXml="next"/>
    <w:bookmarkStart w:id="866" w:name="_Toc443469234" w:displacedByCustomXml="next"/>
    <w:bookmarkEnd w:id="866" w:displacedByCustomXml="next"/>
    <w:bookmarkStart w:id="867" w:name="_Toc443552642" w:displacedByCustomXml="next"/>
    <w:bookmarkEnd w:id="867" w:displacedByCustomXml="next"/>
    <w:bookmarkStart w:id="868" w:name="_Toc443562738" w:displacedByCustomXml="next"/>
    <w:bookmarkEnd w:id="868" w:displacedByCustomXml="next"/>
    <w:bookmarkStart w:id="869" w:name="_Toc443575790" w:displacedByCustomXml="next"/>
    <w:bookmarkEnd w:id="869" w:displacedByCustomXml="next"/>
    <w:bookmarkStart w:id="870" w:name="_Toc443469235" w:displacedByCustomXml="next"/>
    <w:bookmarkEnd w:id="870" w:displacedByCustomXml="next"/>
    <w:bookmarkStart w:id="871" w:name="_Toc443552643" w:displacedByCustomXml="next"/>
    <w:bookmarkEnd w:id="871" w:displacedByCustomXml="next"/>
    <w:bookmarkStart w:id="872" w:name="_Toc443562739" w:displacedByCustomXml="next"/>
    <w:bookmarkEnd w:id="872" w:displacedByCustomXml="next"/>
    <w:bookmarkStart w:id="873" w:name="_Toc443575791" w:displacedByCustomXml="next"/>
    <w:bookmarkEnd w:id="873" w:displacedByCustomXml="next"/>
    <w:bookmarkStart w:id="874" w:name="_Toc443469236" w:displacedByCustomXml="next"/>
    <w:bookmarkEnd w:id="874" w:displacedByCustomXml="next"/>
    <w:bookmarkStart w:id="875" w:name="_Toc443552644" w:displacedByCustomXml="next"/>
    <w:bookmarkEnd w:id="875" w:displacedByCustomXml="next"/>
    <w:bookmarkStart w:id="876" w:name="_Toc443562740" w:displacedByCustomXml="next"/>
    <w:bookmarkEnd w:id="876" w:displacedByCustomXml="next"/>
    <w:bookmarkStart w:id="877" w:name="_Toc443575792" w:displacedByCustomXml="next"/>
    <w:bookmarkEnd w:id="877" w:displacedByCustomXml="next"/>
    <w:bookmarkStart w:id="878" w:name="_Toc443469238" w:displacedByCustomXml="next"/>
    <w:bookmarkEnd w:id="878" w:displacedByCustomXml="next"/>
    <w:bookmarkStart w:id="879" w:name="_Toc443552646" w:displacedByCustomXml="next"/>
    <w:bookmarkEnd w:id="879" w:displacedByCustomXml="next"/>
    <w:bookmarkStart w:id="880" w:name="_Toc443562742" w:displacedByCustomXml="next"/>
    <w:bookmarkEnd w:id="880" w:displacedByCustomXml="next"/>
    <w:bookmarkStart w:id="881" w:name="_Toc443575794" w:displacedByCustomXml="next"/>
    <w:bookmarkEnd w:id="881" w:displacedByCustomXml="next"/>
    <w:bookmarkStart w:id="882" w:name="_Toc443469239" w:displacedByCustomXml="next"/>
    <w:bookmarkEnd w:id="882" w:displacedByCustomXml="next"/>
    <w:bookmarkStart w:id="883" w:name="_Toc443552647" w:displacedByCustomXml="next"/>
    <w:bookmarkEnd w:id="883" w:displacedByCustomXml="next"/>
    <w:bookmarkStart w:id="884" w:name="_Toc443562743" w:displacedByCustomXml="next"/>
    <w:bookmarkEnd w:id="884" w:displacedByCustomXml="next"/>
    <w:bookmarkStart w:id="885" w:name="_Toc443575795" w:displacedByCustomXml="next"/>
    <w:bookmarkEnd w:id="885" w:displacedByCustomXml="next"/>
    <w:bookmarkStart w:id="886" w:name="_Toc443469240" w:displacedByCustomXml="next"/>
    <w:bookmarkEnd w:id="886" w:displacedByCustomXml="next"/>
    <w:bookmarkStart w:id="887" w:name="_Toc443552648" w:displacedByCustomXml="next"/>
    <w:bookmarkEnd w:id="887" w:displacedByCustomXml="next"/>
    <w:bookmarkStart w:id="888" w:name="_Toc443562744" w:displacedByCustomXml="next"/>
    <w:bookmarkEnd w:id="888" w:displacedByCustomXml="next"/>
    <w:bookmarkStart w:id="889" w:name="_Toc443575796" w:displacedByCustomXml="next"/>
    <w:bookmarkEnd w:id="889" w:displacedByCustomXml="next"/>
    <w:bookmarkStart w:id="890" w:name="_Toc443469241" w:displacedByCustomXml="next"/>
    <w:bookmarkEnd w:id="890" w:displacedByCustomXml="next"/>
    <w:bookmarkStart w:id="891" w:name="_Toc443552649" w:displacedByCustomXml="next"/>
    <w:bookmarkEnd w:id="891" w:displacedByCustomXml="next"/>
    <w:bookmarkStart w:id="892" w:name="_Toc443562745" w:displacedByCustomXml="next"/>
    <w:bookmarkEnd w:id="892" w:displacedByCustomXml="next"/>
    <w:bookmarkStart w:id="893" w:name="_Toc443575797" w:displacedByCustomXml="next"/>
    <w:bookmarkEnd w:id="893" w:displacedByCustomXml="next"/>
    <w:bookmarkStart w:id="894" w:name="_Toc443469242" w:displacedByCustomXml="next"/>
    <w:bookmarkEnd w:id="894" w:displacedByCustomXml="next"/>
    <w:bookmarkStart w:id="895" w:name="_Toc443552650" w:displacedByCustomXml="next"/>
    <w:bookmarkEnd w:id="895" w:displacedByCustomXml="next"/>
    <w:bookmarkStart w:id="896" w:name="_Toc443562746" w:displacedByCustomXml="next"/>
    <w:bookmarkEnd w:id="896" w:displacedByCustomXml="next"/>
    <w:bookmarkStart w:id="897" w:name="_Toc443575798" w:displacedByCustomXml="next"/>
    <w:bookmarkEnd w:id="897" w:displacedByCustomXml="next"/>
    <w:bookmarkStart w:id="898" w:name="_Toc443469244" w:displacedByCustomXml="next"/>
    <w:bookmarkEnd w:id="898" w:displacedByCustomXml="next"/>
    <w:bookmarkStart w:id="899" w:name="_Toc443552652" w:displacedByCustomXml="next"/>
    <w:bookmarkEnd w:id="899" w:displacedByCustomXml="next"/>
    <w:bookmarkStart w:id="900" w:name="_Toc443562748" w:displacedByCustomXml="next"/>
    <w:bookmarkEnd w:id="900" w:displacedByCustomXml="next"/>
    <w:bookmarkStart w:id="901" w:name="_Toc443575800" w:displacedByCustomXml="next"/>
    <w:bookmarkEnd w:id="901" w:displacedByCustomXml="next"/>
    <w:bookmarkStart w:id="902" w:name="_Toc443469245" w:displacedByCustomXml="next"/>
    <w:bookmarkEnd w:id="902" w:displacedByCustomXml="next"/>
    <w:bookmarkStart w:id="903" w:name="_Toc443552653" w:displacedByCustomXml="next"/>
    <w:bookmarkEnd w:id="903" w:displacedByCustomXml="next"/>
    <w:bookmarkStart w:id="904" w:name="_Toc443562749" w:displacedByCustomXml="next"/>
    <w:bookmarkEnd w:id="904" w:displacedByCustomXml="next"/>
    <w:bookmarkStart w:id="905" w:name="_Toc443575801" w:displacedByCustomXml="next"/>
    <w:bookmarkEnd w:id="905" w:displacedByCustomXml="next"/>
    <w:bookmarkStart w:id="906" w:name="_Toc443469246" w:displacedByCustomXml="next"/>
    <w:bookmarkEnd w:id="906" w:displacedByCustomXml="next"/>
    <w:bookmarkStart w:id="907" w:name="_Toc443552654" w:displacedByCustomXml="next"/>
    <w:bookmarkEnd w:id="907" w:displacedByCustomXml="next"/>
    <w:bookmarkStart w:id="908" w:name="_Toc443562750" w:displacedByCustomXml="next"/>
    <w:bookmarkEnd w:id="908" w:displacedByCustomXml="next"/>
    <w:bookmarkStart w:id="909" w:name="_Toc443575802" w:displacedByCustomXml="next"/>
    <w:bookmarkEnd w:id="909" w:displacedByCustomXml="next"/>
    <w:bookmarkStart w:id="910" w:name="_Toc443469247" w:displacedByCustomXml="next"/>
    <w:bookmarkEnd w:id="910" w:displacedByCustomXml="next"/>
    <w:bookmarkStart w:id="911" w:name="_Toc443552655" w:displacedByCustomXml="next"/>
    <w:bookmarkEnd w:id="911" w:displacedByCustomXml="next"/>
    <w:bookmarkStart w:id="912" w:name="_Toc443562751" w:displacedByCustomXml="next"/>
    <w:bookmarkEnd w:id="912" w:displacedByCustomXml="next"/>
    <w:bookmarkStart w:id="913" w:name="_Toc443575803" w:displacedByCustomXml="next"/>
    <w:bookmarkEnd w:id="913" w:displacedByCustomXml="next"/>
    <w:bookmarkStart w:id="914" w:name="_Toc443469248" w:displacedByCustomXml="next"/>
    <w:bookmarkEnd w:id="914" w:displacedByCustomXml="next"/>
    <w:bookmarkStart w:id="915" w:name="_Toc443552656" w:displacedByCustomXml="next"/>
    <w:bookmarkEnd w:id="915" w:displacedByCustomXml="next"/>
    <w:bookmarkStart w:id="916" w:name="_Toc443562752" w:displacedByCustomXml="next"/>
    <w:bookmarkEnd w:id="916" w:displacedByCustomXml="next"/>
    <w:bookmarkStart w:id="917" w:name="_Toc443575804" w:displacedByCustomXml="next"/>
    <w:bookmarkEnd w:id="917" w:displacedByCustomXml="next"/>
    <w:bookmarkStart w:id="918" w:name="_Toc443469249" w:displacedByCustomXml="next"/>
    <w:bookmarkEnd w:id="918" w:displacedByCustomXml="next"/>
    <w:bookmarkStart w:id="919" w:name="_Toc443552657" w:displacedByCustomXml="next"/>
    <w:bookmarkEnd w:id="919" w:displacedByCustomXml="next"/>
    <w:bookmarkStart w:id="920" w:name="_Toc443562753" w:displacedByCustomXml="next"/>
    <w:bookmarkEnd w:id="920" w:displacedByCustomXml="next"/>
    <w:bookmarkStart w:id="921" w:name="_Toc443575805" w:displacedByCustomXml="next"/>
    <w:bookmarkEnd w:id="921" w:displacedByCustomXml="next"/>
    <w:bookmarkStart w:id="922" w:name="_Toc443469250" w:displacedByCustomXml="next"/>
    <w:bookmarkEnd w:id="922" w:displacedByCustomXml="next"/>
    <w:bookmarkStart w:id="923" w:name="_Toc443552658" w:displacedByCustomXml="next"/>
    <w:bookmarkEnd w:id="923" w:displacedByCustomXml="next"/>
    <w:bookmarkStart w:id="924" w:name="_Toc443562754" w:displacedByCustomXml="next"/>
    <w:bookmarkEnd w:id="924" w:displacedByCustomXml="next"/>
    <w:bookmarkStart w:id="925" w:name="_Toc443575806" w:displacedByCustomXml="next"/>
    <w:bookmarkEnd w:id="925" w:displacedByCustomXml="next"/>
    <w:bookmarkStart w:id="926" w:name="_Toc443469251" w:displacedByCustomXml="next"/>
    <w:bookmarkEnd w:id="926" w:displacedByCustomXml="next"/>
    <w:bookmarkStart w:id="927" w:name="_Toc443552659" w:displacedByCustomXml="next"/>
    <w:bookmarkEnd w:id="927" w:displacedByCustomXml="next"/>
    <w:bookmarkStart w:id="928" w:name="_Toc443562755" w:displacedByCustomXml="next"/>
    <w:bookmarkEnd w:id="928" w:displacedByCustomXml="next"/>
    <w:bookmarkStart w:id="929" w:name="_Toc443575807" w:displacedByCustomXml="next"/>
    <w:bookmarkEnd w:id="929" w:displacedByCustomXml="next"/>
    <w:bookmarkStart w:id="930" w:name="_Toc443469274" w:displacedByCustomXml="next"/>
    <w:bookmarkEnd w:id="930" w:displacedByCustomXml="next"/>
    <w:bookmarkStart w:id="931" w:name="_Toc443552682" w:displacedByCustomXml="next"/>
    <w:bookmarkEnd w:id="931" w:displacedByCustomXml="next"/>
    <w:bookmarkStart w:id="932" w:name="_Toc443562778" w:displacedByCustomXml="next"/>
    <w:bookmarkEnd w:id="932" w:displacedByCustomXml="next"/>
    <w:bookmarkStart w:id="933" w:name="_Toc443575830" w:displacedByCustomXml="next"/>
    <w:bookmarkEnd w:id="933" w:displacedByCustomXml="next"/>
    <w:bookmarkStart w:id="934" w:name="_Toc443469283" w:displacedByCustomXml="next"/>
    <w:bookmarkEnd w:id="934" w:displacedByCustomXml="next"/>
    <w:bookmarkStart w:id="935" w:name="_Toc443552691" w:displacedByCustomXml="next"/>
    <w:bookmarkEnd w:id="935" w:displacedByCustomXml="next"/>
    <w:bookmarkStart w:id="936" w:name="_Toc443562787" w:displacedByCustomXml="next"/>
    <w:bookmarkEnd w:id="936" w:displacedByCustomXml="next"/>
    <w:bookmarkStart w:id="937" w:name="_Toc443575839" w:displacedByCustomXml="next"/>
    <w:bookmarkEnd w:id="937" w:displacedByCustomXml="next"/>
    <w:bookmarkStart w:id="938" w:name="_Toc443469292" w:displacedByCustomXml="next"/>
    <w:bookmarkEnd w:id="938" w:displacedByCustomXml="next"/>
    <w:bookmarkStart w:id="939" w:name="_Toc443552700" w:displacedByCustomXml="next"/>
    <w:bookmarkEnd w:id="939" w:displacedByCustomXml="next"/>
    <w:bookmarkStart w:id="940" w:name="_Toc443562796" w:displacedByCustomXml="next"/>
    <w:bookmarkEnd w:id="940" w:displacedByCustomXml="next"/>
    <w:bookmarkStart w:id="941" w:name="_Toc443575848" w:displacedByCustomXml="next"/>
    <w:bookmarkEnd w:id="941" w:displacedByCustomXml="next"/>
    <w:bookmarkStart w:id="942" w:name="_Toc443469301" w:displacedByCustomXml="next"/>
    <w:bookmarkEnd w:id="942" w:displacedByCustomXml="next"/>
    <w:bookmarkStart w:id="943" w:name="_Toc443552709" w:displacedByCustomXml="next"/>
    <w:bookmarkEnd w:id="943" w:displacedByCustomXml="next"/>
    <w:bookmarkStart w:id="944" w:name="_Toc443562805" w:displacedByCustomXml="next"/>
    <w:bookmarkEnd w:id="944" w:displacedByCustomXml="next"/>
    <w:bookmarkStart w:id="945" w:name="_Toc443575857" w:displacedByCustomXml="next"/>
    <w:bookmarkEnd w:id="945" w:displacedByCustomXml="next"/>
    <w:bookmarkStart w:id="946" w:name="_Toc443469310" w:displacedByCustomXml="next"/>
    <w:bookmarkEnd w:id="946" w:displacedByCustomXml="next"/>
    <w:bookmarkStart w:id="947" w:name="_Toc443552718" w:displacedByCustomXml="next"/>
    <w:bookmarkEnd w:id="947" w:displacedByCustomXml="next"/>
    <w:bookmarkStart w:id="948" w:name="_Toc443562814" w:displacedByCustomXml="next"/>
    <w:bookmarkEnd w:id="948" w:displacedByCustomXml="next"/>
    <w:bookmarkStart w:id="949" w:name="_Toc443575866" w:displacedByCustomXml="next"/>
    <w:bookmarkEnd w:id="949" w:displacedByCustomXml="next"/>
    <w:bookmarkStart w:id="950" w:name="_Toc443469319" w:displacedByCustomXml="next"/>
    <w:bookmarkEnd w:id="950" w:displacedByCustomXml="next"/>
    <w:bookmarkStart w:id="951" w:name="_Toc443552727" w:displacedByCustomXml="next"/>
    <w:bookmarkEnd w:id="951" w:displacedByCustomXml="next"/>
    <w:bookmarkStart w:id="952" w:name="_Toc443562823" w:displacedByCustomXml="next"/>
    <w:bookmarkEnd w:id="952" w:displacedByCustomXml="next"/>
    <w:bookmarkStart w:id="953" w:name="_Toc443575875" w:displacedByCustomXml="next"/>
    <w:bookmarkEnd w:id="953" w:displacedByCustomXml="next"/>
    <w:bookmarkStart w:id="954" w:name="_Toc443469337" w:displacedByCustomXml="next"/>
    <w:bookmarkEnd w:id="954" w:displacedByCustomXml="next"/>
    <w:bookmarkStart w:id="955" w:name="_Toc443552745" w:displacedByCustomXml="next"/>
    <w:bookmarkEnd w:id="955" w:displacedByCustomXml="next"/>
    <w:bookmarkStart w:id="956" w:name="_Toc443562841" w:displacedByCustomXml="next"/>
    <w:bookmarkEnd w:id="956" w:displacedByCustomXml="next"/>
    <w:bookmarkStart w:id="957" w:name="_Toc443575893" w:displacedByCustomXml="next"/>
    <w:bookmarkEnd w:id="957" w:displacedByCustomXml="next"/>
    <w:bookmarkStart w:id="958" w:name="_Toc443469346" w:displacedByCustomXml="next"/>
    <w:bookmarkEnd w:id="958" w:displacedByCustomXml="next"/>
    <w:bookmarkStart w:id="959" w:name="_Toc443552754" w:displacedByCustomXml="next"/>
    <w:bookmarkEnd w:id="959" w:displacedByCustomXml="next"/>
    <w:bookmarkStart w:id="960" w:name="_Toc443562850" w:displacedByCustomXml="next"/>
    <w:bookmarkEnd w:id="960" w:displacedByCustomXml="next"/>
    <w:bookmarkStart w:id="961" w:name="_Toc443575902" w:displacedByCustomXml="next"/>
    <w:bookmarkEnd w:id="961" w:displacedByCustomXml="next"/>
    <w:bookmarkStart w:id="962" w:name="_Toc443469355" w:displacedByCustomXml="next"/>
    <w:bookmarkEnd w:id="962" w:displacedByCustomXml="next"/>
    <w:bookmarkStart w:id="963" w:name="_Toc443552763" w:displacedByCustomXml="next"/>
    <w:bookmarkEnd w:id="963" w:displacedByCustomXml="next"/>
    <w:bookmarkStart w:id="964" w:name="_Toc443562859" w:displacedByCustomXml="next"/>
    <w:bookmarkEnd w:id="964" w:displacedByCustomXml="next"/>
    <w:bookmarkStart w:id="965" w:name="_Toc443575911" w:displacedByCustomXml="next"/>
    <w:bookmarkEnd w:id="965" w:displacedByCustomXml="next"/>
    <w:bookmarkStart w:id="966" w:name="_Toc443469364" w:displacedByCustomXml="next"/>
    <w:bookmarkEnd w:id="966" w:displacedByCustomXml="next"/>
    <w:bookmarkStart w:id="967" w:name="_Toc443552772" w:displacedByCustomXml="next"/>
    <w:bookmarkEnd w:id="967" w:displacedByCustomXml="next"/>
    <w:bookmarkStart w:id="968" w:name="_Toc443562868" w:displacedByCustomXml="next"/>
    <w:bookmarkEnd w:id="968" w:displacedByCustomXml="next"/>
    <w:bookmarkStart w:id="969" w:name="_Toc443575920" w:displacedByCustomXml="next"/>
    <w:bookmarkEnd w:id="969" w:displacedByCustomXml="next"/>
    <w:bookmarkStart w:id="970" w:name="_Toc443469373" w:displacedByCustomXml="next"/>
    <w:bookmarkEnd w:id="970" w:displacedByCustomXml="next"/>
    <w:bookmarkStart w:id="971" w:name="_Toc443552781" w:displacedByCustomXml="next"/>
    <w:bookmarkEnd w:id="971" w:displacedByCustomXml="next"/>
    <w:bookmarkStart w:id="972" w:name="_Toc443562877" w:displacedByCustomXml="next"/>
    <w:bookmarkEnd w:id="972" w:displacedByCustomXml="next"/>
    <w:bookmarkStart w:id="973" w:name="_Toc443575929" w:displacedByCustomXml="next"/>
    <w:bookmarkEnd w:id="973" w:displacedByCustomXml="next"/>
    <w:bookmarkStart w:id="974" w:name="_Toc443469382" w:displacedByCustomXml="next"/>
    <w:bookmarkEnd w:id="974" w:displacedByCustomXml="next"/>
    <w:bookmarkStart w:id="975" w:name="_Toc443552790" w:displacedByCustomXml="next"/>
    <w:bookmarkEnd w:id="975" w:displacedByCustomXml="next"/>
    <w:bookmarkStart w:id="976" w:name="_Toc443562886" w:displacedByCustomXml="next"/>
    <w:bookmarkEnd w:id="976" w:displacedByCustomXml="next"/>
    <w:bookmarkStart w:id="977" w:name="_Toc443575938" w:displacedByCustomXml="next"/>
    <w:bookmarkEnd w:id="977" w:displacedByCustomXml="next"/>
    <w:bookmarkStart w:id="978" w:name="_Toc443469391" w:displacedByCustomXml="next"/>
    <w:bookmarkEnd w:id="978" w:displacedByCustomXml="next"/>
    <w:bookmarkStart w:id="979" w:name="_Toc443552799" w:displacedByCustomXml="next"/>
    <w:bookmarkEnd w:id="979" w:displacedByCustomXml="next"/>
    <w:bookmarkStart w:id="980" w:name="_Toc443562895" w:displacedByCustomXml="next"/>
    <w:bookmarkEnd w:id="980" w:displacedByCustomXml="next"/>
    <w:bookmarkStart w:id="981" w:name="_Toc443575947" w:displacedByCustomXml="next"/>
    <w:bookmarkEnd w:id="981" w:displacedByCustomXml="next"/>
    <w:bookmarkStart w:id="982" w:name="_Toc443469400" w:displacedByCustomXml="next"/>
    <w:bookmarkEnd w:id="982" w:displacedByCustomXml="next"/>
    <w:bookmarkStart w:id="983" w:name="_Toc443552808" w:displacedByCustomXml="next"/>
    <w:bookmarkEnd w:id="983" w:displacedByCustomXml="next"/>
    <w:bookmarkStart w:id="984" w:name="_Toc443562904" w:displacedByCustomXml="next"/>
    <w:bookmarkEnd w:id="984" w:displacedByCustomXml="next"/>
    <w:bookmarkStart w:id="985" w:name="_Toc443575956" w:displacedByCustomXml="next"/>
    <w:bookmarkEnd w:id="985" w:displacedByCustomXml="next"/>
    <w:bookmarkStart w:id="986" w:name="_Toc443469409" w:displacedByCustomXml="next"/>
    <w:bookmarkEnd w:id="986" w:displacedByCustomXml="next"/>
    <w:bookmarkStart w:id="987" w:name="_Toc443552817" w:displacedByCustomXml="next"/>
    <w:bookmarkEnd w:id="987" w:displacedByCustomXml="next"/>
    <w:bookmarkStart w:id="988" w:name="_Toc443562913" w:displacedByCustomXml="next"/>
    <w:bookmarkEnd w:id="988" w:displacedByCustomXml="next"/>
    <w:bookmarkStart w:id="989" w:name="_Toc443575965" w:displacedByCustomXml="next"/>
    <w:bookmarkEnd w:id="989" w:displacedByCustomXml="next"/>
    <w:bookmarkStart w:id="990" w:name="_Toc443469418" w:displacedByCustomXml="next"/>
    <w:bookmarkEnd w:id="990" w:displacedByCustomXml="next"/>
    <w:bookmarkStart w:id="991" w:name="_Toc443552826" w:displacedByCustomXml="next"/>
    <w:bookmarkEnd w:id="991" w:displacedByCustomXml="next"/>
    <w:bookmarkStart w:id="992" w:name="_Toc443562922" w:displacedByCustomXml="next"/>
    <w:bookmarkEnd w:id="992" w:displacedByCustomXml="next"/>
    <w:bookmarkStart w:id="993" w:name="_Toc443575974" w:displacedByCustomXml="next"/>
    <w:bookmarkEnd w:id="993" w:displacedByCustomXml="next"/>
    <w:bookmarkStart w:id="994" w:name="_Toc443469427" w:displacedByCustomXml="next"/>
    <w:bookmarkEnd w:id="994" w:displacedByCustomXml="next"/>
    <w:bookmarkStart w:id="995" w:name="_Toc443552835" w:displacedByCustomXml="next"/>
    <w:bookmarkEnd w:id="995" w:displacedByCustomXml="next"/>
    <w:bookmarkStart w:id="996" w:name="_Toc443562931" w:displacedByCustomXml="next"/>
    <w:bookmarkEnd w:id="996" w:displacedByCustomXml="next"/>
    <w:bookmarkStart w:id="997" w:name="_Toc443575983" w:displacedByCustomXml="next"/>
    <w:bookmarkEnd w:id="997" w:displacedByCustomXml="next"/>
    <w:bookmarkStart w:id="998" w:name="_Toc443469436" w:displacedByCustomXml="next"/>
    <w:bookmarkEnd w:id="998" w:displacedByCustomXml="next"/>
    <w:bookmarkStart w:id="999" w:name="_Toc443552844" w:displacedByCustomXml="next"/>
    <w:bookmarkEnd w:id="999" w:displacedByCustomXml="next"/>
    <w:bookmarkStart w:id="1000" w:name="_Toc443562940" w:displacedByCustomXml="next"/>
    <w:bookmarkEnd w:id="1000" w:displacedByCustomXml="next"/>
    <w:bookmarkStart w:id="1001" w:name="_Toc443575992" w:displacedByCustomXml="next"/>
    <w:bookmarkEnd w:id="1001" w:displacedByCustomXml="next"/>
    <w:bookmarkStart w:id="1002" w:name="_Toc443469445" w:displacedByCustomXml="next"/>
    <w:bookmarkEnd w:id="1002" w:displacedByCustomXml="next"/>
    <w:bookmarkStart w:id="1003" w:name="_Toc443552853" w:displacedByCustomXml="next"/>
    <w:bookmarkEnd w:id="1003" w:displacedByCustomXml="next"/>
    <w:bookmarkStart w:id="1004" w:name="_Toc443562949" w:displacedByCustomXml="next"/>
    <w:bookmarkEnd w:id="1004" w:displacedByCustomXml="next"/>
    <w:bookmarkStart w:id="1005" w:name="_Toc443576001" w:displacedByCustomXml="next"/>
    <w:bookmarkEnd w:id="1005" w:displacedByCustomXml="next"/>
    <w:bookmarkStart w:id="1006" w:name="_Toc443469463" w:displacedByCustomXml="next"/>
    <w:bookmarkEnd w:id="1006" w:displacedByCustomXml="next"/>
    <w:bookmarkStart w:id="1007" w:name="_Toc443552871" w:displacedByCustomXml="next"/>
    <w:bookmarkEnd w:id="1007" w:displacedByCustomXml="next"/>
    <w:bookmarkStart w:id="1008" w:name="_Toc443562967" w:displacedByCustomXml="next"/>
    <w:bookmarkEnd w:id="1008" w:displacedByCustomXml="next"/>
    <w:bookmarkStart w:id="1009" w:name="_Toc443576019" w:displacedByCustomXml="next"/>
    <w:bookmarkEnd w:id="1009" w:displacedByCustomXml="next"/>
    <w:bookmarkStart w:id="1010" w:name="_Toc443469472" w:displacedByCustomXml="next"/>
    <w:bookmarkEnd w:id="1010" w:displacedByCustomXml="next"/>
    <w:bookmarkStart w:id="1011" w:name="_Toc443552880" w:displacedByCustomXml="next"/>
    <w:bookmarkEnd w:id="1011" w:displacedByCustomXml="next"/>
    <w:bookmarkStart w:id="1012" w:name="_Toc443562976" w:displacedByCustomXml="next"/>
    <w:bookmarkEnd w:id="1012" w:displacedByCustomXml="next"/>
    <w:bookmarkStart w:id="1013" w:name="_Toc443576028" w:displacedByCustomXml="next"/>
    <w:bookmarkEnd w:id="1013" w:displacedByCustomXml="next"/>
    <w:bookmarkStart w:id="1014" w:name="_Toc443469481" w:displacedByCustomXml="next"/>
    <w:bookmarkEnd w:id="1014" w:displacedByCustomXml="next"/>
    <w:bookmarkStart w:id="1015" w:name="_Toc443552889" w:displacedByCustomXml="next"/>
    <w:bookmarkEnd w:id="1015" w:displacedByCustomXml="next"/>
    <w:bookmarkStart w:id="1016" w:name="_Toc443562985" w:displacedByCustomXml="next"/>
    <w:bookmarkEnd w:id="1016" w:displacedByCustomXml="next"/>
    <w:bookmarkStart w:id="1017" w:name="_Toc443576037" w:displacedByCustomXml="next"/>
    <w:bookmarkEnd w:id="1017" w:displacedByCustomXml="next"/>
    <w:bookmarkStart w:id="1018" w:name="_Toc443469490" w:displacedByCustomXml="next"/>
    <w:bookmarkEnd w:id="1018" w:displacedByCustomXml="next"/>
    <w:bookmarkStart w:id="1019" w:name="_Toc443552898" w:displacedByCustomXml="next"/>
    <w:bookmarkEnd w:id="1019" w:displacedByCustomXml="next"/>
    <w:bookmarkStart w:id="1020" w:name="_Toc443562994" w:displacedByCustomXml="next"/>
    <w:bookmarkEnd w:id="1020" w:displacedByCustomXml="next"/>
    <w:bookmarkStart w:id="1021" w:name="_Toc443576046" w:displacedByCustomXml="next"/>
    <w:bookmarkEnd w:id="1021" w:displacedByCustomXml="next"/>
    <w:bookmarkStart w:id="1022" w:name="_Toc443469499" w:displacedByCustomXml="next"/>
    <w:bookmarkEnd w:id="1022" w:displacedByCustomXml="next"/>
    <w:bookmarkStart w:id="1023" w:name="_Toc443552907" w:displacedByCustomXml="next"/>
    <w:bookmarkEnd w:id="1023" w:displacedByCustomXml="next"/>
    <w:bookmarkStart w:id="1024" w:name="_Toc443563003" w:displacedByCustomXml="next"/>
    <w:bookmarkEnd w:id="1024" w:displacedByCustomXml="next"/>
    <w:bookmarkStart w:id="1025" w:name="_Toc443576055" w:displacedByCustomXml="next"/>
    <w:bookmarkEnd w:id="1025" w:displacedByCustomXml="next"/>
    <w:bookmarkStart w:id="1026" w:name="_Toc443469508" w:displacedByCustomXml="next"/>
    <w:bookmarkEnd w:id="1026" w:displacedByCustomXml="next"/>
    <w:bookmarkStart w:id="1027" w:name="_Toc443552916" w:displacedByCustomXml="next"/>
    <w:bookmarkEnd w:id="1027" w:displacedByCustomXml="next"/>
    <w:bookmarkStart w:id="1028" w:name="_Toc443563012" w:displacedByCustomXml="next"/>
    <w:bookmarkEnd w:id="1028" w:displacedByCustomXml="next"/>
    <w:bookmarkStart w:id="1029" w:name="_Toc443576064" w:displacedByCustomXml="next"/>
    <w:bookmarkEnd w:id="1029" w:displacedByCustomXml="next"/>
    <w:bookmarkStart w:id="1030" w:name="_Toc443469517" w:displacedByCustomXml="next"/>
    <w:bookmarkEnd w:id="1030" w:displacedByCustomXml="next"/>
    <w:bookmarkStart w:id="1031" w:name="_Toc443552925" w:displacedByCustomXml="next"/>
    <w:bookmarkEnd w:id="1031" w:displacedByCustomXml="next"/>
    <w:bookmarkStart w:id="1032" w:name="_Toc443563021" w:displacedByCustomXml="next"/>
    <w:bookmarkEnd w:id="1032" w:displacedByCustomXml="next"/>
    <w:bookmarkStart w:id="1033" w:name="_Toc443576073" w:displacedByCustomXml="next"/>
    <w:bookmarkEnd w:id="1033" w:displacedByCustomXml="next"/>
    <w:bookmarkStart w:id="1034" w:name="_Toc443469526" w:displacedByCustomXml="next"/>
    <w:bookmarkEnd w:id="1034" w:displacedByCustomXml="next"/>
    <w:bookmarkStart w:id="1035" w:name="_Toc443552934" w:displacedByCustomXml="next"/>
    <w:bookmarkEnd w:id="1035" w:displacedByCustomXml="next"/>
    <w:bookmarkStart w:id="1036" w:name="_Toc443563030" w:displacedByCustomXml="next"/>
    <w:bookmarkEnd w:id="1036" w:displacedByCustomXml="next"/>
    <w:bookmarkStart w:id="1037" w:name="_Toc443576082" w:displacedByCustomXml="next"/>
    <w:bookmarkEnd w:id="1037" w:displacedByCustomXml="next"/>
    <w:bookmarkStart w:id="1038" w:name="_Toc443469535" w:displacedByCustomXml="next"/>
    <w:bookmarkEnd w:id="1038" w:displacedByCustomXml="next"/>
    <w:bookmarkStart w:id="1039" w:name="_Toc443552943" w:displacedByCustomXml="next"/>
    <w:bookmarkEnd w:id="1039" w:displacedByCustomXml="next"/>
    <w:bookmarkStart w:id="1040" w:name="_Toc443563039" w:displacedByCustomXml="next"/>
    <w:bookmarkEnd w:id="1040" w:displacedByCustomXml="next"/>
    <w:bookmarkStart w:id="1041" w:name="_Toc443576091" w:displacedByCustomXml="next"/>
    <w:bookmarkEnd w:id="1041" w:displacedByCustomXml="next"/>
    <w:bookmarkStart w:id="1042" w:name="_Toc443469544" w:displacedByCustomXml="next"/>
    <w:bookmarkEnd w:id="1042" w:displacedByCustomXml="next"/>
    <w:bookmarkStart w:id="1043" w:name="_Toc443552952" w:displacedByCustomXml="next"/>
    <w:bookmarkEnd w:id="1043" w:displacedByCustomXml="next"/>
    <w:bookmarkStart w:id="1044" w:name="_Toc443563048" w:displacedByCustomXml="next"/>
    <w:bookmarkEnd w:id="1044" w:displacedByCustomXml="next"/>
    <w:bookmarkStart w:id="1045" w:name="_Toc443576100" w:displacedByCustomXml="next"/>
    <w:bookmarkEnd w:id="1045" w:displacedByCustomXml="next"/>
    <w:bookmarkStart w:id="1046" w:name="_Toc443469553" w:displacedByCustomXml="next"/>
    <w:bookmarkEnd w:id="1046" w:displacedByCustomXml="next"/>
    <w:bookmarkStart w:id="1047" w:name="_Toc443552961" w:displacedByCustomXml="next"/>
    <w:bookmarkEnd w:id="1047" w:displacedByCustomXml="next"/>
    <w:bookmarkStart w:id="1048" w:name="_Toc443563057" w:displacedByCustomXml="next"/>
    <w:bookmarkEnd w:id="1048" w:displacedByCustomXml="next"/>
    <w:bookmarkStart w:id="1049" w:name="_Toc443469562" w:displacedByCustomXml="next"/>
    <w:bookmarkEnd w:id="1049" w:displacedByCustomXml="next"/>
    <w:bookmarkStart w:id="1050" w:name="_Toc443552970" w:displacedByCustomXml="next"/>
    <w:bookmarkEnd w:id="1050" w:displacedByCustomXml="next"/>
    <w:bookmarkStart w:id="1051" w:name="_Toc443563066" w:displacedByCustomXml="next"/>
    <w:bookmarkEnd w:id="1051" w:displacedByCustomXml="next"/>
    <w:bookmarkStart w:id="1052" w:name="_Toc443469571" w:displacedByCustomXml="next"/>
    <w:bookmarkEnd w:id="1052" w:displacedByCustomXml="next"/>
    <w:bookmarkStart w:id="1053" w:name="_Toc443552979" w:displacedByCustomXml="next"/>
    <w:bookmarkEnd w:id="1053" w:displacedByCustomXml="next"/>
    <w:bookmarkStart w:id="1054" w:name="_Toc443563075" w:displacedByCustomXml="next"/>
    <w:bookmarkEnd w:id="1054" w:displacedByCustomXml="next"/>
    <w:bookmarkStart w:id="1055" w:name="_Toc443469580" w:displacedByCustomXml="next"/>
    <w:bookmarkEnd w:id="1055" w:displacedByCustomXml="next"/>
    <w:bookmarkStart w:id="1056" w:name="_Toc443552988" w:displacedByCustomXml="next"/>
    <w:bookmarkEnd w:id="1056" w:displacedByCustomXml="next"/>
    <w:bookmarkStart w:id="1057" w:name="_Toc443563084" w:displacedByCustomXml="next"/>
    <w:bookmarkEnd w:id="1057" w:displacedByCustomXml="next"/>
    <w:bookmarkStart w:id="1058" w:name="_Toc443469589" w:displacedByCustomXml="next"/>
    <w:bookmarkEnd w:id="1058" w:displacedByCustomXml="next"/>
    <w:bookmarkStart w:id="1059" w:name="_Toc443552997" w:displacedByCustomXml="next"/>
    <w:bookmarkEnd w:id="1059" w:displacedByCustomXml="next"/>
    <w:bookmarkStart w:id="1060" w:name="_Toc443563093" w:displacedByCustomXml="next"/>
    <w:bookmarkEnd w:id="1060" w:displacedByCustomXml="next"/>
    <w:bookmarkStart w:id="1061" w:name="_Toc443469607" w:displacedByCustomXml="next"/>
    <w:bookmarkEnd w:id="1061" w:displacedByCustomXml="next"/>
    <w:bookmarkStart w:id="1062" w:name="_Toc443553015" w:displacedByCustomXml="next"/>
    <w:bookmarkEnd w:id="1062" w:displacedByCustomXml="next"/>
    <w:bookmarkStart w:id="1063" w:name="_Toc443563111" w:displacedByCustomXml="next"/>
    <w:bookmarkEnd w:id="1063" w:displacedByCustomXml="next"/>
    <w:bookmarkStart w:id="1064" w:name="_Toc443469616" w:displacedByCustomXml="next"/>
    <w:bookmarkEnd w:id="1064" w:displacedByCustomXml="next"/>
    <w:bookmarkStart w:id="1065" w:name="_Toc443553024" w:displacedByCustomXml="next"/>
    <w:bookmarkEnd w:id="1065" w:displacedByCustomXml="next"/>
    <w:bookmarkStart w:id="1066" w:name="_Toc443563120" w:displacedByCustomXml="next"/>
    <w:bookmarkEnd w:id="1066" w:displacedByCustomXml="next"/>
    <w:bookmarkStart w:id="1067" w:name="_Toc443469625" w:displacedByCustomXml="next"/>
    <w:bookmarkEnd w:id="1067" w:displacedByCustomXml="next"/>
    <w:bookmarkStart w:id="1068" w:name="_Toc443553033" w:displacedByCustomXml="next"/>
    <w:bookmarkEnd w:id="1068" w:displacedByCustomXml="next"/>
    <w:bookmarkStart w:id="1069" w:name="_Toc443563129" w:displacedByCustomXml="next"/>
    <w:bookmarkEnd w:id="1069" w:displacedByCustomXml="next"/>
    <w:bookmarkStart w:id="1070" w:name="_Toc443469634" w:displacedByCustomXml="next"/>
    <w:bookmarkEnd w:id="1070" w:displacedByCustomXml="next"/>
    <w:bookmarkStart w:id="1071" w:name="_Toc443553042" w:displacedByCustomXml="next"/>
    <w:bookmarkEnd w:id="1071" w:displacedByCustomXml="next"/>
    <w:bookmarkStart w:id="1072" w:name="_Toc443563138" w:displacedByCustomXml="next"/>
    <w:bookmarkEnd w:id="1072" w:displacedByCustomXml="next"/>
    <w:bookmarkStart w:id="1073" w:name="_Toc443469643" w:displacedByCustomXml="next"/>
    <w:bookmarkEnd w:id="1073" w:displacedByCustomXml="next"/>
    <w:bookmarkStart w:id="1074" w:name="_Toc443553051" w:displacedByCustomXml="next"/>
    <w:bookmarkEnd w:id="1074" w:displacedByCustomXml="next"/>
    <w:bookmarkStart w:id="1075" w:name="_Toc443563147" w:displacedByCustomXml="next"/>
    <w:bookmarkEnd w:id="1075" w:displacedByCustomXml="next"/>
    <w:bookmarkStart w:id="1076" w:name="_Toc443469652" w:displacedByCustomXml="next"/>
    <w:bookmarkEnd w:id="1076" w:displacedByCustomXml="next"/>
    <w:bookmarkStart w:id="1077" w:name="_Toc443553060" w:displacedByCustomXml="next"/>
    <w:bookmarkEnd w:id="1077" w:displacedByCustomXml="next"/>
    <w:bookmarkStart w:id="1078" w:name="_Toc443563156" w:displacedByCustomXml="next"/>
    <w:bookmarkEnd w:id="1078" w:displacedByCustomXml="next"/>
    <w:bookmarkStart w:id="1079" w:name="_Toc443469661" w:displacedByCustomXml="next"/>
    <w:bookmarkEnd w:id="1079" w:displacedByCustomXml="next"/>
    <w:bookmarkStart w:id="1080" w:name="_Toc443553069" w:displacedByCustomXml="next"/>
    <w:bookmarkEnd w:id="1080" w:displacedByCustomXml="next"/>
    <w:bookmarkStart w:id="1081" w:name="_Toc443563165" w:displacedByCustomXml="next"/>
    <w:bookmarkEnd w:id="1081" w:displacedByCustomXml="next"/>
    <w:bookmarkStart w:id="1082" w:name="_Toc443469670" w:displacedByCustomXml="next"/>
    <w:bookmarkEnd w:id="1082" w:displacedByCustomXml="next"/>
    <w:bookmarkStart w:id="1083" w:name="_Toc443553078" w:displacedByCustomXml="next"/>
    <w:bookmarkEnd w:id="1083" w:displacedByCustomXml="next"/>
    <w:bookmarkStart w:id="1084" w:name="_Toc443563174" w:displacedByCustomXml="next"/>
    <w:bookmarkEnd w:id="1084" w:displacedByCustomXml="next"/>
    <w:bookmarkStart w:id="1085" w:name="_Toc443469679" w:displacedByCustomXml="next"/>
    <w:bookmarkEnd w:id="1085" w:displacedByCustomXml="next"/>
    <w:bookmarkStart w:id="1086" w:name="_Toc443553087" w:displacedByCustomXml="next"/>
    <w:bookmarkEnd w:id="1086" w:displacedByCustomXml="next"/>
    <w:bookmarkStart w:id="1087" w:name="_Toc443563183" w:displacedByCustomXml="next"/>
    <w:bookmarkEnd w:id="1087" w:displacedByCustomXml="next"/>
    <w:bookmarkStart w:id="1088" w:name="_Toc443469688" w:displacedByCustomXml="next"/>
    <w:bookmarkEnd w:id="1088" w:displacedByCustomXml="next"/>
    <w:bookmarkStart w:id="1089" w:name="_Toc443553096" w:displacedByCustomXml="next"/>
    <w:bookmarkEnd w:id="1089" w:displacedByCustomXml="next"/>
    <w:bookmarkStart w:id="1090" w:name="_Toc443563192" w:displacedByCustomXml="next"/>
    <w:bookmarkEnd w:id="1090" w:displacedByCustomXml="next"/>
    <w:bookmarkStart w:id="1091" w:name="_Toc443469697" w:displacedByCustomXml="next"/>
    <w:bookmarkEnd w:id="1091" w:displacedByCustomXml="next"/>
    <w:bookmarkStart w:id="1092" w:name="_Toc443553105" w:displacedByCustomXml="next"/>
    <w:bookmarkEnd w:id="1092" w:displacedByCustomXml="next"/>
    <w:bookmarkStart w:id="1093" w:name="_Toc443563201" w:displacedByCustomXml="next"/>
    <w:bookmarkEnd w:id="1093" w:displacedByCustomXml="next"/>
    <w:bookmarkStart w:id="1094" w:name="_Toc443469706" w:displacedByCustomXml="next"/>
    <w:bookmarkEnd w:id="1094" w:displacedByCustomXml="next"/>
    <w:bookmarkStart w:id="1095" w:name="_Toc443553114" w:displacedByCustomXml="next"/>
    <w:bookmarkEnd w:id="1095" w:displacedByCustomXml="next"/>
    <w:bookmarkStart w:id="1096" w:name="_Toc443563210" w:displacedByCustomXml="next"/>
    <w:bookmarkEnd w:id="1096" w:displacedByCustomXml="next"/>
    <w:bookmarkStart w:id="1097" w:name="_Toc443469715" w:displacedByCustomXml="next"/>
    <w:bookmarkEnd w:id="1097" w:displacedByCustomXml="next"/>
    <w:bookmarkStart w:id="1098" w:name="_Toc443553123" w:displacedByCustomXml="next"/>
    <w:bookmarkEnd w:id="1098" w:displacedByCustomXml="next"/>
    <w:bookmarkStart w:id="1099" w:name="_Toc443563219" w:displacedByCustomXml="next"/>
    <w:bookmarkEnd w:id="1099" w:displacedByCustomXml="next"/>
    <w:bookmarkStart w:id="1100" w:name="_Toc443469724" w:displacedByCustomXml="next"/>
    <w:bookmarkEnd w:id="1100" w:displacedByCustomXml="next"/>
    <w:bookmarkStart w:id="1101" w:name="_Toc443553132" w:displacedByCustomXml="next"/>
    <w:bookmarkEnd w:id="1101" w:displacedByCustomXml="next"/>
    <w:bookmarkStart w:id="1102" w:name="_Toc443563228" w:displacedByCustomXml="next"/>
    <w:bookmarkEnd w:id="1102" w:displacedByCustomXml="next"/>
    <w:bookmarkStart w:id="1103" w:name="_Toc443469733" w:displacedByCustomXml="next"/>
    <w:bookmarkEnd w:id="1103" w:displacedByCustomXml="next"/>
    <w:bookmarkStart w:id="1104" w:name="_Toc443553141" w:displacedByCustomXml="next"/>
    <w:bookmarkEnd w:id="1104" w:displacedByCustomXml="next"/>
    <w:bookmarkStart w:id="1105" w:name="_Toc443563237" w:displacedByCustomXml="next"/>
    <w:bookmarkEnd w:id="1105" w:displacedByCustomXml="next"/>
    <w:bookmarkStart w:id="1106" w:name="_Toc443469742" w:displacedByCustomXml="next"/>
    <w:bookmarkEnd w:id="1106" w:displacedByCustomXml="next"/>
    <w:bookmarkStart w:id="1107" w:name="_Toc443553150" w:displacedByCustomXml="next"/>
    <w:bookmarkEnd w:id="1107" w:displacedByCustomXml="next"/>
    <w:bookmarkStart w:id="1108" w:name="_Toc443563246" w:displacedByCustomXml="next"/>
    <w:bookmarkEnd w:id="1108" w:displacedByCustomXml="next"/>
    <w:bookmarkStart w:id="1109" w:name="_Toc443469760" w:displacedByCustomXml="next"/>
    <w:bookmarkEnd w:id="1109" w:displacedByCustomXml="next"/>
    <w:bookmarkStart w:id="1110" w:name="_Toc443553168" w:displacedByCustomXml="next"/>
    <w:bookmarkEnd w:id="1110" w:displacedByCustomXml="next"/>
    <w:bookmarkStart w:id="1111" w:name="_Toc443563264" w:displacedByCustomXml="next"/>
    <w:bookmarkEnd w:id="1111" w:displacedByCustomXml="next"/>
    <w:bookmarkStart w:id="1112" w:name="_Toc443469769" w:displacedByCustomXml="next"/>
    <w:bookmarkEnd w:id="1112" w:displacedByCustomXml="next"/>
    <w:bookmarkStart w:id="1113" w:name="_Toc443553177" w:displacedByCustomXml="next"/>
    <w:bookmarkEnd w:id="1113" w:displacedByCustomXml="next"/>
    <w:bookmarkStart w:id="1114" w:name="_Toc443563273" w:displacedByCustomXml="next"/>
    <w:bookmarkEnd w:id="1114" w:displacedByCustomXml="next"/>
    <w:bookmarkStart w:id="1115" w:name="_Toc443469778" w:displacedByCustomXml="next"/>
    <w:bookmarkEnd w:id="1115" w:displacedByCustomXml="next"/>
    <w:bookmarkStart w:id="1116" w:name="_Toc443553186" w:displacedByCustomXml="next"/>
    <w:bookmarkEnd w:id="1116" w:displacedByCustomXml="next"/>
    <w:bookmarkStart w:id="1117" w:name="_Toc443563282" w:displacedByCustomXml="next"/>
    <w:bookmarkEnd w:id="1117" w:displacedByCustomXml="next"/>
    <w:bookmarkStart w:id="1118" w:name="_Toc443469787" w:displacedByCustomXml="next"/>
    <w:bookmarkEnd w:id="1118" w:displacedByCustomXml="next"/>
    <w:bookmarkStart w:id="1119" w:name="_Toc443553195" w:displacedByCustomXml="next"/>
    <w:bookmarkEnd w:id="1119" w:displacedByCustomXml="next"/>
    <w:bookmarkStart w:id="1120" w:name="_Toc443563291" w:displacedByCustomXml="next"/>
    <w:bookmarkEnd w:id="1120" w:displacedByCustomXml="next"/>
    <w:bookmarkStart w:id="1121" w:name="_Toc443469796" w:displacedByCustomXml="next"/>
    <w:bookmarkEnd w:id="1121" w:displacedByCustomXml="next"/>
    <w:bookmarkStart w:id="1122" w:name="_Toc443553204" w:displacedByCustomXml="next"/>
    <w:bookmarkEnd w:id="1122" w:displacedByCustomXml="next"/>
    <w:bookmarkStart w:id="1123" w:name="_Toc443563300" w:displacedByCustomXml="next"/>
    <w:bookmarkEnd w:id="1123" w:displacedByCustomXml="next"/>
    <w:bookmarkStart w:id="1124" w:name="_Toc443469805" w:displacedByCustomXml="next"/>
    <w:bookmarkEnd w:id="1124" w:displacedByCustomXml="next"/>
    <w:bookmarkStart w:id="1125" w:name="_Toc443553213" w:displacedByCustomXml="next"/>
    <w:bookmarkEnd w:id="1125" w:displacedByCustomXml="next"/>
    <w:bookmarkStart w:id="1126" w:name="_Toc443563309" w:displacedByCustomXml="next"/>
    <w:bookmarkEnd w:id="1126" w:displacedByCustomXml="next"/>
    <w:bookmarkStart w:id="1127" w:name="_Toc443469814" w:displacedByCustomXml="next"/>
    <w:bookmarkEnd w:id="1127" w:displacedByCustomXml="next"/>
    <w:bookmarkStart w:id="1128" w:name="_Toc443553222" w:displacedByCustomXml="next"/>
    <w:bookmarkEnd w:id="1128" w:displacedByCustomXml="next"/>
    <w:bookmarkStart w:id="1129" w:name="_Toc443563318" w:displacedByCustomXml="next"/>
    <w:bookmarkEnd w:id="1129" w:displacedByCustomXml="next"/>
    <w:bookmarkStart w:id="1130" w:name="_Toc443469823" w:displacedByCustomXml="next"/>
    <w:bookmarkEnd w:id="1130" w:displacedByCustomXml="next"/>
    <w:bookmarkStart w:id="1131" w:name="_Toc443553231" w:displacedByCustomXml="next"/>
    <w:bookmarkEnd w:id="1131" w:displacedByCustomXml="next"/>
    <w:bookmarkStart w:id="1132" w:name="_Toc443563327" w:displacedByCustomXml="next"/>
    <w:bookmarkEnd w:id="1132" w:displacedByCustomXml="next"/>
    <w:bookmarkStart w:id="1133" w:name="_Toc443469832" w:displacedByCustomXml="next"/>
    <w:bookmarkEnd w:id="1133" w:displacedByCustomXml="next"/>
    <w:bookmarkStart w:id="1134" w:name="_Toc443553240" w:displacedByCustomXml="next"/>
    <w:bookmarkEnd w:id="1134" w:displacedByCustomXml="next"/>
    <w:bookmarkStart w:id="1135" w:name="_Toc443563336" w:displacedByCustomXml="next"/>
    <w:bookmarkEnd w:id="1135" w:displacedByCustomXml="next"/>
    <w:bookmarkStart w:id="1136" w:name="_Toc443469841" w:displacedByCustomXml="next"/>
    <w:bookmarkEnd w:id="1136" w:displacedByCustomXml="next"/>
    <w:bookmarkStart w:id="1137" w:name="_Toc443553249" w:displacedByCustomXml="next"/>
    <w:bookmarkEnd w:id="1137" w:displacedByCustomXml="next"/>
    <w:bookmarkStart w:id="1138" w:name="_Toc443563345" w:displacedByCustomXml="next"/>
    <w:bookmarkEnd w:id="1138" w:displacedByCustomXml="next"/>
    <w:bookmarkStart w:id="1139" w:name="_Toc443469850" w:displacedByCustomXml="next"/>
    <w:bookmarkEnd w:id="1139" w:displacedByCustomXml="next"/>
    <w:bookmarkStart w:id="1140" w:name="_Toc443553258" w:displacedByCustomXml="next"/>
    <w:bookmarkEnd w:id="1140" w:displacedByCustomXml="next"/>
    <w:bookmarkStart w:id="1141" w:name="_Toc443563354" w:displacedByCustomXml="next"/>
    <w:bookmarkEnd w:id="1141" w:displacedByCustomXml="next"/>
    <w:bookmarkStart w:id="1142" w:name="_Toc443469859" w:displacedByCustomXml="next"/>
    <w:bookmarkEnd w:id="1142" w:displacedByCustomXml="next"/>
    <w:bookmarkStart w:id="1143" w:name="_Toc443553267" w:displacedByCustomXml="next"/>
    <w:bookmarkEnd w:id="1143" w:displacedByCustomXml="next"/>
    <w:bookmarkStart w:id="1144" w:name="_Toc443563363" w:displacedByCustomXml="next"/>
    <w:bookmarkEnd w:id="1144" w:displacedByCustomXml="next"/>
    <w:bookmarkStart w:id="1145" w:name="_Toc443469868" w:displacedByCustomXml="next"/>
    <w:bookmarkEnd w:id="1145" w:displacedByCustomXml="next"/>
    <w:bookmarkStart w:id="1146" w:name="_Toc443553276" w:displacedByCustomXml="next"/>
    <w:bookmarkEnd w:id="1146" w:displacedByCustomXml="next"/>
    <w:bookmarkStart w:id="1147" w:name="_Toc443563372" w:displacedByCustomXml="next"/>
    <w:bookmarkEnd w:id="1147" w:displacedByCustomXml="next"/>
    <w:bookmarkStart w:id="1148" w:name="_Toc443469877" w:displacedByCustomXml="next"/>
    <w:bookmarkEnd w:id="1148" w:displacedByCustomXml="next"/>
    <w:bookmarkStart w:id="1149" w:name="_Toc443553285" w:displacedByCustomXml="next"/>
    <w:bookmarkEnd w:id="1149" w:displacedByCustomXml="next"/>
    <w:bookmarkStart w:id="1150" w:name="_Toc443563381" w:displacedByCustomXml="next"/>
    <w:bookmarkEnd w:id="1150" w:displacedByCustomXml="next"/>
    <w:bookmarkStart w:id="1151" w:name="_Toc443469886" w:displacedByCustomXml="next"/>
    <w:bookmarkEnd w:id="1151" w:displacedByCustomXml="next"/>
    <w:bookmarkStart w:id="1152" w:name="_Toc443553294" w:displacedByCustomXml="next"/>
    <w:bookmarkEnd w:id="1152" w:displacedByCustomXml="next"/>
    <w:bookmarkStart w:id="1153" w:name="_Toc443563390" w:displacedByCustomXml="next"/>
    <w:bookmarkEnd w:id="1153" w:displacedByCustomXml="next"/>
    <w:bookmarkStart w:id="1154" w:name="_Toc443469895" w:displacedByCustomXml="next"/>
    <w:bookmarkEnd w:id="1154" w:displacedByCustomXml="next"/>
    <w:bookmarkStart w:id="1155" w:name="_Toc443553303" w:displacedByCustomXml="next"/>
    <w:bookmarkEnd w:id="1155" w:displacedByCustomXml="next"/>
    <w:bookmarkStart w:id="1156" w:name="_Toc443563399" w:displacedByCustomXml="next"/>
    <w:bookmarkEnd w:id="1156" w:displacedByCustomXml="next"/>
    <w:bookmarkStart w:id="1157" w:name="_Toc443469904" w:displacedByCustomXml="next"/>
    <w:bookmarkEnd w:id="1157" w:displacedByCustomXml="next"/>
    <w:bookmarkStart w:id="1158" w:name="_Toc443553312" w:displacedByCustomXml="next"/>
    <w:bookmarkEnd w:id="1158" w:displacedByCustomXml="next"/>
    <w:bookmarkStart w:id="1159" w:name="_Toc443563408" w:displacedByCustomXml="next"/>
    <w:bookmarkEnd w:id="1159" w:displacedByCustomXml="next"/>
    <w:bookmarkStart w:id="1160" w:name="_Toc443469913" w:displacedByCustomXml="next"/>
    <w:bookmarkEnd w:id="1160" w:displacedByCustomXml="next"/>
    <w:bookmarkStart w:id="1161" w:name="_Toc443553321" w:displacedByCustomXml="next"/>
    <w:bookmarkEnd w:id="1161" w:displacedByCustomXml="next"/>
    <w:bookmarkStart w:id="1162" w:name="_Toc443563417" w:displacedByCustomXml="next"/>
    <w:bookmarkEnd w:id="1162" w:displacedByCustomXml="next"/>
    <w:bookmarkStart w:id="1163" w:name="_Toc443469922" w:displacedByCustomXml="next"/>
    <w:bookmarkEnd w:id="1163" w:displacedByCustomXml="next"/>
    <w:bookmarkStart w:id="1164" w:name="_Toc443553330" w:displacedByCustomXml="next"/>
    <w:bookmarkEnd w:id="1164" w:displacedByCustomXml="next"/>
    <w:bookmarkStart w:id="1165" w:name="_Toc443563426" w:displacedByCustomXml="next"/>
    <w:bookmarkEnd w:id="1165" w:displacedByCustomXml="next"/>
    <w:bookmarkStart w:id="1166" w:name="_Toc443469931" w:displacedByCustomXml="next"/>
    <w:bookmarkEnd w:id="1166" w:displacedByCustomXml="next"/>
    <w:bookmarkStart w:id="1167" w:name="_Toc443553339" w:displacedByCustomXml="next"/>
    <w:bookmarkEnd w:id="1167" w:displacedByCustomXml="next"/>
    <w:bookmarkStart w:id="1168" w:name="_Toc443563435" w:displacedByCustomXml="next"/>
    <w:bookmarkEnd w:id="1168" w:displacedByCustomXml="next"/>
    <w:bookmarkStart w:id="1169" w:name="_Toc443469940" w:displacedByCustomXml="next"/>
    <w:bookmarkEnd w:id="1169" w:displacedByCustomXml="next"/>
    <w:bookmarkStart w:id="1170" w:name="_Toc443553348" w:displacedByCustomXml="next"/>
    <w:bookmarkEnd w:id="1170" w:displacedByCustomXml="next"/>
    <w:bookmarkStart w:id="1171" w:name="_Toc443563444" w:displacedByCustomXml="next"/>
    <w:bookmarkEnd w:id="1171" w:displacedByCustomXml="next"/>
    <w:bookmarkStart w:id="1172" w:name="_Toc443469949" w:displacedByCustomXml="next"/>
    <w:bookmarkEnd w:id="1172" w:displacedByCustomXml="next"/>
    <w:bookmarkStart w:id="1173" w:name="_Toc443553357" w:displacedByCustomXml="next"/>
    <w:bookmarkEnd w:id="1173" w:displacedByCustomXml="next"/>
    <w:bookmarkStart w:id="1174" w:name="_Toc443563453" w:displacedByCustomXml="next"/>
    <w:bookmarkEnd w:id="1174" w:displacedByCustomXml="next"/>
    <w:bookmarkStart w:id="1175" w:name="_Toc443469958" w:displacedByCustomXml="next"/>
    <w:bookmarkEnd w:id="1175" w:displacedByCustomXml="next"/>
    <w:bookmarkStart w:id="1176" w:name="_Toc443553366" w:displacedByCustomXml="next"/>
    <w:bookmarkEnd w:id="1176" w:displacedByCustomXml="next"/>
    <w:bookmarkStart w:id="1177" w:name="_Toc443563462" w:displacedByCustomXml="next"/>
    <w:bookmarkEnd w:id="1177" w:displacedByCustomXml="next"/>
    <w:bookmarkStart w:id="1178" w:name="_Toc443469976" w:displacedByCustomXml="next"/>
    <w:bookmarkEnd w:id="1178" w:displacedByCustomXml="next"/>
    <w:bookmarkStart w:id="1179" w:name="_Toc443553384" w:displacedByCustomXml="next"/>
    <w:bookmarkEnd w:id="1179" w:displacedByCustomXml="next"/>
    <w:bookmarkStart w:id="1180" w:name="_Toc443563480" w:displacedByCustomXml="next"/>
    <w:bookmarkEnd w:id="1180" w:displacedByCustomXml="next"/>
    <w:bookmarkStart w:id="1181" w:name="_Toc443469985" w:displacedByCustomXml="next"/>
    <w:bookmarkEnd w:id="1181" w:displacedByCustomXml="next"/>
    <w:bookmarkStart w:id="1182" w:name="_Toc443553393" w:displacedByCustomXml="next"/>
    <w:bookmarkEnd w:id="1182" w:displacedByCustomXml="next"/>
    <w:bookmarkStart w:id="1183" w:name="_Toc443563489" w:displacedByCustomXml="next"/>
    <w:bookmarkEnd w:id="1183" w:displacedByCustomXml="next"/>
    <w:bookmarkStart w:id="1184" w:name="_Toc443469994" w:displacedByCustomXml="next"/>
    <w:bookmarkEnd w:id="1184" w:displacedByCustomXml="next"/>
    <w:bookmarkStart w:id="1185" w:name="_Toc443553402" w:displacedByCustomXml="next"/>
    <w:bookmarkEnd w:id="1185" w:displacedByCustomXml="next"/>
    <w:bookmarkStart w:id="1186" w:name="_Toc443563498" w:displacedByCustomXml="next"/>
    <w:bookmarkEnd w:id="1186" w:displacedByCustomXml="next"/>
    <w:bookmarkStart w:id="1187" w:name="_Toc443470003" w:displacedByCustomXml="next"/>
    <w:bookmarkEnd w:id="1187" w:displacedByCustomXml="next"/>
    <w:bookmarkStart w:id="1188" w:name="_Toc443553411" w:displacedByCustomXml="next"/>
    <w:bookmarkEnd w:id="1188" w:displacedByCustomXml="next"/>
    <w:bookmarkStart w:id="1189" w:name="_Toc443563507" w:displacedByCustomXml="next"/>
    <w:bookmarkEnd w:id="1189" w:displacedByCustomXml="next"/>
    <w:bookmarkStart w:id="1190" w:name="_Toc443470012" w:displacedByCustomXml="next"/>
    <w:bookmarkEnd w:id="1190" w:displacedByCustomXml="next"/>
    <w:bookmarkStart w:id="1191" w:name="_Toc443553420" w:displacedByCustomXml="next"/>
    <w:bookmarkEnd w:id="1191" w:displacedByCustomXml="next"/>
    <w:bookmarkStart w:id="1192" w:name="_Toc443563516" w:displacedByCustomXml="next"/>
    <w:bookmarkEnd w:id="1192" w:displacedByCustomXml="next"/>
    <w:bookmarkStart w:id="1193" w:name="_Toc443470021" w:displacedByCustomXml="next"/>
    <w:bookmarkEnd w:id="1193" w:displacedByCustomXml="next"/>
    <w:bookmarkStart w:id="1194" w:name="_Toc443553429" w:displacedByCustomXml="next"/>
    <w:bookmarkEnd w:id="1194" w:displacedByCustomXml="next"/>
    <w:bookmarkStart w:id="1195" w:name="_Toc443563525" w:displacedByCustomXml="next"/>
    <w:bookmarkEnd w:id="1195" w:displacedByCustomXml="next"/>
    <w:bookmarkStart w:id="1196" w:name="_Toc443470030" w:displacedByCustomXml="next"/>
    <w:bookmarkEnd w:id="1196" w:displacedByCustomXml="next"/>
    <w:bookmarkStart w:id="1197" w:name="_Toc443553438" w:displacedByCustomXml="next"/>
    <w:bookmarkEnd w:id="1197" w:displacedByCustomXml="next"/>
    <w:bookmarkStart w:id="1198" w:name="_Toc443563534" w:displacedByCustomXml="next"/>
    <w:bookmarkEnd w:id="1198" w:displacedByCustomXml="next"/>
    <w:bookmarkStart w:id="1199" w:name="_Toc443470039" w:displacedByCustomXml="next"/>
    <w:bookmarkEnd w:id="1199" w:displacedByCustomXml="next"/>
    <w:bookmarkStart w:id="1200" w:name="_Toc443553447" w:displacedByCustomXml="next"/>
    <w:bookmarkEnd w:id="1200" w:displacedByCustomXml="next"/>
    <w:bookmarkStart w:id="1201" w:name="_Toc443563543" w:displacedByCustomXml="next"/>
    <w:bookmarkEnd w:id="1201" w:displacedByCustomXml="next"/>
    <w:bookmarkStart w:id="1202" w:name="_Toc443470048" w:displacedByCustomXml="next"/>
    <w:bookmarkEnd w:id="1202" w:displacedByCustomXml="next"/>
    <w:bookmarkStart w:id="1203" w:name="_Toc443553456" w:displacedByCustomXml="next"/>
    <w:bookmarkEnd w:id="1203" w:displacedByCustomXml="next"/>
    <w:bookmarkStart w:id="1204" w:name="_Toc443563552" w:displacedByCustomXml="next"/>
    <w:bookmarkEnd w:id="1204" w:displacedByCustomXml="next"/>
    <w:bookmarkStart w:id="1205" w:name="_Toc443470057" w:displacedByCustomXml="next"/>
    <w:bookmarkEnd w:id="1205" w:displacedByCustomXml="next"/>
    <w:bookmarkStart w:id="1206" w:name="_Toc443553465" w:displacedByCustomXml="next"/>
    <w:bookmarkEnd w:id="1206" w:displacedByCustomXml="next"/>
    <w:bookmarkStart w:id="1207" w:name="_Toc443563561" w:displacedByCustomXml="next"/>
    <w:bookmarkEnd w:id="1207" w:displacedByCustomXml="next"/>
    <w:bookmarkStart w:id="1208" w:name="_Toc443470066" w:displacedByCustomXml="next"/>
    <w:bookmarkEnd w:id="1208" w:displacedByCustomXml="next"/>
    <w:bookmarkStart w:id="1209" w:name="_Toc443553474" w:displacedByCustomXml="next"/>
    <w:bookmarkEnd w:id="1209" w:displacedByCustomXml="next"/>
    <w:bookmarkStart w:id="1210" w:name="_Toc443563570" w:displacedByCustomXml="next"/>
    <w:bookmarkEnd w:id="1210" w:displacedByCustomXml="next"/>
    <w:bookmarkStart w:id="1211" w:name="_Toc443470075" w:displacedByCustomXml="next"/>
    <w:bookmarkEnd w:id="1211" w:displacedByCustomXml="next"/>
    <w:bookmarkStart w:id="1212" w:name="_Toc443553483" w:displacedByCustomXml="next"/>
    <w:bookmarkEnd w:id="1212" w:displacedByCustomXml="next"/>
    <w:bookmarkStart w:id="1213" w:name="_Toc443563579" w:displacedByCustomXml="next"/>
    <w:bookmarkEnd w:id="1213" w:displacedByCustomXml="next"/>
    <w:bookmarkStart w:id="1214" w:name="_Toc443470084" w:displacedByCustomXml="next"/>
    <w:bookmarkEnd w:id="1214" w:displacedByCustomXml="next"/>
    <w:bookmarkStart w:id="1215" w:name="_Toc443553492" w:displacedByCustomXml="next"/>
    <w:bookmarkEnd w:id="1215" w:displacedByCustomXml="next"/>
    <w:bookmarkStart w:id="1216" w:name="_Toc443563588" w:displacedByCustomXml="next"/>
    <w:bookmarkEnd w:id="1216" w:displacedByCustomXml="next"/>
    <w:bookmarkStart w:id="1217" w:name="_Toc443470093" w:displacedByCustomXml="next"/>
    <w:bookmarkEnd w:id="1217" w:displacedByCustomXml="next"/>
    <w:bookmarkStart w:id="1218" w:name="_Toc443553501" w:displacedByCustomXml="next"/>
    <w:bookmarkEnd w:id="1218" w:displacedByCustomXml="next"/>
    <w:bookmarkStart w:id="1219" w:name="_Toc443563597" w:displacedByCustomXml="next"/>
    <w:bookmarkEnd w:id="1219" w:displacedByCustomXml="next"/>
    <w:bookmarkStart w:id="1220" w:name="_Toc443470102" w:displacedByCustomXml="next"/>
    <w:bookmarkEnd w:id="1220" w:displacedByCustomXml="next"/>
    <w:bookmarkStart w:id="1221" w:name="_Toc443553510" w:displacedByCustomXml="next"/>
    <w:bookmarkEnd w:id="1221" w:displacedByCustomXml="next"/>
    <w:bookmarkStart w:id="1222" w:name="_Toc443563606" w:displacedByCustomXml="next"/>
    <w:bookmarkEnd w:id="1222" w:displacedByCustomXml="next"/>
    <w:bookmarkStart w:id="1223" w:name="_Toc443470111" w:displacedByCustomXml="next"/>
    <w:bookmarkEnd w:id="1223" w:displacedByCustomXml="next"/>
    <w:bookmarkStart w:id="1224" w:name="_Toc443553519" w:displacedByCustomXml="next"/>
    <w:bookmarkEnd w:id="1224" w:displacedByCustomXml="next"/>
    <w:bookmarkStart w:id="1225" w:name="_Toc443563615" w:displacedByCustomXml="next"/>
    <w:bookmarkEnd w:id="1225" w:displacedByCustomXml="next"/>
    <w:bookmarkStart w:id="1226" w:name="_Toc443470120" w:displacedByCustomXml="next"/>
    <w:bookmarkEnd w:id="1226" w:displacedByCustomXml="next"/>
    <w:bookmarkStart w:id="1227" w:name="_Toc443553528" w:displacedByCustomXml="next"/>
    <w:bookmarkEnd w:id="1227" w:displacedByCustomXml="next"/>
    <w:bookmarkStart w:id="1228" w:name="_Toc443563624" w:displacedByCustomXml="next"/>
    <w:bookmarkEnd w:id="1228" w:displacedByCustomXml="next"/>
    <w:bookmarkStart w:id="1229" w:name="_Toc443470129" w:displacedByCustomXml="next"/>
    <w:bookmarkEnd w:id="1229" w:displacedByCustomXml="next"/>
    <w:bookmarkStart w:id="1230" w:name="_Toc443553537" w:displacedByCustomXml="next"/>
    <w:bookmarkEnd w:id="1230" w:displacedByCustomXml="next"/>
    <w:bookmarkStart w:id="1231" w:name="_Toc443563633" w:displacedByCustomXml="next"/>
    <w:bookmarkEnd w:id="1231" w:displacedByCustomXml="next"/>
    <w:bookmarkStart w:id="1232" w:name="_Toc443470138" w:displacedByCustomXml="next"/>
    <w:bookmarkEnd w:id="1232" w:displacedByCustomXml="next"/>
    <w:bookmarkStart w:id="1233" w:name="_Toc443553546" w:displacedByCustomXml="next"/>
    <w:bookmarkEnd w:id="1233" w:displacedByCustomXml="next"/>
    <w:bookmarkStart w:id="1234" w:name="_Toc443563642" w:displacedByCustomXml="next"/>
    <w:bookmarkEnd w:id="1234" w:displacedByCustomXml="next"/>
    <w:bookmarkStart w:id="1235" w:name="_Toc443470147" w:displacedByCustomXml="next"/>
    <w:bookmarkEnd w:id="1235" w:displacedByCustomXml="next"/>
    <w:bookmarkStart w:id="1236" w:name="_Toc443553555" w:displacedByCustomXml="next"/>
    <w:bookmarkEnd w:id="1236" w:displacedByCustomXml="next"/>
    <w:bookmarkStart w:id="1237" w:name="_Toc443563651" w:displacedByCustomXml="next"/>
    <w:bookmarkEnd w:id="1237" w:displacedByCustomXml="next"/>
    <w:bookmarkStart w:id="1238" w:name="_Toc443470156" w:displacedByCustomXml="next"/>
    <w:bookmarkEnd w:id="1238" w:displacedByCustomXml="next"/>
    <w:bookmarkStart w:id="1239" w:name="_Toc443553564" w:displacedByCustomXml="next"/>
    <w:bookmarkEnd w:id="1239" w:displacedByCustomXml="next"/>
    <w:bookmarkStart w:id="1240" w:name="_Toc443563660" w:displacedByCustomXml="next"/>
    <w:bookmarkEnd w:id="1240" w:displacedByCustomXml="next"/>
    <w:bookmarkStart w:id="1241" w:name="_Toc443470165" w:displacedByCustomXml="next"/>
    <w:bookmarkEnd w:id="1241" w:displacedByCustomXml="next"/>
    <w:bookmarkStart w:id="1242" w:name="_Toc443553573" w:displacedByCustomXml="next"/>
    <w:bookmarkEnd w:id="1242" w:displacedByCustomXml="next"/>
    <w:bookmarkStart w:id="1243" w:name="_Toc443563669" w:displacedByCustomXml="next"/>
    <w:bookmarkEnd w:id="1243" w:displacedByCustomXml="next"/>
    <w:bookmarkStart w:id="1244" w:name="_Toc443470174" w:displacedByCustomXml="next"/>
    <w:bookmarkEnd w:id="1244" w:displacedByCustomXml="next"/>
    <w:bookmarkStart w:id="1245" w:name="_Toc443553582" w:displacedByCustomXml="next"/>
    <w:bookmarkEnd w:id="1245" w:displacedByCustomXml="next"/>
    <w:bookmarkStart w:id="1246" w:name="_Toc443563678" w:displacedByCustomXml="next"/>
    <w:bookmarkEnd w:id="1246" w:displacedByCustomXml="next"/>
    <w:bookmarkStart w:id="1247" w:name="_Toc443470183" w:displacedByCustomXml="next"/>
    <w:bookmarkEnd w:id="1247" w:displacedByCustomXml="next"/>
    <w:bookmarkStart w:id="1248" w:name="_Toc443553591" w:displacedByCustomXml="next"/>
    <w:bookmarkEnd w:id="1248" w:displacedByCustomXml="next"/>
    <w:bookmarkStart w:id="1249" w:name="_Toc443563687" w:displacedByCustomXml="next"/>
    <w:bookmarkEnd w:id="1249" w:displacedByCustomXml="next"/>
    <w:bookmarkStart w:id="1250" w:name="_Toc443470201" w:displacedByCustomXml="next"/>
    <w:bookmarkEnd w:id="1250" w:displacedByCustomXml="next"/>
    <w:bookmarkStart w:id="1251" w:name="_Toc443553609" w:displacedByCustomXml="next"/>
    <w:bookmarkEnd w:id="1251" w:displacedByCustomXml="next"/>
    <w:bookmarkStart w:id="1252" w:name="_Toc443563705" w:displacedByCustomXml="next"/>
    <w:bookmarkEnd w:id="1252" w:displacedByCustomXml="next"/>
    <w:bookmarkStart w:id="1253" w:name="_Toc443470210" w:displacedByCustomXml="next"/>
    <w:bookmarkEnd w:id="1253" w:displacedByCustomXml="next"/>
    <w:bookmarkStart w:id="1254" w:name="_Toc443553618" w:displacedByCustomXml="next"/>
    <w:bookmarkEnd w:id="1254" w:displacedByCustomXml="next"/>
    <w:bookmarkStart w:id="1255" w:name="_Toc443563714" w:displacedByCustomXml="next"/>
    <w:bookmarkEnd w:id="1255" w:displacedByCustomXml="next"/>
    <w:bookmarkStart w:id="1256" w:name="_Toc443470219" w:displacedByCustomXml="next"/>
    <w:bookmarkEnd w:id="1256" w:displacedByCustomXml="next"/>
    <w:bookmarkStart w:id="1257" w:name="_Toc443553627" w:displacedByCustomXml="next"/>
    <w:bookmarkEnd w:id="1257" w:displacedByCustomXml="next"/>
    <w:bookmarkStart w:id="1258" w:name="_Toc443563723" w:displacedByCustomXml="next"/>
    <w:bookmarkEnd w:id="1258" w:displacedByCustomXml="next"/>
    <w:bookmarkStart w:id="1259" w:name="_Toc443470228" w:displacedByCustomXml="next"/>
    <w:bookmarkEnd w:id="1259" w:displacedByCustomXml="next"/>
    <w:bookmarkStart w:id="1260" w:name="_Toc443553636" w:displacedByCustomXml="next"/>
    <w:bookmarkEnd w:id="1260" w:displacedByCustomXml="next"/>
    <w:bookmarkStart w:id="1261" w:name="_Toc443563732" w:displacedByCustomXml="next"/>
    <w:bookmarkEnd w:id="1261" w:displacedByCustomXml="next"/>
    <w:bookmarkStart w:id="1262" w:name="_Toc443470237" w:displacedByCustomXml="next"/>
    <w:bookmarkEnd w:id="1262" w:displacedByCustomXml="next"/>
    <w:bookmarkStart w:id="1263" w:name="_Toc443553645" w:displacedByCustomXml="next"/>
    <w:bookmarkEnd w:id="1263" w:displacedByCustomXml="next"/>
    <w:bookmarkStart w:id="1264" w:name="_Toc443563741" w:displacedByCustomXml="next"/>
    <w:bookmarkEnd w:id="1264" w:displacedByCustomXml="next"/>
    <w:bookmarkStart w:id="1265" w:name="_Toc443470246" w:displacedByCustomXml="next"/>
    <w:bookmarkEnd w:id="1265" w:displacedByCustomXml="next"/>
    <w:bookmarkStart w:id="1266" w:name="_Toc443553654" w:displacedByCustomXml="next"/>
    <w:bookmarkEnd w:id="1266" w:displacedByCustomXml="next"/>
    <w:bookmarkStart w:id="1267" w:name="_Toc443563750" w:displacedByCustomXml="next"/>
    <w:bookmarkEnd w:id="1267" w:displacedByCustomXml="next"/>
    <w:bookmarkStart w:id="1268" w:name="_Toc443470255" w:displacedByCustomXml="next"/>
    <w:bookmarkEnd w:id="1268" w:displacedByCustomXml="next"/>
    <w:bookmarkStart w:id="1269" w:name="_Toc443553663" w:displacedByCustomXml="next"/>
    <w:bookmarkEnd w:id="1269" w:displacedByCustomXml="next"/>
    <w:bookmarkStart w:id="1270" w:name="_Toc443563759" w:displacedByCustomXml="next"/>
    <w:bookmarkEnd w:id="1270" w:displacedByCustomXml="next"/>
    <w:bookmarkStart w:id="1271" w:name="_Toc443470264" w:displacedByCustomXml="next"/>
    <w:bookmarkEnd w:id="1271" w:displacedByCustomXml="next"/>
    <w:bookmarkStart w:id="1272" w:name="_Toc443553672" w:displacedByCustomXml="next"/>
    <w:bookmarkEnd w:id="1272" w:displacedByCustomXml="next"/>
    <w:bookmarkStart w:id="1273" w:name="_Toc443563768" w:displacedByCustomXml="next"/>
    <w:bookmarkEnd w:id="1273" w:displacedByCustomXml="next"/>
    <w:bookmarkStart w:id="1274" w:name="_Toc443470273" w:displacedByCustomXml="next"/>
    <w:bookmarkEnd w:id="1274" w:displacedByCustomXml="next"/>
    <w:bookmarkStart w:id="1275" w:name="_Toc443553681" w:displacedByCustomXml="next"/>
    <w:bookmarkEnd w:id="1275" w:displacedByCustomXml="next"/>
    <w:bookmarkStart w:id="1276" w:name="_Toc443563777" w:displacedByCustomXml="next"/>
    <w:bookmarkEnd w:id="1276" w:displacedByCustomXml="next"/>
    <w:bookmarkStart w:id="1277" w:name="_Toc443470282" w:displacedByCustomXml="next"/>
    <w:bookmarkEnd w:id="1277" w:displacedByCustomXml="next"/>
    <w:bookmarkStart w:id="1278" w:name="_Toc443553690" w:displacedByCustomXml="next"/>
    <w:bookmarkEnd w:id="1278" w:displacedByCustomXml="next"/>
    <w:bookmarkStart w:id="1279" w:name="_Toc443563786" w:displacedByCustomXml="next"/>
    <w:bookmarkEnd w:id="1279" w:displacedByCustomXml="next"/>
    <w:bookmarkStart w:id="1280" w:name="_Toc443470291" w:displacedByCustomXml="next"/>
    <w:bookmarkEnd w:id="1280" w:displacedByCustomXml="next"/>
    <w:bookmarkStart w:id="1281" w:name="_Toc443553699" w:displacedByCustomXml="next"/>
    <w:bookmarkEnd w:id="1281" w:displacedByCustomXml="next"/>
    <w:bookmarkStart w:id="1282" w:name="_Toc443563795" w:displacedByCustomXml="next"/>
    <w:bookmarkEnd w:id="1282" w:displacedByCustomXml="next"/>
    <w:bookmarkStart w:id="1283" w:name="_Toc443470300" w:displacedByCustomXml="next"/>
    <w:bookmarkEnd w:id="1283" w:displacedByCustomXml="next"/>
    <w:bookmarkStart w:id="1284" w:name="_Toc443553708" w:displacedByCustomXml="next"/>
    <w:bookmarkEnd w:id="1284" w:displacedByCustomXml="next"/>
    <w:bookmarkStart w:id="1285" w:name="_Toc443563804" w:displacedByCustomXml="next"/>
    <w:bookmarkEnd w:id="1285" w:displacedByCustomXml="next"/>
    <w:bookmarkStart w:id="1286" w:name="_Toc443470309" w:displacedByCustomXml="next"/>
    <w:bookmarkEnd w:id="1286" w:displacedByCustomXml="next"/>
    <w:bookmarkStart w:id="1287" w:name="_Toc443553717" w:displacedByCustomXml="next"/>
    <w:bookmarkEnd w:id="1287" w:displacedByCustomXml="next"/>
    <w:bookmarkStart w:id="1288" w:name="_Toc443563813" w:displacedByCustomXml="next"/>
    <w:bookmarkEnd w:id="1288" w:displacedByCustomXml="next"/>
    <w:bookmarkStart w:id="1289" w:name="_Toc443470318" w:displacedByCustomXml="next"/>
    <w:bookmarkEnd w:id="1289" w:displacedByCustomXml="next"/>
    <w:bookmarkStart w:id="1290" w:name="_Toc443553726" w:displacedByCustomXml="next"/>
    <w:bookmarkEnd w:id="1290" w:displacedByCustomXml="next"/>
    <w:bookmarkStart w:id="1291" w:name="_Toc443563822" w:displacedByCustomXml="next"/>
    <w:bookmarkEnd w:id="1291" w:displacedByCustomXml="next"/>
    <w:bookmarkStart w:id="1292" w:name="_Toc443470327" w:displacedByCustomXml="next"/>
    <w:bookmarkEnd w:id="1292" w:displacedByCustomXml="next"/>
    <w:bookmarkStart w:id="1293" w:name="_Toc443553735" w:displacedByCustomXml="next"/>
    <w:bookmarkEnd w:id="1293" w:displacedByCustomXml="next"/>
    <w:bookmarkStart w:id="1294" w:name="_Toc443563831" w:displacedByCustomXml="next"/>
    <w:bookmarkEnd w:id="1294" w:displacedByCustomXml="next"/>
    <w:bookmarkStart w:id="1295" w:name="_Toc443470345" w:displacedByCustomXml="next"/>
    <w:bookmarkEnd w:id="1295" w:displacedByCustomXml="next"/>
    <w:bookmarkStart w:id="1296" w:name="_Toc443553753" w:displacedByCustomXml="next"/>
    <w:bookmarkEnd w:id="1296" w:displacedByCustomXml="next"/>
    <w:bookmarkStart w:id="1297" w:name="_Toc443563849" w:displacedByCustomXml="next"/>
    <w:bookmarkEnd w:id="1297" w:displacedByCustomXml="next"/>
    <w:bookmarkStart w:id="1298" w:name="_Toc443470354" w:displacedByCustomXml="next"/>
    <w:bookmarkEnd w:id="1298" w:displacedByCustomXml="next"/>
    <w:bookmarkStart w:id="1299" w:name="_Toc443553762" w:displacedByCustomXml="next"/>
    <w:bookmarkEnd w:id="1299" w:displacedByCustomXml="next"/>
    <w:bookmarkStart w:id="1300" w:name="_Toc443563858" w:displacedByCustomXml="next"/>
    <w:bookmarkEnd w:id="1300" w:displacedByCustomXml="next"/>
    <w:bookmarkStart w:id="1301" w:name="_Toc443470363" w:displacedByCustomXml="next"/>
    <w:bookmarkEnd w:id="1301" w:displacedByCustomXml="next"/>
    <w:bookmarkStart w:id="1302" w:name="_Toc443553771" w:displacedByCustomXml="next"/>
    <w:bookmarkEnd w:id="1302" w:displacedByCustomXml="next"/>
    <w:bookmarkStart w:id="1303" w:name="_Toc443563867" w:displacedByCustomXml="next"/>
    <w:bookmarkEnd w:id="1303" w:displacedByCustomXml="next"/>
    <w:bookmarkStart w:id="1304" w:name="_Toc443470372" w:displacedByCustomXml="next"/>
    <w:bookmarkEnd w:id="1304" w:displacedByCustomXml="next"/>
    <w:bookmarkStart w:id="1305" w:name="_Toc443553780" w:displacedByCustomXml="next"/>
    <w:bookmarkEnd w:id="1305" w:displacedByCustomXml="next"/>
    <w:bookmarkStart w:id="1306" w:name="_Toc443563876" w:displacedByCustomXml="next"/>
    <w:bookmarkEnd w:id="1306" w:displacedByCustomXml="next"/>
    <w:bookmarkStart w:id="1307" w:name="_Toc443470381" w:displacedByCustomXml="next"/>
    <w:bookmarkEnd w:id="1307" w:displacedByCustomXml="next"/>
    <w:bookmarkStart w:id="1308" w:name="_Toc443553789" w:displacedByCustomXml="next"/>
    <w:bookmarkEnd w:id="1308" w:displacedByCustomXml="next"/>
    <w:bookmarkStart w:id="1309" w:name="_Toc443563885" w:displacedByCustomXml="next"/>
    <w:bookmarkEnd w:id="1309" w:displacedByCustomXml="next"/>
    <w:bookmarkStart w:id="1310" w:name="_Toc443470390" w:displacedByCustomXml="next"/>
    <w:bookmarkEnd w:id="1310" w:displacedByCustomXml="next"/>
    <w:bookmarkStart w:id="1311" w:name="_Toc443553798" w:displacedByCustomXml="next"/>
    <w:bookmarkEnd w:id="1311" w:displacedByCustomXml="next"/>
    <w:bookmarkStart w:id="1312" w:name="_Toc443563894" w:displacedByCustomXml="next"/>
    <w:bookmarkEnd w:id="1312" w:displacedByCustomXml="next"/>
    <w:bookmarkStart w:id="1313" w:name="_Toc443470399" w:displacedByCustomXml="next"/>
    <w:bookmarkEnd w:id="1313" w:displacedByCustomXml="next"/>
    <w:bookmarkStart w:id="1314" w:name="_Toc443553807" w:displacedByCustomXml="next"/>
    <w:bookmarkEnd w:id="1314" w:displacedByCustomXml="next"/>
    <w:bookmarkStart w:id="1315" w:name="_Toc443563903" w:displacedByCustomXml="next"/>
    <w:bookmarkEnd w:id="1315" w:displacedByCustomXml="next"/>
    <w:bookmarkStart w:id="1316" w:name="_Toc443470408" w:displacedByCustomXml="next"/>
    <w:bookmarkEnd w:id="1316" w:displacedByCustomXml="next"/>
    <w:bookmarkStart w:id="1317" w:name="_Toc443553816" w:displacedByCustomXml="next"/>
    <w:bookmarkEnd w:id="1317" w:displacedByCustomXml="next"/>
    <w:bookmarkStart w:id="1318" w:name="_Toc443563912" w:displacedByCustomXml="next"/>
    <w:bookmarkEnd w:id="1318" w:displacedByCustomXml="next"/>
    <w:bookmarkStart w:id="1319" w:name="_Toc443470417" w:displacedByCustomXml="next"/>
    <w:bookmarkEnd w:id="1319" w:displacedByCustomXml="next"/>
    <w:bookmarkStart w:id="1320" w:name="_Toc443553825" w:displacedByCustomXml="next"/>
    <w:bookmarkEnd w:id="1320" w:displacedByCustomXml="next"/>
    <w:bookmarkStart w:id="1321" w:name="_Toc443563921" w:displacedByCustomXml="next"/>
    <w:bookmarkEnd w:id="1321" w:displacedByCustomXml="next"/>
    <w:bookmarkStart w:id="1322" w:name="_Toc443470426" w:displacedByCustomXml="next"/>
    <w:bookmarkEnd w:id="1322" w:displacedByCustomXml="next"/>
    <w:bookmarkStart w:id="1323" w:name="_Toc443553834" w:displacedByCustomXml="next"/>
    <w:bookmarkEnd w:id="1323" w:displacedByCustomXml="next"/>
    <w:bookmarkStart w:id="1324" w:name="_Toc443563930" w:displacedByCustomXml="next"/>
    <w:bookmarkEnd w:id="1324" w:displacedByCustomXml="next"/>
    <w:bookmarkStart w:id="1325" w:name="_Toc443470435" w:displacedByCustomXml="next"/>
    <w:bookmarkEnd w:id="1325" w:displacedByCustomXml="next"/>
    <w:bookmarkStart w:id="1326" w:name="_Toc443553843" w:displacedByCustomXml="next"/>
    <w:bookmarkEnd w:id="1326" w:displacedByCustomXml="next"/>
    <w:bookmarkStart w:id="1327" w:name="_Toc443563939" w:displacedByCustomXml="next"/>
    <w:bookmarkEnd w:id="1327" w:displacedByCustomXml="next"/>
    <w:bookmarkStart w:id="1328" w:name="_Toc443470444" w:displacedByCustomXml="next"/>
    <w:bookmarkEnd w:id="1328" w:displacedByCustomXml="next"/>
    <w:bookmarkStart w:id="1329" w:name="_Toc443553852" w:displacedByCustomXml="next"/>
    <w:bookmarkEnd w:id="1329" w:displacedByCustomXml="next"/>
    <w:bookmarkStart w:id="1330" w:name="_Toc443563948" w:displacedByCustomXml="next"/>
    <w:bookmarkEnd w:id="1330" w:displacedByCustomXml="next"/>
    <w:bookmarkStart w:id="1331" w:name="_Toc443470453" w:displacedByCustomXml="next"/>
    <w:bookmarkEnd w:id="1331" w:displacedByCustomXml="next"/>
    <w:bookmarkStart w:id="1332" w:name="_Toc443553861" w:displacedByCustomXml="next"/>
    <w:bookmarkEnd w:id="1332" w:displacedByCustomXml="next"/>
    <w:bookmarkStart w:id="1333" w:name="_Toc443563957" w:displacedByCustomXml="next"/>
    <w:bookmarkEnd w:id="1333" w:displacedByCustomXml="next"/>
    <w:bookmarkStart w:id="1334" w:name="_Toc443470462" w:displacedByCustomXml="next"/>
    <w:bookmarkEnd w:id="1334" w:displacedByCustomXml="next"/>
    <w:bookmarkStart w:id="1335" w:name="_Toc443553870" w:displacedByCustomXml="next"/>
    <w:bookmarkEnd w:id="1335" w:displacedByCustomXml="next"/>
    <w:bookmarkStart w:id="1336" w:name="_Toc443563966" w:displacedByCustomXml="next"/>
    <w:bookmarkEnd w:id="1336" w:displacedByCustomXml="next"/>
    <w:bookmarkStart w:id="1337" w:name="_Toc443470480" w:displacedByCustomXml="next"/>
    <w:bookmarkEnd w:id="1337" w:displacedByCustomXml="next"/>
    <w:bookmarkStart w:id="1338" w:name="_Toc443553888" w:displacedByCustomXml="next"/>
    <w:bookmarkEnd w:id="1338" w:displacedByCustomXml="next"/>
    <w:bookmarkStart w:id="1339" w:name="_Toc443563984" w:displacedByCustomXml="next"/>
    <w:bookmarkEnd w:id="1339" w:displacedByCustomXml="next"/>
    <w:bookmarkStart w:id="1340" w:name="_Toc443470489" w:displacedByCustomXml="next"/>
    <w:bookmarkEnd w:id="1340" w:displacedByCustomXml="next"/>
    <w:bookmarkStart w:id="1341" w:name="_Toc443553897" w:displacedByCustomXml="next"/>
    <w:bookmarkEnd w:id="1341" w:displacedByCustomXml="next"/>
    <w:bookmarkStart w:id="1342" w:name="_Toc443563993" w:displacedByCustomXml="next"/>
    <w:bookmarkEnd w:id="1342" w:displacedByCustomXml="next"/>
    <w:bookmarkStart w:id="1343" w:name="_Toc443470498" w:displacedByCustomXml="next"/>
    <w:bookmarkEnd w:id="1343" w:displacedByCustomXml="next"/>
    <w:bookmarkStart w:id="1344" w:name="_Toc443553906" w:displacedByCustomXml="next"/>
    <w:bookmarkEnd w:id="1344" w:displacedByCustomXml="next"/>
    <w:bookmarkStart w:id="1345" w:name="_Toc443564002" w:displacedByCustomXml="next"/>
    <w:bookmarkEnd w:id="1345" w:displacedByCustomXml="next"/>
    <w:bookmarkStart w:id="1346" w:name="_Toc443470507" w:displacedByCustomXml="next"/>
    <w:bookmarkEnd w:id="1346" w:displacedByCustomXml="next"/>
    <w:bookmarkStart w:id="1347" w:name="_Toc443553915" w:displacedByCustomXml="next"/>
    <w:bookmarkEnd w:id="1347" w:displacedByCustomXml="next"/>
    <w:bookmarkStart w:id="1348" w:name="_Toc443564011" w:displacedByCustomXml="next"/>
    <w:bookmarkEnd w:id="1348" w:displacedByCustomXml="next"/>
    <w:bookmarkStart w:id="1349" w:name="_Toc443470516" w:displacedByCustomXml="next"/>
    <w:bookmarkEnd w:id="1349" w:displacedByCustomXml="next"/>
    <w:bookmarkStart w:id="1350" w:name="_Toc443553924" w:displacedByCustomXml="next"/>
    <w:bookmarkEnd w:id="1350" w:displacedByCustomXml="next"/>
    <w:bookmarkStart w:id="1351" w:name="_Toc443564020" w:displacedByCustomXml="next"/>
    <w:bookmarkEnd w:id="1351" w:displacedByCustomXml="next"/>
    <w:bookmarkStart w:id="1352" w:name="_Toc443470525" w:displacedByCustomXml="next"/>
    <w:bookmarkEnd w:id="1352" w:displacedByCustomXml="next"/>
    <w:bookmarkStart w:id="1353" w:name="_Toc443553933" w:displacedByCustomXml="next"/>
    <w:bookmarkEnd w:id="1353" w:displacedByCustomXml="next"/>
    <w:bookmarkStart w:id="1354" w:name="_Toc443564029" w:displacedByCustomXml="next"/>
    <w:bookmarkEnd w:id="1354" w:displacedByCustomXml="next"/>
    <w:bookmarkStart w:id="1355" w:name="_Toc443470534" w:displacedByCustomXml="next"/>
    <w:bookmarkEnd w:id="1355" w:displacedByCustomXml="next"/>
    <w:bookmarkStart w:id="1356" w:name="_Toc443553942" w:displacedByCustomXml="next"/>
    <w:bookmarkEnd w:id="1356" w:displacedByCustomXml="next"/>
    <w:bookmarkStart w:id="1357" w:name="_Toc443564038" w:displacedByCustomXml="next"/>
    <w:bookmarkEnd w:id="1357" w:displacedByCustomXml="next"/>
    <w:bookmarkStart w:id="1358" w:name="_Toc443470543" w:displacedByCustomXml="next"/>
    <w:bookmarkEnd w:id="1358" w:displacedByCustomXml="next"/>
    <w:bookmarkStart w:id="1359" w:name="_Toc443553951" w:displacedByCustomXml="next"/>
    <w:bookmarkEnd w:id="1359" w:displacedByCustomXml="next"/>
    <w:bookmarkStart w:id="1360" w:name="_Toc443564047" w:displacedByCustomXml="next"/>
    <w:bookmarkEnd w:id="1360" w:displacedByCustomXml="next"/>
    <w:bookmarkStart w:id="1361" w:name="_Toc443470552" w:displacedByCustomXml="next"/>
    <w:bookmarkEnd w:id="1361" w:displacedByCustomXml="next"/>
    <w:bookmarkStart w:id="1362" w:name="_Toc443553960" w:displacedByCustomXml="next"/>
    <w:bookmarkEnd w:id="1362" w:displacedByCustomXml="next"/>
    <w:bookmarkStart w:id="1363" w:name="_Toc443564056" w:displacedByCustomXml="next"/>
    <w:bookmarkEnd w:id="1363" w:displacedByCustomXml="next"/>
    <w:bookmarkStart w:id="1364" w:name="_Toc443470561" w:displacedByCustomXml="next"/>
    <w:bookmarkEnd w:id="1364" w:displacedByCustomXml="next"/>
    <w:bookmarkStart w:id="1365" w:name="_Toc443553969" w:displacedByCustomXml="next"/>
    <w:bookmarkEnd w:id="1365" w:displacedByCustomXml="next"/>
    <w:bookmarkStart w:id="1366" w:name="_Toc443564065" w:displacedByCustomXml="next"/>
    <w:bookmarkEnd w:id="1366" w:displacedByCustomXml="next"/>
    <w:bookmarkStart w:id="1367" w:name="_Toc443470570" w:displacedByCustomXml="next"/>
    <w:bookmarkEnd w:id="1367" w:displacedByCustomXml="next"/>
    <w:bookmarkStart w:id="1368" w:name="_Toc443553978" w:displacedByCustomXml="next"/>
    <w:bookmarkEnd w:id="1368" w:displacedByCustomXml="next"/>
    <w:bookmarkStart w:id="1369" w:name="_Toc443564074" w:displacedByCustomXml="next"/>
    <w:bookmarkEnd w:id="1369" w:displacedByCustomXml="next"/>
    <w:bookmarkStart w:id="1370" w:name="_Toc443470579" w:displacedByCustomXml="next"/>
    <w:bookmarkEnd w:id="1370" w:displacedByCustomXml="next"/>
    <w:bookmarkStart w:id="1371" w:name="_Toc443553987" w:displacedByCustomXml="next"/>
    <w:bookmarkEnd w:id="1371" w:displacedByCustomXml="next"/>
    <w:bookmarkStart w:id="1372" w:name="_Toc443564083" w:displacedByCustomXml="next"/>
    <w:bookmarkEnd w:id="1372" w:displacedByCustomXml="next"/>
    <w:bookmarkStart w:id="1373" w:name="_Toc443470588" w:displacedByCustomXml="next"/>
    <w:bookmarkEnd w:id="1373" w:displacedByCustomXml="next"/>
    <w:bookmarkStart w:id="1374" w:name="_Toc443553996" w:displacedByCustomXml="next"/>
    <w:bookmarkEnd w:id="1374" w:displacedByCustomXml="next"/>
    <w:bookmarkStart w:id="1375" w:name="_Toc443564092" w:displacedByCustomXml="next"/>
    <w:bookmarkEnd w:id="1375" w:displacedByCustomXml="next"/>
    <w:bookmarkStart w:id="1376" w:name="_Toc443470597" w:displacedByCustomXml="next"/>
    <w:bookmarkEnd w:id="1376" w:displacedByCustomXml="next"/>
    <w:bookmarkStart w:id="1377" w:name="_Toc443554005" w:displacedByCustomXml="next"/>
    <w:bookmarkEnd w:id="1377" w:displacedByCustomXml="next"/>
    <w:bookmarkStart w:id="1378" w:name="_Toc443564101" w:displacedByCustomXml="next"/>
    <w:bookmarkEnd w:id="1378" w:displacedByCustomXml="next"/>
    <w:bookmarkStart w:id="1379" w:name="_Toc443470607" w:displacedByCustomXml="next"/>
    <w:bookmarkEnd w:id="1379" w:displacedByCustomXml="next"/>
    <w:bookmarkStart w:id="1380" w:name="_Toc443554015" w:displacedByCustomXml="next"/>
    <w:bookmarkEnd w:id="1380" w:displacedByCustomXml="next"/>
    <w:bookmarkStart w:id="1381" w:name="_Toc443564111" w:displacedByCustomXml="next"/>
    <w:bookmarkEnd w:id="1381" w:displacedByCustomXml="next"/>
    <w:bookmarkStart w:id="1382" w:name="_Toc443470617" w:displacedByCustomXml="next"/>
    <w:bookmarkEnd w:id="1382" w:displacedByCustomXml="next"/>
    <w:bookmarkStart w:id="1383" w:name="_Toc443554025" w:displacedByCustomXml="next"/>
    <w:bookmarkEnd w:id="1383" w:displacedByCustomXml="next"/>
    <w:bookmarkStart w:id="1384" w:name="_Toc443564121" w:displacedByCustomXml="next"/>
    <w:bookmarkEnd w:id="1384" w:displacedByCustomXml="next"/>
    <w:bookmarkStart w:id="1385" w:name="_Toc443470635" w:displacedByCustomXml="next"/>
    <w:bookmarkEnd w:id="1385" w:displacedByCustomXml="next"/>
    <w:bookmarkStart w:id="1386" w:name="_Toc443554043" w:displacedByCustomXml="next"/>
    <w:bookmarkEnd w:id="1386" w:displacedByCustomXml="next"/>
    <w:bookmarkStart w:id="1387" w:name="_Toc443564139" w:displacedByCustomXml="next"/>
    <w:bookmarkEnd w:id="1387" w:displacedByCustomXml="next"/>
    <w:bookmarkStart w:id="1388" w:name="_Toc443470644" w:displacedByCustomXml="next"/>
    <w:bookmarkEnd w:id="1388" w:displacedByCustomXml="next"/>
    <w:bookmarkStart w:id="1389" w:name="_Toc443554052" w:displacedByCustomXml="next"/>
    <w:bookmarkEnd w:id="1389" w:displacedByCustomXml="next"/>
    <w:bookmarkStart w:id="1390" w:name="_Toc443564148" w:displacedByCustomXml="next"/>
    <w:bookmarkEnd w:id="1390" w:displacedByCustomXml="next"/>
    <w:bookmarkStart w:id="1391" w:name="_Toc443470653" w:displacedByCustomXml="next"/>
    <w:bookmarkEnd w:id="1391" w:displacedByCustomXml="next"/>
    <w:bookmarkStart w:id="1392" w:name="_Toc443554061" w:displacedByCustomXml="next"/>
    <w:bookmarkEnd w:id="1392" w:displacedByCustomXml="next"/>
    <w:bookmarkStart w:id="1393" w:name="_Toc443564157" w:displacedByCustomXml="next"/>
    <w:bookmarkEnd w:id="1393" w:displacedByCustomXml="next"/>
    <w:bookmarkStart w:id="1394" w:name="_Toc443470662" w:displacedByCustomXml="next"/>
    <w:bookmarkEnd w:id="1394" w:displacedByCustomXml="next"/>
    <w:bookmarkStart w:id="1395" w:name="_Toc443554070" w:displacedByCustomXml="next"/>
    <w:bookmarkEnd w:id="1395" w:displacedByCustomXml="next"/>
    <w:bookmarkStart w:id="1396" w:name="_Toc443564166" w:displacedByCustomXml="next"/>
    <w:bookmarkEnd w:id="1396" w:displacedByCustomXml="next"/>
    <w:bookmarkStart w:id="1397" w:name="_Toc443470671" w:displacedByCustomXml="next"/>
    <w:bookmarkEnd w:id="1397" w:displacedByCustomXml="next"/>
    <w:bookmarkStart w:id="1398" w:name="_Toc443554079" w:displacedByCustomXml="next"/>
    <w:bookmarkEnd w:id="1398" w:displacedByCustomXml="next"/>
    <w:bookmarkStart w:id="1399" w:name="_Toc443564175" w:displacedByCustomXml="next"/>
    <w:bookmarkEnd w:id="1399" w:displacedByCustomXml="next"/>
    <w:bookmarkStart w:id="1400" w:name="_Toc443470680" w:displacedByCustomXml="next"/>
    <w:bookmarkEnd w:id="1400" w:displacedByCustomXml="next"/>
    <w:bookmarkStart w:id="1401" w:name="_Toc443554088" w:displacedByCustomXml="next"/>
    <w:bookmarkEnd w:id="1401" w:displacedByCustomXml="next"/>
    <w:bookmarkStart w:id="1402" w:name="_Toc443564184" w:displacedByCustomXml="next"/>
    <w:bookmarkEnd w:id="1402" w:displacedByCustomXml="next"/>
    <w:bookmarkStart w:id="1403" w:name="_Toc443470689" w:displacedByCustomXml="next"/>
    <w:bookmarkEnd w:id="1403" w:displacedByCustomXml="next"/>
    <w:bookmarkStart w:id="1404" w:name="_Toc443554097" w:displacedByCustomXml="next"/>
    <w:bookmarkEnd w:id="1404" w:displacedByCustomXml="next"/>
    <w:bookmarkStart w:id="1405" w:name="_Toc443564193" w:displacedByCustomXml="next"/>
    <w:bookmarkEnd w:id="1405" w:displacedByCustomXml="next"/>
    <w:bookmarkStart w:id="1406" w:name="_Toc443470698" w:displacedByCustomXml="next"/>
    <w:bookmarkEnd w:id="1406" w:displacedByCustomXml="next"/>
    <w:bookmarkStart w:id="1407" w:name="_Toc443554106" w:displacedByCustomXml="next"/>
    <w:bookmarkEnd w:id="1407" w:displacedByCustomXml="next"/>
    <w:bookmarkStart w:id="1408" w:name="_Toc443564202" w:displacedByCustomXml="next"/>
    <w:bookmarkEnd w:id="1408" w:displacedByCustomXml="next"/>
    <w:bookmarkStart w:id="1409" w:name="_Toc443470707" w:displacedByCustomXml="next"/>
    <w:bookmarkEnd w:id="1409" w:displacedByCustomXml="next"/>
    <w:bookmarkStart w:id="1410" w:name="_Toc443554115" w:displacedByCustomXml="next"/>
    <w:bookmarkEnd w:id="1410" w:displacedByCustomXml="next"/>
    <w:bookmarkStart w:id="1411" w:name="_Toc443564211" w:displacedByCustomXml="next"/>
    <w:bookmarkEnd w:id="1411" w:displacedByCustomXml="next"/>
    <w:bookmarkStart w:id="1412" w:name="_Toc443470716" w:displacedByCustomXml="next"/>
    <w:bookmarkEnd w:id="1412" w:displacedByCustomXml="next"/>
    <w:bookmarkStart w:id="1413" w:name="_Toc443554124" w:displacedByCustomXml="next"/>
    <w:bookmarkEnd w:id="1413" w:displacedByCustomXml="next"/>
    <w:bookmarkStart w:id="1414" w:name="_Toc443564220" w:displacedByCustomXml="next"/>
    <w:bookmarkEnd w:id="1414" w:displacedByCustomXml="next"/>
    <w:bookmarkStart w:id="1415" w:name="_Toc443470725" w:displacedByCustomXml="next"/>
    <w:bookmarkEnd w:id="1415" w:displacedByCustomXml="next"/>
    <w:bookmarkStart w:id="1416" w:name="_Toc443554133" w:displacedByCustomXml="next"/>
    <w:bookmarkEnd w:id="1416" w:displacedByCustomXml="next"/>
    <w:bookmarkStart w:id="1417" w:name="_Toc443564229" w:displacedByCustomXml="next"/>
    <w:bookmarkEnd w:id="1417" w:displacedByCustomXml="next"/>
    <w:bookmarkStart w:id="1418" w:name="_Toc443470734" w:displacedByCustomXml="next"/>
    <w:bookmarkEnd w:id="1418" w:displacedByCustomXml="next"/>
    <w:bookmarkStart w:id="1419" w:name="_Toc443554142" w:displacedByCustomXml="next"/>
    <w:bookmarkEnd w:id="1419" w:displacedByCustomXml="next"/>
    <w:bookmarkStart w:id="1420" w:name="_Toc443564238" w:displacedByCustomXml="next"/>
    <w:bookmarkEnd w:id="1420" w:displacedByCustomXml="next"/>
    <w:bookmarkStart w:id="1421" w:name="_Toc443470743" w:displacedByCustomXml="next"/>
    <w:bookmarkEnd w:id="1421" w:displacedByCustomXml="next"/>
    <w:bookmarkStart w:id="1422" w:name="_Toc443554151" w:displacedByCustomXml="next"/>
    <w:bookmarkEnd w:id="1422" w:displacedByCustomXml="next"/>
    <w:bookmarkStart w:id="1423" w:name="_Toc443564247" w:displacedByCustomXml="next"/>
    <w:bookmarkEnd w:id="1423" w:displacedByCustomXml="next"/>
    <w:bookmarkStart w:id="1424" w:name="_Toc443470752" w:displacedByCustomXml="next"/>
    <w:bookmarkEnd w:id="1424" w:displacedByCustomXml="next"/>
    <w:bookmarkStart w:id="1425" w:name="_Toc443554160" w:displacedByCustomXml="next"/>
    <w:bookmarkEnd w:id="1425" w:displacedByCustomXml="next"/>
    <w:bookmarkStart w:id="1426" w:name="_Toc443564256" w:displacedByCustomXml="next"/>
    <w:bookmarkEnd w:id="1426" w:displacedByCustomXml="next"/>
    <w:bookmarkStart w:id="1427" w:name="_Toc443470761" w:displacedByCustomXml="next"/>
    <w:bookmarkEnd w:id="1427" w:displacedByCustomXml="next"/>
    <w:bookmarkStart w:id="1428" w:name="_Toc443554169" w:displacedByCustomXml="next"/>
    <w:bookmarkEnd w:id="1428" w:displacedByCustomXml="next"/>
    <w:bookmarkStart w:id="1429" w:name="_Toc443564265" w:displacedByCustomXml="next"/>
    <w:bookmarkEnd w:id="1429" w:displacedByCustomXml="next"/>
    <w:bookmarkStart w:id="1430" w:name="_Toc443470770" w:displacedByCustomXml="next"/>
    <w:bookmarkEnd w:id="1430" w:displacedByCustomXml="next"/>
    <w:bookmarkStart w:id="1431" w:name="_Toc443554178" w:displacedByCustomXml="next"/>
    <w:bookmarkEnd w:id="1431" w:displacedByCustomXml="next"/>
    <w:bookmarkStart w:id="1432" w:name="_Toc443564274" w:displacedByCustomXml="next"/>
    <w:bookmarkEnd w:id="1432" w:displacedByCustomXml="next"/>
    <w:bookmarkStart w:id="1433" w:name="_Toc443470779" w:displacedByCustomXml="next"/>
    <w:bookmarkEnd w:id="1433" w:displacedByCustomXml="next"/>
    <w:bookmarkStart w:id="1434" w:name="_Toc443554187" w:displacedByCustomXml="next"/>
    <w:bookmarkEnd w:id="1434" w:displacedByCustomXml="next"/>
    <w:bookmarkStart w:id="1435" w:name="_Toc443564283" w:displacedByCustomXml="next"/>
    <w:bookmarkEnd w:id="1435" w:displacedByCustomXml="next"/>
    <w:bookmarkStart w:id="1436" w:name="_Toc443470788" w:displacedByCustomXml="next"/>
    <w:bookmarkEnd w:id="1436" w:displacedByCustomXml="next"/>
    <w:bookmarkStart w:id="1437" w:name="_Toc443554196" w:displacedByCustomXml="next"/>
    <w:bookmarkEnd w:id="1437" w:displacedByCustomXml="next"/>
    <w:bookmarkStart w:id="1438" w:name="_Toc443564292" w:displacedByCustomXml="next"/>
    <w:bookmarkEnd w:id="1438" w:displacedByCustomXml="next"/>
    <w:bookmarkStart w:id="1439" w:name="_Toc443470797" w:displacedByCustomXml="next"/>
    <w:bookmarkEnd w:id="1439" w:displacedByCustomXml="next"/>
    <w:bookmarkStart w:id="1440" w:name="_Toc443554205" w:displacedByCustomXml="next"/>
    <w:bookmarkEnd w:id="1440" w:displacedByCustomXml="next"/>
    <w:bookmarkStart w:id="1441" w:name="_Toc443564301" w:displacedByCustomXml="next"/>
    <w:bookmarkEnd w:id="1441" w:displacedByCustomXml="next"/>
    <w:bookmarkStart w:id="1442" w:name="_Toc443470806" w:displacedByCustomXml="next"/>
    <w:bookmarkEnd w:id="1442" w:displacedByCustomXml="next"/>
    <w:bookmarkStart w:id="1443" w:name="_Toc443554214" w:displacedByCustomXml="next"/>
    <w:bookmarkEnd w:id="1443" w:displacedByCustomXml="next"/>
    <w:bookmarkStart w:id="1444" w:name="_Toc443564310" w:displacedByCustomXml="next"/>
    <w:bookmarkEnd w:id="1444" w:displacedByCustomXml="next"/>
    <w:bookmarkStart w:id="1445" w:name="_Toc443470815" w:displacedByCustomXml="next"/>
    <w:bookmarkEnd w:id="1445" w:displacedByCustomXml="next"/>
    <w:bookmarkStart w:id="1446" w:name="_Toc443554223" w:displacedByCustomXml="next"/>
    <w:bookmarkEnd w:id="1446" w:displacedByCustomXml="next"/>
    <w:bookmarkStart w:id="1447" w:name="_Toc443564319" w:displacedByCustomXml="next"/>
    <w:bookmarkEnd w:id="1447" w:displacedByCustomXml="next"/>
    <w:bookmarkStart w:id="1448" w:name="_Toc443470824" w:displacedByCustomXml="next"/>
    <w:bookmarkEnd w:id="1448" w:displacedByCustomXml="next"/>
    <w:bookmarkStart w:id="1449" w:name="_Toc443554232" w:displacedByCustomXml="next"/>
    <w:bookmarkEnd w:id="1449" w:displacedByCustomXml="next"/>
    <w:bookmarkStart w:id="1450" w:name="_Toc443564328" w:displacedByCustomXml="next"/>
    <w:bookmarkEnd w:id="1450" w:displacedByCustomXml="next"/>
    <w:bookmarkStart w:id="1451" w:name="_Toc443470833" w:displacedByCustomXml="next"/>
    <w:bookmarkEnd w:id="1451" w:displacedByCustomXml="next"/>
    <w:bookmarkStart w:id="1452" w:name="_Toc443554241" w:displacedByCustomXml="next"/>
    <w:bookmarkEnd w:id="1452" w:displacedByCustomXml="next"/>
    <w:bookmarkStart w:id="1453" w:name="_Toc443564337" w:displacedByCustomXml="next"/>
    <w:bookmarkEnd w:id="1453" w:displacedByCustomXml="next"/>
    <w:bookmarkStart w:id="1454" w:name="_Toc443470842" w:displacedByCustomXml="next"/>
    <w:bookmarkEnd w:id="1454" w:displacedByCustomXml="next"/>
    <w:bookmarkStart w:id="1455" w:name="_Toc443554250" w:displacedByCustomXml="next"/>
    <w:bookmarkEnd w:id="1455" w:displacedByCustomXml="next"/>
    <w:bookmarkStart w:id="1456" w:name="_Toc443564346" w:displacedByCustomXml="next"/>
    <w:bookmarkEnd w:id="1456" w:displacedByCustomXml="next"/>
    <w:bookmarkStart w:id="1457" w:name="_Toc443470851" w:displacedByCustomXml="next"/>
    <w:bookmarkEnd w:id="1457" w:displacedByCustomXml="next"/>
    <w:bookmarkStart w:id="1458" w:name="_Toc443554259" w:displacedByCustomXml="next"/>
    <w:bookmarkEnd w:id="1458" w:displacedByCustomXml="next"/>
    <w:bookmarkStart w:id="1459" w:name="_Toc443564355" w:displacedByCustomXml="next"/>
    <w:bookmarkEnd w:id="1459" w:displacedByCustomXml="next"/>
    <w:bookmarkStart w:id="1460" w:name="_Toc443470860" w:displacedByCustomXml="next"/>
    <w:bookmarkEnd w:id="1460" w:displacedByCustomXml="next"/>
    <w:bookmarkStart w:id="1461" w:name="_Toc443554268" w:displacedByCustomXml="next"/>
    <w:bookmarkEnd w:id="1461" w:displacedByCustomXml="next"/>
    <w:bookmarkStart w:id="1462" w:name="_Toc443564364" w:displacedByCustomXml="next"/>
    <w:bookmarkEnd w:id="1462" w:displacedByCustomXml="next"/>
    <w:bookmarkStart w:id="1463" w:name="_Toc443470870" w:displacedByCustomXml="next"/>
    <w:bookmarkEnd w:id="1463" w:displacedByCustomXml="next"/>
    <w:bookmarkStart w:id="1464" w:name="_Toc443554278" w:displacedByCustomXml="next"/>
    <w:bookmarkEnd w:id="1464" w:displacedByCustomXml="next"/>
    <w:bookmarkStart w:id="1465" w:name="_Toc443564374" w:displacedByCustomXml="next"/>
    <w:bookmarkEnd w:id="1465" w:displacedByCustomXml="next"/>
    <w:bookmarkStart w:id="1466" w:name="_Toc443470880" w:displacedByCustomXml="next"/>
    <w:bookmarkEnd w:id="1466" w:displacedByCustomXml="next"/>
    <w:bookmarkStart w:id="1467" w:name="_Toc443554288" w:displacedByCustomXml="next"/>
    <w:bookmarkEnd w:id="1467" w:displacedByCustomXml="next"/>
    <w:bookmarkStart w:id="1468" w:name="_Toc443564384" w:displacedByCustomXml="next"/>
    <w:bookmarkEnd w:id="1468" w:displacedByCustomXml="next"/>
    <w:bookmarkStart w:id="1469" w:name="_Toc443470898" w:displacedByCustomXml="next"/>
    <w:bookmarkEnd w:id="1469" w:displacedByCustomXml="next"/>
    <w:bookmarkStart w:id="1470" w:name="_Toc443554306" w:displacedByCustomXml="next"/>
    <w:bookmarkEnd w:id="1470" w:displacedByCustomXml="next"/>
    <w:bookmarkStart w:id="1471" w:name="_Toc443564402" w:displacedByCustomXml="next"/>
    <w:bookmarkEnd w:id="1471" w:displacedByCustomXml="next"/>
    <w:bookmarkStart w:id="1472" w:name="_Toc443470907" w:displacedByCustomXml="next"/>
    <w:bookmarkEnd w:id="1472" w:displacedByCustomXml="next"/>
    <w:bookmarkStart w:id="1473" w:name="_Toc443554315" w:displacedByCustomXml="next"/>
    <w:bookmarkEnd w:id="1473" w:displacedByCustomXml="next"/>
    <w:bookmarkStart w:id="1474" w:name="_Toc443564411" w:displacedByCustomXml="next"/>
    <w:bookmarkEnd w:id="1474" w:displacedByCustomXml="next"/>
    <w:bookmarkStart w:id="1475" w:name="_Toc443470916" w:displacedByCustomXml="next"/>
    <w:bookmarkEnd w:id="1475" w:displacedByCustomXml="next"/>
    <w:bookmarkStart w:id="1476" w:name="_Toc443554324" w:displacedByCustomXml="next"/>
    <w:bookmarkEnd w:id="1476" w:displacedByCustomXml="next"/>
    <w:bookmarkStart w:id="1477" w:name="_Toc443564420" w:displacedByCustomXml="next"/>
    <w:bookmarkEnd w:id="1477" w:displacedByCustomXml="next"/>
    <w:bookmarkStart w:id="1478" w:name="_Toc443470925" w:displacedByCustomXml="next"/>
    <w:bookmarkEnd w:id="1478" w:displacedByCustomXml="next"/>
    <w:bookmarkStart w:id="1479" w:name="_Toc443554333" w:displacedByCustomXml="next"/>
    <w:bookmarkEnd w:id="1479" w:displacedByCustomXml="next"/>
    <w:bookmarkStart w:id="1480" w:name="_Toc443564429" w:displacedByCustomXml="next"/>
    <w:bookmarkEnd w:id="1480" w:displacedByCustomXml="next"/>
    <w:bookmarkStart w:id="1481" w:name="_Toc443470934" w:displacedByCustomXml="next"/>
    <w:bookmarkEnd w:id="1481" w:displacedByCustomXml="next"/>
    <w:bookmarkStart w:id="1482" w:name="_Toc443554342" w:displacedByCustomXml="next"/>
    <w:bookmarkEnd w:id="1482" w:displacedByCustomXml="next"/>
    <w:bookmarkStart w:id="1483" w:name="_Toc443564438" w:displacedByCustomXml="next"/>
    <w:bookmarkEnd w:id="1483" w:displacedByCustomXml="next"/>
    <w:bookmarkStart w:id="1484" w:name="_Toc443470943" w:displacedByCustomXml="next"/>
    <w:bookmarkEnd w:id="1484" w:displacedByCustomXml="next"/>
    <w:bookmarkStart w:id="1485" w:name="_Toc443554351" w:displacedByCustomXml="next"/>
    <w:bookmarkEnd w:id="1485" w:displacedByCustomXml="next"/>
    <w:bookmarkStart w:id="1486" w:name="_Toc443564447" w:displacedByCustomXml="next"/>
    <w:bookmarkEnd w:id="1486" w:displacedByCustomXml="next"/>
    <w:bookmarkStart w:id="1487" w:name="_Toc443470952" w:displacedByCustomXml="next"/>
    <w:bookmarkEnd w:id="1487" w:displacedByCustomXml="next"/>
    <w:bookmarkStart w:id="1488" w:name="_Toc443554360" w:displacedByCustomXml="next"/>
    <w:bookmarkEnd w:id="1488" w:displacedByCustomXml="next"/>
    <w:bookmarkStart w:id="1489" w:name="_Toc443564456" w:displacedByCustomXml="next"/>
    <w:bookmarkEnd w:id="1489" w:displacedByCustomXml="next"/>
    <w:bookmarkStart w:id="1490" w:name="_Toc443470961" w:displacedByCustomXml="next"/>
    <w:bookmarkEnd w:id="1490" w:displacedByCustomXml="next"/>
    <w:bookmarkStart w:id="1491" w:name="_Toc443554369" w:displacedByCustomXml="next"/>
    <w:bookmarkEnd w:id="1491" w:displacedByCustomXml="next"/>
    <w:bookmarkStart w:id="1492" w:name="_Toc443564465" w:displacedByCustomXml="next"/>
    <w:bookmarkEnd w:id="1492" w:displacedByCustomXml="next"/>
    <w:bookmarkStart w:id="1493" w:name="_Toc443470970" w:displacedByCustomXml="next"/>
    <w:bookmarkEnd w:id="1493" w:displacedByCustomXml="next"/>
    <w:bookmarkStart w:id="1494" w:name="_Toc443554378" w:displacedByCustomXml="next"/>
    <w:bookmarkEnd w:id="1494" w:displacedByCustomXml="next"/>
    <w:bookmarkStart w:id="1495" w:name="_Toc443564474" w:displacedByCustomXml="next"/>
    <w:bookmarkEnd w:id="1495" w:displacedByCustomXml="next"/>
    <w:bookmarkStart w:id="1496" w:name="_Toc443470979" w:displacedByCustomXml="next"/>
    <w:bookmarkEnd w:id="1496" w:displacedByCustomXml="next"/>
    <w:bookmarkStart w:id="1497" w:name="_Toc443554387" w:displacedByCustomXml="next"/>
    <w:bookmarkEnd w:id="1497" w:displacedByCustomXml="next"/>
    <w:bookmarkStart w:id="1498" w:name="_Toc443564483" w:displacedByCustomXml="next"/>
    <w:bookmarkEnd w:id="1498" w:displacedByCustomXml="next"/>
    <w:bookmarkStart w:id="1499" w:name="_Toc443470988" w:displacedByCustomXml="next"/>
    <w:bookmarkEnd w:id="1499" w:displacedByCustomXml="next"/>
    <w:bookmarkStart w:id="1500" w:name="_Toc443554396" w:displacedByCustomXml="next"/>
    <w:bookmarkEnd w:id="1500" w:displacedByCustomXml="next"/>
    <w:bookmarkStart w:id="1501" w:name="_Toc443564492" w:displacedByCustomXml="next"/>
    <w:bookmarkEnd w:id="1501" w:displacedByCustomXml="next"/>
    <w:bookmarkStart w:id="1502" w:name="_Toc443470997" w:displacedByCustomXml="next"/>
    <w:bookmarkEnd w:id="1502" w:displacedByCustomXml="next"/>
    <w:bookmarkStart w:id="1503" w:name="_Toc443554405" w:displacedByCustomXml="next"/>
    <w:bookmarkEnd w:id="1503" w:displacedByCustomXml="next"/>
    <w:bookmarkStart w:id="1504" w:name="_Toc443564501" w:displacedByCustomXml="next"/>
    <w:bookmarkEnd w:id="1504" w:displacedByCustomXml="next"/>
    <w:bookmarkStart w:id="1505" w:name="_Toc443471006" w:displacedByCustomXml="next"/>
    <w:bookmarkEnd w:id="1505" w:displacedByCustomXml="next"/>
    <w:bookmarkStart w:id="1506" w:name="_Toc443554414" w:displacedByCustomXml="next"/>
    <w:bookmarkEnd w:id="1506" w:displacedByCustomXml="next"/>
    <w:bookmarkStart w:id="1507" w:name="_Toc443564510" w:displacedByCustomXml="next"/>
    <w:bookmarkEnd w:id="1507" w:displacedByCustomXml="next"/>
    <w:bookmarkStart w:id="1508" w:name="_Toc443471015" w:displacedByCustomXml="next"/>
    <w:bookmarkEnd w:id="1508" w:displacedByCustomXml="next"/>
    <w:bookmarkStart w:id="1509" w:name="_Toc443554423" w:displacedByCustomXml="next"/>
    <w:bookmarkEnd w:id="1509" w:displacedByCustomXml="next"/>
    <w:bookmarkStart w:id="1510" w:name="_Toc443564519" w:displacedByCustomXml="next"/>
    <w:bookmarkEnd w:id="1510" w:displacedByCustomXml="next"/>
    <w:bookmarkStart w:id="1511" w:name="_Toc443471024" w:displacedByCustomXml="next"/>
    <w:bookmarkEnd w:id="1511" w:displacedByCustomXml="next"/>
    <w:bookmarkStart w:id="1512" w:name="_Toc443554432" w:displacedByCustomXml="next"/>
    <w:bookmarkEnd w:id="1512" w:displacedByCustomXml="next"/>
    <w:bookmarkStart w:id="1513" w:name="_Toc443564528" w:displacedByCustomXml="next"/>
    <w:bookmarkEnd w:id="1513" w:displacedByCustomXml="next"/>
    <w:bookmarkStart w:id="1514" w:name="_Toc443471042" w:displacedByCustomXml="next"/>
    <w:bookmarkEnd w:id="1514" w:displacedByCustomXml="next"/>
    <w:bookmarkStart w:id="1515" w:name="_Toc443554450" w:displacedByCustomXml="next"/>
    <w:bookmarkEnd w:id="1515" w:displacedByCustomXml="next"/>
    <w:bookmarkStart w:id="1516" w:name="_Toc443564546" w:displacedByCustomXml="next"/>
    <w:bookmarkEnd w:id="1516" w:displacedByCustomXml="next"/>
    <w:bookmarkStart w:id="1517" w:name="_Toc443471051" w:displacedByCustomXml="next"/>
    <w:bookmarkEnd w:id="1517" w:displacedByCustomXml="next"/>
    <w:bookmarkStart w:id="1518" w:name="_Toc443554459" w:displacedByCustomXml="next"/>
    <w:bookmarkEnd w:id="1518" w:displacedByCustomXml="next"/>
    <w:bookmarkStart w:id="1519" w:name="_Toc443564555" w:displacedByCustomXml="next"/>
    <w:bookmarkEnd w:id="1519" w:displacedByCustomXml="next"/>
    <w:bookmarkStart w:id="1520" w:name="_Toc443471060" w:displacedByCustomXml="next"/>
    <w:bookmarkEnd w:id="1520" w:displacedByCustomXml="next"/>
    <w:bookmarkStart w:id="1521" w:name="_Toc443554468" w:displacedByCustomXml="next"/>
    <w:bookmarkEnd w:id="1521" w:displacedByCustomXml="next"/>
    <w:bookmarkStart w:id="1522" w:name="_Toc443564564" w:displacedByCustomXml="next"/>
    <w:bookmarkEnd w:id="1522" w:displacedByCustomXml="next"/>
    <w:bookmarkStart w:id="1523" w:name="_Toc443471069" w:displacedByCustomXml="next"/>
    <w:bookmarkEnd w:id="1523" w:displacedByCustomXml="next"/>
    <w:bookmarkStart w:id="1524" w:name="_Toc443554477" w:displacedByCustomXml="next"/>
    <w:bookmarkEnd w:id="1524" w:displacedByCustomXml="next"/>
    <w:bookmarkStart w:id="1525" w:name="_Toc443564573" w:displacedByCustomXml="next"/>
    <w:bookmarkEnd w:id="1525" w:displacedByCustomXml="next"/>
    <w:bookmarkStart w:id="1526" w:name="_Toc443471078" w:displacedByCustomXml="next"/>
    <w:bookmarkEnd w:id="1526" w:displacedByCustomXml="next"/>
    <w:bookmarkStart w:id="1527" w:name="_Toc443554486" w:displacedByCustomXml="next"/>
    <w:bookmarkEnd w:id="1527" w:displacedByCustomXml="next"/>
    <w:bookmarkStart w:id="1528" w:name="_Toc443564582" w:displacedByCustomXml="next"/>
    <w:bookmarkEnd w:id="1528" w:displacedByCustomXml="next"/>
    <w:bookmarkStart w:id="1529" w:name="_Toc443471087" w:displacedByCustomXml="next"/>
    <w:bookmarkEnd w:id="1529" w:displacedByCustomXml="next"/>
    <w:bookmarkStart w:id="1530" w:name="_Toc443554495" w:displacedByCustomXml="next"/>
    <w:bookmarkEnd w:id="1530" w:displacedByCustomXml="next"/>
    <w:bookmarkStart w:id="1531" w:name="_Toc443564591" w:displacedByCustomXml="next"/>
    <w:bookmarkEnd w:id="1531" w:displacedByCustomXml="next"/>
    <w:bookmarkStart w:id="1532" w:name="_Toc443471096" w:displacedByCustomXml="next"/>
    <w:bookmarkEnd w:id="1532" w:displacedByCustomXml="next"/>
    <w:bookmarkStart w:id="1533" w:name="_Toc443554504" w:displacedByCustomXml="next"/>
    <w:bookmarkEnd w:id="1533" w:displacedByCustomXml="next"/>
    <w:bookmarkStart w:id="1534" w:name="_Toc443564600" w:displacedByCustomXml="next"/>
    <w:bookmarkEnd w:id="1534" w:displacedByCustomXml="next"/>
    <w:bookmarkStart w:id="1535" w:name="_Toc443471105" w:displacedByCustomXml="next"/>
    <w:bookmarkEnd w:id="1535" w:displacedByCustomXml="next"/>
    <w:bookmarkStart w:id="1536" w:name="_Toc443554513" w:displacedByCustomXml="next"/>
    <w:bookmarkEnd w:id="1536" w:displacedByCustomXml="next"/>
    <w:bookmarkStart w:id="1537" w:name="_Toc443564609" w:displacedByCustomXml="next"/>
    <w:bookmarkEnd w:id="1537" w:displacedByCustomXml="next"/>
    <w:bookmarkStart w:id="1538" w:name="_Toc443471114" w:displacedByCustomXml="next"/>
    <w:bookmarkEnd w:id="1538" w:displacedByCustomXml="next"/>
    <w:bookmarkStart w:id="1539" w:name="_Toc443554522" w:displacedByCustomXml="next"/>
    <w:bookmarkEnd w:id="1539" w:displacedByCustomXml="next"/>
    <w:bookmarkStart w:id="1540" w:name="_Toc443564618" w:displacedByCustomXml="next"/>
    <w:bookmarkEnd w:id="1540" w:displacedByCustomXml="next"/>
    <w:bookmarkStart w:id="1541" w:name="_Toc443471123" w:displacedByCustomXml="next"/>
    <w:bookmarkEnd w:id="1541" w:displacedByCustomXml="next"/>
    <w:bookmarkStart w:id="1542" w:name="_Toc443554531" w:displacedByCustomXml="next"/>
    <w:bookmarkEnd w:id="1542" w:displacedByCustomXml="next"/>
    <w:bookmarkStart w:id="1543" w:name="_Toc443564627" w:displacedByCustomXml="next"/>
    <w:bookmarkEnd w:id="1543" w:displacedByCustomXml="next"/>
    <w:bookmarkStart w:id="1544" w:name="_Toc443471132" w:displacedByCustomXml="next"/>
    <w:bookmarkEnd w:id="1544" w:displacedByCustomXml="next"/>
    <w:bookmarkStart w:id="1545" w:name="_Toc443554540" w:displacedByCustomXml="next"/>
    <w:bookmarkEnd w:id="1545" w:displacedByCustomXml="next"/>
    <w:bookmarkStart w:id="1546" w:name="_Toc443564636" w:displacedByCustomXml="next"/>
    <w:bookmarkEnd w:id="1546" w:displacedByCustomXml="next"/>
    <w:bookmarkStart w:id="1547" w:name="_Toc443471141" w:displacedByCustomXml="next"/>
    <w:bookmarkEnd w:id="1547" w:displacedByCustomXml="next"/>
    <w:bookmarkStart w:id="1548" w:name="_Toc443554549" w:displacedByCustomXml="next"/>
    <w:bookmarkEnd w:id="1548" w:displacedByCustomXml="next"/>
    <w:bookmarkStart w:id="1549" w:name="_Toc443564645" w:displacedByCustomXml="next"/>
    <w:bookmarkEnd w:id="1549" w:displacedByCustomXml="next"/>
    <w:bookmarkStart w:id="1550" w:name="_Toc443471150" w:displacedByCustomXml="next"/>
    <w:bookmarkEnd w:id="1550" w:displacedByCustomXml="next"/>
    <w:bookmarkStart w:id="1551" w:name="_Toc443554558" w:displacedByCustomXml="next"/>
    <w:bookmarkEnd w:id="1551" w:displacedByCustomXml="next"/>
    <w:bookmarkStart w:id="1552" w:name="_Toc443564654" w:displacedByCustomXml="next"/>
    <w:bookmarkEnd w:id="1552" w:displacedByCustomXml="next"/>
    <w:bookmarkStart w:id="1553" w:name="_Toc443471168" w:displacedByCustomXml="next"/>
    <w:bookmarkEnd w:id="1553" w:displacedByCustomXml="next"/>
    <w:bookmarkStart w:id="1554" w:name="_Toc443554576" w:displacedByCustomXml="next"/>
    <w:bookmarkEnd w:id="1554" w:displacedByCustomXml="next"/>
    <w:bookmarkStart w:id="1555" w:name="_Toc443564672" w:displacedByCustomXml="next"/>
    <w:bookmarkEnd w:id="1555" w:displacedByCustomXml="next"/>
    <w:bookmarkStart w:id="1556" w:name="_Toc443471177" w:displacedByCustomXml="next"/>
    <w:bookmarkEnd w:id="1556" w:displacedByCustomXml="next"/>
    <w:bookmarkStart w:id="1557" w:name="_Toc443554585" w:displacedByCustomXml="next"/>
    <w:bookmarkEnd w:id="1557" w:displacedByCustomXml="next"/>
    <w:bookmarkStart w:id="1558" w:name="_Toc443564681" w:displacedByCustomXml="next"/>
    <w:bookmarkEnd w:id="1558" w:displacedByCustomXml="next"/>
    <w:bookmarkStart w:id="1559" w:name="_Toc443471186" w:displacedByCustomXml="next"/>
    <w:bookmarkEnd w:id="1559" w:displacedByCustomXml="next"/>
    <w:bookmarkStart w:id="1560" w:name="_Toc443554594" w:displacedByCustomXml="next"/>
    <w:bookmarkEnd w:id="1560" w:displacedByCustomXml="next"/>
    <w:bookmarkStart w:id="1561" w:name="_Toc443564690" w:displacedByCustomXml="next"/>
    <w:bookmarkEnd w:id="1561" w:displacedByCustomXml="next"/>
    <w:bookmarkStart w:id="1562" w:name="_Toc443471195" w:displacedByCustomXml="next"/>
    <w:bookmarkEnd w:id="1562" w:displacedByCustomXml="next"/>
    <w:bookmarkStart w:id="1563" w:name="_Toc443554603" w:displacedByCustomXml="next"/>
    <w:bookmarkEnd w:id="1563" w:displacedByCustomXml="next"/>
    <w:bookmarkStart w:id="1564" w:name="_Toc443564699" w:displacedByCustomXml="next"/>
    <w:bookmarkEnd w:id="1564" w:displacedByCustomXml="next"/>
    <w:bookmarkStart w:id="1565" w:name="_Toc443471204" w:displacedByCustomXml="next"/>
    <w:bookmarkEnd w:id="1565" w:displacedByCustomXml="next"/>
    <w:bookmarkStart w:id="1566" w:name="_Toc443554612" w:displacedByCustomXml="next"/>
    <w:bookmarkEnd w:id="1566" w:displacedByCustomXml="next"/>
    <w:bookmarkStart w:id="1567" w:name="_Toc443564708" w:displacedByCustomXml="next"/>
    <w:bookmarkEnd w:id="1567" w:displacedByCustomXml="next"/>
    <w:bookmarkStart w:id="1568" w:name="_Toc443471213" w:displacedByCustomXml="next"/>
    <w:bookmarkEnd w:id="1568" w:displacedByCustomXml="next"/>
    <w:bookmarkStart w:id="1569" w:name="_Toc443554621" w:displacedByCustomXml="next"/>
    <w:bookmarkEnd w:id="1569" w:displacedByCustomXml="next"/>
    <w:bookmarkStart w:id="1570" w:name="_Toc443564717" w:displacedByCustomXml="next"/>
    <w:bookmarkEnd w:id="1570" w:displacedByCustomXml="next"/>
    <w:bookmarkStart w:id="1571" w:name="_Toc443471222" w:displacedByCustomXml="next"/>
    <w:bookmarkEnd w:id="1571" w:displacedByCustomXml="next"/>
    <w:bookmarkStart w:id="1572" w:name="_Toc443554630" w:displacedByCustomXml="next"/>
    <w:bookmarkEnd w:id="1572" w:displacedByCustomXml="next"/>
    <w:bookmarkStart w:id="1573" w:name="_Toc443564726" w:displacedByCustomXml="next"/>
    <w:bookmarkEnd w:id="1573" w:displacedByCustomXml="next"/>
    <w:bookmarkStart w:id="1574" w:name="_Toc443471231" w:displacedByCustomXml="next"/>
    <w:bookmarkEnd w:id="1574" w:displacedByCustomXml="next"/>
    <w:bookmarkStart w:id="1575" w:name="_Toc443554639" w:displacedByCustomXml="next"/>
    <w:bookmarkEnd w:id="1575" w:displacedByCustomXml="next"/>
    <w:bookmarkStart w:id="1576" w:name="_Toc443564735" w:displacedByCustomXml="next"/>
    <w:bookmarkEnd w:id="1576" w:displacedByCustomXml="next"/>
    <w:bookmarkStart w:id="1577" w:name="_Toc443471240" w:displacedByCustomXml="next"/>
    <w:bookmarkEnd w:id="1577" w:displacedByCustomXml="next"/>
    <w:bookmarkStart w:id="1578" w:name="_Toc443554648" w:displacedByCustomXml="next"/>
    <w:bookmarkEnd w:id="1578" w:displacedByCustomXml="next"/>
    <w:bookmarkStart w:id="1579" w:name="_Toc443564744" w:displacedByCustomXml="next"/>
    <w:bookmarkEnd w:id="1579" w:displacedByCustomXml="next"/>
    <w:bookmarkStart w:id="1580" w:name="_Toc443471249" w:displacedByCustomXml="next"/>
    <w:bookmarkEnd w:id="1580" w:displacedByCustomXml="next"/>
    <w:bookmarkStart w:id="1581" w:name="_Toc443554657" w:displacedByCustomXml="next"/>
    <w:bookmarkEnd w:id="1581" w:displacedByCustomXml="next"/>
    <w:bookmarkStart w:id="1582" w:name="_Toc443564753" w:displacedByCustomXml="next"/>
    <w:bookmarkEnd w:id="1582" w:displacedByCustomXml="next"/>
    <w:bookmarkStart w:id="1583" w:name="_Toc443471258" w:displacedByCustomXml="next"/>
    <w:bookmarkEnd w:id="1583" w:displacedByCustomXml="next"/>
    <w:bookmarkStart w:id="1584" w:name="_Toc443554666" w:displacedByCustomXml="next"/>
    <w:bookmarkEnd w:id="1584" w:displacedByCustomXml="next"/>
    <w:bookmarkStart w:id="1585" w:name="_Toc443564762" w:displacedByCustomXml="next"/>
    <w:bookmarkEnd w:id="1585" w:displacedByCustomXml="next"/>
    <w:bookmarkStart w:id="1586" w:name="_Toc443471267" w:displacedByCustomXml="next"/>
    <w:bookmarkEnd w:id="1586" w:displacedByCustomXml="next"/>
    <w:bookmarkStart w:id="1587" w:name="_Toc443554675" w:displacedByCustomXml="next"/>
    <w:bookmarkEnd w:id="1587" w:displacedByCustomXml="next"/>
    <w:bookmarkStart w:id="1588" w:name="_Toc443564771" w:displacedByCustomXml="next"/>
    <w:bookmarkEnd w:id="1588" w:displacedByCustomXml="next"/>
    <w:bookmarkStart w:id="1589" w:name="_Toc443471276" w:displacedByCustomXml="next"/>
    <w:bookmarkEnd w:id="1589" w:displacedByCustomXml="next"/>
    <w:bookmarkStart w:id="1590" w:name="_Toc443554684" w:displacedByCustomXml="next"/>
    <w:bookmarkEnd w:id="1590" w:displacedByCustomXml="next"/>
    <w:bookmarkStart w:id="1591" w:name="_Toc443564780" w:displacedByCustomXml="next"/>
    <w:bookmarkEnd w:id="1591" w:displacedByCustomXml="next"/>
    <w:bookmarkStart w:id="1592" w:name="_Toc443471285" w:displacedByCustomXml="next"/>
    <w:bookmarkEnd w:id="1592" w:displacedByCustomXml="next"/>
    <w:bookmarkStart w:id="1593" w:name="_Toc443554693" w:displacedByCustomXml="next"/>
    <w:bookmarkEnd w:id="1593" w:displacedByCustomXml="next"/>
    <w:bookmarkStart w:id="1594" w:name="_Toc443564789" w:displacedByCustomXml="next"/>
    <w:bookmarkEnd w:id="1594" w:displacedByCustomXml="next"/>
    <w:bookmarkStart w:id="1595" w:name="_Toc443471294" w:displacedByCustomXml="next"/>
    <w:bookmarkEnd w:id="1595" w:displacedByCustomXml="next"/>
    <w:bookmarkStart w:id="1596" w:name="_Toc443554702" w:displacedByCustomXml="next"/>
    <w:bookmarkEnd w:id="1596" w:displacedByCustomXml="next"/>
    <w:bookmarkStart w:id="1597" w:name="_Toc443564798" w:displacedByCustomXml="next"/>
    <w:bookmarkEnd w:id="1597" w:displacedByCustomXml="next"/>
    <w:bookmarkStart w:id="1598" w:name="_Toc443471303" w:displacedByCustomXml="next"/>
    <w:bookmarkEnd w:id="1598" w:displacedByCustomXml="next"/>
    <w:bookmarkStart w:id="1599" w:name="_Toc443554711" w:displacedByCustomXml="next"/>
    <w:bookmarkEnd w:id="1599" w:displacedByCustomXml="next"/>
    <w:bookmarkStart w:id="1600" w:name="_Toc443564807" w:displacedByCustomXml="next"/>
    <w:bookmarkEnd w:id="1600" w:displacedByCustomXml="next"/>
    <w:bookmarkStart w:id="1601" w:name="_Toc443471312" w:displacedByCustomXml="next"/>
    <w:bookmarkEnd w:id="1601" w:displacedByCustomXml="next"/>
    <w:bookmarkStart w:id="1602" w:name="_Toc443554720" w:displacedByCustomXml="next"/>
    <w:bookmarkEnd w:id="1602" w:displacedByCustomXml="next"/>
    <w:bookmarkStart w:id="1603" w:name="_Toc443564816" w:displacedByCustomXml="next"/>
    <w:bookmarkEnd w:id="1603" w:displacedByCustomXml="next"/>
    <w:bookmarkStart w:id="1604" w:name="_Toc443471321" w:displacedByCustomXml="next"/>
    <w:bookmarkEnd w:id="1604" w:displacedByCustomXml="next"/>
    <w:bookmarkStart w:id="1605" w:name="_Toc443554729" w:displacedByCustomXml="next"/>
    <w:bookmarkEnd w:id="1605" w:displacedByCustomXml="next"/>
    <w:bookmarkStart w:id="1606" w:name="_Toc443564825" w:displacedByCustomXml="next"/>
    <w:bookmarkEnd w:id="1606" w:displacedByCustomXml="next"/>
    <w:bookmarkStart w:id="1607" w:name="_Toc443471330" w:displacedByCustomXml="next"/>
    <w:bookmarkEnd w:id="1607" w:displacedByCustomXml="next"/>
    <w:bookmarkStart w:id="1608" w:name="_Toc443554738" w:displacedByCustomXml="next"/>
    <w:bookmarkEnd w:id="1608" w:displacedByCustomXml="next"/>
    <w:bookmarkStart w:id="1609" w:name="_Toc443564834" w:displacedByCustomXml="next"/>
    <w:bookmarkEnd w:id="1609" w:displacedByCustomXml="next"/>
    <w:bookmarkStart w:id="1610" w:name="_Toc443471339" w:displacedByCustomXml="next"/>
    <w:bookmarkEnd w:id="1610" w:displacedByCustomXml="next"/>
    <w:bookmarkStart w:id="1611" w:name="_Toc443554747" w:displacedByCustomXml="next"/>
    <w:bookmarkEnd w:id="1611" w:displacedByCustomXml="next"/>
    <w:bookmarkStart w:id="1612" w:name="_Toc443564843" w:displacedByCustomXml="next"/>
    <w:bookmarkEnd w:id="1612" w:displacedByCustomXml="next"/>
    <w:bookmarkStart w:id="1613" w:name="_Toc443471357" w:displacedByCustomXml="next"/>
    <w:bookmarkEnd w:id="1613" w:displacedByCustomXml="next"/>
    <w:bookmarkStart w:id="1614" w:name="_Toc443554765" w:displacedByCustomXml="next"/>
    <w:bookmarkEnd w:id="1614" w:displacedByCustomXml="next"/>
    <w:bookmarkStart w:id="1615" w:name="_Toc443564861" w:displacedByCustomXml="next"/>
    <w:bookmarkEnd w:id="1615" w:displacedByCustomXml="next"/>
    <w:bookmarkStart w:id="1616" w:name="_Toc443471366" w:displacedByCustomXml="next"/>
    <w:bookmarkEnd w:id="1616" w:displacedByCustomXml="next"/>
    <w:bookmarkStart w:id="1617" w:name="_Toc443554774" w:displacedByCustomXml="next"/>
    <w:bookmarkEnd w:id="1617" w:displacedByCustomXml="next"/>
    <w:bookmarkStart w:id="1618" w:name="_Toc443564870" w:displacedByCustomXml="next"/>
    <w:bookmarkEnd w:id="1618" w:displacedByCustomXml="next"/>
    <w:bookmarkStart w:id="1619" w:name="_Toc443471375" w:displacedByCustomXml="next"/>
    <w:bookmarkEnd w:id="1619" w:displacedByCustomXml="next"/>
    <w:bookmarkStart w:id="1620" w:name="_Toc443554783" w:displacedByCustomXml="next"/>
    <w:bookmarkEnd w:id="1620" w:displacedByCustomXml="next"/>
    <w:bookmarkStart w:id="1621" w:name="_Toc443564879" w:displacedByCustomXml="next"/>
    <w:bookmarkEnd w:id="1621" w:displacedByCustomXml="next"/>
    <w:bookmarkStart w:id="1622" w:name="_Toc443471384" w:displacedByCustomXml="next"/>
    <w:bookmarkEnd w:id="1622" w:displacedByCustomXml="next"/>
    <w:bookmarkStart w:id="1623" w:name="_Toc443554792" w:displacedByCustomXml="next"/>
    <w:bookmarkEnd w:id="1623" w:displacedByCustomXml="next"/>
    <w:bookmarkStart w:id="1624" w:name="_Toc443564888" w:displacedByCustomXml="next"/>
    <w:bookmarkEnd w:id="1624" w:displacedByCustomXml="next"/>
    <w:bookmarkStart w:id="1625" w:name="_Toc443471393" w:displacedByCustomXml="next"/>
    <w:bookmarkEnd w:id="1625" w:displacedByCustomXml="next"/>
    <w:bookmarkStart w:id="1626" w:name="_Toc443554801" w:displacedByCustomXml="next"/>
    <w:bookmarkEnd w:id="1626" w:displacedByCustomXml="next"/>
    <w:bookmarkStart w:id="1627" w:name="_Toc443564897" w:displacedByCustomXml="next"/>
    <w:bookmarkEnd w:id="1627" w:displacedByCustomXml="next"/>
    <w:bookmarkStart w:id="1628" w:name="_Toc443471402" w:displacedByCustomXml="next"/>
    <w:bookmarkEnd w:id="1628" w:displacedByCustomXml="next"/>
    <w:bookmarkStart w:id="1629" w:name="_Toc443554810" w:displacedByCustomXml="next"/>
    <w:bookmarkEnd w:id="1629" w:displacedByCustomXml="next"/>
    <w:bookmarkStart w:id="1630" w:name="_Toc443564906" w:displacedByCustomXml="next"/>
    <w:bookmarkEnd w:id="1630" w:displacedByCustomXml="next"/>
    <w:bookmarkStart w:id="1631" w:name="_Toc443471411" w:displacedByCustomXml="next"/>
    <w:bookmarkEnd w:id="1631" w:displacedByCustomXml="next"/>
    <w:bookmarkStart w:id="1632" w:name="_Toc443554819" w:displacedByCustomXml="next"/>
    <w:bookmarkEnd w:id="1632" w:displacedByCustomXml="next"/>
    <w:bookmarkStart w:id="1633" w:name="_Toc443564915" w:displacedByCustomXml="next"/>
    <w:bookmarkEnd w:id="1633" w:displacedByCustomXml="next"/>
    <w:bookmarkStart w:id="1634" w:name="_Toc443471420" w:displacedByCustomXml="next"/>
    <w:bookmarkEnd w:id="1634" w:displacedByCustomXml="next"/>
    <w:bookmarkStart w:id="1635" w:name="_Toc443554828" w:displacedByCustomXml="next"/>
    <w:bookmarkEnd w:id="1635" w:displacedByCustomXml="next"/>
    <w:bookmarkStart w:id="1636" w:name="_Toc443564924" w:displacedByCustomXml="next"/>
    <w:bookmarkEnd w:id="1636" w:displacedByCustomXml="next"/>
    <w:bookmarkStart w:id="1637" w:name="_Toc443471429" w:displacedByCustomXml="next"/>
    <w:bookmarkEnd w:id="1637" w:displacedByCustomXml="next"/>
    <w:bookmarkStart w:id="1638" w:name="_Toc443554837" w:displacedByCustomXml="next"/>
    <w:bookmarkEnd w:id="1638" w:displacedByCustomXml="next"/>
    <w:bookmarkStart w:id="1639" w:name="_Toc443564933" w:displacedByCustomXml="next"/>
    <w:bookmarkEnd w:id="1639" w:displacedByCustomXml="next"/>
    <w:bookmarkStart w:id="1640" w:name="_Toc443471447" w:displacedByCustomXml="next"/>
    <w:bookmarkEnd w:id="1640" w:displacedByCustomXml="next"/>
    <w:bookmarkStart w:id="1641" w:name="_Toc443554855" w:displacedByCustomXml="next"/>
    <w:bookmarkEnd w:id="1641" w:displacedByCustomXml="next"/>
    <w:bookmarkStart w:id="1642" w:name="_Toc443564951" w:displacedByCustomXml="next"/>
    <w:bookmarkEnd w:id="1642" w:displacedByCustomXml="next"/>
    <w:bookmarkStart w:id="1643" w:name="_Toc443471456" w:displacedByCustomXml="next"/>
    <w:bookmarkEnd w:id="1643" w:displacedByCustomXml="next"/>
    <w:bookmarkStart w:id="1644" w:name="_Toc443554864" w:displacedByCustomXml="next"/>
    <w:bookmarkEnd w:id="1644" w:displacedByCustomXml="next"/>
    <w:bookmarkStart w:id="1645" w:name="_Toc443564960" w:displacedByCustomXml="next"/>
    <w:bookmarkEnd w:id="1645" w:displacedByCustomXml="next"/>
    <w:bookmarkStart w:id="1646" w:name="_Toc443471465" w:displacedByCustomXml="next"/>
    <w:bookmarkEnd w:id="1646" w:displacedByCustomXml="next"/>
    <w:bookmarkStart w:id="1647" w:name="_Toc443554873" w:displacedByCustomXml="next"/>
    <w:bookmarkEnd w:id="1647" w:displacedByCustomXml="next"/>
    <w:bookmarkStart w:id="1648" w:name="_Toc443564969" w:displacedByCustomXml="next"/>
    <w:bookmarkEnd w:id="1648" w:displacedByCustomXml="next"/>
    <w:bookmarkStart w:id="1649" w:name="_Toc443471474" w:displacedByCustomXml="next"/>
    <w:bookmarkEnd w:id="1649" w:displacedByCustomXml="next"/>
    <w:bookmarkStart w:id="1650" w:name="_Toc443554882" w:displacedByCustomXml="next"/>
    <w:bookmarkEnd w:id="1650" w:displacedByCustomXml="next"/>
    <w:bookmarkStart w:id="1651" w:name="_Toc443564978" w:displacedByCustomXml="next"/>
    <w:bookmarkEnd w:id="1651" w:displacedByCustomXml="next"/>
    <w:bookmarkStart w:id="1652" w:name="_Toc443471483" w:displacedByCustomXml="next"/>
    <w:bookmarkEnd w:id="1652" w:displacedByCustomXml="next"/>
    <w:bookmarkStart w:id="1653" w:name="_Toc443554891" w:displacedByCustomXml="next"/>
    <w:bookmarkEnd w:id="1653" w:displacedByCustomXml="next"/>
    <w:bookmarkStart w:id="1654" w:name="_Toc443564987" w:displacedByCustomXml="next"/>
    <w:bookmarkEnd w:id="1654" w:displacedByCustomXml="next"/>
    <w:bookmarkStart w:id="1655" w:name="_Toc443471492" w:displacedByCustomXml="next"/>
    <w:bookmarkEnd w:id="1655" w:displacedByCustomXml="next"/>
    <w:bookmarkStart w:id="1656" w:name="_Toc443554900" w:displacedByCustomXml="next"/>
    <w:bookmarkEnd w:id="1656" w:displacedByCustomXml="next"/>
    <w:bookmarkStart w:id="1657" w:name="_Toc443564996" w:displacedByCustomXml="next"/>
    <w:bookmarkEnd w:id="1657" w:displacedByCustomXml="next"/>
    <w:bookmarkStart w:id="1658" w:name="_Toc443471501" w:displacedByCustomXml="next"/>
    <w:bookmarkEnd w:id="1658" w:displacedByCustomXml="next"/>
    <w:bookmarkStart w:id="1659" w:name="_Toc443554909" w:displacedByCustomXml="next"/>
    <w:bookmarkEnd w:id="1659" w:displacedByCustomXml="next"/>
    <w:bookmarkStart w:id="1660" w:name="_Toc443565005" w:displacedByCustomXml="next"/>
    <w:bookmarkEnd w:id="1660" w:displacedByCustomXml="next"/>
    <w:bookmarkStart w:id="1661" w:name="_Toc443471510" w:displacedByCustomXml="next"/>
    <w:bookmarkEnd w:id="1661" w:displacedByCustomXml="next"/>
    <w:bookmarkStart w:id="1662" w:name="_Toc443554918" w:displacedByCustomXml="next"/>
    <w:bookmarkEnd w:id="1662" w:displacedByCustomXml="next"/>
    <w:bookmarkStart w:id="1663" w:name="_Toc443565014" w:displacedByCustomXml="next"/>
    <w:bookmarkEnd w:id="1663" w:displacedByCustomXml="next"/>
    <w:bookmarkStart w:id="1664" w:name="_Toc443471519" w:displacedByCustomXml="next"/>
    <w:bookmarkEnd w:id="1664" w:displacedByCustomXml="next"/>
    <w:bookmarkStart w:id="1665" w:name="_Toc443554927" w:displacedByCustomXml="next"/>
    <w:bookmarkEnd w:id="1665" w:displacedByCustomXml="next"/>
    <w:bookmarkStart w:id="1666" w:name="_Toc443565023" w:displacedByCustomXml="next"/>
    <w:bookmarkEnd w:id="1666" w:displacedByCustomXml="next"/>
    <w:bookmarkStart w:id="1667" w:name="_Toc443471528" w:displacedByCustomXml="next"/>
    <w:bookmarkEnd w:id="1667" w:displacedByCustomXml="next"/>
    <w:bookmarkStart w:id="1668" w:name="_Toc443554936" w:displacedByCustomXml="next"/>
    <w:bookmarkEnd w:id="1668" w:displacedByCustomXml="next"/>
    <w:bookmarkStart w:id="1669" w:name="_Toc443565032" w:displacedByCustomXml="next"/>
    <w:bookmarkEnd w:id="1669" w:displacedByCustomXml="next"/>
    <w:bookmarkStart w:id="1670" w:name="_Toc443471537" w:displacedByCustomXml="next"/>
    <w:bookmarkEnd w:id="1670" w:displacedByCustomXml="next"/>
    <w:bookmarkStart w:id="1671" w:name="_Toc443554945" w:displacedByCustomXml="next"/>
    <w:bookmarkEnd w:id="1671" w:displacedByCustomXml="next"/>
    <w:bookmarkStart w:id="1672" w:name="_Toc443565041" w:displacedByCustomXml="next"/>
    <w:bookmarkEnd w:id="1672" w:displacedByCustomXml="next"/>
    <w:bookmarkStart w:id="1673" w:name="_Toc443471546" w:displacedByCustomXml="next"/>
    <w:bookmarkEnd w:id="1673" w:displacedByCustomXml="next"/>
    <w:bookmarkStart w:id="1674" w:name="_Toc443554954" w:displacedByCustomXml="next"/>
    <w:bookmarkEnd w:id="1674" w:displacedByCustomXml="next"/>
    <w:bookmarkStart w:id="1675" w:name="_Toc443565050" w:displacedByCustomXml="next"/>
    <w:bookmarkEnd w:id="1675" w:displacedByCustomXml="next"/>
    <w:bookmarkStart w:id="1676" w:name="_Toc443471555" w:displacedByCustomXml="next"/>
    <w:bookmarkEnd w:id="1676" w:displacedByCustomXml="next"/>
    <w:bookmarkStart w:id="1677" w:name="_Toc443554963" w:displacedByCustomXml="next"/>
    <w:bookmarkEnd w:id="1677" w:displacedByCustomXml="next"/>
    <w:bookmarkStart w:id="1678" w:name="_Toc443565059" w:displacedByCustomXml="next"/>
    <w:bookmarkEnd w:id="1678" w:displacedByCustomXml="next"/>
    <w:bookmarkStart w:id="1679" w:name="_Toc443471564" w:displacedByCustomXml="next"/>
    <w:bookmarkEnd w:id="1679" w:displacedByCustomXml="next"/>
    <w:bookmarkStart w:id="1680" w:name="_Toc443554972" w:displacedByCustomXml="next"/>
    <w:bookmarkEnd w:id="1680" w:displacedByCustomXml="next"/>
    <w:bookmarkStart w:id="1681" w:name="_Toc443565068" w:displacedByCustomXml="next"/>
    <w:bookmarkEnd w:id="1681" w:displacedByCustomXml="next"/>
    <w:bookmarkStart w:id="1682" w:name="_Toc443471573" w:displacedByCustomXml="next"/>
    <w:bookmarkEnd w:id="1682" w:displacedByCustomXml="next"/>
    <w:bookmarkStart w:id="1683" w:name="_Toc443554981" w:displacedByCustomXml="next"/>
    <w:bookmarkEnd w:id="1683" w:displacedByCustomXml="next"/>
    <w:bookmarkStart w:id="1684" w:name="_Toc443565077" w:displacedByCustomXml="next"/>
    <w:bookmarkEnd w:id="1684" w:displacedByCustomXml="next"/>
    <w:bookmarkStart w:id="1685" w:name="_Toc443471582" w:displacedByCustomXml="next"/>
    <w:bookmarkEnd w:id="1685" w:displacedByCustomXml="next"/>
    <w:bookmarkStart w:id="1686" w:name="_Toc443554990" w:displacedByCustomXml="next"/>
    <w:bookmarkEnd w:id="1686" w:displacedByCustomXml="next"/>
    <w:bookmarkStart w:id="1687" w:name="_Toc443565086" w:displacedByCustomXml="next"/>
    <w:bookmarkEnd w:id="1687" w:displacedByCustomXml="next"/>
    <w:bookmarkStart w:id="1688" w:name="_Toc443471591" w:displacedByCustomXml="next"/>
    <w:bookmarkEnd w:id="1688" w:displacedByCustomXml="next"/>
    <w:bookmarkStart w:id="1689" w:name="_Toc443554999" w:displacedByCustomXml="next"/>
    <w:bookmarkEnd w:id="1689" w:displacedByCustomXml="next"/>
    <w:bookmarkStart w:id="1690" w:name="_Toc443565095" w:displacedByCustomXml="next"/>
    <w:bookmarkEnd w:id="1690" w:displacedByCustomXml="next"/>
    <w:bookmarkStart w:id="1691" w:name="_Toc443471600" w:displacedByCustomXml="next"/>
    <w:bookmarkEnd w:id="1691" w:displacedByCustomXml="next"/>
    <w:bookmarkStart w:id="1692" w:name="_Toc443555008" w:displacedByCustomXml="next"/>
    <w:bookmarkEnd w:id="1692" w:displacedByCustomXml="next"/>
    <w:bookmarkStart w:id="1693" w:name="_Toc443565104" w:displacedByCustomXml="next"/>
    <w:bookmarkEnd w:id="1693" w:displacedByCustomXml="next"/>
    <w:bookmarkStart w:id="1694" w:name="_Toc443471609" w:displacedByCustomXml="next"/>
    <w:bookmarkEnd w:id="1694" w:displacedByCustomXml="next"/>
    <w:bookmarkStart w:id="1695" w:name="_Toc443555017" w:displacedByCustomXml="next"/>
    <w:bookmarkEnd w:id="1695" w:displacedByCustomXml="next"/>
    <w:bookmarkStart w:id="1696" w:name="_Toc443565113" w:displacedByCustomXml="next"/>
    <w:bookmarkEnd w:id="1696" w:displacedByCustomXml="next"/>
    <w:bookmarkStart w:id="1697" w:name="_Toc443471619" w:displacedByCustomXml="next"/>
    <w:bookmarkEnd w:id="1697" w:displacedByCustomXml="next"/>
    <w:bookmarkStart w:id="1698" w:name="_Toc443555027" w:displacedByCustomXml="next"/>
    <w:bookmarkEnd w:id="1698" w:displacedByCustomXml="next"/>
    <w:bookmarkStart w:id="1699" w:name="_Toc443565123" w:displacedByCustomXml="next"/>
    <w:bookmarkEnd w:id="1699" w:displacedByCustomXml="next"/>
    <w:bookmarkStart w:id="1700" w:name="_Toc443471629" w:displacedByCustomXml="next"/>
    <w:bookmarkEnd w:id="1700" w:displacedByCustomXml="next"/>
    <w:bookmarkStart w:id="1701" w:name="_Toc443555037" w:displacedByCustomXml="next"/>
    <w:bookmarkEnd w:id="1701" w:displacedByCustomXml="next"/>
    <w:bookmarkStart w:id="1702" w:name="_Toc443565133" w:displacedByCustomXml="next"/>
    <w:bookmarkEnd w:id="1702" w:displacedByCustomXml="next"/>
    <w:bookmarkStart w:id="1703" w:name="_Toc443471639" w:displacedByCustomXml="next"/>
    <w:bookmarkEnd w:id="1703" w:displacedByCustomXml="next"/>
    <w:bookmarkStart w:id="1704" w:name="_Toc443555047" w:displacedByCustomXml="next"/>
    <w:bookmarkEnd w:id="1704" w:displacedByCustomXml="next"/>
    <w:bookmarkStart w:id="1705" w:name="_Toc443565143" w:displacedByCustomXml="next"/>
    <w:bookmarkEnd w:id="1705" w:displacedByCustomXml="next"/>
    <w:bookmarkStart w:id="1706" w:name="_Toc443471659" w:displacedByCustomXml="next"/>
    <w:bookmarkEnd w:id="1706" w:displacedByCustomXml="next"/>
    <w:bookmarkStart w:id="1707" w:name="_Toc443555067" w:displacedByCustomXml="next"/>
    <w:bookmarkEnd w:id="1707" w:displacedByCustomXml="next"/>
    <w:bookmarkStart w:id="1708" w:name="_Toc443565163" w:displacedByCustomXml="next"/>
    <w:bookmarkEnd w:id="1708" w:displacedByCustomXml="next"/>
    <w:bookmarkStart w:id="1709" w:name="_Toc443471669" w:displacedByCustomXml="next"/>
    <w:bookmarkEnd w:id="1709" w:displacedByCustomXml="next"/>
    <w:bookmarkStart w:id="1710" w:name="_Toc443555077" w:displacedByCustomXml="next"/>
    <w:bookmarkEnd w:id="1710" w:displacedByCustomXml="next"/>
    <w:bookmarkStart w:id="1711" w:name="_Toc443565173" w:displacedByCustomXml="next"/>
    <w:bookmarkEnd w:id="1711" w:displacedByCustomXml="next"/>
    <w:bookmarkStart w:id="1712" w:name="_Toc443471679" w:displacedByCustomXml="next"/>
    <w:bookmarkEnd w:id="1712" w:displacedByCustomXml="next"/>
    <w:bookmarkStart w:id="1713" w:name="_Toc443555087" w:displacedByCustomXml="next"/>
    <w:bookmarkEnd w:id="1713" w:displacedByCustomXml="next"/>
    <w:bookmarkStart w:id="1714" w:name="_Toc443565183" w:displacedByCustomXml="next"/>
    <w:bookmarkEnd w:id="1714" w:displacedByCustomXml="next"/>
    <w:bookmarkStart w:id="1715" w:name="_Toc443471689" w:displacedByCustomXml="next"/>
    <w:bookmarkEnd w:id="1715" w:displacedByCustomXml="next"/>
    <w:bookmarkStart w:id="1716" w:name="_Toc443555097" w:displacedByCustomXml="next"/>
    <w:bookmarkEnd w:id="1716" w:displacedByCustomXml="next"/>
    <w:bookmarkStart w:id="1717" w:name="_Toc443565193" w:displacedByCustomXml="next"/>
    <w:bookmarkEnd w:id="1717" w:displacedByCustomXml="next"/>
    <w:bookmarkStart w:id="1718" w:name="_Toc443471699" w:displacedByCustomXml="next"/>
    <w:bookmarkEnd w:id="1718" w:displacedByCustomXml="next"/>
    <w:bookmarkStart w:id="1719" w:name="_Toc443555107" w:displacedByCustomXml="next"/>
    <w:bookmarkEnd w:id="1719" w:displacedByCustomXml="next"/>
    <w:bookmarkStart w:id="1720" w:name="_Toc443565203" w:displacedByCustomXml="next"/>
    <w:bookmarkEnd w:id="1720" w:displacedByCustomXml="next"/>
    <w:bookmarkStart w:id="1721" w:name="_Toc443471709" w:displacedByCustomXml="next"/>
    <w:bookmarkEnd w:id="1721" w:displacedByCustomXml="next"/>
    <w:bookmarkStart w:id="1722" w:name="_Toc443555117" w:displacedByCustomXml="next"/>
    <w:bookmarkEnd w:id="1722" w:displacedByCustomXml="next"/>
    <w:bookmarkStart w:id="1723" w:name="_Toc443565213" w:displacedByCustomXml="next"/>
    <w:bookmarkEnd w:id="1723" w:displacedByCustomXml="next"/>
    <w:bookmarkStart w:id="1724" w:name="_Toc443471719" w:displacedByCustomXml="next"/>
    <w:bookmarkEnd w:id="1724" w:displacedByCustomXml="next"/>
    <w:bookmarkStart w:id="1725" w:name="_Toc443555127" w:displacedByCustomXml="next"/>
    <w:bookmarkEnd w:id="1725" w:displacedByCustomXml="next"/>
    <w:bookmarkStart w:id="1726" w:name="_Toc443565223" w:displacedByCustomXml="next"/>
    <w:bookmarkEnd w:id="1726" w:displacedByCustomXml="next"/>
    <w:bookmarkStart w:id="1727" w:name="_Toc443471729" w:displacedByCustomXml="next"/>
    <w:bookmarkEnd w:id="1727" w:displacedByCustomXml="next"/>
    <w:bookmarkStart w:id="1728" w:name="_Toc443555137" w:displacedByCustomXml="next"/>
    <w:bookmarkEnd w:id="1728" w:displacedByCustomXml="next"/>
    <w:bookmarkStart w:id="1729" w:name="_Toc443565233" w:displacedByCustomXml="next"/>
    <w:bookmarkEnd w:id="1729" w:displacedByCustomXml="next"/>
    <w:bookmarkStart w:id="1730" w:name="_Toc443471748" w:displacedByCustomXml="next"/>
    <w:bookmarkEnd w:id="1730" w:displacedByCustomXml="next"/>
    <w:bookmarkStart w:id="1731" w:name="_Toc443555156" w:displacedByCustomXml="next"/>
    <w:bookmarkEnd w:id="1731" w:displacedByCustomXml="next"/>
    <w:bookmarkStart w:id="1732" w:name="_Toc443565252" w:displacedByCustomXml="next"/>
    <w:bookmarkEnd w:id="1732" w:displacedByCustomXml="next"/>
    <w:bookmarkStart w:id="1733" w:name="_Toc443471757" w:displacedByCustomXml="next"/>
    <w:bookmarkEnd w:id="1733" w:displacedByCustomXml="next"/>
    <w:bookmarkStart w:id="1734" w:name="_Toc443555165" w:displacedByCustomXml="next"/>
    <w:bookmarkEnd w:id="1734" w:displacedByCustomXml="next"/>
    <w:bookmarkStart w:id="1735" w:name="_Toc443565261" w:displacedByCustomXml="next"/>
    <w:bookmarkEnd w:id="1735" w:displacedByCustomXml="next"/>
    <w:bookmarkStart w:id="1736" w:name="_Toc443471766" w:displacedByCustomXml="next"/>
    <w:bookmarkEnd w:id="1736" w:displacedByCustomXml="next"/>
    <w:bookmarkStart w:id="1737" w:name="_Toc443555174" w:displacedByCustomXml="next"/>
    <w:bookmarkEnd w:id="1737" w:displacedByCustomXml="next"/>
    <w:bookmarkStart w:id="1738" w:name="_Toc443565270" w:displacedByCustomXml="next"/>
    <w:bookmarkEnd w:id="1738" w:displacedByCustomXml="next"/>
    <w:bookmarkStart w:id="1739" w:name="_Toc443471775" w:displacedByCustomXml="next"/>
    <w:bookmarkEnd w:id="1739" w:displacedByCustomXml="next"/>
    <w:bookmarkStart w:id="1740" w:name="_Toc443555183" w:displacedByCustomXml="next"/>
    <w:bookmarkEnd w:id="1740" w:displacedByCustomXml="next"/>
    <w:bookmarkStart w:id="1741" w:name="_Toc443565279" w:displacedByCustomXml="next"/>
    <w:bookmarkEnd w:id="1741" w:displacedByCustomXml="next"/>
    <w:bookmarkStart w:id="1742" w:name="_Toc443471784" w:displacedByCustomXml="next"/>
    <w:bookmarkEnd w:id="1742" w:displacedByCustomXml="next"/>
    <w:bookmarkStart w:id="1743" w:name="_Toc443555192" w:displacedByCustomXml="next"/>
    <w:bookmarkEnd w:id="1743" w:displacedByCustomXml="next"/>
    <w:bookmarkStart w:id="1744" w:name="_Toc443565288" w:displacedByCustomXml="next"/>
    <w:bookmarkEnd w:id="1744" w:displacedByCustomXml="next"/>
    <w:bookmarkStart w:id="1745" w:name="_Toc443471793" w:displacedByCustomXml="next"/>
    <w:bookmarkEnd w:id="1745" w:displacedByCustomXml="next"/>
    <w:bookmarkStart w:id="1746" w:name="_Toc443555201" w:displacedByCustomXml="next"/>
    <w:bookmarkEnd w:id="1746" w:displacedByCustomXml="next"/>
    <w:bookmarkStart w:id="1747" w:name="_Toc443565297" w:displacedByCustomXml="next"/>
    <w:bookmarkEnd w:id="1747" w:displacedByCustomXml="next"/>
    <w:bookmarkStart w:id="1748" w:name="_Toc443471802" w:displacedByCustomXml="next"/>
    <w:bookmarkEnd w:id="1748" w:displacedByCustomXml="next"/>
    <w:bookmarkStart w:id="1749" w:name="_Toc443555210" w:displacedByCustomXml="next"/>
    <w:bookmarkEnd w:id="1749" w:displacedByCustomXml="next"/>
    <w:bookmarkStart w:id="1750" w:name="_Toc443565306" w:displacedByCustomXml="next"/>
    <w:bookmarkEnd w:id="1750" w:displacedByCustomXml="next"/>
    <w:bookmarkStart w:id="1751" w:name="_Toc443471811" w:displacedByCustomXml="next"/>
    <w:bookmarkEnd w:id="1751" w:displacedByCustomXml="next"/>
    <w:bookmarkStart w:id="1752" w:name="_Toc443555219" w:displacedByCustomXml="next"/>
    <w:bookmarkEnd w:id="1752" w:displacedByCustomXml="next"/>
    <w:bookmarkStart w:id="1753" w:name="_Toc443565315" w:displacedByCustomXml="next"/>
    <w:bookmarkEnd w:id="1753" w:displacedByCustomXml="next"/>
    <w:bookmarkStart w:id="1754" w:name="_Toc443471820" w:displacedByCustomXml="next"/>
    <w:bookmarkEnd w:id="1754" w:displacedByCustomXml="next"/>
    <w:bookmarkStart w:id="1755" w:name="_Toc443555228" w:displacedByCustomXml="next"/>
    <w:bookmarkEnd w:id="1755" w:displacedByCustomXml="next"/>
    <w:bookmarkStart w:id="1756" w:name="_Toc443565324" w:displacedByCustomXml="next"/>
    <w:bookmarkEnd w:id="1756" w:displacedByCustomXml="next"/>
    <w:bookmarkStart w:id="1757" w:name="_Toc443471829" w:displacedByCustomXml="next"/>
    <w:bookmarkEnd w:id="1757" w:displacedByCustomXml="next"/>
    <w:bookmarkStart w:id="1758" w:name="_Toc443555237" w:displacedByCustomXml="next"/>
    <w:bookmarkEnd w:id="1758" w:displacedByCustomXml="next"/>
    <w:bookmarkStart w:id="1759" w:name="_Toc443565333" w:displacedByCustomXml="next"/>
    <w:bookmarkEnd w:id="1759" w:displacedByCustomXml="next"/>
    <w:bookmarkStart w:id="1760" w:name="_Toc443471838" w:displacedByCustomXml="next"/>
    <w:bookmarkEnd w:id="1760" w:displacedByCustomXml="next"/>
    <w:bookmarkStart w:id="1761" w:name="_Toc443555246" w:displacedByCustomXml="next"/>
    <w:bookmarkEnd w:id="1761" w:displacedByCustomXml="next"/>
    <w:bookmarkStart w:id="1762" w:name="_Toc443565342" w:displacedByCustomXml="next"/>
    <w:bookmarkEnd w:id="1762" w:displacedByCustomXml="next"/>
    <w:bookmarkStart w:id="1763" w:name="_Toc443471847" w:displacedByCustomXml="next"/>
    <w:bookmarkEnd w:id="1763" w:displacedByCustomXml="next"/>
    <w:bookmarkStart w:id="1764" w:name="_Toc443555255" w:displacedByCustomXml="next"/>
    <w:bookmarkEnd w:id="1764" w:displacedByCustomXml="next"/>
    <w:bookmarkStart w:id="1765" w:name="_Toc443565351" w:displacedByCustomXml="next"/>
    <w:bookmarkEnd w:id="1765" w:displacedByCustomXml="next"/>
    <w:bookmarkStart w:id="1766" w:name="_Toc443471856" w:displacedByCustomXml="next"/>
    <w:bookmarkEnd w:id="1766" w:displacedByCustomXml="next"/>
    <w:bookmarkStart w:id="1767" w:name="_Toc443555264" w:displacedByCustomXml="next"/>
    <w:bookmarkEnd w:id="1767" w:displacedByCustomXml="next"/>
    <w:bookmarkStart w:id="1768" w:name="_Toc443565360" w:displacedByCustomXml="next"/>
    <w:bookmarkEnd w:id="1768" w:displacedByCustomXml="next"/>
    <w:bookmarkStart w:id="1769" w:name="_Toc443471865" w:displacedByCustomXml="next"/>
    <w:bookmarkEnd w:id="1769" w:displacedByCustomXml="next"/>
    <w:bookmarkStart w:id="1770" w:name="_Toc443555273" w:displacedByCustomXml="next"/>
    <w:bookmarkEnd w:id="1770" w:displacedByCustomXml="next"/>
    <w:bookmarkStart w:id="1771" w:name="_Toc443565369" w:displacedByCustomXml="next"/>
    <w:bookmarkEnd w:id="1771" w:displacedByCustomXml="next"/>
    <w:bookmarkStart w:id="1772" w:name="_Toc443471874" w:displacedByCustomXml="next"/>
    <w:bookmarkEnd w:id="1772" w:displacedByCustomXml="next"/>
    <w:bookmarkStart w:id="1773" w:name="_Toc443555282" w:displacedByCustomXml="next"/>
    <w:bookmarkEnd w:id="1773" w:displacedByCustomXml="next"/>
    <w:bookmarkStart w:id="1774" w:name="_Toc443565378" w:displacedByCustomXml="next"/>
    <w:bookmarkEnd w:id="1774" w:displacedByCustomXml="next"/>
    <w:bookmarkStart w:id="1775" w:name="_Toc443471883" w:displacedByCustomXml="next"/>
    <w:bookmarkEnd w:id="1775" w:displacedByCustomXml="next"/>
    <w:bookmarkStart w:id="1776" w:name="_Toc443555291" w:displacedByCustomXml="next"/>
    <w:bookmarkEnd w:id="1776" w:displacedByCustomXml="next"/>
    <w:bookmarkStart w:id="1777" w:name="_Toc443565387" w:displacedByCustomXml="next"/>
    <w:bookmarkEnd w:id="1777" w:displacedByCustomXml="next"/>
    <w:bookmarkStart w:id="1778" w:name="_Toc443471892" w:displacedByCustomXml="next"/>
    <w:bookmarkEnd w:id="1778" w:displacedByCustomXml="next"/>
    <w:bookmarkStart w:id="1779" w:name="_Toc443555300" w:displacedByCustomXml="next"/>
    <w:bookmarkEnd w:id="1779" w:displacedByCustomXml="next"/>
    <w:bookmarkStart w:id="1780" w:name="_Toc443565396" w:displacedByCustomXml="next"/>
    <w:bookmarkEnd w:id="1780" w:displacedByCustomXml="next"/>
    <w:bookmarkStart w:id="1781" w:name="_Toc443471901" w:displacedByCustomXml="next"/>
    <w:bookmarkEnd w:id="1781" w:displacedByCustomXml="next"/>
    <w:bookmarkStart w:id="1782" w:name="_Toc443555309" w:displacedByCustomXml="next"/>
    <w:bookmarkEnd w:id="1782" w:displacedByCustomXml="next"/>
    <w:bookmarkStart w:id="1783" w:name="_Toc443565405" w:displacedByCustomXml="next"/>
    <w:bookmarkEnd w:id="1783" w:displacedByCustomXml="next"/>
    <w:bookmarkStart w:id="1784" w:name="_Toc443471910" w:displacedByCustomXml="next"/>
    <w:bookmarkEnd w:id="1784" w:displacedByCustomXml="next"/>
    <w:bookmarkStart w:id="1785" w:name="_Toc443555318" w:displacedByCustomXml="next"/>
    <w:bookmarkEnd w:id="1785" w:displacedByCustomXml="next"/>
    <w:bookmarkStart w:id="1786" w:name="_Toc443565414" w:displacedByCustomXml="next"/>
    <w:bookmarkEnd w:id="1786" w:displacedByCustomXml="next"/>
    <w:bookmarkStart w:id="1787" w:name="_Toc443471919" w:displacedByCustomXml="next"/>
    <w:bookmarkEnd w:id="1787" w:displacedByCustomXml="next"/>
    <w:bookmarkStart w:id="1788" w:name="_Toc443555327" w:displacedByCustomXml="next"/>
    <w:bookmarkEnd w:id="1788" w:displacedByCustomXml="next"/>
    <w:bookmarkStart w:id="1789" w:name="_Toc443565423" w:displacedByCustomXml="next"/>
    <w:bookmarkEnd w:id="1789" w:displacedByCustomXml="next"/>
    <w:bookmarkStart w:id="1790" w:name="_Toc443471928" w:displacedByCustomXml="next"/>
    <w:bookmarkEnd w:id="1790" w:displacedByCustomXml="next"/>
    <w:bookmarkStart w:id="1791" w:name="_Toc443555336" w:displacedByCustomXml="next"/>
    <w:bookmarkEnd w:id="1791" w:displacedByCustomXml="next"/>
    <w:bookmarkStart w:id="1792" w:name="_Toc443565432" w:displacedByCustomXml="next"/>
    <w:bookmarkEnd w:id="1792" w:displacedByCustomXml="next"/>
    <w:bookmarkStart w:id="1793" w:name="_Toc443471937" w:displacedByCustomXml="next"/>
    <w:bookmarkEnd w:id="1793" w:displacedByCustomXml="next"/>
    <w:bookmarkStart w:id="1794" w:name="_Toc443555345" w:displacedByCustomXml="next"/>
    <w:bookmarkEnd w:id="1794" w:displacedByCustomXml="next"/>
    <w:bookmarkStart w:id="1795" w:name="_Toc443565441" w:displacedByCustomXml="next"/>
    <w:bookmarkEnd w:id="1795" w:displacedByCustomXml="next"/>
    <w:bookmarkStart w:id="1796" w:name="_Toc443471946" w:displacedByCustomXml="next"/>
    <w:bookmarkEnd w:id="1796" w:displacedByCustomXml="next"/>
    <w:bookmarkStart w:id="1797" w:name="_Toc443555354" w:displacedByCustomXml="next"/>
    <w:bookmarkEnd w:id="1797" w:displacedByCustomXml="next"/>
    <w:bookmarkStart w:id="1798" w:name="_Toc443565450" w:displacedByCustomXml="next"/>
    <w:bookmarkEnd w:id="1798" w:displacedByCustomXml="next"/>
    <w:bookmarkStart w:id="1799" w:name="_Toc443471955" w:displacedByCustomXml="next"/>
    <w:bookmarkEnd w:id="1799" w:displacedByCustomXml="next"/>
    <w:bookmarkStart w:id="1800" w:name="_Toc443555363" w:displacedByCustomXml="next"/>
    <w:bookmarkEnd w:id="1800" w:displacedByCustomXml="next"/>
    <w:bookmarkStart w:id="1801" w:name="_Toc443565459" w:displacedByCustomXml="next"/>
    <w:bookmarkEnd w:id="1801" w:displacedByCustomXml="next"/>
    <w:bookmarkStart w:id="1802" w:name="_Toc443471964" w:displacedByCustomXml="next"/>
    <w:bookmarkEnd w:id="1802" w:displacedByCustomXml="next"/>
    <w:bookmarkStart w:id="1803" w:name="_Toc443555372" w:displacedByCustomXml="next"/>
    <w:bookmarkEnd w:id="1803" w:displacedByCustomXml="next"/>
    <w:bookmarkStart w:id="1804" w:name="_Toc443565468" w:displacedByCustomXml="next"/>
    <w:bookmarkEnd w:id="1804" w:displacedByCustomXml="next"/>
    <w:bookmarkStart w:id="1805" w:name="_Toc443471973" w:displacedByCustomXml="next"/>
    <w:bookmarkEnd w:id="1805" w:displacedByCustomXml="next"/>
    <w:bookmarkStart w:id="1806" w:name="_Toc443555381" w:displacedByCustomXml="next"/>
    <w:bookmarkEnd w:id="1806" w:displacedByCustomXml="next"/>
    <w:bookmarkStart w:id="1807" w:name="_Toc443565477" w:displacedByCustomXml="next"/>
    <w:bookmarkEnd w:id="1807" w:displacedByCustomXml="next"/>
    <w:bookmarkStart w:id="1808" w:name="_Toc443471982" w:displacedByCustomXml="next"/>
    <w:bookmarkEnd w:id="1808" w:displacedByCustomXml="next"/>
    <w:bookmarkStart w:id="1809" w:name="_Toc443555390" w:displacedByCustomXml="next"/>
    <w:bookmarkEnd w:id="1809" w:displacedByCustomXml="next"/>
    <w:bookmarkStart w:id="1810" w:name="_Toc443565486" w:displacedByCustomXml="next"/>
    <w:bookmarkEnd w:id="1810" w:displacedByCustomXml="next"/>
    <w:bookmarkStart w:id="1811" w:name="_Toc443471991" w:displacedByCustomXml="next"/>
    <w:bookmarkEnd w:id="1811" w:displacedByCustomXml="next"/>
    <w:bookmarkStart w:id="1812" w:name="_Toc443555399" w:displacedByCustomXml="next"/>
    <w:bookmarkEnd w:id="1812" w:displacedByCustomXml="next"/>
    <w:bookmarkStart w:id="1813" w:name="_Toc443565495" w:displacedByCustomXml="next"/>
    <w:bookmarkEnd w:id="1813" w:displacedByCustomXml="next"/>
    <w:bookmarkStart w:id="1814" w:name="_Toc443472000" w:displacedByCustomXml="next"/>
    <w:bookmarkEnd w:id="1814" w:displacedByCustomXml="next"/>
    <w:bookmarkStart w:id="1815" w:name="_Toc443555408" w:displacedByCustomXml="next"/>
    <w:bookmarkEnd w:id="1815" w:displacedByCustomXml="next"/>
    <w:bookmarkStart w:id="1816" w:name="_Toc443565504" w:displacedByCustomXml="next"/>
    <w:bookmarkEnd w:id="1816" w:displacedByCustomXml="next"/>
    <w:bookmarkStart w:id="1817" w:name="_Toc443472009" w:displacedByCustomXml="next"/>
    <w:bookmarkEnd w:id="1817" w:displacedByCustomXml="next"/>
    <w:bookmarkStart w:id="1818" w:name="_Toc443555417" w:displacedByCustomXml="next"/>
    <w:bookmarkEnd w:id="1818" w:displacedByCustomXml="next"/>
    <w:bookmarkStart w:id="1819" w:name="_Toc443565513" w:displacedByCustomXml="next"/>
    <w:bookmarkEnd w:id="1819" w:displacedByCustomXml="next"/>
    <w:bookmarkStart w:id="1820" w:name="_Toc443472018" w:displacedByCustomXml="next"/>
    <w:bookmarkEnd w:id="1820" w:displacedByCustomXml="next"/>
    <w:bookmarkStart w:id="1821" w:name="_Toc443555426" w:displacedByCustomXml="next"/>
    <w:bookmarkEnd w:id="1821" w:displacedByCustomXml="next"/>
    <w:bookmarkStart w:id="1822" w:name="_Toc443565522" w:displacedByCustomXml="next"/>
    <w:bookmarkEnd w:id="1822" w:displacedByCustomXml="next"/>
    <w:bookmarkStart w:id="1823" w:name="_Toc443472027" w:displacedByCustomXml="next"/>
    <w:bookmarkEnd w:id="1823" w:displacedByCustomXml="next"/>
    <w:bookmarkStart w:id="1824" w:name="_Toc443555435" w:displacedByCustomXml="next"/>
    <w:bookmarkEnd w:id="1824" w:displacedByCustomXml="next"/>
    <w:bookmarkStart w:id="1825" w:name="_Toc443565531" w:displacedByCustomXml="next"/>
    <w:bookmarkEnd w:id="1825" w:displacedByCustomXml="next"/>
    <w:bookmarkStart w:id="1826" w:name="_Toc443472036" w:displacedByCustomXml="next"/>
    <w:bookmarkEnd w:id="1826" w:displacedByCustomXml="next"/>
    <w:bookmarkStart w:id="1827" w:name="_Toc443555444" w:displacedByCustomXml="next"/>
    <w:bookmarkEnd w:id="1827" w:displacedByCustomXml="next"/>
    <w:bookmarkStart w:id="1828" w:name="_Toc443565540" w:displacedByCustomXml="next"/>
    <w:bookmarkEnd w:id="1828" w:displacedByCustomXml="next"/>
    <w:bookmarkStart w:id="1829" w:name="_Toc443472045" w:displacedByCustomXml="next"/>
    <w:bookmarkEnd w:id="1829" w:displacedByCustomXml="next"/>
    <w:bookmarkStart w:id="1830" w:name="_Toc443555453" w:displacedByCustomXml="next"/>
    <w:bookmarkEnd w:id="1830" w:displacedByCustomXml="next"/>
    <w:bookmarkStart w:id="1831" w:name="_Toc443565549" w:displacedByCustomXml="next"/>
    <w:bookmarkEnd w:id="1831" w:displacedByCustomXml="next"/>
    <w:bookmarkStart w:id="1832" w:name="_Toc443472054" w:displacedByCustomXml="next"/>
    <w:bookmarkEnd w:id="1832" w:displacedByCustomXml="next"/>
    <w:bookmarkStart w:id="1833" w:name="_Toc443555462" w:displacedByCustomXml="next"/>
    <w:bookmarkEnd w:id="1833" w:displacedByCustomXml="next"/>
    <w:bookmarkStart w:id="1834" w:name="_Toc443565558" w:displacedByCustomXml="next"/>
    <w:bookmarkEnd w:id="1834" w:displacedByCustomXml="next"/>
    <w:bookmarkStart w:id="1835" w:name="_Toc443472063" w:displacedByCustomXml="next"/>
    <w:bookmarkEnd w:id="1835" w:displacedByCustomXml="next"/>
    <w:bookmarkStart w:id="1836" w:name="_Toc443555471" w:displacedByCustomXml="next"/>
    <w:bookmarkEnd w:id="1836" w:displacedByCustomXml="next"/>
    <w:bookmarkStart w:id="1837" w:name="_Toc443565567" w:displacedByCustomXml="next"/>
    <w:bookmarkEnd w:id="1837" w:displacedByCustomXml="next"/>
    <w:bookmarkStart w:id="1838" w:name="_Toc443472072" w:displacedByCustomXml="next"/>
    <w:bookmarkEnd w:id="1838" w:displacedByCustomXml="next"/>
    <w:bookmarkStart w:id="1839" w:name="_Toc443555480" w:displacedByCustomXml="next"/>
    <w:bookmarkEnd w:id="1839" w:displacedByCustomXml="next"/>
    <w:bookmarkStart w:id="1840" w:name="_Toc443565576" w:displacedByCustomXml="next"/>
    <w:bookmarkEnd w:id="1840" w:displacedByCustomXml="next"/>
    <w:bookmarkStart w:id="1841" w:name="_Toc443472081" w:displacedByCustomXml="next"/>
    <w:bookmarkEnd w:id="1841" w:displacedByCustomXml="next"/>
    <w:bookmarkStart w:id="1842" w:name="_Toc443555489" w:displacedByCustomXml="next"/>
    <w:bookmarkEnd w:id="1842" w:displacedByCustomXml="next"/>
    <w:bookmarkStart w:id="1843" w:name="_Toc443565585" w:displacedByCustomXml="next"/>
    <w:bookmarkEnd w:id="1843" w:displacedByCustomXml="next"/>
    <w:bookmarkStart w:id="1844" w:name="_Toc443472090" w:displacedByCustomXml="next"/>
    <w:bookmarkEnd w:id="1844" w:displacedByCustomXml="next"/>
    <w:bookmarkStart w:id="1845" w:name="_Toc443555498" w:displacedByCustomXml="next"/>
    <w:bookmarkEnd w:id="1845" w:displacedByCustomXml="next"/>
    <w:bookmarkStart w:id="1846" w:name="_Toc443565594" w:displacedByCustomXml="next"/>
    <w:bookmarkEnd w:id="1846" w:displacedByCustomXml="next"/>
    <w:bookmarkStart w:id="1847" w:name="_Toc443472099" w:displacedByCustomXml="next"/>
    <w:bookmarkEnd w:id="1847" w:displacedByCustomXml="next"/>
    <w:bookmarkStart w:id="1848" w:name="_Toc443555507" w:displacedByCustomXml="next"/>
    <w:bookmarkEnd w:id="1848" w:displacedByCustomXml="next"/>
    <w:bookmarkStart w:id="1849" w:name="_Toc443565603" w:displacedByCustomXml="next"/>
    <w:bookmarkEnd w:id="1849" w:displacedByCustomXml="next"/>
    <w:bookmarkStart w:id="1850" w:name="_Toc443472108" w:displacedByCustomXml="next"/>
    <w:bookmarkEnd w:id="1850" w:displacedByCustomXml="next"/>
    <w:bookmarkStart w:id="1851" w:name="_Toc443555516" w:displacedByCustomXml="next"/>
    <w:bookmarkEnd w:id="1851" w:displacedByCustomXml="next"/>
    <w:bookmarkStart w:id="1852" w:name="_Toc443565612" w:displacedByCustomXml="next"/>
    <w:bookmarkEnd w:id="1852" w:displacedByCustomXml="next"/>
    <w:bookmarkStart w:id="1853" w:name="_Toc443472117" w:displacedByCustomXml="next"/>
    <w:bookmarkEnd w:id="1853" w:displacedByCustomXml="next"/>
    <w:bookmarkStart w:id="1854" w:name="_Toc443555525" w:displacedByCustomXml="next"/>
    <w:bookmarkEnd w:id="1854" w:displacedByCustomXml="next"/>
    <w:bookmarkStart w:id="1855" w:name="_Toc443565621" w:displacedByCustomXml="next"/>
    <w:bookmarkEnd w:id="1855" w:displacedByCustomXml="next"/>
    <w:bookmarkStart w:id="1856" w:name="_Toc443472126" w:displacedByCustomXml="next"/>
    <w:bookmarkEnd w:id="1856" w:displacedByCustomXml="next"/>
    <w:bookmarkStart w:id="1857" w:name="_Toc443555534" w:displacedByCustomXml="next"/>
    <w:bookmarkEnd w:id="1857" w:displacedByCustomXml="next"/>
    <w:bookmarkStart w:id="1858" w:name="_Toc443565630" w:displacedByCustomXml="next"/>
    <w:bookmarkEnd w:id="1858" w:displacedByCustomXml="next"/>
    <w:bookmarkStart w:id="1859" w:name="_Toc443472135" w:displacedByCustomXml="next"/>
    <w:bookmarkEnd w:id="1859" w:displacedByCustomXml="next"/>
    <w:bookmarkStart w:id="1860" w:name="_Toc443555543" w:displacedByCustomXml="next"/>
    <w:bookmarkEnd w:id="1860" w:displacedByCustomXml="next"/>
    <w:bookmarkStart w:id="1861" w:name="_Toc443565639" w:displacedByCustomXml="next"/>
    <w:bookmarkEnd w:id="1861" w:displacedByCustomXml="next"/>
    <w:bookmarkStart w:id="1862" w:name="_Toc443472144" w:displacedByCustomXml="next"/>
    <w:bookmarkEnd w:id="1862" w:displacedByCustomXml="next"/>
    <w:bookmarkStart w:id="1863" w:name="_Toc443555552" w:displacedByCustomXml="next"/>
    <w:bookmarkEnd w:id="1863" w:displacedByCustomXml="next"/>
    <w:bookmarkStart w:id="1864" w:name="_Toc443565648" w:displacedByCustomXml="next"/>
    <w:bookmarkEnd w:id="1864" w:displacedByCustomXml="next"/>
    <w:bookmarkStart w:id="1865" w:name="_Toc443472153" w:displacedByCustomXml="next"/>
    <w:bookmarkEnd w:id="1865" w:displacedByCustomXml="next"/>
    <w:bookmarkStart w:id="1866" w:name="_Toc443555561" w:displacedByCustomXml="next"/>
    <w:bookmarkEnd w:id="1866" w:displacedByCustomXml="next"/>
    <w:bookmarkStart w:id="1867" w:name="_Toc443565657" w:displacedByCustomXml="next"/>
    <w:bookmarkEnd w:id="1867" w:displacedByCustomXml="next"/>
    <w:bookmarkStart w:id="1868" w:name="_Toc443472162" w:displacedByCustomXml="next"/>
    <w:bookmarkEnd w:id="1868" w:displacedByCustomXml="next"/>
    <w:bookmarkStart w:id="1869" w:name="_Toc443555570" w:displacedByCustomXml="next"/>
    <w:bookmarkEnd w:id="1869" w:displacedByCustomXml="next"/>
    <w:bookmarkStart w:id="1870" w:name="_Toc443565666" w:displacedByCustomXml="next"/>
    <w:bookmarkEnd w:id="1870" w:displacedByCustomXml="next"/>
    <w:bookmarkStart w:id="1871" w:name="_Toc443472171" w:displacedByCustomXml="next"/>
    <w:bookmarkEnd w:id="1871" w:displacedByCustomXml="next"/>
    <w:bookmarkStart w:id="1872" w:name="_Toc443555579" w:displacedByCustomXml="next"/>
    <w:bookmarkEnd w:id="1872" w:displacedByCustomXml="next"/>
    <w:bookmarkStart w:id="1873" w:name="_Toc443565675" w:displacedByCustomXml="next"/>
    <w:bookmarkEnd w:id="1873" w:displacedByCustomXml="next"/>
    <w:bookmarkStart w:id="1874" w:name="_Toc443472180" w:displacedByCustomXml="next"/>
    <w:bookmarkEnd w:id="1874" w:displacedByCustomXml="next"/>
    <w:bookmarkStart w:id="1875" w:name="_Toc443555588" w:displacedByCustomXml="next"/>
    <w:bookmarkEnd w:id="1875" w:displacedByCustomXml="next"/>
    <w:bookmarkStart w:id="1876" w:name="_Toc443565684" w:displacedByCustomXml="next"/>
    <w:bookmarkEnd w:id="1876" w:displacedByCustomXml="next"/>
    <w:bookmarkStart w:id="1877" w:name="_Toc443472189" w:displacedByCustomXml="next"/>
    <w:bookmarkEnd w:id="1877" w:displacedByCustomXml="next"/>
    <w:bookmarkStart w:id="1878" w:name="_Toc443555597" w:displacedByCustomXml="next"/>
    <w:bookmarkEnd w:id="1878" w:displacedByCustomXml="next"/>
    <w:bookmarkStart w:id="1879" w:name="_Toc443565693" w:displacedByCustomXml="next"/>
    <w:bookmarkEnd w:id="1879" w:displacedByCustomXml="next"/>
    <w:bookmarkStart w:id="1880" w:name="_Toc443472198" w:displacedByCustomXml="next"/>
    <w:bookmarkEnd w:id="1880" w:displacedByCustomXml="next"/>
    <w:bookmarkStart w:id="1881" w:name="_Toc443555606" w:displacedByCustomXml="next"/>
    <w:bookmarkEnd w:id="1881" w:displacedByCustomXml="next"/>
    <w:bookmarkStart w:id="1882" w:name="_Toc443565702" w:displacedByCustomXml="next"/>
    <w:bookmarkEnd w:id="1882" w:displacedByCustomXml="next"/>
    <w:bookmarkStart w:id="1883" w:name="_Toc443472207" w:displacedByCustomXml="next"/>
    <w:bookmarkEnd w:id="1883" w:displacedByCustomXml="next"/>
    <w:bookmarkStart w:id="1884" w:name="_Toc443555615" w:displacedByCustomXml="next"/>
    <w:bookmarkEnd w:id="1884" w:displacedByCustomXml="next"/>
    <w:bookmarkStart w:id="1885" w:name="_Toc443565711" w:displacedByCustomXml="next"/>
    <w:bookmarkEnd w:id="1885" w:displacedByCustomXml="next"/>
    <w:bookmarkStart w:id="1886" w:name="_Toc443472216" w:displacedByCustomXml="next"/>
    <w:bookmarkEnd w:id="1886" w:displacedByCustomXml="next"/>
    <w:bookmarkStart w:id="1887" w:name="_Toc443555624" w:displacedByCustomXml="next"/>
    <w:bookmarkEnd w:id="1887" w:displacedByCustomXml="next"/>
    <w:bookmarkStart w:id="1888" w:name="_Toc443565720" w:displacedByCustomXml="next"/>
    <w:bookmarkEnd w:id="1888" w:displacedByCustomXml="next"/>
    <w:bookmarkStart w:id="1889" w:name="_Toc443472225" w:displacedByCustomXml="next"/>
    <w:bookmarkEnd w:id="1889" w:displacedByCustomXml="next"/>
    <w:bookmarkStart w:id="1890" w:name="_Toc443555633" w:displacedByCustomXml="next"/>
    <w:bookmarkEnd w:id="1890" w:displacedByCustomXml="next"/>
    <w:bookmarkStart w:id="1891" w:name="_Toc443565729" w:displacedByCustomXml="next"/>
    <w:bookmarkEnd w:id="1891" w:displacedByCustomXml="next"/>
    <w:bookmarkStart w:id="1892" w:name="_Toc443472234" w:displacedByCustomXml="next"/>
    <w:bookmarkEnd w:id="1892" w:displacedByCustomXml="next"/>
    <w:bookmarkStart w:id="1893" w:name="_Toc443555642" w:displacedByCustomXml="next"/>
    <w:bookmarkEnd w:id="1893" w:displacedByCustomXml="next"/>
    <w:bookmarkStart w:id="1894" w:name="_Toc443565738" w:displacedByCustomXml="next"/>
    <w:bookmarkEnd w:id="1894" w:displacedByCustomXml="next"/>
    <w:bookmarkStart w:id="1895" w:name="_Toc443472243" w:displacedByCustomXml="next"/>
    <w:bookmarkEnd w:id="1895" w:displacedByCustomXml="next"/>
    <w:bookmarkStart w:id="1896" w:name="_Toc443555651" w:displacedByCustomXml="next"/>
    <w:bookmarkEnd w:id="1896" w:displacedByCustomXml="next"/>
    <w:bookmarkStart w:id="1897" w:name="_Toc443565747" w:displacedByCustomXml="next"/>
    <w:bookmarkEnd w:id="1897" w:displacedByCustomXml="next"/>
    <w:bookmarkStart w:id="1898" w:name="_Toc443472252" w:displacedByCustomXml="next"/>
    <w:bookmarkEnd w:id="1898" w:displacedByCustomXml="next"/>
    <w:bookmarkStart w:id="1899" w:name="_Toc443555660" w:displacedByCustomXml="next"/>
    <w:bookmarkEnd w:id="1899" w:displacedByCustomXml="next"/>
    <w:bookmarkStart w:id="1900" w:name="_Toc443565756" w:displacedByCustomXml="next"/>
    <w:bookmarkEnd w:id="1900" w:displacedByCustomXml="next"/>
    <w:bookmarkStart w:id="1901" w:name="_Toc443472261" w:displacedByCustomXml="next"/>
    <w:bookmarkEnd w:id="1901" w:displacedByCustomXml="next"/>
    <w:bookmarkStart w:id="1902" w:name="_Toc443555669" w:displacedByCustomXml="next"/>
    <w:bookmarkEnd w:id="1902" w:displacedByCustomXml="next"/>
    <w:bookmarkStart w:id="1903" w:name="_Toc443565765" w:displacedByCustomXml="next"/>
    <w:bookmarkEnd w:id="1903" w:displacedByCustomXml="next"/>
    <w:bookmarkStart w:id="1904" w:name="_Toc443472270" w:displacedByCustomXml="next"/>
    <w:bookmarkEnd w:id="1904" w:displacedByCustomXml="next"/>
    <w:bookmarkStart w:id="1905" w:name="_Toc443555678" w:displacedByCustomXml="next"/>
    <w:bookmarkEnd w:id="1905" w:displacedByCustomXml="next"/>
    <w:bookmarkStart w:id="1906" w:name="_Toc443565774" w:displacedByCustomXml="next"/>
    <w:bookmarkEnd w:id="1906" w:displacedByCustomXml="next"/>
    <w:bookmarkStart w:id="1907" w:name="_Toc443472279" w:displacedByCustomXml="next"/>
    <w:bookmarkEnd w:id="1907" w:displacedByCustomXml="next"/>
    <w:bookmarkStart w:id="1908" w:name="_Toc443555687" w:displacedByCustomXml="next"/>
    <w:bookmarkEnd w:id="1908" w:displacedByCustomXml="next"/>
    <w:bookmarkStart w:id="1909" w:name="_Toc443565783" w:displacedByCustomXml="next"/>
    <w:bookmarkEnd w:id="1909" w:displacedByCustomXml="next"/>
    <w:bookmarkStart w:id="1910" w:name="_Toc443472288" w:displacedByCustomXml="next"/>
    <w:bookmarkEnd w:id="1910" w:displacedByCustomXml="next"/>
    <w:bookmarkStart w:id="1911" w:name="_Toc443555696" w:displacedByCustomXml="next"/>
    <w:bookmarkEnd w:id="1911" w:displacedByCustomXml="next"/>
    <w:bookmarkStart w:id="1912" w:name="_Toc443565792" w:displacedByCustomXml="next"/>
    <w:bookmarkEnd w:id="1912" w:displacedByCustomXml="next"/>
    <w:bookmarkStart w:id="1913" w:name="_Toc443472297" w:displacedByCustomXml="next"/>
    <w:bookmarkEnd w:id="1913" w:displacedByCustomXml="next"/>
    <w:bookmarkStart w:id="1914" w:name="_Toc443555705" w:displacedByCustomXml="next"/>
    <w:bookmarkEnd w:id="1914" w:displacedByCustomXml="next"/>
    <w:bookmarkStart w:id="1915" w:name="_Toc443565801" w:displacedByCustomXml="next"/>
    <w:bookmarkEnd w:id="1915" w:displacedByCustomXml="next"/>
    <w:bookmarkStart w:id="1916" w:name="_Toc443472306" w:displacedByCustomXml="next"/>
    <w:bookmarkEnd w:id="1916" w:displacedByCustomXml="next"/>
    <w:bookmarkStart w:id="1917" w:name="_Toc443555714" w:displacedByCustomXml="next"/>
    <w:bookmarkEnd w:id="1917" w:displacedByCustomXml="next"/>
    <w:bookmarkStart w:id="1918" w:name="_Toc443565810" w:displacedByCustomXml="next"/>
    <w:bookmarkEnd w:id="1918" w:displacedByCustomXml="next"/>
    <w:bookmarkStart w:id="1919" w:name="_Toc443472315" w:displacedByCustomXml="next"/>
    <w:bookmarkEnd w:id="1919" w:displacedByCustomXml="next"/>
    <w:bookmarkStart w:id="1920" w:name="_Toc443555723" w:displacedByCustomXml="next"/>
    <w:bookmarkEnd w:id="1920" w:displacedByCustomXml="next"/>
    <w:bookmarkStart w:id="1921" w:name="_Toc443565819" w:displacedByCustomXml="next"/>
    <w:bookmarkEnd w:id="1921" w:displacedByCustomXml="next"/>
    <w:bookmarkStart w:id="1922" w:name="_Toc443472324" w:displacedByCustomXml="next"/>
    <w:bookmarkEnd w:id="1922" w:displacedByCustomXml="next"/>
    <w:bookmarkStart w:id="1923" w:name="_Toc443555732" w:displacedByCustomXml="next"/>
    <w:bookmarkEnd w:id="1923" w:displacedByCustomXml="next"/>
    <w:bookmarkStart w:id="1924" w:name="_Toc443565828" w:displacedByCustomXml="next"/>
    <w:bookmarkEnd w:id="1924" w:displacedByCustomXml="next"/>
    <w:bookmarkStart w:id="1925" w:name="_Toc443472333" w:displacedByCustomXml="next"/>
    <w:bookmarkEnd w:id="1925" w:displacedByCustomXml="next"/>
    <w:bookmarkStart w:id="1926" w:name="_Toc443555741" w:displacedByCustomXml="next"/>
    <w:bookmarkEnd w:id="1926" w:displacedByCustomXml="next"/>
    <w:bookmarkStart w:id="1927" w:name="_Toc443565837" w:displacedByCustomXml="next"/>
    <w:bookmarkEnd w:id="1927" w:displacedByCustomXml="next"/>
    <w:bookmarkStart w:id="1928" w:name="_Toc443472342" w:displacedByCustomXml="next"/>
    <w:bookmarkEnd w:id="1928" w:displacedByCustomXml="next"/>
    <w:bookmarkStart w:id="1929" w:name="_Toc443555750" w:displacedByCustomXml="next"/>
    <w:bookmarkEnd w:id="1929" w:displacedByCustomXml="next"/>
    <w:bookmarkStart w:id="1930" w:name="_Toc443565846" w:displacedByCustomXml="next"/>
    <w:bookmarkEnd w:id="1930" w:displacedByCustomXml="next"/>
    <w:bookmarkStart w:id="1931" w:name="_Toc443472343" w:displacedByCustomXml="next"/>
    <w:bookmarkEnd w:id="1931" w:displacedByCustomXml="next"/>
    <w:bookmarkStart w:id="1932" w:name="_Toc443555751" w:displacedByCustomXml="next"/>
    <w:bookmarkEnd w:id="1932" w:displacedByCustomXml="next"/>
    <w:bookmarkStart w:id="1933" w:name="_Toc443565847" w:displacedByCustomXml="next"/>
    <w:bookmarkEnd w:id="1933" w:displacedByCustomXml="next"/>
    <w:bookmarkStart w:id="1934" w:name="_Toc443472345" w:displacedByCustomXml="next"/>
    <w:bookmarkEnd w:id="1934" w:displacedByCustomXml="next"/>
    <w:bookmarkStart w:id="1935" w:name="_Toc443555753" w:displacedByCustomXml="next"/>
    <w:bookmarkEnd w:id="1935" w:displacedByCustomXml="next"/>
    <w:bookmarkStart w:id="1936" w:name="_Toc443565849" w:displacedByCustomXml="next"/>
    <w:bookmarkEnd w:id="1936" w:displacedByCustomXml="next"/>
    <w:bookmarkStart w:id="1937" w:name="_Toc443472360" w:displacedByCustomXml="next"/>
    <w:bookmarkEnd w:id="1937" w:displacedByCustomXml="next"/>
    <w:bookmarkStart w:id="1938" w:name="_Toc443555768" w:displacedByCustomXml="next"/>
    <w:bookmarkEnd w:id="1938" w:displacedByCustomXml="next"/>
    <w:bookmarkStart w:id="1939" w:name="_Toc443565864" w:displacedByCustomXml="next"/>
    <w:bookmarkEnd w:id="1939" w:displacedByCustomXml="next"/>
    <w:bookmarkStart w:id="1940" w:name="_Toc443472361" w:displacedByCustomXml="next"/>
    <w:bookmarkEnd w:id="1940" w:displacedByCustomXml="next"/>
    <w:bookmarkStart w:id="1941" w:name="_Toc443555769" w:displacedByCustomXml="next"/>
    <w:bookmarkEnd w:id="1941" w:displacedByCustomXml="next"/>
    <w:bookmarkStart w:id="1942" w:name="_Toc443565865" w:displacedByCustomXml="next"/>
    <w:bookmarkEnd w:id="1942" w:displacedByCustomXml="next"/>
    <w:bookmarkStart w:id="1943" w:name="_Toc443472362" w:displacedByCustomXml="next"/>
    <w:bookmarkEnd w:id="1943" w:displacedByCustomXml="next"/>
    <w:bookmarkStart w:id="1944" w:name="_Toc443555770" w:displacedByCustomXml="next"/>
    <w:bookmarkEnd w:id="1944" w:displacedByCustomXml="next"/>
    <w:bookmarkStart w:id="1945" w:name="_Toc443565866" w:displacedByCustomXml="next"/>
    <w:bookmarkEnd w:id="1945" w:displacedByCustomXml="next"/>
    <w:bookmarkStart w:id="1946" w:name="_Toc443472363" w:displacedByCustomXml="next"/>
    <w:bookmarkEnd w:id="1946" w:displacedByCustomXml="next"/>
    <w:bookmarkStart w:id="1947" w:name="_Toc443555771" w:displacedByCustomXml="next"/>
    <w:bookmarkEnd w:id="1947" w:displacedByCustomXml="next"/>
    <w:bookmarkStart w:id="1948" w:name="_Toc443565867" w:displacedByCustomXml="next"/>
    <w:bookmarkEnd w:id="1948" w:displacedByCustomXml="next"/>
    <w:bookmarkStart w:id="1949" w:name="_Toc443472364" w:displacedByCustomXml="next"/>
    <w:bookmarkEnd w:id="1949" w:displacedByCustomXml="next"/>
    <w:bookmarkStart w:id="1950" w:name="_Toc443555772" w:displacedByCustomXml="next"/>
    <w:bookmarkEnd w:id="1950" w:displacedByCustomXml="next"/>
    <w:bookmarkStart w:id="1951" w:name="_Toc443565868" w:displacedByCustomXml="next"/>
    <w:bookmarkEnd w:id="1951" w:displacedByCustomXml="next"/>
    <w:bookmarkStart w:id="1952" w:name="_Toc443472366" w:displacedByCustomXml="next"/>
    <w:bookmarkEnd w:id="1952" w:displacedByCustomXml="next"/>
    <w:bookmarkStart w:id="1953" w:name="_Toc443555774" w:displacedByCustomXml="next"/>
    <w:bookmarkEnd w:id="1953" w:displacedByCustomXml="next"/>
    <w:bookmarkStart w:id="1954" w:name="_Toc443565870" w:displacedByCustomXml="next"/>
    <w:bookmarkEnd w:id="1954" w:displacedByCustomXml="next"/>
    <w:bookmarkStart w:id="1955" w:name="_Toc443472367" w:displacedByCustomXml="next"/>
    <w:bookmarkEnd w:id="1955" w:displacedByCustomXml="next"/>
    <w:bookmarkStart w:id="1956" w:name="_Toc443555775" w:displacedByCustomXml="next"/>
    <w:bookmarkEnd w:id="1956" w:displacedByCustomXml="next"/>
    <w:bookmarkStart w:id="1957" w:name="_Toc443565871" w:displacedByCustomXml="next"/>
    <w:bookmarkEnd w:id="1957" w:displacedByCustomXml="next"/>
    <w:bookmarkStart w:id="1958" w:name="_Toc443472379" w:displacedByCustomXml="next"/>
    <w:bookmarkEnd w:id="1958" w:displacedByCustomXml="next"/>
    <w:bookmarkStart w:id="1959" w:name="_Toc443555787" w:displacedByCustomXml="next"/>
    <w:bookmarkEnd w:id="1959" w:displacedByCustomXml="next"/>
    <w:bookmarkStart w:id="1960" w:name="_Toc443565883" w:displacedByCustomXml="next"/>
    <w:bookmarkEnd w:id="1960" w:displacedByCustomXml="next"/>
    <w:bookmarkStart w:id="1961" w:name="_Toc443472390" w:displacedByCustomXml="next"/>
    <w:bookmarkEnd w:id="1961" w:displacedByCustomXml="next"/>
    <w:bookmarkStart w:id="1962" w:name="_Toc443555798" w:displacedByCustomXml="next"/>
    <w:bookmarkEnd w:id="1962" w:displacedByCustomXml="next"/>
    <w:bookmarkStart w:id="1963" w:name="_Toc443565894" w:displacedByCustomXml="next"/>
    <w:bookmarkEnd w:id="1963" w:displacedByCustomXml="next"/>
    <w:bookmarkStart w:id="1964" w:name="_Toc443472401" w:displacedByCustomXml="next"/>
    <w:bookmarkEnd w:id="1964" w:displacedByCustomXml="next"/>
    <w:bookmarkStart w:id="1965" w:name="_Toc443555809" w:displacedByCustomXml="next"/>
    <w:bookmarkEnd w:id="1965" w:displacedByCustomXml="next"/>
    <w:bookmarkStart w:id="1966" w:name="_Toc443565905" w:displacedByCustomXml="next"/>
    <w:bookmarkEnd w:id="1966" w:displacedByCustomXml="next"/>
    <w:bookmarkStart w:id="1967" w:name="_Toc443472412" w:displacedByCustomXml="next"/>
    <w:bookmarkEnd w:id="1967" w:displacedByCustomXml="next"/>
    <w:bookmarkStart w:id="1968" w:name="_Toc443555820" w:displacedByCustomXml="next"/>
    <w:bookmarkEnd w:id="1968" w:displacedByCustomXml="next"/>
    <w:bookmarkStart w:id="1969" w:name="_Toc443565916" w:displacedByCustomXml="next"/>
    <w:bookmarkEnd w:id="1969" w:displacedByCustomXml="next"/>
    <w:bookmarkStart w:id="1970" w:name="_Toc443472423" w:displacedByCustomXml="next"/>
    <w:bookmarkEnd w:id="1970" w:displacedByCustomXml="next"/>
    <w:bookmarkStart w:id="1971" w:name="_Toc443555831" w:displacedByCustomXml="next"/>
    <w:bookmarkEnd w:id="1971" w:displacedByCustomXml="next"/>
    <w:bookmarkStart w:id="1972" w:name="_Toc443565927" w:displacedByCustomXml="next"/>
    <w:bookmarkEnd w:id="1972" w:displacedByCustomXml="next"/>
    <w:bookmarkStart w:id="1973" w:name="_Toc443472434" w:displacedByCustomXml="next"/>
    <w:bookmarkEnd w:id="1973" w:displacedByCustomXml="next"/>
    <w:bookmarkStart w:id="1974" w:name="_Toc443555842" w:displacedByCustomXml="next"/>
    <w:bookmarkEnd w:id="1974" w:displacedByCustomXml="next"/>
    <w:bookmarkStart w:id="1975" w:name="_Toc443565938" w:displacedByCustomXml="next"/>
    <w:bookmarkEnd w:id="1975" w:displacedByCustomXml="next"/>
    <w:bookmarkStart w:id="1976" w:name="_Toc443472445" w:displacedByCustomXml="next"/>
    <w:bookmarkEnd w:id="1976" w:displacedByCustomXml="next"/>
    <w:bookmarkStart w:id="1977" w:name="_Toc443555853" w:displacedByCustomXml="next"/>
    <w:bookmarkEnd w:id="1977" w:displacedByCustomXml="next"/>
    <w:bookmarkStart w:id="1978" w:name="_Toc443565949" w:displacedByCustomXml="next"/>
    <w:bookmarkEnd w:id="1978" w:displacedByCustomXml="next"/>
    <w:bookmarkStart w:id="1979" w:name="_Toc443472456" w:displacedByCustomXml="next"/>
    <w:bookmarkEnd w:id="1979" w:displacedByCustomXml="next"/>
    <w:bookmarkStart w:id="1980" w:name="_Toc443555864" w:displacedByCustomXml="next"/>
    <w:bookmarkEnd w:id="1980" w:displacedByCustomXml="next"/>
    <w:bookmarkStart w:id="1981" w:name="_Toc443565960" w:displacedByCustomXml="next"/>
    <w:bookmarkEnd w:id="1981" w:displacedByCustomXml="next"/>
    <w:bookmarkStart w:id="1982" w:name="_Toc443472467" w:displacedByCustomXml="next"/>
    <w:bookmarkEnd w:id="1982" w:displacedByCustomXml="next"/>
    <w:bookmarkStart w:id="1983" w:name="_Toc443555875" w:displacedByCustomXml="next"/>
    <w:bookmarkEnd w:id="1983" w:displacedByCustomXml="next"/>
    <w:bookmarkStart w:id="1984" w:name="_Toc443565971" w:displacedByCustomXml="next"/>
    <w:bookmarkEnd w:id="1984" w:displacedByCustomXml="next"/>
    <w:bookmarkStart w:id="1985" w:name="_Toc443472478" w:displacedByCustomXml="next"/>
    <w:bookmarkEnd w:id="1985" w:displacedByCustomXml="next"/>
    <w:bookmarkStart w:id="1986" w:name="_Toc443555886" w:displacedByCustomXml="next"/>
    <w:bookmarkEnd w:id="1986" w:displacedByCustomXml="next"/>
    <w:bookmarkStart w:id="1987" w:name="_Toc443565982" w:displacedByCustomXml="next"/>
    <w:bookmarkEnd w:id="1987" w:displacedByCustomXml="next"/>
    <w:bookmarkStart w:id="1988" w:name="_Toc443472489" w:displacedByCustomXml="next"/>
    <w:bookmarkEnd w:id="1988" w:displacedByCustomXml="next"/>
    <w:bookmarkStart w:id="1989" w:name="_Toc443555897" w:displacedByCustomXml="next"/>
    <w:bookmarkEnd w:id="1989" w:displacedByCustomXml="next"/>
    <w:bookmarkStart w:id="1990" w:name="_Toc443565993" w:displacedByCustomXml="next"/>
    <w:bookmarkEnd w:id="1990" w:displacedByCustomXml="next"/>
    <w:bookmarkStart w:id="1991" w:name="_Toc443472500" w:displacedByCustomXml="next"/>
    <w:bookmarkEnd w:id="1991" w:displacedByCustomXml="next"/>
    <w:bookmarkStart w:id="1992" w:name="_Toc443555908" w:displacedByCustomXml="next"/>
    <w:bookmarkEnd w:id="1992" w:displacedByCustomXml="next"/>
    <w:bookmarkStart w:id="1993" w:name="_Toc443566004" w:displacedByCustomXml="next"/>
    <w:bookmarkEnd w:id="1993" w:displacedByCustomXml="next"/>
    <w:bookmarkStart w:id="1994" w:name="_Toc443472511" w:displacedByCustomXml="next"/>
    <w:bookmarkEnd w:id="1994" w:displacedByCustomXml="next"/>
    <w:bookmarkStart w:id="1995" w:name="_Toc443555919" w:displacedByCustomXml="next"/>
    <w:bookmarkEnd w:id="1995" w:displacedByCustomXml="next"/>
    <w:bookmarkStart w:id="1996" w:name="_Toc443566015" w:displacedByCustomXml="next"/>
    <w:bookmarkEnd w:id="1996" w:displacedByCustomXml="next"/>
    <w:bookmarkStart w:id="1997" w:name="_Toc443472522" w:displacedByCustomXml="next"/>
    <w:bookmarkEnd w:id="1997" w:displacedByCustomXml="next"/>
    <w:bookmarkStart w:id="1998" w:name="_Toc443555930" w:displacedByCustomXml="next"/>
    <w:bookmarkEnd w:id="1998" w:displacedByCustomXml="next"/>
    <w:bookmarkStart w:id="1999" w:name="_Toc443566026" w:displacedByCustomXml="next"/>
    <w:bookmarkEnd w:id="1999" w:displacedByCustomXml="next"/>
    <w:bookmarkStart w:id="2000" w:name="_Toc443472533" w:displacedByCustomXml="next"/>
    <w:bookmarkEnd w:id="2000" w:displacedByCustomXml="next"/>
    <w:bookmarkStart w:id="2001" w:name="_Toc443555941" w:displacedByCustomXml="next"/>
    <w:bookmarkEnd w:id="2001" w:displacedByCustomXml="next"/>
    <w:bookmarkStart w:id="2002" w:name="_Toc443566037" w:displacedByCustomXml="next"/>
    <w:bookmarkEnd w:id="2002" w:displacedByCustomXml="next"/>
    <w:bookmarkStart w:id="2003" w:name="_Toc443472544" w:displacedByCustomXml="next"/>
    <w:bookmarkEnd w:id="2003" w:displacedByCustomXml="next"/>
    <w:bookmarkStart w:id="2004" w:name="_Toc443555952" w:displacedByCustomXml="next"/>
    <w:bookmarkEnd w:id="2004" w:displacedByCustomXml="next"/>
    <w:bookmarkStart w:id="2005" w:name="_Toc443566048" w:displacedByCustomXml="next"/>
    <w:bookmarkEnd w:id="2005" w:displacedByCustomXml="next"/>
    <w:bookmarkStart w:id="2006" w:name="_Toc443472555" w:displacedByCustomXml="next"/>
    <w:bookmarkEnd w:id="2006" w:displacedByCustomXml="next"/>
    <w:bookmarkStart w:id="2007" w:name="_Toc443555963" w:displacedByCustomXml="next"/>
    <w:bookmarkEnd w:id="2007" w:displacedByCustomXml="next"/>
    <w:bookmarkStart w:id="2008" w:name="_Toc443566059" w:displacedByCustomXml="next"/>
    <w:bookmarkEnd w:id="2008" w:displacedByCustomXml="next"/>
    <w:bookmarkStart w:id="2009" w:name="_Toc443472566" w:displacedByCustomXml="next"/>
    <w:bookmarkEnd w:id="2009" w:displacedByCustomXml="next"/>
    <w:bookmarkStart w:id="2010" w:name="_Toc443555974" w:displacedByCustomXml="next"/>
    <w:bookmarkEnd w:id="2010" w:displacedByCustomXml="next"/>
    <w:bookmarkStart w:id="2011" w:name="_Toc443566070" w:displacedByCustomXml="next"/>
    <w:bookmarkEnd w:id="2011" w:displacedByCustomXml="next"/>
    <w:bookmarkStart w:id="2012" w:name="_Toc443472577" w:displacedByCustomXml="next"/>
    <w:bookmarkEnd w:id="2012" w:displacedByCustomXml="next"/>
    <w:bookmarkStart w:id="2013" w:name="_Toc443555985" w:displacedByCustomXml="next"/>
    <w:bookmarkEnd w:id="2013" w:displacedByCustomXml="next"/>
    <w:bookmarkStart w:id="2014" w:name="_Toc443566081" w:displacedByCustomXml="next"/>
    <w:bookmarkEnd w:id="2014" w:displacedByCustomXml="next"/>
    <w:bookmarkStart w:id="2015" w:name="_Toc443472588" w:displacedByCustomXml="next"/>
    <w:bookmarkEnd w:id="2015" w:displacedByCustomXml="next"/>
    <w:bookmarkStart w:id="2016" w:name="_Toc443555996" w:displacedByCustomXml="next"/>
    <w:bookmarkEnd w:id="2016" w:displacedByCustomXml="next"/>
    <w:bookmarkStart w:id="2017" w:name="_Toc443566092" w:displacedByCustomXml="next"/>
    <w:bookmarkEnd w:id="2017" w:displacedByCustomXml="next"/>
    <w:bookmarkStart w:id="2018" w:name="_Toc443472599" w:displacedByCustomXml="next"/>
    <w:bookmarkEnd w:id="2018" w:displacedByCustomXml="next"/>
    <w:bookmarkStart w:id="2019" w:name="_Toc443556007" w:displacedByCustomXml="next"/>
    <w:bookmarkEnd w:id="2019" w:displacedByCustomXml="next"/>
    <w:bookmarkStart w:id="2020" w:name="_Toc443566103" w:displacedByCustomXml="next"/>
    <w:bookmarkEnd w:id="2020" w:displacedByCustomXml="next"/>
    <w:bookmarkStart w:id="2021" w:name="_Toc443472610" w:displacedByCustomXml="next"/>
    <w:bookmarkEnd w:id="2021" w:displacedByCustomXml="next"/>
    <w:bookmarkStart w:id="2022" w:name="_Toc443556018" w:displacedByCustomXml="next"/>
    <w:bookmarkEnd w:id="2022" w:displacedByCustomXml="next"/>
    <w:bookmarkStart w:id="2023" w:name="_Toc443566114" w:displacedByCustomXml="next"/>
    <w:bookmarkEnd w:id="2023" w:displacedByCustomXml="next"/>
    <w:bookmarkStart w:id="2024" w:name="_Toc443472615" w:displacedByCustomXml="next"/>
    <w:bookmarkEnd w:id="2024" w:displacedByCustomXml="next"/>
    <w:bookmarkStart w:id="2025" w:name="_Toc443556023" w:displacedByCustomXml="next"/>
    <w:bookmarkEnd w:id="2025" w:displacedByCustomXml="next"/>
    <w:bookmarkStart w:id="2026" w:name="_Toc443566119" w:displacedByCustomXml="next"/>
    <w:bookmarkEnd w:id="2026" w:displacedByCustomXml="next"/>
    <w:bookmarkStart w:id="2027" w:name="_Toc443472620" w:displacedByCustomXml="next"/>
    <w:bookmarkEnd w:id="2027" w:displacedByCustomXml="next"/>
    <w:bookmarkStart w:id="2028" w:name="_Toc443556028" w:displacedByCustomXml="next"/>
    <w:bookmarkEnd w:id="2028" w:displacedByCustomXml="next"/>
    <w:bookmarkStart w:id="2029" w:name="_Toc443566124" w:displacedByCustomXml="next"/>
    <w:bookmarkEnd w:id="2029" w:displacedByCustomXml="next"/>
    <w:bookmarkStart w:id="2030" w:name="_Toc443472625" w:displacedByCustomXml="next"/>
    <w:bookmarkEnd w:id="2030" w:displacedByCustomXml="next"/>
    <w:bookmarkStart w:id="2031" w:name="_Toc443556033" w:displacedByCustomXml="next"/>
    <w:bookmarkEnd w:id="2031" w:displacedByCustomXml="next"/>
    <w:bookmarkStart w:id="2032" w:name="_Toc443566129" w:displacedByCustomXml="next"/>
    <w:bookmarkEnd w:id="2032" w:displacedByCustomXml="next"/>
    <w:bookmarkStart w:id="2033" w:name="_Toc443472630" w:displacedByCustomXml="next"/>
    <w:bookmarkEnd w:id="2033" w:displacedByCustomXml="next"/>
    <w:bookmarkStart w:id="2034" w:name="_Toc443556038" w:displacedByCustomXml="next"/>
    <w:bookmarkEnd w:id="2034" w:displacedByCustomXml="next"/>
    <w:bookmarkStart w:id="2035" w:name="_Toc443566134" w:displacedByCustomXml="next"/>
    <w:bookmarkEnd w:id="2035" w:displacedByCustomXml="next"/>
    <w:bookmarkStart w:id="2036" w:name="_Toc443472635" w:displacedByCustomXml="next"/>
    <w:bookmarkEnd w:id="2036" w:displacedByCustomXml="next"/>
    <w:bookmarkStart w:id="2037" w:name="_Toc443556043" w:displacedByCustomXml="next"/>
    <w:bookmarkEnd w:id="2037" w:displacedByCustomXml="next"/>
    <w:bookmarkStart w:id="2038" w:name="_Toc443566139" w:displacedByCustomXml="next"/>
    <w:bookmarkEnd w:id="2038" w:displacedByCustomXml="next"/>
    <w:bookmarkStart w:id="2039" w:name="_Toc443472640" w:displacedByCustomXml="next"/>
    <w:bookmarkEnd w:id="2039" w:displacedByCustomXml="next"/>
    <w:bookmarkStart w:id="2040" w:name="_Toc443556048" w:displacedByCustomXml="next"/>
    <w:bookmarkEnd w:id="2040" w:displacedByCustomXml="next"/>
    <w:bookmarkStart w:id="2041" w:name="_Toc443566144" w:displacedByCustomXml="next"/>
    <w:bookmarkEnd w:id="2041" w:displacedByCustomXml="next"/>
    <w:bookmarkStart w:id="2042" w:name="_Toc443472645" w:displacedByCustomXml="next"/>
    <w:bookmarkEnd w:id="2042" w:displacedByCustomXml="next"/>
    <w:bookmarkStart w:id="2043" w:name="_Toc443556053" w:displacedByCustomXml="next"/>
    <w:bookmarkEnd w:id="2043" w:displacedByCustomXml="next"/>
    <w:bookmarkStart w:id="2044" w:name="_Toc443566149" w:displacedByCustomXml="next"/>
    <w:bookmarkEnd w:id="2044" w:displacedByCustomXml="next"/>
    <w:bookmarkStart w:id="2045" w:name="_Toc443472650" w:displacedByCustomXml="next"/>
    <w:bookmarkEnd w:id="2045" w:displacedByCustomXml="next"/>
    <w:bookmarkStart w:id="2046" w:name="_Toc443556058" w:displacedByCustomXml="next"/>
    <w:bookmarkEnd w:id="2046" w:displacedByCustomXml="next"/>
    <w:bookmarkStart w:id="2047" w:name="_Toc443566154" w:displacedByCustomXml="next"/>
    <w:bookmarkEnd w:id="2047" w:displacedByCustomXml="next"/>
    <w:bookmarkStart w:id="2048" w:name="_Toc443472655" w:displacedByCustomXml="next"/>
    <w:bookmarkEnd w:id="2048" w:displacedByCustomXml="next"/>
    <w:bookmarkStart w:id="2049" w:name="_Toc443556063" w:displacedByCustomXml="next"/>
    <w:bookmarkEnd w:id="2049" w:displacedByCustomXml="next"/>
    <w:bookmarkStart w:id="2050" w:name="_Toc443566159" w:displacedByCustomXml="next"/>
    <w:bookmarkEnd w:id="2050" w:displacedByCustomXml="next"/>
    <w:bookmarkStart w:id="2051" w:name="_Toc443472660" w:displacedByCustomXml="next"/>
    <w:bookmarkEnd w:id="2051" w:displacedByCustomXml="next"/>
    <w:bookmarkStart w:id="2052" w:name="_Toc443556068" w:displacedByCustomXml="next"/>
    <w:bookmarkEnd w:id="2052" w:displacedByCustomXml="next"/>
    <w:bookmarkStart w:id="2053" w:name="_Toc443566164" w:displacedByCustomXml="next"/>
    <w:bookmarkEnd w:id="2053" w:displacedByCustomXml="next"/>
    <w:bookmarkStart w:id="2054" w:name="_Toc443472665" w:displacedByCustomXml="next"/>
    <w:bookmarkEnd w:id="2054" w:displacedByCustomXml="next"/>
    <w:bookmarkStart w:id="2055" w:name="_Toc443556073" w:displacedByCustomXml="next"/>
    <w:bookmarkEnd w:id="2055" w:displacedByCustomXml="next"/>
    <w:bookmarkStart w:id="2056" w:name="_Toc443566169" w:displacedByCustomXml="next"/>
    <w:bookmarkEnd w:id="2056" w:displacedByCustomXml="next"/>
    <w:bookmarkStart w:id="2057" w:name="_Toc443472670" w:displacedByCustomXml="next"/>
    <w:bookmarkEnd w:id="2057" w:displacedByCustomXml="next"/>
    <w:bookmarkStart w:id="2058" w:name="_Toc443556078" w:displacedByCustomXml="next"/>
    <w:bookmarkEnd w:id="2058" w:displacedByCustomXml="next"/>
    <w:bookmarkStart w:id="2059" w:name="_Toc443566174" w:displacedByCustomXml="next"/>
    <w:bookmarkEnd w:id="2059" w:displacedByCustomXml="next"/>
    <w:bookmarkStart w:id="2060" w:name="_Toc443472675" w:displacedByCustomXml="next"/>
    <w:bookmarkEnd w:id="2060" w:displacedByCustomXml="next"/>
    <w:bookmarkStart w:id="2061" w:name="_Toc443556083" w:displacedByCustomXml="next"/>
    <w:bookmarkEnd w:id="2061" w:displacedByCustomXml="next"/>
    <w:bookmarkStart w:id="2062" w:name="_Toc443566179" w:displacedByCustomXml="next"/>
    <w:bookmarkEnd w:id="2062" w:displacedByCustomXml="next"/>
    <w:bookmarkStart w:id="2063" w:name="_Toc443472680" w:displacedByCustomXml="next"/>
    <w:bookmarkEnd w:id="2063" w:displacedByCustomXml="next"/>
    <w:bookmarkStart w:id="2064" w:name="_Toc443556088" w:displacedByCustomXml="next"/>
    <w:bookmarkEnd w:id="2064" w:displacedByCustomXml="next"/>
    <w:bookmarkStart w:id="2065" w:name="_Toc443566184" w:displacedByCustomXml="next"/>
    <w:bookmarkEnd w:id="2065" w:displacedByCustomXml="next"/>
    <w:bookmarkStart w:id="2066" w:name="_Toc443472685" w:displacedByCustomXml="next"/>
    <w:bookmarkEnd w:id="2066" w:displacedByCustomXml="next"/>
    <w:bookmarkStart w:id="2067" w:name="_Toc443556093" w:displacedByCustomXml="next"/>
    <w:bookmarkEnd w:id="2067" w:displacedByCustomXml="next"/>
    <w:bookmarkStart w:id="2068" w:name="_Toc443566189" w:displacedByCustomXml="next"/>
    <w:bookmarkEnd w:id="2068" w:displacedByCustomXml="next"/>
    <w:bookmarkStart w:id="2069" w:name="_Toc443472690" w:displacedByCustomXml="next"/>
    <w:bookmarkEnd w:id="2069" w:displacedByCustomXml="next"/>
    <w:bookmarkStart w:id="2070" w:name="_Toc443556098" w:displacedByCustomXml="next"/>
    <w:bookmarkEnd w:id="2070" w:displacedByCustomXml="next"/>
    <w:bookmarkStart w:id="2071" w:name="_Toc443566194" w:displacedByCustomXml="next"/>
    <w:bookmarkEnd w:id="2071" w:displacedByCustomXml="next"/>
    <w:bookmarkStart w:id="2072" w:name="_Toc443472695" w:displacedByCustomXml="next"/>
    <w:bookmarkEnd w:id="2072" w:displacedByCustomXml="next"/>
    <w:bookmarkStart w:id="2073" w:name="_Toc443556103" w:displacedByCustomXml="next"/>
    <w:bookmarkEnd w:id="2073" w:displacedByCustomXml="next"/>
    <w:bookmarkStart w:id="2074" w:name="_Toc443566199" w:displacedByCustomXml="next"/>
    <w:bookmarkEnd w:id="2074" w:displacedByCustomXml="next"/>
    <w:bookmarkStart w:id="2075" w:name="_Toc443472700" w:displacedByCustomXml="next"/>
    <w:bookmarkEnd w:id="2075" w:displacedByCustomXml="next"/>
    <w:bookmarkStart w:id="2076" w:name="_Toc443556108" w:displacedByCustomXml="next"/>
    <w:bookmarkEnd w:id="2076" w:displacedByCustomXml="next"/>
    <w:bookmarkStart w:id="2077" w:name="_Toc443566204" w:displacedByCustomXml="next"/>
    <w:bookmarkEnd w:id="2077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5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commentRangeStart w:id="2078"/>
        <w:commentRangeStart w:id="2079"/>
        <w:p w14:paraId="5CEB1AEE" w14:textId="792D6F00" w:rsidR="00EE003D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629562" w:history="1">
            <w:r w:rsidR="00EE003D" w:rsidRPr="00EF2DBC">
              <w:rPr>
                <w:rStyle w:val="affb"/>
                <w:noProof/>
              </w:rPr>
              <w:t>1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ВВедение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_Toc139629562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3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4274FD6B" w14:textId="0795D4D9" w:rsidR="00EE003D" w:rsidRDefault="000F213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3" w:history="1">
            <w:r w:rsidR="00EE003D" w:rsidRPr="00EF2DBC">
              <w:rPr>
                <w:rStyle w:val="affb"/>
                <w:noProof/>
              </w:rPr>
              <w:t>2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краткое описание технологического объекта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_Toc139629563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1D2ACD5C" w14:textId="704384D5" w:rsidR="00EE003D" w:rsidRDefault="000F213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4" w:history="1">
            <w:r w:rsidR="00EE003D" w:rsidRPr="00EF2DBC">
              <w:rPr>
                <w:rStyle w:val="affb"/>
                <w:noProof/>
              </w:rPr>
              <w:t>3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Анализ ограничений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_Toc139629564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1513F2" w14:textId="4F7182C1" w:rsidR="00EE003D" w:rsidRDefault="000F213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5" w:history="1">
            <w:r w:rsidR="00EE003D" w:rsidRPr="00EF2DBC">
              <w:rPr>
                <w:rStyle w:val="affb"/>
                <w:noProof/>
              </w:rPr>
              <w:t>4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Стратегии СУУТП по управлению и оптимизации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_Toc139629565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20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9AAF65E" w14:textId="2978EF47" w:rsidR="00EE003D" w:rsidRDefault="000F213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6" w:history="1">
            <w:r w:rsidR="00EE003D" w:rsidRPr="00EF2DBC">
              <w:rPr>
                <w:rStyle w:val="affb"/>
                <w:noProof/>
              </w:rPr>
              <w:t>5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Предварительные системно-интеграционные решения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_Toc139629566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BA4A9E" w14:textId="20C84056" w:rsidR="00EE003D" w:rsidRDefault="000F213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7" w:history="1">
            <w:r w:rsidR="00EE003D" w:rsidRPr="00EF2DBC">
              <w:rPr>
                <w:rStyle w:val="affb"/>
                <w:noProof/>
              </w:rPr>
              <w:t>6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Перечень принятых сокращений и определений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_Toc139629567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78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D12A16F" w14:textId="1BCD5A67" w:rsidR="000D6760" w:rsidRDefault="00ED371A">
          <w:r>
            <w:rPr>
              <w:b/>
              <w:bCs/>
              <w:caps/>
            </w:rPr>
            <w:fldChar w:fldCharType="end"/>
          </w:r>
          <w:commentRangeEnd w:id="2078"/>
          <w:r w:rsidR="00B7626D">
            <w:rPr>
              <w:rStyle w:val="affe"/>
            </w:rPr>
            <w:commentReference w:id="2078"/>
          </w:r>
          <w:commentRangeEnd w:id="2079"/>
          <w:r w:rsidR="005D48BC">
            <w:rPr>
              <w:rStyle w:val="affe"/>
            </w:rPr>
            <w:commentReference w:id="2079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4"/>
      </w:pPr>
    </w:p>
    <w:p w14:paraId="65B1D604" w14:textId="77777777" w:rsidR="002E42BE" w:rsidRDefault="002E42BE" w:rsidP="00AA7A84">
      <w:pPr>
        <w:pStyle w:val="af4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4"/>
          <w:footerReference w:type="default" r:id="rId15"/>
          <w:headerReference w:type="first" r:id="rId16"/>
          <w:footerReference w:type="firs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80" w:name="_Toc112142355"/>
      <w:bookmarkStart w:id="2081" w:name="_Toc139629562"/>
      <w:r w:rsidRPr="00AE1D79">
        <w:lastRenderedPageBreak/>
        <w:t>ВВедение</w:t>
      </w:r>
      <w:bookmarkEnd w:id="2080"/>
      <w:bookmarkEnd w:id="2081"/>
    </w:p>
    <w:p w14:paraId="03581C12" w14:textId="33E0F2C7" w:rsidR="005A3B92" w:rsidRPr="005A3B92" w:rsidRDefault="005A3B92" w:rsidP="00AA7A84">
      <w:pPr>
        <w:pStyle w:val="af4"/>
      </w:pPr>
      <w:r w:rsidRPr="005A3B92">
        <w:t>Настоящий документ содержит отчет по</w:t>
      </w:r>
      <w:r w:rsidR="00C6008C">
        <w:t xml:space="preserve"> предварительному</w:t>
      </w:r>
      <w:r w:rsidRPr="005A3B92">
        <w:t xml:space="preserve"> </w:t>
      </w:r>
      <w:r w:rsidR="00FD334A">
        <w:t>обследованию</w:t>
      </w:r>
      <w:r w:rsidR="00C6008C">
        <w:t xml:space="preserve"> </w:t>
      </w:r>
      <w:bookmarkStart w:id="2082" w:name="_Hlk138278063"/>
      <w:r w:rsidR="00C6008C">
        <w:t xml:space="preserve">в рамках </w:t>
      </w:r>
      <w:r w:rsidR="00FD334A">
        <w:t xml:space="preserve"> </w:t>
      </w:r>
      <w:r w:rsidRPr="005A3B92">
        <w:t xml:space="preserve">проекта создания СУУТП </w:t>
      </w:r>
      <w:r w:rsidR="00F81E2E">
        <w:t xml:space="preserve">на </w:t>
      </w:r>
      <w:r w:rsidR="00FD334A">
        <w:t>заводе Бисфенол А</w:t>
      </w:r>
      <w:r w:rsidR="00F81E2E" w:rsidRPr="00F81E2E">
        <w:t>.</w:t>
      </w:r>
    </w:p>
    <w:bookmarkEnd w:id="2082"/>
    <w:p w14:paraId="66399AEE" w14:textId="77777777" w:rsidR="005A3B92" w:rsidRPr="005A3B92" w:rsidRDefault="005A3B92" w:rsidP="00AA7A84">
      <w:pPr>
        <w:pStyle w:val="af4"/>
      </w:pPr>
      <w:r w:rsidRPr="005A3B92">
        <w:t>Основные задачи Этапа 1:</w:t>
      </w:r>
    </w:p>
    <w:p w14:paraId="4AF985BC" w14:textId="77777777" w:rsidR="005A3B92" w:rsidRPr="005A3B92" w:rsidRDefault="005A3B92" w:rsidP="00EB3FB8">
      <w:pPr>
        <w:pStyle w:val="a9"/>
      </w:pPr>
      <w:r w:rsidRPr="005A3B92">
        <w:t>подготовка базового регулирования к внедрению СУУТП;</w:t>
      </w:r>
    </w:p>
    <w:p w14:paraId="618C5F00" w14:textId="77777777" w:rsidR="005A3B92" w:rsidRPr="005A3B92" w:rsidRDefault="005A3B92" w:rsidP="00EB3FB8">
      <w:pPr>
        <w:pStyle w:val="a9"/>
      </w:pPr>
      <w:r w:rsidRPr="005A3B92">
        <w:t>анализ возможностей и определение стратегий СУУТП по управлению и оптимизации;</w:t>
      </w:r>
    </w:p>
    <w:p w14:paraId="61257DCE" w14:textId="77777777" w:rsidR="005A3B92" w:rsidRPr="005A3B92" w:rsidRDefault="005A3B92" w:rsidP="00EB3FB8">
      <w:pPr>
        <w:pStyle w:val="a9"/>
      </w:pPr>
      <w:r w:rsidRPr="005A3B92">
        <w:t>предварительная оценка технико-экономической эффективности проекта и определение методологических подходов к итоговой оценке эффективности;</w:t>
      </w:r>
    </w:p>
    <w:p w14:paraId="76583CDF" w14:textId="77777777" w:rsidR="005A3B92" w:rsidRPr="005A3B92" w:rsidRDefault="005A3B92" w:rsidP="00EB3FB8">
      <w:pPr>
        <w:pStyle w:val="a9"/>
      </w:pPr>
      <w:r w:rsidRPr="005A3B92">
        <w:t>разработка предварительных решений по системной интеграции СУУТП;</w:t>
      </w:r>
    </w:p>
    <w:p w14:paraId="32242C93" w14:textId="77777777" w:rsidR="005A3B92" w:rsidRPr="005A3B92" w:rsidRDefault="005A3B92" w:rsidP="00EB3FB8">
      <w:pPr>
        <w:pStyle w:val="a9"/>
      </w:pPr>
      <w:r w:rsidRPr="005A3B92">
        <w:t>разработка Технического задания (ТЗ) на создание СУУТП.</w:t>
      </w:r>
    </w:p>
    <w:p w14:paraId="30CEDD18" w14:textId="77777777" w:rsidR="005A3B92" w:rsidRDefault="005A3B92" w:rsidP="00AA7A84">
      <w:pPr>
        <w:pStyle w:val="af4"/>
      </w:pPr>
      <w:r w:rsidRPr="005A3B92">
        <w:t xml:space="preserve">Также, в состав работ по Этапу 1 входит предварительное тестирование установки. </w:t>
      </w:r>
    </w:p>
    <w:p w14:paraId="0B04A575" w14:textId="77777777" w:rsidR="005A3B92" w:rsidRPr="00AE1D79" w:rsidRDefault="005A3B92" w:rsidP="00EB3FB8">
      <w:pPr>
        <w:pStyle w:val="21"/>
      </w:pPr>
      <w:bookmarkStart w:id="2083" w:name="_Toc112142356"/>
      <w:r w:rsidRPr="00AE1D79">
        <w:t>Структура документа</w:t>
      </w:r>
      <w:bookmarkEnd w:id="2083"/>
    </w:p>
    <w:p w14:paraId="4C4C34C6" w14:textId="77777777" w:rsidR="005A3B92" w:rsidRPr="005A3B92" w:rsidRDefault="005A3B92" w:rsidP="00AA7A84">
      <w:pPr>
        <w:pStyle w:val="af4"/>
      </w:pPr>
      <w:r w:rsidRPr="005A3B92">
        <w:t>Отчет включает в себя:</w:t>
      </w:r>
    </w:p>
    <w:p w14:paraId="22915D68" w14:textId="77777777" w:rsidR="005A3B92" w:rsidRPr="005A3B92" w:rsidRDefault="005A3B92" w:rsidP="00EB3FB8">
      <w:pPr>
        <w:pStyle w:val="a9"/>
      </w:pPr>
      <w:r w:rsidRPr="005A3B92">
        <w:t xml:space="preserve">краткую характеристику установки (раздел </w:t>
      </w:r>
      <w:r w:rsidR="00EC2402">
        <w:t>2</w:t>
      </w:r>
      <w:r w:rsidRPr="005A3B92">
        <w:t>)</w:t>
      </w:r>
      <w:r>
        <w:t>;</w:t>
      </w:r>
    </w:p>
    <w:p w14:paraId="04AFC998" w14:textId="7540163C" w:rsidR="005A3B92" w:rsidRPr="005A3B92" w:rsidRDefault="00893FAE" w:rsidP="00EB3FB8">
      <w:pPr>
        <w:pStyle w:val="a9"/>
      </w:pPr>
      <w:r>
        <w:t>анализ ограничений</w:t>
      </w:r>
      <w:r w:rsidR="005A3B92" w:rsidRPr="005A3B92">
        <w:t xml:space="preserve"> (раздел </w:t>
      </w:r>
      <w:r>
        <w:t>3</w:t>
      </w:r>
      <w:r w:rsidR="005A3B92" w:rsidRPr="005A3B92">
        <w:t>)</w:t>
      </w:r>
      <w:r w:rsidR="005A3B92">
        <w:t>;</w:t>
      </w:r>
    </w:p>
    <w:p w14:paraId="66D582FD" w14:textId="36A1E9CB" w:rsidR="005A3B92" w:rsidRPr="005A3B92" w:rsidRDefault="001C57B8" w:rsidP="00EB3FB8">
      <w:pPr>
        <w:pStyle w:val="a9"/>
      </w:pPr>
      <w:r>
        <w:t>предлагаемую</w:t>
      </w:r>
      <w:r w:rsidR="00316C61">
        <w:t xml:space="preserve"> структур</w:t>
      </w:r>
      <w:r>
        <w:t>у</w:t>
      </w:r>
      <w:r w:rsidR="00316C61">
        <w:t xml:space="preserve"> СУУТП, задачи управления и оптимизации</w:t>
      </w:r>
      <w:r>
        <w:t xml:space="preserve"> </w:t>
      </w:r>
      <w:r w:rsidR="005A3B92" w:rsidRPr="005A3B92">
        <w:t xml:space="preserve">(раздел </w:t>
      </w:r>
      <w:r w:rsidR="00893FAE">
        <w:t>4</w:t>
      </w:r>
      <w:r w:rsidR="005A3B92" w:rsidRPr="005A3B92">
        <w:t>)</w:t>
      </w:r>
      <w:r w:rsidR="005A3B92">
        <w:t>;</w:t>
      </w:r>
    </w:p>
    <w:p w14:paraId="280F1BA6" w14:textId="3104FC3B" w:rsidR="005A3B92" w:rsidRPr="005A3B92" w:rsidRDefault="005A3B92" w:rsidP="00EB3FB8">
      <w:pPr>
        <w:pStyle w:val="a9"/>
      </w:pPr>
      <w:commentRangeStart w:id="2084"/>
      <w:commentRangeStart w:id="2085"/>
      <w:del w:id="2086" w:author="Stepan" w:date="2023-07-17T12:55:00Z">
        <w:r w:rsidRPr="005A3B92" w:rsidDel="005D48BC">
          <w:delText>предварительные технические решения</w:delText>
        </w:r>
      </w:del>
      <w:ins w:id="2087" w:author="Stepan" w:date="2023-07-17T12:55:00Z">
        <w:r w:rsidR="005D48BC">
          <w:t>информация о возможности</w:t>
        </w:r>
      </w:ins>
      <w:del w:id="2088" w:author="Stepan" w:date="2023-07-17T12:55:00Z">
        <w:r w:rsidRPr="005A3B92" w:rsidDel="005D48BC">
          <w:delText xml:space="preserve"> по системной</w:delText>
        </w:r>
      </w:del>
      <w:r w:rsidRPr="005A3B92">
        <w:t xml:space="preserve"> интеграции СУУТП</w:t>
      </w:r>
      <w:ins w:id="2089" w:author="Stepan" w:date="2023-07-17T12:55:00Z">
        <w:r w:rsidR="005D48BC">
          <w:t xml:space="preserve"> с РСУ</w:t>
        </w:r>
      </w:ins>
      <w:r w:rsidRPr="005A3B92">
        <w:t xml:space="preserve"> (раздел </w:t>
      </w:r>
      <w:r w:rsidR="00893FAE">
        <w:t>5</w:t>
      </w:r>
      <w:r w:rsidRPr="005A3B92">
        <w:t>)</w:t>
      </w:r>
      <w:r>
        <w:t>.</w:t>
      </w:r>
      <w:commentRangeEnd w:id="2084"/>
      <w:r w:rsidR="002F1FB7">
        <w:rPr>
          <w:rStyle w:val="affe"/>
          <w:rFonts w:ascii="Arial" w:eastAsia="MS Mincho" w:hAnsi="Arial" w:cs="Times New Roman"/>
        </w:rPr>
        <w:commentReference w:id="2084"/>
      </w:r>
      <w:commentRangeEnd w:id="2085"/>
      <w:r w:rsidR="005D48BC">
        <w:rPr>
          <w:rStyle w:val="affe"/>
          <w:rFonts w:ascii="Arial" w:eastAsia="MS Mincho" w:hAnsi="Arial" w:cs="Times New Roman"/>
        </w:rPr>
        <w:commentReference w:id="2085"/>
      </w:r>
    </w:p>
    <w:p w14:paraId="66A46CD2" w14:textId="77777777" w:rsidR="005A3B92" w:rsidRDefault="005A3B92" w:rsidP="00EB3FB8">
      <w:pPr>
        <w:pStyle w:val="21"/>
      </w:pPr>
      <w:bookmarkStart w:id="2090" w:name="_Toc112142357"/>
      <w:r>
        <w:t>Исходные данные для разработки</w:t>
      </w:r>
      <w:bookmarkEnd w:id="2090"/>
    </w:p>
    <w:p w14:paraId="4CEF92FF" w14:textId="77777777" w:rsidR="005A3B92" w:rsidRPr="00EE0D5A" w:rsidRDefault="005A3B92" w:rsidP="00AA7A84">
      <w:pPr>
        <w:pStyle w:val="af4"/>
      </w:pPr>
      <w:r w:rsidRPr="00EE0D5A">
        <w:t>Исходными данными для разработки данного документа являются:</w:t>
      </w:r>
    </w:p>
    <w:p w14:paraId="1DE73142" w14:textId="00E4A657" w:rsidR="005A3B92" w:rsidRPr="00AA7A84" w:rsidRDefault="005A3B92" w:rsidP="00EB3FB8">
      <w:pPr>
        <w:pStyle w:val="a9"/>
      </w:pPr>
      <w:bookmarkStart w:id="2091" w:name="_Hlk138278122"/>
      <w:del w:id="2092" w:author="Шайхутдинов Марсель Фандясович" w:date="2023-07-11T13:55:00Z">
        <w:r w:rsidRPr="00AA7A84" w:rsidDel="002F1FB7">
          <w:delText xml:space="preserve">Технические </w:delText>
        </w:r>
      </w:del>
      <w:ins w:id="2093" w:author="Шайхутдинов Марсель Фандясович" w:date="2023-07-11T13:55:00Z">
        <w:r w:rsidR="002F1FB7" w:rsidRPr="00AA7A84">
          <w:t>Техническ</w:t>
        </w:r>
        <w:r w:rsidR="002F1FB7">
          <w:t>ое</w:t>
        </w:r>
        <w:r w:rsidR="002F1FB7" w:rsidRPr="00AA7A84">
          <w:t xml:space="preserve"> </w:t>
        </w:r>
      </w:ins>
      <w:del w:id="2094" w:author="Шайхутдинов Марсель Фандясович" w:date="2023-07-11T13:55:00Z">
        <w:r w:rsidRPr="00AA7A84" w:rsidDel="002F1FB7">
          <w:delText>требования</w:delText>
        </w:r>
      </w:del>
      <w:ins w:id="2095" w:author="Шайхутдинов Марсель Фандясович" w:date="2023-07-11T13:55:00Z">
        <w:r w:rsidR="002F1FB7">
          <w:t>задание</w:t>
        </w:r>
      </w:ins>
      <w:r w:rsidRPr="00AA7A84">
        <w:t xml:space="preserve"> на создание СУУТП </w:t>
      </w:r>
      <w:r w:rsidR="00F81E2E" w:rsidRPr="00AA7A84">
        <w:t xml:space="preserve">завода </w:t>
      </w:r>
      <w:r w:rsidR="001C57B8">
        <w:t>Бисфенол А</w:t>
      </w:r>
      <w:r w:rsidR="00F81E2E" w:rsidRPr="00AA7A84">
        <w:t xml:space="preserve"> ПАО «</w:t>
      </w:r>
      <w:r w:rsidR="001C57B8" w:rsidRPr="001C57B8">
        <w:t>Казаньоргсинтез</w:t>
      </w:r>
      <w:r w:rsidR="00F81E2E" w:rsidRPr="00AA7A84">
        <w:t>»</w:t>
      </w:r>
      <w:r w:rsidRPr="00AA7A84">
        <w:t>;</w:t>
      </w:r>
    </w:p>
    <w:bookmarkEnd w:id="2091"/>
    <w:p w14:paraId="495964AD" w14:textId="2938E572" w:rsidR="005A3B92" w:rsidRPr="00AA7A84" w:rsidRDefault="005A3B92" w:rsidP="00893FAE">
      <w:pPr>
        <w:pStyle w:val="a9"/>
      </w:pPr>
      <w:r w:rsidRPr="00AA7A84">
        <w:t xml:space="preserve">комплект исходных данных, полученный от </w:t>
      </w:r>
      <w:r w:rsidR="00893FAE" w:rsidRPr="00893FAE">
        <w:t>ПАО «Казаньоргсинтез»</w:t>
      </w:r>
      <w:r w:rsidRPr="00AA7A84">
        <w:t>;</w:t>
      </w:r>
    </w:p>
    <w:p w14:paraId="0578276E" w14:textId="0FA1B1D7" w:rsidR="005A3B92" w:rsidRPr="00AA7A84" w:rsidRDefault="005A3B92" w:rsidP="00EB3FB8">
      <w:pPr>
        <w:pStyle w:val="a9"/>
      </w:pPr>
      <w:r w:rsidRPr="00AA7A84">
        <w:t xml:space="preserve">результаты первичного обследования, предварительного тестирования установки и настройки базового регулирования, проведенных в период </w:t>
      </w:r>
      <w:bookmarkStart w:id="2096" w:name="_Hlk138278157"/>
      <w:r w:rsidRPr="00AA7A84">
        <w:t xml:space="preserve">c </w:t>
      </w:r>
      <w:r w:rsidR="001C57B8">
        <w:t>22</w:t>
      </w:r>
      <w:r w:rsidRPr="00AA7A84">
        <w:t>.</w:t>
      </w:r>
      <w:r w:rsidR="001C57B8">
        <w:t>05</w:t>
      </w:r>
      <w:r w:rsidRPr="00AA7A84">
        <w:t>.202</w:t>
      </w:r>
      <w:r w:rsidR="001C57B8">
        <w:t>3</w:t>
      </w:r>
      <w:r w:rsidRPr="00AA7A84">
        <w:t xml:space="preserve"> по </w:t>
      </w:r>
      <w:r w:rsidR="001C57B8">
        <w:t>02</w:t>
      </w:r>
      <w:r w:rsidRPr="00AA7A84">
        <w:t>.0</w:t>
      </w:r>
      <w:r w:rsidR="001C57B8">
        <w:t>6</w:t>
      </w:r>
      <w:r w:rsidRPr="00AA7A84">
        <w:t>.2022</w:t>
      </w:r>
      <w:bookmarkEnd w:id="2096"/>
      <w:r w:rsidR="000D3CF9">
        <w:t>.</w:t>
      </w:r>
    </w:p>
    <w:p w14:paraId="6D8D4D9F" w14:textId="77777777" w:rsidR="000A2B41" w:rsidRPr="00EF63D9" w:rsidRDefault="000A2B41" w:rsidP="00AA7A84">
      <w:pPr>
        <w:pStyle w:val="af4"/>
      </w:pPr>
    </w:p>
    <w:p w14:paraId="60E7C279" w14:textId="77777777" w:rsidR="00B42668" w:rsidRPr="00EF63D9" w:rsidRDefault="00B42668" w:rsidP="00AA7A84">
      <w:pPr>
        <w:pStyle w:val="af4"/>
      </w:pPr>
    </w:p>
    <w:p w14:paraId="361C8395" w14:textId="77777777" w:rsidR="00942F82" w:rsidRDefault="008A58A7" w:rsidP="00AE1D79">
      <w:pPr>
        <w:pStyle w:val="1"/>
      </w:pPr>
      <w:bookmarkStart w:id="2097" w:name="_Toc112142358"/>
      <w:bookmarkStart w:id="2098" w:name="_Toc139629563"/>
      <w:r>
        <w:lastRenderedPageBreak/>
        <w:t>краткое описание технологического объекта</w:t>
      </w:r>
      <w:bookmarkEnd w:id="2097"/>
      <w:bookmarkEnd w:id="2098"/>
    </w:p>
    <w:p w14:paraId="7928AADF" w14:textId="77777777" w:rsidR="00D05D97" w:rsidRPr="000006F0" w:rsidRDefault="00D05D97" w:rsidP="00D05D97">
      <w:pPr>
        <w:pStyle w:val="af4"/>
      </w:pPr>
      <w:r w:rsidRPr="000006F0">
        <w:t>В состав завода Бисфенола А ПАО «КАЗАНЬОРГСИНТЕЗ» входят производства:</w:t>
      </w:r>
    </w:p>
    <w:p w14:paraId="28302F3D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изопропилбензола (корпуса 0402, 0409)</w:t>
      </w:r>
      <w:r w:rsidRPr="00D05D97">
        <w:t>;</w:t>
      </w:r>
    </w:p>
    <w:p w14:paraId="5B91054F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фенола и ацетона (корпуса 0403, 0405)</w:t>
      </w:r>
      <w:r w:rsidRPr="00D05D97">
        <w:t>;</w:t>
      </w:r>
    </w:p>
    <w:p w14:paraId="658592D8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бисфенола А (дифенилолпропана)</w:t>
      </w:r>
      <w:r w:rsidRPr="00D05D97">
        <w:t>.</w:t>
      </w:r>
    </w:p>
    <w:p w14:paraId="505F5EEE" w14:textId="77777777" w:rsidR="00D05D97" w:rsidRPr="000006F0" w:rsidRDefault="00D05D97" w:rsidP="00D05D97">
      <w:pPr>
        <w:pStyle w:val="21"/>
      </w:pPr>
      <w:bookmarkStart w:id="2099" w:name="_Toc126311727"/>
      <w:r w:rsidRPr="000006F0">
        <w:t>Производство изопропилбензола. Отделение алкилирования</w:t>
      </w:r>
      <w:bookmarkEnd w:id="2099"/>
    </w:p>
    <w:p w14:paraId="5596F222" w14:textId="2E7DF91A" w:rsidR="00D05D97" w:rsidRPr="000006F0" w:rsidRDefault="00D05D97" w:rsidP="00D05D97">
      <w:pPr>
        <w:pStyle w:val="af4"/>
      </w:pPr>
      <w:r w:rsidRPr="000006F0">
        <w:t>Дата ввода в эксплуатацию – 2021 год.</w:t>
      </w:r>
      <w:r>
        <w:t xml:space="preserve"> </w:t>
      </w:r>
      <w:r w:rsidRPr="000006F0">
        <w:t>В 2019 - 2021 гг. выполнена реконструкция отделения алкилирования производства изопропилбензола (ИПБ), с использованием цеолитных катализаторов фирмы Badger/ExxonMobil для алкилирования бензола пропиленом.</w:t>
      </w:r>
    </w:p>
    <w:p w14:paraId="1AD3ECAD" w14:textId="77777777" w:rsidR="00D05D97" w:rsidRPr="000006F0" w:rsidRDefault="00D05D97" w:rsidP="00D05D97">
      <w:pPr>
        <w:pStyle w:val="af4"/>
      </w:pPr>
      <w:r w:rsidRPr="000006F0">
        <w:t>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4F2B790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пропилена;</w:t>
      </w:r>
    </w:p>
    <w:p w14:paraId="51CE9C4B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бензола;</w:t>
      </w:r>
    </w:p>
    <w:p w14:paraId="7E4EBD2A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алкилирования;</w:t>
      </w:r>
    </w:p>
    <w:p w14:paraId="2DBBDEE2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удаления неароматических углеводородов;</w:t>
      </w:r>
    </w:p>
    <w:p w14:paraId="1B6249DD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азе</w:t>
      </w:r>
      <w:r>
        <w:t>о</w:t>
      </w:r>
      <w:r w:rsidRPr="000006F0">
        <w:t>тропной осушки бензола и выделения бензола из реакционн</w:t>
      </w:r>
      <w:r>
        <w:t>о</w:t>
      </w:r>
      <w:r w:rsidRPr="000006F0">
        <w:t>й массы алкилирования.</w:t>
      </w:r>
    </w:p>
    <w:p w14:paraId="24B85AE2" w14:textId="77777777" w:rsidR="00D05D97" w:rsidRPr="000006F0" w:rsidRDefault="00D05D97" w:rsidP="00D05D97">
      <w:pPr>
        <w:pStyle w:val="21"/>
      </w:pPr>
      <w:bookmarkStart w:id="2100" w:name="_Toc126311728"/>
      <w:r w:rsidRPr="000006F0">
        <w:t>Производство изопропилбензола. О</w:t>
      </w:r>
      <w:r w:rsidRPr="000006F0">
        <w:rPr>
          <w:rFonts w:cs="Arial"/>
        </w:rPr>
        <w:t>тделение ректификации</w:t>
      </w:r>
      <w:bookmarkEnd w:id="2100"/>
    </w:p>
    <w:p w14:paraId="7E3C62F6" w14:textId="06C7067B" w:rsidR="00D05D97" w:rsidRPr="000006F0" w:rsidRDefault="00D05D97" w:rsidP="00D05D97">
      <w:pPr>
        <w:pStyle w:val="af4"/>
      </w:pPr>
      <w:r w:rsidRPr="000006F0">
        <w:t xml:space="preserve">Дата ввода </w:t>
      </w:r>
      <w:r w:rsidR="00915F4C">
        <w:t xml:space="preserve">нового отделения ректификации </w:t>
      </w:r>
      <w:r w:rsidRPr="000006F0">
        <w:t xml:space="preserve">в эксплуатацию – </w:t>
      </w:r>
      <w:r w:rsidR="00915F4C">
        <w:t>2023</w:t>
      </w:r>
      <w:r w:rsidR="00915F4C" w:rsidRPr="000006F0">
        <w:t xml:space="preserve"> </w:t>
      </w:r>
      <w:r w:rsidRPr="000006F0">
        <w:t>год. 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6DAD808F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бензола из реакционной массы алкилирования;</w:t>
      </w:r>
    </w:p>
    <w:p w14:paraId="3429DE4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технического изопропилбензола;</w:t>
      </w:r>
    </w:p>
    <w:p w14:paraId="4540BB5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готового изопропилбензола (ИПБ).</w:t>
      </w:r>
    </w:p>
    <w:p w14:paraId="6E465943" w14:textId="481B036C" w:rsidR="00D05D97" w:rsidRPr="000006F0" w:rsidRDefault="00D05D97" w:rsidP="00D05D97">
      <w:pPr>
        <w:pStyle w:val="21"/>
      </w:pPr>
      <w:bookmarkStart w:id="2101" w:name="_Toc126311729"/>
      <w:r w:rsidRPr="000006F0">
        <w:t xml:space="preserve">Производство фенола и ацетона. </w:t>
      </w:r>
      <w:r w:rsidRPr="00D05D97">
        <w:t>Окисление изопропилбензола</w:t>
      </w:r>
      <w:bookmarkEnd w:id="2101"/>
    </w:p>
    <w:p w14:paraId="4A858250" w14:textId="4F5F2132" w:rsidR="00D05D97" w:rsidRPr="000006F0" w:rsidRDefault="00D05D97" w:rsidP="00D05D97">
      <w:pPr>
        <w:pStyle w:val="af4"/>
      </w:pPr>
      <w:r w:rsidRPr="000006F0">
        <w:t>Дата ввода в эксплуатацию – 1963 год. Производство технического гидропероксида изопропилбензола ГПИПБ (цех 0403-0406, корпус 0403) окислением изопропилбензола воздухом по методу совместного получения фенола и ацетона с проектной мощностью 9342,5 кг в час или 78 477 тонн в год 100 %-го гидропероксида изопропилбензола и включает в себя следующие основные технологические узлы:</w:t>
      </w:r>
    </w:p>
    <w:p w14:paraId="7EE51C36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окисления изопропилбензола;</w:t>
      </w:r>
    </w:p>
    <w:p w14:paraId="36784C10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lastRenderedPageBreak/>
        <w:t>узел выделения технического ГПИПБ из реакционной массы.</w:t>
      </w:r>
    </w:p>
    <w:p w14:paraId="400AD2CF" w14:textId="77777777" w:rsidR="00D05D97" w:rsidRPr="000006F0" w:rsidRDefault="00D05D97" w:rsidP="00D05D97">
      <w:pPr>
        <w:pStyle w:val="af4"/>
      </w:pPr>
      <w:r w:rsidRPr="000006F0">
        <w:t>В период с 1967 по 2018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7A463699" w14:textId="6BE0FA53" w:rsidR="00D05D97" w:rsidRPr="000006F0" w:rsidRDefault="00D13BF4" w:rsidP="00D05D97">
      <w:pPr>
        <w:pStyle w:val="af4"/>
      </w:pPr>
      <w:r>
        <w:t>Достигнутая</w:t>
      </w:r>
      <w:r w:rsidR="00D05D97" w:rsidRPr="000006F0">
        <w:t xml:space="preserve"> </w:t>
      </w:r>
      <w:r>
        <w:t xml:space="preserve">на 2023 год </w:t>
      </w:r>
      <w:r w:rsidR="00D05D97" w:rsidRPr="000006F0">
        <w:t>мощность по ГПИПБ (в пересчете на 100 %-й ГПИПБ) составляет 13269,07 кг в час или 106153 тонн в год.</w:t>
      </w:r>
    </w:p>
    <w:p w14:paraId="72A97EE5" w14:textId="77777777" w:rsidR="00D05D97" w:rsidRPr="000006F0" w:rsidRDefault="00D05D97" w:rsidP="00D05D97">
      <w:pPr>
        <w:pStyle w:val="21"/>
      </w:pPr>
      <w:bookmarkStart w:id="2102" w:name="_Toc126311730"/>
      <w:r w:rsidRPr="000006F0">
        <w:t xml:space="preserve">Производство фенола и ацетона. </w:t>
      </w:r>
      <w:r w:rsidRPr="000006F0">
        <w:rPr>
          <w:rFonts w:cs="Arial"/>
        </w:rPr>
        <w:t>Выделение товарного фенола и ацетона</w:t>
      </w:r>
      <w:r w:rsidRPr="000006F0">
        <w:t xml:space="preserve"> (корпус 0405)</w:t>
      </w:r>
      <w:bookmarkEnd w:id="2102"/>
    </w:p>
    <w:p w14:paraId="6B760602" w14:textId="77777777" w:rsidR="00D05D97" w:rsidRPr="00D05D97" w:rsidRDefault="00D05D97" w:rsidP="00D05D97">
      <w:pPr>
        <w:pStyle w:val="af4"/>
      </w:pPr>
      <w:r w:rsidRPr="00D05D97">
        <w:t>Дата ввода в эксплуатацию – 1963 год.</w:t>
      </w:r>
    </w:p>
    <w:p w14:paraId="29D16D72" w14:textId="77777777" w:rsidR="00D05D97" w:rsidRPr="00D05D97" w:rsidRDefault="00D05D97" w:rsidP="00D05D97">
      <w:pPr>
        <w:pStyle w:val="af4"/>
      </w:pPr>
      <w:r w:rsidRPr="00D05D97">
        <w:t xml:space="preserve">Технологический процесс получения фенола и ацетона из гидропероксида изопропилбензола (корпус 0405) </w:t>
      </w:r>
      <w:r w:rsidRPr="000006F0">
        <w:t>с проектной мощностью 5357 кг/час или 45000 тн/год товарного фенола и 3273,3 кг/час или 27500 тн/год товарного ацетона</w:t>
      </w:r>
      <w:r w:rsidRPr="00D05D97">
        <w:t xml:space="preserve"> </w:t>
      </w:r>
      <w:r w:rsidRPr="000006F0">
        <w:t>включает в себя следующие основные технологические узлы</w:t>
      </w:r>
      <w:r w:rsidRPr="00D05D97">
        <w:t>:</w:t>
      </w:r>
    </w:p>
    <w:p w14:paraId="6260657C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приготовление катализаторной шихты;</w:t>
      </w:r>
    </w:p>
    <w:p w14:paraId="2722334B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разложения технического гидропероксида изопропилбензола;</w:t>
      </w:r>
    </w:p>
    <w:p w14:paraId="661697A4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ацетона из реакционной массы;</w:t>
      </w:r>
    </w:p>
    <w:p w14:paraId="0BC44ECA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фенола из реакционной массы.</w:t>
      </w:r>
    </w:p>
    <w:p w14:paraId="050F578E" w14:textId="77777777" w:rsidR="00D05D97" w:rsidRPr="000006F0" w:rsidRDefault="00D05D97" w:rsidP="00D05D97">
      <w:pPr>
        <w:pStyle w:val="af4"/>
      </w:pPr>
      <w:r w:rsidRPr="000006F0">
        <w:t>В период с 1964 по 2017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389E9098" w14:textId="30F0219D" w:rsidR="00D05D97" w:rsidRPr="000006F0" w:rsidRDefault="00D13BF4" w:rsidP="00D05D97">
      <w:pPr>
        <w:pStyle w:val="af4"/>
      </w:pPr>
      <w:r>
        <w:t>Достигнутая на 2023 год</w:t>
      </w:r>
      <w:r w:rsidR="00D05D97" w:rsidRPr="000006F0">
        <w:t xml:space="preserve"> мощность по фенолу – 8750 кг в час или 70 тыс. тонн в год, по ацетону – 5565 кг в час или 44,520 тыс. тонн в год. </w:t>
      </w:r>
    </w:p>
    <w:p w14:paraId="361DDEED" w14:textId="77777777" w:rsidR="00D05D97" w:rsidRPr="000006F0" w:rsidRDefault="00D05D97" w:rsidP="00D05D97">
      <w:pPr>
        <w:pStyle w:val="21"/>
      </w:pPr>
      <w:bookmarkStart w:id="2103" w:name="_Toc126311731"/>
      <w:r w:rsidRPr="000006F0">
        <w:t>Производство бисфенола А</w:t>
      </w:r>
      <w:bookmarkEnd w:id="2103"/>
    </w:p>
    <w:p w14:paraId="32FDFD6B" w14:textId="77777777" w:rsidR="00D05D97" w:rsidRPr="000006F0" w:rsidRDefault="00D05D97" w:rsidP="00D05D97">
      <w:pPr>
        <w:pStyle w:val="af4"/>
      </w:pPr>
      <w:r w:rsidRPr="000006F0">
        <w:t>Дата ввода в эксплуатацию – октябрь 2007 года.</w:t>
      </w:r>
    </w:p>
    <w:p w14:paraId="6DC732A6" w14:textId="674DF231" w:rsidR="00CB3A02" w:rsidRDefault="00D05D97" w:rsidP="0050271C">
      <w:pPr>
        <w:pStyle w:val="af4"/>
      </w:pPr>
      <w:r w:rsidRPr="000006F0">
        <w:t xml:space="preserve">Получение бисфенола А основано на синтезе фенола с ацетоном в присутствии катализатора – промотированной катионнообменной смолы в водородной форме и </w:t>
      </w:r>
      <w:r w:rsidR="00CB3A02">
        <w:t>состоит из следующих основных стадий:</w:t>
      </w:r>
    </w:p>
    <w:p w14:paraId="0DEEF7EE" w14:textId="4C8498D8" w:rsidR="00CB3A02" w:rsidRDefault="00CB3A02" w:rsidP="0050271C">
      <w:pPr>
        <w:pStyle w:val="af4"/>
        <w:numPr>
          <w:ilvl w:val="0"/>
          <w:numId w:val="44"/>
        </w:numPr>
      </w:pPr>
      <w:r>
        <w:t>стадия активации катализатора;</w:t>
      </w:r>
    </w:p>
    <w:p w14:paraId="23AA0F0C" w14:textId="5A53680B" w:rsidR="00CB3A02" w:rsidRDefault="00CB3A02" w:rsidP="0050271C">
      <w:pPr>
        <w:pStyle w:val="af4"/>
        <w:numPr>
          <w:ilvl w:val="0"/>
          <w:numId w:val="44"/>
        </w:numPr>
      </w:pPr>
      <w:r>
        <w:t>стадия синтеза БФА;</w:t>
      </w:r>
    </w:p>
    <w:p w14:paraId="4E1011EE" w14:textId="2C1C83B1" w:rsidR="00CB3A02" w:rsidRDefault="00CB3A02" w:rsidP="0050271C">
      <w:pPr>
        <w:pStyle w:val="af4"/>
        <w:numPr>
          <w:ilvl w:val="0"/>
          <w:numId w:val="44"/>
        </w:numPr>
      </w:pPr>
      <w:r>
        <w:t>стадия выделения ацетона из реакционной смеси;</w:t>
      </w:r>
    </w:p>
    <w:p w14:paraId="598CB7BE" w14:textId="593A01E1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ацетона;</w:t>
      </w:r>
    </w:p>
    <w:p w14:paraId="0671DD87" w14:textId="6BF3FFDB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фенола;</w:t>
      </w:r>
    </w:p>
    <w:p w14:paraId="594C2DED" w14:textId="79CDF54B" w:rsidR="00CB3A02" w:rsidRDefault="00CB3A02" w:rsidP="0050271C">
      <w:pPr>
        <w:pStyle w:val="af4"/>
        <w:numPr>
          <w:ilvl w:val="0"/>
          <w:numId w:val="44"/>
        </w:numPr>
      </w:pPr>
      <w:r>
        <w:t>стадия концентрирования БФА;</w:t>
      </w:r>
    </w:p>
    <w:p w14:paraId="5A8ACB8A" w14:textId="1322AF2D" w:rsidR="00CB3A02" w:rsidRDefault="00CB3A02" w:rsidP="0050271C">
      <w:pPr>
        <w:pStyle w:val="af4"/>
        <w:numPr>
          <w:ilvl w:val="0"/>
          <w:numId w:val="44"/>
        </w:numPr>
      </w:pPr>
      <w:r>
        <w:t>стадия кристаллизации и очистки БФА;</w:t>
      </w:r>
    </w:p>
    <w:p w14:paraId="19AF634C" w14:textId="248ABA24" w:rsidR="00CB3A02" w:rsidRDefault="00CB3A02" w:rsidP="0050271C">
      <w:pPr>
        <w:pStyle w:val="af4"/>
        <w:numPr>
          <w:ilvl w:val="0"/>
          <w:numId w:val="44"/>
        </w:numPr>
      </w:pPr>
      <w:r>
        <w:lastRenderedPageBreak/>
        <w:t>стадия выделения фенольной воды из маточной и промывочной жидкостей, образующихся на стадии кристаллизации;</w:t>
      </w:r>
    </w:p>
    <w:p w14:paraId="78811F3E" w14:textId="5CF4E7C7" w:rsidR="00CB3A02" w:rsidRDefault="00CB3A02" w:rsidP="0050271C">
      <w:pPr>
        <w:pStyle w:val="af4"/>
        <w:numPr>
          <w:ilvl w:val="0"/>
          <w:numId w:val="44"/>
        </w:numPr>
      </w:pPr>
      <w:r>
        <w:t>стадия окончательной очистки БФА (разложения аддукта);</w:t>
      </w:r>
    </w:p>
    <w:p w14:paraId="0C98760D" w14:textId="44FE3DAC" w:rsidR="00CB3A02" w:rsidRDefault="00CB3A02" w:rsidP="0050271C">
      <w:pPr>
        <w:pStyle w:val="af4"/>
        <w:numPr>
          <w:ilvl w:val="0"/>
          <w:numId w:val="44"/>
        </w:numPr>
      </w:pPr>
      <w:r>
        <w:t>стадия гранулирования, расфасовки и упаковки готовой продукции;</w:t>
      </w:r>
    </w:p>
    <w:p w14:paraId="4FF5932F" w14:textId="4BA2E79B" w:rsidR="00CB3A02" w:rsidRDefault="00CB3A02" w:rsidP="0050271C">
      <w:pPr>
        <w:pStyle w:val="af4"/>
        <w:numPr>
          <w:ilvl w:val="0"/>
          <w:numId w:val="44"/>
        </w:numPr>
      </w:pPr>
      <w:r>
        <w:t>стадия изомеризации 2,4 изомера БФА, трисфенола в БФА;</w:t>
      </w:r>
    </w:p>
    <w:p w14:paraId="1B1C5056" w14:textId="297072DA" w:rsidR="00CB3A02" w:rsidRDefault="00CB3A02" w:rsidP="0050271C">
      <w:pPr>
        <w:pStyle w:val="af4"/>
        <w:numPr>
          <w:ilvl w:val="0"/>
          <w:numId w:val="44"/>
        </w:numPr>
      </w:pPr>
      <w:r>
        <w:t xml:space="preserve">стадия регенерации БФА; </w:t>
      </w:r>
    </w:p>
    <w:p w14:paraId="51A9CBC8" w14:textId="5C30AA00" w:rsidR="00D05D97" w:rsidRPr="00D05D97" w:rsidRDefault="00CB3A02" w:rsidP="0050271C">
      <w:pPr>
        <w:pStyle w:val="af4"/>
        <w:numPr>
          <w:ilvl w:val="0"/>
          <w:numId w:val="44"/>
        </w:numPr>
      </w:pPr>
      <w:r>
        <w:t>стадия обезвреживания отходов производства.</w:t>
      </w:r>
    </w:p>
    <w:p w14:paraId="6644D192" w14:textId="79FBA5F3" w:rsidR="00D05D97" w:rsidRPr="00D05D97" w:rsidRDefault="00D05D97" w:rsidP="00D05D97">
      <w:pPr>
        <w:pStyle w:val="af4"/>
      </w:pPr>
      <w:r w:rsidRPr="000006F0">
        <w:t xml:space="preserve">Проектная мощность производства составляет 8,75 т/час или 70,0 тыс. т/год. На момент составления </w:t>
      </w:r>
      <w:r>
        <w:t>отчета</w:t>
      </w:r>
      <w:r w:rsidRPr="000006F0">
        <w:t xml:space="preserve"> достигнутая мощность составляет 11,65 т/час или 93,3 тыс.</w:t>
      </w:r>
    </w:p>
    <w:p w14:paraId="381AB664" w14:textId="3CAAE988" w:rsidR="000C5553" w:rsidRDefault="000C5553" w:rsidP="00AA7A84">
      <w:pPr>
        <w:pStyle w:val="af4"/>
      </w:pPr>
      <w:r>
        <w:br w:type="page"/>
      </w:r>
    </w:p>
    <w:p w14:paraId="03CDDC81" w14:textId="5D8BF0DD" w:rsidR="005B5E43" w:rsidRDefault="005B5E43" w:rsidP="005B5E43">
      <w:pPr>
        <w:pStyle w:val="1"/>
      </w:pPr>
      <w:bookmarkStart w:id="2104" w:name="_Toc139629564"/>
      <w:r>
        <w:lastRenderedPageBreak/>
        <w:t>Анализ ограничений</w:t>
      </w:r>
      <w:bookmarkEnd w:id="2104"/>
      <w:r>
        <w:t xml:space="preserve"> </w:t>
      </w:r>
    </w:p>
    <w:p w14:paraId="1AD2D209" w14:textId="16ED67D1" w:rsidR="00616867" w:rsidRDefault="00616867" w:rsidP="00616867">
      <w:pPr>
        <w:pStyle w:val="af4"/>
      </w:pPr>
      <w:r w:rsidRPr="001E4D7F">
        <w:t>В таблиц</w:t>
      </w:r>
      <w:r w:rsidR="00FA1295">
        <w:t>ах</w:t>
      </w:r>
      <w:r w:rsidRPr="001E4D7F">
        <w:t xml:space="preserve"> </w:t>
      </w:r>
      <w:r w:rsidR="00FA1295">
        <w:t>3.</w:t>
      </w:r>
      <w:r w:rsidR="000E75BD">
        <w:t>1</w:t>
      </w:r>
      <w:r w:rsidR="00635819">
        <w:t xml:space="preserve">, </w:t>
      </w:r>
      <w:r w:rsidR="00FA1295">
        <w:t>3.</w:t>
      </w:r>
      <w:r w:rsidR="00635819">
        <w:t>2</w:t>
      </w:r>
      <w:r w:rsidR="000E75BD">
        <w:t xml:space="preserve"> и </w:t>
      </w:r>
      <w:r w:rsidR="00FA1295">
        <w:t>3.</w:t>
      </w:r>
      <w:r w:rsidR="00635819">
        <w:t>3</w:t>
      </w:r>
      <w:r w:rsidRPr="001E4D7F">
        <w:t xml:space="preserve"> указан</w:t>
      </w:r>
      <w:r w:rsidR="000E75BD">
        <w:t>ы</w:t>
      </w:r>
      <w:r w:rsidRPr="001E4D7F">
        <w:t xml:space="preserve"> </w:t>
      </w:r>
      <w:r>
        <w:t>ограничени</w:t>
      </w:r>
      <w:r w:rsidR="00CA34BC">
        <w:t>я</w:t>
      </w:r>
      <w:r w:rsidRPr="001E4D7F">
        <w:t>, выявленны</w:t>
      </w:r>
      <w:r w:rsidR="00CA34BC">
        <w:t>е</w:t>
      </w:r>
      <w:r w:rsidRPr="001E4D7F">
        <w:t xml:space="preserve"> в ходе предварительного тестирования </w:t>
      </w:r>
      <w:r>
        <w:t xml:space="preserve">и обследования, </w:t>
      </w:r>
      <w:r w:rsidRPr="001E4D7F">
        <w:t>предложения по их устранению</w:t>
      </w:r>
      <w:r>
        <w:t>, а также их критичность.</w:t>
      </w:r>
    </w:p>
    <w:p w14:paraId="24D062F6" w14:textId="77777777" w:rsidR="00616867" w:rsidRPr="003526C4" w:rsidRDefault="00616867" w:rsidP="00616867">
      <w:pPr>
        <w:pStyle w:val="af4"/>
      </w:pPr>
      <w:r w:rsidRPr="003526C4">
        <w:t>Ранжирование критичности:</w:t>
      </w:r>
    </w:p>
    <w:p w14:paraId="697139FA" w14:textId="42CFDFD3" w:rsidR="00616867" w:rsidRPr="003526C4" w:rsidRDefault="00616867" w:rsidP="00616867">
      <w:pPr>
        <w:pStyle w:val="a9"/>
        <w:ind w:left="851"/>
      </w:pPr>
      <w:r w:rsidRPr="003526C4">
        <w:t>1</w:t>
      </w:r>
      <w:r>
        <w:t xml:space="preserve"> </w:t>
      </w:r>
      <w:r w:rsidRPr="003526C4">
        <w:t>-</w:t>
      </w:r>
      <w:r>
        <w:t xml:space="preserve"> </w:t>
      </w:r>
      <w:r w:rsidRPr="003526C4">
        <w:t xml:space="preserve">не критично, косвенно может влиять на работу всей установки, загрузку операторов, </w:t>
      </w:r>
      <w:r w:rsidR="00C13975">
        <w:t>повышает</w:t>
      </w:r>
      <w:r w:rsidR="00C13975" w:rsidRPr="003526C4">
        <w:t xml:space="preserve"> </w:t>
      </w:r>
      <w:r w:rsidRPr="003526C4">
        <w:t>риски дестабилизации технологического режима, расчета материального баланса и др</w:t>
      </w:r>
      <w:r>
        <w:t>;</w:t>
      </w:r>
    </w:p>
    <w:p w14:paraId="37CA1805" w14:textId="77777777" w:rsidR="00616867" w:rsidRPr="003526C4" w:rsidRDefault="00616867" w:rsidP="00616867">
      <w:pPr>
        <w:pStyle w:val="a9"/>
        <w:ind w:left="851"/>
      </w:pPr>
      <w:r w:rsidRPr="003526C4">
        <w:t>2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увеличения глубины автоматизации, влияет на технологический режим установки</w:t>
      </w:r>
      <w:r>
        <w:t>;</w:t>
      </w:r>
    </w:p>
    <w:p w14:paraId="5F083661" w14:textId="77777777" w:rsidR="00616867" w:rsidRPr="003526C4" w:rsidRDefault="00616867" w:rsidP="00616867">
      <w:pPr>
        <w:pStyle w:val="a9"/>
        <w:ind w:left="851"/>
      </w:pPr>
      <w:r w:rsidRPr="003526C4">
        <w:t>3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реализации лучшего способа управления, получения гарантированного и потенциальных эффектов.</w:t>
      </w:r>
    </w:p>
    <w:p w14:paraId="7FDF2193" w14:textId="5DAD95EF" w:rsidR="00616867" w:rsidRPr="001E4D7F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616867" w:rsidRPr="001E4D7F">
        <w:t xml:space="preserve">– Список </w:t>
      </w:r>
      <w:r w:rsidR="00616867">
        <w:t>ограничений</w:t>
      </w:r>
      <w:r w:rsidR="00616867" w:rsidRPr="001E4D7F">
        <w:t>, выявленных в ходе</w:t>
      </w:r>
      <w:r w:rsidR="00616867">
        <w:t xml:space="preserve"> обследования п</w:t>
      </w:r>
      <w:r w:rsidR="00616867" w:rsidRPr="000006F0">
        <w:t>роизводств</w:t>
      </w:r>
      <w:r w:rsidR="00616867">
        <w:t>а</w:t>
      </w:r>
      <w:r w:rsidR="00616867" w:rsidRPr="000006F0">
        <w:t xml:space="preserve"> изопропилбензола</w:t>
      </w:r>
      <w:r w:rsidR="00616867">
        <w:t>.</w:t>
      </w:r>
    </w:p>
    <w:tbl>
      <w:tblPr>
        <w:tblStyle w:val="aff6"/>
        <w:tblW w:w="9911" w:type="dxa"/>
        <w:tblLook w:val="04A0" w:firstRow="1" w:lastRow="0" w:firstColumn="1" w:lastColumn="0" w:noHBand="0" w:noVBand="1"/>
      </w:tblPr>
      <w:tblGrid>
        <w:gridCol w:w="1186"/>
        <w:gridCol w:w="1327"/>
        <w:gridCol w:w="1568"/>
        <w:gridCol w:w="2070"/>
        <w:gridCol w:w="2262"/>
        <w:gridCol w:w="1498"/>
      </w:tblGrid>
      <w:tr w:rsidR="004C1C11" w:rsidRPr="003526C4" w14:paraId="37F3E287" w14:textId="77777777" w:rsidTr="00CA34BC">
        <w:trPr>
          <w:tblHeader/>
        </w:trPr>
        <w:tc>
          <w:tcPr>
            <w:tcW w:w="1712" w:type="dxa"/>
            <w:vAlign w:val="center"/>
          </w:tcPr>
          <w:p w14:paraId="2E180A13" w14:textId="77777777" w:rsidR="00616867" w:rsidRPr="0035592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528" w:type="dxa"/>
            <w:vAlign w:val="center"/>
          </w:tcPr>
          <w:p w14:paraId="6B47568A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590" w:type="dxa"/>
            <w:vAlign w:val="center"/>
          </w:tcPr>
          <w:p w14:paraId="2ACFCB98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808" w:type="dxa"/>
            <w:vAlign w:val="center"/>
          </w:tcPr>
          <w:p w14:paraId="00C24995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836" w:type="dxa"/>
            <w:vAlign w:val="center"/>
          </w:tcPr>
          <w:p w14:paraId="388D97EB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437" w:type="dxa"/>
            <w:vAlign w:val="center"/>
          </w:tcPr>
          <w:p w14:paraId="2B09F474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C1C11" w:rsidRPr="003526C4" w14:paraId="623D99C9" w14:textId="77777777" w:rsidTr="00CA34BC">
        <w:tc>
          <w:tcPr>
            <w:tcW w:w="1712" w:type="dxa"/>
            <w:vAlign w:val="center"/>
          </w:tcPr>
          <w:p w14:paraId="22462D76" w14:textId="77777777" w:rsidR="00616867" w:rsidRPr="0026479E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S-111A,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794AC83A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1590" w:type="dxa"/>
            <w:vAlign w:val="center"/>
          </w:tcPr>
          <w:p w14:paraId="44F05A66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53C8C250" w14:textId="55ABF566" w:rsidR="00616867" w:rsidRPr="0026479E" w:rsidRDefault="007C713F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05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>Температура на входе регулируется открытием клапана на байпасе</w:t>
              </w:r>
            </w:ins>
            <w:ins w:id="2106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>.</w:t>
              </w:r>
            </w:ins>
            <w:ins w:id="2107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08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 летнее время температура </w:t>
              </w:r>
            </w:ins>
            <w:ins w:id="2109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10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выше регламентного ограничения (25 С). </w:t>
              </w:r>
            </w:ins>
            <w:commentRangeStart w:id="2111"/>
            <w:commentRangeStart w:id="2112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-111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11"/>
            <w:r w:rsidR="001A052B">
              <w:rPr>
                <w:rStyle w:val="affe"/>
              </w:rPr>
              <w:commentReference w:id="2111"/>
            </w:r>
            <w:commentRangeEnd w:id="2112"/>
            <w:r w:rsidR="00862F2B">
              <w:rPr>
                <w:rStyle w:val="affe"/>
              </w:rPr>
              <w:commentReference w:id="2112"/>
            </w:r>
          </w:p>
        </w:tc>
        <w:tc>
          <w:tcPr>
            <w:tcW w:w="1836" w:type="dxa"/>
            <w:vAlign w:val="center"/>
          </w:tcPr>
          <w:p w14:paraId="57D346EF" w14:textId="6F7B1E05" w:rsidR="00616867" w:rsidRPr="004C1C11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13"/>
            <w:commentRangeStart w:id="2114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del w:id="2115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13"/>
              <w:r w:rsidR="00F778FE" w:rsidDel="004C1C11">
                <w:rPr>
                  <w:rStyle w:val="affe"/>
                </w:rPr>
                <w:commentReference w:id="2113"/>
              </w:r>
            </w:del>
            <w:commentRangeEnd w:id="2114"/>
            <w:r w:rsidR="004C1C11">
              <w:rPr>
                <w:rStyle w:val="affe"/>
              </w:rPr>
              <w:commentReference w:id="2114"/>
            </w:r>
            <w:ins w:id="2116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17" w:author="Evgeniy Murtazin" w:date="2023-07-12T14:45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. </w:t>
              </w:r>
            </w:ins>
            <w:ins w:id="2118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Учесть, что в летнее время эффект, заявленный в ТЗ, недостижим</w:t>
              </w:r>
            </w:ins>
          </w:p>
        </w:tc>
        <w:tc>
          <w:tcPr>
            <w:tcW w:w="1437" w:type="dxa"/>
            <w:vAlign w:val="center"/>
          </w:tcPr>
          <w:p w14:paraId="5F5530C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0A9370FB" w14:textId="77777777" w:rsidTr="00CA34BC">
        <w:tc>
          <w:tcPr>
            <w:tcW w:w="1712" w:type="dxa"/>
            <w:vAlign w:val="center"/>
          </w:tcPr>
          <w:p w14:paraId="70419D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</w:t>
            </w:r>
            <w:r>
              <w:rPr>
                <w:rFonts w:ascii="Times New Roman" w:hAnsi="Times New Roman"/>
                <w:sz w:val="22"/>
                <w:szCs w:val="22"/>
              </w:rPr>
              <w:t>58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0366837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</w:t>
            </w:r>
            <w:r>
              <w:rPr>
                <w:rFonts w:ascii="Times New Roman" w:hAnsi="Times New Roman"/>
                <w:sz w:val="22"/>
                <w:szCs w:val="22"/>
              </w:rPr>
              <w:t>001</w:t>
            </w:r>
          </w:p>
        </w:tc>
        <w:tc>
          <w:tcPr>
            <w:tcW w:w="1590" w:type="dxa"/>
            <w:vAlign w:val="center"/>
          </w:tcPr>
          <w:p w14:paraId="6248BC7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1B728A01" w14:textId="6AC459E4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19" w:author="Evgeniy Murtazin" w:date="2023-07-12T14:45:00Z">
              <w:r>
                <w:rPr>
                  <w:rFonts w:ascii="Times New Roman" w:hAnsi="Times New Roman"/>
                  <w:sz w:val="22"/>
                  <w:szCs w:val="22"/>
                </w:rPr>
                <w:t xml:space="preserve">Температура на входе регулируется открытием клапана на байпасе. В летнее время температура  выше регламентного ограничения (25 С). </w:t>
              </w:r>
            </w:ins>
            <w:commentRangeStart w:id="2120"/>
            <w:commentRangeStart w:id="2121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>-1</w:t>
            </w:r>
            <w:r w:rsidR="00616867">
              <w:rPr>
                <w:rFonts w:ascii="Times New Roman" w:hAnsi="Times New Roman"/>
                <w:sz w:val="22"/>
                <w:szCs w:val="22"/>
              </w:rPr>
              <w:t>05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20"/>
            <w:r w:rsidR="001A052B">
              <w:rPr>
                <w:rStyle w:val="affe"/>
              </w:rPr>
              <w:commentReference w:id="2120"/>
            </w:r>
            <w:commentRangeEnd w:id="2121"/>
            <w:r>
              <w:rPr>
                <w:rStyle w:val="affe"/>
              </w:rPr>
              <w:commentReference w:id="2121"/>
            </w:r>
          </w:p>
        </w:tc>
        <w:tc>
          <w:tcPr>
            <w:tcW w:w="1836" w:type="dxa"/>
            <w:vAlign w:val="center"/>
          </w:tcPr>
          <w:p w14:paraId="1425165E" w14:textId="041EDFF0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2"/>
            <w:commentRangeStart w:id="2123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ins w:id="2124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25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. Учесть, что в летнее время эффект, заявленный в ТЗ, недостижим</w:t>
              </w:r>
              <w:r w:rsidR="004C1C11" w:rsidDel="004C1C11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del w:id="2126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22"/>
              <w:r w:rsidR="00F778FE" w:rsidDel="004C1C11">
                <w:rPr>
                  <w:rStyle w:val="affe"/>
                </w:rPr>
                <w:commentReference w:id="2122"/>
              </w:r>
            </w:del>
            <w:commentRangeEnd w:id="2123"/>
            <w:r w:rsidR="004C1C11">
              <w:rPr>
                <w:rStyle w:val="affe"/>
              </w:rPr>
              <w:commentReference w:id="2123"/>
            </w:r>
          </w:p>
        </w:tc>
        <w:tc>
          <w:tcPr>
            <w:tcW w:w="1437" w:type="dxa"/>
            <w:vAlign w:val="center"/>
          </w:tcPr>
          <w:p w14:paraId="6DD7C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D37751C" w14:textId="77777777" w:rsidTr="00CA34BC">
        <w:tc>
          <w:tcPr>
            <w:tcW w:w="1712" w:type="dxa"/>
            <w:vAlign w:val="center"/>
          </w:tcPr>
          <w:p w14:paraId="556206A7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S-157,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CA61AB9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1590" w:type="dxa"/>
            <w:vAlign w:val="center"/>
          </w:tcPr>
          <w:p w14:paraId="7B5BEDD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Е-103</w:t>
            </w:r>
          </w:p>
        </w:tc>
        <w:tc>
          <w:tcPr>
            <w:tcW w:w="1808" w:type="dxa"/>
            <w:vAlign w:val="center"/>
          </w:tcPr>
          <w:p w14:paraId="10BF5720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77E253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5D6595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10E64E2" w14:textId="77777777" w:rsidTr="00CA34BC">
        <w:tc>
          <w:tcPr>
            <w:tcW w:w="1712" w:type="dxa"/>
            <w:vAlign w:val="center"/>
          </w:tcPr>
          <w:p w14:paraId="73946C1D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2004968A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1590" w:type="dxa"/>
            <w:vAlign w:val="center"/>
          </w:tcPr>
          <w:p w14:paraId="6B0FE54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Расход пропилена в РМ</w:t>
            </w:r>
          </w:p>
        </w:tc>
        <w:tc>
          <w:tcPr>
            <w:tcW w:w="1808" w:type="dxa"/>
            <w:vAlign w:val="center"/>
          </w:tcPr>
          <w:p w14:paraId="5BDCAB83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Недостаточно проходимости при высоком давлении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0B67E2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  <w:tc>
          <w:tcPr>
            <w:tcW w:w="1836" w:type="dxa"/>
            <w:vAlign w:val="center"/>
          </w:tcPr>
          <w:p w14:paraId="3BACBA3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6C7008C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F7355FD" w14:textId="77777777" w:rsidTr="00CA34BC">
        <w:tc>
          <w:tcPr>
            <w:tcW w:w="1712" w:type="dxa"/>
            <w:vAlign w:val="center"/>
          </w:tcPr>
          <w:p w14:paraId="404105CC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198838D4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1590" w:type="dxa"/>
            <w:vAlign w:val="center"/>
          </w:tcPr>
          <w:p w14:paraId="19F8EF1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R-101</w:t>
            </w:r>
          </w:p>
        </w:tc>
        <w:tc>
          <w:tcPr>
            <w:tcW w:w="1808" w:type="dxa"/>
            <w:vAlign w:val="center"/>
          </w:tcPr>
          <w:p w14:paraId="7DF80EAD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Недостаточно проходимости на высоких нагрузках</w:t>
            </w:r>
          </w:p>
        </w:tc>
        <w:tc>
          <w:tcPr>
            <w:tcW w:w="1836" w:type="dxa"/>
            <w:vAlign w:val="center"/>
          </w:tcPr>
          <w:p w14:paraId="3058093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3C6590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FFAEECD" w14:textId="77777777" w:rsidTr="00CA34BC">
        <w:tc>
          <w:tcPr>
            <w:tcW w:w="1712" w:type="dxa"/>
            <w:vAlign w:val="center"/>
          </w:tcPr>
          <w:p w14:paraId="26B68D60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445A53C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1590" w:type="dxa"/>
            <w:vAlign w:val="center"/>
          </w:tcPr>
          <w:p w14:paraId="584C99BC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808" w:type="dxa"/>
            <w:vAlign w:val="center"/>
          </w:tcPr>
          <w:p w14:paraId="0DB2B41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B3945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34DE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23B9EC3D" w14:textId="77777777" w:rsidTr="00CA34BC">
        <w:tc>
          <w:tcPr>
            <w:tcW w:w="1712" w:type="dxa"/>
            <w:vAlign w:val="center"/>
          </w:tcPr>
          <w:p w14:paraId="08A83127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377250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FIRC45020</w:t>
            </w:r>
          </w:p>
        </w:tc>
        <w:tc>
          <w:tcPr>
            <w:tcW w:w="1590" w:type="dxa"/>
            <w:vAlign w:val="center"/>
          </w:tcPr>
          <w:p w14:paraId="377D9219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ПИПБ в Е-104</w:t>
            </w:r>
          </w:p>
        </w:tc>
        <w:tc>
          <w:tcPr>
            <w:tcW w:w="1808" w:type="dxa"/>
            <w:vAlign w:val="center"/>
          </w:tcPr>
          <w:p w14:paraId="675AA3A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45C8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F1AD71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E274F59" w14:textId="77777777" w:rsidTr="00CA34BC">
        <w:tc>
          <w:tcPr>
            <w:tcW w:w="1712" w:type="dxa"/>
            <w:vAlign w:val="center"/>
          </w:tcPr>
          <w:p w14:paraId="2EA8AF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1850B68E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2040</w:t>
            </w:r>
          </w:p>
        </w:tc>
        <w:tc>
          <w:tcPr>
            <w:tcW w:w="1590" w:type="dxa"/>
            <w:vAlign w:val="center"/>
          </w:tcPr>
          <w:p w14:paraId="6B7832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Е-104</w:t>
            </w:r>
          </w:p>
        </w:tc>
        <w:tc>
          <w:tcPr>
            <w:tcW w:w="1808" w:type="dxa"/>
            <w:vAlign w:val="center"/>
          </w:tcPr>
          <w:p w14:paraId="7D431FFE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32F54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19DBBE7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A63767E" w14:textId="77777777" w:rsidTr="00CA34BC">
        <w:tc>
          <w:tcPr>
            <w:tcW w:w="1712" w:type="dxa"/>
            <w:vAlign w:val="center"/>
          </w:tcPr>
          <w:p w14:paraId="651BDAED" w14:textId="77777777" w:rsidR="00616867" w:rsidRPr="001E3A85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78AAAEE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1590" w:type="dxa"/>
            <w:vAlign w:val="center"/>
          </w:tcPr>
          <w:p w14:paraId="4703E673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бензола из отд. рект-ии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7BAC953A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периодический зашкал</w:t>
            </w:r>
          </w:p>
        </w:tc>
        <w:tc>
          <w:tcPr>
            <w:tcW w:w="1836" w:type="dxa"/>
            <w:vAlign w:val="center"/>
          </w:tcPr>
          <w:p w14:paraId="26E5CEE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593F3F1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7C86B0E" w14:textId="77777777" w:rsidTr="00CA34BC">
        <w:tc>
          <w:tcPr>
            <w:tcW w:w="1712" w:type="dxa"/>
            <w:vAlign w:val="center"/>
          </w:tcPr>
          <w:p w14:paraId="04C5C1A1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31A1E8A6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47050</w:t>
            </w:r>
          </w:p>
        </w:tc>
        <w:tc>
          <w:tcPr>
            <w:tcW w:w="1590" w:type="dxa"/>
            <w:vAlign w:val="center"/>
          </w:tcPr>
          <w:p w14:paraId="2B66F3C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свежего бензола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27A22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141621E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3020076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0FF194C9" w14:textId="77777777" w:rsidTr="00CA34BC">
        <w:tc>
          <w:tcPr>
            <w:tcW w:w="1712" w:type="dxa"/>
            <w:vAlign w:val="center"/>
          </w:tcPr>
          <w:p w14:paraId="3EBFEF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64493034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>
              <w:rPr>
                <w:rFonts w:ascii="Times New Roman" w:hAnsi="Times New Roman"/>
                <w:sz w:val="22"/>
                <w:szCs w:val="22"/>
              </w:rPr>
              <w:t>43110</w:t>
            </w:r>
          </w:p>
        </w:tc>
        <w:tc>
          <w:tcPr>
            <w:tcW w:w="1590" w:type="dxa"/>
            <w:vAlign w:val="center"/>
          </w:tcPr>
          <w:p w14:paraId="66CB143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С-121</w:t>
            </w:r>
          </w:p>
        </w:tc>
        <w:tc>
          <w:tcPr>
            <w:tcW w:w="1808" w:type="dxa"/>
            <w:vAlign w:val="center"/>
          </w:tcPr>
          <w:p w14:paraId="17D2FC8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142DFD7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436189D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E0A0A29" w14:textId="77777777" w:rsidTr="00CA34BC">
        <w:tc>
          <w:tcPr>
            <w:tcW w:w="1712" w:type="dxa"/>
            <w:vAlign w:val="center"/>
          </w:tcPr>
          <w:p w14:paraId="41E5A5C8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2215BD6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90" w:type="dxa"/>
            <w:vAlign w:val="center"/>
          </w:tcPr>
          <w:p w14:paraId="3710DB49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Е-123</w:t>
            </w:r>
          </w:p>
        </w:tc>
        <w:tc>
          <w:tcPr>
            <w:tcW w:w="1808" w:type="dxa"/>
            <w:vAlign w:val="center"/>
          </w:tcPr>
          <w:p w14:paraId="1CB94D73" w14:textId="4D862A04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7"/>
            <w:commentRangeStart w:id="2128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commentRangeEnd w:id="2127"/>
            <w:r w:rsidR="00F778FE">
              <w:rPr>
                <w:rStyle w:val="affe"/>
              </w:rPr>
              <w:commentReference w:id="2127"/>
            </w:r>
            <w:commentRangeEnd w:id="2128"/>
            <w:r w:rsidR="004C1C11">
              <w:rPr>
                <w:rStyle w:val="affe"/>
              </w:rPr>
              <w:commentReference w:id="2128"/>
            </w:r>
            <w:ins w:id="2129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</w:p>
        </w:tc>
        <w:tc>
          <w:tcPr>
            <w:tcW w:w="1836" w:type="dxa"/>
            <w:vAlign w:val="center"/>
          </w:tcPr>
          <w:p w14:paraId="0BDCE4A9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343CDD7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2BB2BFF" w14:textId="77777777" w:rsidTr="00CA34BC">
        <w:tc>
          <w:tcPr>
            <w:tcW w:w="1712" w:type="dxa"/>
            <w:vAlign w:val="center"/>
          </w:tcPr>
          <w:p w14:paraId="023483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3397B10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43070</w:t>
            </w:r>
          </w:p>
        </w:tc>
        <w:tc>
          <w:tcPr>
            <w:tcW w:w="1590" w:type="dxa"/>
            <w:vAlign w:val="center"/>
          </w:tcPr>
          <w:p w14:paraId="5D7029A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Е-121</w:t>
            </w:r>
          </w:p>
        </w:tc>
        <w:tc>
          <w:tcPr>
            <w:tcW w:w="1808" w:type="dxa"/>
            <w:vAlign w:val="center"/>
          </w:tcPr>
          <w:p w14:paraId="32FB96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836" w:type="dxa"/>
            <w:vAlign w:val="center"/>
          </w:tcPr>
          <w:p w14:paraId="78BD55B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28E937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411ED99" w14:textId="77777777" w:rsidTr="00CA34BC">
        <w:tc>
          <w:tcPr>
            <w:tcW w:w="1712" w:type="dxa"/>
            <w:vAlign w:val="center"/>
          </w:tcPr>
          <w:p w14:paraId="619396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5F6F89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43080</w:t>
            </w:r>
          </w:p>
        </w:tc>
        <w:tc>
          <w:tcPr>
            <w:tcW w:w="1590" w:type="dxa"/>
            <w:vAlign w:val="center"/>
          </w:tcPr>
          <w:p w14:paraId="1EAB17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ХЗВ из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-121</w:t>
            </w:r>
          </w:p>
        </w:tc>
        <w:tc>
          <w:tcPr>
            <w:tcW w:w="1808" w:type="dxa"/>
            <w:vAlign w:val="center"/>
          </w:tcPr>
          <w:p w14:paraId="24B1DD06" w14:textId="6561AAC5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0"/>
            <w:commentRangeStart w:id="2131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ins w:id="2132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commentRangeEnd w:id="2130"/>
            <w:r w:rsidR="00F778FE">
              <w:rPr>
                <w:rStyle w:val="affe"/>
              </w:rPr>
              <w:commentReference w:id="2130"/>
            </w:r>
            <w:commentRangeEnd w:id="2131"/>
            <w:r w:rsidR="004C1C11">
              <w:rPr>
                <w:rStyle w:val="affe"/>
              </w:rPr>
              <w:commentReference w:id="2131"/>
            </w:r>
            <w:r>
              <w:rPr>
                <w:rFonts w:ascii="Times New Roman" w:hAnsi="Times New Roman"/>
                <w:sz w:val="22"/>
                <w:szCs w:val="22"/>
              </w:rPr>
              <w:t>э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>ффект «закусывания клапана»</w:t>
            </w:r>
          </w:p>
        </w:tc>
        <w:tc>
          <w:tcPr>
            <w:tcW w:w="1836" w:type="dxa"/>
            <w:vAlign w:val="center"/>
          </w:tcPr>
          <w:p w14:paraId="5679004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B0B859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86190B3" w14:textId="77777777" w:rsidTr="00CA34BC">
        <w:tc>
          <w:tcPr>
            <w:tcW w:w="1712" w:type="dxa"/>
            <w:vAlign w:val="center"/>
          </w:tcPr>
          <w:p w14:paraId="3ED4A8F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F63409B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90" w:type="dxa"/>
            <w:vAlign w:val="center"/>
          </w:tcPr>
          <w:p w14:paraId="1DB26695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V-121</w:t>
            </w:r>
          </w:p>
        </w:tc>
        <w:tc>
          <w:tcPr>
            <w:tcW w:w="1808" w:type="dxa"/>
            <w:vAlign w:val="center"/>
          </w:tcPr>
          <w:p w14:paraId="601627BC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клапана, нет запаса по Т на насосе</w:t>
            </w:r>
          </w:p>
        </w:tc>
        <w:tc>
          <w:tcPr>
            <w:tcW w:w="1836" w:type="dxa"/>
            <w:vAlign w:val="center"/>
          </w:tcPr>
          <w:p w14:paraId="4CFF4DA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9540C1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1EFEC34" w14:textId="77777777" w:rsidTr="00CA34BC">
        <w:tc>
          <w:tcPr>
            <w:tcW w:w="1712" w:type="dxa"/>
            <w:vAlign w:val="center"/>
          </w:tcPr>
          <w:p w14:paraId="41F8E6B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04B6C89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44030</w:t>
            </w:r>
          </w:p>
        </w:tc>
        <w:tc>
          <w:tcPr>
            <w:tcW w:w="1590" w:type="dxa"/>
            <w:vAlign w:val="center"/>
          </w:tcPr>
          <w:p w14:paraId="733A8D8A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С-131</w:t>
            </w:r>
          </w:p>
        </w:tc>
        <w:tc>
          <w:tcPr>
            <w:tcW w:w="1808" w:type="dxa"/>
            <w:vAlign w:val="center"/>
          </w:tcPr>
          <w:p w14:paraId="2854DFE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B1F0CB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37BA3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2B416381" w14:textId="77777777" w:rsidTr="00CA34BC">
        <w:tc>
          <w:tcPr>
            <w:tcW w:w="1712" w:type="dxa"/>
            <w:vAlign w:val="center"/>
          </w:tcPr>
          <w:p w14:paraId="4C457C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0C167E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AIRA41505</w:t>
            </w:r>
          </w:p>
        </w:tc>
        <w:tc>
          <w:tcPr>
            <w:tcW w:w="1590" w:type="dxa"/>
            <w:vAlign w:val="center"/>
          </w:tcPr>
          <w:p w14:paraId="36BB305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Вода в рец. бензол в Е-134</w:t>
            </w:r>
          </w:p>
        </w:tc>
        <w:tc>
          <w:tcPr>
            <w:tcW w:w="1808" w:type="dxa"/>
            <w:vAlign w:val="center"/>
          </w:tcPr>
          <w:p w14:paraId="463AD213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999F38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0220469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D108B41" w14:textId="77777777" w:rsidTr="00CA34BC">
        <w:tc>
          <w:tcPr>
            <w:tcW w:w="1712" w:type="dxa"/>
            <w:vAlign w:val="center"/>
          </w:tcPr>
          <w:p w14:paraId="069312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5334B46E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45000</w:t>
            </w:r>
          </w:p>
        </w:tc>
        <w:tc>
          <w:tcPr>
            <w:tcW w:w="1590" w:type="dxa"/>
            <w:vAlign w:val="center"/>
          </w:tcPr>
          <w:p w14:paraId="27FACBB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куба из С-131</w:t>
            </w:r>
          </w:p>
        </w:tc>
        <w:tc>
          <w:tcPr>
            <w:tcW w:w="1808" w:type="dxa"/>
            <w:vAlign w:val="center"/>
          </w:tcPr>
          <w:p w14:paraId="5B65C03C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698CA3B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</w:t>
            </w:r>
          </w:p>
        </w:tc>
        <w:tc>
          <w:tcPr>
            <w:tcW w:w="1437" w:type="dxa"/>
            <w:vAlign w:val="center"/>
          </w:tcPr>
          <w:p w14:paraId="5370E51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4849BFCE" w14:textId="77777777" w:rsidTr="00CA34BC">
        <w:tc>
          <w:tcPr>
            <w:tcW w:w="1712" w:type="dxa"/>
            <w:vAlign w:val="center"/>
          </w:tcPr>
          <w:p w14:paraId="6EBAFA6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1626222F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1590" w:type="dxa"/>
            <w:vAlign w:val="center"/>
          </w:tcPr>
          <w:p w14:paraId="4FFA1ED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на 6 тарелке С-131</w:t>
            </w:r>
          </w:p>
        </w:tc>
        <w:tc>
          <w:tcPr>
            <w:tcW w:w="1808" w:type="dxa"/>
            <w:vAlign w:val="center"/>
          </w:tcPr>
          <w:p w14:paraId="497E200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Нестабильные показания Т, слабый отклик на расход пара</w:t>
            </w:r>
          </w:p>
        </w:tc>
        <w:tc>
          <w:tcPr>
            <w:tcW w:w="1836" w:type="dxa"/>
            <w:vAlign w:val="center"/>
          </w:tcPr>
          <w:p w14:paraId="069FAB67" w14:textId="3EFD05C1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3"/>
            <w:commentRangeStart w:id="2134"/>
            <w:r>
              <w:rPr>
                <w:rFonts w:ascii="Times New Roman" w:hAnsi="Times New Roman"/>
                <w:sz w:val="22"/>
                <w:szCs w:val="22"/>
              </w:rPr>
              <w:t>Требуется перевязать регулятор на 4 тарелку</w:t>
            </w:r>
            <w:commentRangeEnd w:id="2133"/>
            <w:r w:rsidR="00CC50FD">
              <w:rPr>
                <w:rStyle w:val="affe"/>
              </w:rPr>
              <w:commentReference w:id="2133"/>
            </w:r>
            <w:commentRangeEnd w:id="2134"/>
            <w:r w:rsidR="004C1C11">
              <w:rPr>
                <w:rStyle w:val="affe"/>
              </w:rPr>
              <w:commentReference w:id="2134"/>
            </w:r>
            <w:ins w:id="2135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TIR</w:t>
              </w:r>
            </w:ins>
            <w:ins w:id="2136" w:author="Evgeniy Murtazin" w:date="2023-07-12T14:48:00Z">
              <w:r w:rsidR="004C1C11" w:rsidRPr="004C1C11">
                <w:rPr>
                  <w:rFonts w:ascii="Times New Roman" w:hAnsi="Times New Roman"/>
                  <w:sz w:val="22"/>
                  <w:szCs w:val="22"/>
                  <w:rPrChange w:id="2137" w:author="Evgeniy Murtazin" w:date="2023-07-12T14:48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44070</w:t>
              </w:r>
            </w:ins>
            <w:ins w:id="2138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367F2F6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35A7B562" w14:textId="77777777" w:rsidTr="00CA34BC">
        <w:tc>
          <w:tcPr>
            <w:tcW w:w="1712" w:type="dxa"/>
            <w:vAlign w:val="center"/>
          </w:tcPr>
          <w:p w14:paraId="50502FAE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F420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44110</w:t>
            </w:r>
          </w:p>
        </w:tc>
        <w:tc>
          <w:tcPr>
            <w:tcW w:w="1590" w:type="dxa"/>
            <w:vAlign w:val="center"/>
          </w:tcPr>
          <w:p w14:paraId="13AC71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598B94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5ABE217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4B1668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BAB9228" w14:textId="77777777" w:rsidTr="00CA34BC">
        <w:tc>
          <w:tcPr>
            <w:tcW w:w="1712" w:type="dxa"/>
            <w:vAlign w:val="center"/>
          </w:tcPr>
          <w:p w14:paraId="7DE630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Колонна С-141</w:t>
            </w:r>
          </w:p>
        </w:tc>
        <w:tc>
          <w:tcPr>
            <w:tcW w:w="1528" w:type="dxa"/>
            <w:vAlign w:val="center"/>
          </w:tcPr>
          <w:p w14:paraId="02CED040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030</w:t>
            </w:r>
          </w:p>
        </w:tc>
        <w:tc>
          <w:tcPr>
            <w:tcW w:w="1590" w:type="dxa"/>
            <w:vAlign w:val="center"/>
          </w:tcPr>
          <w:p w14:paraId="5317D33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Е-142</w:t>
            </w:r>
          </w:p>
        </w:tc>
        <w:tc>
          <w:tcPr>
            <w:tcW w:w="1808" w:type="dxa"/>
            <w:vAlign w:val="center"/>
          </w:tcPr>
          <w:p w14:paraId="540F702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6F4F54D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76F5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9"/>
            <w:commentRangeStart w:id="2140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39"/>
            <w:r w:rsidR="0059263C">
              <w:rPr>
                <w:rStyle w:val="affe"/>
              </w:rPr>
              <w:commentReference w:id="2139"/>
            </w:r>
            <w:commentRangeEnd w:id="2140"/>
            <w:r w:rsidR="004C1C11">
              <w:rPr>
                <w:rStyle w:val="affe"/>
              </w:rPr>
              <w:commentReference w:id="2140"/>
            </w:r>
          </w:p>
        </w:tc>
      </w:tr>
      <w:tr w:rsidR="004C1C11" w:rsidRPr="003526C4" w14:paraId="7FF07D1E" w14:textId="77777777" w:rsidTr="00CA34BC">
        <w:tc>
          <w:tcPr>
            <w:tcW w:w="1712" w:type="dxa"/>
            <w:vAlign w:val="center"/>
          </w:tcPr>
          <w:p w14:paraId="6012F6A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528E2523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590" w:type="dxa"/>
            <w:vAlign w:val="center"/>
          </w:tcPr>
          <w:p w14:paraId="323384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куба из С-141</w:t>
            </w:r>
          </w:p>
        </w:tc>
        <w:tc>
          <w:tcPr>
            <w:tcW w:w="1808" w:type="dxa"/>
            <w:vAlign w:val="center"/>
          </w:tcPr>
          <w:p w14:paraId="7D7BC6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зашкал</w:t>
            </w:r>
          </w:p>
        </w:tc>
        <w:tc>
          <w:tcPr>
            <w:tcW w:w="1836" w:type="dxa"/>
            <w:vAlign w:val="center"/>
          </w:tcPr>
          <w:p w14:paraId="1077544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4CE81EC0" w14:textId="4308BB15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41" w:author="Evgeniy Murtazin" w:date="2023-07-12T14:49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Start w:id="2142"/>
            <w:commentRangeStart w:id="2143"/>
            <w:del w:id="2144" w:author="Evgeniy Murtazin" w:date="2023-07-12T14:50:00Z">
              <w:r w:rsidR="00616867"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142"/>
            <w:r w:rsidR="0059263C">
              <w:rPr>
                <w:rStyle w:val="affe"/>
              </w:rPr>
              <w:commentReference w:id="2142"/>
            </w:r>
            <w:commentRangeEnd w:id="2143"/>
            <w:r w:rsidR="00BD5AF5">
              <w:rPr>
                <w:rStyle w:val="affe"/>
              </w:rPr>
              <w:commentReference w:id="2143"/>
            </w:r>
          </w:p>
        </w:tc>
      </w:tr>
      <w:tr w:rsidR="004C1C11" w:rsidRPr="003526C4" w14:paraId="21261FC8" w14:textId="77777777" w:rsidTr="00CA34BC">
        <w:tc>
          <w:tcPr>
            <w:tcW w:w="1712" w:type="dxa"/>
            <w:vAlign w:val="center"/>
          </w:tcPr>
          <w:p w14:paraId="47FCF2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4DE22DDD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45100</w:t>
            </w:r>
          </w:p>
        </w:tc>
        <w:tc>
          <w:tcPr>
            <w:tcW w:w="1590" w:type="dxa"/>
            <w:vAlign w:val="center"/>
          </w:tcPr>
          <w:p w14:paraId="7906488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0118792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22ED4DA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04C8A9C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A220D58" w14:textId="77777777" w:rsidTr="00CA34BC">
        <w:tc>
          <w:tcPr>
            <w:tcW w:w="1712" w:type="dxa"/>
            <w:vAlign w:val="center"/>
          </w:tcPr>
          <w:p w14:paraId="4E9E0D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2081F83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1590" w:type="dxa"/>
            <w:vAlign w:val="center"/>
          </w:tcPr>
          <w:p w14:paraId="351B60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  <w:tc>
          <w:tcPr>
            <w:tcW w:w="1808" w:type="dxa"/>
            <w:vAlign w:val="center"/>
          </w:tcPr>
          <w:p w14:paraId="7662E207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Просадки вакуума при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 &gt; 50 %</w:t>
            </w:r>
          </w:p>
        </w:tc>
        <w:tc>
          <w:tcPr>
            <w:tcW w:w="1836" w:type="dxa"/>
            <w:vAlign w:val="center"/>
          </w:tcPr>
          <w:p w14:paraId="4A8616A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51F3ADE" w14:textId="07797442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45"/>
            <w:commentRangeStart w:id="2146"/>
            <w:del w:id="2147" w:author="Evgeniy Murtazin" w:date="2023-07-12T14:50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  <w:commentRangeEnd w:id="2145"/>
              <w:r w:rsidR="0059263C" w:rsidDel="004C1C11">
                <w:rPr>
                  <w:rStyle w:val="affe"/>
                </w:rPr>
                <w:commentReference w:id="2145"/>
              </w:r>
              <w:commentRangeEnd w:id="2146"/>
              <w:r w:rsidR="002F4DB8" w:rsidDel="004C1C11">
                <w:rPr>
                  <w:rStyle w:val="affe"/>
                </w:rPr>
                <w:commentReference w:id="2146"/>
              </w:r>
            </w:del>
            <w:ins w:id="2148" w:author="Evgeniy Murtazin" w:date="2023-07-12T14:50:00Z">
              <w:r w:rsidR="004C1C11"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</w:p>
        </w:tc>
      </w:tr>
      <w:tr w:rsidR="004C1C11" w:rsidRPr="003526C4" w14:paraId="5EC93DED" w14:textId="77777777" w:rsidTr="00CA34BC">
        <w:tc>
          <w:tcPr>
            <w:tcW w:w="1712" w:type="dxa"/>
            <w:vAlign w:val="center"/>
          </w:tcPr>
          <w:p w14:paraId="3766D9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7FBBE94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66F1E6F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9359FC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Некорректное отображение потоков и приборов на мнемосхемах новой ректификации</w:t>
            </w:r>
          </w:p>
        </w:tc>
        <w:tc>
          <w:tcPr>
            <w:tcW w:w="1836" w:type="dxa"/>
            <w:vAlign w:val="center"/>
          </w:tcPr>
          <w:p w14:paraId="493EF17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Актуализировать мнемосхемы</w:t>
            </w:r>
          </w:p>
        </w:tc>
        <w:tc>
          <w:tcPr>
            <w:tcW w:w="1437" w:type="dxa"/>
            <w:vAlign w:val="center"/>
          </w:tcPr>
          <w:p w14:paraId="0EC2B5E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7322EE2" w14:textId="77777777" w:rsidTr="00CA34BC">
        <w:tc>
          <w:tcPr>
            <w:tcW w:w="1712" w:type="dxa"/>
            <w:vAlign w:val="center"/>
          </w:tcPr>
          <w:p w14:paraId="69599339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2C71E1A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27EA856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B0BBF8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C3018">
              <w:rPr>
                <w:rFonts w:ascii="Times New Roman" w:hAnsi="Times New Roman"/>
                <w:sz w:val="22"/>
                <w:szCs w:val="22"/>
              </w:rPr>
              <w:t xml:space="preserve">При переводе контура с двумя MV с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MAN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AUTO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- принимается последнее сохраненное задание</w:t>
            </w:r>
          </w:p>
        </w:tc>
        <w:tc>
          <w:tcPr>
            <w:tcW w:w="1836" w:type="dxa"/>
            <w:vAlign w:val="center"/>
          </w:tcPr>
          <w:p w14:paraId="10301B66" w14:textId="77777777" w:rsidR="000D1526" w:rsidRDefault="00616867" w:rsidP="00CA34BC">
            <w:pPr>
              <w:spacing w:line="240" w:lineRule="auto"/>
              <w:ind w:firstLine="0"/>
              <w:jc w:val="center"/>
              <w:rPr>
                <w:ins w:id="2149" w:author="Evgeniy Murtazin" w:date="2023-07-12T15:01:00Z"/>
                <w:rFonts w:ascii="Times New Roman" w:hAnsi="Times New Roman"/>
                <w:sz w:val="22"/>
                <w:szCs w:val="22"/>
              </w:rPr>
            </w:pPr>
            <w:commentRangeStart w:id="2150"/>
            <w:commentRangeStart w:id="2151"/>
            <w:r>
              <w:rPr>
                <w:rFonts w:ascii="Times New Roman" w:hAnsi="Times New Roman"/>
                <w:sz w:val="22"/>
                <w:szCs w:val="22"/>
              </w:rPr>
              <w:t xml:space="preserve">Обеспечить безударный переход режимов для контуров с 2 или более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commentRangeEnd w:id="2150"/>
            <w:r w:rsidR="0059263C">
              <w:rPr>
                <w:rStyle w:val="affe"/>
              </w:rPr>
              <w:commentReference w:id="2150"/>
            </w:r>
            <w:commentRangeEnd w:id="2151"/>
            <w:r w:rsidR="000D1526">
              <w:rPr>
                <w:rStyle w:val="affe"/>
              </w:rPr>
              <w:commentReference w:id="2151"/>
            </w:r>
            <w:ins w:id="2152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</w:ins>
            <w:ins w:id="2153" w:author="Evgeniy Murtazin" w:date="2023-07-12T15:00:00Z">
              <w:r w:rsidR="000D1526">
                <w:rPr>
                  <w:rFonts w:ascii="Times New Roman" w:hAnsi="Times New Roman"/>
                  <w:sz w:val="22"/>
                  <w:szCs w:val="22"/>
                  <w:lang w:val="en-US"/>
                </w:rPr>
                <w:t>TIRCA</w:t>
              </w:r>
              <w:r w:rsidR="000D1526" w:rsidRPr="000D1526">
                <w:rPr>
                  <w:rFonts w:ascii="Times New Roman" w:hAnsi="Times New Roman"/>
                  <w:sz w:val="22"/>
                  <w:szCs w:val="22"/>
                  <w:rPrChange w:id="2154" w:author="Evgeniy Murtazin" w:date="2023-07-12T15:00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41040, </w:t>
              </w:r>
            </w:ins>
          </w:p>
          <w:p w14:paraId="3CC00127" w14:textId="4F633BC4" w:rsidR="00616867" w:rsidRPr="004C1C11" w:rsidRDefault="000D1526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55" w:author="Evgeniy Murtazin" w:date="2023-07-12T15:01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000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, </w:t>
              </w:r>
            </w:ins>
            <w:ins w:id="2156" w:author="Evgeniy Murtazin" w:date="2023-07-12T14:59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9170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,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57" w:author="Evgeniy Murtazin" w:date="2023-07-12T14:57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0D1526">
                <w:rPr>
                  <w:rFonts w:ascii="Times New Roman" w:hAnsi="Times New Roman"/>
                  <w:sz w:val="22"/>
                  <w:szCs w:val="22"/>
                  <w:rPrChange w:id="2158" w:author="Evgeniy Murtazin" w:date="2023-07-12T14:57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43160, </w:t>
              </w:r>
            </w:ins>
            <w:ins w:id="2159" w:author="Evgeniy Murtazin" w:date="2023-07-12T14:58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4030</w:t>
              </w:r>
            </w:ins>
            <w:ins w:id="2160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2CF8FDED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0B3D8060" w14:textId="300EC8AE" w:rsidR="00616867" w:rsidRDefault="00616867" w:rsidP="00616867">
      <w:pPr>
        <w:pStyle w:val="af4"/>
      </w:pPr>
    </w:p>
    <w:p w14:paraId="17FDE671" w14:textId="675FACD0" w:rsidR="000E75BD" w:rsidRPr="001E4D7F" w:rsidRDefault="00FA1295" w:rsidP="000E75BD">
      <w:pPr>
        <w:pStyle w:val="af4"/>
        <w:spacing w:line="240" w:lineRule="auto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5BD" w:rsidRPr="001E4D7F">
        <w:t xml:space="preserve"> – Список </w:t>
      </w:r>
      <w:r w:rsidR="000E75BD">
        <w:t>ограничений</w:t>
      </w:r>
      <w:r w:rsidR="000E75BD" w:rsidRPr="001E4D7F">
        <w:t>, выявленных в ходе</w:t>
      </w:r>
      <w:r w:rsidR="000E75BD">
        <w:t xml:space="preserve"> обследования п</w:t>
      </w:r>
      <w:r w:rsidR="000E75BD" w:rsidRPr="000006F0">
        <w:t>роизводств</w:t>
      </w:r>
      <w:r w:rsidR="000E75BD">
        <w:t>а</w:t>
      </w:r>
      <w:r w:rsidR="000E75BD" w:rsidRPr="000006F0">
        <w:t xml:space="preserve"> </w:t>
      </w:r>
      <w:r w:rsidR="00635819">
        <w:t>фенола и ацетона</w:t>
      </w:r>
      <w:r w:rsidR="000E75BD">
        <w:t>.</w:t>
      </w:r>
    </w:p>
    <w:tbl>
      <w:tblPr>
        <w:tblW w:w="10182" w:type="dxa"/>
        <w:tblLayout w:type="fixed"/>
        <w:tblLook w:val="04A0" w:firstRow="1" w:lastRow="0" w:firstColumn="1" w:lastColumn="0" w:noHBand="0" w:noVBand="1"/>
        <w:tblPrChange w:id="2161" w:author="Учетная запись Майкрософт" w:date="2023-07-12T13:21:00Z">
          <w:tblPr>
            <w:tblW w:w="10135" w:type="dxa"/>
            <w:tblLook w:val="04A0" w:firstRow="1" w:lastRow="0" w:firstColumn="1" w:lastColumn="0" w:noHBand="0" w:noVBand="1"/>
          </w:tblPr>
        </w:tblPrChange>
      </w:tblPr>
      <w:tblGrid>
        <w:gridCol w:w="1270"/>
        <w:gridCol w:w="1534"/>
        <w:gridCol w:w="1575"/>
        <w:gridCol w:w="1821"/>
        <w:gridCol w:w="2205"/>
        <w:gridCol w:w="1541"/>
        <w:gridCol w:w="236"/>
        <w:tblGridChange w:id="2162">
          <w:tblGrid>
            <w:gridCol w:w="1272"/>
            <w:gridCol w:w="1536"/>
            <w:gridCol w:w="1794"/>
            <w:gridCol w:w="1607"/>
            <w:gridCol w:w="2208"/>
            <w:gridCol w:w="1543"/>
            <w:gridCol w:w="222"/>
          </w:tblGrid>
        </w:tblGridChange>
      </w:tblGrid>
      <w:tr w:rsidR="00635819" w:rsidRPr="00635819" w14:paraId="6CB86CB7" w14:textId="77777777" w:rsidTr="00F119C6">
        <w:trPr>
          <w:gridAfter w:val="1"/>
          <w:wAfter w:w="222" w:type="dxa"/>
          <w:trHeight w:val="585"/>
          <w:tblHeader/>
          <w:trPrChange w:id="2163" w:author="Учетная запись Майкрософт" w:date="2023-07-12T13:21:00Z">
            <w:trPr>
              <w:gridAfter w:val="1"/>
              <w:wAfter w:w="222" w:type="dxa"/>
              <w:trHeight w:val="585"/>
              <w:tblHeader/>
            </w:trPr>
          </w:trPrChange>
        </w:trPr>
        <w:tc>
          <w:tcPr>
            <w:tcW w:w="12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4" w:author="Учетная запись Майкрософт" w:date="2023-07-12T13:21:00Z">
              <w:tcPr>
                <w:tcW w:w="1550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00C463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Аппарат</w:t>
            </w:r>
          </w:p>
        </w:tc>
        <w:tc>
          <w:tcPr>
            <w:tcW w:w="1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5" w:author="Учетная запись Майкрософт" w:date="2023-07-12T13:21:00Z">
              <w:tcPr>
                <w:tcW w:w="155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EF852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1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6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D4E24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позиции</w:t>
            </w:r>
          </w:p>
        </w:tc>
        <w:tc>
          <w:tcPr>
            <w:tcW w:w="182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7" w:author="Учетная запись Майкрософт" w:date="2023-07-12T13:21:00Z">
              <w:tcPr>
                <w:tcW w:w="24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FA340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Проблема</w:t>
            </w:r>
          </w:p>
        </w:tc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8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A05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Рекомендация</w:t>
            </w:r>
          </w:p>
        </w:tc>
        <w:tc>
          <w:tcPr>
            <w:tcW w:w="15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9" w:author="Учетная запись Майкрософт" w:date="2023-07-12T13:21:00Z">
              <w:tcPr>
                <w:tcW w:w="7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AC369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Критичность</w:t>
            </w:r>
          </w:p>
        </w:tc>
      </w:tr>
      <w:tr w:rsidR="00635819" w:rsidRPr="00635819" w14:paraId="3B144E6C" w14:textId="77777777" w:rsidTr="00F119C6">
        <w:trPr>
          <w:gridAfter w:val="1"/>
          <w:wAfter w:w="222" w:type="dxa"/>
          <w:trHeight w:val="1515"/>
          <w:trPrChange w:id="217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2FAB7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D16E7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877F4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2BB66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00F91D" w14:textId="5AEC3AC8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76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77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ок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619EC3" w14:textId="6BCFB22F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A52CD0C" w14:textId="77777777" w:rsidTr="00F119C6">
        <w:trPr>
          <w:gridAfter w:val="1"/>
          <w:wAfter w:w="222" w:type="dxa"/>
          <w:trHeight w:val="1515"/>
          <w:trPrChange w:id="2179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51145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B0792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TIRCA31720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724D4A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FE5A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AE80EDC" w14:textId="752AEF13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85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86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8EDA20" w14:textId="34B7C50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C398EBA" w14:textId="77777777" w:rsidTr="00F119C6">
        <w:trPr>
          <w:gridAfter w:val="1"/>
          <w:wAfter w:w="222" w:type="dxa"/>
          <w:trHeight w:val="1515"/>
          <w:trPrChange w:id="218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9133E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80158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TIRCA31740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C5DCB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BB227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A47E2E" w14:textId="2DB3A6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194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95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896D79" w14:textId="4151F50C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19E9F5F" w14:textId="77777777" w:rsidTr="00F119C6">
        <w:trPr>
          <w:gridAfter w:val="1"/>
          <w:wAfter w:w="222" w:type="dxa"/>
          <w:trHeight w:val="1515"/>
          <w:trPrChange w:id="2197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25524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D17BE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88B23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CD0B8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3D5A72" w14:textId="4C9809E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03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04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2C383A8" w14:textId="3BD3EA1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17BD1" w14:textId="77777777" w:rsidTr="00F119C6">
        <w:trPr>
          <w:gridAfter w:val="1"/>
          <w:wAfter w:w="222" w:type="dxa"/>
          <w:trHeight w:val="1515"/>
          <w:trPrChange w:id="2206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54C3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CD69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5FD87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008A6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CB43B9" w14:textId="796B94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12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13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F1FF06" w14:textId="2C861C7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9469A78" w14:textId="77777777" w:rsidTr="00F119C6">
        <w:trPr>
          <w:gridAfter w:val="1"/>
          <w:wAfter w:w="222" w:type="dxa"/>
          <w:trHeight w:val="1515"/>
          <w:trPrChange w:id="2215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87FDD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Р-2/6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21A66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FFA79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12AA3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T-4/6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18CDAF" w14:textId="11FFD935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21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22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T-4/6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9773E9" w14:textId="2D8049F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B18BB5B" w14:textId="77777777" w:rsidTr="00F119C6">
        <w:trPr>
          <w:gridAfter w:val="1"/>
          <w:wAfter w:w="222" w:type="dxa"/>
          <w:trHeight w:val="1515"/>
          <w:trPrChange w:id="2224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A0CB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B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9FE7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FA4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E74376" w14:textId="7979B779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30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31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13C926" w14:textId="4A93B778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65F0C77" w14:textId="77777777" w:rsidTr="00F119C6">
        <w:trPr>
          <w:gridAfter w:val="1"/>
          <w:wAfter w:w="222" w:type="dxa"/>
          <w:trHeight w:val="615"/>
          <w:trPrChange w:id="2233" w:author="Учетная запись Майкрософт" w:date="2023-07-12T13:21:00Z">
            <w:trPr>
              <w:gridAfter w:val="1"/>
              <w:wAfter w:w="222" w:type="dxa"/>
              <w:trHeight w:val="6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ED851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К-14/1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BCD94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D8F44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20A10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Сильные колебания расхода РМО на К-14/1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CCDB9AC" w14:textId="1D4D34C7" w:rsidR="00635819" w:rsidRPr="00635819" w:rsidRDefault="00F119C6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239" w:author="Учетная запись Майкрософт" w:date="2023-07-12T13:18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Требуется дополнительное обследование, которое будет проведено на пошаговом тестировании</w:t>
              </w:r>
              <w:r w:rsidRPr="00635819" w:rsidDel="0044282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commentRangeStart w:id="2240"/>
            <w:commentRangeStart w:id="2241"/>
            <w:del w:id="2242" w:author="Учетная запись Майкрософт" w:date="2023-07-12T13:18:00Z">
              <w:r w:rsidR="00635819" w:rsidRPr="00635819" w:rsidDel="00F119C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Ревизия</w:delText>
              </w:r>
              <w:commentRangeEnd w:id="2240"/>
              <w:r w:rsidR="00E70559" w:rsidDel="00F119C6">
                <w:rPr>
                  <w:rStyle w:val="affe"/>
                </w:rPr>
                <w:commentReference w:id="2240"/>
              </w:r>
            </w:del>
            <w:commentRangeEnd w:id="2241"/>
            <w:r>
              <w:rPr>
                <w:rStyle w:val="affe"/>
              </w:rPr>
              <w:commentReference w:id="2241"/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58BD3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635819" w:rsidRPr="00635819" w14:paraId="4A353AED" w14:textId="77777777" w:rsidTr="00F119C6">
        <w:trPr>
          <w:gridAfter w:val="1"/>
          <w:wAfter w:w="222" w:type="dxa"/>
          <w:trHeight w:val="1515"/>
          <w:trPrChange w:id="2244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6E21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6FE5CE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3FF7A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4-ой секции Р-2/1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0C3F0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4-ой секции Р-2/1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B7B7C" w14:textId="62D62950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5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5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1D32D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66A7F86" w14:textId="77777777" w:rsidTr="00F119C6">
        <w:trPr>
          <w:gridAfter w:val="1"/>
          <w:wAfter w:w="222" w:type="dxa"/>
          <w:trHeight w:val="1515"/>
          <w:trPrChange w:id="225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226C7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A8E1C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EB995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66820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976E89" w14:textId="043F5601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59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60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83A8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31533F9" w14:textId="77777777" w:rsidTr="00F119C6">
        <w:trPr>
          <w:gridAfter w:val="1"/>
          <w:wAfter w:w="222" w:type="dxa"/>
          <w:trHeight w:val="1515"/>
          <w:trPrChange w:id="2262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AB04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1E342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TIRCA317431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8D2DE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2638B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5B1A8C" w14:textId="6A641CD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6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6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166B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C2C2132" w14:textId="77777777" w:rsidTr="00F119C6">
        <w:trPr>
          <w:gridAfter w:val="1"/>
          <w:wAfter w:w="222" w:type="dxa"/>
          <w:trHeight w:val="1515"/>
          <w:trPrChange w:id="227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77D36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2F5679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93D1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DA722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59220C" w14:textId="428C13E3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77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78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7BF9D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45149FAF" w14:textId="77777777" w:rsidTr="00F119C6">
        <w:trPr>
          <w:gridAfter w:val="1"/>
          <w:wAfter w:w="222" w:type="dxa"/>
          <w:trHeight w:val="1215"/>
          <w:trPrChange w:id="2280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02333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7373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TIRCA317511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1D7A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9036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B3B01A" w14:textId="73DB340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8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8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77842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0918DCA" w14:textId="77777777" w:rsidTr="00F119C6">
        <w:trPr>
          <w:gridAfter w:val="1"/>
          <w:wAfter w:w="222" w:type="dxa"/>
          <w:trHeight w:val="1515"/>
          <w:trPrChange w:id="2289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3ED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EB3B3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4C33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6A4D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2B1D68" w14:textId="14D2A498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95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96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1401B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D445C18" w14:textId="77777777" w:rsidTr="00F119C6">
        <w:trPr>
          <w:gridAfter w:val="1"/>
          <w:wAfter w:w="222" w:type="dxa"/>
          <w:trHeight w:val="1515"/>
          <w:trPrChange w:id="229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F931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1018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5930FE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D64F63" w14:textId="04766CBD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0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0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9B0589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2A49D9F" w14:textId="77777777" w:rsidTr="00F119C6">
        <w:trPr>
          <w:gridAfter w:val="1"/>
          <w:wAfter w:w="222" w:type="dxa"/>
          <w:trHeight w:val="1515"/>
          <w:trPrChange w:id="2307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8DF57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0F7E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TIRCA317681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6650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C30743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E6B374" w14:textId="588A28D4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13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14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7F24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759428C" w14:textId="77777777" w:rsidTr="00F119C6">
        <w:trPr>
          <w:gridAfter w:val="1"/>
          <w:wAfter w:w="222" w:type="dxa"/>
          <w:trHeight w:val="1515"/>
          <w:trPrChange w:id="2316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03FAF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3ECF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TIRCA317691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B5BC1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FCA98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</w:t>
            </w: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0143E4" w14:textId="4C19EB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Ревизия, теплообменника или снижение подачи ок</w:t>
            </w:r>
            <w:del w:id="232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2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96481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9AF69BB" w14:textId="77777777" w:rsidTr="00F119C6">
        <w:trPr>
          <w:gridAfter w:val="1"/>
          <w:wAfter w:w="222" w:type="dxa"/>
          <w:trHeight w:val="1215"/>
          <w:trPrChange w:id="2325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ACF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DDD90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DB5EF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D82FB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AC03A2" w14:textId="103139C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31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32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142A8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26A2653" w14:textId="77777777" w:rsidTr="00F119C6">
        <w:trPr>
          <w:gridAfter w:val="1"/>
          <w:wAfter w:w="222" w:type="dxa"/>
          <w:trHeight w:val="1515"/>
          <w:trPrChange w:id="2334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8271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80765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TIRCA31618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49EC4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6F9805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BD2D5A" w14:textId="6E3DCCD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4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41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817B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522E417" w14:textId="77777777" w:rsidTr="00F119C6">
        <w:trPr>
          <w:gridAfter w:val="1"/>
          <w:wAfter w:w="222" w:type="dxa"/>
          <w:trHeight w:val="1515"/>
          <w:trPrChange w:id="234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4D0A6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95F45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TIRCA31617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CC0B1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D26ED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3-ой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FF3D147" w14:textId="309549E7" w:rsidR="00635819" w:rsidRPr="003F2432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49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0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7B0651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45A2C" w14:textId="77777777" w:rsidTr="00F119C6">
        <w:trPr>
          <w:gridAfter w:val="1"/>
          <w:wAfter w:w="222" w:type="dxa"/>
          <w:trHeight w:val="1215"/>
          <w:trPrChange w:id="2352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95442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64B1D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D07298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6-ой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6D0B7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6-ой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27D6D8" w14:textId="60DA248A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58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9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69C5C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97F53EA" w14:textId="77777777" w:rsidTr="00F119C6">
        <w:trPr>
          <w:gridAfter w:val="1"/>
          <w:wAfter w:w="222" w:type="dxa"/>
          <w:trHeight w:val="525"/>
          <w:trPrChange w:id="2361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943AC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Реактор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9EBFD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FIRC53604_2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31E6F4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сырьевого ГПИПБ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760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близкие к зашкалу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1D322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A19C3F5" w14:textId="1C268E9A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4825AC94" w14:textId="77777777" w:rsidTr="00F119C6">
        <w:trPr>
          <w:gridAfter w:val="1"/>
          <w:wAfter w:w="222" w:type="dxa"/>
          <w:trHeight w:val="525"/>
          <w:trPrChange w:id="2380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4C2FD8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Разлагатель.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785868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3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PIRC52001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87AC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РМР из Т-201 в Е-16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80035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Регулятор давления после Т-201 открыт на 100%,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2032DC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Своевременная чистка фильтров Ф-1,2,3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4C0341" w14:textId="0ACD59C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62A775C9" w14:textId="77777777" w:rsidTr="00F119C6">
        <w:trPr>
          <w:gridAfter w:val="1"/>
          <w:wAfter w:w="222" w:type="dxa"/>
          <w:trHeight w:val="300"/>
          <w:trPrChange w:id="2399" w:author="Учетная запись Майкрософт" w:date="2023-07-12T13:21:00Z">
            <w:trPr>
              <w:gridAfter w:val="1"/>
              <w:wAfter w:w="222" w:type="dxa"/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00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85A8D0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commentRangeStart w:id="2402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04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1D2A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07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C6E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кубовой 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0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3135F4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3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3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39FD9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6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C2F7C1" w14:textId="22D603D6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  <w:commentRangeEnd w:id="2402"/>
            <w:r w:rsidR="00D01D84" w:rsidRPr="003F2432">
              <w:rPr>
                <w:rStyle w:val="affe"/>
                <w:rFonts w:ascii="Times New Roman" w:hAnsi="Times New Roman"/>
                <w:sz w:val="22"/>
                <w:szCs w:val="22"/>
                <w:rPrChange w:id="2419" w:author="Т-Софт" w:date="2023-07-24T16:55:00Z">
                  <w:rPr>
                    <w:rStyle w:val="affe"/>
                  </w:rPr>
                </w:rPrChange>
              </w:rPr>
              <w:commentReference w:id="2402"/>
            </w:r>
          </w:p>
        </w:tc>
      </w:tr>
      <w:tr w:rsidR="00635819" w:rsidRPr="00635819" w14:paraId="078B9E69" w14:textId="77777777" w:rsidTr="00F119C6">
        <w:trPr>
          <w:trHeight w:val="750"/>
          <w:trPrChange w:id="2420" w:author="Учетная запись Майкрософт" w:date="2023-07-12T13:21:00Z">
            <w:trPr>
              <w:trHeight w:val="75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1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D5E959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3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09D4EBE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5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E2B22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7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CD967EC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9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B7495F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1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2AAC8C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33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CE63BA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E7DB632" w14:textId="77777777" w:rsidTr="00F119C6">
        <w:trPr>
          <w:trHeight w:val="300"/>
          <w:trPrChange w:id="2434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35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248D7B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38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8882D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FIRC53827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1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0F3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питания в К-37/3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4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E3656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15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7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0B53CD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50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EBE596" w14:textId="38AAACF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53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BD391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659AE29" w14:textId="77777777" w:rsidTr="00F119C6">
        <w:trPr>
          <w:trHeight w:val="495"/>
          <w:trPrChange w:id="2454" w:author="Учетная запись Майкрософт" w:date="2023-07-12T13:21:00Z">
            <w:trPr>
              <w:trHeight w:val="495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55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7C3623A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57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9BF82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59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38CBD8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1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94F9C2B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3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E26D2F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5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2785A8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67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E3585C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59F34D3" w14:textId="77777777" w:rsidTr="00F119C6">
        <w:trPr>
          <w:trHeight w:val="540"/>
          <w:trPrChange w:id="2468" w:author="Учетная запись Майкрософт" w:date="2023-07-12T13:21:00Z">
            <w:trPr>
              <w:trHeight w:val="540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6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B1B6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7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D74DA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PIR52830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7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CBF17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в кубе 37.3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7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FA3E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Не работает датчик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8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545A57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Ревизия датчика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8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E980A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87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7FA3A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520C5AA5" w14:textId="77777777" w:rsidTr="00F119C6">
        <w:trPr>
          <w:trHeight w:val="300"/>
          <w:trPrChange w:id="2488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89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BA26F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92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76BBC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95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0EDBD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кубовой.жидкости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98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15C94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Неправильно указано на мнемосхеме (в Е-56 3,4), реально идет в 0406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01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7D61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Исправить в РСУ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04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3D8275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vAlign w:val="center"/>
            <w:hideMark/>
            <w:tcPrChange w:id="2507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5C2824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DF6F634" w14:textId="77777777" w:rsidTr="00F119C6">
        <w:trPr>
          <w:trHeight w:val="660"/>
          <w:trPrChange w:id="2508" w:author="Учетная запись Майкрософт" w:date="2023-07-12T13:21:00Z">
            <w:trPr>
              <w:trHeight w:val="66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09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EFE5404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1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DEA02C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3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5789621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5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E245F0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7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45E971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9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BD7176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521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A8F6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7674780C" w14:textId="77777777" w:rsidTr="00F119C6">
        <w:trPr>
          <w:trHeight w:val="1035"/>
          <w:trPrChange w:id="2522" w:author="Учетная запись Майкрософт" w:date="2023-07-12T13:21:00Z">
            <w:trPr>
              <w:trHeight w:val="103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2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4FF4C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lastRenderedPageBreak/>
              <w:t>Колонна К-30а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2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46EE9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TIRCA51341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2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06D10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Температура в кубе 30a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68E1B8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Отсутствует показания расхода пара 0,6 МПа в РСУ (поз. FIC53030 нет показаний по пару)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C34B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Вывести показания FIC53030 в РСУ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3D3387" w14:textId="12E6CEAD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541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DEE9FC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8A487BC" w14:textId="77777777" w:rsidTr="00F119C6">
        <w:trPr>
          <w:trHeight w:val="780"/>
          <w:trPrChange w:id="2542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43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2E4DC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К-48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46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6AE16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FIRC53150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49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54F31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в К-48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2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CFFBE8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Значения выше предела показаний (шкала не более 5720 кг/ч)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5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A3D522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8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D868254" w14:textId="4539AEB1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hideMark/>
            <w:tcPrChange w:id="2561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  <w:hideMark/>
              </w:tcPr>
            </w:tcPrChange>
          </w:tcPr>
          <w:p w14:paraId="2C42C5A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1619FF" w:rsidRPr="00635819" w14:paraId="203B1A54" w14:textId="77777777" w:rsidTr="00F119C6">
        <w:trPr>
          <w:trHeight w:val="780"/>
          <w:trPrChange w:id="2562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63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2F8B076" w14:textId="77777777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65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96654C" w14:textId="643A0BC1" w:rsidR="001619FF" w:rsidRPr="003F2432" w:rsidRDefault="00E22F51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FIR33880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68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9B90AEB" w14:textId="28BC3CE3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продуктового ГПИПБ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1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AE4D24E" w14:textId="0B84F540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4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764DAC5" w14:textId="06C14716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7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32988A5" w14:textId="03461FE8" w:rsidR="001619F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580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6B6BC395" w14:textId="77777777" w:rsidR="001619FF" w:rsidRPr="00635819" w:rsidRDefault="001619F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419EF" w:rsidRPr="00635819" w14:paraId="7AC06643" w14:textId="77777777" w:rsidTr="00F119C6">
        <w:trPr>
          <w:trHeight w:val="780"/>
          <w:trPrChange w:id="2581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2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F5F740" w14:textId="1835090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Фильтры Ф-1,2,3.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5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41AFD69" w14:textId="04DAC68B" w:rsidR="003419EF" w:rsidRPr="003F2432" w:rsidRDefault="003419EF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8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PIRC25001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8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A787099" w14:textId="5F9EBA6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после 201 теплообменника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1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984740D" w14:textId="6043A2EB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Регулятор в ручном управлении, открыт на 100%. Байпасы открыт</w:t>
            </w:r>
            <w:ins w:id="2594" w:author="Булуев Илья Иванович" w:date="2023-07-10T13:50:00Z">
              <w:r w:rsidR="00D01D84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595" w:author="Т-Софт" w:date="2023-07-24T16:55:00Z">
                    <w:rPr>
                      <w:rFonts w:ascii="Times New Roman" w:eastAsia="Times New Roman" w:hAnsi="Times New Roman"/>
                      <w:color w:val="000000"/>
                      <w:sz w:val="20"/>
                      <w:szCs w:val="20"/>
                    </w:rPr>
                  </w:rPrChange>
                </w:rPr>
                <w:t>ы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полностью. Забиты фильтры Ф-1,2,3.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7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964E1BA" w14:textId="7777777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9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346F98" w14:textId="3442B83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602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5CA9D795" w14:textId="77777777" w:rsidR="003419EF" w:rsidRPr="00635819" w:rsidRDefault="003419E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42357608" w14:textId="7EA1BA8B" w:rsidR="000E75BD" w:rsidRDefault="000E75BD" w:rsidP="00616867">
      <w:pPr>
        <w:pStyle w:val="af4"/>
      </w:pPr>
    </w:p>
    <w:p w14:paraId="1D7E6FEB" w14:textId="67800A8E" w:rsidR="003419EF" w:rsidDel="00F93E26" w:rsidRDefault="003419EF" w:rsidP="00616867">
      <w:pPr>
        <w:pStyle w:val="af4"/>
        <w:rPr>
          <w:del w:id="2603" w:author="Эльдар Галеев" w:date="2023-07-13T10:23:00Z"/>
        </w:rPr>
      </w:pPr>
    </w:p>
    <w:p w14:paraId="6A4CF6B5" w14:textId="3621C812" w:rsidR="003419EF" w:rsidDel="00F93E26" w:rsidRDefault="003419EF" w:rsidP="00616867">
      <w:pPr>
        <w:pStyle w:val="af4"/>
        <w:rPr>
          <w:del w:id="2604" w:author="Эльдар Галеев" w:date="2023-07-13T10:23:00Z"/>
        </w:rPr>
      </w:pPr>
    </w:p>
    <w:p w14:paraId="3D9846A1" w14:textId="49053640" w:rsidR="003419EF" w:rsidDel="00F93E26" w:rsidRDefault="003419EF" w:rsidP="00616867">
      <w:pPr>
        <w:pStyle w:val="af4"/>
        <w:rPr>
          <w:del w:id="2605" w:author="Эльдар Галеев" w:date="2023-07-13T10:23:00Z"/>
        </w:rPr>
      </w:pPr>
    </w:p>
    <w:p w14:paraId="4F2B217F" w14:textId="370D8DC9" w:rsidR="004B4153" w:rsidRDefault="00FA1295" w:rsidP="004B4153">
      <w:pPr>
        <w:pStyle w:val="af4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 w:rsidRPr="00C50EE7">
        <w:t xml:space="preserve"> </w:t>
      </w:r>
      <w:r w:rsidR="00635819" w:rsidRPr="001E4D7F">
        <w:t xml:space="preserve"> – Список </w:t>
      </w:r>
      <w:r w:rsidR="00635819">
        <w:t>ограничений</w:t>
      </w:r>
      <w:r w:rsidR="00635819" w:rsidRPr="001E4D7F">
        <w:t>, выявленных в ходе</w:t>
      </w:r>
      <w:r w:rsidR="00635819">
        <w:t xml:space="preserve"> обследования п</w:t>
      </w:r>
      <w:r w:rsidR="00635819" w:rsidRPr="000006F0">
        <w:t>роизводств</w:t>
      </w:r>
      <w:r w:rsidR="00635819">
        <w:t>а</w:t>
      </w:r>
      <w:r w:rsidR="00635819" w:rsidRPr="000006F0">
        <w:t xml:space="preserve"> </w:t>
      </w:r>
      <w:r w:rsidR="00635819">
        <w:t>бисфинола А</w:t>
      </w:r>
    </w:p>
    <w:tbl>
      <w:tblPr>
        <w:tblStyle w:val="aff6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99"/>
        <w:gridCol w:w="1274"/>
        <w:gridCol w:w="1697"/>
        <w:gridCol w:w="1695"/>
        <w:gridCol w:w="1981"/>
        <w:gridCol w:w="1577"/>
      </w:tblGrid>
      <w:tr w:rsidR="004B4153" w:rsidRPr="005B2CDD" w14:paraId="625B98FB" w14:textId="77777777" w:rsidTr="00F93E26">
        <w:trPr>
          <w:tblHeader/>
        </w:trPr>
        <w:tc>
          <w:tcPr>
            <w:tcW w:w="1699" w:type="dxa"/>
            <w:vAlign w:val="center"/>
          </w:tcPr>
          <w:p w14:paraId="44B0F382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bookmarkStart w:id="2606" w:name="_Hlk140138772"/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274" w:type="dxa"/>
            <w:vAlign w:val="center"/>
          </w:tcPr>
          <w:p w14:paraId="537A8B0E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697" w:type="dxa"/>
            <w:vAlign w:val="center"/>
          </w:tcPr>
          <w:p w14:paraId="1F358735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695" w:type="dxa"/>
            <w:vAlign w:val="center"/>
          </w:tcPr>
          <w:p w14:paraId="6390BE0A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981" w:type="dxa"/>
            <w:vAlign w:val="center"/>
          </w:tcPr>
          <w:p w14:paraId="42D771E8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577" w:type="dxa"/>
            <w:vAlign w:val="center"/>
          </w:tcPr>
          <w:p w14:paraId="5E3996D0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F93E26" w:rsidRPr="005B2CDD" w14:paraId="3BC1E442" w14:textId="1E850D21" w:rsidTr="00F93E26">
        <w:tc>
          <w:tcPr>
            <w:tcW w:w="9923" w:type="dxa"/>
            <w:gridSpan w:val="6"/>
            <w:vAlign w:val="center"/>
          </w:tcPr>
          <w:p w14:paraId="71556222" w14:textId="34CC4EDA" w:rsidR="00F93E26" w:rsidRPr="005B2CDD" w:rsidRDefault="00F93E26" w:rsidP="00F93E26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07"/>
            <w:commentRangeStart w:id="2608"/>
            <w:r w:rsidRPr="00767519">
              <w:rPr>
                <w:rFonts w:ascii="Times New Roman" w:hAnsi="Times New Roman"/>
                <w:sz w:val="22"/>
                <w:szCs w:val="22"/>
              </w:rPr>
              <w:t>Установка синтеза бисфенола А</w:t>
            </w:r>
            <w:commentRangeEnd w:id="2607"/>
            <w:r>
              <w:rPr>
                <w:rStyle w:val="affe"/>
              </w:rPr>
              <w:commentReference w:id="2607"/>
            </w:r>
            <w:commentRangeEnd w:id="2608"/>
            <w:r w:rsidR="00974AE7">
              <w:rPr>
                <w:rStyle w:val="affe"/>
              </w:rPr>
              <w:commentReference w:id="2608"/>
            </w:r>
          </w:p>
        </w:tc>
      </w:tr>
      <w:tr w:rsidR="00F93E26" w:rsidRPr="005B2CDD" w14:paraId="5E99DE90" w14:textId="33CB55AF" w:rsidTr="00F93E26">
        <w:trPr>
          <w:ins w:id="2609" w:author="Эльдар Галеев" w:date="2023-07-13T10:25:00Z"/>
        </w:trPr>
        <w:tc>
          <w:tcPr>
            <w:tcW w:w="1699" w:type="dxa"/>
            <w:vAlign w:val="center"/>
          </w:tcPr>
          <w:p w14:paraId="40D5A14D" w14:textId="414855C2" w:rsidR="00F93E26" w:rsidRPr="00F93E26" w:rsidRDefault="00F93E26" w:rsidP="00FA1295">
            <w:pPr>
              <w:spacing w:line="240" w:lineRule="auto"/>
              <w:ind w:firstLine="0"/>
              <w:jc w:val="center"/>
              <w:rPr>
                <w:ins w:id="2610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11" w:author="Эльдар Галеев" w:date="2023-07-13T10:37:00Z">
              <w:r>
                <w:rPr>
                  <w:rFonts w:ascii="Times New Roman" w:hAnsi="Times New Roman"/>
                  <w:sz w:val="22"/>
                  <w:szCs w:val="22"/>
                </w:rPr>
                <w:t>Реактор №</w:t>
              </w:r>
            </w:ins>
            <w:ins w:id="2612" w:author="Эльдар Галеев" w:date="2023-07-13T10:40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  <w:tc>
          <w:tcPr>
            <w:tcW w:w="1274" w:type="dxa"/>
            <w:vAlign w:val="center"/>
          </w:tcPr>
          <w:p w14:paraId="7C5E9EE0" w14:textId="35BCEE5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13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14" w:author="Эльдар Галеев" w:date="2023-07-13T10:38:00Z">
              <w:r w:rsidRPr="00F93E26">
                <w:rPr>
                  <w:rFonts w:ascii="Times New Roman" w:hAnsi="Times New Roman"/>
                  <w:sz w:val="22"/>
                  <w:szCs w:val="22"/>
                </w:rPr>
                <w:t>FV1001</w:t>
              </w:r>
            </w:ins>
          </w:p>
        </w:tc>
        <w:tc>
          <w:tcPr>
            <w:tcW w:w="1697" w:type="dxa"/>
            <w:vAlign w:val="center"/>
          </w:tcPr>
          <w:p w14:paraId="3D86BB34" w14:textId="503C667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15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16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Р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>асход фенола из Т-701 в Z-100</w:t>
              </w:r>
            </w:ins>
          </w:p>
        </w:tc>
        <w:tc>
          <w:tcPr>
            <w:tcW w:w="1695" w:type="dxa"/>
            <w:vAlign w:val="center"/>
          </w:tcPr>
          <w:p w14:paraId="63A5437C" w14:textId="52380D8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17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18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Н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 xml:space="preserve">асыщение </w:t>
              </w:r>
            </w:ins>
            <w:ins w:id="2619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>регулятора. Степень открытия клапан</w:t>
              </w:r>
            </w:ins>
            <w:ins w:id="2620" w:author="Эльдар Галеев" w:date="2023-07-13T10:42:00Z">
              <w:r w:rsidR="00974AE7">
                <w:rPr>
                  <w:rFonts w:ascii="Times New Roman" w:hAnsi="Times New Roman"/>
                  <w:sz w:val="22"/>
                  <w:szCs w:val="22"/>
                </w:rPr>
                <w:t>а</w:t>
              </w:r>
            </w:ins>
            <w:ins w:id="2621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 xml:space="preserve"> 100%</w:t>
              </w:r>
            </w:ins>
          </w:p>
        </w:tc>
        <w:tc>
          <w:tcPr>
            <w:tcW w:w="1981" w:type="dxa"/>
            <w:vAlign w:val="center"/>
          </w:tcPr>
          <w:p w14:paraId="086D64E3" w14:textId="0AD2297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22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23" w:author="Эльдар Галеев" w:date="2023-07-13T10:42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1AA2E102" w14:textId="1599E40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24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25" w:author="Эльдар Галеев" w:date="2023-07-13T10:41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7AC47E43" w14:textId="77777777" w:rsidTr="00F93E26">
        <w:trPr>
          <w:ins w:id="2626" w:author="Эльдар Галеев" w:date="2023-07-13T10:45:00Z"/>
        </w:trPr>
        <w:tc>
          <w:tcPr>
            <w:tcW w:w="1699" w:type="dxa"/>
            <w:vAlign w:val="center"/>
          </w:tcPr>
          <w:p w14:paraId="6CD0B0B5" w14:textId="323CDE56" w:rsidR="00974AE7" w:rsidRPr="00974AE7" w:rsidRDefault="00974AE7" w:rsidP="00FA1295">
            <w:pPr>
              <w:spacing w:line="240" w:lineRule="auto"/>
              <w:ind w:firstLine="0"/>
              <w:jc w:val="center"/>
              <w:rPr>
                <w:ins w:id="2627" w:author="Эльдар Галеев" w:date="2023-07-13T10:45:00Z"/>
                <w:rFonts w:ascii="Times New Roman" w:hAnsi="Times New Roman"/>
                <w:sz w:val="22"/>
                <w:szCs w:val="22"/>
                <w:lang w:val="en-US"/>
                <w:rPrChange w:id="2628" w:author="Эльдар Галеев" w:date="2023-07-13T10:46:00Z">
                  <w:rPr>
                    <w:ins w:id="2629" w:author="Эльдар Галеев" w:date="2023-07-13T10:45:00Z"/>
                    <w:rFonts w:ascii="Times New Roman" w:hAnsi="Times New Roman"/>
                    <w:sz w:val="22"/>
                    <w:szCs w:val="22"/>
                  </w:rPr>
                </w:rPrChange>
              </w:rPr>
            </w:pPr>
            <w:ins w:id="2630" w:author="Эльдар Галеев" w:date="2023-07-13T10:46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E-110</w:t>
              </w:r>
            </w:ins>
          </w:p>
        </w:tc>
        <w:tc>
          <w:tcPr>
            <w:tcW w:w="1274" w:type="dxa"/>
            <w:vAlign w:val="center"/>
          </w:tcPr>
          <w:p w14:paraId="1D180CE3" w14:textId="0DDF804B" w:rsidR="00974AE7" w:rsidRPr="00F93E26" w:rsidRDefault="00974AE7" w:rsidP="00FA1295">
            <w:pPr>
              <w:spacing w:line="240" w:lineRule="auto"/>
              <w:ind w:firstLine="0"/>
              <w:jc w:val="center"/>
              <w:rPr>
                <w:ins w:id="2631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32" w:author="Эльдар Галеев" w:date="2023-07-13T10:46:00Z">
              <w:r w:rsidRPr="00974AE7">
                <w:rPr>
                  <w:rFonts w:ascii="Times New Roman" w:hAnsi="Times New Roman"/>
                  <w:sz w:val="22"/>
                  <w:szCs w:val="22"/>
                </w:rPr>
                <w:t>TV1202</w:t>
              </w:r>
            </w:ins>
          </w:p>
        </w:tc>
        <w:tc>
          <w:tcPr>
            <w:tcW w:w="1697" w:type="dxa"/>
            <w:vAlign w:val="center"/>
          </w:tcPr>
          <w:p w14:paraId="3EB32121" w14:textId="60D747F7" w:rsidR="00974AE7" w:rsidRDefault="00974AE7" w:rsidP="00FA1295">
            <w:pPr>
              <w:spacing w:line="240" w:lineRule="auto"/>
              <w:ind w:firstLine="0"/>
              <w:jc w:val="center"/>
              <w:rPr>
                <w:ins w:id="2633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34" w:author="Эльдар Галеев" w:date="2023-07-13T10:47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промежуточного холодильника E-110</w:t>
              </w:r>
            </w:ins>
          </w:p>
        </w:tc>
        <w:tc>
          <w:tcPr>
            <w:tcW w:w="1695" w:type="dxa"/>
            <w:vAlign w:val="center"/>
          </w:tcPr>
          <w:p w14:paraId="790ABF75" w14:textId="583C29E1" w:rsidR="00974AE7" w:rsidRDefault="00974AE7" w:rsidP="00FA1295">
            <w:pPr>
              <w:spacing w:line="240" w:lineRule="auto"/>
              <w:ind w:firstLine="0"/>
              <w:jc w:val="center"/>
              <w:rPr>
                <w:ins w:id="2635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36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В летний период времени степень 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2C5FEEDB" w14:textId="17FEA436" w:rsidR="00974AE7" w:rsidRDefault="00974AE7" w:rsidP="00FA1295">
            <w:pPr>
              <w:spacing w:line="240" w:lineRule="auto"/>
              <w:ind w:firstLine="0"/>
              <w:jc w:val="center"/>
              <w:rPr>
                <w:ins w:id="2637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38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775B0B11" w14:textId="4446136B" w:rsidR="00974AE7" w:rsidRDefault="00974AE7" w:rsidP="00FA1295">
            <w:pPr>
              <w:spacing w:line="240" w:lineRule="auto"/>
              <w:ind w:firstLine="0"/>
              <w:jc w:val="center"/>
              <w:rPr>
                <w:ins w:id="2639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40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5B220C7E" w14:textId="77777777" w:rsidTr="00F93E26">
        <w:trPr>
          <w:ins w:id="2641" w:author="Эльдар Галеев" w:date="2023-07-13T10:48:00Z"/>
        </w:trPr>
        <w:tc>
          <w:tcPr>
            <w:tcW w:w="1699" w:type="dxa"/>
            <w:vAlign w:val="center"/>
          </w:tcPr>
          <w:p w14:paraId="3627B76C" w14:textId="0B58ECB7" w:rsidR="00974AE7" w:rsidRDefault="00974AE7" w:rsidP="00974AE7">
            <w:pPr>
              <w:spacing w:line="240" w:lineRule="auto"/>
              <w:ind w:firstLine="0"/>
              <w:jc w:val="center"/>
              <w:rPr>
                <w:ins w:id="2642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43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</w:t>
              </w:r>
            </w:ins>
          </w:p>
        </w:tc>
        <w:tc>
          <w:tcPr>
            <w:tcW w:w="1274" w:type="dxa"/>
            <w:vAlign w:val="center"/>
          </w:tcPr>
          <w:p w14:paraId="2CB46F65" w14:textId="10101BD1" w:rsidR="00974AE7" w:rsidRPr="00974AE7" w:rsidRDefault="00974AE7" w:rsidP="00974AE7">
            <w:pPr>
              <w:spacing w:line="240" w:lineRule="auto"/>
              <w:ind w:firstLine="0"/>
              <w:jc w:val="center"/>
              <w:rPr>
                <w:ins w:id="2644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45" w:author="Эльдар Галеев" w:date="2023-07-13T10:49:00Z">
              <w:r w:rsidRPr="00974AE7">
                <w:rPr>
                  <w:rFonts w:ascii="Times New Roman" w:hAnsi="Times New Roman"/>
                  <w:sz w:val="22"/>
                  <w:szCs w:val="22"/>
                </w:rPr>
                <w:t>TV1</w:t>
              </w:r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02</w:t>
              </w:r>
            </w:ins>
          </w:p>
        </w:tc>
        <w:tc>
          <w:tcPr>
            <w:tcW w:w="1697" w:type="dxa"/>
            <w:vAlign w:val="center"/>
          </w:tcPr>
          <w:p w14:paraId="21224245" w14:textId="2AE4A8A4" w:rsidR="00974AE7" w:rsidRDefault="00974AE7" w:rsidP="00974AE7">
            <w:pPr>
              <w:spacing w:line="240" w:lineRule="auto"/>
              <w:ind w:firstLine="0"/>
              <w:jc w:val="center"/>
              <w:rPr>
                <w:ins w:id="2646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47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lastRenderedPageBreak/>
                <w:t>о холодильника 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</w:t>
              </w:r>
            </w:ins>
          </w:p>
        </w:tc>
        <w:tc>
          <w:tcPr>
            <w:tcW w:w="1695" w:type="dxa"/>
            <w:vAlign w:val="center"/>
          </w:tcPr>
          <w:p w14:paraId="3A551CF8" w14:textId="2862D3BC" w:rsidR="00974AE7" w:rsidRDefault="00974AE7" w:rsidP="00974AE7">
            <w:pPr>
              <w:spacing w:line="240" w:lineRule="auto"/>
              <w:ind w:firstLine="0"/>
              <w:jc w:val="center"/>
              <w:rPr>
                <w:ins w:id="2648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49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 xml:space="preserve">В летний период времени степень </w:t>
              </w:r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>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6E453001" w14:textId="27B7AF56" w:rsidR="00974AE7" w:rsidRDefault="00974AE7" w:rsidP="00974AE7">
            <w:pPr>
              <w:spacing w:line="240" w:lineRule="auto"/>
              <w:ind w:firstLine="0"/>
              <w:jc w:val="center"/>
              <w:rPr>
                <w:ins w:id="2650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1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6F4F955D" w14:textId="217B8BF5" w:rsidR="00974AE7" w:rsidRDefault="00974AE7" w:rsidP="00974AE7">
            <w:pPr>
              <w:spacing w:line="240" w:lineRule="auto"/>
              <w:ind w:firstLine="0"/>
              <w:jc w:val="center"/>
              <w:rPr>
                <w:ins w:id="2652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3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4B4153" w:rsidRPr="005B2CDD" w14:paraId="7C3E30ED" w14:textId="77777777" w:rsidTr="00FA1295">
        <w:tc>
          <w:tcPr>
            <w:tcW w:w="9923" w:type="dxa"/>
            <w:gridSpan w:val="6"/>
            <w:vAlign w:val="center"/>
          </w:tcPr>
          <w:p w14:paraId="185E7F16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lastRenderedPageBreak/>
              <w:t>Секция регенерации сырья (блок 200)</w:t>
            </w:r>
          </w:p>
        </w:tc>
      </w:tr>
      <w:tr w:rsidR="004B4153" w:rsidRPr="005B2CDD" w14:paraId="2A13AB2D" w14:textId="77777777" w:rsidTr="00F93E26">
        <w:tc>
          <w:tcPr>
            <w:tcW w:w="1699" w:type="dxa"/>
            <w:vAlign w:val="center"/>
          </w:tcPr>
          <w:p w14:paraId="78E7EE4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4AE0A10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53C4FF06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T1353</w:t>
            </w:r>
          </w:p>
        </w:tc>
        <w:tc>
          <w:tcPr>
            <w:tcW w:w="1697" w:type="dxa"/>
            <w:vAlign w:val="center"/>
          </w:tcPr>
          <w:p w14:paraId="477862B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695" w:type="dxa"/>
            <w:vAlign w:val="center"/>
          </w:tcPr>
          <w:p w14:paraId="70700901" w14:textId="77777777" w:rsidR="004B4153" w:rsidRPr="00537998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Показания F</w:t>
            </w:r>
            <w:r w:rsidRPr="00537998">
              <w:rPr>
                <w:rFonts w:ascii="Times New Roman" w:eastAsia="Calibri" w:hAnsi="Times New Roman"/>
                <w:sz w:val="22"/>
                <w:szCs w:val="22"/>
                <w:lang w:val="en-US"/>
              </w:rPr>
              <w:t>T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1353 в некоторых условиях не соответствуют материальному балансу секции реакции (показания</w:t>
            </w:r>
            <w:r w:rsidRPr="00537998"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FT1353 не равны сумме расходов потоков на входе  реакторов), что в режиме CAS приводит к некорректному регулированию уровня</w:t>
            </w:r>
            <w:r w:rsidRPr="00537998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в V-135</w:t>
            </w:r>
          </w:p>
        </w:tc>
        <w:tc>
          <w:tcPr>
            <w:tcW w:w="1981" w:type="dxa"/>
            <w:vAlign w:val="center"/>
          </w:tcPr>
          <w:p w14:paraId="1516553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14D0D1F7" w14:textId="21CE249B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54"/>
            <w:commentRangeStart w:id="2655"/>
            <w:del w:id="2656" w:author="Эльдар Галеев" w:date="2023-07-13T10:51:00Z">
              <w:r w:rsidDel="0072305C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654"/>
            <w:r w:rsidR="002B24D6">
              <w:rPr>
                <w:rStyle w:val="affe"/>
              </w:rPr>
              <w:commentReference w:id="2654"/>
            </w:r>
            <w:commentRangeStart w:id="2657"/>
            <w:commentRangeEnd w:id="2655"/>
            <w:ins w:id="2658" w:author="Эльдар Галеев" w:date="2023-07-13T10:44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  <w:r w:rsidR="00974AE7">
              <w:rPr>
                <w:rStyle w:val="affe"/>
              </w:rPr>
              <w:commentReference w:id="2655"/>
            </w:r>
            <w:commentRangeEnd w:id="2657"/>
            <w:r w:rsidR="0072305C">
              <w:rPr>
                <w:rStyle w:val="affe"/>
              </w:rPr>
              <w:commentReference w:id="2657"/>
            </w:r>
          </w:p>
        </w:tc>
      </w:tr>
      <w:tr w:rsidR="004B4153" w:rsidRPr="005B2CDD" w14:paraId="58BF1479" w14:textId="77777777" w:rsidTr="00F93E26">
        <w:tc>
          <w:tcPr>
            <w:tcW w:w="1699" w:type="dxa"/>
            <w:vAlign w:val="center"/>
          </w:tcPr>
          <w:p w14:paraId="4F9AAAE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B9B135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0740FB7F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2003</w:t>
            </w:r>
          </w:p>
        </w:tc>
        <w:tc>
          <w:tcPr>
            <w:tcW w:w="1697" w:type="dxa"/>
            <w:vAlign w:val="center"/>
          </w:tcPr>
          <w:p w14:paraId="62FCEE5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флегмы </w:t>
            </w:r>
            <w:r>
              <w:rPr>
                <w:rFonts w:ascii="Times New Roman" w:hAnsi="Times New Roman"/>
                <w:sz w:val="22"/>
                <w:szCs w:val="22"/>
              </w:rPr>
              <w:t>на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 колонну С-200</w:t>
            </w:r>
          </w:p>
        </w:tc>
        <w:tc>
          <w:tcPr>
            <w:tcW w:w="1695" w:type="dxa"/>
            <w:vAlign w:val="center"/>
          </w:tcPr>
          <w:p w14:paraId="1C51143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расхода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некорректны (при изменении выхода регулятора FIC2003.MV изменяется температура верха С-200, однако 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2003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>постоянны)</w:t>
            </w:r>
          </w:p>
        </w:tc>
        <w:tc>
          <w:tcPr>
            <w:tcW w:w="1981" w:type="dxa"/>
            <w:vAlign w:val="center"/>
          </w:tcPr>
          <w:p w14:paraId="6D8259A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3CB722C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2305C" w:rsidRPr="005B2CDD" w14:paraId="27DB25AE" w14:textId="77777777" w:rsidTr="00F93E26">
        <w:trPr>
          <w:ins w:id="2659" w:author="Эльдар Галеев" w:date="2023-07-13T10:55:00Z"/>
        </w:trPr>
        <w:tc>
          <w:tcPr>
            <w:tcW w:w="1699" w:type="dxa"/>
            <w:vAlign w:val="center"/>
          </w:tcPr>
          <w:p w14:paraId="4B4ADD2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ins w:id="2660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commentRangeStart w:id="2661"/>
            <w:ins w:id="2662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 xml:space="preserve">Дегидратор </w:t>
              </w:r>
            </w:ins>
          </w:p>
          <w:p w14:paraId="688E71C0" w14:textId="1213D9EC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663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64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>С-200</w:t>
              </w:r>
            </w:ins>
          </w:p>
        </w:tc>
        <w:tc>
          <w:tcPr>
            <w:tcW w:w="1274" w:type="dxa"/>
            <w:vAlign w:val="center"/>
          </w:tcPr>
          <w:p w14:paraId="3BAEC71D" w14:textId="4F1EF0CE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ins w:id="2665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66" w:author="Эльдар Галеев" w:date="2023-07-13T10:55:00Z">
              <w:r w:rsidRPr="001C455F">
                <w:rPr>
                  <w:rFonts w:ascii="Times New Roman" w:hAnsi="Times New Roman"/>
                  <w:sz w:val="22"/>
                  <w:szCs w:val="22"/>
                </w:rPr>
                <w:t>F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T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>200</w:t>
              </w:r>
              <w:r>
                <w:rPr>
                  <w:rFonts w:ascii="Times New Roman" w:hAnsi="Times New Roman"/>
                  <w:sz w:val="22"/>
                  <w:szCs w:val="22"/>
                </w:rPr>
                <w:t>6</w:t>
              </w:r>
            </w:ins>
          </w:p>
        </w:tc>
        <w:tc>
          <w:tcPr>
            <w:tcW w:w="1697" w:type="dxa"/>
            <w:vAlign w:val="center"/>
          </w:tcPr>
          <w:p w14:paraId="3B1980BF" w14:textId="6F1B654D" w:rsidR="0072305C" w:rsidRDefault="0072305C" w:rsidP="0072305C">
            <w:pPr>
              <w:spacing w:line="240" w:lineRule="auto"/>
              <w:ind w:firstLine="0"/>
              <w:jc w:val="center"/>
              <w:rPr>
                <w:ins w:id="2667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68" w:author="Эльдар Галеев" w:date="2023-07-13T10:55:00Z">
              <w:r>
                <w:rPr>
                  <w:rFonts w:ascii="Times New Roman" w:hAnsi="Times New Roman"/>
                  <w:sz w:val="22"/>
                  <w:szCs w:val="22"/>
                </w:rPr>
                <w:t>Расход пара на обогрев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 xml:space="preserve"> С-200</w:t>
              </w:r>
            </w:ins>
          </w:p>
        </w:tc>
        <w:tc>
          <w:tcPr>
            <w:tcW w:w="1695" w:type="dxa"/>
            <w:vAlign w:val="center"/>
          </w:tcPr>
          <w:p w14:paraId="5C6CF7BA" w14:textId="0E2D59E8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669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0" w:author="Эльдар Галеев" w:date="2023-07-13T10:56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5B687A54" w14:textId="3BD6D649" w:rsidR="0072305C" w:rsidRDefault="0072305C" w:rsidP="0072305C">
            <w:pPr>
              <w:spacing w:line="240" w:lineRule="auto"/>
              <w:ind w:firstLine="0"/>
              <w:jc w:val="center"/>
              <w:rPr>
                <w:ins w:id="2671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2" w:author="Эльдар Галеев" w:date="2023-07-13T10:57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5229C799" w14:textId="3C89818B" w:rsidR="0072305C" w:rsidRDefault="0072305C" w:rsidP="0072305C">
            <w:pPr>
              <w:spacing w:line="240" w:lineRule="auto"/>
              <w:ind w:firstLine="0"/>
              <w:jc w:val="center"/>
              <w:rPr>
                <w:ins w:id="2673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4" w:author="Эльдар Галеев" w:date="2023-07-13T10:57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End w:id="2661"/>
            <w:ins w:id="2675" w:author="Эльдар Галеев" w:date="2023-07-13T10:58:00Z">
              <w:r>
                <w:rPr>
                  <w:rStyle w:val="affe"/>
                </w:rPr>
                <w:commentReference w:id="2661"/>
              </w:r>
            </w:ins>
          </w:p>
        </w:tc>
      </w:tr>
      <w:tr w:rsidR="0072305C" w:rsidRPr="005B2CDD" w14:paraId="1D8631AE" w14:textId="77777777" w:rsidTr="00F93E26">
        <w:tc>
          <w:tcPr>
            <w:tcW w:w="1699" w:type="dxa"/>
            <w:vAlign w:val="center"/>
          </w:tcPr>
          <w:p w14:paraId="3581456B" w14:textId="57E2376A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676" w:author="Эльдар Галеев" w:date="2023-07-13T10:38:00Z">
              <w:r w:rsidRPr="00D01C9F" w:rsidDel="00F93E26">
                <w:rPr>
                  <w:rFonts w:ascii="Times New Roman" w:hAnsi="Times New Roman"/>
                  <w:sz w:val="22"/>
                  <w:szCs w:val="22"/>
                </w:rPr>
                <w:tab/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Колонны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 xml:space="preserve">очистки  ацетона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</w:t>
            </w:r>
            <w:r>
              <w:rPr>
                <w:rFonts w:ascii="Times New Roman" w:hAnsi="Times New Roman"/>
                <w:sz w:val="22"/>
                <w:szCs w:val="22"/>
              </w:rPr>
              <w:t>230</w:t>
            </w:r>
          </w:p>
        </w:tc>
        <w:tc>
          <w:tcPr>
            <w:tcW w:w="1274" w:type="dxa"/>
            <w:vAlign w:val="center"/>
          </w:tcPr>
          <w:p w14:paraId="3B50DD15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2302</w:t>
            </w:r>
          </w:p>
        </w:tc>
        <w:tc>
          <w:tcPr>
            <w:tcW w:w="1697" w:type="dxa"/>
            <w:vAlign w:val="center"/>
          </w:tcPr>
          <w:p w14:paraId="283E45D9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орошения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 в колонну </w:t>
            </w:r>
          </w:p>
          <w:p w14:paraId="780A59CA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695" w:type="dxa"/>
            <w:vAlign w:val="center"/>
          </w:tcPr>
          <w:p w14:paraId="402390EB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</w:t>
            </w:r>
          </w:p>
          <w:p w14:paraId="2F7B6F00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981" w:type="dxa"/>
            <w:vAlign w:val="center"/>
          </w:tcPr>
          <w:p w14:paraId="2D5E0E7F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</w:p>
          <w:p w14:paraId="0C5EDA28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577" w:type="dxa"/>
            <w:vAlign w:val="center"/>
          </w:tcPr>
          <w:p w14:paraId="2DE3F6F7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1594F979" w14:textId="77777777" w:rsidTr="00F93E26">
        <w:tc>
          <w:tcPr>
            <w:tcW w:w="1699" w:type="dxa"/>
            <w:vAlign w:val="center"/>
          </w:tcPr>
          <w:p w14:paraId="402CB2C8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Колонна очистки </w:t>
            </w:r>
          </w:p>
          <w:p w14:paraId="0DD382F1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фенола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С-250</w:t>
            </w:r>
          </w:p>
        </w:tc>
        <w:tc>
          <w:tcPr>
            <w:tcW w:w="1274" w:type="dxa"/>
            <w:vAlign w:val="center"/>
          </w:tcPr>
          <w:p w14:paraId="06531AB1" w14:textId="77777777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B35DFC">
              <w:rPr>
                <w:rFonts w:ascii="Times New Roman" w:hAnsi="Times New Roman"/>
                <w:sz w:val="22"/>
                <w:szCs w:val="22"/>
              </w:rPr>
              <w:t>2407</w:t>
            </w:r>
          </w:p>
        </w:tc>
        <w:tc>
          <w:tcPr>
            <w:tcW w:w="1697" w:type="dxa"/>
            <w:vAlign w:val="center"/>
          </w:tcPr>
          <w:p w14:paraId="3D33A230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Питание колонны С-250</w:t>
            </w:r>
          </w:p>
        </w:tc>
        <w:tc>
          <w:tcPr>
            <w:tcW w:w="1695" w:type="dxa"/>
            <w:vAlign w:val="center"/>
          </w:tcPr>
          <w:p w14:paraId="00E1D386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Клапан работает неудовлетворительно: расход либо не </w:t>
            </w:r>
            <w:r w:rsidRPr="00B35DFC">
              <w:rPr>
                <w:rFonts w:ascii="Times New Roman" w:hAnsi="Times New Roman"/>
                <w:sz w:val="22"/>
                <w:szCs w:val="22"/>
              </w:rPr>
              <w:lastRenderedPageBreak/>
              <w:t>реагирует на ручное шаговое изменение в 0,1 % либо изменение расхода происходит после 3-4 колебаний со значительной амплитудой. В режиме AUT наблюдаются постоянные незатухающие колебания</w:t>
            </w:r>
          </w:p>
        </w:tc>
        <w:tc>
          <w:tcPr>
            <w:tcW w:w="1981" w:type="dxa"/>
            <w:vAlign w:val="center"/>
          </w:tcPr>
          <w:p w14:paraId="727C651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lastRenderedPageBreak/>
              <w:t>Ревизия клапана</w:t>
            </w:r>
          </w:p>
        </w:tc>
        <w:tc>
          <w:tcPr>
            <w:tcW w:w="1577" w:type="dxa"/>
            <w:vAlign w:val="center"/>
          </w:tcPr>
          <w:p w14:paraId="293FF48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29F18049" w14:textId="77777777" w:rsidTr="00F93E26">
        <w:tc>
          <w:tcPr>
            <w:tcW w:w="1699" w:type="dxa"/>
            <w:vAlign w:val="center"/>
          </w:tcPr>
          <w:p w14:paraId="0F33584C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Колонна очистки </w:t>
            </w:r>
          </w:p>
          <w:p w14:paraId="3FCF1E12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фенола С-250</w:t>
            </w:r>
          </w:p>
        </w:tc>
        <w:tc>
          <w:tcPr>
            <w:tcW w:w="1274" w:type="dxa"/>
            <w:vAlign w:val="center"/>
          </w:tcPr>
          <w:p w14:paraId="07C176CD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TIC2505</w:t>
            </w:r>
          </w:p>
        </w:tc>
        <w:tc>
          <w:tcPr>
            <w:tcW w:w="1697" w:type="dxa"/>
            <w:vAlign w:val="center"/>
          </w:tcPr>
          <w:p w14:paraId="23F75D48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Температура горячей струи в С-250</w:t>
            </w:r>
          </w:p>
        </w:tc>
        <w:tc>
          <w:tcPr>
            <w:tcW w:w="1695" w:type="dxa"/>
            <w:vAlign w:val="center"/>
          </w:tcPr>
          <w:p w14:paraId="63C25F95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-250</w:t>
            </w:r>
          </w:p>
        </w:tc>
        <w:tc>
          <w:tcPr>
            <w:tcW w:w="1981" w:type="dxa"/>
            <w:vAlign w:val="center"/>
          </w:tcPr>
          <w:p w14:paraId="32D9BB76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65F959A8" w14:textId="3F4A5523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677"/>
            <w:del w:id="2678" w:author="Эльдар Галеев" w:date="2023-07-13T10:52:00Z">
              <w:r w:rsidRPr="00052656" w:rsidDel="0072305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679" w:author="Эльдар Галеев" w:date="2023-07-13T10:5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677"/>
              <w:r>
                <w:rPr>
                  <w:rStyle w:val="affe"/>
                </w:rPr>
                <w:commentReference w:id="2677"/>
              </w:r>
            </w:ins>
          </w:p>
        </w:tc>
      </w:tr>
      <w:tr w:rsidR="0072305C" w:rsidRPr="005B2CDD" w14:paraId="353758D4" w14:textId="77777777" w:rsidTr="00FA1295">
        <w:tc>
          <w:tcPr>
            <w:tcW w:w="9923" w:type="dxa"/>
            <w:gridSpan w:val="6"/>
            <w:vAlign w:val="center"/>
          </w:tcPr>
          <w:p w14:paraId="30D34CD5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Секция кристаллизации (блок 300)</w:t>
            </w:r>
          </w:p>
        </w:tc>
      </w:tr>
      <w:tr w:rsidR="0072305C" w:rsidRPr="005B2CDD" w14:paraId="79E91172" w14:textId="77777777" w:rsidTr="00F93E26">
        <w:tc>
          <w:tcPr>
            <w:tcW w:w="1699" w:type="dxa"/>
            <w:vAlign w:val="center"/>
          </w:tcPr>
          <w:p w14:paraId="27578180" w14:textId="77777777" w:rsidR="0072305C" w:rsidRPr="00AF1554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К-300</w:t>
            </w:r>
          </w:p>
        </w:tc>
        <w:tc>
          <w:tcPr>
            <w:tcW w:w="1274" w:type="dxa"/>
            <w:vAlign w:val="center"/>
          </w:tcPr>
          <w:p w14:paraId="630FE616" w14:textId="77777777" w:rsidR="0072305C" w:rsidRPr="005618F2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TIC3005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</w:p>
        </w:tc>
        <w:tc>
          <w:tcPr>
            <w:tcW w:w="1697" w:type="dxa"/>
            <w:vAlign w:val="center"/>
          </w:tcPr>
          <w:p w14:paraId="73FACAFB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695" w:type="dxa"/>
            <w:vAlign w:val="center"/>
          </w:tcPr>
          <w:p w14:paraId="7749FC1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 xml:space="preserve">Для регулятора TIC3005 задана нижняя граница выхода ML = 5,23. Если в режиме CAS внутреннего регулятора текущее значение FIC3002.PV меньше ML регулятора TIC3005, то TIC3005 выдает задание для FIC3002 только в сторону увеличения FIC3002.PV. В этой связи значение ML снижено до 3 </w:t>
            </w:r>
          </w:p>
        </w:tc>
        <w:tc>
          <w:tcPr>
            <w:tcW w:w="1981" w:type="dxa"/>
            <w:vAlign w:val="center"/>
          </w:tcPr>
          <w:p w14:paraId="6C58D06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80"/>
            <w:commentRangeStart w:id="2681"/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евизи</w:t>
            </w:r>
            <w:r>
              <w:rPr>
                <w:rFonts w:ascii="Times New Roman" w:hAnsi="Times New Roman"/>
                <w:sz w:val="22"/>
                <w:szCs w:val="22"/>
              </w:rPr>
              <w:t>я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границ MH и ML всех внешних регуляторов каскадных схем регулирования</w:t>
            </w:r>
            <w:commentRangeEnd w:id="2680"/>
            <w:r>
              <w:rPr>
                <w:rStyle w:val="affe"/>
              </w:rPr>
              <w:commentReference w:id="2680"/>
            </w:r>
            <w:commentRangeEnd w:id="2681"/>
            <w:r>
              <w:rPr>
                <w:rStyle w:val="affe"/>
              </w:rPr>
              <w:commentReference w:id="2681"/>
            </w:r>
          </w:p>
        </w:tc>
        <w:tc>
          <w:tcPr>
            <w:tcW w:w="1577" w:type="dxa"/>
            <w:vAlign w:val="center"/>
          </w:tcPr>
          <w:p w14:paraId="263FD55D" w14:textId="353CF40F" w:rsidR="0072305C" w:rsidRP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rPrChange w:id="2682" w:author="Эльдар Галеев" w:date="2023-07-13T10:58:00Z">
                  <w:rPr>
                    <w:rFonts w:ascii="Times New Roman" w:hAnsi="Times New Roman"/>
                    <w:sz w:val="22"/>
                    <w:szCs w:val="22"/>
                    <w:lang w:val="en-US"/>
                  </w:rPr>
                </w:rPrChange>
              </w:rPr>
            </w:pPr>
            <w:del w:id="2683" w:author="Эльдар Галеев" w:date="2023-07-13T10:58:00Z">
              <w:r w:rsidDel="0072305C">
                <w:rPr>
                  <w:rFonts w:ascii="Times New Roman" w:hAnsi="Times New Roman"/>
                  <w:sz w:val="22"/>
                  <w:szCs w:val="22"/>
                  <w:lang w:val="en-US"/>
                </w:rPr>
                <w:delText>3</w:delText>
              </w:r>
            </w:del>
            <w:ins w:id="2684" w:author="Эльдар Галеев" w:date="2023-07-13T10:58:00Z">
              <w:r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</w:tr>
      <w:tr w:rsidR="0072305C" w:rsidRPr="005B2CDD" w14:paraId="5112738D" w14:textId="77777777" w:rsidTr="00F93E26">
        <w:tc>
          <w:tcPr>
            <w:tcW w:w="1699" w:type="dxa"/>
            <w:vAlign w:val="center"/>
          </w:tcPr>
          <w:p w14:paraId="7D4F393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63542962" w14:textId="77777777" w:rsidR="0072305C" w:rsidRPr="00814A43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56381">
              <w:rPr>
                <w:rFonts w:ascii="Times New Roman" w:hAnsi="Times New Roman"/>
                <w:sz w:val="22"/>
                <w:szCs w:val="22"/>
              </w:rPr>
              <w:t>FIC-3401</w:t>
            </w:r>
          </w:p>
        </w:tc>
        <w:tc>
          <w:tcPr>
            <w:tcW w:w="1697" w:type="dxa"/>
            <w:vAlign w:val="center"/>
          </w:tcPr>
          <w:p w14:paraId="2EC48C6A" w14:textId="77777777" w:rsidR="0072305C" w:rsidRPr="00814A43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асход питания в рекристал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лизатор К-340</w:t>
            </w:r>
          </w:p>
        </w:tc>
        <w:tc>
          <w:tcPr>
            <w:tcW w:w="1695" w:type="dxa"/>
            <w:vAlign w:val="center"/>
          </w:tcPr>
          <w:p w14:paraId="454B82FE" w14:textId="6D22B9D2" w:rsidR="0072305C" w:rsidRPr="00814A4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85"/>
            <w:commentRangeStart w:id="2686"/>
            <w:r>
              <w:rPr>
                <w:rFonts w:ascii="Times New Roman" w:hAnsi="Times New Roman"/>
                <w:sz w:val="22"/>
                <w:szCs w:val="22"/>
              </w:rPr>
              <w:t xml:space="preserve">Отсутствует </w:t>
            </w:r>
            <w:ins w:id="2687" w:author="Эльдар Галеев" w:date="2023-07-13T11:01:00Z"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>датчик расхода</w:t>
              </w:r>
              <w:r w:rsidR="0076663E">
                <w:rPr>
                  <w:rFonts w:ascii="Times New Roman" w:hAnsi="Times New Roman"/>
                  <w:sz w:val="22"/>
                  <w:szCs w:val="22"/>
                </w:rPr>
                <w:t>,</w:t>
              </w:r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lastRenderedPageBreak/>
                <w:t>предусмотренный проектом</w:t>
              </w:r>
            </w:ins>
            <w:del w:id="2688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прибор для измерени</w:delText>
              </w:r>
            </w:del>
            <w:del w:id="2689" w:author="Эльдар Галеев" w:date="2023-07-13T11:00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е</w:delText>
              </w:r>
            </w:del>
            <w:del w:id="2690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 xml:space="preserve"> расхода </w:delText>
              </w:r>
              <w:r w:rsidRPr="00A56381" w:rsidDel="0076663E">
                <w:rPr>
                  <w:rFonts w:ascii="Times New Roman" w:hAnsi="Times New Roman"/>
                  <w:sz w:val="22"/>
                  <w:szCs w:val="22"/>
                </w:rPr>
                <w:delText>питания</w:delText>
              </w:r>
              <w:commentRangeEnd w:id="2685"/>
              <w:r w:rsidDel="0076663E">
                <w:rPr>
                  <w:rStyle w:val="affe"/>
                </w:rPr>
                <w:commentReference w:id="2685"/>
              </w:r>
              <w:commentRangeEnd w:id="2686"/>
              <w:r w:rsidDel="0076663E">
                <w:rPr>
                  <w:rStyle w:val="affe"/>
                </w:rPr>
                <w:commentReference w:id="2686"/>
              </w:r>
            </w:del>
          </w:p>
        </w:tc>
        <w:tc>
          <w:tcPr>
            <w:tcW w:w="1981" w:type="dxa"/>
            <w:vAlign w:val="center"/>
          </w:tcPr>
          <w:p w14:paraId="7CED24DC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Установка расходомера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питания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с последующей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реализацией каскадной схемы регулирования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уровня в расплавителе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M</w:t>
            </w:r>
            <w:r w:rsidRPr="00A56381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-320</w:t>
            </w:r>
          </w:p>
        </w:tc>
        <w:tc>
          <w:tcPr>
            <w:tcW w:w="1577" w:type="dxa"/>
            <w:vAlign w:val="center"/>
          </w:tcPr>
          <w:p w14:paraId="30ABFCEA" w14:textId="7C355590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691" w:author="Эльдар Галеев" w:date="2023-07-13T11:01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lastRenderedPageBreak/>
                <w:delText>3</w:delText>
              </w:r>
            </w:del>
            <w:ins w:id="2692" w:author="Эльдар Галеев" w:date="2023-07-13T11:01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</w:p>
        </w:tc>
      </w:tr>
      <w:tr w:rsidR="0072305C" w:rsidRPr="005B2CDD" w14:paraId="79EF2B96" w14:textId="77777777" w:rsidTr="00F93E26">
        <w:tc>
          <w:tcPr>
            <w:tcW w:w="1699" w:type="dxa"/>
            <w:vAlign w:val="center"/>
          </w:tcPr>
          <w:p w14:paraId="4BE7BA3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3DEDF11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FIC3421</w:t>
            </w:r>
          </w:p>
        </w:tc>
        <w:tc>
          <w:tcPr>
            <w:tcW w:w="1697" w:type="dxa"/>
            <w:vAlign w:val="center"/>
          </w:tcPr>
          <w:p w14:paraId="68204CE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К-340</w:t>
            </w:r>
          </w:p>
        </w:tc>
        <w:tc>
          <w:tcPr>
            <w:tcW w:w="1695" w:type="dxa"/>
            <w:vAlign w:val="center"/>
          </w:tcPr>
          <w:p w14:paraId="3A33A09F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9A5D80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93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регулятора</w:t>
            </w:r>
          </w:p>
        </w:tc>
        <w:tc>
          <w:tcPr>
            <w:tcW w:w="1577" w:type="dxa"/>
            <w:vAlign w:val="center"/>
          </w:tcPr>
          <w:p w14:paraId="1A5CECA5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  <w:commentRangeEnd w:id="2693"/>
            <w:r>
              <w:rPr>
                <w:rStyle w:val="affe"/>
              </w:rPr>
              <w:commentReference w:id="2693"/>
            </w:r>
          </w:p>
        </w:tc>
      </w:tr>
      <w:tr w:rsidR="0072305C" w:rsidRPr="005B2CDD" w14:paraId="4A0371EF" w14:textId="77777777" w:rsidTr="00F93E26">
        <w:tc>
          <w:tcPr>
            <w:tcW w:w="1699" w:type="dxa"/>
            <w:vAlign w:val="center"/>
          </w:tcPr>
          <w:p w14:paraId="67681BCA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FFF0FCB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 w:rsidRPr="00814A43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697" w:type="dxa"/>
            <w:vAlign w:val="center"/>
          </w:tcPr>
          <w:p w14:paraId="170D987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7F9DFBA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ACBC58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94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</w:t>
            </w:r>
            <w:commentRangeEnd w:id="2694"/>
            <w:r>
              <w:rPr>
                <w:rStyle w:val="affe"/>
              </w:rPr>
              <w:commentReference w:id="2694"/>
            </w:r>
            <w:r>
              <w:rPr>
                <w:rFonts w:ascii="Times New Roman" w:hAnsi="Times New Roman"/>
                <w:sz w:val="22"/>
                <w:szCs w:val="22"/>
              </w:rPr>
              <w:t>ора</w:t>
            </w:r>
          </w:p>
        </w:tc>
        <w:tc>
          <w:tcPr>
            <w:tcW w:w="1577" w:type="dxa"/>
            <w:vAlign w:val="center"/>
          </w:tcPr>
          <w:p w14:paraId="26669F8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7FF181F7" w14:textId="77777777" w:rsidTr="00F93E26">
        <w:tc>
          <w:tcPr>
            <w:tcW w:w="1699" w:type="dxa"/>
            <w:vAlign w:val="center"/>
          </w:tcPr>
          <w:p w14:paraId="0136C0E2" w14:textId="77777777" w:rsidR="0072305C" w:rsidRPr="00D01C9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2C925686" w14:textId="77777777" w:rsidR="0072305C" w:rsidRPr="002B3F0F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F365AB">
              <w:rPr>
                <w:rFonts w:ascii="Times New Roman" w:hAnsi="Times New Roman"/>
                <w:sz w:val="22"/>
                <w:szCs w:val="22"/>
              </w:rPr>
              <w:t>3021</w:t>
            </w:r>
          </w:p>
        </w:tc>
        <w:tc>
          <w:tcPr>
            <w:tcW w:w="1697" w:type="dxa"/>
            <w:vAlign w:val="center"/>
          </w:tcPr>
          <w:p w14:paraId="050E23E8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Расход фенола на F300</w:t>
            </w:r>
          </w:p>
        </w:tc>
        <w:tc>
          <w:tcPr>
            <w:tcW w:w="1695" w:type="dxa"/>
            <w:vAlign w:val="center"/>
          </w:tcPr>
          <w:p w14:paraId="0A84365E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695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695"/>
            <w:r>
              <w:rPr>
                <w:rStyle w:val="affe"/>
              </w:rPr>
              <w:commentReference w:id="2695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0D265D06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3CB791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482A443" w14:textId="77777777" w:rsidTr="00F93E26">
        <w:tc>
          <w:tcPr>
            <w:tcW w:w="1699" w:type="dxa"/>
            <w:vAlign w:val="center"/>
          </w:tcPr>
          <w:p w14:paraId="6F13ED08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6A793DB8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FIC3008</w:t>
            </w:r>
          </w:p>
        </w:tc>
        <w:tc>
          <w:tcPr>
            <w:tcW w:w="1697" w:type="dxa"/>
            <w:vAlign w:val="center"/>
          </w:tcPr>
          <w:p w14:paraId="4841B8C0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695" w:type="dxa"/>
            <w:vAlign w:val="center"/>
          </w:tcPr>
          <w:p w14:paraId="1C596FB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696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696"/>
            <w:r>
              <w:rPr>
                <w:rStyle w:val="affe"/>
              </w:rPr>
              <w:commentReference w:id="2696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E1FDB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7257EEA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599F3A9" w14:textId="77777777" w:rsidTr="00F93E26">
        <w:tc>
          <w:tcPr>
            <w:tcW w:w="1699" w:type="dxa"/>
            <w:vAlign w:val="center"/>
          </w:tcPr>
          <w:p w14:paraId="72E45C3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3DB31E9F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331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697" w:type="dxa"/>
            <w:vAlign w:val="center"/>
          </w:tcPr>
          <w:p w14:paraId="1BAA95DA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питания в колонну </w:t>
            </w:r>
          </w:p>
          <w:p w14:paraId="7A4388BC" w14:textId="77777777" w:rsidR="0072305C" w:rsidRPr="00AC2B40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С-330</w:t>
            </w:r>
          </w:p>
        </w:tc>
        <w:tc>
          <w:tcPr>
            <w:tcW w:w="1695" w:type="dxa"/>
            <w:vAlign w:val="center"/>
          </w:tcPr>
          <w:p w14:paraId="0BE18B8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 P-310, P-315 В</w:t>
            </w:r>
          </w:p>
        </w:tc>
        <w:tc>
          <w:tcPr>
            <w:tcW w:w="1981" w:type="dxa"/>
            <w:vAlign w:val="center"/>
          </w:tcPr>
          <w:p w14:paraId="66B1D3C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P-310, P-315 В</w:t>
            </w:r>
          </w:p>
        </w:tc>
        <w:tc>
          <w:tcPr>
            <w:tcW w:w="1577" w:type="dxa"/>
            <w:vAlign w:val="center"/>
          </w:tcPr>
          <w:p w14:paraId="4F15E25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4BE8C713" w14:textId="77777777" w:rsidTr="00F93E26">
        <w:tc>
          <w:tcPr>
            <w:tcW w:w="1699" w:type="dxa"/>
            <w:vAlign w:val="center"/>
          </w:tcPr>
          <w:p w14:paraId="4E25671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0BF1EA1B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3303</w:t>
            </w:r>
          </w:p>
        </w:tc>
        <w:tc>
          <w:tcPr>
            <w:tcW w:w="1697" w:type="dxa"/>
            <w:vAlign w:val="center"/>
          </w:tcPr>
          <w:p w14:paraId="5AAEB91E" w14:textId="77777777" w:rsidR="0072305C" w:rsidRPr="000A225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С-330</w:t>
            </w:r>
          </w:p>
        </w:tc>
        <w:tc>
          <w:tcPr>
            <w:tcW w:w="1695" w:type="dxa"/>
            <w:vAlign w:val="center"/>
          </w:tcPr>
          <w:p w14:paraId="7C008D4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3C391E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7644E3EC" w14:textId="3F8CB870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97"/>
            <w:commentRangeStart w:id="2698"/>
            <w:del w:id="2699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commentRangeEnd w:id="2697"/>
            <w:ins w:id="2700" w:author="Эльдар Галеев" w:date="2023-07-13T11:02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  <w:r>
              <w:rPr>
                <w:rStyle w:val="affe"/>
              </w:rPr>
              <w:commentReference w:id="2697"/>
            </w:r>
            <w:commentRangeEnd w:id="2698"/>
            <w:r w:rsidR="0076663E">
              <w:rPr>
                <w:rStyle w:val="affe"/>
              </w:rPr>
              <w:commentReference w:id="2698"/>
            </w:r>
          </w:p>
        </w:tc>
      </w:tr>
      <w:tr w:rsidR="0076663E" w:rsidRPr="005B2CDD" w14:paraId="2D087BB4" w14:textId="77777777" w:rsidTr="00F93E26">
        <w:trPr>
          <w:ins w:id="2701" w:author="Эльдар Галеев" w:date="2023-07-13T11:03:00Z"/>
        </w:trPr>
        <w:tc>
          <w:tcPr>
            <w:tcW w:w="1699" w:type="dxa"/>
            <w:vAlign w:val="center"/>
          </w:tcPr>
          <w:p w14:paraId="3FAB7C6B" w14:textId="40AA62EA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02" w:author="Эльдар Галеев" w:date="2023-07-13T11:03:00Z"/>
                <w:rFonts w:ascii="Times New Roman" w:hAnsi="Times New Roman"/>
                <w:sz w:val="22"/>
                <w:szCs w:val="22"/>
              </w:rPr>
            </w:pPr>
            <w:ins w:id="2703" w:author="Эльдар Галеев" w:date="2023-07-13T11:03:00Z">
              <w:r w:rsidRPr="00D01C9F">
                <w:rPr>
                  <w:rFonts w:ascii="Times New Roman" w:hAnsi="Times New Roman"/>
                  <w:sz w:val="22"/>
                  <w:szCs w:val="22"/>
                </w:rPr>
                <w:t>Дегидратор кристаллизатора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 xml:space="preserve"> </w:t>
              </w:r>
              <w:r w:rsidRPr="00D01C9F">
                <w:rPr>
                  <w:rFonts w:ascii="Times New Roman" w:hAnsi="Times New Roman"/>
                  <w:sz w:val="22"/>
                  <w:szCs w:val="22"/>
                </w:rPr>
                <w:t>C-330</w:t>
              </w:r>
            </w:ins>
          </w:p>
        </w:tc>
        <w:tc>
          <w:tcPr>
            <w:tcW w:w="1274" w:type="dxa"/>
            <w:vAlign w:val="center"/>
          </w:tcPr>
          <w:p w14:paraId="30D0E8F1" w14:textId="56FBD5AF" w:rsidR="0076663E" w:rsidRPr="00052656" w:rsidRDefault="0076663E" w:rsidP="0076663E">
            <w:pPr>
              <w:spacing w:line="240" w:lineRule="auto"/>
              <w:ind w:left="-113" w:right="-113" w:firstLine="0"/>
              <w:jc w:val="center"/>
              <w:rPr>
                <w:ins w:id="2704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05" w:author="Эльдар Галеев" w:date="2023-07-13T11:03:00Z">
              <w:r w:rsidRPr="00052656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T</w:t>
              </w:r>
            </w:ins>
            <w:ins w:id="2706" w:author="Эльдар Галеев" w:date="2023-07-13T11:04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  <w:lang w:val="en-US"/>
                </w:rPr>
                <w:t>V</w:t>
              </w:r>
            </w:ins>
            <w:ins w:id="2707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3303</w:t>
              </w:r>
            </w:ins>
          </w:p>
        </w:tc>
        <w:tc>
          <w:tcPr>
            <w:tcW w:w="1697" w:type="dxa"/>
            <w:vAlign w:val="center"/>
          </w:tcPr>
          <w:p w14:paraId="598537BF" w14:textId="4521F9A3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08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09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Т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а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 xml:space="preserve"> куба С-330</w:t>
              </w:r>
            </w:ins>
          </w:p>
        </w:tc>
        <w:tc>
          <w:tcPr>
            <w:tcW w:w="1695" w:type="dxa"/>
            <w:vAlign w:val="center"/>
          </w:tcPr>
          <w:p w14:paraId="66B87E30" w14:textId="73240458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10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1" w:author="Эльдар Галеев" w:date="2023-07-13T11:04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4ECDF58B" w14:textId="4CADAEE0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12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3" w:author="Эльдар Галеев" w:date="2023-07-13T11:04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4E51A3DF" w14:textId="3E7CC8A9" w:rsidR="0076663E" w:rsidRPr="00052656" w:rsidDel="0076663E" w:rsidRDefault="0076663E" w:rsidP="0076663E">
            <w:pPr>
              <w:spacing w:line="240" w:lineRule="auto"/>
              <w:ind w:firstLine="0"/>
              <w:jc w:val="center"/>
              <w:rPr>
                <w:ins w:id="2714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5" w:author="Эльдар Галеев" w:date="2023-07-13T11:04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commentRangeStart w:id="2716"/>
              <w:commentRangeEnd w:id="2716"/>
              <w:r>
                <w:rPr>
                  <w:rStyle w:val="affe"/>
                </w:rPr>
                <w:commentReference w:id="2716"/>
              </w:r>
            </w:ins>
          </w:p>
        </w:tc>
      </w:tr>
      <w:tr w:rsidR="0076663E" w:rsidRPr="005B2CDD" w14:paraId="0D953EA2" w14:textId="77777777" w:rsidTr="00F93E26">
        <w:tc>
          <w:tcPr>
            <w:tcW w:w="1699" w:type="dxa"/>
            <w:vAlign w:val="center"/>
          </w:tcPr>
          <w:p w14:paraId="3C2A04EF" w14:textId="77777777" w:rsidR="0076663E" w:rsidRPr="005618F2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  <w:r>
              <w:rPr>
                <w:rFonts w:ascii="Times New Roman" w:hAnsi="Times New Roman"/>
                <w:sz w:val="22"/>
                <w:szCs w:val="22"/>
              </w:rPr>
              <w:t>ре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330C2748" w14:textId="77777777" w:rsidR="0076663E" w:rsidRPr="00AC2B40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3702</w:t>
            </w:r>
          </w:p>
        </w:tc>
        <w:tc>
          <w:tcPr>
            <w:tcW w:w="1697" w:type="dxa"/>
            <w:vAlign w:val="center"/>
          </w:tcPr>
          <w:p w14:paraId="744BC28E" w14:textId="77777777" w:rsidR="0076663E" w:rsidRPr="000A225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7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1973B3C8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06C4AC3E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Установка расходомера греющего пара с последующей реализацией каскадной схемы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>регулирования температуры</w:t>
            </w:r>
          </w:p>
        </w:tc>
        <w:tc>
          <w:tcPr>
            <w:tcW w:w="1577" w:type="dxa"/>
            <w:vAlign w:val="center"/>
          </w:tcPr>
          <w:p w14:paraId="42107CEC" w14:textId="20D2039C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17"/>
            <w:del w:id="2718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lastRenderedPageBreak/>
                <w:delText>3</w:delText>
              </w:r>
            </w:del>
            <w:ins w:id="2719" w:author="Эльдар Галеев" w:date="2023-07-13T11:0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17"/>
              <w:r>
                <w:rPr>
                  <w:rStyle w:val="affe"/>
                </w:rPr>
                <w:commentReference w:id="2717"/>
              </w:r>
            </w:ins>
          </w:p>
        </w:tc>
      </w:tr>
      <w:tr w:rsidR="0076663E" w:rsidRPr="005B2CDD" w14:paraId="6FC4EA6D" w14:textId="77777777" w:rsidTr="00F93E26">
        <w:tc>
          <w:tcPr>
            <w:tcW w:w="1699" w:type="dxa"/>
            <w:vAlign w:val="center"/>
          </w:tcPr>
          <w:p w14:paraId="3190789C" w14:textId="77777777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lastRenderedPageBreak/>
              <w:t>Кристаллизатор К-3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0E6FD583" w14:textId="77777777" w:rsidR="0076663E" w:rsidRPr="000A225F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V3402</w:t>
            </w:r>
          </w:p>
        </w:tc>
        <w:tc>
          <w:tcPr>
            <w:tcW w:w="1697" w:type="dxa"/>
            <w:vAlign w:val="center"/>
          </w:tcPr>
          <w:p w14:paraId="735EB816" w14:textId="77777777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225F">
              <w:rPr>
                <w:rFonts w:ascii="Times New Roman" w:hAnsi="Times New Roman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695" w:type="dxa"/>
            <w:vAlign w:val="center"/>
          </w:tcPr>
          <w:p w14:paraId="13C9185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r>
              <w:rPr>
                <w:rFonts w:ascii="Times New Roman" w:hAnsi="Times New Roman"/>
                <w:sz w:val="22"/>
                <w:szCs w:val="22"/>
              </w:rPr>
              <w:t>затирания»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4B8385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4A566747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08A6BB99" w14:textId="77777777" w:rsidTr="00FA1295">
        <w:tc>
          <w:tcPr>
            <w:tcW w:w="9923" w:type="dxa"/>
            <w:gridSpan w:val="6"/>
            <w:vAlign w:val="center"/>
          </w:tcPr>
          <w:p w14:paraId="70625D6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Cекция разложения аддукта (блок 400)</w:t>
            </w:r>
          </w:p>
        </w:tc>
      </w:tr>
      <w:tr w:rsidR="0076663E" w:rsidRPr="005B2CDD" w14:paraId="0D77E3B6" w14:textId="77777777" w:rsidTr="00F93E26">
        <w:tc>
          <w:tcPr>
            <w:tcW w:w="1699" w:type="dxa"/>
            <w:vAlign w:val="center"/>
          </w:tcPr>
          <w:p w14:paraId="7F779B7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2A934D7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FТ4105</w:t>
            </w:r>
          </w:p>
        </w:tc>
        <w:tc>
          <w:tcPr>
            <w:tcW w:w="1697" w:type="dxa"/>
            <w:vAlign w:val="center"/>
          </w:tcPr>
          <w:p w14:paraId="700F9B2E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21C122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расхода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некорректны (при переменных значениях уровн</w:t>
            </w:r>
            <w:r>
              <w:rPr>
                <w:rFonts w:ascii="Times New Roman" w:hAnsi="Times New Roman"/>
                <w:sz w:val="22"/>
                <w:szCs w:val="22"/>
              </w:rPr>
              <w:t>ей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 в V-410 и С-420 показания FТ-4105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неизменны)</w:t>
            </w:r>
          </w:p>
        </w:tc>
        <w:tc>
          <w:tcPr>
            <w:tcW w:w="1981" w:type="dxa"/>
            <w:vAlign w:val="center"/>
          </w:tcPr>
          <w:p w14:paraId="0953A7F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695F70D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6663E" w:rsidRPr="005B2CDD" w14:paraId="3A5AB439" w14:textId="77777777" w:rsidTr="00F93E26">
        <w:tc>
          <w:tcPr>
            <w:tcW w:w="1699" w:type="dxa"/>
            <w:vAlign w:val="center"/>
          </w:tcPr>
          <w:p w14:paraId="4B67722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5A93A62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4105</w:t>
            </w:r>
          </w:p>
        </w:tc>
        <w:tc>
          <w:tcPr>
            <w:tcW w:w="1697" w:type="dxa"/>
            <w:vAlign w:val="center"/>
          </w:tcPr>
          <w:p w14:paraId="6D5ADBEB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51B3C2D4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20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20"/>
            <w:r>
              <w:rPr>
                <w:rStyle w:val="affe"/>
              </w:rPr>
              <w:commentReference w:id="2720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78460D9D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32852EA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7CF9B04B" w14:textId="77777777" w:rsidTr="00F93E26">
        <w:tc>
          <w:tcPr>
            <w:tcW w:w="1699" w:type="dxa"/>
            <w:vAlign w:val="center"/>
          </w:tcPr>
          <w:p w14:paraId="44C0D176" w14:textId="77777777" w:rsidR="0076663E" w:rsidRPr="00AF1554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34308524" w14:textId="77777777" w:rsidR="0076663E" w:rsidRPr="00C5226C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1697" w:type="dxa"/>
            <w:vAlign w:val="center"/>
          </w:tcPr>
          <w:p w14:paraId="447097C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 xml:space="preserve"> острого пара, подаваемого в колонну С-420</w:t>
            </w:r>
          </w:p>
        </w:tc>
        <w:tc>
          <w:tcPr>
            <w:tcW w:w="1695" w:type="dxa"/>
            <w:vAlign w:val="center"/>
          </w:tcPr>
          <w:p w14:paraId="2E7BCE7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420</w:t>
            </w:r>
          </w:p>
        </w:tc>
        <w:tc>
          <w:tcPr>
            <w:tcW w:w="1981" w:type="dxa"/>
            <w:vAlign w:val="center"/>
          </w:tcPr>
          <w:p w14:paraId="5EAC79E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19CD887C" w14:textId="7ADF2AC0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21"/>
            <w:del w:id="2722" w:author="Эльдар Галеев" w:date="2023-07-13T11:03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23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21"/>
              <w:r>
                <w:rPr>
                  <w:rStyle w:val="affe"/>
                </w:rPr>
                <w:commentReference w:id="2721"/>
              </w:r>
            </w:ins>
          </w:p>
        </w:tc>
      </w:tr>
      <w:tr w:rsidR="0076663E" w:rsidRPr="005B2CDD" w14:paraId="5459D67D" w14:textId="77777777" w:rsidTr="00FA1295">
        <w:tc>
          <w:tcPr>
            <w:tcW w:w="9923" w:type="dxa"/>
            <w:gridSpan w:val="6"/>
            <w:vAlign w:val="center"/>
          </w:tcPr>
          <w:p w14:paraId="11ED36BE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Cекция регенерации БФА (блок 600)</w:t>
            </w:r>
          </w:p>
        </w:tc>
      </w:tr>
      <w:tr w:rsidR="0076663E" w:rsidRPr="005B2CDD" w14:paraId="5DEEBE93" w14:textId="77777777" w:rsidTr="00F93E26">
        <w:tc>
          <w:tcPr>
            <w:tcW w:w="1699" w:type="dxa"/>
            <w:vAlign w:val="center"/>
          </w:tcPr>
          <w:p w14:paraId="15864D7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Концентратор регенерации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</w:p>
          <w:p w14:paraId="5C5739E1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E-620</w:t>
            </w:r>
          </w:p>
        </w:tc>
        <w:tc>
          <w:tcPr>
            <w:tcW w:w="1274" w:type="dxa"/>
            <w:vAlign w:val="center"/>
          </w:tcPr>
          <w:p w14:paraId="1954508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>6201</w:t>
            </w:r>
          </w:p>
        </w:tc>
        <w:tc>
          <w:tcPr>
            <w:tcW w:w="1697" w:type="dxa"/>
            <w:vAlign w:val="center"/>
          </w:tcPr>
          <w:p w14:paraId="52A2BC3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пара 0,3 МПа</w:t>
            </w:r>
          </w:p>
        </w:tc>
        <w:tc>
          <w:tcPr>
            <w:tcW w:w="1695" w:type="dxa"/>
            <w:vAlign w:val="center"/>
          </w:tcPr>
          <w:p w14:paraId="481C3E89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 xml:space="preserve">«Обнуление» показаний </w:t>
            </w:r>
            <w:r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ниже значений 40 кг/ч</w:t>
            </w:r>
          </w:p>
        </w:tc>
        <w:tc>
          <w:tcPr>
            <w:tcW w:w="1981" w:type="dxa"/>
            <w:vAlign w:val="center"/>
          </w:tcPr>
          <w:p w14:paraId="7E97E7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  <w:r>
              <w:rPr>
                <w:rFonts w:ascii="Times New Roman" w:hAnsi="Times New Roman"/>
                <w:sz w:val="22"/>
                <w:szCs w:val="22"/>
              </w:rPr>
              <w:t>. Расширение рабочего диапазона расхода</w:t>
            </w:r>
          </w:p>
        </w:tc>
        <w:tc>
          <w:tcPr>
            <w:tcW w:w="1577" w:type="dxa"/>
            <w:vAlign w:val="center"/>
          </w:tcPr>
          <w:p w14:paraId="24975D9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bookmarkEnd w:id="2606"/>
    </w:tbl>
    <w:p w14:paraId="133E1152" w14:textId="0D805FC0" w:rsidR="004B4153" w:rsidRDefault="004B4153" w:rsidP="00616867">
      <w:pPr>
        <w:pStyle w:val="af4"/>
      </w:pPr>
    </w:p>
    <w:p w14:paraId="10E5FEED" w14:textId="738CEB7C" w:rsidR="00DE2AC6" w:rsidDel="0076663E" w:rsidRDefault="00DE2AC6" w:rsidP="00616867">
      <w:pPr>
        <w:pStyle w:val="af4"/>
        <w:rPr>
          <w:del w:id="2724" w:author="Эльдар Галеев" w:date="2023-07-13T11:07:00Z"/>
        </w:rPr>
      </w:pPr>
    </w:p>
    <w:p w14:paraId="38CB4C7A" w14:textId="0032E62B" w:rsidR="00DE2AC6" w:rsidDel="0076663E" w:rsidRDefault="00DE2AC6" w:rsidP="00616867">
      <w:pPr>
        <w:pStyle w:val="af4"/>
        <w:rPr>
          <w:del w:id="2725" w:author="Эльдар Галеев" w:date="2023-07-13T11:07:00Z"/>
        </w:rPr>
      </w:pPr>
    </w:p>
    <w:p w14:paraId="5172A868" w14:textId="77777777" w:rsidR="00616867" w:rsidRDefault="00616867" w:rsidP="00616867">
      <w:pPr>
        <w:pStyle w:val="21"/>
        <w:ind w:left="851" w:hanging="851"/>
      </w:pPr>
      <w:bookmarkStart w:id="2726" w:name="_Toc112142366"/>
      <w:r>
        <w:t>Выводы</w:t>
      </w:r>
      <w:bookmarkEnd w:id="2726"/>
    </w:p>
    <w:p w14:paraId="36B38D33" w14:textId="19F3A1F3" w:rsidR="00616867" w:rsidRDefault="00616867" w:rsidP="00616867">
      <w:pPr>
        <w:pStyle w:val="af4"/>
      </w:pPr>
      <w:r w:rsidRPr="001E4D7F">
        <w:t xml:space="preserve">Значительных проблем, препятствующих реализации функций управления не выявлено. </w:t>
      </w:r>
      <w:r>
        <w:t xml:space="preserve">Требуется </w:t>
      </w:r>
      <w:r w:rsidRPr="001E4D7F">
        <w:t>провести мероприятия по дооснащению</w:t>
      </w:r>
      <w:r>
        <w:t xml:space="preserve"> для критически важных позиций</w:t>
      </w:r>
      <w:r w:rsidRPr="001E4D7F">
        <w:t>, указанны</w:t>
      </w:r>
      <w:r>
        <w:t>х</w:t>
      </w:r>
      <w:r w:rsidRPr="001E4D7F">
        <w:t xml:space="preserve"> в таблиц</w:t>
      </w:r>
      <w:r w:rsidR="000E75BD">
        <w:t>ах</w:t>
      </w:r>
      <w:r w:rsidRPr="001E4D7F">
        <w:t xml:space="preserve"> </w:t>
      </w:r>
      <w:r w:rsidR="000E75BD" w:rsidRPr="000E75BD">
        <w:t>1 и 2</w:t>
      </w:r>
      <w:r w:rsidRPr="000E75BD">
        <w:t>.</w:t>
      </w:r>
    </w:p>
    <w:p w14:paraId="329897E8" w14:textId="7F8B91D6" w:rsidR="00E22F51" w:rsidRPr="001E4D7F" w:rsidRDefault="00E22F51" w:rsidP="00616867">
      <w:pPr>
        <w:pStyle w:val="af4"/>
      </w:pPr>
      <w:r>
        <w:t>Оборудование корпуса 403 работает на предельных нагрузках, в связи с чем наблюдается завышения показаний приборов, насыщение клапанов, не</w:t>
      </w:r>
      <w:del w:id="2727" w:author="Булуев Илья Иванович" w:date="2023-07-10T14:01:00Z">
        <w:r w:rsidDel="00A92FDB">
          <w:delText xml:space="preserve"> </w:delText>
        </w:r>
      </w:del>
      <w:r>
        <w:t>стабильная работа теплообменников и другого оборудования.</w:t>
      </w:r>
    </w:p>
    <w:p w14:paraId="213CBB31" w14:textId="77777777" w:rsidR="00616867" w:rsidRDefault="00616867" w:rsidP="00616867">
      <w:pPr>
        <w:pStyle w:val="af4"/>
      </w:pPr>
      <w:r w:rsidRPr="001E4D7F">
        <w:t>В связи с ограничениями технологического процесса (</w:t>
      </w:r>
      <w:r>
        <w:t>пар в теплообменники Е-111, Е-105 не подается</w:t>
      </w:r>
      <w:r w:rsidRPr="001E4D7F">
        <w:t xml:space="preserve">) на данном этапе не выполнимы следующие требования </w:t>
      </w:r>
      <w:r>
        <w:t>Дополнительного соглашения к Договору</w:t>
      </w:r>
      <w:r w:rsidRPr="001E4D7F">
        <w:t xml:space="preserve"> по оптимизации технологического режима:</w:t>
      </w:r>
    </w:p>
    <w:p w14:paraId="1259D1D0" w14:textId="1FAD92F5" w:rsidR="00616867" w:rsidRDefault="00616867" w:rsidP="00480504">
      <w:pPr>
        <w:pStyle w:val="a9"/>
        <w:ind w:left="851"/>
      </w:pPr>
      <w:r>
        <w:t>минимизация расхода водяного пара в Е-111, Е-105</w:t>
      </w:r>
      <w:r w:rsidRPr="009823A8">
        <w:t>.</w:t>
      </w:r>
    </w:p>
    <w:p w14:paraId="60EB8EED" w14:textId="73A7F574" w:rsidR="00DE2AC6" w:rsidRDefault="00DE2AC6" w:rsidP="00DE2AC6">
      <w:pPr>
        <w:pStyle w:val="a9"/>
        <w:numPr>
          <w:ilvl w:val="0"/>
          <w:numId w:val="0"/>
        </w:numPr>
        <w:ind w:left="491"/>
      </w:pPr>
      <w:r>
        <w:lastRenderedPageBreak/>
        <w:t>При проектировании СУУТП на производстве Бисфенола А необходимо учесть ряд «узких мест»:</w:t>
      </w:r>
    </w:p>
    <w:p w14:paraId="0D7B455C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На секции реакции наблюдаются два типа периодических колебаний, скорее «выбегов», расхода фенола </w:t>
      </w:r>
      <w:r>
        <w:rPr>
          <w:lang w:val="en-US"/>
        </w:rPr>
        <w:t>FIC</w:t>
      </w:r>
      <w:r>
        <w:t xml:space="preserve">1001, связанных с промывкой оборудования. </w:t>
      </w:r>
    </w:p>
    <w:p w14:paraId="4D20A49A" w14:textId="77777777" w:rsidR="00DE2AC6" w:rsidRDefault="00DE2AC6" w:rsidP="00DE2AC6">
      <w:pPr>
        <w:pStyle w:val="af4"/>
        <w:ind w:left="720" w:firstLine="0"/>
      </w:pPr>
      <w:r>
        <w:t xml:space="preserve">Менее критичные выбеги с частотой 5-7 мин. (1 – на рисунке ниже) связаны с промывкой </w:t>
      </w:r>
      <w:r w:rsidRPr="002E2011">
        <w:t>кристаллизатора К-300 (отсечной клапан HV-3009)</w:t>
      </w:r>
      <w:r>
        <w:t xml:space="preserve">. </w:t>
      </w:r>
    </w:p>
    <w:p w14:paraId="78577B0A" w14:textId="77777777" w:rsidR="00DE2AC6" w:rsidRDefault="00DE2AC6" w:rsidP="00DE2AC6">
      <w:pPr>
        <w:pStyle w:val="af4"/>
        <w:ind w:left="720" w:firstLine="0"/>
      </w:pPr>
      <w:r>
        <w:t xml:space="preserve">Более существенными являются выбеги с периодичностью 5 ч. и длительностью до 30 мин. (2 – на рисунке ниже), связанные с промывкой фильтра </w:t>
      </w:r>
      <w:r>
        <w:rPr>
          <w:lang w:val="en-US"/>
        </w:rPr>
        <w:t>F</w:t>
      </w:r>
      <w:r w:rsidRPr="009B32F5">
        <w:t>-300</w:t>
      </w:r>
      <w:r>
        <w:t>, в ходе которых расход фенола сначала падает на величину до 1.5</w:t>
      </w:r>
      <w:r>
        <w:rPr>
          <w:rFonts w:ascii="Calibri" w:hAnsi="Calibri" w:cs="Calibri"/>
        </w:rPr>
        <w:t>÷</w:t>
      </w:r>
      <w:r>
        <w:t>2 т</w:t>
      </w:r>
      <w:r w:rsidRPr="009B32F5">
        <w:t>/</w:t>
      </w:r>
      <w:r>
        <w:t>ч, а затем возрастает на величину до 2</w:t>
      </w:r>
      <w:r>
        <w:rPr>
          <w:rFonts w:ascii="Calibri" w:hAnsi="Calibri" w:cs="Calibri"/>
        </w:rPr>
        <w:t>÷3</w:t>
      </w:r>
      <w:r>
        <w:t xml:space="preserve"> т</w:t>
      </w:r>
      <w:r w:rsidRPr="009B32F5">
        <w:t>/</w:t>
      </w:r>
      <w:r>
        <w:t xml:space="preserve">ч и более. </w:t>
      </w:r>
    </w:p>
    <w:p w14:paraId="4F181955" w14:textId="77777777" w:rsidR="00DE2AC6" w:rsidRDefault="00DE2AC6" w:rsidP="00DE2AC6">
      <w:pPr>
        <w:pStyle w:val="af4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ABDF56" wp14:editId="06A3AD47">
                <wp:simplePos x="0" y="0"/>
                <wp:positionH relativeFrom="column">
                  <wp:posOffset>4565981</wp:posOffset>
                </wp:positionH>
                <wp:positionV relativeFrom="paragraph">
                  <wp:posOffset>2814955</wp:posOffset>
                </wp:positionV>
                <wp:extent cx="269875" cy="254000"/>
                <wp:effectExtent l="400050" t="0" r="15875" b="584200"/>
                <wp:wrapNone/>
                <wp:docPr id="17" name="Облачко с текстом: прямоугольно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8340E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BDF5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Облачко с текстом: прямоугольное 17" o:spid="_x0000_s1026" type="#_x0000_t61" style="position:absolute;left:0;text-align:left;margin-left:359.55pt;margin-top:221.65pt;width:21.2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" adj="-28065,67575" filled="f" strokecolor="#1f4d78 [1604]" strokeweight="1pt">
                <v:textbox>
                  <w:txbxContent>
                    <w:p w14:paraId="7CE8340E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3B37C3" wp14:editId="0AD70BCF">
                <wp:simplePos x="0" y="0"/>
                <wp:positionH relativeFrom="column">
                  <wp:posOffset>4138626</wp:posOffset>
                </wp:positionH>
                <wp:positionV relativeFrom="paragraph">
                  <wp:posOffset>2815590</wp:posOffset>
                </wp:positionV>
                <wp:extent cx="269875" cy="254000"/>
                <wp:effectExtent l="400050" t="0" r="15875" b="584200"/>
                <wp:wrapNone/>
                <wp:docPr id="18" name="Облачко с текстом: прямоугольно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682E2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B37C3" id="Облачко с текстом: прямоугольное 18" o:spid="_x0000_s1027" type="#_x0000_t61" style="position:absolute;left:0;text-align:left;margin-left:325.9pt;margin-top:221.7pt;width:21.2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" adj="-28065,67575" filled="f" strokecolor="#1f4d78 [1604]" strokeweight="1pt">
                <v:textbox>
                  <w:txbxContent>
                    <w:p w14:paraId="7B4682E2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ECC11D" wp14:editId="73B96939">
                <wp:simplePos x="0" y="0"/>
                <wp:positionH relativeFrom="column">
                  <wp:posOffset>1132260</wp:posOffset>
                </wp:positionH>
                <wp:positionV relativeFrom="paragraph">
                  <wp:posOffset>2966720</wp:posOffset>
                </wp:positionV>
                <wp:extent cx="269875" cy="254000"/>
                <wp:effectExtent l="0" t="0" r="339725" b="641350"/>
                <wp:wrapNone/>
                <wp:docPr id="19" name="Облачко с текстом: прямоугольно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55945"/>
                            <a:gd name="adj2" fmla="val 28789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BFEFF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C11D" id="Облачко с текстом: прямоугольное 19" o:spid="_x0000_s1028" type="#_x0000_t61" style="position:absolute;left:0;text-align:left;margin-left:89.15pt;margin-top:233.6pt;width:21.2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" adj="44484,72984" filled="f" strokecolor="#1f4d78 [1604]" strokeweight="1pt">
                <v:textbox>
                  <w:txbxContent>
                    <w:p w14:paraId="45FBFEFF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069AEE" wp14:editId="3772739A">
                <wp:simplePos x="0" y="0"/>
                <wp:positionH relativeFrom="column">
                  <wp:posOffset>1704009</wp:posOffset>
                </wp:positionH>
                <wp:positionV relativeFrom="paragraph">
                  <wp:posOffset>254635</wp:posOffset>
                </wp:positionV>
                <wp:extent cx="269875" cy="254000"/>
                <wp:effectExtent l="0" t="0" r="415925" b="374650"/>
                <wp:wrapNone/>
                <wp:docPr id="20" name="Облачко с текстом: прямоугольно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F2750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69AEE" id="Облачко с текстом: прямоугольное 20" o:spid="_x0000_s1029" type="#_x0000_t61" style="position:absolute;left:0;text-align:left;margin-left:134.15pt;margin-top:20.05pt;width:21.2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" adj="49575,48642" filled="f" strokecolor="#1f4d78 [1604]" strokeweight="1pt">
                <v:textbox>
                  <w:txbxContent>
                    <w:p w14:paraId="11DF2750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9BE4D" wp14:editId="22966445">
                <wp:simplePos x="0" y="0"/>
                <wp:positionH relativeFrom="column">
                  <wp:posOffset>781381</wp:posOffset>
                </wp:positionH>
                <wp:positionV relativeFrom="paragraph">
                  <wp:posOffset>263525</wp:posOffset>
                </wp:positionV>
                <wp:extent cx="269875" cy="254000"/>
                <wp:effectExtent l="0" t="0" r="415925" b="374650"/>
                <wp:wrapNone/>
                <wp:docPr id="21" name="Облачко с текстом: прямоугольно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D8602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BE4D" id="Облачко с текстом: прямоугольное 21" o:spid="_x0000_s1030" type="#_x0000_t61" style="position:absolute;left:0;text-align:left;margin-left:61.55pt;margin-top:20.75pt;width:21.2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8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" adj="49575,48642" filled="f" strokecolor="#1f4d78 [1604]" strokeweight="1pt">
                <v:textbox>
                  <w:txbxContent>
                    <w:p w14:paraId="7EFD8602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916BCD" wp14:editId="2BE19547">
            <wp:extent cx="5976000" cy="5436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54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9E87" w14:textId="77777777" w:rsidR="00DE2AC6" w:rsidRDefault="00DE2AC6" w:rsidP="00DE2AC6">
      <w:pPr>
        <w:pStyle w:val="af4"/>
        <w:ind w:left="720" w:firstLine="0"/>
      </w:pPr>
      <w:r>
        <w:t xml:space="preserve">«Выбеги» расхода по фенолу приводят к колебаниям расхода ацетона </w:t>
      </w:r>
      <w:r w:rsidRPr="009B32F5">
        <w:t>FIC</w:t>
      </w:r>
      <w:r>
        <w:t xml:space="preserve">1002 (1, 2 на рисунке ниже). Регулятор не справляется в связи с «передавливанием» потоком фенола потока ацетона перед смесителем </w:t>
      </w:r>
      <w:r>
        <w:rPr>
          <w:lang w:val="en-US"/>
        </w:rPr>
        <w:t>Z</w:t>
      </w:r>
      <w:r w:rsidRPr="009B32F5">
        <w:t>-100</w:t>
      </w:r>
      <w:r>
        <w:t>.</w:t>
      </w:r>
    </w:p>
    <w:p w14:paraId="491E9A47" w14:textId="77777777" w:rsidR="00DE2AC6" w:rsidRDefault="00DE2AC6" w:rsidP="00DE2AC6">
      <w:pPr>
        <w:pStyle w:val="af4"/>
        <w:ind w:left="720" w:firstLine="0"/>
      </w:pPr>
      <w:r>
        <w:lastRenderedPageBreak/>
        <w:t xml:space="preserve">В указанных «выбегах» не выдерживается соотношение фенола к ацетону, что негативно влияет на выработку целевого продукта реакции в реакторном блоке. </w:t>
      </w:r>
    </w:p>
    <w:p w14:paraId="36116B96" w14:textId="77777777" w:rsidR="00DE2AC6" w:rsidRDefault="00DE2AC6" w:rsidP="00DE2AC6">
      <w:pPr>
        <w:pStyle w:val="af4"/>
        <w:ind w:firstLine="0"/>
      </w:pPr>
    </w:p>
    <w:p w14:paraId="55593282" w14:textId="77777777" w:rsidR="00DE2AC6" w:rsidRDefault="00DE2AC6" w:rsidP="00DE2AC6">
      <w:pPr>
        <w:pStyle w:val="af4"/>
        <w:ind w:firstLine="0"/>
        <w:jc w:val="center"/>
      </w:pP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89DBD" wp14:editId="19380014">
                <wp:simplePos x="0" y="0"/>
                <wp:positionH relativeFrom="column">
                  <wp:posOffset>740410</wp:posOffset>
                </wp:positionH>
                <wp:positionV relativeFrom="paragraph">
                  <wp:posOffset>8890</wp:posOffset>
                </wp:positionV>
                <wp:extent cx="269875" cy="254000"/>
                <wp:effectExtent l="0" t="0" r="415925" b="374650"/>
                <wp:wrapNone/>
                <wp:docPr id="24" name="Облачко с текстом: прямоугольно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A329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9DBD" id="Облачко с текстом: прямоугольное 24" o:spid="_x0000_s1031" type="#_x0000_t61" style="position:absolute;left:0;text-align:left;margin-left:58.3pt;margin-top:.7pt;width:21.25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+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" adj="49575,48642" filled="f" strokecolor="#1f4d78 [1604]" strokeweight="1pt">
                <v:textbox>
                  <w:txbxContent>
                    <w:p w14:paraId="4177A329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7BD62" wp14:editId="6AD92254">
                <wp:simplePos x="0" y="0"/>
                <wp:positionH relativeFrom="column">
                  <wp:posOffset>1645920</wp:posOffset>
                </wp:positionH>
                <wp:positionV relativeFrom="paragraph">
                  <wp:posOffset>0</wp:posOffset>
                </wp:positionV>
                <wp:extent cx="269875" cy="254000"/>
                <wp:effectExtent l="0" t="0" r="415925" b="374650"/>
                <wp:wrapNone/>
                <wp:docPr id="25" name="Облачко с текстом: прямоугольно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B4B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7BD62" id="Облачко с текстом: прямоугольное 25" o:spid="_x0000_s1032" type="#_x0000_t61" style="position:absolute;left:0;text-align:left;margin-left:129.6pt;margin-top:0;width:21.2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3a8w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" adj="49575,48642" filled="f" strokecolor="#1f4d78 [1604]" strokeweight="1pt">
                <v:textbox>
                  <w:txbxContent>
                    <w:p w14:paraId="1793BB4B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6E688" wp14:editId="4EC6A62E">
                <wp:simplePos x="0" y="0"/>
                <wp:positionH relativeFrom="column">
                  <wp:posOffset>1010920</wp:posOffset>
                </wp:positionH>
                <wp:positionV relativeFrom="paragraph">
                  <wp:posOffset>2822575</wp:posOffset>
                </wp:positionV>
                <wp:extent cx="269875" cy="254000"/>
                <wp:effectExtent l="0" t="0" r="434975" b="241300"/>
                <wp:wrapNone/>
                <wp:docPr id="23" name="Облачко с текстом: прямоугольно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88354"/>
                            <a:gd name="adj2" fmla="val 1251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B8BDE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688" id="Облачко с текстом: прямоугольное 23" o:spid="_x0000_s1033" type="#_x0000_t61" style="position:absolute;left:0;text-align:left;margin-left:79.6pt;margin-top:222.25pt;width:21.25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" adj="51484,37823" filled="f" strokecolor="#1f4d78 [1604]" strokeweight="1pt">
                <v:textbox>
                  <w:txbxContent>
                    <w:p w14:paraId="1C7B8BDE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20416" wp14:editId="3AC37D82">
                <wp:simplePos x="0" y="0"/>
                <wp:positionH relativeFrom="column">
                  <wp:posOffset>4032250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247650" t="0" r="15875" b="355600"/>
                <wp:wrapNone/>
                <wp:docPr id="22" name="Облачко с текстом: прямоугольно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29845"/>
                            <a:gd name="adj2" fmla="val 17206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878B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20416" id="Облачко с текстом: прямоугольное 22" o:spid="_x0000_s1034" type="#_x0000_t61" style="position:absolute;left:0;text-align:left;margin-left:317.5pt;margin-top:216.65pt;width:21.2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" adj="-17247,47966" filled="f" strokecolor="#1f4d78 [1604]" strokeweight="1pt">
                <v:textbox>
                  <w:txbxContent>
                    <w:p w14:paraId="196F878B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B2C2EF" wp14:editId="7CED3B70">
                <wp:simplePos x="0" y="0"/>
                <wp:positionH relativeFrom="column">
                  <wp:posOffset>4525341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400050" t="0" r="15875" b="374650"/>
                <wp:wrapNone/>
                <wp:docPr id="26" name="Облачко с текстом: прямоугольно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82879"/>
                            <a:gd name="adj2" fmla="val 17519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7ABAA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2C2EF" id="Облачко с текстом: прямоугольное 26" o:spid="_x0000_s1035" type="#_x0000_t61" style="position:absolute;left:0;text-align:left;margin-left:356.35pt;margin-top:216.65pt;width:21.2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" adj="-28702,48642" filled="f" strokecolor="#1f4d78 [1604]" strokeweight="1pt">
                <v:textbox>
                  <w:txbxContent>
                    <w:p w14:paraId="7B77ABAA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0E3831" wp14:editId="208E770F">
            <wp:extent cx="5914800" cy="538200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538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76F9" w14:textId="69C93202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AC295E">
        <w:t xml:space="preserve">1001 </w:t>
      </w:r>
      <w:r>
        <w:t>регулятора р</w:t>
      </w:r>
      <w:r w:rsidRPr="00AC295E">
        <w:t>асход</w:t>
      </w:r>
      <w:r>
        <w:t>а</w:t>
      </w:r>
      <w:r w:rsidRPr="00AC295E">
        <w:t xml:space="preserve"> фенола из Т-701 в Z-100</w:t>
      </w:r>
      <w:r>
        <w:t xml:space="preserve"> </w:t>
      </w:r>
      <w:r w:rsidRPr="00AC295E">
        <w:t>FIC1001</w:t>
      </w:r>
      <w:r>
        <w:t>, что в некоторых случаях препятствует повышению загрузки секции главного реа</w:t>
      </w:r>
      <w:ins w:id="2728" w:author="Булуев Илья Иванович" w:date="2023-07-10T14:03:00Z">
        <w:r w:rsidR="00A92FDB">
          <w:t>к</w:t>
        </w:r>
      </w:ins>
      <w:r>
        <w:t>тора.</w:t>
      </w:r>
    </w:p>
    <w:p w14:paraId="6C280ED0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 xml:space="preserve">1202 </w:t>
      </w:r>
      <w:r>
        <w:t xml:space="preserve">регулятора температуры реакционной массы TIC1202B после промежуточного холодильника </w:t>
      </w:r>
      <w:r>
        <w:rPr>
          <w:lang w:val="en-US"/>
        </w:rPr>
        <w:t>E</w:t>
      </w:r>
      <w:r w:rsidRPr="00EC5A6C">
        <w:t xml:space="preserve">-110 </w:t>
      </w:r>
      <w:r>
        <w:t xml:space="preserve">реактора № 1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57CD3207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>1</w:t>
      </w:r>
      <w:r>
        <w:t>3</w:t>
      </w:r>
      <w:r w:rsidRPr="00EC5A6C">
        <w:t xml:space="preserve">02 </w:t>
      </w:r>
      <w:r>
        <w:t xml:space="preserve">регулятора температуры реакционной массы TIC1302B после промежуточного холодильника </w:t>
      </w:r>
      <w:r>
        <w:rPr>
          <w:lang w:val="en-US"/>
        </w:rPr>
        <w:t>E</w:t>
      </w:r>
      <w:r w:rsidRPr="00EC5A6C">
        <w:t xml:space="preserve">-120 </w:t>
      </w:r>
      <w:r>
        <w:t xml:space="preserve">реактора № </w:t>
      </w:r>
      <w:r w:rsidRPr="00EC5A6C">
        <w:t>2</w:t>
      </w:r>
      <w:r>
        <w:t xml:space="preserve">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7605291B" w14:textId="77777777" w:rsidR="00DE2AC6" w:rsidRDefault="00DE2AC6" w:rsidP="00DE2AC6">
      <w:pPr>
        <w:pStyle w:val="af4"/>
        <w:numPr>
          <w:ilvl w:val="0"/>
          <w:numId w:val="43"/>
        </w:numPr>
      </w:pPr>
      <w:r>
        <w:lastRenderedPageBreak/>
        <w:t xml:space="preserve">Высокая степень открытия клапана </w:t>
      </w:r>
      <w:r>
        <w:rPr>
          <w:lang w:val="en-US"/>
        </w:rPr>
        <w:t>FV</w:t>
      </w:r>
      <w:r w:rsidRPr="00837BAC">
        <w:t>2006 (</w:t>
      </w:r>
      <w:r>
        <w:t>более 90 %)</w:t>
      </w:r>
      <w:r w:rsidRPr="00837BAC">
        <w:t xml:space="preserve"> </w:t>
      </w:r>
      <w:r>
        <w:t xml:space="preserve">регулятора расхода пара </w:t>
      </w:r>
      <w:r w:rsidRPr="00837BAC">
        <w:t>FIC2006</w:t>
      </w:r>
      <w:r>
        <w:t xml:space="preserve"> на обогрев дегидратора </w:t>
      </w:r>
      <w:r>
        <w:rPr>
          <w:lang w:val="en-US"/>
        </w:rPr>
        <w:t>C</w:t>
      </w:r>
      <w:r w:rsidRPr="00837BAC">
        <w:t>-200.</w:t>
      </w:r>
    </w:p>
    <w:p w14:paraId="3F06E699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дегидратора</w:t>
      </w:r>
      <w:r w:rsidRPr="00A779BA">
        <w:t xml:space="preserve"> С-330</w:t>
      </w:r>
      <w:r>
        <w:t xml:space="preserve"> (</w:t>
      </w:r>
      <w:r w:rsidRPr="00837BAC">
        <w:t>TIC</w:t>
      </w:r>
      <w:r>
        <w:t xml:space="preserve">3311), что оказывает дестабилизирующее воздействие на работу колонн </w:t>
      </w:r>
      <w:r>
        <w:rPr>
          <w:lang w:val="en-US"/>
        </w:rPr>
        <w:t>C</w:t>
      </w:r>
      <w:r w:rsidRPr="00A779BA">
        <w:t xml:space="preserve">-330 </w:t>
      </w:r>
      <w:r>
        <w:t>и С-370.</w:t>
      </w:r>
    </w:p>
    <w:p w14:paraId="06C943BE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 w:rsidRPr="00837BAC">
        <w:rPr>
          <w:lang w:val="en-US"/>
        </w:rPr>
        <w:t>TV</w:t>
      </w:r>
      <w:r w:rsidRPr="00837BAC">
        <w:t>3303 (</w:t>
      </w:r>
      <w:r>
        <w:t>более 90 %)</w:t>
      </w:r>
      <w:r w:rsidRPr="00837BAC">
        <w:t xml:space="preserve"> </w:t>
      </w:r>
      <w:r>
        <w:t>регулятора т</w:t>
      </w:r>
      <w:r w:rsidRPr="00837BAC">
        <w:t>емператур</w:t>
      </w:r>
      <w:r>
        <w:t>ы</w:t>
      </w:r>
      <w:r w:rsidRPr="00837BAC">
        <w:t xml:space="preserve"> куба</w:t>
      </w:r>
      <w:r w:rsidRPr="00A779BA">
        <w:t xml:space="preserve"> </w:t>
      </w:r>
      <w:r w:rsidRPr="00837BAC">
        <w:t>TIC3303</w:t>
      </w:r>
      <w:r>
        <w:t xml:space="preserve"> дегидратора</w:t>
      </w:r>
      <w:r w:rsidRPr="00837BAC">
        <w:t xml:space="preserve"> С-330.</w:t>
      </w:r>
    </w:p>
    <w:p w14:paraId="7238806D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реактора</w:t>
      </w:r>
      <w:r w:rsidRPr="00837BAC">
        <w:t xml:space="preserve"> </w:t>
      </w:r>
      <w:r w:rsidRPr="00EC5A6C">
        <w:t xml:space="preserve">изомеризации </w:t>
      </w:r>
      <w:r w:rsidRPr="00837BAC">
        <w:t>R-600</w:t>
      </w:r>
      <w:r>
        <w:t xml:space="preserve"> (</w:t>
      </w:r>
      <w:r w:rsidRPr="00837BAC">
        <w:t>TIC6002</w:t>
      </w:r>
      <w:r>
        <w:t>).</w:t>
      </w:r>
    </w:p>
    <w:p w14:paraId="7CA3BC79" w14:textId="77777777" w:rsidR="00DE2AC6" w:rsidRDefault="00DE2AC6" w:rsidP="00DE2AC6">
      <w:pPr>
        <w:pStyle w:val="af4"/>
        <w:numPr>
          <w:ilvl w:val="0"/>
          <w:numId w:val="43"/>
        </w:numPr>
      </w:pPr>
      <w:r>
        <w:t>Несмотря на непрерывный характер эксплуатации фильтра</w:t>
      </w:r>
      <w:r w:rsidRPr="002F5EDF">
        <w:t xml:space="preserve"> </w:t>
      </w:r>
      <w:r>
        <w:rPr>
          <w:lang w:val="en-US"/>
        </w:rPr>
        <w:t>F</w:t>
      </w:r>
      <w:r w:rsidRPr="002F5EDF">
        <w:t xml:space="preserve">-300 </w:t>
      </w:r>
      <w:r>
        <w:t>имеются следующие особенности его работы:</w:t>
      </w:r>
    </w:p>
    <w:p w14:paraId="308256EF" w14:textId="77777777" w:rsidR="00DE2AC6" w:rsidRDefault="00DE2AC6" w:rsidP="00DE2AC6">
      <w:pPr>
        <w:pStyle w:val="a9"/>
        <w:ind w:left="993" w:hanging="219"/>
      </w:pPr>
      <w:r>
        <w:t xml:space="preserve">в </w:t>
      </w:r>
      <w:r w:rsidRPr="0025459F">
        <w:t>рабочем пространстве фильтра выделяют зоны фильтрования, промывки и</w:t>
      </w:r>
      <w:r>
        <w:t xml:space="preserve"> </w:t>
      </w:r>
      <w:r w:rsidRPr="0025459F">
        <w:t>просушки</w:t>
      </w:r>
      <w:r>
        <w:t xml:space="preserve">, при этом промывка аддукта осуществляется в два этапа: маточной жидкостью и фенолом из резервуара </w:t>
      </w:r>
      <w:r>
        <w:rPr>
          <w:lang w:val="en-US"/>
        </w:rPr>
        <w:t>T</w:t>
      </w:r>
      <w:r w:rsidRPr="00B0251E">
        <w:t>-701</w:t>
      </w:r>
      <w:r w:rsidRPr="0025459F">
        <w:t xml:space="preserve">. </w:t>
      </w:r>
      <w:commentRangeStart w:id="2729"/>
      <w:commentRangeStart w:id="2730"/>
      <w:r>
        <w:t>Регламентируемые соотношения между расходом сырья на входе фильтра и расходами маточной жидкости и фенола нет</w:t>
      </w:r>
      <w:commentRangeEnd w:id="2729"/>
      <w:r w:rsidR="00910EDF">
        <w:rPr>
          <w:rStyle w:val="affe"/>
          <w:rFonts w:ascii="Arial" w:eastAsia="MS Mincho" w:hAnsi="Arial" w:cs="Times New Roman"/>
        </w:rPr>
        <w:commentReference w:id="2729"/>
      </w:r>
      <w:commentRangeEnd w:id="2730"/>
      <w:r w:rsidR="0076663E">
        <w:rPr>
          <w:rStyle w:val="affe"/>
          <w:rFonts w:ascii="Arial" w:eastAsia="MS Mincho" w:hAnsi="Arial" w:cs="Times New Roman"/>
        </w:rPr>
        <w:commentReference w:id="2730"/>
      </w:r>
      <w:r>
        <w:t>. Прямые и косвенные показатели эффективности промывки после каждого этапа отсутствуют;</w:t>
      </w:r>
    </w:p>
    <w:p w14:paraId="134DD4BC" w14:textId="77777777" w:rsidR="00DE2AC6" w:rsidRDefault="00DE2AC6" w:rsidP="00DE2AC6">
      <w:pPr>
        <w:pStyle w:val="a9"/>
        <w:ind w:left="993" w:hanging="219"/>
      </w:pPr>
      <w:r>
        <w:t>д</w:t>
      </w:r>
      <w:r w:rsidRPr="00B0251E">
        <w:t>ля предотвращения забивки тарелки фильтра F-300 бисфенолом А проводится еже-сменная промывка тарелки смесью фенола (с расходом 15 т/ч по прибору FG-3011) и фенольной воды от Р-345А/В (с расходом 1 т/ч по прибору FG-3012). Продолжительность промывки – 15 минут</w:t>
      </w:r>
      <w:r>
        <w:t>;</w:t>
      </w:r>
    </w:p>
    <w:p w14:paraId="2BE6F5D5" w14:textId="77777777" w:rsidR="00DE2AC6" w:rsidRDefault="00DE2AC6" w:rsidP="00DE2AC6">
      <w:pPr>
        <w:pStyle w:val="a9"/>
        <w:ind w:left="993" w:hanging="219"/>
      </w:pPr>
      <w:commentRangeStart w:id="2731"/>
      <w:r>
        <w:t>ежесуточно проводится лабораторный анализ р</w:t>
      </w:r>
      <w:r w:rsidRPr="00717B75">
        <w:t>асплав</w:t>
      </w:r>
      <w:r>
        <w:t>а</w:t>
      </w:r>
      <w:r w:rsidRPr="00717B75">
        <w:t xml:space="preserve"> из расплавителя кристалли-затора М-320</w:t>
      </w:r>
      <w:r>
        <w:t xml:space="preserve"> (после фильтра </w:t>
      </w:r>
      <w:r>
        <w:rPr>
          <w:lang w:val="en-US"/>
        </w:rPr>
        <w:t>F</w:t>
      </w:r>
      <w:r w:rsidRPr="00717B75">
        <w:t>-300)</w:t>
      </w:r>
      <w:r>
        <w:t>, однако снижение</w:t>
      </w:r>
      <w:r w:rsidRPr="00B0251E">
        <w:t xml:space="preserve"> качества готового продукта БФА</w:t>
      </w:r>
      <w:r>
        <w:t xml:space="preserve"> по причине у</w:t>
      </w:r>
      <w:r w:rsidRPr="00B0251E">
        <w:t>худшени</w:t>
      </w:r>
      <w:r>
        <w:t>я</w:t>
      </w:r>
      <w:r w:rsidRPr="00B0251E">
        <w:t xml:space="preserve"> фильтрации в фильтре </w:t>
      </w:r>
      <w:r>
        <w:t>выявляется посредством</w:t>
      </w:r>
      <w:r w:rsidRPr="00B0251E">
        <w:t xml:space="preserve"> визуальн</w:t>
      </w:r>
      <w:r>
        <w:t>ого</w:t>
      </w:r>
      <w:r w:rsidRPr="00B0251E">
        <w:t xml:space="preserve"> контрол</w:t>
      </w:r>
      <w:r>
        <w:t>я</w:t>
      </w:r>
      <w:commentRangeEnd w:id="2731"/>
      <w:r w:rsidR="003D505A">
        <w:rPr>
          <w:rStyle w:val="affe"/>
          <w:rFonts w:ascii="Arial" w:eastAsia="MS Mincho" w:hAnsi="Arial" w:cs="Times New Roman"/>
        </w:rPr>
        <w:commentReference w:id="2731"/>
      </w:r>
      <w:r>
        <w:t xml:space="preserve">, после чего осуществляется внеурочная </w:t>
      </w:r>
      <w:r w:rsidRPr="00B0251E">
        <w:t>промы</w:t>
      </w:r>
      <w:r>
        <w:t>вка</w:t>
      </w:r>
      <w:r w:rsidRPr="00B0251E">
        <w:t xml:space="preserve"> зоны фильтра</w:t>
      </w:r>
      <w:r>
        <w:t xml:space="preserve"> </w:t>
      </w:r>
      <w:r w:rsidRPr="00B0251E">
        <w:t>смесью фенола и фенольной воды</w:t>
      </w:r>
      <w:r>
        <w:t>.</w:t>
      </w:r>
    </w:p>
    <w:p w14:paraId="5671B56F" w14:textId="35DEA0F0" w:rsidR="00DE2AC6" w:rsidRPr="00E33EA3" w:rsidRDefault="00E33EA3" w:rsidP="00DE2AC6">
      <w:pPr>
        <w:pStyle w:val="a9"/>
        <w:numPr>
          <w:ilvl w:val="0"/>
          <w:numId w:val="0"/>
        </w:numPr>
        <w:ind w:left="774"/>
      </w:pPr>
      <w:bookmarkStart w:id="2732" w:name="_Hlk140139680"/>
      <w:ins w:id="2733" w:author="Эльдар Галеев" w:date="2023-07-13T11:14:00Z">
        <w:r>
          <w:t xml:space="preserve">Таким образом, </w:t>
        </w:r>
      </w:ins>
      <w:ins w:id="2734" w:author="Эльдар Галеев" w:date="2023-07-13T11:15:00Z">
        <w:r>
          <w:t xml:space="preserve">существуют некоторые риски внедрения СУУТП на данном объекте с точки </w:t>
        </w:r>
        <w:r w:rsidRPr="00E33EA3">
          <w:t xml:space="preserve">зрения </w:t>
        </w:r>
      </w:ins>
      <w:del w:id="2735" w:author="Эльдар Галеев" w:date="2023-07-13T11:15:00Z">
        <w:r w:rsidR="00DE2AC6" w:rsidRPr="00E33EA3" w:rsidDel="00E33EA3">
          <w:delText>Р</w:delText>
        </w:r>
      </w:del>
      <w:ins w:id="2736" w:author="Эльдар Галеев" w:date="2023-07-13T11:15:00Z">
        <w:r w:rsidRPr="00E33EA3">
          <w:t>р</w:t>
        </w:r>
      </w:ins>
      <w:r w:rsidR="00DE2AC6" w:rsidRPr="00E33EA3">
        <w:t>аботоспособност</w:t>
      </w:r>
      <w:ins w:id="2737" w:author="Эльдар Галеев" w:date="2023-07-13T11:15:00Z">
        <w:r w:rsidRPr="00E33EA3">
          <w:t>и</w:t>
        </w:r>
      </w:ins>
      <w:del w:id="2738" w:author="Эльдар Галеев" w:date="2023-07-13T11:15:00Z">
        <w:r w:rsidR="00DE2AC6" w:rsidRPr="00E33EA3" w:rsidDel="00E33EA3">
          <w:delText>ь</w:delText>
        </w:r>
      </w:del>
      <w:r w:rsidR="00DE2AC6" w:rsidRPr="00E33EA3">
        <w:t xml:space="preserve"> и </w:t>
      </w:r>
      <w:del w:id="2739" w:author="Эльдар Галеев" w:date="2023-07-13T11:18:00Z">
        <w:r w:rsidR="00DE2AC6" w:rsidRPr="00E33EA3" w:rsidDel="00E33EA3">
          <w:delText>экономическ</w:delText>
        </w:r>
      </w:del>
      <w:del w:id="2740" w:author="Эльдар Галеев" w:date="2023-07-13T11:16:00Z">
        <w:r w:rsidR="00DE2AC6" w:rsidRPr="00E33EA3" w:rsidDel="00E33EA3">
          <w:delText>ая</w:delText>
        </w:r>
      </w:del>
      <w:del w:id="2741" w:author="Эльдар Галеев" w:date="2023-07-13T11:18:00Z">
        <w:r w:rsidR="00DE2AC6" w:rsidRPr="00E33EA3" w:rsidDel="00E33EA3">
          <w:delText xml:space="preserve"> </w:delText>
        </w:r>
      </w:del>
      <w:del w:id="2742" w:author="Эльдар Галеев" w:date="2023-07-13T11:16:00Z">
        <w:r w:rsidR="00DE2AC6" w:rsidRPr="00E33EA3" w:rsidDel="00E33EA3">
          <w:delText xml:space="preserve">целесообразность </w:delText>
        </w:r>
      </w:del>
      <w:ins w:id="2743" w:author="Эльдар Галеев" w:date="2023-07-13T11:16:00Z">
        <w:r w:rsidRPr="00E33EA3">
          <w:t>эффективности.</w:t>
        </w:r>
      </w:ins>
      <w:del w:id="2744" w:author="Эльдар Галеев" w:date="2023-07-13T11:16:00Z">
        <w:r w:rsidR="00DE2AC6" w:rsidRPr="00E33EA3" w:rsidDel="00E33EA3">
          <w:delText>внедрения СУУТП применительно к рассматриваемому фильтру сомнительна, в связи с этим</w:delText>
        </w:r>
      </w:del>
      <w:r w:rsidR="00DE2AC6" w:rsidRPr="00E33EA3">
        <w:t xml:space="preserve"> </w:t>
      </w:r>
      <w:del w:id="2745" w:author="Эльдар Галеев" w:date="2023-07-13T11:16:00Z">
        <w:r w:rsidR="00DE2AC6" w:rsidRPr="00E33EA3" w:rsidDel="00E33EA3">
          <w:delText xml:space="preserve">рекомендуется </w:delText>
        </w:r>
      </w:del>
      <w:ins w:id="2746" w:author="Эльдар Галеев" w:date="2023-07-13T11:16:00Z">
        <w:r w:rsidRPr="00E33EA3">
          <w:t xml:space="preserve">Рекомендуется </w:t>
        </w:r>
      </w:ins>
      <w:commentRangeStart w:id="2747"/>
      <w:commentRangeStart w:id="2748"/>
      <w:commentRangeStart w:id="2749"/>
      <w:del w:id="2750" w:author="Эльдар Галеев" w:date="2023-07-13T11:12:00Z">
        <w:r w:rsidR="00DE2AC6" w:rsidRPr="00E33EA3" w:rsidDel="00E33EA3">
          <w:rPr>
            <w:rPrChange w:id="2751" w:author="Эльдар Галеев" w:date="2023-07-13T11:16:00Z">
              <w:rPr>
                <w:b/>
              </w:rPr>
            </w:rPrChange>
          </w:rPr>
          <w:delText xml:space="preserve">исключить </w:delText>
        </w:r>
      </w:del>
      <w:ins w:id="2752" w:author="Эльдар Галеев" w:date="2023-07-13T11:12:00Z">
        <w:r w:rsidRPr="00E33EA3">
          <w:rPr>
            <w:rPrChange w:id="2753" w:author="Эльдар Галеев" w:date="2023-07-13T11:16:00Z">
              <w:rPr>
                <w:b/>
              </w:rPr>
            </w:rPrChange>
          </w:rPr>
          <w:t xml:space="preserve">оценить целесообразность включения </w:t>
        </w:r>
      </w:ins>
      <w:del w:id="2754" w:author="Эльдар Галеев" w:date="2023-07-13T11:12:00Z">
        <w:r w:rsidR="00DE2AC6" w:rsidRPr="00E33EA3" w:rsidDel="00E33EA3">
          <w:rPr>
            <w:rPrChange w:id="2755" w:author="Эльдар Галеев" w:date="2023-07-13T11:16:00Z">
              <w:rPr>
                <w:b/>
              </w:rPr>
            </w:rPrChange>
          </w:rPr>
          <w:delText>из</w:delText>
        </w:r>
      </w:del>
      <w:ins w:id="2756" w:author="Эльдар Галеев" w:date="2023-07-13T11:12:00Z">
        <w:r w:rsidRPr="00E33EA3">
          <w:rPr>
            <w:rPrChange w:id="2757" w:author="Эльдар Галеев" w:date="2023-07-13T11:16:00Z">
              <w:rPr>
                <w:b/>
              </w:rPr>
            </w:rPrChange>
          </w:rPr>
          <w:t>в</w:t>
        </w:r>
      </w:ins>
      <w:r w:rsidR="00DE2AC6" w:rsidRPr="00E33EA3">
        <w:rPr>
          <w:rPrChange w:id="2758" w:author="Эльдар Галеев" w:date="2023-07-13T11:16:00Z">
            <w:rPr>
              <w:b/>
            </w:rPr>
          </w:rPrChange>
        </w:rPr>
        <w:t xml:space="preserve"> периметр</w:t>
      </w:r>
      <w:del w:id="2759" w:author="Эльдар Галеев" w:date="2023-07-13T11:12:00Z">
        <w:r w:rsidR="00DE2AC6" w:rsidRPr="00E33EA3" w:rsidDel="00E33EA3">
          <w:rPr>
            <w:rPrChange w:id="2760" w:author="Эльдар Галеев" w:date="2023-07-13T11:16:00Z">
              <w:rPr>
                <w:b/>
              </w:rPr>
            </w:rPrChange>
          </w:rPr>
          <w:delText>а</w:delText>
        </w:r>
      </w:del>
      <w:r w:rsidR="00DE2AC6" w:rsidRPr="00E33EA3">
        <w:rPr>
          <w:rPrChange w:id="2761" w:author="Эльдар Галеев" w:date="2023-07-13T11:16:00Z">
            <w:rPr>
              <w:b/>
            </w:rPr>
          </w:rPrChange>
        </w:rPr>
        <w:t xml:space="preserve"> проектируемой СУУТП фильтр</w:t>
      </w:r>
      <w:ins w:id="2762" w:author="Эльдар Галеев" w:date="2023-07-13T11:12:00Z">
        <w:r w:rsidRPr="00E33EA3">
          <w:rPr>
            <w:rPrChange w:id="2763" w:author="Эльдар Галеев" w:date="2023-07-13T11:16:00Z">
              <w:rPr>
                <w:b/>
              </w:rPr>
            </w:rPrChange>
          </w:rPr>
          <w:t>а</w:t>
        </w:r>
      </w:ins>
      <w:r w:rsidR="00DE2AC6" w:rsidRPr="00E33EA3">
        <w:rPr>
          <w:rPrChange w:id="2764" w:author="Эльдар Галеев" w:date="2023-07-13T11:16:00Z">
            <w:rPr>
              <w:b/>
            </w:rPr>
          </w:rPrChange>
        </w:rPr>
        <w:t xml:space="preserve"> </w:t>
      </w:r>
      <w:r w:rsidR="00DE2AC6" w:rsidRPr="00E33EA3">
        <w:rPr>
          <w:lang w:val="en-US"/>
          <w:rPrChange w:id="2765" w:author="Эльдар Галеев" w:date="2023-07-13T11:16:00Z">
            <w:rPr>
              <w:b/>
              <w:lang w:val="en-US"/>
            </w:rPr>
          </w:rPrChange>
        </w:rPr>
        <w:t>F</w:t>
      </w:r>
      <w:r w:rsidR="00DE2AC6" w:rsidRPr="00E33EA3">
        <w:rPr>
          <w:rPrChange w:id="2766" w:author="Эльдар Галеев" w:date="2023-07-13T11:16:00Z">
            <w:rPr>
              <w:b/>
            </w:rPr>
          </w:rPrChange>
        </w:rPr>
        <w:t>-300</w:t>
      </w:r>
      <w:commentRangeEnd w:id="2747"/>
      <w:r w:rsidR="00910EDF" w:rsidRPr="00E33EA3">
        <w:rPr>
          <w:rStyle w:val="affe"/>
          <w:rFonts w:ascii="Arial" w:eastAsia="MS Mincho" w:hAnsi="Arial" w:cs="Times New Roman"/>
        </w:rPr>
        <w:commentReference w:id="2747"/>
      </w:r>
      <w:commentRangeEnd w:id="2748"/>
      <w:commentRangeEnd w:id="2749"/>
      <w:ins w:id="2767" w:author="Эльдар Галеев" w:date="2023-07-13T11:12:00Z">
        <w:r w:rsidRPr="00E33EA3">
          <w:rPr>
            <w:rPrChange w:id="2768" w:author="Эльдар Галеев" w:date="2023-07-13T11:16:00Z">
              <w:rPr>
                <w:b/>
              </w:rPr>
            </w:rPrChange>
          </w:rPr>
          <w:t xml:space="preserve"> </w:t>
        </w:r>
      </w:ins>
      <w:r w:rsidRPr="00E33EA3">
        <w:rPr>
          <w:rStyle w:val="affe"/>
          <w:rFonts w:ascii="Arial" w:eastAsia="MS Mincho" w:hAnsi="Arial" w:cs="Times New Roman"/>
        </w:rPr>
        <w:commentReference w:id="2748"/>
      </w:r>
      <w:r>
        <w:rPr>
          <w:rStyle w:val="affe"/>
          <w:rFonts w:ascii="Arial" w:eastAsia="MS Mincho" w:hAnsi="Arial" w:cs="Times New Roman"/>
        </w:rPr>
        <w:commentReference w:id="2749"/>
      </w:r>
      <w:ins w:id="2769" w:author="Эльдар Галеев" w:date="2023-07-13T11:12:00Z">
        <w:r w:rsidRPr="00E33EA3">
          <w:rPr>
            <w:rPrChange w:id="2770" w:author="Эльдар Галеев" w:date="2023-07-13T11:16:00Z">
              <w:rPr>
                <w:b/>
              </w:rPr>
            </w:rPrChange>
          </w:rPr>
          <w:t xml:space="preserve">по итогам </w:t>
        </w:r>
      </w:ins>
      <w:ins w:id="2771" w:author="Эльдар Галеев" w:date="2023-07-13T11:13:00Z">
        <w:r w:rsidRPr="00E33EA3">
          <w:rPr>
            <w:rPrChange w:id="2772" w:author="Эльдар Галеев" w:date="2023-07-13T11:16:00Z">
              <w:rPr>
                <w:b/>
              </w:rPr>
            </w:rPrChange>
          </w:rPr>
          <w:t>основного пошагового тестирования</w:t>
        </w:r>
      </w:ins>
      <w:r w:rsidR="00DE2AC6" w:rsidRPr="00E33EA3">
        <w:t>.</w:t>
      </w:r>
    </w:p>
    <w:bookmarkEnd w:id="2732"/>
    <w:p w14:paraId="634A40FC" w14:textId="46A8E2B4" w:rsidR="00DE2AC6" w:rsidRPr="00B42385" w:rsidDel="0076663E" w:rsidRDefault="00DE2AC6" w:rsidP="00DE2AC6">
      <w:pPr>
        <w:pStyle w:val="af4"/>
        <w:numPr>
          <w:ilvl w:val="0"/>
          <w:numId w:val="43"/>
        </w:numPr>
        <w:rPr>
          <w:del w:id="2773" w:author="Эльдар Галеев" w:date="2023-07-13T11:08:00Z"/>
          <w:b/>
        </w:rPr>
      </w:pPr>
      <w:del w:id="2774" w:author="Эльдар Галеев" w:date="2023-07-13T11:08:00Z">
        <w:r w:rsidDel="0076663E">
          <w:delText xml:space="preserve">Состояние гранул (кусков) БФА на выходе </w:delText>
        </w:r>
        <w:bookmarkStart w:id="2775" w:name="_Hlk139393713"/>
        <w:r w:rsidRPr="00B42385" w:rsidDel="0076663E">
          <w:delText>грануляционной башни С-500</w:delText>
        </w:r>
        <w:r w:rsidDel="0076663E">
          <w:delText xml:space="preserve"> </w:delText>
        </w:r>
        <w:bookmarkEnd w:id="2775"/>
        <w:r w:rsidDel="0076663E">
          <w:delText xml:space="preserve">во многом определяется давлением в форсунке и качеством разбрызгивания ею </w:delText>
        </w:r>
        <w:r w:rsidRPr="00B42385" w:rsidDel="0076663E">
          <w:delText>очищенн</w:delText>
        </w:r>
        <w:r w:rsidDel="0076663E">
          <w:delText>ого</w:delText>
        </w:r>
        <w:r w:rsidRPr="00B42385" w:rsidDel="0076663E">
          <w:delText xml:space="preserve"> БФА</w:delText>
        </w:r>
        <w:r w:rsidDel="0076663E">
          <w:delText xml:space="preserve"> на входе башни, что не может быть контролируемо СУУТП. Кроме того, косвенного показателя состояния гранул нет. В этой </w:delText>
        </w:r>
        <w:r w:rsidRPr="00B42385" w:rsidDel="0076663E">
          <w:delText xml:space="preserve">связи рекомендуется </w:delText>
        </w:r>
        <w:r w:rsidRPr="00B42385" w:rsidDel="0076663E">
          <w:rPr>
            <w:b/>
          </w:rPr>
          <w:delText>исключить из периметра проектируемой СУУТП грануляционную башн</w:delText>
        </w:r>
        <w:r w:rsidDel="0076663E">
          <w:rPr>
            <w:b/>
          </w:rPr>
          <w:delText>ю</w:delText>
        </w:r>
        <w:r w:rsidRPr="00B42385" w:rsidDel="0076663E">
          <w:rPr>
            <w:b/>
          </w:rPr>
          <w:delText xml:space="preserve"> С-500.</w:delText>
        </w:r>
      </w:del>
    </w:p>
    <w:p w14:paraId="226770FF" w14:textId="77777777" w:rsidR="00DE2AC6" w:rsidRPr="00616867" w:rsidRDefault="00DE2AC6" w:rsidP="00DE2AC6">
      <w:pPr>
        <w:pStyle w:val="a9"/>
        <w:numPr>
          <w:ilvl w:val="0"/>
          <w:numId w:val="0"/>
        </w:numPr>
        <w:ind w:left="491"/>
      </w:pPr>
    </w:p>
    <w:p w14:paraId="35A1FAAF" w14:textId="32629F44" w:rsidR="00E10400" w:rsidRPr="00EB3FB8" w:rsidRDefault="00E10400" w:rsidP="00294E2A">
      <w:pPr>
        <w:pStyle w:val="1"/>
      </w:pPr>
      <w:bookmarkStart w:id="2776" w:name="_Toc112142369"/>
      <w:bookmarkStart w:id="2777" w:name="_Toc139629565"/>
      <w:r w:rsidRPr="00EB3FB8">
        <w:lastRenderedPageBreak/>
        <w:t>Стратегии СУУТП по управлению и оптимизации</w:t>
      </w:r>
      <w:bookmarkEnd w:id="2776"/>
      <w:bookmarkEnd w:id="2777"/>
    </w:p>
    <w:p w14:paraId="221AE8B6" w14:textId="77777777" w:rsidR="00396657" w:rsidRPr="00396657" w:rsidRDefault="00396657" w:rsidP="00AA7A84">
      <w:pPr>
        <w:pStyle w:val="af4"/>
      </w:pPr>
      <w:r w:rsidRPr="00396657">
        <w:t>В целях формирования стратегий управления и оптимизации с помощью СУУТП необходимо разделить СУУТП на отдельные блоки (многопараметрические контроллеры, далее просто «контроллеры») и определить размерности этих блоков, т.е. количество входящих в каждый блок входных и выходных переменных СУУТП. Также необходимо определить предварительный перечень виртуальных анализаторов (далее – ВА).</w:t>
      </w:r>
    </w:p>
    <w:p w14:paraId="7D5E5F7C" w14:textId="77777777" w:rsidR="00396657" w:rsidRPr="00396657" w:rsidRDefault="00396657" w:rsidP="00AA7A84">
      <w:pPr>
        <w:pStyle w:val="af4"/>
      </w:pPr>
      <w:r w:rsidRPr="00396657">
        <w:t xml:space="preserve">При определении числа и состава контроллеров важно иметь в виду, что реализация большего количества задач управления и оптимизации неизбежно приводит к укрупнению размеров контроллеров (увеличению размерностей матриц входных и выходных переменных), т.е. к включению в их состав переменных большего числа технологических блоков и узлов установки. При этом меньшие размеры контроллеров обеспечивают определенные преимущества, а именно: </w:t>
      </w:r>
    </w:p>
    <w:p w14:paraId="2882224B" w14:textId="2DC8FE8B" w:rsidR="00396657" w:rsidRPr="00EB3FB8" w:rsidRDefault="004D1FA1" w:rsidP="00EB3FB8">
      <w:pPr>
        <w:pStyle w:val="a9"/>
      </w:pPr>
      <w:r>
        <w:t>п</w:t>
      </w:r>
      <w:r w:rsidRPr="004D1FA1">
        <w:t>овы</w:t>
      </w:r>
      <w:r>
        <w:t xml:space="preserve">шает приживаемость и </w:t>
      </w:r>
      <w:r w:rsidRPr="004D1FA1">
        <w:t>работоспособность системы</w:t>
      </w:r>
      <w:r w:rsidRPr="004D1FA1" w:rsidDel="004D1FA1">
        <w:t xml:space="preserve"> </w:t>
      </w:r>
      <w:r w:rsidR="00396657" w:rsidRPr="00EB3FB8">
        <w:t>(меньше размерность контроллера – меньше вероятность его выключения по техническим причинам);</w:t>
      </w:r>
    </w:p>
    <w:p w14:paraId="236A4FAB" w14:textId="77777777" w:rsidR="00396657" w:rsidRPr="00EB3FB8" w:rsidRDefault="00396657" w:rsidP="00EB3FB8">
      <w:pPr>
        <w:pStyle w:val="a9"/>
      </w:pPr>
      <w:r w:rsidRPr="00EB3FB8">
        <w:t>большую динамическую устойчивость ввиду использования более простых и однородных динамических моделей;</w:t>
      </w:r>
    </w:p>
    <w:p w14:paraId="407F2458" w14:textId="77777777" w:rsidR="00396657" w:rsidRPr="00EB3FB8" w:rsidRDefault="00396657" w:rsidP="00EB3FB8">
      <w:pPr>
        <w:pStyle w:val="a9"/>
      </w:pPr>
      <w:r w:rsidRPr="00EB3FB8">
        <w:t xml:space="preserve">большую «прозрачность» СУУТП и предсказуемость ее действий для оператора (чем меньше переменных в контроллере, тем понятнее оператору его действия). </w:t>
      </w:r>
    </w:p>
    <w:p w14:paraId="68A219E9" w14:textId="2B4D0140" w:rsidR="00396657" w:rsidRDefault="00396657" w:rsidP="00AA7A84">
      <w:pPr>
        <w:pStyle w:val="af4"/>
      </w:pPr>
      <w:r w:rsidRPr="002875F3">
        <w:t xml:space="preserve">Исходя из вышеприведенных аргументов, предлагается реализовать СУУТП в виде </w:t>
      </w:r>
      <w:r w:rsidR="0091231D">
        <w:t>следующих</w:t>
      </w:r>
      <w:r w:rsidRPr="002875F3">
        <w:t xml:space="preserve"> контроллеров:</w:t>
      </w:r>
    </w:p>
    <w:p w14:paraId="3842AA67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BENZOL</w:t>
      </w:r>
      <w:r w:rsidRPr="00C220F9">
        <w:t xml:space="preserve"> </w:t>
      </w:r>
      <w:r>
        <w:t>абсорберов</w:t>
      </w:r>
      <w:r w:rsidRPr="00C220F9">
        <w:t xml:space="preserve"> </w:t>
      </w:r>
      <w:r>
        <w:rPr>
          <w:lang w:val="en-US"/>
        </w:rPr>
        <w:t>S</w:t>
      </w:r>
      <w:r w:rsidRPr="00C220F9">
        <w:t>-</w:t>
      </w:r>
      <w:r w:rsidRPr="00636E5A">
        <w:t>157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C220F9">
        <w:t xml:space="preserve"> (</w:t>
      </w:r>
      <w:r>
        <w:t>узел очистки возвратного бензола</w:t>
      </w:r>
      <w:r w:rsidRPr="00C220F9">
        <w:t>);</w:t>
      </w:r>
    </w:p>
    <w:p w14:paraId="709000C4" w14:textId="77777777" w:rsidR="000E7CF9" w:rsidRPr="00636E5A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</w:t>
      </w:r>
      <w:r w:rsidRPr="00636E5A">
        <w:t xml:space="preserve">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636E5A">
        <w:t xml:space="preserve"> </w:t>
      </w:r>
      <w:r>
        <w:t>абсорберов</w:t>
      </w:r>
      <w:r w:rsidRPr="00636E5A">
        <w:t xml:space="preserve"> </w:t>
      </w:r>
      <w:r>
        <w:rPr>
          <w:lang w:val="en-US"/>
        </w:rPr>
        <w:t>S</w:t>
      </w:r>
      <w:r w:rsidRPr="00636E5A">
        <w:t>-111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, </w:t>
      </w:r>
      <w:r>
        <w:rPr>
          <w:lang w:val="en-US"/>
        </w:rPr>
        <w:t>S</w:t>
      </w:r>
      <w:r w:rsidRPr="00636E5A">
        <w:t>-158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 (</w:t>
      </w:r>
      <w:r>
        <w:t>узел</w:t>
      </w:r>
      <w:r w:rsidRPr="00636E5A">
        <w:t xml:space="preserve"> </w:t>
      </w:r>
      <w:r>
        <w:t>подогрева, осушки и удаления зеленого масла из пропилена</w:t>
      </w:r>
      <w:r w:rsidRPr="00636E5A">
        <w:t>);</w:t>
      </w:r>
    </w:p>
    <w:p w14:paraId="5F7A46C1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101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-101</w:t>
      </w:r>
      <w:r w:rsidRPr="00C220F9">
        <w:t xml:space="preserve"> (</w:t>
      </w:r>
      <w:r>
        <w:t>узел алкилирования</w:t>
      </w:r>
      <w:r w:rsidRPr="00C220F9">
        <w:t>);</w:t>
      </w:r>
    </w:p>
    <w:p w14:paraId="70F93526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102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-102</w:t>
      </w:r>
      <w:r w:rsidRPr="00C220F9">
        <w:t xml:space="preserve"> (</w:t>
      </w:r>
      <w:r>
        <w:t>узел трансалкилирования</w:t>
      </w:r>
      <w:r w:rsidRPr="00C220F9">
        <w:t>);</w:t>
      </w:r>
    </w:p>
    <w:p w14:paraId="2378E73F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</w:t>
      </w:r>
      <w:r>
        <w:t>3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</w:t>
      </w:r>
      <w:r>
        <w:t>3, колонны С-151</w:t>
      </w:r>
      <w:r w:rsidRPr="00C220F9">
        <w:t xml:space="preserve"> (</w:t>
      </w:r>
      <w:r>
        <w:t>узел алкилирования неароматических углеводородов</w:t>
      </w:r>
      <w:r w:rsidRPr="00C220F9">
        <w:t>);</w:t>
      </w:r>
    </w:p>
    <w:p w14:paraId="704C19DA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121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121</w:t>
      </w:r>
      <w:r w:rsidRPr="00C220F9">
        <w:t xml:space="preserve"> (</w:t>
      </w:r>
      <w:r>
        <w:t>блок выделения возвратного бензола</w:t>
      </w:r>
      <w:r w:rsidRPr="00C220F9">
        <w:t>)</w:t>
      </w:r>
      <w:r w:rsidRPr="00E36871">
        <w:t>;</w:t>
      </w:r>
    </w:p>
    <w:p w14:paraId="3288A25A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131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131</w:t>
      </w:r>
      <w:r w:rsidRPr="00C220F9">
        <w:t xml:space="preserve"> (</w:t>
      </w:r>
      <w:r>
        <w:t>блок выделения изопропилбензола</w:t>
      </w:r>
      <w:r w:rsidRPr="00C220F9">
        <w:t>)</w:t>
      </w:r>
      <w:r w:rsidRPr="00E36871">
        <w:t>;</w:t>
      </w:r>
    </w:p>
    <w:p w14:paraId="59564C16" w14:textId="3EC92EBD" w:rsidR="000E7CF9" w:rsidRDefault="000E7CF9" w:rsidP="000E7CF9">
      <w:pPr>
        <w:pStyle w:val="a9"/>
        <w:ind w:left="851"/>
      </w:pPr>
      <w:r w:rsidRPr="00C220F9">
        <w:t>контроллер CNTR_</w:t>
      </w:r>
      <w:r w:rsidRPr="000E7CF9">
        <w:t>C</w:t>
      </w:r>
      <w:r w:rsidRPr="00E36871">
        <w:t>141</w:t>
      </w:r>
      <w:r w:rsidRPr="00C220F9">
        <w:t xml:space="preserve"> колонны </w:t>
      </w:r>
      <w:r w:rsidRPr="000E7CF9">
        <w:t>C</w:t>
      </w:r>
      <w:r w:rsidRPr="00C220F9">
        <w:t>-</w:t>
      </w:r>
      <w:r w:rsidRPr="00E36871">
        <w:t>141</w:t>
      </w:r>
      <w:r w:rsidRPr="00C220F9">
        <w:t xml:space="preserve"> (</w:t>
      </w:r>
      <w:r>
        <w:t>блок выделения полиалкилбензолов</w:t>
      </w:r>
    </w:p>
    <w:p w14:paraId="24003810" w14:textId="1B6FB267" w:rsidR="00444A03" w:rsidRPr="002C5996" w:rsidRDefault="00444A03" w:rsidP="000E7CF9">
      <w:pPr>
        <w:pStyle w:val="a9"/>
        <w:ind w:left="851"/>
      </w:pPr>
      <w:r w:rsidRPr="002C5996">
        <w:t>контроллеры окислителей Р-2/1-7</w:t>
      </w:r>
      <w:r>
        <w:t xml:space="preserve"> (</w:t>
      </w:r>
      <w:r w:rsidRPr="000E7CF9">
        <w:t>CTRL</w:t>
      </w:r>
      <w:r w:rsidRPr="00444A03">
        <w:t>_</w:t>
      </w:r>
      <w:r w:rsidRPr="000E7CF9">
        <w:t>P</w:t>
      </w:r>
      <w:r w:rsidRPr="00444A03">
        <w:t>2_1/2/3/4/5/6/7)</w:t>
      </w:r>
      <w:r w:rsidRPr="002C5996">
        <w:t>;</w:t>
      </w:r>
    </w:p>
    <w:p w14:paraId="37737483" w14:textId="46AB50E5" w:rsidR="00444A03" w:rsidRPr="002C5996" w:rsidRDefault="00444A03" w:rsidP="000E7CF9">
      <w:pPr>
        <w:pStyle w:val="a9"/>
        <w:ind w:left="851"/>
      </w:pPr>
      <w:r w:rsidRPr="002C5996">
        <w:t>контроллеры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444A03">
        <w:t>14_1/2/3/4)</w:t>
      </w:r>
      <w:r w:rsidRPr="002C5996">
        <w:t>;</w:t>
      </w:r>
    </w:p>
    <w:p w14:paraId="63499B7E" w14:textId="5DBA69DD" w:rsidR="00444A03" w:rsidRPr="002C5996" w:rsidRDefault="00444A03" w:rsidP="000E7CF9">
      <w:pPr>
        <w:pStyle w:val="a9"/>
        <w:ind w:left="851"/>
      </w:pPr>
      <w:r w:rsidRPr="002C5996">
        <w:lastRenderedPageBreak/>
        <w:t>контроллер разложения ГПИПБ в разлагателе 14.2, на трубах разложения 1 и 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P</w:t>
      </w:r>
      <w:r w:rsidR="00FE351C" w:rsidRPr="00444A03">
        <w:t>14)</w:t>
      </w:r>
      <w:r w:rsidRPr="002C5996">
        <w:t>;</w:t>
      </w:r>
    </w:p>
    <w:p w14:paraId="19DF2776" w14:textId="3B92001C" w:rsidR="00444A03" w:rsidRPr="002C5996" w:rsidRDefault="00444A03" w:rsidP="000E7CF9">
      <w:pPr>
        <w:pStyle w:val="a9"/>
        <w:ind w:left="851"/>
      </w:pPr>
      <w:r w:rsidRPr="002C5996">
        <w:t>контроллер выделения ацетона-сырца в колоннах 21.1,2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21</w:t>
      </w:r>
      <w:r w:rsidR="00FE351C" w:rsidRPr="00444A03">
        <w:t>)</w:t>
      </w:r>
      <w:r w:rsidRPr="002C5996">
        <w:t>;</w:t>
      </w:r>
    </w:p>
    <w:p w14:paraId="20F9A8EB" w14:textId="409C0B40" w:rsidR="00444A03" w:rsidRPr="002C5996" w:rsidRDefault="00444A03" w:rsidP="000E7CF9">
      <w:pPr>
        <w:pStyle w:val="a9"/>
        <w:ind w:left="851"/>
      </w:pPr>
      <w:r w:rsidRPr="002C5996">
        <w:t>контроллер выделения альдегидной фракции из ацетона-сырца в колонне 30А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30</w:t>
      </w:r>
      <w:r w:rsidR="00FE351C" w:rsidRPr="000E7CF9">
        <w:t>a</w:t>
      </w:r>
      <w:r w:rsidR="00FE351C" w:rsidRPr="00444A03">
        <w:t>)</w:t>
      </w:r>
      <w:r w:rsidRPr="002C5996">
        <w:t>;</w:t>
      </w:r>
    </w:p>
    <w:p w14:paraId="24D20B0D" w14:textId="212DCB1E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ацетона в колонне 130, емкостях 36.1,2,3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5E191F">
        <w:t>130</w:t>
      </w:r>
      <w:r w:rsidR="005E191F" w:rsidRPr="00444A03">
        <w:t>)</w:t>
      </w:r>
      <w:r w:rsidRPr="002C5996">
        <w:t xml:space="preserve">; </w:t>
      </w:r>
    </w:p>
    <w:p w14:paraId="28FEB6BC" w14:textId="2402B10C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фенола в колоннах 37.1,2,3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37</w:t>
      </w:r>
      <w:r w:rsidR="005E191F" w:rsidRPr="00444A03">
        <w:t>)</w:t>
      </w:r>
      <w:r w:rsidRPr="002C5996">
        <w:t>;</w:t>
      </w:r>
    </w:p>
    <w:p w14:paraId="4EB508F0" w14:textId="35485448" w:rsidR="00444A03" w:rsidRPr="002C5996" w:rsidRDefault="00444A03" w:rsidP="000E7CF9">
      <w:pPr>
        <w:pStyle w:val="a9"/>
        <w:ind w:left="851"/>
      </w:pPr>
      <w:r w:rsidRPr="002C5996">
        <w:t>контроллер отгонки легких углеводородов колонны 100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100</w:t>
      </w:r>
      <w:r w:rsidR="005E191F" w:rsidRPr="00444A03">
        <w:t>)</w:t>
      </w:r>
      <w:r w:rsidRPr="002C5996">
        <w:t>;</w:t>
      </w:r>
    </w:p>
    <w:p w14:paraId="1224B356" w14:textId="29812E88" w:rsidR="00444A03" w:rsidRPr="002C5996" w:rsidRDefault="00444A03" w:rsidP="000E7CF9">
      <w:pPr>
        <w:pStyle w:val="a9"/>
        <w:ind w:left="851"/>
      </w:pPr>
      <w:r w:rsidRPr="002C5996">
        <w:t>контроллер выделения легких углеводородов и воды колонне 90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90</w:t>
      </w:r>
      <w:r w:rsidR="005E191F" w:rsidRPr="00444A03">
        <w:t>)</w:t>
      </w:r>
      <w:r w:rsidRPr="002C5996">
        <w:t>;</w:t>
      </w:r>
    </w:p>
    <w:p w14:paraId="25009D0C" w14:textId="57A172CF" w:rsidR="00444A03" w:rsidRDefault="00444A03" w:rsidP="000E7CF9">
      <w:pPr>
        <w:pStyle w:val="a9"/>
        <w:ind w:left="851"/>
      </w:pPr>
      <w:r w:rsidRPr="002C5996">
        <w:t xml:space="preserve">контроллер выделения </w:t>
      </w:r>
      <w:r w:rsidR="00014A4A">
        <w:rPr>
          <w:rFonts w:cs="Times New Roman"/>
          <w:sz w:val="22"/>
          <w:szCs w:val="22"/>
        </w:rPr>
        <w:t xml:space="preserve">легких у/в и воды в К-90и </w:t>
      </w:r>
      <w:r w:rsidRPr="002C5996">
        <w:t>товарного фенола в колонне 48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294E2A">
        <w:t>48</w:t>
      </w:r>
      <w:r w:rsidR="005E191F" w:rsidRPr="00444A03">
        <w:t>)</w:t>
      </w:r>
      <w:ins w:id="2778" w:author="Эльдар Галеев" w:date="2023-07-13T11:22:00Z">
        <w:r w:rsidR="00BC7B99">
          <w:t>;</w:t>
        </w:r>
      </w:ins>
      <w:del w:id="2779" w:author="Эльдар Галеев" w:date="2023-07-13T11:22:00Z">
        <w:r w:rsidRPr="002C5996" w:rsidDel="00BC7B99">
          <w:delText>.</w:delText>
        </w:r>
      </w:del>
    </w:p>
    <w:p w14:paraId="4765405F" w14:textId="77777777" w:rsidR="00BC7B99" w:rsidRDefault="00BC7B99">
      <w:pPr>
        <w:pStyle w:val="a9"/>
        <w:ind w:left="851"/>
        <w:rPr>
          <w:ins w:id="2780" w:author="Эльдар Галеев" w:date="2023-07-13T11:21:00Z"/>
        </w:rPr>
        <w:pPrChange w:id="2781" w:author="Эльдар Галеев" w:date="2023-07-13T11:22:00Z">
          <w:pPr>
            <w:pStyle w:val="a9"/>
          </w:pPr>
        </w:pPrChange>
      </w:pPr>
      <w:commentRangeStart w:id="2782"/>
      <w:ins w:id="2783" w:author="Эльдар Галеев" w:date="2023-07-13T11:21:00Z">
        <w:r>
          <w:t>контроллер секции главного реактора (CNTR_BFA_R_1_2_3);</w:t>
        </w:r>
      </w:ins>
    </w:p>
    <w:p w14:paraId="12634798" w14:textId="77777777" w:rsidR="00BC7B99" w:rsidRDefault="00BC7B99">
      <w:pPr>
        <w:pStyle w:val="a9"/>
        <w:ind w:left="851"/>
        <w:rPr>
          <w:ins w:id="2784" w:author="Эльдар Галеев" w:date="2023-07-13T11:21:00Z"/>
        </w:rPr>
        <w:pPrChange w:id="2785" w:author="Эльдар Галеев" w:date="2023-07-13T11:22:00Z">
          <w:pPr>
            <w:pStyle w:val="a9"/>
          </w:pPr>
        </w:pPrChange>
      </w:pPr>
      <w:ins w:id="2786" w:author="Эльдар Галеев" w:date="2023-07-13T11:21:00Z">
        <w:r>
          <w:t>контроллер дегидратора С-200 (CNTR_BFA_С_200);</w:t>
        </w:r>
      </w:ins>
    </w:p>
    <w:p w14:paraId="05BE45D9" w14:textId="77777777" w:rsidR="00BC7B99" w:rsidRDefault="00BC7B99">
      <w:pPr>
        <w:pStyle w:val="a9"/>
        <w:ind w:left="851"/>
        <w:rPr>
          <w:ins w:id="2787" w:author="Эльдар Галеев" w:date="2023-07-13T11:21:00Z"/>
        </w:rPr>
        <w:pPrChange w:id="2788" w:author="Эльдар Галеев" w:date="2023-07-13T11:22:00Z">
          <w:pPr>
            <w:pStyle w:val="a9"/>
          </w:pPr>
        </w:pPrChange>
      </w:pPr>
      <w:ins w:id="2789" w:author="Эльдар Галеев" w:date="2023-07-13T11:21:00Z">
        <w:r>
          <w:t>контроллер регенерации и очистки ацетона в колоннах С-220, С-230 (CNTR_BFA_С_220_230);</w:t>
        </w:r>
      </w:ins>
    </w:p>
    <w:p w14:paraId="6F8A4F13" w14:textId="77777777" w:rsidR="00BC7B99" w:rsidRDefault="00BC7B99">
      <w:pPr>
        <w:pStyle w:val="a9"/>
        <w:ind w:left="851"/>
        <w:rPr>
          <w:ins w:id="2790" w:author="Эльдар Галеев" w:date="2023-07-13T11:21:00Z"/>
        </w:rPr>
        <w:pPrChange w:id="2791" w:author="Эльдар Галеев" w:date="2023-07-13T11:22:00Z">
          <w:pPr>
            <w:pStyle w:val="a9"/>
          </w:pPr>
        </w:pPrChange>
      </w:pPr>
      <w:ins w:id="2792" w:author="Эльдар Галеев" w:date="2023-07-13T11:21:00Z">
        <w:r>
          <w:t>контроллер регенерации и очистки фенола в колоннах С-240, С-250 (CNTR_BFA_С_240_250);</w:t>
        </w:r>
      </w:ins>
    </w:p>
    <w:p w14:paraId="2808836A" w14:textId="77777777" w:rsidR="00BC7B99" w:rsidRDefault="00BC7B99">
      <w:pPr>
        <w:pStyle w:val="a9"/>
        <w:ind w:left="851"/>
        <w:rPr>
          <w:ins w:id="2793" w:author="Эльдар Галеев" w:date="2023-07-13T11:21:00Z"/>
        </w:rPr>
        <w:pPrChange w:id="2794" w:author="Эльдар Галеев" w:date="2023-07-13T11:22:00Z">
          <w:pPr>
            <w:pStyle w:val="a9"/>
          </w:pPr>
        </w:pPrChange>
      </w:pPr>
      <w:ins w:id="2795" w:author="Эльдар Галеев" w:date="2023-07-13T11:21:00Z">
        <w:r>
          <w:t>контроллер концентраторов фенола E-210/V-210, E-211/V-211, E-212/V-212 и кристаллизатора K-300 (CNTR_BFA_V_210_211_212_K_300);</w:t>
        </w:r>
      </w:ins>
    </w:p>
    <w:p w14:paraId="69A6488E" w14:textId="77777777" w:rsidR="00BC7B99" w:rsidRDefault="00BC7B99">
      <w:pPr>
        <w:pStyle w:val="a9"/>
        <w:ind w:left="851"/>
        <w:rPr>
          <w:ins w:id="2796" w:author="Эльдар Галеев" w:date="2023-07-13T11:21:00Z"/>
        </w:rPr>
        <w:pPrChange w:id="2797" w:author="Эльдар Галеев" w:date="2023-07-13T11:22:00Z">
          <w:pPr>
            <w:pStyle w:val="a9"/>
          </w:pPr>
        </w:pPrChange>
      </w:pPr>
      <w:ins w:id="2798" w:author="Эльдар Галеев" w:date="2023-07-13T11:21:00Z">
        <w:r>
          <w:t>контроллер фильтра F-300 (CNTR_BFA_F_300);</w:t>
        </w:r>
      </w:ins>
    </w:p>
    <w:p w14:paraId="2B3A61A1" w14:textId="77777777" w:rsidR="00BC7B99" w:rsidRDefault="00BC7B99">
      <w:pPr>
        <w:pStyle w:val="a9"/>
        <w:ind w:left="851"/>
        <w:rPr>
          <w:ins w:id="2799" w:author="Эльдар Галеев" w:date="2023-07-13T11:21:00Z"/>
        </w:rPr>
        <w:pPrChange w:id="2800" w:author="Эльдар Галеев" w:date="2023-07-13T11:22:00Z">
          <w:pPr>
            <w:pStyle w:val="a9"/>
          </w:pPr>
        </w:pPrChange>
      </w:pPr>
      <w:ins w:id="2801" w:author="Эльдар Галеев" w:date="2023-07-13T11:21:00Z">
        <w:r>
          <w:t>контроллер рекристаллизатора К-340, центрифуг S-340A/B, расплавителя M-360 (CNTR_BFA_ K_340_S_340 M_360);</w:t>
        </w:r>
      </w:ins>
    </w:p>
    <w:p w14:paraId="79C0227E" w14:textId="77777777" w:rsidR="00BC7B99" w:rsidRDefault="00BC7B99">
      <w:pPr>
        <w:pStyle w:val="a9"/>
        <w:ind w:left="851"/>
        <w:rPr>
          <w:ins w:id="2802" w:author="Эльдар Галеев" w:date="2023-07-13T11:21:00Z"/>
        </w:rPr>
        <w:pPrChange w:id="2803" w:author="Эльдар Галеев" w:date="2023-07-13T11:22:00Z">
          <w:pPr>
            <w:pStyle w:val="a9"/>
          </w:pPr>
        </w:pPrChange>
      </w:pPr>
      <w:ins w:id="2804" w:author="Эльдар Галеев" w:date="2023-07-13T11:21:00Z">
        <w:r>
          <w:t>контроллер дегидратора кристаллизатора С-330 и дегидратора рекристаллизатора С-370 (CNTR_BFA_C_330_370);</w:t>
        </w:r>
      </w:ins>
    </w:p>
    <w:p w14:paraId="5AF84724" w14:textId="77777777" w:rsidR="00BC7B99" w:rsidRDefault="00BC7B99">
      <w:pPr>
        <w:pStyle w:val="a9"/>
        <w:ind w:left="851"/>
        <w:rPr>
          <w:ins w:id="2805" w:author="Эльдар Галеев" w:date="2023-07-13T11:21:00Z"/>
        </w:rPr>
        <w:pPrChange w:id="2806" w:author="Эльдар Галеев" w:date="2023-07-13T11:22:00Z">
          <w:pPr>
            <w:pStyle w:val="a9"/>
          </w:pPr>
        </w:pPrChange>
      </w:pPr>
      <w:ins w:id="2807" w:author="Эльдар Галеев" w:date="2023-07-13T11:21:00Z">
        <w:r>
          <w:t>контроллер реактора изомеризации R-600 (CNTR_BFA_R_600);</w:t>
        </w:r>
      </w:ins>
    </w:p>
    <w:p w14:paraId="01CE043A" w14:textId="77777777" w:rsidR="00BC7B99" w:rsidRDefault="00BC7B99">
      <w:pPr>
        <w:pStyle w:val="a9"/>
        <w:ind w:left="851"/>
        <w:rPr>
          <w:ins w:id="2808" w:author="Эльдар Галеев" w:date="2023-07-13T11:21:00Z"/>
        </w:rPr>
        <w:pPrChange w:id="2809" w:author="Эльдар Галеев" w:date="2023-07-13T11:22:00Z">
          <w:pPr>
            <w:pStyle w:val="a9"/>
          </w:pPr>
        </w:pPrChange>
      </w:pPr>
      <w:ins w:id="2810" w:author="Эльдар Галеев" w:date="2023-07-13T11:21:00Z">
        <w:r>
          <w:t>контроллер испарителей фенола E-400/V-400, E-410/V-410 и колонны отгонки фенола  (CNTR_BFA_V_400_410_C_420);</w:t>
        </w:r>
      </w:ins>
    </w:p>
    <w:p w14:paraId="5784D7DF" w14:textId="77777777" w:rsidR="00BC7B99" w:rsidRDefault="00BC7B99">
      <w:pPr>
        <w:pStyle w:val="a9"/>
        <w:ind w:left="851"/>
        <w:rPr>
          <w:ins w:id="2811" w:author="Эльдар Галеев" w:date="2023-07-13T11:21:00Z"/>
        </w:rPr>
        <w:pPrChange w:id="2812" w:author="Эльдар Галеев" w:date="2023-07-13T11:22:00Z">
          <w:pPr>
            <w:pStyle w:val="a9"/>
          </w:pPr>
        </w:pPrChange>
      </w:pPr>
      <w:ins w:id="2813" w:author="Эльдар Галеев" w:date="2023-07-13T11:21:00Z">
        <w:r>
          <w:t>контроллер грануляционной башни С-500  (CNTR_BFA_С_500).</w:t>
        </w:r>
      </w:ins>
      <w:commentRangeEnd w:id="2782"/>
      <w:ins w:id="2814" w:author="Эльдар Галеев" w:date="2023-07-13T11:22:00Z">
        <w:r>
          <w:rPr>
            <w:rStyle w:val="affe"/>
            <w:rFonts w:ascii="Arial" w:eastAsia="MS Mincho" w:hAnsi="Arial" w:cs="Times New Roman"/>
          </w:rPr>
          <w:commentReference w:id="2782"/>
        </w:r>
      </w:ins>
    </w:p>
    <w:p w14:paraId="4B489DD3" w14:textId="466E0D7A" w:rsidR="00815DE2" w:rsidRPr="00DD005B" w:rsidDel="00BC7B99" w:rsidRDefault="00815DE2" w:rsidP="00815DE2">
      <w:pPr>
        <w:pStyle w:val="a9"/>
        <w:rPr>
          <w:del w:id="2815" w:author="Эльдар Галеев" w:date="2023-07-13T11:21:00Z"/>
        </w:rPr>
      </w:pPr>
      <w:del w:id="2816" w:author="Эльдар Галеев" w:date="2023-07-13T11:21:00Z">
        <w:r w:rsidRPr="00DD005B" w:rsidDel="00BC7B99">
          <w:delText>контроллер секции главного реактора (CNTR_BFA_R_1_2_3);</w:delText>
        </w:r>
      </w:del>
    </w:p>
    <w:p w14:paraId="3BDB9679" w14:textId="0707DADD" w:rsidR="00815DE2" w:rsidRPr="00DD005B" w:rsidDel="00BC7B99" w:rsidRDefault="00815DE2" w:rsidP="00815DE2">
      <w:pPr>
        <w:pStyle w:val="a9"/>
        <w:rPr>
          <w:del w:id="2817" w:author="Эльдар Галеев" w:date="2023-07-13T11:21:00Z"/>
        </w:rPr>
      </w:pPr>
      <w:del w:id="2818" w:author="Эльдар Галеев" w:date="2023-07-13T11:21:00Z">
        <w:r w:rsidRPr="00DD005B" w:rsidDel="00BC7B99">
          <w:delText>контроллер дегидратора С-200 (CNTR_BFA_С_200);</w:delText>
        </w:r>
      </w:del>
    </w:p>
    <w:p w14:paraId="72286C3B" w14:textId="53640615" w:rsidR="00815DE2" w:rsidRPr="009D63A4" w:rsidDel="00BC7B99" w:rsidRDefault="00815DE2" w:rsidP="00815DE2">
      <w:pPr>
        <w:pStyle w:val="a9"/>
        <w:rPr>
          <w:del w:id="2819" w:author="Эльдар Галеев" w:date="2023-07-13T11:21:00Z"/>
        </w:rPr>
      </w:pPr>
      <w:del w:id="2820" w:author="Эльдар Галеев" w:date="2023-07-13T11:21:00Z">
        <w:r w:rsidRPr="009D63A4" w:rsidDel="00BC7B99">
          <w:delText>контроллер регенерации и очистки ацетона в колоннах С-220, С-230 (CNTR_BFA_С_220_230);</w:delText>
        </w:r>
      </w:del>
    </w:p>
    <w:p w14:paraId="13CD1031" w14:textId="1E264A98" w:rsidR="00815DE2" w:rsidRPr="009D63A4" w:rsidDel="00BC7B99" w:rsidRDefault="00815DE2" w:rsidP="00815DE2">
      <w:pPr>
        <w:pStyle w:val="a9"/>
        <w:rPr>
          <w:del w:id="2821" w:author="Эльдар Галеев" w:date="2023-07-13T11:21:00Z"/>
        </w:rPr>
      </w:pPr>
      <w:del w:id="2822" w:author="Эльдар Галеев" w:date="2023-07-13T11:21:00Z">
        <w:r w:rsidRPr="009D63A4" w:rsidDel="00BC7B99">
          <w:delText>контроллер регенерации и очистки фенола в колоннах С-240, С-250 (CNTR_BFA_С_240_250);</w:delText>
        </w:r>
      </w:del>
    </w:p>
    <w:p w14:paraId="3CF2EBE9" w14:textId="3E085CB2" w:rsidR="00815DE2" w:rsidRPr="009D63A4" w:rsidDel="00BC7B99" w:rsidRDefault="00815DE2" w:rsidP="00815DE2">
      <w:pPr>
        <w:pStyle w:val="a9"/>
        <w:rPr>
          <w:del w:id="2823" w:author="Эльдар Галеев" w:date="2023-07-13T11:21:00Z"/>
        </w:rPr>
      </w:pPr>
      <w:del w:id="2824" w:author="Эльдар Галеев" w:date="2023-07-13T11:21:00Z">
        <w:r w:rsidRPr="009D63A4" w:rsidDel="00BC7B99">
          <w:delText>контроллер концентраторов фенола E-210/V-210, E-211/V-211, E-212/V-212 и кристаллизатора K-300 (CNTR_BFA_V_210_211_212_K_300);</w:delText>
        </w:r>
      </w:del>
    </w:p>
    <w:p w14:paraId="4E5127C1" w14:textId="61D8EA56" w:rsidR="00815DE2" w:rsidRPr="009D63A4" w:rsidDel="00BC7B99" w:rsidRDefault="00815DE2" w:rsidP="00815DE2">
      <w:pPr>
        <w:pStyle w:val="a9"/>
        <w:rPr>
          <w:del w:id="2825" w:author="Эльдар Галеев" w:date="2023-07-13T11:21:00Z"/>
        </w:rPr>
      </w:pPr>
      <w:del w:id="2826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1A6EF65A" w14:textId="59A2BEA1" w:rsidR="00815DE2" w:rsidRPr="009D63A4" w:rsidDel="00BC7B99" w:rsidRDefault="00815DE2" w:rsidP="00815DE2">
      <w:pPr>
        <w:pStyle w:val="a9"/>
        <w:rPr>
          <w:del w:id="2827" w:author="Эльдар Галеев" w:date="2023-07-13T11:21:00Z"/>
        </w:rPr>
      </w:pPr>
      <w:del w:id="2828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2DED8901" w14:textId="53781B13" w:rsidR="00815DE2" w:rsidRPr="009D63A4" w:rsidDel="00BC7B99" w:rsidRDefault="00815DE2" w:rsidP="00815DE2">
      <w:pPr>
        <w:pStyle w:val="a9"/>
        <w:rPr>
          <w:del w:id="2829" w:author="Эльдар Галеев" w:date="2023-07-13T11:21:00Z"/>
        </w:rPr>
      </w:pPr>
      <w:del w:id="2830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0CADA895" w14:textId="22287DCC" w:rsidR="00815DE2" w:rsidRPr="009D63A4" w:rsidDel="00BC7B99" w:rsidRDefault="00815DE2" w:rsidP="00815DE2">
      <w:pPr>
        <w:pStyle w:val="a9"/>
        <w:rPr>
          <w:del w:id="2831" w:author="Эльдар Галеев" w:date="2023-07-13T11:21:00Z"/>
        </w:rPr>
      </w:pPr>
      <w:del w:id="2832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7D291EF6" w14:textId="066EB5A2" w:rsidR="00815DE2" w:rsidRPr="009D63A4" w:rsidDel="00BC7B99" w:rsidRDefault="00815DE2" w:rsidP="00815DE2">
      <w:pPr>
        <w:pStyle w:val="a9"/>
        <w:rPr>
          <w:del w:id="2833" w:author="Эльдар Галеев" w:date="2023-07-13T11:21:00Z"/>
        </w:rPr>
      </w:pPr>
      <w:del w:id="2834" w:author="Эльдар Галеев" w:date="2023-07-13T11:21:00Z">
        <w:r w:rsidRPr="009D63A4" w:rsidDel="00BC7B99">
          <w:delText>контроллер реактора изомеризации R-600 (CNTR_BFA_R_600);</w:delText>
        </w:r>
      </w:del>
    </w:p>
    <w:p w14:paraId="2D95C478" w14:textId="603AB601" w:rsidR="00815DE2" w:rsidRPr="009D63A4" w:rsidDel="00BC7B99" w:rsidRDefault="00815DE2" w:rsidP="00815DE2">
      <w:pPr>
        <w:pStyle w:val="a9"/>
        <w:rPr>
          <w:del w:id="2835" w:author="Эльдар Галеев" w:date="2023-07-13T11:21:00Z"/>
        </w:rPr>
      </w:pPr>
      <w:del w:id="2836" w:author="Эльдар Галеев" w:date="2023-07-13T11:21:00Z">
        <w:r w:rsidRPr="009D63A4" w:rsidDel="00BC7B99">
          <w:delText>контроллер испарителей фенола E-400/V-400, E-410/V-410 и колонны отгонки фенола  (CNTR_BFA_V_400_410_C_420).</w:delText>
        </w:r>
      </w:del>
    </w:p>
    <w:p w14:paraId="249A374F" w14:textId="4EA95B35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521CD034" w14:textId="153615BA" w:rsidR="00815DE2" w:rsidRDefault="00815DE2" w:rsidP="00815DE2">
      <w:pPr>
        <w:pStyle w:val="a9"/>
        <w:numPr>
          <w:ilvl w:val="0"/>
          <w:numId w:val="0"/>
        </w:numPr>
        <w:ind w:left="851"/>
        <w:rPr>
          <w:ins w:id="2837" w:author="Эльдар Галеев" w:date="2023-07-13T11:22:00Z"/>
        </w:rPr>
      </w:pPr>
    </w:p>
    <w:p w14:paraId="56EC3D30" w14:textId="3FF43241" w:rsidR="00BC7B99" w:rsidRDefault="00BC7B99" w:rsidP="00815DE2">
      <w:pPr>
        <w:pStyle w:val="a9"/>
        <w:numPr>
          <w:ilvl w:val="0"/>
          <w:numId w:val="0"/>
        </w:numPr>
        <w:ind w:left="851"/>
        <w:rPr>
          <w:ins w:id="2838" w:author="Эльдар Галеев" w:date="2023-07-13T11:22:00Z"/>
        </w:rPr>
      </w:pPr>
    </w:p>
    <w:p w14:paraId="1638BCF6" w14:textId="77777777" w:rsidR="00BC7B99" w:rsidRDefault="00BC7B99" w:rsidP="00815DE2">
      <w:pPr>
        <w:pStyle w:val="a9"/>
        <w:numPr>
          <w:ilvl w:val="0"/>
          <w:numId w:val="0"/>
        </w:numPr>
        <w:ind w:left="851"/>
      </w:pPr>
    </w:p>
    <w:p w14:paraId="245D59A5" w14:textId="65E6C225" w:rsidR="00B47954" w:rsidRPr="00EE2947" w:rsidRDefault="00B47954" w:rsidP="000E7CF9">
      <w:pPr>
        <w:pStyle w:val="a9"/>
        <w:numPr>
          <w:ilvl w:val="0"/>
          <w:numId w:val="0"/>
        </w:numPr>
        <w:ind w:left="851"/>
      </w:pPr>
    </w:p>
    <w:p w14:paraId="2C44CA49" w14:textId="77777777" w:rsidR="00396657" w:rsidRDefault="00396657" w:rsidP="00EB3FB8">
      <w:pPr>
        <w:pStyle w:val="21"/>
      </w:pPr>
      <w:bookmarkStart w:id="2839" w:name="_Toc112142370"/>
      <w:r>
        <w:lastRenderedPageBreak/>
        <w:t>Предварительный перечень виртуальных анализаторов</w:t>
      </w:r>
      <w:bookmarkEnd w:id="2839"/>
    </w:p>
    <w:p w14:paraId="661126F6" w14:textId="7C91E873" w:rsidR="00396657" w:rsidRDefault="00396657" w:rsidP="00AA7A84">
      <w:pPr>
        <w:pStyle w:val="af4"/>
      </w:pPr>
      <w:r w:rsidRPr="00396657">
        <w:t xml:space="preserve">В </w:t>
      </w:r>
      <w:r w:rsidRPr="003E6EFC">
        <w:t xml:space="preserve">таблице </w:t>
      </w:r>
      <w:r w:rsidR="00FA1295">
        <w:t>4,1</w:t>
      </w:r>
      <w:r w:rsidR="00815DE2">
        <w:t xml:space="preserve">, </w:t>
      </w:r>
      <w:r w:rsidR="00FA1295">
        <w:t>4,2</w:t>
      </w:r>
      <w:r w:rsidRPr="00396657">
        <w:t xml:space="preserve"> </w:t>
      </w:r>
      <w:r w:rsidR="00815DE2">
        <w:t xml:space="preserve"> и </w:t>
      </w:r>
      <w:r w:rsidR="00FA1295">
        <w:t>4.3</w:t>
      </w:r>
      <w:r w:rsidR="00815DE2">
        <w:t xml:space="preserve"> </w:t>
      </w:r>
      <w:r w:rsidRPr="00396657">
        <w:t>приведен</w:t>
      </w:r>
      <w:r w:rsidR="00815DE2">
        <w:t>ы</w:t>
      </w:r>
      <w:r w:rsidRPr="00396657">
        <w:t xml:space="preserve"> предварительны</w:t>
      </w:r>
      <w:r w:rsidR="00815DE2">
        <w:t>е</w:t>
      </w:r>
      <w:r w:rsidRPr="00396657">
        <w:t xml:space="preserve"> перечн</w:t>
      </w:r>
      <w:r w:rsidR="00815DE2">
        <w:t>и</w:t>
      </w:r>
      <w:r w:rsidRPr="00396657">
        <w:t xml:space="preserve"> виртуальных анализаторов.</w:t>
      </w:r>
    </w:p>
    <w:p w14:paraId="4AE7D02E" w14:textId="55489CEF" w:rsidR="000E7CF9" w:rsidRPr="00396657" w:rsidRDefault="00FA1295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CF9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изопропилбензола</w:t>
      </w:r>
      <w:r w:rsidR="000E7CF9">
        <w:t>.</w:t>
      </w:r>
    </w:p>
    <w:tbl>
      <w:tblPr>
        <w:tblStyle w:val="aff6"/>
        <w:tblpPr w:leftFromText="180" w:rightFromText="180" w:vertAnchor="text" w:tblpY="1"/>
        <w:tblOverlap w:val="never"/>
        <w:tblW w:w="9918" w:type="dxa"/>
        <w:tblLook w:val="04A0" w:firstRow="1" w:lastRow="0" w:firstColumn="1" w:lastColumn="0" w:noHBand="0" w:noVBand="1"/>
      </w:tblPr>
      <w:tblGrid>
        <w:gridCol w:w="1980"/>
        <w:gridCol w:w="2835"/>
        <w:gridCol w:w="5103"/>
      </w:tblGrid>
      <w:tr w:rsidR="000E7CF9" w:rsidRPr="00581FD2" w14:paraId="7CA4C84C" w14:textId="77777777" w:rsidTr="005B5E43">
        <w:trPr>
          <w:tblHeader/>
        </w:trPr>
        <w:tc>
          <w:tcPr>
            <w:tcW w:w="1980" w:type="dxa"/>
            <w:vAlign w:val="center"/>
          </w:tcPr>
          <w:p w14:paraId="3A2A5B5D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Наименование ВА</w:t>
            </w:r>
          </w:p>
        </w:tc>
        <w:tc>
          <w:tcPr>
            <w:tcW w:w="2835" w:type="dxa"/>
            <w:vAlign w:val="center"/>
          </w:tcPr>
          <w:p w14:paraId="05FFDE3F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Описание</w:t>
            </w:r>
          </w:p>
        </w:tc>
        <w:tc>
          <w:tcPr>
            <w:tcW w:w="5103" w:type="dxa"/>
            <w:vAlign w:val="center"/>
          </w:tcPr>
          <w:p w14:paraId="43FDDA1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Предполагаемые влияющие параметры (или рычаги управления)</w:t>
            </w:r>
          </w:p>
        </w:tc>
      </w:tr>
      <w:tr w:rsidR="000E7CF9" w:rsidRPr="00C249E7" w14:paraId="31DD1800" w14:textId="77777777" w:rsidTr="005B5E43">
        <w:tc>
          <w:tcPr>
            <w:tcW w:w="1980" w:type="dxa"/>
            <w:vAlign w:val="center"/>
          </w:tcPr>
          <w:p w14:paraId="58A4F5EE" w14:textId="77777777" w:rsidR="000E7CF9" w:rsidRPr="00396657" w:rsidRDefault="000E7CF9">
            <w:pPr>
              <w:spacing w:line="276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  <w:pPrChange w:id="2840" w:author="Булуев Илья Иванович" w:date="2023-07-10T14:07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R101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4B7BA212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R-101</w:t>
            </w:r>
          </w:p>
        </w:tc>
        <w:tc>
          <w:tcPr>
            <w:tcW w:w="5103" w:type="dxa"/>
            <w:vAlign w:val="center"/>
          </w:tcPr>
          <w:p w14:paraId="61057AFB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TIRC41040.PV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РМ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2A4BE559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FDIRCA41070.PV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3CAA4BF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DT01.PV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1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6C312B41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DT02.PV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555455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DT0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2352D83B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DT04.PV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C3E01F0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PDIRA41060.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</w:tr>
      <w:tr w:rsidR="000E7CF9" w:rsidRPr="00C249E7" w14:paraId="20C88597" w14:textId="77777777" w:rsidTr="005B5E43">
        <w:tc>
          <w:tcPr>
            <w:tcW w:w="1980" w:type="dxa"/>
            <w:vAlign w:val="center"/>
          </w:tcPr>
          <w:p w14:paraId="09EE7A3E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1CD43F84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>Содержание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5957E20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23145CEE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F3DDEF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63A08984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4CC6C053" w14:textId="77777777" w:rsidTr="005B5E43">
        <w:tc>
          <w:tcPr>
            <w:tcW w:w="1980" w:type="dxa"/>
            <w:vAlign w:val="center"/>
          </w:tcPr>
          <w:p w14:paraId="47B9B64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O_DIPB</w:t>
            </w:r>
          </w:p>
        </w:tc>
        <w:tc>
          <w:tcPr>
            <w:tcW w:w="2835" w:type="dxa"/>
            <w:vAlign w:val="center"/>
          </w:tcPr>
          <w:p w14:paraId="3A92225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33B98E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065AC1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07879D7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8B181A0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6500D980" w14:textId="77777777" w:rsidTr="005B5E43">
        <w:tc>
          <w:tcPr>
            <w:tcW w:w="1980" w:type="dxa"/>
            <w:vAlign w:val="center"/>
          </w:tcPr>
          <w:p w14:paraId="7FCD0AE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I_TIPB</w:t>
            </w:r>
          </w:p>
        </w:tc>
        <w:tc>
          <w:tcPr>
            <w:tcW w:w="2835" w:type="dxa"/>
            <w:vAlign w:val="center"/>
          </w:tcPr>
          <w:p w14:paraId="7827A56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ИПБ </w:t>
            </w:r>
            <w:r>
              <w:rPr>
                <w:rFonts w:ascii="Times New Roman" w:hAnsi="Times New Roman"/>
                <w:sz w:val="22"/>
                <w:szCs w:val="22"/>
              </w:rPr>
              <w:t>на входе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2400E2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0F05FCF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насыщ. ПИПБ</w:t>
            </w:r>
          </w:p>
          <w:p w14:paraId="309875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рец. ПИПБ</w:t>
            </w:r>
          </w:p>
          <w:p w14:paraId="63D2EA53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45000.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Температура верха С-141</w:t>
            </w:r>
          </w:p>
          <w:p w14:paraId="2D7462D9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45010.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</w:tr>
      <w:tr w:rsidR="000E7CF9" w:rsidRPr="00C249E7" w14:paraId="458A5B0B" w14:textId="77777777" w:rsidTr="005B5E43">
        <w:tc>
          <w:tcPr>
            <w:tcW w:w="1980" w:type="dxa"/>
            <w:vAlign w:val="center"/>
          </w:tcPr>
          <w:p w14:paraId="6CA4E5F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3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0D16B56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103" w:type="dxa"/>
            <w:vAlign w:val="center"/>
          </w:tcPr>
          <w:p w14:paraId="3B3A22AF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40516D7D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</w:t>
            </w:r>
            <w:r>
              <w:rPr>
                <w:rFonts w:ascii="Times New Roman" w:hAnsi="Times New Roman"/>
                <w:sz w:val="22"/>
                <w:szCs w:val="22"/>
              </w:rPr>
              <w:t>9040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0EE22D0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907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15E720F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9080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5EE97EDF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A49040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РМ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-103</w:t>
            </w:r>
          </w:p>
          <w:p w14:paraId="3EB51F9B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6/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пропилен</w:t>
            </w:r>
          </w:p>
        </w:tc>
      </w:tr>
      <w:tr w:rsidR="000E7CF9" w:rsidRPr="00F040C5" w14:paraId="1512E51F" w14:textId="77777777" w:rsidTr="005B5E43">
        <w:tc>
          <w:tcPr>
            <w:tcW w:w="1980" w:type="dxa"/>
            <w:vAlign w:val="center"/>
          </w:tcPr>
          <w:p w14:paraId="67D397C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  <w:lang w:val="en-US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_C121_C6H6</w:t>
            </w:r>
          </w:p>
        </w:tc>
        <w:tc>
          <w:tcPr>
            <w:tcW w:w="2835" w:type="dxa"/>
            <w:vAlign w:val="center"/>
          </w:tcPr>
          <w:p w14:paraId="3B718A06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бензола в кубе С-121</w:t>
            </w:r>
          </w:p>
        </w:tc>
        <w:tc>
          <w:tcPr>
            <w:tcW w:w="5103" w:type="dxa"/>
            <w:vAlign w:val="center"/>
          </w:tcPr>
          <w:p w14:paraId="0DC8E9E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FC17D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6D08225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6C197323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2762ED5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1938048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D2F8748" w14:textId="77777777" w:rsidTr="005B5E43">
        <w:tc>
          <w:tcPr>
            <w:tcW w:w="1980" w:type="dxa"/>
            <w:vAlign w:val="center"/>
          </w:tcPr>
          <w:p w14:paraId="10EC989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_C121_IPB</w:t>
            </w:r>
          </w:p>
        </w:tc>
        <w:tc>
          <w:tcPr>
            <w:tcW w:w="2835" w:type="dxa"/>
            <w:vAlign w:val="center"/>
          </w:tcPr>
          <w:p w14:paraId="5FA60FB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бензоле из С-121</w:t>
            </w:r>
          </w:p>
        </w:tc>
        <w:tc>
          <w:tcPr>
            <w:tcW w:w="5103" w:type="dxa"/>
            <w:vAlign w:val="center"/>
          </w:tcPr>
          <w:p w14:paraId="00B621A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6349C7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0B62601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580C0FE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61CB767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558DD4F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BF726DD" w14:textId="77777777" w:rsidTr="005B5E43">
        <w:tc>
          <w:tcPr>
            <w:tcW w:w="1980" w:type="dxa"/>
            <w:vAlign w:val="center"/>
          </w:tcPr>
          <w:p w14:paraId="6365AB8C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1_IPB</w:t>
            </w:r>
          </w:p>
        </w:tc>
        <w:tc>
          <w:tcPr>
            <w:tcW w:w="2835" w:type="dxa"/>
            <w:vAlign w:val="center"/>
          </w:tcPr>
          <w:p w14:paraId="4E730442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кубе С-1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5103" w:type="dxa"/>
            <w:vAlign w:val="center"/>
          </w:tcPr>
          <w:p w14:paraId="2D772F1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TIRC44070.PV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sz w:val="22"/>
                <w:szCs w:val="22"/>
              </w:rPr>
              <w:t>т.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057754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463A12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3CF4356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7FB0C80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F040C5" w14:paraId="4AE5107C" w14:textId="77777777" w:rsidTr="005B5E43">
        <w:tc>
          <w:tcPr>
            <w:tcW w:w="1980" w:type="dxa"/>
            <w:vAlign w:val="center"/>
          </w:tcPr>
          <w:p w14:paraId="139AB04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1_DIPB</w:t>
            </w:r>
          </w:p>
        </w:tc>
        <w:tc>
          <w:tcPr>
            <w:tcW w:w="2835" w:type="dxa"/>
            <w:vAlign w:val="center"/>
          </w:tcPr>
          <w:p w14:paraId="30683110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ДИПБ в прод. ИПБ</w:t>
            </w:r>
          </w:p>
        </w:tc>
        <w:tc>
          <w:tcPr>
            <w:tcW w:w="5103" w:type="dxa"/>
            <w:vAlign w:val="center"/>
          </w:tcPr>
          <w:p w14:paraId="282EF3ED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верха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2C509F05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2BF1471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62408FF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61DF344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D832FE" w14:paraId="17A08BA1" w14:textId="77777777" w:rsidTr="005B5E43">
        <w:tc>
          <w:tcPr>
            <w:tcW w:w="1980" w:type="dxa"/>
            <w:vAlign w:val="center"/>
          </w:tcPr>
          <w:p w14:paraId="50B64195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lastRenderedPageBreak/>
              <w:t>Q_C141_NAFT</w:t>
            </w:r>
          </w:p>
        </w:tc>
        <w:tc>
          <w:tcPr>
            <w:tcW w:w="2835" w:type="dxa"/>
            <w:vAlign w:val="center"/>
          </w:tcPr>
          <w:p w14:paraId="7AFED77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нафталинов в дистилляте С-141</w:t>
            </w:r>
          </w:p>
        </w:tc>
        <w:tc>
          <w:tcPr>
            <w:tcW w:w="5103" w:type="dxa"/>
            <w:vAlign w:val="center"/>
          </w:tcPr>
          <w:p w14:paraId="1D9D682C" w14:textId="3337BF1E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 xml:space="preserve">TIR45000.PV – Температура </w:t>
            </w:r>
            <w:r>
              <w:rPr>
                <w:rFonts w:ascii="Times New Roman" w:hAnsi="Times New Roman"/>
                <w:sz w:val="22"/>
                <w:szCs w:val="22"/>
              </w:rPr>
              <w:t>верха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 С-141</w:t>
            </w:r>
          </w:p>
          <w:p w14:paraId="3AB21569" w14:textId="49D673E0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CEC242D" w14:textId="3D828125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A34B3AD" w14:textId="613DEE5B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841" w:author="Булуев Илья Иванович" w:date="2023-07-10T14:11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42" w:author="Булуев Илья Иванович" w:date="2023-07-10T14:11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02DDF22E" w14:textId="04B1CC4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843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44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0E7CF9" w:rsidRPr="00C249E7" w14:paraId="6220AE8E" w14:textId="77777777" w:rsidTr="005B5E43">
        <w:tc>
          <w:tcPr>
            <w:tcW w:w="1980" w:type="dxa"/>
            <w:vAlign w:val="center"/>
          </w:tcPr>
          <w:p w14:paraId="05196CD2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Q_C141_TIPB</w:t>
            </w:r>
          </w:p>
        </w:tc>
        <w:tc>
          <w:tcPr>
            <w:tcW w:w="2835" w:type="dxa"/>
            <w:vAlign w:val="center"/>
          </w:tcPr>
          <w:p w14:paraId="3B7069C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ТриИПБ в кубе С-141</w:t>
            </w:r>
          </w:p>
        </w:tc>
        <w:tc>
          <w:tcPr>
            <w:tcW w:w="5103" w:type="dxa"/>
            <w:vAlign w:val="center"/>
          </w:tcPr>
          <w:p w14:paraId="62973862" w14:textId="7777777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TIR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>45050.PV – Температура гор. струи в С-141</w:t>
            </w:r>
          </w:p>
          <w:p w14:paraId="5E5AE4D0" w14:textId="3E2483A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ins w:id="2845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46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008D7E7" w14:textId="3FC5AEFB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ins w:id="2847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48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4E4F98AD" w14:textId="2A773F82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849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0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EA103EE" w14:textId="1AF492A3" w:rsidR="000E7CF9" w:rsidRPr="00835B0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851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2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008D61A6" w14:textId="77777777" w:rsidR="000E7CF9" w:rsidRPr="00396657" w:rsidRDefault="000E7CF9" w:rsidP="00AA7A84">
      <w:pPr>
        <w:pStyle w:val="af4"/>
      </w:pPr>
    </w:p>
    <w:p w14:paraId="17BA688C" w14:textId="19E7F096" w:rsidR="000E7CF9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2</w:t>
      </w:r>
      <w:r w:rsidR="00B63BAB">
        <w:rPr>
          <w:noProof/>
        </w:rPr>
        <w:fldChar w:fldCharType="end"/>
      </w:r>
      <w:r w:rsidRPr="00C50EE7">
        <w:t xml:space="preserve"> </w:t>
      </w:r>
      <w:r w:rsidR="00396657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фенола и ацетона</w:t>
      </w:r>
    </w:p>
    <w:tbl>
      <w:tblPr>
        <w:tblW w:w="9913" w:type="dxa"/>
        <w:tblLook w:val="04A0" w:firstRow="1" w:lastRow="0" w:firstColumn="1" w:lastColumn="0" w:noHBand="0" w:noVBand="1"/>
      </w:tblPr>
      <w:tblGrid>
        <w:gridCol w:w="2527"/>
        <w:gridCol w:w="2230"/>
        <w:gridCol w:w="5156"/>
      </w:tblGrid>
      <w:tr w:rsidR="00F94874" w:rsidRPr="00F94874" w14:paraId="580D1435" w14:textId="77777777" w:rsidTr="00753B38">
        <w:trPr>
          <w:trHeight w:val="585"/>
        </w:trPr>
        <w:tc>
          <w:tcPr>
            <w:tcW w:w="252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C7BBD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ВА</w:t>
            </w:r>
          </w:p>
        </w:tc>
        <w:tc>
          <w:tcPr>
            <w:tcW w:w="22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63CC96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51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AC88E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Предполагаемые влияющие параметры (или рычаги управления)</w:t>
            </w:r>
          </w:p>
        </w:tc>
      </w:tr>
      <w:tr w:rsidR="00F94874" w:rsidRPr="00F94874" w14:paraId="59EAF060" w14:textId="77777777" w:rsidTr="00753B38">
        <w:trPr>
          <w:trHeight w:val="315"/>
        </w:trPr>
        <w:tc>
          <w:tcPr>
            <w:tcW w:w="252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CD0CA0" w14:textId="70B0605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</w:t>
            </w:r>
            <w:ins w:id="2853" w:author="Учетная запись Майкрософт" w:date="2023-07-26T11:11:00Z">
              <w:r w:rsidR="00753B3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1/2/3/4/5/6/7_REF</w:t>
            </w:r>
          </w:p>
        </w:tc>
        <w:tc>
          <w:tcPr>
            <w:tcW w:w="223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01A9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смеси из окислителей Р2/1-7</w:t>
            </w:r>
          </w:p>
        </w:tc>
        <w:tc>
          <w:tcPr>
            <w:tcW w:w="51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CE7854" w14:textId="05F5C5E1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854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5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116587EA" w14:textId="77777777" w:rsidTr="00753B38">
        <w:trPr>
          <w:trHeight w:val="315"/>
        </w:trPr>
        <w:tc>
          <w:tcPr>
            <w:tcW w:w="252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4861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9EE5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C7E" w14:textId="0A97AA3E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TIRCA317011</w:t>
            </w:r>
            <w:ins w:id="2856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7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первой секции Р-2/1</w:t>
            </w:r>
          </w:p>
        </w:tc>
      </w:tr>
      <w:tr w:rsidR="00753B38" w:rsidRPr="00F94874" w14:paraId="426E6E4C" w14:textId="77777777" w:rsidTr="00753B38">
        <w:trPr>
          <w:trHeight w:val="315"/>
        </w:trPr>
        <w:tc>
          <w:tcPr>
            <w:tcW w:w="252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1BE330" w14:textId="77777777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E797B4" w14:textId="77777777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3CA8E" w14:textId="35187DE7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58" w:author="Учетная запись Майкрософт" w:date="2023-07-26T11:13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FIRC33709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воздуха в Р-2/1</w:t>
              </w:r>
            </w:ins>
            <w:del w:id="2859" w:author="Учетная запись Майкрософт" w:date="2023-07-26T11:13:00Z">
              <w:r w:rsidRPr="00F94874" w:rsidDel="006B2B9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TIRA317091</w:delText>
              </w:r>
            </w:del>
            <w:ins w:id="2860" w:author="Булуев Илья Иванович" w:date="2023-07-10T14:14:00Z">
              <w:del w:id="2861" w:author="Учетная запись Майкрософт" w:date="2023-07-26T11:13:00Z">
                <w:r w:rsidRPr="00D832FE" w:rsidDel="006B2B91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62" w:author="Учетная запись Майкрософт" w:date="2023-07-26T11:13:00Z">
              <w:r w:rsidRPr="00F94874" w:rsidDel="006B2B9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температура девятой секции Р-2/2</w:delText>
              </w:r>
            </w:del>
          </w:p>
        </w:tc>
      </w:tr>
      <w:tr w:rsidR="00753B38" w:rsidRPr="00F94874" w14:paraId="626137A1" w14:textId="77777777" w:rsidTr="00753B38">
        <w:trPr>
          <w:trHeight w:val="315"/>
        </w:trPr>
        <w:tc>
          <w:tcPr>
            <w:tcW w:w="252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8A22BE" w14:textId="77777777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63914A" w14:textId="77777777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99B8D" w14:textId="107368B0" w:rsidR="00753B38" w:rsidRPr="00F94874" w:rsidRDefault="00753B38" w:rsidP="00753B38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63" w:author="Учетная запись Майкрософт" w:date="2023-07-26T11:1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LIRA34701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уровень </w:t>
              </w:r>
            </w:ins>
            <w:ins w:id="2864" w:author="Учетная запись Майкрософт" w:date="2023-07-26T11:15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верха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Р-2/1</w:t>
              </w:r>
            </w:ins>
            <w:del w:id="2865" w:author="Учетная запись Майкрософт" w:date="2023-07-26T11:13:00Z">
              <w:r w:rsidRPr="00F94874" w:rsidDel="006B2B9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FIRC33709</w:delText>
              </w:r>
            </w:del>
            <w:ins w:id="2866" w:author="Булуев Илья Иванович" w:date="2023-07-10T14:14:00Z">
              <w:del w:id="2867" w:author="Учетная запись Майкрософт" w:date="2023-07-26T11:13:00Z">
                <w:r w:rsidRPr="00D832FE" w:rsidDel="006B2B91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68" w:author="Учетная запись Майкрософт" w:date="2023-07-26T11:13:00Z">
              <w:r w:rsidRPr="00F94874" w:rsidDel="006B2B9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воздуха в Р-2/1</w:delText>
              </w:r>
            </w:del>
          </w:p>
        </w:tc>
      </w:tr>
      <w:tr w:rsidR="00F94874" w:rsidRPr="00F94874" w14:paraId="01FF40FE" w14:textId="77777777" w:rsidTr="00753B38">
        <w:trPr>
          <w:trHeight w:val="315"/>
        </w:trPr>
        <w:tc>
          <w:tcPr>
            <w:tcW w:w="252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9FF94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BC25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B1C08" w14:textId="7896ADDA" w:rsidR="00F94874" w:rsidRPr="00F94874" w:rsidRDefault="00753B38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69" w:author="Учетная запись Майкрософт" w:date="2023-07-26T11:13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PIRCA32711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абгазов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Р-2/1</w:t>
              </w:r>
            </w:ins>
            <w:del w:id="2870" w:author="Учетная запись Майкрософт" w:date="2023-07-26T11:13:00Z">
              <w:r w:rsidR="00F94874" w:rsidRPr="00F94874" w:rsidDel="00753B3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PIRCA32711</w:delText>
              </w:r>
            </w:del>
            <w:ins w:id="2871" w:author="Булуев Илья Иванович" w:date="2023-07-10T14:14:00Z">
              <w:del w:id="2872" w:author="Учетная запись Майкрософт" w:date="2023-07-26T11:13:00Z">
                <w:r w:rsidR="00942055" w:rsidRPr="00D832FE" w:rsidDel="00753B38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73" w:author="Учетная запись Майкрософт" w:date="2023-07-26T11:13:00Z">
              <w:r w:rsidR="00F94874" w:rsidRPr="00F94874" w:rsidDel="00753B3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-давление абгаза Р-2/1</w:delText>
              </w:r>
            </w:del>
          </w:p>
        </w:tc>
      </w:tr>
      <w:tr w:rsidR="00F94874" w:rsidRPr="00F94874" w14:paraId="21F9ACC5" w14:textId="77777777" w:rsidTr="00753B38">
        <w:trPr>
          <w:trHeight w:val="615"/>
        </w:trPr>
        <w:tc>
          <w:tcPr>
            <w:tcW w:w="252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D11D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</w:p>
        </w:tc>
        <w:tc>
          <w:tcPr>
            <w:tcW w:w="223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2161C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71913" w14:textId="16E5EBA6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</w:t>
            </w:r>
            <w:ins w:id="2874" w:author="Учетная запись Майкрософт" w:date="2023-07-26T11:18:00Z">
              <w:r w:rsidR="00507260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Y</w:t>
              </w:r>
            </w:ins>
            <w:del w:id="2875" w:author="Учетная запись Майкрософт" w:date="2023-07-26T11:18:00Z">
              <w:r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_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</w:t>
            </w:r>
            <w:ins w:id="2876" w:author="Учетная запись Майкрософт" w:date="2023-07-26T11:18:00Z">
              <w:r w:rsidR="00507260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21/2/3/4/5/6/7_REF - коэффициенты рефракции смеси из окислителей Р2/1-7</w:t>
            </w:r>
          </w:p>
        </w:tc>
      </w:tr>
      <w:tr w:rsidR="00F94874" w:rsidRPr="00F94874" w14:paraId="312F0CFB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65C44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26BE6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63C952" w14:textId="2F5EA39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87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7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2FF6D1FB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11C9E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7AAEA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A33EC" w14:textId="4F354D1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  <w:ins w:id="287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8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Р-2/2</w:t>
            </w:r>
          </w:p>
        </w:tc>
      </w:tr>
      <w:tr w:rsidR="00F94874" w:rsidRPr="00F94874" w14:paraId="2EA58EB0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E25DB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3296B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C4C5" w14:textId="249CB86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  <w:ins w:id="288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8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Р-2/3</w:t>
            </w:r>
          </w:p>
        </w:tc>
      </w:tr>
      <w:tr w:rsidR="00F94874" w:rsidRPr="00F94874" w14:paraId="133B7E5C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5FB69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ED026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29FDC" w14:textId="0591724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  <w:ins w:id="288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8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Р-2/4</w:t>
            </w:r>
          </w:p>
        </w:tc>
      </w:tr>
      <w:tr w:rsidR="00F94874" w:rsidRPr="00F94874" w14:paraId="50DD6B62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6B552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FA3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6CEEF" w14:textId="4A74CD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  <w:ins w:id="288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8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Р-2/5</w:t>
            </w:r>
          </w:p>
        </w:tc>
      </w:tr>
      <w:tr w:rsidR="00F94874" w:rsidRPr="00F94874" w14:paraId="43BFD2B1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D7028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749B6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7A9556" w14:textId="6AAA50A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  <w:ins w:id="2887" w:author="Булуев Илья Иванович" w:date="2023-07-10T14:15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8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Р-2/6</w:t>
            </w:r>
          </w:p>
        </w:tc>
      </w:tr>
      <w:tr w:rsidR="00F94874" w:rsidRPr="00F94874" w14:paraId="77F330C0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102B0F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F4B8CF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C5B31" w14:textId="2555F32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  <w:ins w:id="2889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0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Р-2/7</w:t>
            </w:r>
          </w:p>
        </w:tc>
      </w:tr>
      <w:tr w:rsidR="00F94874" w:rsidRPr="00F94874" w14:paraId="12C88A25" w14:textId="77777777" w:rsidTr="00753B38">
        <w:trPr>
          <w:trHeight w:val="615"/>
        </w:trPr>
        <w:tc>
          <w:tcPr>
            <w:tcW w:w="2527" w:type="dxa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240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QYK24</w:t>
            </w:r>
            <w:del w:id="2891" w:author="Учетная запись Майкрософт" w:date="2023-07-26T11:19:00Z">
              <w:r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1/2/3/4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_IPB</w:t>
            </w:r>
          </w:p>
        </w:tc>
        <w:tc>
          <w:tcPr>
            <w:tcW w:w="2230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3697B0F8" w14:textId="2475972A" w:rsidR="00F94874" w:rsidRPr="00F94874" w:rsidRDefault="0050726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92" w:author="Учетная запись Майкрософт" w:date="2023-07-26T11:21:00Z"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ИПБ в техническом ГПИПБ после К-24</w:t>
              </w:r>
            </w:ins>
            <w:del w:id="2893" w:author="Учетная запись Майкрософт" w:date="2023-07-26T11:21:00Z">
              <w:r w:rsidR="00F94874"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ИПБ в кубе К-24/1,2,3,4</w:delText>
              </w:r>
            </w:del>
          </w:p>
        </w:tc>
        <w:tc>
          <w:tcPr>
            <w:tcW w:w="5156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CF38E" w14:textId="600A73F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  <w:ins w:id="2894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5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</w:tr>
      <w:tr w:rsidR="00F94874" w:rsidRPr="00F94874" w14:paraId="3E1C4F03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68752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63061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22B16" w14:textId="576579AE" w:rsidR="00507260" w:rsidRDefault="00507260" w:rsidP="00F94874">
            <w:pPr>
              <w:spacing w:line="240" w:lineRule="auto"/>
              <w:ind w:firstLine="0"/>
              <w:jc w:val="left"/>
              <w:rPr>
                <w:ins w:id="2896" w:author="Учетная запись Майкрософт" w:date="2023-07-26T11:2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97" w:author="Учетная запись Майкрософт" w:date="2023-07-26T11:22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</w:ins>
            <w:ins w:id="2898" w:author="Учетная запись Майкрософт" w:date="2023-07-26T11:2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</w:ins>
            <w:ins w:id="2899" w:author="Учетная запись Майкрософт" w:date="2023-07-26T11:2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3180</w:t>
              </w:r>
            </w:ins>
            <w:ins w:id="2900" w:author="Учетная запись Майкрософт" w:date="2023-07-26T11:23:00Z"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01" w:author="Учетная запись Майкрософт" w:date="2023-07-26T11:24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61</w:t>
              </w:r>
            </w:ins>
            <w:ins w:id="2902" w:author="Учетная запись Майкрософт" w:date="2023-07-26T11:2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</w:ins>
            <w:ins w:id="2903" w:author="Учетная запись Майкрософт" w:date="2023-07-26T11:24:00Z"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</w:ins>
            <w:ins w:id="2904" w:author="Учетная запись Майкрософт" w:date="2023-07-26T11:22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К-14/1</w:t>
              </w:r>
            </w:ins>
          </w:p>
          <w:p w14:paraId="7DD8B398" w14:textId="74DF5D39" w:rsidR="00507260" w:rsidRDefault="00507260" w:rsidP="00F94874">
            <w:pPr>
              <w:spacing w:line="240" w:lineRule="auto"/>
              <w:ind w:firstLine="0"/>
              <w:jc w:val="left"/>
              <w:rPr>
                <w:ins w:id="2905" w:author="Учетная запись Майкрософт" w:date="2023-07-26T14:2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06" w:author="Учетная запись Майкрософт" w:date="2023-07-26T11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</w:ins>
            <w:ins w:id="2907" w:author="Учетная запись Майкрософт" w:date="2023-07-26T14:26:00Z">
              <w:r w:rsidR="002E0703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08" w:author="Учетная запись Майкрософт" w:date="2023-07-26T14:26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1</w:t>
              </w:r>
            </w:ins>
            <w:ins w:id="2909" w:author="Учетная запись Майкрософт" w:date="2023-07-26T11:25:00Z"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</w:ins>
          </w:p>
          <w:p w14:paraId="525778CB" w14:textId="44AA8BB1" w:rsidR="002E0703" w:rsidRPr="002E0703" w:rsidRDefault="002E0703" w:rsidP="002E0703">
            <w:pPr>
              <w:spacing w:line="240" w:lineRule="auto"/>
              <w:ind w:firstLine="0"/>
              <w:jc w:val="left"/>
              <w:rPr>
                <w:ins w:id="2910" w:author="Учетная запись Майкрософт" w:date="2023-07-26T14:2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1" w:author="Учетная запись Майкрософт" w:date="2023-07-26T14:21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</w:ins>
            <w:ins w:id="2912" w:author="Учетная запись Майкрософт" w:date="2023-07-26T14:26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13" w:author="Учетная запись Майкрософт" w:date="2023-07-26T14:26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2</w:t>
              </w:r>
            </w:ins>
            <w:ins w:id="2914" w:author="Учетная запись Майкрософт" w:date="2023-07-26T14:21:00Z"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</w:ins>
            <w:ins w:id="2915" w:author="Учетная запись Майкрософт" w:date="2023-07-26T14:25:00Z">
              <w:r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16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3</w:t>
              </w:r>
            </w:ins>
          </w:p>
          <w:p w14:paraId="0B3909D8" w14:textId="27869971" w:rsidR="002E0703" w:rsidRPr="002E0703" w:rsidRDefault="002E0703" w:rsidP="00F94874">
            <w:pPr>
              <w:spacing w:line="240" w:lineRule="auto"/>
              <w:ind w:firstLine="0"/>
              <w:jc w:val="left"/>
              <w:rPr>
                <w:ins w:id="2917" w:author="Учетная запись Майкрософт" w:date="2023-07-26T11:22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8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</w:ins>
            <w:ins w:id="2919" w:author="Учетная запись Майкрософт" w:date="2023-07-26T14:26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20" w:author="Учетная запись Майкрософт" w:date="2023-07-26T14:26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630</w:t>
              </w:r>
            </w:ins>
            <w:ins w:id="2921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22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23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4</w:t>
              </w:r>
            </w:ins>
          </w:p>
          <w:p w14:paraId="2DEED2DE" w14:textId="05D6C51E" w:rsidR="00F94874" w:rsidRPr="00F94874" w:rsidRDefault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</w:t>
            </w:r>
            <w:ins w:id="2924" w:author="Учетная запись Майкрософт" w:date="2023-07-26T11:24:00Z">
              <w:r w:rsid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3185</w:t>
            </w:r>
            <w:del w:id="2925" w:author="Учетная запись Майкрософт" w:date="2023-07-26T11:24:00Z">
              <w:r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2</w:delText>
              </w:r>
            </w:del>
            <w:ins w:id="2926" w:author="Учетная запись Майкрософт" w:date="2023-07-26T11:24:00Z">
              <w:r w:rsid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</w:ins>
            <w:del w:id="2927" w:author="Учетная запись Майкрософт" w:date="2023-07-26T11:24:00Z">
              <w:r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.PV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–  </w:t>
            </w:r>
            <w:ins w:id="2928" w:author="Учетная запись Майкрософт" w:date="2023-07-26T11:24:00Z">
              <w:r w:rsidR="00507260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температура </w:t>
              </w:r>
              <w:r w:rsidR="00507260"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="00507260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 w:rsid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="00507260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4/1</w:t>
              </w:r>
            </w:ins>
            <w:del w:id="2929" w:author="Учетная запись Майкрософт" w:date="2023-07-26T11:24:00Z">
              <w:r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температура куба К-24/1</w:delText>
              </w:r>
            </w:del>
          </w:p>
        </w:tc>
      </w:tr>
      <w:tr w:rsidR="00F94874" w:rsidRPr="00F94874" w14:paraId="7C11DE49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10010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4053D3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9691A" w14:textId="6E37324D" w:rsidR="00F94874" w:rsidRPr="00F94874" w:rsidRDefault="00507260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0" w:author="Учетная запись Майкрософт" w:date="2023-07-26T11:24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</w:ins>
            <w:ins w:id="2931" w:author="Учетная запись Майкрософт" w:date="2023-07-26T14:27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32" w:author="Учетная запись Майкрософт" w:date="2023-07-26T14:27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6</w:t>
              </w:r>
            </w:ins>
            <w:ins w:id="2933" w:author="Учетная запись Майкрософт" w:date="2023-07-26T11:2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</w:ins>
            <w:ins w:id="2934" w:author="Учетная запись Майкрософт" w:date="2023-07-26T14:25:00Z">
              <w:r w:rsidR="002E0703"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35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2</w:t>
              </w:r>
            </w:ins>
            <w:del w:id="2936" w:author="Учетная запись Майкрософт" w:date="2023-07-26T11:22:00Z">
              <w:r w:rsidR="00F94874"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PZIRA32852.PV – давление куба К-24/1</w:delText>
              </w:r>
            </w:del>
          </w:p>
        </w:tc>
      </w:tr>
      <w:tr w:rsidR="00F94874" w:rsidRPr="00F94874" w14:paraId="6DB2938E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89A08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EE0981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7688C" w14:textId="2C920CED" w:rsidR="00F94874" w:rsidRPr="00F94874" w:rsidRDefault="002E0703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7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</w:ins>
            <w:ins w:id="2938" w:author="Учетная запись Майкрософт" w:date="2023-07-26T14:27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39" w:author="Учетная запись Майкрософт" w:date="2023-07-26T14:27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7</w:t>
              </w:r>
            </w:ins>
            <w:ins w:id="2940" w:author="Учетная запись Майкрософт" w:date="2023-07-26T14:25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41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3</w:t>
              </w:r>
            </w:ins>
            <w:del w:id="2942" w:author="Учетная запись Майкрософт" w:date="2023-07-26T11:22:00Z">
              <w:r w:rsidR="00F94874"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TIR31805.PV –  температура куба К-14/1</w:delText>
              </w:r>
            </w:del>
          </w:p>
        </w:tc>
      </w:tr>
      <w:tr w:rsidR="00F94874" w:rsidRPr="00F94874" w14:paraId="1B6E7EB1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6D3A07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C045C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0EA6E" w14:textId="60F29FA7" w:rsidR="00507260" w:rsidRPr="00F94874" w:rsidRDefault="002E0703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3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</w:ins>
            <w:ins w:id="2944" w:author="Учетная запись Майкрософт" w:date="2023-07-26T14:27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45" w:author="Учетная запись Майкрософт" w:date="2023-07-26T14:27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6</w:t>
              </w:r>
            </w:ins>
            <w:ins w:id="2946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5</w:t>
              </w:r>
            </w:ins>
            <w:ins w:id="2947" w:author="Учетная запись Майкрософт" w:date="2023-07-26T14:27:00Z">
              <w:r w:rsidR="000F647F" w:rsidRPr="000F647F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48" w:author="Учетная запись Майкрософт" w:date="2023-07-26T14:27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0</w:t>
              </w:r>
            </w:ins>
            <w:ins w:id="2949" w:author="Учетная запись Майкрософт" w:date="2023-07-26T14:25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2E070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50" w:author="Учетная запись Майкрософт" w:date="2023-07-26T14:2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4</w:t>
              </w:r>
            </w:ins>
            <w:del w:id="2951" w:author="Учетная запись Майкрософт" w:date="2023-07-26T11:22:00Z">
              <w:r w:rsidR="00F94874" w:rsidRPr="00F94874" w:rsidDel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PZIRA32805.PV – давление куба К-14/1</w:delText>
              </w:r>
            </w:del>
          </w:p>
        </w:tc>
      </w:tr>
      <w:tr w:rsidR="00F94874" w:rsidRPr="00F94874" w14:paraId="799078B7" w14:textId="77777777" w:rsidTr="00753B38">
        <w:trPr>
          <w:trHeight w:val="600"/>
        </w:trPr>
        <w:tc>
          <w:tcPr>
            <w:tcW w:w="2527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F022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QY203_PDK</w:t>
            </w:r>
          </w:p>
        </w:tc>
        <w:tc>
          <w:tcPr>
            <w:tcW w:w="2230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42D3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ПДК после разложения в 203.1/2</w:t>
            </w:r>
          </w:p>
        </w:tc>
        <w:tc>
          <w:tcPr>
            <w:tcW w:w="515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787C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</w:p>
        </w:tc>
      </w:tr>
      <w:tr w:rsidR="00F94874" w:rsidRPr="00F94874" w14:paraId="1B521EFA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73F0C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E7E1B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B463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TIR51643, TIR51646 – </w:t>
            </w:r>
            <w:del w:id="2952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</w:p>
        </w:tc>
      </w:tr>
      <w:tr w:rsidR="00F94874" w:rsidRPr="00F94874" w14:paraId="7A31A35E" w14:textId="77777777" w:rsidTr="00753B38">
        <w:trPr>
          <w:trHeight w:val="315"/>
        </w:trPr>
        <w:tc>
          <w:tcPr>
            <w:tcW w:w="252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87B129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3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4862145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1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472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TZIRA51618 –  температур после разлогателя Р14/2</w:t>
            </w:r>
          </w:p>
        </w:tc>
      </w:tr>
      <w:tr w:rsidR="00F94874" w:rsidRPr="00F94874" w14:paraId="3B82BC0A" w14:textId="77777777" w:rsidTr="00753B38">
        <w:trPr>
          <w:trHeight w:val="12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5452F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QYP14_KIS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BF59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в РМР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A6433" w14:textId="379DC835" w:rsidR="00F94874" w:rsidRPr="00F94874" w:rsidRDefault="00F94874" w:rsidP="00942055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 xml:space="preserve">TIR51643, TIR51646 – </w:t>
            </w:r>
            <w:del w:id="2953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TZIRA51618 –  температур после разлогателя Р14/2</w:t>
            </w:r>
          </w:p>
        </w:tc>
      </w:tr>
      <w:tr w:rsidR="00F94874" w:rsidRPr="00F94874" w14:paraId="6C4B2B7A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4985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Symbol" w:hAnsi="Times New Roman" w:cs="Symbol"/>
                <w:color w:val="000000"/>
                <w:sz w:val="22"/>
                <w:szCs w:val="22"/>
              </w:rPr>
              <w:lastRenderedPageBreak/>
              <w:t>QY21_1_AMC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5DB4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21/1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96B03" w14:textId="27C1D316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TIRCA51704</w:t>
            </w:r>
            <w:ins w:id="2954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55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PIRA527040</w:t>
            </w:r>
            <w:ins w:id="2956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57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21/1</w:t>
            </w:r>
          </w:p>
        </w:tc>
      </w:tr>
      <w:tr w:rsidR="00F94874" w:rsidRPr="00F94874" w14:paraId="655AE1C9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FDBE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QY21_2_AMC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445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21/2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72607" w14:textId="5B90B2FA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TIRCA51708</w:t>
            </w:r>
            <w:ins w:id="2958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59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PIRA527080</w:t>
            </w:r>
            <w:ins w:id="2960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61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21/2</w:t>
            </w:r>
          </w:p>
        </w:tc>
      </w:tr>
      <w:tr w:rsidR="00F94874" w:rsidRPr="00F94874" w14:paraId="7F3F2297" w14:textId="77777777" w:rsidTr="00753B38">
        <w:trPr>
          <w:trHeight w:val="12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4D6F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QY21_1_PHEN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8116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21/1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19648" w14:textId="14BB1EC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TIRA51703</w:t>
            </w:r>
            <w:ins w:id="2962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63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FIRC53703</w:t>
            </w:r>
            <w:ins w:id="2964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65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966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67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968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69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280379E" w14:textId="77777777" w:rsidTr="00753B38">
        <w:trPr>
          <w:trHeight w:val="12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F044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QY21_2_PHEN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D05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21/2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D5EF2" w14:textId="1C51E14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TIRA51706</w:t>
            </w:r>
            <w:ins w:id="2970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71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FIRC53707</w:t>
            </w:r>
            <w:ins w:id="2972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73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974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75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976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77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525FC7D" w14:textId="77777777" w:rsidTr="00753B38">
        <w:trPr>
          <w:trHeight w:val="12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269B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QY30a_H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F3A2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дистиллята К30а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59587" w14:textId="262CFAA5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978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79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TIRCA51370</w:t>
            </w:r>
            <w:ins w:id="2980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81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PIRA52340</w:t>
            </w:r>
            <w:ins w:id="2982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83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2984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85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К-30а</w:t>
            </w:r>
          </w:p>
        </w:tc>
      </w:tr>
      <w:tr w:rsidR="00F94874" w:rsidRPr="00F94874" w14:paraId="5C2FCD8E" w14:textId="77777777" w:rsidTr="00753B38">
        <w:trPr>
          <w:trHeight w:val="15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413D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QY130_VL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DD1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ацетоне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DDB3" w14:textId="7B7E0B29" w:rsidR="00F94874" w:rsidRPr="00F94874" w:rsidRDefault="00F94874" w:rsidP="00A84CF2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986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87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988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89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TIR51341</w:t>
            </w:r>
            <w:ins w:id="2990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91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PIRA52330</w:t>
            </w:r>
            <w:del w:id="2992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993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94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3C23BE6C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D9CE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QY130_ACTL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8F50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BEBD9" w14:textId="2D557028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995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96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997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98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999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00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089AC5D0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CFFD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QY130_ACTH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097D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 в кубе колонны 130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D71FC" w14:textId="74C4536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3001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02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3003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04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</w:p>
        </w:tc>
      </w:tr>
      <w:tr w:rsidR="00F94874" w:rsidRPr="00F94874" w14:paraId="244777DB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37A6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QY130_OH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AAF7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Щелочность в кубе колонны 130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9FBA4" w14:textId="3D2C6B5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3005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06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3007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08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3009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10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К-130</w:t>
            </w:r>
          </w:p>
        </w:tc>
      </w:tr>
      <w:tr w:rsidR="00F94874" w:rsidRPr="00F94874" w14:paraId="36FF82FC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DC5A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QY37_3_Pr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813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37.3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FEBE" w14:textId="26F67A3F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TIRCA51801</w:t>
            </w:r>
            <w:ins w:id="3011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12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PIR528020</w:t>
            </w:r>
            <w:ins w:id="3013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14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15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16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37.1</w:t>
            </w:r>
          </w:p>
        </w:tc>
      </w:tr>
      <w:tr w:rsidR="00F94874" w:rsidRPr="00F94874" w14:paraId="102B7562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0CDB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0F35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37.3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364B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TIRCA51803 -температура куба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PIR528030 - давление куба колонны 37.2</w:t>
            </w:r>
          </w:p>
        </w:tc>
      </w:tr>
      <w:tr w:rsidR="00F94874" w:rsidRPr="00F94874" w14:paraId="3E8588BB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2ED3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3552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100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6DB3C" w14:textId="59FE400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TIC51840</w:t>
            </w:r>
            <w:ins w:id="3017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18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3019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20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21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22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100</w:t>
            </w:r>
          </w:p>
        </w:tc>
      </w:tr>
      <w:tr w:rsidR="00F94874" w:rsidRPr="00F94874" w14:paraId="0D4777AB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B320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QY100_Pr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BAE1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кубе колонны 100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3210A" w14:textId="59EB80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</w:t>
            </w:r>
            <w:ins w:id="3023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24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3025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26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100</w:t>
            </w:r>
          </w:p>
        </w:tc>
      </w:tr>
      <w:tr w:rsidR="00F94874" w:rsidRPr="00F94874" w14:paraId="075146F4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6985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QY48_Pr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F047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товарном феноле колонны 48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A3DC9" w14:textId="2CDBFBB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TIR51284 </w:t>
            </w:r>
            <w:ins w:id="3027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28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3029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30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31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32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</w:p>
        </w:tc>
      </w:tr>
      <w:tr w:rsidR="00F94874" w:rsidRPr="00F94874" w14:paraId="5F49875D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A6B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QY48_PHEN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80E3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6AD0C" w14:textId="17B979D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3033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34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3035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36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37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38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</w:p>
        </w:tc>
      </w:tr>
      <w:tr w:rsidR="00F94874" w:rsidRPr="00F94874" w14:paraId="17DE5F8F" w14:textId="77777777" w:rsidTr="00753B38">
        <w:trPr>
          <w:trHeight w:val="15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EB1B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QY48_VL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A290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феноле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B5B3" w14:textId="551AE21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3039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40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3041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42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43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44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TIR51863</w:t>
            </w:r>
            <w:ins w:id="3045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46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PZIRA528630</w:t>
            </w:r>
            <w:ins w:id="3047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48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К-90</w:t>
            </w:r>
          </w:p>
        </w:tc>
      </w:tr>
      <w:tr w:rsidR="00F94874" w:rsidRPr="00F94874" w14:paraId="23DFA377" w14:textId="77777777" w:rsidTr="00753B38">
        <w:trPr>
          <w:trHeight w:val="6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4A805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QY48_PHEND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EB51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48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4FA36" w14:textId="04D8D81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TIRCA51281</w:t>
            </w:r>
            <w:ins w:id="3049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50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PZIRA52872</w:t>
            </w:r>
            <w:ins w:id="3051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52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К-48</w:t>
            </w:r>
          </w:p>
        </w:tc>
      </w:tr>
      <w:tr w:rsidR="00F94874" w:rsidRPr="00F94874" w14:paraId="047FB9A9" w14:textId="77777777" w:rsidTr="00753B38">
        <w:trPr>
          <w:trHeight w:val="915"/>
        </w:trPr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EC8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QY90_PHEN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C56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К-90</w:t>
            </w:r>
          </w:p>
        </w:tc>
        <w:tc>
          <w:tcPr>
            <w:tcW w:w="5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4AE4D" w14:textId="57343A5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TIR51861</w:t>
            </w:r>
            <w:ins w:id="3053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54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PIR528610</w:t>
            </w:r>
            <w:ins w:id="3055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56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3057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058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90</w:t>
            </w:r>
          </w:p>
        </w:tc>
      </w:tr>
    </w:tbl>
    <w:p w14:paraId="6A62576D" w14:textId="1E58A844" w:rsidR="00B31960" w:rsidRDefault="00B31960" w:rsidP="0043247A">
      <w:pPr>
        <w:pStyle w:val="af4"/>
        <w:spacing w:line="240" w:lineRule="auto"/>
      </w:pPr>
    </w:p>
    <w:p w14:paraId="03A183DF" w14:textId="29A8C256" w:rsidR="00815DE2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del w:id="3059" w:author="Булуев Илья Иванович" w:date="2023-07-10T14:20:00Z">
        <w:r w:rsidRPr="00C50EE7" w:rsidDel="002279BB">
          <w:delText xml:space="preserve"> </w:delText>
        </w:r>
      </w:del>
      <w:r w:rsidR="00815DE2" w:rsidRPr="00396657">
        <w:t xml:space="preserve">  – Предварительный перечень виртуальных анализаторов</w:t>
      </w:r>
      <w:r w:rsidR="00815DE2">
        <w:t xml:space="preserve"> п</w:t>
      </w:r>
      <w:r w:rsidR="00815DE2" w:rsidRPr="000006F0">
        <w:t>роизводств</w:t>
      </w:r>
      <w:r w:rsidR="00815DE2">
        <w:t>а</w:t>
      </w:r>
      <w:r w:rsidR="00815DE2" w:rsidRPr="000006F0">
        <w:t xml:space="preserve"> </w:t>
      </w:r>
      <w:r w:rsidR="00815DE2">
        <w:t>бисфенола А.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060" w:author="Эльдар Галеев" w:date="2023-07-13T11:29:00Z">
          <w:tblPr>
            <w:tblW w:w="9923" w:type="dxa"/>
            <w:tblInd w:w="-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410"/>
        <w:gridCol w:w="2268"/>
        <w:gridCol w:w="5245"/>
        <w:tblGridChange w:id="3061">
          <w:tblGrid>
            <w:gridCol w:w="2410"/>
            <w:gridCol w:w="3421"/>
            <w:gridCol w:w="3383"/>
          </w:tblGrid>
        </w:tblGridChange>
      </w:tblGrid>
      <w:tr w:rsidR="005F6E77" w:rsidRPr="00C24A70" w14:paraId="31DE8982" w14:textId="77777777" w:rsidTr="005F6E77">
        <w:trPr>
          <w:trHeight w:val="300"/>
          <w:tblHeader/>
          <w:trPrChange w:id="3062" w:author="Эльдар Галеев" w:date="2023-07-13T11:29:00Z">
            <w:trPr>
              <w:trHeight w:val="300"/>
              <w:tblHeader/>
            </w:trPr>
          </w:trPrChange>
        </w:trPr>
        <w:tc>
          <w:tcPr>
            <w:tcW w:w="2410" w:type="dxa"/>
            <w:shd w:val="clear" w:color="auto" w:fill="auto"/>
            <w:vAlign w:val="center"/>
            <w:hideMark/>
            <w:tcPrChange w:id="3063" w:author="Эльдар Галеев" w:date="2023-07-13T11:29:00Z">
              <w:tcPr>
                <w:tcW w:w="2410" w:type="dxa"/>
                <w:shd w:val="clear" w:color="auto" w:fill="auto"/>
                <w:vAlign w:val="center"/>
                <w:hideMark/>
              </w:tcPr>
            </w:tcPrChange>
          </w:tcPr>
          <w:p w14:paraId="5E3A4C05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bookmarkStart w:id="3064" w:name="_Hlk140141348"/>
            <w:commentRangeStart w:id="3065"/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 ВА</w:t>
            </w:r>
          </w:p>
        </w:tc>
        <w:tc>
          <w:tcPr>
            <w:tcW w:w="2268" w:type="dxa"/>
            <w:shd w:val="clear" w:color="auto" w:fill="auto"/>
            <w:vAlign w:val="center"/>
            <w:hideMark/>
            <w:tcPrChange w:id="3066" w:author="Эльдар Галеев" w:date="2023-07-13T11:29:00Z">
              <w:tcPr>
                <w:tcW w:w="3421" w:type="dxa"/>
                <w:shd w:val="clear" w:color="auto" w:fill="auto"/>
                <w:vAlign w:val="center"/>
                <w:hideMark/>
              </w:tcPr>
            </w:tcPrChange>
          </w:tcPr>
          <w:p w14:paraId="7D834649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 ВА</w:t>
            </w:r>
          </w:p>
        </w:tc>
        <w:tc>
          <w:tcPr>
            <w:tcW w:w="5245" w:type="dxa"/>
            <w:shd w:val="clear" w:color="auto" w:fill="auto"/>
            <w:vAlign w:val="center"/>
            <w:hideMark/>
            <w:tcPrChange w:id="3067" w:author="Эльдар Галеев" w:date="2023-07-13T11:29:00Z">
              <w:tcPr>
                <w:tcW w:w="3383" w:type="dxa"/>
                <w:shd w:val="clear" w:color="auto" w:fill="auto"/>
                <w:vAlign w:val="center"/>
                <w:hideMark/>
              </w:tcPr>
            </w:tcPrChange>
          </w:tcPr>
          <w:p w14:paraId="302C62FE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Предварительные входные параметры ВА</w:t>
            </w:r>
            <w:commentRangeEnd w:id="3065"/>
            <w:r w:rsidR="000E4B12">
              <w:rPr>
                <w:rStyle w:val="affe"/>
              </w:rPr>
              <w:commentReference w:id="3065"/>
            </w:r>
          </w:p>
        </w:tc>
      </w:tr>
      <w:tr w:rsidR="00923037" w:rsidRPr="000852A4" w14:paraId="55ACD3FA" w14:textId="77777777" w:rsidTr="005F6E77">
        <w:trPr>
          <w:trHeight w:val="600"/>
          <w:trPrChange w:id="3068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069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92EC895" w14:textId="204184B4" w:rsidR="00923037" w:rsidRPr="00923037" w:rsidRDefault="00923037">
            <w:pPr>
              <w:spacing w:line="240" w:lineRule="auto"/>
              <w:ind w:firstLine="0"/>
              <w:rPr>
                <w:ins w:id="3070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071" w:author="Эльдар Галеев" w:date="2023-07-13T11:32:00Z">
                  <w:rPr>
                    <w:ins w:id="3072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07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07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7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QY1</w:t>
              </w:r>
            </w:ins>
            <w:ins w:id="3076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7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07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7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058267F2" w14:textId="42D1FD88" w:rsidR="00923037" w:rsidRPr="00923037" w:rsidDel="000402EB" w:rsidRDefault="00923037">
            <w:pPr>
              <w:spacing w:line="240" w:lineRule="auto"/>
              <w:ind w:firstLine="0"/>
              <w:rPr>
                <w:del w:id="3080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081" w:author="Эльдар Галеев" w:date="2023-07-13T11:32:00Z">
                  <w:rPr>
                    <w:del w:id="3082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08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084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08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8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QY1(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8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8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76DA611D" w14:textId="7FEE047A" w:rsidR="00923037" w:rsidRPr="008A3A66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08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090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091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2CC8A33" w14:textId="24D00ADD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09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09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бисфенола А в реакционной массе на выходе реактора № </w:t>
              </w:r>
            </w:ins>
            <w:del w:id="309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9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бисфенола А в реакционной массе на выходе реактора № 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097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A9E9EEC" w14:textId="77777777" w:rsidR="00371166" w:rsidRDefault="00371166" w:rsidP="00923037">
            <w:pPr>
              <w:spacing w:line="240" w:lineRule="auto"/>
              <w:ind w:firstLine="0"/>
              <w:rPr>
                <w:ins w:id="3098" w:author="Эльдар Галеев" w:date="2023-07-13T11:42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99" w:author="Эльдар Галеев" w:date="2023-07-13T11:41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37116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00" w:author="Эльдар Галеев" w:date="2023-07-13T11:41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1001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</w:t>
              </w:r>
              <w:r w:rsidRPr="0037116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01" w:author="Эльдар Галеев" w:date="2023-07-13T11:41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</w:t>
              </w:r>
            </w:ins>
            <w:ins w:id="3102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асход реакционной массы в реактор №1;</w:t>
              </w:r>
            </w:ins>
          </w:p>
          <w:p w14:paraId="1064B3C0" w14:textId="77777777" w:rsidR="000E4B12" w:rsidRDefault="000E4B12" w:rsidP="00923037">
            <w:pPr>
              <w:spacing w:line="240" w:lineRule="auto"/>
              <w:ind w:firstLine="0"/>
              <w:rPr>
                <w:ins w:id="3104" w:author="Эльдар Галеев" w:date="2023-07-13T11:42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05" w:author="Эльдар Галеев" w:date="2023-07-13T11:42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Ratio_1_AC/PH</w:t>
              </w:r>
            </w:ins>
            <w:ins w:id="3106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0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</w:t>
              </w:r>
            </w:ins>
            <w:ins w:id="3108" w:author="Эльдар Галеев" w:date="2023-07-13T11:4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</w:t>
              </w:r>
            </w:ins>
            <w:ins w:id="3109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№1; </w:t>
              </w:r>
            </w:ins>
          </w:p>
          <w:p w14:paraId="6BDE9952" w14:textId="25FA5A3E" w:rsidR="00923037" w:rsidRPr="00EB5A69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1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1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TI1003 – температура реакционной массы на входе в реактор №1</w:t>
              </w:r>
            </w:ins>
            <w:commentRangeStart w:id="3114"/>
            <w:del w:id="311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№1; мольное отношение ацетона к фенолу на входе реактора №1;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1003 – температура реакционной массы на входе в реактор №1</w:delText>
              </w:r>
              <w:commentRangeEnd w:id="3114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9" w:author="Эльдар Галеев" w:date="2023-07-13T11:32:00Z">
                    <w:rPr>
                      <w:rStyle w:val="affe"/>
                    </w:rPr>
                  </w:rPrChange>
                </w:rPr>
                <w:commentReference w:id="3114"/>
              </w:r>
            </w:del>
          </w:p>
        </w:tc>
      </w:tr>
      <w:tr w:rsidR="00923037" w:rsidRPr="000852A4" w14:paraId="13EED859" w14:textId="77777777" w:rsidTr="005F6E77">
        <w:trPr>
          <w:trHeight w:val="600"/>
          <w:trPrChange w:id="3120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121" w:author="Эльдар Галеев" w:date="2023-07-13T11:29:00Z">
              <w:tcPr>
                <w:tcW w:w="241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154183E" w14:textId="66021738" w:rsidR="00923037" w:rsidRPr="00923037" w:rsidRDefault="00923037">
            <w:pPr>
              <w:spacing w:line="240" w:lineRule="auto"/>
              <w:ind w:firstLine="0"/>
              <w:rPr>
                <w:ins w:id="3122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123" w:author="Эльдар Галеев" w:date="2023-07-13T11:32:00Z">
                  <w:rPr>
                    <w:ins w:id="3124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12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2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2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</w:t>
              </w:r>
            </w:ins>
            <w:ins w:id="3128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2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13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3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3E445A60" w14:textId="4232F670" w:rsidR="00923037" w:rsidRPr="00923037" w:rsidDel="000402EB" w:rsidRDefault="00923037">
            <w:pPr>
              <w:spacing w:line="240" w:lineRule="auto"/>
              <w:ind w:firstLine="0"/>
              <w:rPr>
                <w:del w:id="3132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133" w:author="Эльдар Галеев" w:date="2023-07-13T11:32:00Z">
                  <w:rPr>
                    <w:del w:id="3134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13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36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13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3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3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4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5F4BF8C1" w14:textId="7349CD40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4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142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143" w:author="Эльдар Галеев" w:date="2023-07-13T11:29:00Z">
              <w:tcPr>
                <w:tcW w:w="3421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092E2D4" w14:textId="7E920CB6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4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4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4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бисфенола А в реакционной массе на выходе реактора №2</w:t>
              </w:r>
            </w:ins>
            <w:del w:id="314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4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№2</w:delText>
              </w:r>
            </w:del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149" w:author="Эльдар Галеев" w:date="2023-07-13T11:29:00Z">
              <w:tcPr>
                <w:tcW w:w="338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70441FD" w14:textId="77777777" w:rsidR="000E4B12" w:rsidRDefault="000E4B12" w:rsidP="00923037">
            <w:pPr>
              <w:spacing w:line="240" w:lineRule="auto"/>
              <w:ind w:firstLine="0"/>
              <w:rPr>
                <w:ins w:id="3150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51" w:author="Эльдар Галеев" w:date="2023-07-13T11:4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</w:ins>
            <w:ins w:id="3152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5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асход</w:t>
              </w:r>
            </w:ins>
            <w:ins w:id="3154" w:author="Эльдар Галеев" w:date="2023-07-13T11:4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3155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5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реакционной массы в реактор №2; </w:t>
              </w:r>
            </w:ins>
          </w:p>
          <w:p w14:paraId="02596BCB" w14:textId="77777777" w:rsidR="000E4B12" w:rsidRDefault="000E4B12" w:rsidP="00923037">
            <w:pPr>
              <w:spacing w:line="240" w:lineRule="auto"/>
              <w:ind w:firstLine="0"/>
              <w:rPr>
                <w:ins w:id="3157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58" w:author="Эльдар Галеев" w:date="2023-07-13T11:44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Ratio_2_AC/PH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</w:ins>
            <w:ins w:id="3159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№2; </w:t>
              </w:r>
            </w:ins>
          </w:p>
          <w:p w14:paraId="133CCEFC" w14:textId="77777777" w:rsidR="000E4B12" w:rsidRDefault="00923037" w:rsidP="00923037">
            <w:pPr>
              <w:spacing w:line="240" w:lineRule="auto"/>
              <w:ind w:firstLine="0"/>
              <w:rPr>
                <w:ins w:id="3161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6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1202А – температура реакционной массы на входе в реактор №2; </w:t>
              </w:r>
            </w:ins>
          </w:p>
          <w:p w14:paraId="1E1482E9" w14:textId="3B890976" w:rsidR="00923037" w:rsidRPr="008624C4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6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6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TDI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1204 – перепад температуры в реакторе №2</w:t>
              </w:r>
            </w:ins>
            <w:del w:id="316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7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№2; </w:delText>
              </w:r>
              <w:commentRangeStart w:id="3171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7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мольное отношение ацетона к фенолу на входе реактора №2;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7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TI1202А – температура реакционной массы на входе в реактор №2; TDI1204 – перепад температуры в реакторе №2</w:delText>
              </w:r>
              <w:commentRangeEnd w:id="3171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74" w:author="Эльдар Галеев" w:date="2023-07-13T11:32:00Z">
                    <w:rPr>
                      <w:rStyle w:val="affe"/>
                    </w:rPr>
                  </w:rPrChange>
                </w:rPr>
                <w:commentReference w:id="3171"/>
              </w:r>
            </w:del>
          </w:p>
        </w:tc>
      </w:tr>
      <w:tr w:rsidR="00923037" w:rsidRPr="000852A4" w14:paraId="42C389C6" w14:textId="77777777" w:rsidTr="005F6E77">
        <w:trPr>
          <w:trHeight w:val="600"/>
          <w:trPrChange w:id="3175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176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8A5A75" w14:textId="740786F7" w:rsidR="00923037" w:rsidRPr="00923037" w:rsidRDefault="00923037">
            <w:pPr>
              <w:spacing w:line="240" w:lineRule="auto"/>
              <w:ind w:firstLine="0"/>
              <w:rPr>
                <w:ins w:id="3177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178" w:author="Эльдар Галеев" w:date="2023-07-13T11:32:00Z">
                  <w:rPr>
                    <w:ins w:id="3179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18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8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8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QY3</w:t>
              </w:r>
            </w:ins>
            <w:ins w:id="3183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8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18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8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78989A08" w14:textId="03BD0194" w:rsidR="00923037" w:rsidRPr="00923037" w:rsidDel="000402EB" w:rsidRDefault="00923037">
            <w:pPr>
              <w:spacing w:line="240" w:lineRule="auto"/>
              <w:ind w:firstLine="0"/>
              <w:rPr>
                <w:del w:id="3187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188" w:author="Эльдар Галеев" w:date="2023-07-13T11:32:00Z">
                  <w:rPr>
                    <w:del w:id="3189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19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191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19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9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QY3(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9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115A1AFF" w14:textId="1353D11F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96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19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198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199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CA664D" w14:textId="5B0FE05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00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0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0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бисфенола А в реакционной массе на выходе реактора №3</w:t>
              </w:r>
            </w:ins>
            <w:del w:id="320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0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№3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06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1F0C57E" w14:textId="77777777" w:rsidR="000E4B12" w:rsidRDefault="000E4B12" w:rsidP="00923037">
            <w:pPr>
              <w:spacing w:line="240" w:lineRule="auto"/>
              <w:ind w:firstLine="0"/>
              <w:rPr>
                <w:ins w:id="3207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08" w:author="Эльдар Галеев" w:date="2023-07-13T11:4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09" w:author="Эльдар Галеев" w:date="2023-07-13T11:44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1301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асход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3210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реакционной массы в реактор №3; </w:t>
              </w:r>
            </w:ins>
          </w:p>
          <w:p w14:paraId="16A0D1B0" w14:textId="77777777" w:rsidR="000E4B12" w:rsidRDefault="000E4B12" w:rsidP="00923037">
            <w:pPr>
              <w:spacing w:line="240" w:lineRule="auto"/>
              <w:ind w:firstLine="0"/>
              <w:rPr>
                <w:ins w:id="3212" w:author="Эльдар Галеев" w:date="2023-07-13T11:4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13" w:author="Эльдар Галеев" w:date="2023-07-13T11:45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</w:ins>
            <w:ins w:id="3214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№3; </w:t>
              </w:r>
            </w:ins>
          </w:p>
          <w:p w14:paraId="35F06ECE" w14:textId="77777777" w:rsidR="000E4B12" w:rsidRDefault="00923037" w:rsidP="00923037">
            <w:pPr>
              <w:spacing w:line="240" w:lineRule="auto"/>
              <w:ind w:firstLine="0"/>
              <w:rPr>
                <w:ins w:id="3216" w:author="Эльдар Галеев" w:date="2023-07-13T11:4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1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1303А – температура реакционной массы на входе в реактор №3; </w:t>
              </w:r>
            </w:ins>
          </w:p>
          <w:p w14:paraId="17C3849F" w14:textId="32991612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20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2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2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2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TDI1304 – перепад температуры в реакторе №2</w:t>
              </w:r>
            </w:ins>
            <w:commentRangeStart w:id="3224"/>
            <w:del w:id="322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2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№3; мольное отношение ацетона к фенолу на входе реактора №3;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2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TI1303А – температура реакционной массы на входе в реактор №3; TDI1304 – перепад температуры в реакторе №2</w:delText>
              </w:r>
              <w:commentRangeEnd w:id="3224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28" w:author="Эльдар Галеев" w:date="2023-07-13T11:32:00Z">
                    <w:rPr>
                      <w:rStyle w:val="affe"/>
                    </w:rPr>
                  </w:rPrChange>
                </w:rPr>
                <w:commentReference w:id="3224"/>
              </w:r>
            </w:del>
          </w:p>
        </w:tc>
      </w:tr>
      <w:tr w:rsidR="00923037" w:rsidRPr="000852A4" w14:paraId="6D763F2A" w14:textId="77777777" w:rsidTr="005F6E77">
        <w:trPr>
          <w:trHeight w:val="600"/>
          <w:trPrChange w:id="3229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30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8B63690" w14:textId="601F84D9" w:rsidR="00923037" w:rsidRPr="00923037" w:rsidRDefault="00923037">
            <w:pPr>
              <w:spacing w:line="240" w:lineRule="auto"/>
              <w:ind w:firstLine="0"/>
              <w:rPr>
                <w:ins w:id="3231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32" w:author="Эльдар Галеев" w:date="2023-07-13T11:32:00Z">
                  <w:rPr>
                    <w:ins w:id="3233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3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3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3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QY200</w:t>
              </w:r>
            </w:ins>
            <w:ins w:id="3237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3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23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O</w:t>
              </w:r>
            </w:ins>
          </w:p>
          <w:p w14:paraId="482B978F" w14:textId="01583DAF" w:rsidR="00923037" w:rsidRPr="00923037" w:rsidDel="000402EB" w:rsidRDefault="00923037">
            <w:pPr>
              <w:spacing w:line="240" w:lineRule="auto"/>
              <w:ind w:firstLine="0"/>
              <w:rPr>
                <w:del w:id="3243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44" w:author="Эльдар Галеев" w:date="2023-07-13T11:32:00Z">
                  <w:rPr>
                    <w:del w:id="3245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4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47" w:author="Эльдар Галеев" w:date="2023-07-13T11:31:00Z">
              <w:r w:rsidRPr="00EF643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(при условии проведения ежедневных ЛА)</w:t>
              </w:r>
            </w:ins>
            <w:del w:id="324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QY200(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4B621321" w14:textId="15E120D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54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5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256" w:author="Эльдар Галеев" w:date="2023-07-13T11:31:00Z">
              <w:r w:rsidRPr="00EF6435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(при условии проведения ежедневных ЛА)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57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84AC16" w14:textId="74D74C3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58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5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6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воды в кубовом продукте колонны С-200</w:t>
              </w:r>
            </w:ins>
            <w:del w:id="326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С-200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64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EBA2769" w14:textId="77777777" w:rsidR="00923037" w:rsidRDefault="00923037" w:rsidP="00923037">
            <w:pPr>
              <w:spacing w:line="240" w:lineRule="auto"/>
              <w:ind w:firstLine="0"/>
              <w:rPr>
                <w:ins w:id="3265" w:author="Эльдар Галеев" w:date="2023-07-13T11:4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6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2031 – температуры после нагревателя поз. Е-203;</w:t>
              </w:r>
            </w:ins>
          </w:p>
          <w:p w14:paraId="78397126" w14:textId="4EB6C659" w:rsidR="00923037" w:rsidRDefault="00923037" w:rsidP="00923037">
            <w:pPr>
              <w:spacing w:line="240" w:lineRule="auto"/>
              <w:ind w:firstLine="0"/>
              <w:rPr>
                <w:ins w:id="3269" w:author="Эльдар Галеев" w:date="2023-07-13T11:4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7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2008 – температура куба колонны С-200; </w:t>
              </w:r>
            </w:ins>
          </w:p>
          <w:p w14:paraId="58CA8C53" w14:textId="0686B0CE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73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7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7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2005 – давление в кубе колонны С-200</w:t>
              </w:r>
            </w:ins>
            <w:del w:id="327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2031 – температур</w:delText>
              </w:r>
            </w:del>
            <w:del w:id="3281" w:author="Эльдар Галеев" w:date="2023-07-13T11:30:00Z">
              <w:r w:rsidRPr="00923037" w:rsidDel="005F6E7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ы</w:delText>
              </w:r>
            </w:del>
            <w:del w:id="328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после нагревателя поз. Е-203;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2008 – температура куба колонны С-200;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2005 – давление в кубе колонны С-200</w:delText>
              </w:r>
            </w:del>
          </w:p>
        </w:tc>
      </w:tr>
      <w:tr w:rsidR="00923037" w:rsidRPr="000852A4" w14:paraId="435E8403" w14:textId="77777777" w:rsidTr="005F6E77">
        <w:trPr>
          <w:trHeight w:val="600"/>
          <w:trPrChange w:id="3289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90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91E2B8" w14:textId="202DA195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9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9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9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QY220</w:t>
              </w:r>
            </w:ins>
            <w:ins w:id="3295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9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297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A</w:t>
              </w:r>
            </w:ins>
            <w:ins w:id="3298" w:author="Эльдар Галеев" w:date="2023-07-13T11:3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</w:t>
              </w:r>
            </w:ins>
            <w:del w:id="329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QY220(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07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3B36D82" w14:textId="058301D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08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0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1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ацетона в кубовом продукте колонны С-220</w:t>
              </w:r>
            </w:ins>
            <w:del w:id="331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ацетона в кубовом продукте колонны С-220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14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1CA6899" w14:textId="77777777" w:rsidR="00923037" w:rsidRDefault="00923037" w:rsidP="00923037">
            <w:pPr>
              <w:spacing w:line="240" w:lineRule="auto"/>
              <w:ind w:firstLine="0"/>
              <w:rPr>
                <w:ins w:id="3315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1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2208 – температура куба колонны С-220; </w:t>
              </w:r>
            </w:ins>
          </w:p>
          <w:p w14:paraId="257CE4B4" w14:textId="54E434CC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19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2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2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2202 – давление в кубе колонны С-220</w:t>
              </w:r>
            </w:ins>
            <w:del w:id="332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2208 – температура куба колонны С-220;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2202 – давление в кубе колонны С-220</w:delText>
              </w:r>
            </w:del>
          </w:p>
        </w:tc>
      </w:tr>
      <w:tr w:rsidR="00923037" w:rsidRPr="000852A4" w14:paraId="78274498" w14:textId="77777777" w:rsidTr="005F6E77">
        <w:trPr>
          <w:trHeight w:val="600"/>
          <w:trPrChange w:id="3329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30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35B0097" w14:textId="05B2FC0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31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33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3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QY230</w:t>
              </w:r>
            </w:ins>
            <w:ins w:id="3335" w:author="Эльдар Галеев" w:date="2023-07-13T11:3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336" w:author="Эльдар Галеев" w:date="2023-07-13T11:36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METH</w:t>
              </w:r>
            </w:ins>
            <w:del w:id="333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8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СН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0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1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OH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2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43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5325874" w14:textId="0875E758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44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34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4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7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Содержание метанола в кубовом продукте колонны С-230</w:t>
              </w:r>
            </w:ins>
            <w:del w:id="334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метанола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50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87ECFB3" w14:textId="77777777" w:rsidR="00923037" w:rsidRDefault="00923037" w:rsidP="00923037">
            <w:pPr>
              <w:spacing w:line="240" w:lineRule="auto"/>
              <w:ind w:firstLine="0"/>
              <w:rPr>
                <w:ins w:id="3351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5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С2302 – температура в кубе колонны С-230;</w:t>
              </w:r>
            </w:ins>
          </w:p>
          <w:p w14:paraId="17782B71" w14:textId="03F2B60F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55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5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5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2303 – давление в кубе колонны С-230</w:t>
              </w:r>
            </w:ins>
            <w:del w:id="336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14:paraId="5A41CA5A" w14:textId="77777777" w:rsidTr="005F6E77">
        <w:trPr>
          <w:trHeight w:val="600"/>
          <w:trPrChange w:id="3365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66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807A076" w14:textId="713EB5F0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67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36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6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0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QY230</w:t>
              </w:r>
            </w:ins>
            <w:ins w:id="3371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37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3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2О</w:t>
              </w:r>
            </w:ins>
            <w:del w:id="337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6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7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8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2О)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79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7A3B36C" w14:textId="6B830D42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80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38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8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3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Содержание воды в кубовом продукте колонны С-230</w:t>
              </w:r>
            </w:ins>
            <w:del w:id="338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5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86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DF46930" w14:textId="77777777" w:rsidR="00923037" w:rsidRDefault="00923037" w:rsidP="00923037">
            <w:pPr>
              <w:spacing w:line="240" w:lineRule="auto"/>
              <w:ind w:firstLine="0"/>
              <w:rPr>
                <w:ins w:id="3387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8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С2302 – температура в кубе колонны С-230; </w:t>
              </w:r>
            </w:ins>
          </w:p>
          <w:p w14:paraId="1E2706EF" w14:textId="113F217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9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9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9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2303 – давление в кубе колонны С-230</w:t>
              </w:r>
            </w:ins>
            <w:del w:id="339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14:paraId="30AE8E43" w14:textId="77777777" w:rsidTr="005F6E77">
        <w:trPr>
          <w:trHeight w:val="600"/>
          <w:trPrChange w:id="3401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02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2CA2B3D" w14:textId="06BE2650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03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40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0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QY240</w:t>
              </w:r>
            </w:ins>
            <w:ins w:id="3407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408" w:author="Эльдар Галеев" w:date="2023-07-13T11:35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PHEN</w:t>
              </w:r>
            </w:ins>
            <w:del w:id="340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1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2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17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0E97032" w14:textId="67D3189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18" w:author="Эльдар Галеев" w:date="2023-07-13T11:32:00Z">
                  <w:rPr>
                    <w:rFonts w:ascii="Times New Roman" w:hAnsi="Times New Roman"/>
                    <w:color w:val="FF0000"/>
                    <w:sz w:val="22"/>
                    <w:szCs w:val="22"/>
                  </w:rPr>
                </w:rPrChange>
              </w:rPr>
              <w:pPrChange w:id="341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2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фенола в сточной воде сборника колонны 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lastRenderedPageBreak/>
                <w:t>регенерации фенолаV-245, после насоса Р-246</w:t>
              </w:r>
            </w:ins>
            <w:del w:id="342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фенола в сточной воде сборника колонны регенерации фенолаV-245, после насоса Р-246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25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D9F50A" w14:textId="77777777" w:rsidR="00923037" w:rsidRDefault="00923037" w:rsidP="00923037">
            <w:pPr>
              <w:spacing w:line="240" w:lineRule="auto"/>
              <w:ind w:firstLine="0"/>
              <w:rPr>
                <w:ins w:id="3426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2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lastRenderedPageBreak/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2402 – температура паров с верха С-240; </w:t>
              </w:r>
            </w:ins>
          </w:p>
          <w:p w14:paraId="3681E803" w14:textId="647439C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30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3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3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2401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A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– давление паров с верха колонны С-240</w:t>
              </w:r>
            </w:ins>
            <w:del w:id="343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2402 – температура паров с верха С-240;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2401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– давление паров с верха колонны С-240</w:delText>
              </w:r>
            </w:del>
          </w:p>
        </w:tc>
      </w:tr>
      <w:tr w:rsidR="00923037" w:rsidRPr="000852A4" w14:paraId="20915AD2" w14:textId="77777777" w:rsidTr="005F6E77">
        <w:trPr>
          <w:trHeight w:val="600"/>
          <w:trPrChange w:id="3444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45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FF26178" w14:textId="717BF42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46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44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4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9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lastRenderedPageBreak/>
                <w:t>QY240</w:t>
              </w:r>
            </w:ins>
            <w:ins w:id="3450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45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2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2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O</w:t>
              </w:r>
            </w:ins>
            <w:del w:id="345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8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9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61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0923233" w14:textId="4F9DC0F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62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6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6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воды в 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6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в кубовом продукте колонны С-240</w:t>
              </w:r>
            </w:ins>
            <w:del w:id="346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воды в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в кубовом продукте колонны С-240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70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9CC72A" w14:textId="464FE556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7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7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7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2405 – температура куба С-240</w:t>
              </w:r>
            </w:ins>
            <w:del w:id="347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2405 – температура куба С-240</w:delText>
              </w:r>
            </w:del>
          </w:p>
        </w:tc>
      </w:tr>
      <w:tr w:rsidR="00923037" w:rsidRPr="000852A4" w14:paraId="0ADEDEBA" w14:textId="77777777" w:rsidTr="005F6E77">
        <w:trPr>
          <w:trHeight w:val="600"/>
          <w:trPrChange w:id="3479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80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518C8F" w14:textId="665BB1F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81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48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8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QY330</w:t>
              </w:r>
            </w:ins>
            <w:ins w:id="3485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48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H2O</w:t>
              </w:r>
            </w:ins>
            <w:del w:id="348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9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QY330(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H2O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1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3492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</w:tcPr>
            </w:tcPrChange>
          </w:tcPr>
          <w:p w14:paraId="0089FA82" w14:textId="6E0E31E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93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9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9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воды в кубовом продукте дегидратора С-330 после насоса Р-330</w:t>
              </w:r>
            </w:ins>
            <w:del w:id="349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дегидратора С-330 после насоса Р-330;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99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38A6EBD" w14:textId="77777777" w:rsidR="00923037" w:rsidRDefault="00923037" w:rsidP="00923037">
            <w:pPr>
              <w:spacing w:line="240" w:lineRule="auto"/>
              <w:ind w:firstLine="0"/>
              <w:rPr>
                <w:ins w:id="3500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0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3303 – температура куба С-330; </w:t>
              </w:r>
            </w:ins>
          </w:p>
          <w:p w14:paraId="485BF550" w14:textId="199A67B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04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50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0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3304 – давление куба С-330</w:t>
              </w:r>
            </w:ins>
            <w:del w:id="350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3303 – температура куба С-330;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3304 – давление куба С-330</w:delText>
              </w:r>
            </w:del>
          </w:p>
        </w:tc>
      </w:tr>
      <w:bookmarkEnd w:id="3064"/>
    </w:tbl>
    <w:p w14:paraId="3B03CF55" w14:textId="77777777" w:rsidR="00815DE2" w:rsidRPr="00396657" w:rsidRDefault="00815DE2" w:rsidP="00815DE2">
      <w:pPr>
        <w:pStyle w:val="af4"/>
        <w:spacing w:line="240" w:lineRule="auto"/>
      </w:pPr>
    </w:p>
    <w:p w14:paraId="55259882" w14:textId="77777777" w:rsidR="00815DE2" w:rsidRPr="00396657" w:rsidRDefault="00815DE2" w:rsidP="0043247A">
      <w:pPr>
        <w:pStyle w:val="af4"/>
        <w:spacing w:line="240" w:lineRule="auto"/>
      </w:pPr>
    </w:p>
    <w:p w14:paraId="11A3AEF8" w14:textId="77777777" w:rsidR="000E7CF9" w:rsidRPr="001E43ED" w:rsidRDefault="000E7CF9" w:rsidP="000E7CF9">
      <w:pPr>
        <w:pStyle w:val="21"/>
        <w:ind w:left="851" w:hanging="851"/>
      </w:pPr>
      <w:bookmarkStart w:id="3514" w:name="_Toc112142371"/>
      <w:r w:rsidRPr="001E43ED">
        <w:t xml:space="preserve">Контроллер </w:t>
      </w:r>
      <w:r>
        <w:t xml:space="preserve">абсорберов </w:t>
      </w:r>
      <w:r>
        <w:rPr>
          <w:lang w:val="en-US"/>
        </w:rPr>
        <w:t>S</w:t>
      </w:r>
      <w:r w:rsidRPr="00AC3EE7">
        <w:t>-157</w:t>
      </w:r>
      <w:r>
        <w:rPr>
          <w:lang w:val="en-US"/>
        </w:rPr>
        <w:t>A</w:t>
      </w:r>
      <w:r w:rsidRPr="00770DC1">
        <w:t>/</w:t>
      </w:r>
      <w:r>
        <w:rPr>
          <w:lang w:val="en-US"/>
        </w:rPr>
        <w:t>B</w:t>
      </w:r>
    </w:p>
    <w:p w14:paraId="4F7C2567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BENZOL</w:t>
      </w:r>
      <w:r w:rsidRPr="00396657">
        <w:t xml:space="preserve"> охватывает следующие единицы технологического оборудования:</w:t>
      </w:r>
    </w:p>
    <w:p w14:paraId="68B3BAEE" w14:textId="77777777" w:rsidR="000E7CF9" w:rsidRDefault="000E7CF9" w:rsidP="000E7CF9">
      <w:pPr>
        <w:pStyle w:val="a9"/>
        <w:ind w:left="851"/>
      </w:pPr>
      <w:r>
        <w:t xml:space="preserve">абсорберы </w:t>
      </w:r>
      <w:r>
        <w:rPr>
          <w:lang w:val="en-US"/>
        </w:rPr>
        <w:t>S-157A/B</w:t>
      </w:r>
      <w:r>
        <w:t>;</w:t>
      </w:r>
      <w:r w:rsidRPr="002E1454">
        <w:t xml:space="preserve"> </w:t>
      </w:r>
    </w:p>
    <w:p w14:paraId="521726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-1</w:t>
      </w:r>
      <w:r>
        <w:rPr>
          <w:lang w:val="en-US"/>
        </w:rPr>
        <w:t>03</w:t>
      </w:r>
      <w:r>
        <w:t>.</w:t>
      </w:r>
    </w:p>
    <w:p w14:paraId="5D2C3DB5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54840B8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FE77EE7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A</w:t>
      </w:r>
      <w:r>
        <w:t>;</w:t>
      </w:r>
    </w:p>
    <w:p w14:paraId="2EFC3644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B.</w:t>
      </w:r>
    </w:p>
    <w:p w14:paraId="1CBA9A1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DB5E721" w14:textId="49256C49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</w:t>
      </w:r>
      <w:r w:rsidRPr="00A95A68">
        <w:rPr>
          <w:color w:val="000000"/>
          <w:sz w:val="23"/>
          <w:szCs w:val="23"/>
        </w:rPr>
        <w:t>03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p w14:paraId="0670AC1E" w14:textId="77777777" w:rsidR="000E7CF9" w:rsidRPr="008A7FCA" w:rsidRDefault="000E7CF9" w:rsidP="000E7CF9">
      <w:pPr>
        <w:pStyle w:val="21"/>
        <w:ind w:left="851" w:hanging="851"/>
        <w:rPr>
          <w:lang w:val="en-US"/>
        </w:rPr>
      </w:pPr>
      <w:r w:rsidRPr="001E43ED">
        <w:t>Контроллер</w:t>
      </w:r>
      <w:r w:rsidRPr="008A7FCA">
        <w:rPr>
          <w:lang w:val="en-US"/>
        </w:rPr>
        <w:t xml:space="preserve"> </w:t>
      </w:r>
      <w:bookmarkEnd w:id="3514"/>
      <w:r>
        <w:t>абсорберов</w:t>
      </w:r>
      <w:r w:rsidRPr="008A7FCA">
        <w:rPr>
          <w:lang w:val="en-US"/>
        </w:rPr>
        <w:t xml:space="preserve"> </w:t>
      </w:r>
      <w:r>
        <w:rPr>
          <w:lang w:val="en-US"/>
        </w:rPr>
        <w:t>S</w:t>
      </w:r>
      <w:r w:rsidRPr="008A7FCA">
        <w:rPr>
          <w:lang w:val="en-US"/>
        </w:rPr>
        <w:t>-111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  <w:r w:rsidRPr="008A7FCA">
        <w:rPr>
          <w:lang w:val="en-US"/>
        </w:rPr>
        <w:t xml:space="preserve">, </w:t>
      </w:r>
      <w:r>
        <w:rPr>
          <w:lang w:val="en-US"/>
        </w:rPr>
        <w:t>S</w:t>
      </w:r>
      <w:r w:rsidRPr="008A7FCA">
        <w:rPr>
          <w:lang w:val="en-US"/>
        </w:rPr>
        <w:t>-158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</w:p>
    <w:p w14:paraId="2B87A72F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396657">
        <w:t xml:space="preserve"> охватывает следующие единицы технологического оборудования:</w:t>
      </w:r>
    </w:p>
    <w:p w14:paraId="0E2576F7" w14:textId="77777777" w:rsidR="000E7CF9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11</w:t>
      </w:r>
      <w:r w:rsidRPr="008A7FCA">
        <w:t>A/B</w:t>
      </w:r>
      <w:r>
        <w:t>;</w:t>
      </w:r>
      <w:r w:rsidRPr="002E1454">
        <w:t xml:space="preserve"> </w:t>
      </w:r>
    </w:p>
    <w:p w14:paraId="4E51A0BF" w14:textId="77777777" w:rsidR="000E7CF9" w:rsidRPr="008A7FCA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58</w:t>
      </w:r>
      <w:r w:rsidRPr="008A7FCA">
        <w:t>A/B</w:t>
      </w:r>
      <w:r>
        <w:t>;</w:t>
      </w:r>
      <w:r w:rsidRPr="002E1454">
        <w:t xml:space="preserve"> </w:t>
      </w:r>
    </w:p>
    <w:p w14:paraId="2C909003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 w:rsidRPr="008A7FCA">
        <w:t>E</w:t>
      </w:r>
      <w:r>
        <w:t>-111, Е-105.</w:t>
      </w:r>
    </w:p>
    <w:p w14:paraId="40F187A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CEDCCDD" w14:textId="77777777" w:rsidR="000E7CF9" w:rsidRPr="001E43ED" w:rsidRDefault="000E7CF9" w:rsidP="000E7CF9">
      <w:pPr>
        <w:pStyle w:val="af4"/>
      </w:pPr>
      <w:bookmarkStart w:id="3515" w:name="_Toc112142373"/>
      <w:r w:rsidRPr="001E43ED">
        <w:t>Управление технологическими параметрами:</w:t>
      </w:r>
    </w:p>
    <w:p w14:paraId="19D900CC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11</w:t>
      </w:r>
      <w:r w:rsidRPr="008A7FCA">
        <w:t>A/</w:t>
      </w:r>
      <w:r>
        <w:rPr>
          <w:lang w:val="en-US"/>
        </w:rPr>
        <w:t>B</w:t>
      </w:r>
      <w:r>
        <w:t>;</w:t>
      </w:r>
    </w:p>
    <w:p w14:paraId="350042AA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58</w:t>
      </w:r>
      <w:r>
        <w:rPr>
          <w:lang w:val="en-US"/>
        </w:rPr>
        <w:t>A</w:t>
      </w:r>
      <w:r w:rsidRPr="008A7FCA">
        <w:t>/B.</w:t>
      </w:r>
    </w:p>
    <w:p w14:paraId="660A423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9ACBEA" w14:textId="06832698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 xml:space="preserve">Минимизация расхода водяного пара в Е-111, </w:t>
      </w:r>
      <w:r>
        <w:rPr>
          <w:color w:val="000000"/>
          <w:sz w:val="23"/>
          <w:szCs w:val="23"/>
          <w:lang w:val="en-US"/>
        </w:rPr>
        <w:t>E</w:t>
      </w:r>
      <w:r w:rsidRPr="00A95A68">
        <w:rPr>
          <w:color w:val="000000"/>
          <w:sz w:val="23"/>
          <w:szCs w:val="23"/>
        </w:rPr>
        <w:t>-105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bookmarkEnd w:id="3515"/>
    <w:p w14:paraId="778D8F9E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R-101</w:t>
      </w:r>
    </w:p>
    <w:p w14:paraId="0CCBA8C5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101</w:t>
      </w:r>
      <w:r w:rsidRPr="00396657">
        <w:t xml:space="preserve"> охватывает следующие единицы технологического оборудования:</w:t>
      </w:r>
    </w:p>
    <w:p w14:paraId="7C165784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101</w:t>
      </w:r>
      <w:r>
        <w:t>;</w:t>
      </w:r>
    </w:p>
    <w:p w14:paraId="00286DE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101</w:t>
      </w:r>
      <w:r>
        <w:t>.</w:t>
      </w:r>
    </w:p>
    <w:p w14:paraId="2A0BD4DC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2F1D56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2941A8C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-101.</w:t>
      </w:r>
    </w:p>
    <w:p w14:paraId="76CB2FB1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6BF19A66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2EBD3A0F" w14:textId="77777777" w:rsidR="000E7CF9" w:rsidRPr="001E43ED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2C6926CB" w14:textId="77777777" w:rsidR="000E7CF9" w:rsidRDefault="000E7CF9" w:rsidP="000E7CF9">
      <w:pPr>
        <w:pStyle w:val="a9"/>
        <w:ind w:left="851"/>
      </w:pPr>
      <w:r>
        <w:t>перепады температуры по слоям реактора.</w:t>
      </w:r>
    </w:p>
    <w:p w14:paraId="59020F50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F125A89" w14:textId="1DFDF16B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и минимизация потребления энергоресурсов в отделении ректификации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«Бензол / пропилен»</w:t>
      </w:r>
      <w:r w:rsidR="000E7CF9">
        <w:t>;</w:t>
      </w:r>
      <w:r w:rsidR="000E7CF9" w:rsidRPr="00AA2D24">
        <w:t xml:space="preserve"> </w:t>
      </w:r>
    </w:p>
    <w:p w14:paraId="3E2817E1" w14:textId="325FFBDD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в реакторе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«РМ / пропилен»</w:t>
      </w:r>
      <w:r w:rsidR="000E7CF9">
        <w:t>.</w:t>
      </w:r>
    </w:p>
    <w:p w14:paraId="2328F1F9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2</w:t>
      </w:r>
    </w:p>
    <w:p w14:paraId="74D7B220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2</w:t>
      </w:r>
      <w:r w:rsidRPr="00396657">
        <w:t xml:space="preserve"> охватывает следующие единицы технологического оборудования:</w:t>
      </w:r>
    </w:p>
    <w:p w14:paraId="11D95935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2;</w:t>
      </w:r>
    </w:p>
    <w:p w14:paraId="5A40092A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</w:t>
      </w:r>
      <w:r>
        <w:t>4.</w:t>
      </w:r>
    </w:p>
    <w:p w14:paraId="65AC71F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39CE52D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5510BE05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7E56BB60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605F51D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</w:t>
      </w:r>
      <w:r>
        <w:t>на входе в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2.</w:t>
      </w:r>
    </w:p>
    <w:p w14:paraId="43D3FB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65D84E8" w14:textId="77777777" w:rsidR="000E7CF9" w:rsidRPr="001E43ED" w:rsidRDefault="000E7CF9" w:rsidP="000E7CF9">
      <w:pPr>
        <w:pStyle w:val="a9"/>
        <w:ind w:left="851"/>
      </w:pPr>
      <w:r>
        <w:t>соотношение бензол/ПАБы</w:t>
      </w:r>
      <w:r w:rsidRPr="001E43ED">
        <w:t>;</w:t>
      </w:r>
    </w:p>
    <w:p w14:paraId="3CC08562" w14:textId="77777777" w:rsidR="000E7CF9" w:rsidRDefault="000E7CF9" w:rsidP="000E7CF9">
      <w:pPr>
        <w:pStyle w:val="a9"/>
        <w:ind w:left="851"/>
      </w:pPr>
      <w:r>
        <w:t>расход пара в Е-104.</w:t>
      </w:r>
    </w:p>
    <w:p w14:paraId="40C9D6EB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1A46D8CE" w14:textId="66FAADF0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>Минимизация расхода водяного пара в Е-104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ИПБ в РМ</w:t>
      </w:r>
      <w:r w:rsidR="000E7CF9">
        <w:t>;</w:t>
      </w:r>
      <w:r w:rsidR="000E7CF9" w:rsidRPr="00AA2D24">
        <w:t xml:space="preserve"> </w:t>
      </w:r>
    </w:p>
    <w:p w14:paraId="2AF80BBD" w14:textId="09802482" w:rsidR="000E7CF9" w:rsidRPr="009B2BB0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Максимизации конверсии с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ДИПБ в РМ</w:t>
      </w:r>
      <w:r w:rsidR="000E7CF9">
        <w:t>.</w:t>
      </w:r>
    </w:p>
    <w:p w14:paraId="08E70E48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3</w:t>
      </w:r>
    </w:p>
    <w:p w14:paraId="231B919C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3</w:t>
      </w:r>
      <w:r w:rsidRPr="00396657">
        <w:t xml:space="preserve"> охватывает следующие единицы технологического оборудования:</w:t>
      </w:r>
    </w:p>
    <w:p w14:paraId="73ADE303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3;</w:t>
      </w:r>
    </w:p>
    <w:p w14:paraId="70EAE605" w14:textId="77777777" w:rsidR="000E7CF9" w:rsidRDefault="000E7CF9" w:rsidP="000E7CF9">
      <w:pPr>
        <w:pStyle w:val="a9"/>
        <w:ind w:left="851"/>
      </w:pPr>
      <w:r>
        <w:t xml:space="preserve">колонна </w:t>
      </w:r>
      <w:r>
        <w:rPr>
          <w:lang w:val="en-US"/>
        </w:rPr>
        <w:t>C-151;</w:t>
      </w:r>
    </w:p>
    <w:p w14:paraId="7E873870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>
        <w:rPr>
          <w:lang w:val="en-US"/>
        </w:rPr>
        <w:t>E</w:t>
      </w:r>
      <w:r>
        <w:t>-</w:t>
      </w:r>
      <w:r>
        <w:rPr>
          <w:lang w:val="en-US"/>
        </w:rPr>
        <w:t>1</w:t>
      </w:r>
      <w:r>
        <w:t>54, Е-152.</w:t>
      </w:r>
    </w:p>
    <w:p w14:paraId="248D0CD0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52313F3C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4653B910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 w:rsidRPr="009B2BB0">
        <w:t>3</w:t>
      </w:r>
      <w:r w:rsidRPr="008A7FCA">
        <w:t>.</w:t>
      </w:r>
    </w:p>
    <w:p w14:paraId="14EF739B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132BE27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52B5A486" w14:textId="77777777" w:rsidR="000E7CF9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1D759807" w14:textId="77777777" w:rsidR="000E7CF9" w:rsidRDefault="000E7CF9" w:rsidP="000E7CF9">
      <w:pPr>
        <w:pStyle w:val="a9"/>
        <w:ind w:left="851"/>
      </w:pPr>
      <w:r>
        <w:t>степень открытия клапана по бензолу из отд. ректификации;</w:t>
      </w:r>
    </w:p>
    <w:p w14:paraId="4355F4DF" w14:textId="77777777" w:rsidR="000E7CF9" w:rsidRDefault="000E7CF9" w:rsidP="000E7CF9">
      <w:pPr>
        <w:pStyle w:val="a9"/>
        <w:ind w:left="851"/>
      </w:pPr>
      <w:r>
        <w:t>температура куба С-151;</w:t>
      </w:r>
    </w:p>
    <w:p w14:paraId="539FEEEB" w14:textId="77777777" w:rsidR="000E7CF9" w:rsidRPr="001E43ED" w:rsidRDefault="000E7CF9" w:rsidP="000E7CF9">
      <w:pPr>
        <w:pStyle w:val="a9"/>
        <w:ind w:left="851"/>
      </w:pPr>
      <w:r>
        <w:t>температура верха С-151.</w:t>
      </w:r>
    </w:p>
    <w:p w14:paraId="399D9A64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6E38D32E" w14:textId="0C224AF8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потребления бензола из отд. ректификации с ограничением на степень открытия клапана по линии бензола из отд. ректификации</w:t>
      </w:r>
      <w:r w:rsidR="000E7CF9">
        <w:t>;</w:t>
      </w:r>
      <w:r w:rsidR="000E7CF9" w:rsidRPr="00AA2D24">
        <w:t xml:space="preserve"> </w:t>
      </w:r>
    </w:p>
    <w:p w14:paraId="150A7849" w14:textId="0B102DA2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расхода пара на подогрев С-151 и потерь легкой фракции с ограничением на температуру куба С-151</w:t>
      </w:r>
      <w:r w:rsidR="000E7CF9">
        <w:t>.</w:t>
      </w:r>
    </w:p>
    <w:p w14:paraId="4DB543A3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С-121</w:t>
      </w:r>
    </w:p>
    <w:p w14:paraId="3DF0AA1E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121</w:t>
      </w:r>
      <w:r w:rsidRPr="00396657">
        <w:t xml:space="preserve"> охватывает следующие единицы технологического оборудования:</w:t>
      </w:r>
    </w:p>
    <w:p w14:paraId="54BB1B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rPr>
          <w:lang w:val="en-US"/>
        </w:rPr>
        <w:t>2</w:t>
      </w:r>
      <w:r w:rsidRPr="009B2BB0">
        <w:t>1;</w:t>
      </w:r>
    </w:p>
    <w:p w14:paraId="292B9444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122</w:t>
      </w:r>
      <w:r>
        <w:t>.</w:t>
      </w:r>
    </w:p>
    <w:p w14:paraId="07E3B28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5446C89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D04A3E6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бензола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С-121</w:t>
      </w:r>
      <w:r w:rsidRPr="001E43ED">
        <w:t>;</w:t>
      </w:r>
    </w:p>
    <w:p w14:paraId="6610B07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</w:t>
      </w:r>
      <w:r>
        <w:t>в отводимом бензоле</w:t>
      </w:r>
      <w:r w:rsidRPr="001E43ED">
        <w:t>.</w:t>
      </w:r>
    </w:p>
    <w:p w14:paraId="294F37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5F0A406B" w14:textId="77777777" w:rsidR="000E7CF9" w:rsidRPr="001E43ED" w:rsidRDefault="000E7CF9" w:rsidP="000E7CF9">
      <w:pPr>
        <w:pStyle w:val="a9"/>
        <w:ind w:left="851"/>
      </w:pPr>
      <w:r>
        <w:lastRenderedPageBreak/>
        <w:t>температура на 29 тарелке С-121</w:t>
      </w:r>
      <w:r w:rsidRPr="001E43ED">
        <w:t>;</w:t>
      </w:r>
    </w:p>
    <w:p w14:paraId="27563DD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8F02F9" w14:textId="0B8C4AAA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потребления пара в Е-122 и минимизации ИПБ в отборе бензола с ограничением на содержание ИПБ в отводимом бензоле</w:t>
      </w:r>
      <w:r w:rsidR="000E7CF9">
        <w:t>;</w:t>
      </w:r>
    </w:p>
    <w:p w14:paraId="3371E832" w14:textId="3DD0C644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бензола в сыром ИПБ  с ограничением на содержание бензола  в сыром ИПБ</w:t>
      </w:r>
      <w:r w:rsidR="000E7CF9">
        <w:t>;</w:t>
      </w:r>
    </w:p>
    <w:p w14:paraId="33E5828F" w14:textId="2039233C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рециклового бензола с ограничением на температуру 29 тарелки С-121</w:t>
      </w:r>
      <w:r w:rsidR="000E7CF9">
        <w:t>.</w:t>
      </w:r>
    </w:p>
    <w:p w14:paraId="06CE6ADD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С-131</w:t>
      </w:r>
    </w:p>
    <w:p w14:paraId="37E65BA1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3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1B5603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3</w:t>
      </w:r>
      <w:r w:rsidRPr="009B2BB0">
        <w:t>1;</w:t>
      </w:r>
    </w:p>
    <w:p w14:paraId="4DE1B68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3</w:t>
      </w:r>
      <w:r>
        <w:rPr>
          <w:lang w:val="en-US"/>
        </w:rPr>
        <w:t>2</w:t>
      </w:r>
      <w:r>
        <w:t>.</w:t>
      </w:r>
    </w:p>
    <w:p w14:paraId="67231BB2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8EA7BA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69625B5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С-131</w:t>
      </w:r>
      <w:r w:rsidRPr="001E43ED">
        <w:t>;</w:t>
      </w:r>
    </w:p>
    <w:p w14:paraId="29317682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</w:t>
      </w:r>
      <w:r>
        <w:t>в продуктовом ИПБ</w:t>
      </w:r>
      <w:r w:rsidRPr="001E43ED">
        <w:t>.</w:t>
      </w:r>
    </w:p>
    <w:p w14:paraId="699C26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26773AD6" w14:textId="77777777" w:rsidR="000E7CF9" w:rsidRPr="001E43ED" w:rsidRDefault="000E7CF9" w:rsidP="000E7CF9">
      <w:pPr>
        <w:pStyle w:val="a9"/>
        <w:ind w:left="851"/>
      </w:pPr>
      <w:r>
        <w:t>температура верха С-131</w:t>
      </w:r>
      <w:r w:rsidRPr="001E43ED">
        <w:t>;</w:t>
      </w:r>
    </w:p>
    <w:p w14:paraId="4718E0CF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20754077" w14:textId="43726457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Е-132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ИПБ в кубе</w:t>
      </w:r>
      <w:r w:rsidR="000E7CF9">
        <w:t>;</w:t>
      </w:r>
    </w:p>
    <w:p w14:paraId="4D36D1D9" w14:textId="603058D5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выхода ИПБ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ДИПБ в продуктовом ИПБ</w:t>
      </w:r>
      <w:r w:rsidR="000E7CF9">
        <w:t>.</w:t>
      </w:r>
    </w:p>
    <w:p w14:paraId="4B1D49A6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С-141</w:t>
      </w:r>
    </w:p>
    <w:p w14:paraId="3D9F3AA6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4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2099C7E0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4</w:t>
      </w:r>
      <w:r w:rsidRPr="009B2BB0">
        <w:t>1;</w:t>
      </w:r>
    </w:p>
    <w:p w14:paraId="4695A0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4</w:t>
      </w:r>
      <w:r>
        <w:rPr>
          <w:lang w:val="en-US"/>
        </w:rPr>
        <w:t>2</w:t>
      </w:r>
      <w:r>
        <w:t>.</w:t>
      </w:r>
    </w:p>
    <w:p w14:paraId="753A9327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632C44C3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456E7F3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С-141</w:t>
      </w:r>
      <w:r w:rsidRPr="001E43ED">
        <w:t>;</w:t>
      </w:r>
    </w:p>
    <w:p w14:paraId="050D1977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нафталинов</w:t>
      </w:r>
      <w:r w:rsidRPr="001E43ED">
        <w:t xml:space="preserve"> </w:t>
      </w:r>
      <w:r>
        <w:t>в дистилляте С-141</w:t>
      </w:r>
      <w:r w:rsidRPr="001E43ED">
        <w:t>.</w:t>
      </w:r>
    </w:p>
    <w:p w14:paraId="6296A8F2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8DC2707" w14:textId="77777777" w:rsidR="000E7CF9" w:rsidRPr="001E43ED" w:rsidRDefault="000E7CF9" w:rsidP="000E7CF9">
      <w:pPr>
        <w:pStyle w:val="a9"/>
        <w:ind w:left="851"/>
      </w:pPr>
      <w:r>
        <w:t>температура верха С-141</w:t>
      </w:r>
      <w:r w:rsidRPr="001E43ED">
        <w:t>;</w:t>
      </w:r>
    </w:p>
    <w:p w14:paraId="40D20C96" w14:textId="77777777" w:rsidR="000E7CF9" w:rsidRPr="00396657" w:rsidRDefault="000E7CF9" w:rsidP="000E7CF9">
      <w:pPr>
        <w:pStyle w:val="af4"/>
      </w:pPr>
      <w:r w:rsidRPr="00396657">
        <w:lastRenderedPageBreak/>
        <w:t>Оптимизация:</w:t>
      </w:r>
    </w:p>
    <w:p w14:paraId="5539B68D" w14:textId="238D0869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Е-142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;</w:t>
      </w:r>
    </w:p>
    <w:p w14:paraId="221D13D2" w14:textId="73E071D4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Улучшении качества продукта-куба С-141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.</w:t>
      </w:r>
    </w:p>
    <w:p w14:paraId="09EC28A7" w14:textId="4BA5D49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онтроллеры окислителей Р-2/1-7</w:t>
      </w:r>
      <w:r>
        <w:t xml:space="preserve"> (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2_1/2/3/4/5/6/7)</w:t>
      </w:r>
    </w:p>
    <w:p w14:paraId="545BB3AF" w14:textId="28162664" w:rsidR="00664972" w:rsidRPr="006A5FC1" w:rsidRDefault="00664972" w:rsidP="00664972">
      <w:pPr>
        <w:pStyle w:val="af4"/>
      </w:pPr>
      <w:r w:rsidRPr="006A5FC1">
        <w:t>Контроллер</w:t>
      </w:r>
      <w:r>
        <w:t>ы</w:t>
      </w:r>
      <w:r w:rsidRPr="006A5FC1">
        <w:t xml:space="preserve"> 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</w:t>
      </w:r>
      <w:r w:rsidRPr="006A5FC1" w:rsidDel="0048086F">
        <w:t xml:space="preserve"> </w:t>
      </w:r>
      <w:r>
        <w:t>охватывают</w:t>
      </w:r>
      <w:r w:rsidRPr="006A5FC1">
        <w:t xml:space="preserve"> следующие единицы технологического оборудования:</w:t>
      </w:r>
    </w:p>
    <w:p w14:paraId="5D09116C" w14:textId="00E8B5B1" w:rsidR="00664972" w:rsidRPr="002875F3" w:rsidRDefault="00664972" w:rsidP="00664972">
      <w:pPr>
        <w:pStyle w:val="a9"/>
        <w:ind w:left="851" w:hanging="357"/>
      </w:pPr>
      <w:r w:rsidRPr="002C5996">
        <w:t>окислител</w:t>
      </w:r>
      <w:r>
        <w:t>и</w:t>
      </w:r>
      <w:r w:rsidRPr="002C5996">
        <w:t xml:space="preserve"> Р-2/1-7</w:t>
      </w:r>
      <w:r w:rsidRPr="002875F3">
        <w:t>;</w:t>
      </w:r>
    </w:p>
    <w:p w14:paraId="308EE939" w14:textId="77777777" w:rsidR="00664972" w:rsidRPr="006A5FC1" w:rsidRDefault="00664972" w:rsidP="00664972">
      <w:pPr>
        <w:pStyle w:val="22"/>
      </w:pPr>
      <w:bookmarkStart w:id="3516" w:name="_Toc112142372"/>
      <w:r w:rsidRPr="006A5FC1">
        <w:t>Задачи управления и оптимизации</w:t>
      </w:r>
      <w:bookmarkEnd w:id="3516"/>
    </w:p>
    <w:p w14:paraId="7595F756" w14:textId="28A1590E" w:rsidR="00664972" w:rsidRPr="006A5FC1" w:rsidRDefault="00664972" w:rsidP="00664972">
      <w:pPr>
        <w:pStyle w:val="af4"/>
      </w:pPr>
      <w:r w:rsidRPr="006A5FC1">
        <w:t>Управление:</w:t>
      </w:r>
    </w:p>
    <w:p w14:paraId="0F38C09B" w14:textId="7EB234E2" w:rsidR="00664972" w:rsidRDefault="00664972" w:rsidP="00033665">
      <w:pPr>
        <w:pStyle w:val="a9"/>
        <w:ind w:left="851" w:hanging="357"/>
        <w:rPr>
          <w:ins w:id="3517" w:author="Учетная запись Майкрософт" w:date="2023-07-26T16:10:00Z"/>
        </w:rPr>
      </w:pPr>
      <w:r w:rsidRPr="00664972">
        <w:t>Общ</w:t>
      </w:r>
      <w:r>
        <w:t>ей</w:t>
      </w:r>
      <w:r w:rsidRPr="00664972">
        <w:t xml:space="preserve"> нагрузк</w:t>
      </w:r>
      <w:r>
        <w:t>ой</w:t>
      </w:r>
      <w:r w:rsidRPr="00664972">
        <w:t xml:space="preserve"> на окислители</w:t>
      </w:r>
      <w:r>
        <w:t>;</w:t>
      </w:r>
    </w:p>
    <w:p w14:paraId="285300E7" w14:textId="25E235F2" w:rsidR="00563F04" w:rsidRPr="00C21650" w:rsidRDefault="00563F04" w:rsidP="00033665">
      <w:pPr>
        <w:pStyle w:val="a9"/>
        <w:ind w:left="851" w:hanging="357"/>
        <w:rPr>
          <w:ins w:id="3518" w:author="Учетная запись Майкрософт" w:date="2023-07-26T16:12:00Z"/>
          <w:rPrChange w:id="3519" w:author="Учетная запись Майкрософт" w:date="2023-07-26T16:12:00Z">
            <w:rPr>
              <w:ins w:id="3520" w:author="Учетная запись Майкрософт" w:date="2023-07-26T16:12:00Z"/>
              <w:lang w:val="en-US"/>
            </w:rPr>
          </w:rPrChange>
        </w:rPr>
      </w:pPr>
      <w:ins w:id="3521" w:author="Учетная запись Майкрософт" w:date="2023-07-26T16:10:00Z">
        <w:r>
          <w:t>Соотношением шихта</w:t>
        </w:r>
      </w:ins>
      <w:ins w:id="3522" w:author="Учетная запись Майкрософт" w:date="2023-07-26T16:11:00Z">
        <w:r>
          <w:rPr>
            <w:lang w:val="en-US"/>
          </w:rPr>
          <w:t>/</w:t>
        </w:r>
        <w:r>
          <w:t>воздух</w:t>
        </w:r>
      </w:ins>
      <w:ins w:id="3523" w:author="Учетная запись Майкрософт" w:date="2023-07-26T16:12:00Z">
        <w:r w:rsidR="00C21650">
          <w:rPr>
            <w:lang w:val="en-US"/>
          </w:rPr>
          <w:t>;</w:t>
        </w:r>
      </w:ins>
    </w:p>
    <w:p w14:paraId="723C41D4" w14:textId="6763EF1A" w:rsidR="00C21650" w:rsidRPr="00664972" w:rsidRDefault="00C21650" w:rsidP="00033665">
      <w:pPr>
        <w:pStyle w:val="a9"/>
        <w:ind w:left="851" w:hanging="357"/>
      </w:pPr>
      <w:ins w:id="3524" w:author="Учетная запись Майкрософт" w:date="2023-07-26T16:12:00Z">
        <w:r>
          <w:t>Степенью открытия клапана по пару на 1-ый слой</w:t>
        </w:r>
        <w:r w:rsidRPr="00C21650">
          <w:rPr>
            <w:rPrChange w:id="3525" w:author="Учетная запись Майкрософт" w:date="2023-07-26T16:12:00Z">
              <w:rPr>
                <w:lang w:val="en-US"/>
              </w:rPr>
            </w:rPrChange>
          </w:rPr>
          <w:t>;</w:t>
        </w:r>
      </w:ins>
    </w:p>
    <w:p w14:paraId="694F802D" w14:textId="6962A7AF" w:rsidR="00664972" w:rsidRPr="00664972" w:rsidRDefault="00664972" w:rsidP="00033665">
      <w:pPr>
        <w:pStyle w:val="a9"/>
        <w:ind w:left="851" w:hanging="357"/>
      </w:pPr>
      <w:r w:rsidRPr="00664972">
        <w:t>Уровне</w:t>
      </w:r>
      <w:r>
        <w:t>м</w:t>
      </w:r>
      <w:r w:rsidRPr="00664972">
        <w:t xml:space="preserve"> верха окислител</w:t>
      </w:r>
      <w:r>
        <w:t>ей;</w:t>
      </w:r>
      <w:r w:rsidRPr="00664972">
        <w:tab/>
      </w:r>
    </w:p>
    <w:p w14:paraId="472D1C3E" w14:textId="03A421D4" w:rsidR="00664972" w:rsidRDefault="00664972" w:rsidP="00033665">
      <w:pPr>
        <w:pStyle w:val="a9"/>
        <w:ind w:left="851" w:hanging="357"/>
      </w:pPr>
      <w:r w:rsidRPr="00664972">
        <w:t>Коэффициент</w:t>
      </w:r>
      <w:r>
        <w:t>ом</w:t>
      </w:r>
      <w:r w:rsidRPr="00664972">
        <w:t xml:space="preserve"> рефракции после окислител</w:t>
      </w:r>
      <w:r>
        <w:t>ей</w:t>
      </w:r>
      <w:r w:rsidR="00033665">
        <w:t>.</w:t>
      </w:r>
    </w:p>
    <w:p w14:paraId="1A0784C2" w14:textId="3D96399D" w:rsidR="00664972" w:rsidRPr="00664972" w:rsidRDefault="00664972" w:rsidP="00664972">
      <w:pPr>
        <w:pStyle w:val="af4"/>
      </w:pPr>
      <w:r w:rsidRPr="006A5FC1">
        <w:t>Оптимизация:</w:t>
      </w:r>
    </w:p>
    <w:p w14:paraId="2D7CB36F" w14:textId="1159A61C" w:rsidR="00664972" w:rsidRDefault="007043D9" w:rsidP="00664972">
      <w:pPr>
        <w:pStyle w:val="a9"/>
        <w:ind w:left="851" w:hanging="357"/>
      </w:pPr>
      <w:r w:rsidRPr="007043D9">
        <w:t>Максимизация коэффициента рефракции с ограничением на содержание  ДМФК и ацетофенона в РМО</w:t>
      </w:r>
      <w:r w:rsidR="00664972">
        <w:t>;</w:t>
      </w:r>
    </w:p>
    <w:p w14:paraId="23FC8291" w14:textId="23860680" w:rsidR="00664972" w:rsidDel="00C21650" w:rsidRDefault="00664972" w:rsidP="00664972">
      <w:pPr>
        <w:pStyle w:val="a9"/>
        <w:ind w:left="851" w:hanging="357"/>
        <w:rPr>
          <w:del w:id="3526" w:author="Учетная запись Майкрософт" w:date="2023-07-26T16:13:00Z"/>
        </w:rPr>
      </w:pPr>
      <w:del w:id="3527" w:author="Учетная запись Майкрософт" w:date="2023-07-26T16:13:00Z">
        <w:r w:rsidRPr="00664972" w:rsidDel="00C21650">
          <w:delText>Увеличение ГПИПБ в смеси</w:delText>
        </w:r>
        <w:r w:rsidDel="00C21650">
          <w:delText xml:space="preserve"> по колонн К-24</w:delText>
        </w:r>
        <w:r w:rsidRPr="00664972" w:rsidDel="00C21650">
          <w:delText>, снижение возвратного ИПБ</w:delText>
        </w:r>
        <w:r w:rsidDel="00C21650">
          <w:delText>.</w:delText>
        </w:r>
      </w:del>
    </w:p>
    <w:p w14:paraId="43E0419F" w14:textId="764FD57E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</w:t>
      </w:r>
      <w:del w:id="3528" w:author="Учетная запись Майкрософт" w:date="2023-07-26T14:30:00Z">
        <w:r w:rsidRPr="002C5996" w:rsidDel="00E95485">
          <w:delText>ы</w:delText>
        </w:r>
      </w:del>
      <w:r w:rsidRPr="002C5996">
        <w:t xml:space="preserve">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444A03">
        <w:t>14_</w:t>
      </w:r>
      <w:ins w:id="3529" w:author="Учетная запись Майкрософт" w:date="2023-07-26T14:30:00Z">
        <w:r w:rsidR="00E95485" w:rsidRPr="00B31960">
          <w:t>K</w:t>
        </w:r>
        <w:r w:rsidR="00E95485">
          <w:t>2</w:t>
        </w:r>
        <w:r w:rsidR="00E95485" w:rsidRPr="00444A03">
          <w:t>4</w:t>
        </w:r>
      </w:ins>
      <w:del w:id="3530" w:author="Учетная запись Майкрософт" w:date="2023-07-26T14:30:00Z">
        <w:r w:rsidRPr="00444A03" w:rsidDel="00E95485">
          <w:delText>1/2/3/4</w:delText>
        </w:r>
      </w:del>
      <w:r w:rsidRPr="00444A03">
        <w:t>)</w:t>
      </w:r>
    </w:p>
    <w:p w14:paraId="3BA9169F" w14:textId="6CA56EA3" w:rsidR="00033665" w:rsidRPr="006A5FC1" w:rsidRDefault="00033665" w:rsidP="00033665">
      <w:pPr>
        <w:pStyle w:val="af4"/>
      </w:pPr>
      <w:r w:rsidRPr="006A5FC1">
        <w:t>Контроллер</w:t>
      </w:r>
      <w:del w:id="3531" w:author="Учетная запись Майкрософт" w:date="2023-07-26T14:30:00Z">
        <w:r w:rsidDel="00E95485">
          <w:delText>ы</w:delText>
        </w:r>
      </w:del>
      <w:r w:rsidRPr="006A5FC1">
        <w:t xml:space="preserve"> </w:t>
      </w:r>
      <w:r w:rsidR="00D45344" w:rsidRPr="00B31960">
        <w:t>CTRL</w:t>
      </w:r>
      <w:r w:rsidR="00D45344" w:rsidRPr="00444A03">
        <w:t>_</w:t>
      </w:r>
      <w:r w:rsidR="00D45344" w:rsidRPr="00B31960">
        <w:t>K</w:t>
      </w:r>
      <w:r w:rsidR="00D45344" w:rsidRPr="00444A03">
        <w:t>14_</w:t>
      </w:r>
      <w:ins w:id="3532" w:author="Учетная запись Майкрософт" w:date="2023-07-26T14:30:00Z">
        <w:r w:rsidR="00E95485" w:rsidRPr="00B31960">
          <w:t>K</w:t>
        </w:r>
        <w:r w:rsidR="00E95485">
          <w:t>2</w:t>
        </w:r>
        <w:r w:rsidR="00E95485" w:rsidRPr="00444A03">
          <w:t>4</w:t>
        </w:r>
        <w:r w:rsidR="00E95485">
          <w:t xml:space="preserve"> </w:t>
        </w:r>
      </w:ins>
      <w:del w:id="3533" w:author="Учетная запись Майкрософт" w:date="2023-07-26T14:30:00Z">
        <w:r w:rsidR="00D45344" w:rsidRPr="00444A03" w:rsidDel="00E95485">
          <w:delText>1/2/3/4</w:delText>
        </w:r>
        <w:r w:rsidR="00D45344" w:rsidDel="00E95485">
          <w:delText xml:space="preserve"> </w:delText>
        </w:r>
      </w:del>
      <w:r>
        <w:t>охватывают</w:t>
      </w:r>
      <w:r w:rsidRPr="006A5FC1">
        <w:t xml:space="preserve"> следующие единицы технологического оборудования:</w:t>
      </w:r>
    </w:p>
    <w:p w14:paraId="60D5A8D4" w14:textId="70749793" w:rsidR="00033665" w:rsidRDefault="00D45344" w:rsidP="00033665">
      <w:pPr>
        <w:pStyle w:val="a9"/>
        <w:ind w:hanging="357"/>
      </w:pPr>
      <w:r>
        <w:t>Узел ректификации-дистилляции ГПИПБ.</w:t>
      </w:r>
    </w:p>
    <w:p w14:paraId="56504E1B" w14:textId="05CAB23D" w:rsidR="00033665" w:rsidRPr="002875F3" w:rsidRDefault="00033665" w:rsidP="00033665">
      <w:pPr>
        <w:pStyle w:val="22"/>
      </w:pPr>
      <w:r w:rsidRPr="006A5FC1">
        <w:t>Задачи управления и оптимизации</w:t>
      </w:r>
    </w:p>
    <w:p w14:paraId="6D7D1960" w14:textId="77777777" w:rsidR="00033665" w:rsidRPr="006A5FC1" w:rsidRDefault="00033665" w:rsidP="00033665">
      <w:pPr>
        <w:pStyle w:val="af4"/>
      </w:pPr>
      <w:r w:rsidRPr="006A5FC1">
        <w:t>Управление:</w:t>
      </w:r>
    </w:p>
    <w:p w14:paraId="67B415AB" w14:textId="661893FD" w:rsidR="00C21650" w:rsidRDefault="00C21650">
      <w:pPr>
        <w:pStyle w:val="a9"/>
        <w:ind w:left="851" w:hanging="357"/>
        <w:rPr>
          <w:ins w:id="3534" w:author="Учетная запись Майкрософт" w:date="2023-07-26T16:13:00Z"/>
        </w:rPr>
      </w:pPr>
      <w:ins w:id="3535" w:author="Учетная запись Майкрософт" w:date="2023-07-26T16:13:00Z">
        <w:r w:rsidRPr="00664972">
          <w:t>Общ</w:t>
        </w:r>
        <w:r>
          <w:t>ей</w:t>
        </w:r>
        <w:r w:rsidRPr="00664972">
          <w:t xml:space="preserve"> нагрузк</w:t>
        </w:r>
        <w:r>
          <w:t>ой</w:t>
        </w:r>
        <w:r w:rsidRPr="00664972">
          <w:t xml:space="preserve"> на </w:t>
        </w:r>
        <w:r>
          <w:t>колонны;</w:t>
        </w:r>
      </w:ins>
    </w:p>
    <w:p w14:paraId="39DBFF17" w14:textId="77777777" w:rsidR="00616A10" w:rsidRDefault="009C3D3F" w:rsidP="00033665">
      <w:pPr>
        <w:pStyle w:val="a9"/>
        <w:ind w:left="851" w:hanging="357"/>
        <w:rPr>
          <w:ins w:id="3536" w:author="Учетная запись Майкрософт" w:date="2023-07-26T16:17:00Z"/>
        </w:rPr>
      </w:pPr>
      <w:r>
        <w:t>Поддержание у</w:t>
      </w:r>
      <w:r w:rsidR="00033665" w:rsidRPr="00033665">
        <w:t>ровн</w:t>
      </w:r>
      <w:r>
        <w:t>я</w:t>
      </w:r>
      <w:r w:rsidR="00033665" w:rsidRPr="00033665">
        <w:t xml:space="preserve"> в Е-12</w:t>
      </w:r>
      <w:r w:rsidR="00033665">
        <w:t xml:space="preserve"> </w:t>
      </w:r>
      <w:r w:rsidR="00033665" w:rsidRPr="00033665">
        <w:t>и Е-10/1</w:t>
      </w:r>
      <w:del w:id="3537" w:author="Учетная запись Майкрософт" w:date="2023-07-26T14:30:00Z">
        <w:r w:rsidR="00033665" w:rsidRPr="00033665" w:rsidDel="00E95485">
          <w:delText>,</w:delText>
        </w:r>
      </w:del>
      <w:ins w:id="3538" w:author="Учетная запись Майкрософт" w:date="2023-07-26T14:30:00Z">
        <w:r w:rsidR="00E95485">
          <w:t>-</w:t>
        </w:r>
      </w:ins>
      <w:r w:rsidR="00033665" w:rsidRPr="00033665">
        <w:t>2</w:t>
      </w:r>
      <w:r w:rsidR="00033665">
        <w:t>;</w:t>
      </w:r>
    </w:p>
    <w:p w14:paraId="2D0956B7" w14:textId="517E1373" w:rsidR="00033665" w:rsidRDefault="00616A10" w:rsidP="00033665">
      <w:pPr>
        <w:pStyle w:val="a9"/>
        <w:ind w:left="851" w:hanging="357"/>
        <w:rPr>
          <w:ins w:id="3539" w:author="Учетная запись Майкрософт" w:date="2023-07-26T16:17:00Z"/>
        </w:rPr>
      </w:pPr>
      <w:ins w:id="3540" w:author="Учетная запись Майкрософт" w:date="2023-07-26T16:17:00Z">
        <w:r>
          <w:t>Температура верха К-14 и К-24</w:t>
        </w:r>
        <w:r w:rsidRPr="00616A10">
          <w:rPr>
            <w:rPrChange w:id="3541" w:author="Учетная запись Майкрософт" w:date="2023-07-26T16:17:00Z">
              <w:rPr>
                <w:lang w:val="en-US"/>
              </w:rPr>
            </w:rPrChange>
          </w:rPr>
          <w:t>;</w:t>
        </w:r>
      </w:ins>
      <w:del w:id="3542" w:author="Учетная запись Майкрософт" w:date="2023-07-26T16:18:00Z">
        <w:r w:rsidR="00033665" w:rsidRPr="00033665" w:rsidDel="005630D3">
          <w:tab/>
        </w:r>
      </w:del>
    </w:p>
    <w:p w14:paraId="050FA797" w14:textId="61946AB0" w:rsidR="00616A10" w:rsidRPr="00033665" w:rsidRDefault="00616A10" w:rsidP="00616A10">
      <w:pPr>
        <w:pStyle w:val="a9"/>
        <w:ind w:left="851" w:hanging="357"/>
        <w:pPrChange w:id="3543" w:author="Учетная запись Майкрософт" w:date="2023-07-26T16:18:00Z">
          <w:pPr>
            <w:pStyle w:val="a9"/>
            <w:ind w:left="851" w:hanging="357"/>
          </w:pPr>
        </w:pPrChange>
      </w:pPr>
      <w:ins w:id="3544" w:author="Учетная запись Майкрософт" w:date="2023-07-26T16:17:00Z">
        <w:r>
          <w:t xml:space="preserve">Температура </w:t>
        </w:r>
      </w:ins>
      <w:ins w:id="3545" w:author="Учетная запись Майкрософт" w:date="2023-07-26T16:18:00Z">
        <w:r>
          <w:t>куба</w:t>
        </w:r>
      </w:ins>
      <w:ins w:id="3546" w:author="Учетная запись Майкрософт" w:date="2023-07-26T16:17:00Z">
        <w:r>
          <w:t xml:space="preserve"> К-14 и К-24</w:t>
        </w:r>
        <w:r w:rsidRPr="00FE7EAD">
          <w:t>;</w:t>
        </w:r>
      </w:ins>
    </w:p>
    <w:p w14:paraId="39A5E7B7" w14:textId="041EDE63" w:rsidR="00033665" w:rsidRDefault="00033665" w:rsidP="00033665">
      <w:pPr>
        <w:pStyle w:val="a9"/>
        <w:ind w:left="851" w:hanging="357"/>
      </w:pPr>
      <w:r>
        <w:t>Поддержание заданного</w:t>
      </w:r>
      <w:ins w:id="3547" w:author="Учетная запись Майкрософт" w:date="2023-07-26T14:32:00Z">
        <w:r w:rsidR="00E95485">
          <w:t xml:space="preserve"> содержания</w:t>
        </w:r>
      </w:ins>
      <w:r>
        <w:t xml:space="preserve"> </w:t>
      </w:r>
      <w:r w:rsidRPr="00033665">
        <w:t xml:space="preserve">ИПБ в кубе </w:t>
      </w:r>
      <w:r>
        <w:t xml:space="preserve">колонн </w:t>
      </w:r>
      <w:r w:rsidRPr="00033665">
        <w:t>К-24/1</w:t>
      </w:r>
      <w:del w:id="3548" w:author="Учетная запись Майкрософт" w:date="2023-07-26T14:30:00Z">
        <w:r w:rsidRPr="00033665" w:rsidDel="00E95485">
          <w:delText>,2,3,</w:delText>
        </w:r>
      </w:del>
      <w:ins w:id="3549" w:author="Учетная запись Майкрософт" w:date="2023-07-26T14:30:00Z">
        <w:r w:rsidR="00E95485">
          <w:t>-</w:t>
        </w:r>
      </w:ins>
      <w:r w:rsidRPr="00033665">
        <w:t>4</w:t>
      </w:r>
      <w:r>
        <w:t>.</w:t>
      </w:r>
    </w:p>
    <w:p w14:paraId="21F9DBF5" w14:textId="1AAF3C2B" w:rsidR="00033665" w:rsidRDefault="00033665" w:rsidP="00033665">
      <w:pPr>
        <w:pStyle w:val="af4"/>
      </w:pPr>
      <w:r w:rsidRPr="006A5FC1">
        <w:lastRenderedPageBreak/>
        <w:t>Оптимизация:</w:t>
      </w:r>
    </w:p>
    <w:p w14:paraId="4FA3F2D2" w14:textId="2F462DCB" w:rsidR="007043D9" w:rsidRPr="007043D9" w:rsidRDefault="007043D9" w:rsidP="007043D9">
      <w:pPr>
        <w:pStyle w:val="a9"/>
        <w:ind w:left="851" w:hanging="357"/>
      </w:pPr>
      <w:r w:rsidRPr="007043D9">
        <w:t xml:space="preserve">Минимизация расхода пара c ограничением на содержание ИПБ в </w:t>
      </w:r>
      <w:ins w:id="3550" w:author="Учетная запись Майкрософт" w:date="2023-07-26T14:32:00Z">
        <w:r w:rsidR="00E95485">
          <w:t xml:space="preserve">техническом </w:t>
        </w:r>
      </w:ins>
      <w:r w:rsidRPr="007043D9">
        <w:t>ГПИПБ</w:t>
      </w:r>
    </w:p>
    <w:p w14:paraId="5CD46BBB" w14:textId="57F22DF8" w:rsidR="007043D9" w:rsidRPr="00664972" w:rsidRDefault="007043D9" w:rsidP="007043D9">
      <w:pPr>
        <w:pStyle w:val="a9"/>
        <w:ind w:left="851" w:hanging="357"/>
      </w:pPr>
      <w:r w:rsidRPr="007043D9">
        <w:t xml:space="preserve">Максимизация </w:t>
      </w:r>
      <w:ins w:id="3551" w:author="Учетная запись Майкрософт" w:date="2023-07-26T16:14:00Z">
        <w:r w:rsidR="00C21650">
          <w:t xml:space="preserve">технического </w:t>
        </w:r>
      </w:ins>
      <w:del w:id="3552" w:author="Учетная запись Майкрософт" w:date="2023-07-26T14:31:00Z">
        <w:r w:rsidRPr="007043D9" w:rsidDel="00E95485">
          <w:delText xml:space="preserve">ИПБ </w:delText>
        </w:r>
      </w:del>
      <w:ins w:id="3553" w:author="Учетная запись Майкрософт" w:date="2023-07-26T14:31:00Z">
        <w:r w:rsidR="00E95485">
          <w:t>ГПИПБ</w:t>
        </w:r>
        <w:r w:rsidR="00E95485" w:rsidRPr="007043D9">
          <w:t xml:space="preserve"> </w:t>
        </w:r>
      </w:ins>
      <w:r w:rsidRPr="007043D9">
        <w:t>в кубе c ограничением на</w:t>
      </w:r>
      <w:ins w:id="3554" w:author="Учетная запись Майкрософт" w:date="2023-07-26T14:31:00Z">
        <w:r w:rsidR="00E95485">
          <w:t xml:space="preserve"> </w:t>
        </w:r>
      </w:ins>
      <w:del w:id="3555" w:author="Учетная запись Майкрософт" w:date="2023-07-26T14:31:00Z">
        <w:r w:rsidRPr="007043D9" w:rsidDel="00E95485">
          <w:delText xml:space="preserve"> его </w:delText>
        </w:r>
      </w:del>
      <w:r w:rsidRPr="007043D9">
        <w:t>содержание</w:t>
      </w:r>
      <w:ins w:id="3556" w:author="Учетная запись Майкрософт" w:date="2023-07-26T14:31:00Z">
        <w:r w:rsidR="00E95485">
          <w:t xml:space="preserve"> </w:t>
        </w:r>
        <w:r w:rsidR="00E95485" w:rsidRPr="007043D9">
          <w:t>ИПБ</w:t>
        </w:r>
      </w:ins>
      <w:r w:rsidRPr="007043D9">
        <w:t>.</w:t>
      </w:r>
    </w:p>
    <w:p w14:paraId="5C5CC1D3" w14:textId="3373AAF1" w:rsidR="00033665" w:rsidDel="00AC288D" w:rsidRDefault="00033665" w:rsidP="00033665">
      <w:pPr>
        <w:pStyle w:val="a9"/>
        <w:ind w:left="851" w:hanging="357"/>
        <w:rPr>
          <w:del w:id="3557" w:author="Учетная запись Майкрософт" w:date="2023-07-26T16:18:00Z"/>
        </w:rPr>
      </w:pPr>
      <w:bookmarkStart w:id="3558" w:name="_GoBack"/>
      <w:bookmarkEnd w:id="3558"/>
      <w:del w:id="3559" w:author="Учетная запись Майкрософт" w:date="2023-07-26T16:18:00Z">
        <w:r w:rsidRPr="00664972" w:rsidDel="00AC288D">
          <w:delText>Увеличение ГПИПБ в смеси</w:delText>
        </w:r>
        <w:r w:rsidDel="00AC288D">
          <w:delText xml:space="preserve"> по колонн К-24</w:delText>
        </w:r>
        <w:r w:rsidRPr="00664972" w:rsidDel="00AC288D">
          <w:delText>, снижение возвратного ИПБ</w:delText>
        </w:r>
        <w:r w:rsidR="007043D9" w:rsidRPr="007043D9" w:rsidDel="00AC288D">
          <w:delText xml:space="preserve"> c ограничением на его содержание</w:delText>
        </w:r>
        <w:r w:rsidR="007043D9" w:rsidDel="00AC288D">
          <w:delText xml:space="preserve"> в ГПИПБ</w:delText>
        </w:r>
        <w:r w:rsidDel="00AC288D">
          <w:delText>.</w:delText>
        </w:r>
      </w:del>
    </w:p>
    <w:p w14:paraId="0D423806" w14:textId="2F390236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разложения ГПИПБ в разлагателе 14.2 на трубах разложения 1 и 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P</w:t>
      </w:r>
      <w:r w:rsidRPr="00444A03">
        <w:t>14)</w:t>
      </w:r>
    </w:p>
    <w:p w14:paraId="0CA007B0" w14:textId="084A3BA9" w:rsidR="00D45344" w:rsidRPr="006A5FC1" w:rsidRDefault="00D45344" w:rsidP="00D45344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P</w:t>
      </w:r>
      <w:r w:rsidRPr="00444A03">
        <w:t>14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4B9EEFEA" w14:textId="1AC4F76A" w:rsidR="00DC69E1" w:rsidRDefault="00DC69E1" w:rsidP="00D45344">
      <w:pPr>
        <w:pStyle w:val="a9"/>
        <w:ind w:hanging="357"/>
      </w:pPr>
      <w:r w:rsidRPr="00EE2947">
        <w:t>разлагател</w:t>
      </w:r>
      <w:r w:rsidR="000F6C51">
        <w:t>ь</w:t>
      </w:r>
      <w:r w:rsidRPr="00EE2947">
        <w:t xml:space="preserve"> поз.14.2</w:t>
      </w:r>
      <w:r w:rsidR="00EE2947">
        <w:rPr>
          <w:lang w:val="en-US"/>
        </w:rPr>
        <w:t>;</w:t>
      </w:r>
    </w:p>
    <w:p w14:paraId="46A1A785" w14:textId="182C6C5B" w:rsidR="00EE2947" w:rsidRPr="00EE2947" w:rsidRDefault="00EE2947" w:rsidP="00D45344">
      <w:pPr>
        <w:pStyle w:val="a9"/>
        <w:ind w:hanging="357"/>
      </w:pPr>
      <w:r w:rsidRPr="002C5996">
        <w:t>труб</w:t>
      </w:r>
      <w:r w:rsidR="000F6C51">
        <w:t>ы</w:t>
      </w:r>
      <w:r w:rsidRPr="002C5996">
        <w:t xml:space="preserve"> разложения</w:t>
      </w:r>
      <w:r>
        <w:t>.</w:t>
      </w:r>
    </w:p>
    <w:p w14:paraId="0BA3A92F" w14:textId="77777777" w:rsidR="00D45344" w:rsidRPr="002875F3" w:rsidRDefault="00D45344" w:rsidP="00D45344">
      <w:pPr>
        <w:pStyle w:val="22"/>
      </w:pPr>
      <w:r w:rsidRPr="006A5FC1">
        <w:t>Задачи управления и оптимизации</w:t>
      </w:r>
    </w:p>
    <w:p w14:paraId="209E34F0" w14:textId="77777777" w:rsidR="00D45344" w:rsidRPr="006A5FC1" w:rsidRDefault="00D45344" w:rsidP="00D45344">
      <w:pPr>
        <w:pStyle w:val="af4"/>
      </w:pPr>
      <w:r w:rsidRPr="006A5FC1">
        <w:t>Управление:</w:t>
      </w:r>
    </w:p>
    <w:p w14:paraId="4EFB6F50" w14:textId="6C404696" w:rsidR="005813D2" w:rsidRPr="009C3D3F" w:rsidRDefault="005813D2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температуры на выходе из разлагател</w:t>
      </w:r>
      <w:r w:rsidR="000F6C51">
        <w:rPr>
          <w:iCs/>
        </w:rPr>
        <w:t>я</w:t>
      </w:r>
      <w:r w:rsidR="009C3D3F" w:rsidRPr="009C3D3F">
        <w:rPr>
          <w:iCs/>
        </w:rPr>
        <w:t>;</w:t>
      </w:r>
      <w:r w:rsidRPr="009C3D3F">
        <w:rPr>
          <w:iCs/>
        </w:rPr>
        <w:tab/>
      </w:r>
    </w:p>
    <w:p w14:paraId="0CC89A2A" w14:textId="1E72D459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к</w:t>
      </w:r>
      <w:r w:rsidR="005813D2" w:rsidRPr="009C3D3F">
        <w:rPr>
          <w:iCs/>
        </w:rPr>
        <w:t>онцентраци</w:t>
      </w:r>
      <w:r w:rsidRPr="009C3D3F">
        <w:rPr>
          <w:iCs/>
        </w:rPr>
        <w:t>и</w:t>
      </w:r>
      <w:r w:rsidR="005813D2" w:rsidRPr="009C3D3F">
        <w:rPr>
          <w:iCs/>
        </w:rPr>
        <w:t xml:space="preserve"> ПДК после разложения в 203.1/2</w:t>
      </w:r>
      <w:r w:rsidRPr="009C3D3F">
        <w:rPr>
          <w:iCs/>
        </w:rPr>
        <w:t>;</w:t>
      </w:r>
      <w:r w:rsidR="005813D2" w:rsidRPr="009C3D3F">
        <w:rPr>
          <w:iCs/>
        </w:rPr>
        <w:tab/>
      </w:r>
    </w:p>
    <w:p w14:paraId="4F5A554A" w14:textId="2E7C0021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п</w:t>
      </w:r>
      <w:r w:rsidR="005813D2" w:rsidRPr="009C3D3F">
        <w:rPr>
          <w:iCs/>
        </w:rPr>
        <w:t>ерепад</w:t>
      </w:r>
      <w:r w:rsidRPr="009C3D3F">
        <w:rPr>
          <w:iCs/>
        </w:rPr>
        <w:t>а</w:t>
      </w:r>
      <w:r w:rsidR="005813D2" w:rsidRPr="009C3D3F">
        <w:rPr>
          <w:iCs/>
        </w:rPr>
        <w:t xml:space="preserve"> температур на труб</w:t>
      </w:r>
      <w:r w:rsidR="000F6C51">
        <w:rPr>
          <w:iCs/>
        </w:rPr>
        <w:t>ах</w:t>
      </w:r>
      <w:r w:rsidR="005813D2" w:rsidRPr="009C3D3F">
        <w:rPr>
          <w:iCs/>
        </w:rPr>
        <w:t xml:space="preserve"> разложения</w:t>
      </w:r>
      <w:r w:rsidR="000F6C51">
        <w:rPr>
          <w:iCs/>
        </w:rPr>
        <w:t>;</w:t>
      </w:r>
      <w:r w:rsidR="005813D2" w:rsidRPr="009C3D3F">
        <w:rPr>
          <w:iCs/>
        </w:rPr>
        <w:tab/>
      </w:r>
    </w:p>
    <w:p w14:paraId="6D4E3C42" w14:textId="661DCEAC" w:rsidR="009C3D3F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т</w:t>
      </w:r>
      <w:r w:rsidR="005813D2" w:rsidRPr="009C3D3F">
        <w:rPr>
          <w:iCs/>
        </w:rPr>
        <w:t>емператур</w:t>
      </w:r>
      <w:r w:rsidRPr="009C3D3F">
        <w:rPr>
          <w:iCs/>
        </w:rPr>
        <w:t>ы</w:t>
      </w:r>
      <w:r w:rsidR="005813D2" w:rsidRPr="009C3D3F">
        <w:rPr>
          <w:iCs/>
        </w:rPr>
        <w:t xml:space="preserve"> после трубы разложения</w:t>
      </w:r>
      <w:r w:rsidR="000F6C51">
        <w:rPr>
          <w:iCs/>
        </w:rPr>
        <w:t>;</w:t>
      </w:r>
      <w:r w:rsidR="005813D2" w:rsidRPr="009C3D3F">
        <w:rPr>
          <w:iCs/>
        </w:rPr>
        <w:t xml:space="preserve"> </w:t>
      </w:r>
    </w:p>
    <w:p w14:paraId="6B69C478" w14:textId="0B2032EC" w:rsidR="00D45344" w:rsidRPr="00664972" w:rsidRDefault="00D45344" w:rsidP="005813D2">
      <w:pPr>
        <w:pStyle w:val="af4"/>
      </w:pPr>
      <w:r w:rsidRPr="006A5FC1">
        <w:t>Оптимизация:</w:t>
      </w:r>
    </w:p>
    <w:p w14:paraId="79F6D03F" w14:textId="2BA77CEB" w:rsidR="00D45344" w:rsidRPr="009E50AE" w:rsidRDefault="009C3D3F" w:rsidP="009C3D3F">
      <w:pPr>
        <w:pStyle w:val="a9"/>
        <w:ind w:hanging="357"/>
        <w:rPr>
          <w:iCs/>
        </w:rPr>
      </w:pPr>
      <w:r w:rsidRPr="009E50AE">
        <w:t>М</w:t>
      </w:r>
      <w:r w:rsidR="00CC56F3">
        <w:t>аксимизаци</w:t>
      </w:r>
      <w:r w:rsidRPr="009E50AE">
        <w:t xml:space="preserve">я </w:t>
      </w:r>
      <w:r w:rsidRPr="009E50AE">
        <w:rPr>
          <w:iCs/>
        </w:rPr>
        <w:t>перепада температур на трубе разложения</w:t>
      </w:r>
      <w:r w:rsidR="009E50AE" w:rsidRPr="009E50AE">
        <w:rPr>
          <w:iCs/>
        </w:rPr>
        <w:t xml:space="preserve"> до заданных ограничений</w:t>
      </w:r>
      <w:r w:rsidRPr="009E50AE">
        <w:rPr>
          <w:iCs/>
        </w:rPr>
        <w:t>;</w:t>
      </w:r>
    </w:p>
    <w:p w14:paraId="406BE7B1" w14:textId="4010AD7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ацетона-сырца в колоннах 21.1,2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 w:rsidRPr="00444A03">
        <w:t>)</w:t>
      </w:r>
    </w:p>
    <w:p w14:paraId="3E8EF8AA" w14:textId="13AD857E" w:rsidR="00FD09BF" w:rsidRPr="006A5FC1" w:rsidRDefault="00FD09BF" w:rsidP="00FD09B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0DE66801" w14:textId="605C0D29" w:rsidR="00FD09BF" w:rsidRDefault="00FD09BF" w:rsidP="00FD09BF">
      <w:pPr>
        <w:pStyle w:val="a9"/>
        <w:ind w:hanging="357"/>
      </w:pPr>
      <w:r>
        <w:rPr>
          <w:iCs/>
        </w:rPr>
        <w:t>Колонна К-21.1;</w:t>
      </w:r>
    </w:p>
    <w:p w14:paraId="58C36019" w14:textId="777DB6D9" w:rsidR="00FD09BF" w:rsidRDefault="00FD09BF" w:rsidP="00FD09BF">
      <w:pPr>
        <w:pStyle w:val="a9"/>
        <w:ind w:hanging="357"/>
      </w:pPr>
      <w:r>
        <w:rPr>
          <w:iCs/>
        </w:rPr>
        <w:t>Колонна К-21.2;</w:t>
      </w:r>
    </w:p>
    <w:p w14:paraId="5C88D3DB" w14:textId="77777777" w:rsidR="00FD09BF" w:rsidRPr="002875F3" w:rsidRDefault="00FD09BF" w:rsidP="00FD09BF">
      <w:pPr>
        <w:pStyle w:val="22"/>
      </w:pPr>
      <w:r w:rsidRPr="006A5FC1">
        <w:t>Задачи управления и оптимизации</w:t>
      </w:r>
    </w:p>
    <w:p w14:paraId="083453E6" w14:textId="77777777" w:rsidR="00FD09BF" w:rsidRPr="006A5FC1" w:rsidRDefault="00FD09BF" w:rsidP="00FD09BF">
      <w:pPr>
        <w:pStyle w:val="af4"/>
      </w:pPr>
      <w:r w:rsidRPr="006A5FC1">
        <w:t>Управление:</w:t>
      </w:r>
    </w:p>
    <w:p w14:paraId="1B451712" w14:textId="65E746B7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</w:t>
      </w:r>
      <w:r w:rsidR="007031F0">
        <w:rPr>
          <w:iCs/>
        </w:rPr>
        <w:t xml:space="preserve"> т</w:t>
      </w:r>
      <w:r w:rsidR="00AC2D46" w:rsidRPr="00AC2D46">
        <w:rPr>
          <w:iCs/>
        </w:rPr>
        <w:t>емператур</w:t>
      </w:r>
      <w:r w:rsidR="007031F0">
        <w:rPr>
          <w:iCs/>
        </w:rPr>
        <w:t>ы</w:t>
      </w:r>
      <w:r w:rsidR="00AC2D46" w:rsidRPr="00AC2D46">
        <w:rPr>
          <w:iCs/>
        </w:rPr>
        <w:t xml:space="preserve"> верха</w:t>
      </w:r>
      <w:r w:rsidR="007031F0">
        <w:rPr>
          <w:iCs/>
        </w:rPr>
        <w:t xml:space="preserve"> колон  К-</w:t>
      </w:r>
      <w:r w:rsidR="00AC2D46" w:rsidRPr="00AC2D46">
        <w:rPr>
          <w:iCs/>
        </w:rPr>
        <w:t xml:space="preserve"> 21.1</w:t>
      </w:r>
      <w:r w:rsidR="007031F0">
        <w:rPr>
          <w:iCs/>
        </w:rPr>
        <w:t xml:space="preserve"> и К-2</w:t>
      </w:r>
      <w:r w:rsidR="000F6C51">
        <w:rPr>
          <w:iCs/>
        </w:rPr>
        <w:t>1</w:t>
      </w:r>
      <w:r w:rsidR="007031F0">
        <w:rPr>
          <w:iCs/>
        </w:rPr>
        <w:t>.2</w:t>
      </w:r>
      <w:r>
        <w:rPr>
          <w:iCs/>
        </w:rPr>
        <w:t>;</w:t>
      </w:r>
    </w:p>
    <w:p w14:paraId="3FF18999" w14:textId="4384B02D" w:rsidR="00AC2D46" w:rsidRPr="00220FBD" w:rsidRDefault="00220FBD" w:rsidP="00220FBD">
      <w:pPr>
        <w:pStyle w:val="a9"/>
        <w:ind w:hanging="357"/>
        <w:rPr>
          <w:iCs/>
        </w:rPr>
      </w:pPr>
      <w:r w:rsidRPr="000F6C51">
        <w:rPr>
          <w:iCs/>
        </w:rPr>
        <w:t>Поддержание концентрации фенола с верху колонн</w:t>
      </w:r>
      <w:r w:rsidR="000F6C51">
        <w:rPr>
          <w:iCs/>
        </w:rPr>
        <w:t>;</w:t>
      </w:r>
      <w:r w:rsidR="00AC2D46" w:rsidRPr="00220FBD">
        <w:rPr>
          <w:iCs/>
        </w:rPr>
        <w:tab/>
      </w:r>
    </w:p>
    <w:p w14:paraId="0B361FD3" w14:textId="2025EA8A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AC2D46" w:rsidRPr="00AC2D46">
        <w:rPr>
          <w:iCs/>
        </w:rPr>
        <w:t>онцентраци</w:t>
      </w:r>
      <w:r>
        <w:rPr>
          <w:iCs/>
        </w:rPr>
        <w:t>и</w:t>
      </w:r>
      <w:r w:rsidR="00AC2D46" w:rsidRPr="00AC2D46">
        <w:rPr>
          <w:iCs/>
        </w:rPr>
        <w:t xml:space="preserve"> </w:t>
      </w:r>
      <w:r w:rsidR="000F6C51" w:rsidRPr="000F6C51">
        <w:rPr>
          <w:iCs/>
        </w:rPr>
        <w:t>альфа-метилстирола</w:t>
      </w:r>
      <w:r w:rsidR="00AC2D46" w:rsidRPr="00AC2D46">
        <w:rPr>
          <w:iCs/>
        </w:rPr>
        <w:t xml:space="preserve"> в кубе </w:t>
      </w:r>
      <w:r>
        <w:rPr>
          <w:iCs/>
        </w:rPr>
        <w:t>колонн.</w:t>
      </w:r>
    </w:p>
    <w:p w14:paraId="71A05F8F" w14:textId="731BC3DE" w:rsidR="00FD09BF" w:rsidRPr="00664972" w:rsidRDefault="00FD09BF" w:rsidP="00AC2D46">
      <w:pPr>
        <w:pStyle w:val="af4"/>
      </w:pPr>
      <w:r w:rsidRPr="006A5FC1">
        <w:t>Оптимизация:</w:t>
      </w:r>
    </w:p>
    <w:p w14:paraId="307EF772" w14:textId="371EAF12" w:rsidR="00FD09BF" w:rsidRPr="009C3D3F" w:rsidRDefault="007043D9" w:rsidP="00FD09BF">
      <w:pPr>
        <w:pStyle w:val="a9"/>
        <w:ind w:hanging="357"/>
        <w:rPr>
          <w:iCs/>
        </w:rPr>
      </w:pPr>
      <w:r w:rsidRPr="007043D9">
        <w:rPr>
          <w:iCs/>
        </w:rPr>
        <w:t>Минимизация концентрации фенола в дистилляте</w:t>
      </w:r>
      <w:r>
        <w:rPr>
          <w:iCs/>
        </w:rPr>
        <w:t xml:space="preserve"> </w:t>
      </w:r>
      <w:del w:id="3560" w:author="Т-Софт" w:date="2023-07-24T16:35:00Z">
        <w:r w:rsidDel="00A42522">
          <w:rPr>
            <w:iCs/>
          </w:rPr>
          <w:delText xml:space="preserve">и </w:delText>
        </w:r>
      </w:del>
      <w:r w:rsidRPr="007043D9">
        <w:rPr>
          <w:iCs/>
        </w:rPr>
        <w:t>с ограничением на концентрацию альфа-метилстирола в кубе колонны 21</w:t>
      </w:r>
      <w:r w:rsidR="00FD09BF" w:rsidRPr="009C3D3F">
        <w:rPr>
          <w:iCs/>
        </w:rPr>
        <w:t>;</w:t>
      </w:r>
    </w:p>
    <w:p w14:paraId="09F307AD" w14:textId="3681E90A" w:rsidR="00EC643F" w:rsidRPr="002C5996" w:rsidRDefault="00EC643F" w:rsidP="00480504">
      <w:pPr>
        <w:pStyle w:val="21"/>
        <w:ind w:left="851" w:hanging="568"/>
      </w:pPr>
      <w:r>
        <w:lastRenderedPageBreak/>
        <w:t>К</w:t>
      </w:r>
      <w:r w:rsidRPr="002C5996">
        <w:t>онтроллер выделения альдегидной фракции из ацетона-сырца в колонне 30А</w:t>
      </w:r>
      <w:r w:rsidRPr="00FE351C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FE351C">
        <w:t>30</w:t>
      </w:r>
      <w:r w:rsidRPr="000E7CF9">
        <w:t>a</w:t>
      </w:r>
      <w:r w:rsidRPr="00444A03">
        <w:t>)</w:t>
      </w:r>
    </w:p>
    <w:p w14:paraId="4AD8A5B6" w14:textId="13F4A6DA" w:rsidR="00EC643F" w:rsidRPr="006A5FC1" w:rsidRDefault="00EC643F" w:rsidP="00EC643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30а охватывает</w:t>
      </w:r>
      <w:r w:rsidRPr="006A5FC1">
        <w:t xml:space="preserve"> следующие единицы технологического оборудования:</w:t>
      </w:r>
    </w:p>
    <w:p w14:paraId="745A2350" w14:textId="77777777" w:rsidR="00EC643F" w:rsidRPr="00480121" w:rsidRDefault="00EC643F" w:rsidP="00EC643F">
      <w:pPr>
        <w:pStyle w:val="a9"/>
        <w:ind w:hanging="357"/>
      </w:pPr>
      <w:r>
        <w:rPr>
          <w:iCs/>
        </w:rPr>
        <w:t xml:space="preserve">Колонна К-30а </w:t>
      </w:r>
    </w:p>
    <w:p w14:paraId="283F1587" w14:textId="77777777" w:rsidR="00EC643F" w:rsidRPr="002875F3" w:rsidRDefault="00EC643F" w:rsidP="00EC643F">
      <w:pPr>
        <w:pStyle w:val="22"/>
      </w:pPr>
      <w:r w:rsidRPr="006A5FC1">
        <w:t>Задачи управления и оптимизации</w:t>
      </w:r>
    </w:p>
    <w:p w14:paraId="172999F0" w14:textId="77777777" w:rsidR="00EC643F" w:rsidRPr="006A5FC1" w:rsidRDefault="00EC643F" w:rsidP="00EC643F">
      <w:pPr>
        <w:pStyle w:val="af4"/>
      </w:pPr>
      <w:r w:rsidRPr="006A5FC1">
        <w:t>Управление:</w:t>
      </w:r>
    </w:p>
    <w:p w14:paraId="132B7D63" w14:textId="77777777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Pr="00832871">
        <w:rPr>
          <w:iCs/>
        </w:rPr>
        <w:t>емператур</w:t>
      </w:r>
      <w:r>
        <w:rPr>
          <w:iCs/>
        </w:rPr>
        <w:t>ы</w:t>
      </w:r>
      <w:r w:rsidRPr="00832871">
        <w:rPr>
          <w:iCs/>
        </w:rPr>
        <w:t xml:space="preserve"> верха</w:t>
      </w:r>
      <w:r>
        <w:rPr>
          <w:iCs/>
        </w:rPr>
        <w:t xml:space="preserve"> колонны</w:t>
      </w:r>
      <w:r w:rsidRPr="00832871">
        <w:rPr>
          <w:iCs/>
        </w:rPr>
        <w:t xml:space="preserve"> </w:t>
      </w:r>
      <w:r>
        <w:rPr>
          <w:iCs/>
        </w:rPr>
        <w:t>К-</w:t>
      </w:r>
      <w:r w:rsidRPr="00832871">
        <w:rPr>
          <w:iCs/>
        </w:rPr>
        <w:t>30А</w:t>
      </w:r>
      <w:r>
        <w:rPr>
          <w:iCs/>
        </w:rPr>
        <w:t>;</w:t>
      </w:r>
      <w:r w:rsidRPr="00832871">
        <w:rPr>
          <w:iCs/>
        </w:rPr>
        <w:t xml:space="preserve">  </w:t>
      </w:r>
    </w:p>
    <w:p w14:paraId="0675ED93" w14:textId="48511618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влаги в ацетоне</w:t>
      </w:r>
      <w:ins w:id="3561" w:author="Т-Софт" w:date="2023-07-24T16:36:00Z">
        <w:r w:rsidR="00AB7DB1">
          <w:rPr>
            <w:iCs/>
          </w:rPr>
          <w:t>.</w:t>
        </w:r>
      </w:ins>
      <w:del w:id="3562" w:author="Т-Софт" w:date="2023-07-24T16:36:00Z">
        <w:r w:rsidDel="00AB7DB1">
          <w:rPr>
            <w:iCs/>
          </w:rPr>
          <w:delText>;</w:delText>
        </w:r>
      </w:del>
    </w:p>
    <w:p w14:paraId="7527D320" w14:textId="656E020A" w:rsidR="00EC643F" w:rsidRPr="00083F4A" w:rsidDel="00AB7DB1" w:rsidRDefault="00EC643F" w:rsidP="00EC643F">
      <w:pPr>
        <w:pStyle w:val="a9"/>
        <w:ind w:hanging="357"/>
        <w:rPr>
          <w:del w:id="3563" w:author="Т-Софт" w:date="2023-07-24T16:36:00Z"/>
          <w:iCs/>
        </w:rPr>
      </w:pPr>
      <w:del w:id="3564" w:author="Т-Софт" w:date="2023-07-24T16:36:00Z">
        <w:r w:rsidDel="00AB7DB1">
          <w:rPr>
            <w:iCs/>
          </w:rPr>
          <w:delText>Поддержание кислотности дистиллята;</w:delText>
        </w:r>
      </w:del>
    </w:p>
    <w:p w14:paraId="13DB71B5" w14:textId="77777777" w:rsidR="00EC643F" w:rsidRPr="00664972" w:rsidRDefault="00EC643F" w:rsidP="00EC643F">
      <w:pPr>
        <w:pStyle w:val="af4"/>
      </w:pPr>
      <w:r w:rsidRPr="006A5FC1">
        <w:t>Оптимизация:</w:t>
      </w:r>
    </w:p>
    <w:p w14:paraId="7AA54412" w14:textId="3E8DC031" w:rsidR="00B31960" w:rsidRPr="00EC643F" w:rsidRDefault="00EC643F" w:rsidP="00EC643F">
      <w:pPr>
        <w:pStyle w:val="a9"/>
        <w:ind w:hanging="357"/>
        <w:rPr>
          <w:iCs/>
        </w:rPr>
      </w:pPr>
      <w:bookmarkStart w:id="3565" w:name="_Hlk141115784"/>
      <w:r w:rsidRPr="00832871">
        <w:rPr>
          <w:iCs/>
        </w:rPr>
        <w:t>Минимизация расхода пара</w:t>
      </w:r>
      <w:r>
        <w:rPr>
          <w:iCs/>
        </w:rPr>
        <w:t xml:space="preserve"> для колонны К-30а</w:t>
      </w:r>
      <w:r w:rsidR="007043D9" w:rsidRPr="007043D9">
        <w:rPr>
          <w:iCs/>
        </w:rPr>
        <w:t xml:space="preserve"> с </w:t>
      </w:r>
      <w:ins w:id="3566" w:author="Т-Софт" w:date="2023-07-24T16:24:00Z">
        <w:r w:rsidR="00AD1907">
          <w:rPr>
            <w:iCs/>
          </w:rPr>
          <w:t xml:space="preserve">учетом </w:t>
        </w:r>
      </w:ins>
      <w:r w:rsidR="007043D9" w:rsidRPr="007043D9">
        <w:rPr>
          <w:iCs/>
        </w:rPr>
        <w:t>ограничени</w:t>
      </w:r>
      <w:ins w:id="3567" w:author="Т-Софт" w:date="2023-07-24T16:24:00Z">
        <w:r w:rsidR="00AD1907">
          <w:rPr>
            <w:iCs/>
          </w:rPr>
          <w:t>я</w:t>
        </w:r>
      </w:ins>
      <w:del w:id="3568" w:author="Т-Софт" w:date="2023-07-24T16:24:00Z">
        <w:r w:rsidR="007043D9" w:rsidRPr="007043D9" w:rsidDel="00AD1907">
          <w:rPr>
            <w:iCs/>
          </w:rPr>
          <w:delText>ем</w:delText>
        </w:r>
      </w:del>
      <w:r w:rsidR="007043D9" w:rsidRPr="007043D9">
        <w:rPr>
          <w:iCs/>
        </w:rPr>
        <w:t xml:space="preserve"> на содержание</w:t>
      </w:r>
      <w:del w:id="3569" w:author="Т-Софт" w:date="2023-07-24T16:24:00Z">
        <w:r w:rsidR="007043D9" w:rsidRPr="007043D9" w:rsidDel="00AD1907">
          <w:rPr>
            <w:iCs/>
          </w:rPr>
          <w:delText>м</w:delText>
        </w:r>
      </w:del>
      <w:r w:rsidR="007043D9" w:rsidRPr="007043D9">
        <w:rPr>
          <w:iCs/>
        </w:rPr>
        <w:t xml:space="preserve"> влаги в ацетоне</w:t>
      </w:r>
      <w:ins w:id="3570" w:author="Т-Софт" w:date="2023-07-24T16:36:00Z">
        <w:r w:rsidR="00AB7DB1">
          <w:rPr>
            <w:iCs/>
          </w:rPr>
          <w:t xml:space="preserve"> и</w:t>
        </w:r>
      </w:ins>
      <w:ins w:id="3571" w:author="Т-Софт" w:date="2023-07-24T18:29:00Z">
        <w:r w:rsidR="009D37DF">
          <w:rPr>
            <w:iCs/>
          </w:rPr>
          <w:t>ли минимизация</w:t>
        </w:r>
      </w:ins>
      <w:ins w:id="3572" w:author="Т-Софт" w:date="2023-07-24T16:36:00Z">
        <w:r w:rsidR="00AB7DB1">
          <w:rPr>
            <w:iCs/>
          </w:rPr>
          <w:t xml:space="preserve"> фенола в дистилляте </w:t>
        </w:r>
      </w:ins>
      <w:ins w:id="3573" w:author="Т-Софт" w:date="2023-07-24T16:37:00Z">
        <w:r w:rsidR="00AB7DB1">
          <w:rPr>
            <w:iCs/>
          </w:rPr>
          <w:t>К-</w:t>
        </w:r>
        <w:r w:rsidR="00AB7DB1" w:rsidRPr="00AC2D46">
          <w:rPr>
            <w:iCs/>
          </w:rPr>
          <w:t xml:space="preserve"> 21.1</w:t>
        </w:r>
        <w:r w:rsidR="00AB7DB1">
          <w:rPr>
            <w:iCs/>
          </w:rPr>
          <w:t xml:space="preserve"> и К-21.2</w:t>
        </w:r>
      </w:ins>
      <w:r>
        <w:rPr>
          <w:iCs/>
        </w:rPr>
        <w:t>.</w:t>
      </w:r>
    </w:p>
    <w:bookmarkEnd w:id="3565"/>
    <w:p w14:paraId="65C14E52" w14:textId="05E675D4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ацетона в колонне 130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="00832871">
        <w:rPr>
          <w:lang w:val="en-US"/>
        </w:rPr>
        <w:t>K</w:t>
      </w:r>
      <w:r w:rsidRPr="005E191F">
        <w:t>130</w:t>
      </w:r>
      <w:r w:rsidRPr="00444A03">
        <w:t>)</w:t>
      </w:r>
    </w:p>
    <w:p w14:paraId="5D7D879B" w14:textId="18042BBB" w:rsidR="00832871" w:rsidRPr="006A5FC1" w:rsidRDefault="00832871" w:rsidP="00832871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130 охватывают</w:t>
      </w:r>
      <w:r w:rsidRPr="006A5FC1">
        <w:t xml:space="preserve"> следующие единицы технологического оборудования:</w:t>
      </w:r>
    </w:p>
    <w:p w14:paraId="33C825AB" w14:textId="5A24F873" w:rsidR="00832871" w:rsidRDefault="00832871" w:rsidP="00832871">
      <w:pPr>
        <w:pStyle w:val="a9"/>
        <w:ind w:hanging="357"/>
      </w:pPr>
      <w:r>
        <w:rPr>
          <w:iCs/>
        </w:rPr>
        <w:t>Колонна К-</w:t>
      </w:r>
      <w:r>
        <w:rPr>
          <w:iCs/>
          <w:lang w:val="en-US"/>
        </w:rPr>
        <w:t>1</w:t>
      </w:r>
      <w:r>
        <w:rPr>
          <w:iCs/>
        </w:rPr>
        <w:t>30.</w:t>
      </w:r>
    </w:p>
    <w:p w14:paraId="2059DB3A" w14:textId="77777777" w:rsidR="00832871" w:rsidRPr="002875F3" w:rsidRDefault="00832871" w:rsidP="00832871">
      <w:pPr>
        <w:pStyle w:val="22"/>
      </w:pPr>
      <w:r w:rsidRPr="006A5FC1">
        <w:t>Задачи управления и оптимизации</w:t>
      </w:r>
    </w:p>
    <w:p w14:paraId="323C0C33" w14:textId="77777777" w:rsidR="00832871" w:rsidRPr="006A5FC1" w:rsidRDefault="00832871" w:rsidP="00832871">
      <w:pPr>
        <w:pStyle w:val="af4"/>
      </w:pPr>
      <w:r w:rsidRPr="006A5FC1">
        <w:t>Управление:</w:t>
      </w:r>
    </w:p>
    <w:p w14:paraId="1418E1B8" w14:textId="4C8707AF" w:rsidR="007A37FA" w:rsidRP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="007A37FA" w:rsidRPr="007A37FA">
        <w:rPr>
          <w:iCs/>
        </w:rPr>
        <w:t>емператур</w:t>
      </w:r>
      <w:r>
        <w:rPr>
          <w:iCs/>
        </w:rPr>
        <w:t>ы</w:t>
      </w:r>
      <w:r w:rsidR="007A37FA" w:rsidRPr="007A37FA">
        <w:rPr>
          <w:iCs/>
        </w:rPr>
        <w:t xml:space="preserve"> верха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6135E9">
        <w:rPr>
          <w:iCs/>
        </w:rPr>
        <w:t>;</w:t>
      </w:r>
      <w:r w:rsidR="007A37FA" w:rsidRPr="007A37FA">
        <w:rPr>
          <w:iCs/>
        </w:rPr>
        <w:tab/>
      </w:r>
    </w:p>
    <w:p w14:paraId="0D77B93B" w14:textId="5428553A" w:rsid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7A37FA" w:rsidRPr="007A37FA">
        <w:rPr>
          <w:iCs/>
        </w:rPr>
        <w:t xml:space="preserve">онцентрация ацетона в кубе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480121">
        <w:rPr>
          <w:iCs/>
        </w:rPr>
        <w:t>;</w:t>
      </w:r>
    </w:p>
    <w:p w14:paraId="230B9B00" w14:textId="1DC55955" w:rsidR="00083F4A" w:rsidRDefault="00083F4A" w:rsidP="00083F4A">
      <w:pPr>
        <w:pStyle w:val="a9"/>
        <w:ind w:hanging="357"/>
        <w:rPr>
          <w:iCs/>
        </w:rPr>
      </w:pPr>
      <w:r>
        <w:rPr>
          <w:iCs/>
        </w:rPr>
        <w:t>Поддержание концентрации ацетона;</w:t>
      </w:r>
    </w:p>
    <w:p w14:paraId="3700CA9A" w14:textId="2284512D" w:rsidR="00EC643F" w:rsidRPr="00083F4A" w:rsidRDefault="00EC643F" w:rsidP="00083F4A">
      <w:pPr>
        <w:pStyle w:val="a9"/>
        <w:ind w:hanging="357"/>
        <w:rPr>
          <w:iCs/>
        </w:rPr>
      </w:pPr>
      <w:r>
        <w:rPr>
          <w:iCs/>
        </w:rPr>
        <w:t>Поддержание щелочности в кубе колонны.</w:t>
      </w:r>
    </w:p>
    <w:p w14:paraId="3115700C" w14:textId="78486C82" w:rsidR="00832871" w:rsidRPr="00664972" w:rsidRDefault="00832871" w:rsidP="007A37FA">
      <w:pPr>
        <w:pStyle w:val="af4"/>
      </w:pPr>
      <w:r w:rsidRPr="006A5FC1">
        <w:t>Оптимизация:</w:t>
      </w:r>
    </w:p>
    <w:p w14:paraId="76EEEC64" w14:textId="1E65AF3D" w:rsidR="00480121" w:rsidRDefault="007A37FA" w:rsidP="007A37FA">
      <w:pPr>
        <w:pStyle w:val="a9"/>
        <w:ind w:hanging="357"/>
        <w:rPr>
          <w:iCs/>
        </w:rPr>
      </w:pPr>
      <w:r w:rsidRPr="007A37FA">
        <w:rPr>
          <w:iCs/>
        </w:rPr>
        <w:t xml:space="preserve">Минимизация массовой доли ацетона в кубе </w:t>
      </w:r>
      <w:r>
        <w:rPr>
          <w:iCs/>
        </w:rPr>
        <w:t>колонны К-</w:t>
      </w:r>
      <w:r w:rsidRPr="007A37FA">
        <w:rPr>
          <w:iCs/>
        </w:rPr>
        <w:t>130</w:t>
      </w:r>
      <w:ins w:id="3574" w:author="Т-Софт" w:date="2023-07-24T19:19:00Z">
        <w:r w:rsidR="00C118E4">
          <w:rPr>
            <w:iCs/>
          </w:rPr>
          <w:t>.</w:t>
        </w:r>
      </w:ins>
    </w:p>
    <w:p w14:paraId="43E688EA" w14:textId="67FEF25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фенола в колоннах 37.1,2,3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37</w:t>
      </w:r>
      <w:r w:rsidRPr="00444A03">
        <w:t>)</w:t>
      </w:r>
    </w:p>
    <w:p w14:paraId="413562A2" w14:textId="7E6D3FE7" w:rsidR="007920D7" w:rsidRPr="006A5FC1" w:rsidRDefault="007920D7" w:rsidP="007920D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37 охватывают</w:t>
      </w:r>
      <w:r w:rsidRPr="006A5FC1">
        <w:t xml:space="preserve"> следующие единицы технологического оборудования:</w:t>
      </w:r>
    </w:p>
    <w:p w14:paraId="3815B6B8" w14:textId="76229FBE" w:rsidR="007920D7" w:rsidRDefault="007920D7" w:rsidP="007920D7">
      <w:pPr>
        <w:pStyle w:val="a9"/>
        <w:ind w:hanging="357"/>
      </w:pPr>
      <w:r>
        <w:rPr>
          <w:iCs/>
        </w:rPr>
        <w:t xml:space="preserve">Колонны </w:t>
      </w:r>
      <w:r w:rsidRPr="002C5996">
        <w:t>37.1,2,3</w:t>
      </w:r>
      <w:r>
        <w:rPr>
          <w:iCs/>
        </w:rPr>
        <w:t>.</w:t>
      </w:r>
    </w:p>
    <w:p w14:paraId="340F90D4" w14:textId="77777777" w:rsidR="007920D7" w:rsidRPr="002875F3" w:rsidRDefault="007920D7" w:rsidP="007920D7">
      <w:pPr>
        <w:pStyle w:val="22"/>
      </w:pPr>
      <w:r w:rsidRPr="006A5FC1">
        <w:lastRenderedPageBreak/>
        <w:t>Задачи управления и оптимизации</w:t>
      </w:r>
    </w:p>
    <w:p w14:paraId="5433E2A4" w14:textId="77777777" w:rsidR="007920D7" w:rsidRPr="006A5FC1" w:rsidRDefault="007920D7" w:rsidP="007920D7">
      <w:pPr>
        <w:pStyle w:val="af4"/>
      </w:pPr>
      <w:r w:rsidRPr="006A5FC1">
        <w:t>Управление:</w:t>
      </w:r>
    </w:p>
    <w:p w14:paraId="24D1E41B" w14:textId="614DE538" w:rsidR="00E048C8" w:rsidRPr="00E048C8" w:rsidRDefault="00E048C8" w:rsidP="00E048C8">
      <w:pPr>
        <w:pStyle w:val="a9"/>
        <w:ind w:hanging="357"/>
        <w:rPr>
          <w:iCs/>
        </w:rPr>
      </w:pPr>
      <w:r>
        <w:rPr>
          <w:iCs/>
        </w:rPr>
        <w:lastRenderedPageBreak/>
        <w:t>Поддержание к</w:t>
      </w:r>
      <w:r w:rsidRPr="00E048C8">
        <w:rPr>
          <w:iCs/>
        </w:rPr>
        <w:t>онцентраци</w:t>
      </w:r>
      <w:r>
        <w:rPr>
          <w:iCs/>
        </w:rPr>
        <w:t>и</w:t>
      </w:r>
      <w:r w:rsidRPr="00E048C8">
        <w:rPr>
          <w:iCs/>
        </w:rPr>
        <w:t xml:space="preserve"> примесей в дистилляте</w:t>
      </w:r>
      <w:r>
        <w:rPr>
          <w:iCs/>
        </w:rPr>
        <w:t>.</w:t>
      </w:r>
      <w:r w:rsidRPr="00E048C8">
        <w:rPr>
          <w:iCs/>
        </w:rPr>
        <w:tab/>
      </w:r>
    </w:p>
    <w:p w14:paraId="6860BB01" w14:textId="0B8F0505" w:rsidR="00E048C8" w:rsidRDefault="00E048C8" w:rsidP="00E048C8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E048C8">
        <w:rPr>
          <w:iCs/>
        </w:rPr>
        <w:t>онцентрация фенола в кубе</w:t>
      </w:r>
      <w:r>
        <w:rPr>
          <w:iCs/>
        </w:rPr>
        <w:t xml:space="preserve"> колонны.</w:t>
      </w:r>
    </w:p>
    <w:p w14:paraId="16B5ECD4" w14:textId="6975D45C" w:rsidR="007920D7" w:rsidRPr="00664972" w:rsidRDefault="007920D7" w:rsidP="00E048C8">
      <w:pPr>
        <w:pStyle w:val="af4"/>
      </w:pPr>
      <w:r w:rsidRPr="006A5FC1">
        <w:t>Оптимизация:</w:t>
      </w:r>
    </w:p>
    <w:p w14:paraId="5C4B4B58" w14:textId="57FB1043" w:rsidR="007920D7" w:rsidRDefault="00E048C8" w:rsidP="007920D7">
      <w:pPr>
        <w:pStyle w:val="a9"/>
        <w:ind w:hanging="357"/>
        <w:rPr>
          <w:iCs/>
        </w:rPr>
      </w:pPr>
      <w:r w:rsidRPr="00E048C8">
        <w:rPr>
          <w:iCs/>
        </w:rPr>
        <w:t xml:space="preserve">Минимизация концентрации фенола в кубе </w:t>
      </w:r>
      <w:r>
        <w:rPr>
          <w:iCs/>
        </w:rPr>
        <w:t xml:space="preserve">колонн </w:t>
      </w:r>
      <w:r w:rsidRPr="00E048C8">
        <w:rPr>
          <w:iCs/>
        </w:rPr>
        <w:t>37.</w:t>
      </w:r>
      <w:r>
        <w:rPr>
          <w:iCs/>
        </w:rPr>
        <w:t>1,2,</w:t>
      </w:r>
      <w:r w:rsidRPr="00E048C8">
        <w:rPr>
          <w:iCs/>
        </w:rPr>
        <w:t>3</w:t>
      </w:r>
      <w:ins w:id="3575" w:author="Т-Софт" w:date="2023-07-24T16:24:00Z">
        <w:r w:rsidR="00AD1907">
          <w:rPr>
            <w:iCs/>
          </w:rPr>
          <w:t xml:space="preserve">, с учетом ограничения на содержание </w:t>
        </w:r>
      </w:ins>
      <w:ins w:id="3576" w:author="Т-Софт" w:date="2023-07-24T16:25:00Z">
        <w:r w:rsidR="00AD1907">
          <w:rPr>
            <w:iCs/>
          </w:rPr>
          <w:t>тяжелых в дистилляте.</w:t>
        </w:r>
      </w:ins>
      <w:del w:id="3577" w:author="Т-Софт" w:date="2023-07-24T16:24:00Z">
        <w:r w:rsidR="007920D7" w:rsidDel="00AD1907">
          <w:rPr>
            <w:iCs/>
          </w:rPr>
          <w:delText>.</w:delText>
        </w:r>
      </w:del>
    </w:p>
    <w:p w14:paraId="7E1F4CC6" w14:textId="512E1FF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отгонки легких углеводородов колонны 100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100</w:t>
      </w:r>
      <w:r w:rsidRPr="00444A03">
        <w:t>)</w:t>
      </w:r>
    </w:p>
    <w:p w14:paraId="6F5FDC8F" w14:textId="45B08972" w:rsidR="00D85527" w:rsidRPr="006A5FC1" w:rsidRDefault="00D85527" w:rsidP="00D8552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К100 охватывают</w:t>
      </w:r>
      <w:r w:rsidRPr="006A5FC1">
        <w:t xml:space="preserve"> следующие единицы технологического оборудования:</w:t>
      </w:r>
    </w:p>
    <w:p w14:paraId="4B9D4B9D" w14:textId="7525EEEB" w:rsidR="00D85527" w:rsidRDefault="00D85527" w:rsidP="00D85527">
      <w:pPr>
        <w:pStyle w:val="a9"/>
        <w:ind w:hanging="357"/>
      </w:pPr>
      <w:r>
        <w:rPr>
          <w:iCs/>
        </w:rPr>
        <w:t xml:space="preserve">Колонна </w:t>
      </w:r>
      <w:r>
        <w:t>К-100</w:t>
      </w:r>
      <w:r>
        <w:rPr>
          <w:iCs/>
        </w:rPr>
        <w:t>.</w:t>
      </w:r>
    </w:p>
    <w:p w14:paraId="6C6AB500" w14:textId="77777777" w:rsidR="00D85527" w:rsidRPr="002875F3" w:rsidRDefault="00D85527" w:rsidP="00D85527">
      <w:pPr>
        <w:pStyle w:val="22"/>
      </w:pPr>
      <w:r w:rsidRPr="006A5FC1">
        <w:t>Задачи управления и оптимизации</w:t>
      </w:r>
    </w:p>
    <w:p w14:paraId="54AEC193" w14:textId="77777777" w:rsidR="00D85527" w:rsidRPr="006A5FC1" w:rsidRDefault="00D85527" w:rsidP="00D85527">
      <w:pPr>
        <w:pStyle w:val="af4"/>
      </w:pPr>
      <w:r w:rsidRPr="006A5FC1">
        <w:t>Управление:</w:t>
      </w:r>
    </w:p>
    <w:p w14:paraId="099694AC" w14:textId="77777777" w:rsidR="002A61B1" w:rsidRDefault="00FC06A1" w:rsidP="00FC06A1">
      <w:pPr>
        <w:pStyle w:val="a9"/>
        <w:ind w:hanging="357"/>
        <w:rPr>
          <w:ins w:id="3578" w:author="Т-Софт" w:date="2023-07-24T16:32:00Z"/>
          <w:iCs/>
        </w:rPr>
      </w:pPr>
      <w:r>
        <w:rPr>
          <w:iCs/>
        </w:rPr>
        <w:t>Поддержание к</w:t>
      </w:r>
      <w:r w:rsidRPr="00FC06A1">
        <w:rPr>
          <w:iCs/>
        </w:rPr>
        <w:t>онцентраци</w:t>
      </w:r>
      <w:r>
        <w:rPr>
          <w:iCs/>
        </w:rPr>
        <w:t>и</w:t>
      </w:r>
      <w:r w:rsidRPr="00FC06A1">
        <w:rPr>
          <w:iCs/>
        </w:rPr>
        <w:t xml:space="preserve"> примесей в кубе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;</w:t>
      </w:r>
    </w:p>
    <w:p w14:paraId="70D234AB" w14:textId="77777777" w:rsidR="002A61B1" w:rsidRPr="002A61B1" w:rsidRDefault="002A61B1" w:rsidP="002A61B1">
      <w:pPr>
        <w:pStyle w:val="a9"/>
        <w:ind w:hanging="357"/>
        <w:rPr>
          <w:ins w:id="3579" w:author="Т-Софт" w:date="2023-07-24T16:32:00Z"/>
          <w:iCs/>
        </w:rPr>
      </w:pPr>
      <w:ins w:id="3580" w:author="Т-Софт" w:date="2023-07-24T16:32:00Z">
        <w:r>
          <w:rPr>
            <w:iCs/>
          </w:rPr>
          <w:t>Поддержание содержания влаги в товарном феноле</w:t>
        </w:r>
        <w:r w:rsidRPr="002A61B1">
          <w:rPr>
            <w:iCs/>
          </w:rPr>
          <w:t>.</w:t>
        </w:r>
      </w:ins>
    </w:p>
    <w:p w14:paraId="3931FF3B" w14:textId="31739DC0" w:rsidR="00FC06A1" w:rsidRPr="00FC06A1" w:rsidDel="002A61B1" w:rsidRDefault="00FC06A1">
      <w:pPr>
        <w:pStyle w:val="a9"/>
        <w:ind w:hanging="357"/>
        <w:rPr>
          <w:del w:id="3581" w:author="Т-Софт" w:date="2023-07-24T16:32:00Z"/>
          <w:iCs/>
        </w:rPr>
      </w:pPr>
      <w:del w:id="3582" w:author="Т-Софт" w:date="2023-07-24T16:32:00Z">
        <w:r w:rsidRPr="002A61B1" w:rsidDel="002A61B1">
          <w:rPr>
            <w:iCs/>
          </w:rPr>
          <w:tab/>
        </w:r>
      </w:del>
    </w:p>
    <w:p w14:paraId="4E946260" w14:textId="0D7137DE" w:rsidR="00FC06A1" w:rsidRPr="00093FEE" w:rsidRDefault="00FC06A1" w:rsidP="002A61B1">
      <w:pPr>
        <w:pStyle w:val="a9"/>
        <w:ind w:hanging="357"/>
        <w:rPr>
          <w:iCs/>
        </w:rPr>
      </w:pPr>
      <w:r w:rsidRPr="002A61B1">
        <w:rPr>
          <w:iCs/>
        </w:rPr>
        <w:t>Поддержание к</w:t>
      </w:r>
      <w:r w:rsidRPr="00A42522">
        <w:rPr>
          <w:iCs/>
        </w:rPr>
        <w:t>онцентраци</w:t>
      </w:r>
      <w:r w:rsidRPr="00AB7DB1">
        <w:rPr>
          <w:iCs/>
        </w:rPr>
        <w:t>и</w:t>
      </w:r>
      <w:r w:rsidRPr="003F2432">
        <w:rPr>
          <w:iCs/>
        </w:rPr>
        <w:t xml:space="preserve"> фенола в дистилляте ко</w:t>
      </w:r>
      <w:r w:rsidRPr="009D37DF">
        <w:rPr>
          <w:iCs/>
        </w:rPr>
        <w:t>лонны К-100.</w:t>
      </w:r>
    </w:p>
    <w:p w14:paraId="42E132A1" w14:textId="3B44844D" w:rsidR="00D85527" w:rsidRPr="00664972" w:rsidRDefault="00D85527" w:rsidP="00FC06A1">
      <w:pPr>
        <w:pStyle w:val="af4"/>
      </w:pPr>
      <w:r w:rsidRPr="006A5FC1">
        <w:t>Оптимизация:</w:t>
      </w:r>
    </w:p>
    <w:p w14:paraId="3AD4EDAB" w14:textId="275D0CD4" w:rsidR="00B31960" w:rsidDel="00093FEE" w:rsidRDefault="00FC06A1">
      <w:pPr>
        <w:pStyle w:val="a9"/>
        <w:ind w:hanging="357"/>
        <w:rPr>
          <w:del w:id="3583" w:author="Т-Софт" w:date="2023-07-24T19:13:00Z"/>
          <w:iCs/>
        </w:rPr>
      </w:pPr>
      <w:r w:rsidRPr="00093FEE">
        <w:rPr>
          <w:iCs/>
        </w:rPr>
        <w:t>Минимизация фенола в дистилляте колонны К-100</w:t>
      </w:r>
      <w:ins w:id="3584" w:author="Т-Софт" w:date="2023-07-24T19:10:00Z">
        <w:r w:rsidR="00093FEE" w:rsidRPr="00093FEE">
          <w:rPr>
            <w:iCs/>
          </w:rPr>
          <w:t xml:space="preserve"> с учетом </w:t>
        </w:r>
      </w:ins>
      <w:ins w:id="3585" w:author="Т-Софт" w:date="2023-07-24T19:19:00Z">
        <w:r w:rsidR="00C118E4">
          <w:rPr>
            <w:iCs/>
          </w:rPr>
          <w:t>ограничени</w:t>
        </w:r>
      </w:ins>
      <w:ins w:id="3586" w:author="Т-Софт" w:date="2023-07-24T19:20:00Z">
        <w:r w:rsidR="00C118E4">
          <w:rPr>
            <w:iCs/>
          </w:rPr>
          <w:t xml:space="preserve">я на </w:t>
        </w:r>
      </w:ins>
      <w:ins w:id="3587" w:author="Т-Софт" w:date="2023-07-24T19:10:00Z">
        <w:r w:rsidR="00093FEE" w:rsidRPr="00093FEE">
          <w:rPr>
            <w:iCs/>
          </w:rPr>
          <w:t>содержания влаги в товарном феноле</w:t>
        </w:r>
      </w:ins>
      <w:ins w:id="3588" w:author="Т-Софт" w:date="2023-07-24T19:13:00Z">
        <w:r w:rsidR="00093FEE" w:rsidRPr="00093FEE">
          <w:rPr>
            <w:iCs/>
          </w:rPr>
          <w:t xml:space="preserve"> или </w:t>
        </w:r>
      </w:ins>
      <w:del w:id="3589" w:author="Т-Софт" w:date="2023-07-24T19:13:00Z">
        <w:r w:rsidRPr="00093FEE" w:rsidDel="00093FEE">
          <w:rPr>
            <w:iCs/>
          </w:rPr>
          <w:delText>;</w:delText>
        </w:r>
      </w:del>
    </w:p>
    <w:p w14:paraId="6EE59B20" w14:textId="2D9DA110" w:rsidR="00FC06A1" w:rsidRPr="00093FEE" w:rsidRDefault="00FC06A1" w:rsidP="00093FEE">
      <w:pPr>
        <w:pStyle w:val="a9"/>
        <w:ind w:hanging="357"/>
        <w:rPr>
          <w:iCs/>
        </w:rPr>
      </w:pPr>
      <w:del w:id="3590" w:author="Т-Софт" w:date="2023-07-24T19:13:00Z">
        <w:r w:rsidRPr="00093FEE" w:rsidDel="00093FEE">
          <w:rPr>
            <w:iCs/>
          </w:rPr>
          <w:delText>С</w:delText>
        </w:r>
      </w:del>
      <w:ins w:id="3591" w:author="Т-Софт" w:date="2023-07-24T19:13:00Z">
        <w:r w:rsidR="00093FEE">
          <w:rPr>
            <w:iCs/>
          </w:rPr>
          <w:t>с</w:t>
        </w:r>
      </w:ins>
      <w:r w:rsidRPr="00093FEE">
        <w:rPr>
          <w:iCs/>
        </w:rPr>
        <w:t>нижение расхода пара в колонну К-100</w:t>
      </w:r>
      <w:ins w:id="3592" w:author="Т-Софт" w:date="2023-07-24T19:13:00Z">
        <w:r w:rsidR="00093FEE">
          <w:rPr>
            <w:iCs/>
          </w:rPr>
          <w:t xml:space="preserve"> </w:t>
        </w:r>
        <w:r w:rsidR="00093FEE" w:rsidRPr="00577CD3">
          <w:rPr>
            <w:iCs/>
          </w:rPr>
          <w:t xml:space="preserve">с учетом содержания </w:t>
        </w:r>
      </w:ins>
      <w:ins w:id="3593" w:author="Т-Софт" w:date="2023-07-24T19:20:00Z">
        <w:r w:rsidR="00C118E4">
          <w:rPr>
            <w:iCs/>
          </w:rPr>
          <w:t xml:space="preserve">на содержание </w:t>
        </w:r>
      </w:ins>
      <w:ins w:id="3594" w:author="Т-Софт" w:date="2023-07-24T19:13:00Z">
        <w:r w:rsidR="00093FEE" w:rsidRPr="00577CD3">
          <w:rPr>
            <w:iCs/>
          </w:rPr>
          <w:t>влаги в товарном феноле</w:t>
        </w:r>
      </w:ins>
      <w:r w:rsidRPr="00093FEE">
        <w:rPr>
          <w:iCs/>
        </w:rPr>
        <w:t>.</w:t>
      </w:r>
    </w:p>
    <w:p w14:paraId="66D41748" w14:textId="619465BF" w:rsidR="00770DC1" w:rsidRDefault="00F2575F" w:rsidP="00480504">
      <w:pPr>
        <w:pStyle w:val="21"/>
        <w:ind w:left="426" w:hanging="568"/>
      </w:pPr>
      <w:r>
        <w:t>К</w:t>
      </w:r>
      <w:r w:rsidR="00B31960" w:rsidRPr="002C5996">
        <w:t xml:space="preserve">онтроллер </w:t>
      </w:r>
      <w:r w:rsidR="00770DC1" w:rsidRPr="002C5996">
        <w:t xml:space="preserve">выделения </w:t>
      </w:r>
      <w:r w:rsidR="00770DC1" w:rsidRPr="00770DC1">
        <w:rPr>
          <w:sz w:val="22"/>
          <w:szCs w:val="22"/>
        </w:rPr>
        <w:t xml:space="preserve">легких у/в и воды в К-90и </w:t>
      </w:r>
      <w:r w:rsidR="00770DC1" w:rsidRPr="002C5996">
        <w:t>товарного фенола в колонне 48</w:t>
      </w:r>
      <w:r w:rsidR="00770DC1" w:rsidRPr="005E191F">
        <w:t xml:space="preserve"> </w:t>
      </w:r>
      <w:r w:rsidR="00770DC1">
        <w:t>(</w:t>
      </w:r>
      <w:r w:rsidR="00770DC1" w:rsidRPr="000E7CF9">
        <w:t>CTRL</w:t>
      </w:r>
      <w:r w:rsidR="00770DC1" w:rsidRPr="00444A03">
        <w:t>_</w:t>
      </w:r>
      <w:r w:rsidR="00770DC1" w:rsidRPr="000E7CF9">
        <w:t>K</w:t>
      </w:r>
      <w:r w:rsidR="00770DC1" w:rsidRPr="00294E2A">
        <w:t>48</w:t>
      </w:r>
      <w:r w:rsidR="00770DC1" w:rsidRPr="00444A03">
        <w:t>)</w:t>
      </w:r>
    </w:p>
    <w:p w14:paraId="22A65A3F" w14:textId="682176B6" w:rsidR="00F2575F" w:rsidRPr="006A5FC1" w:rsidRDefault="00F2575F" w:rsidP="00F2575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К48 охватывают</w:t>
      </w:r>
      <w:r w:rsidRPr="006A5FC1">
        <w:t xml:space="preserve"> следующие единицы технологического оборудования:</w:t>
      </w:r>
    </w:p>
    <w:p w14:paraId="44113DFC" w14:textId="77777777" w:rsidR="00BB6FC4" w:rsidRDefault="00F2575F" w:rsidP="00F2575F">
      <w:pPr>
        <w:pStyle w:val="a9"/>
        <w:ind w:hanging="357"/>
      </w:pPr>
      <w:r>
        <w:rPr>
          <w:iCs/>
        </w:rPr>
        <w:t xml:space="preserve">Колонна </w:t>
      </w:r>
      <w:r>
        <w:t>К-48</w:t>
      </w:r>
    </w:p>
    <w:p w14:paraId="62E0E067" w14:textId="6483C33D" w:rsidR="00F2575F" w:rsidRDefault="00BB6FC4" w:rsidP="00F2575F">
      <w:pPr>
        <w:pStyle w:val="a9"/>
        <w:ind w:hanging="357"/>
      </w:pPr>
      <w:r>
        <w:rPr>
          <w:iCs/>
        </w:rPr>
        <w:t xml:space="preserve">Колонна </w:t>
      </w:r>
      <w:r>
        <w:t>К-90</w:t>
      </w:r>
      <w:r w:rsidR="00F2575F">
        <w:rPr>
          <w:iCs/>
        </w:rPr>
        <w:t>.</w:t>
      </w:r>
    </w:p>
    <w:p w14:paraId="680DAE20" w14:textId="77777777" w:rsidR="00F2575F" w:rsidRPr="002875F3" w:rsidRDefault="00F2575F" w:rsidP="00F2575F">
      <w:pPr>
        <w:pStyle w:val="22"/>
      </w:pPr>
      <w:r w:rsidRPr="006A5FC1">
        <w:t>Задачи управления и оптимизации</w:t>
      </w:r>
    </w:p>
    <w:p w14:paraId="6FDDF23D" w14:textId="77777777" w:rsidR="00F2575F" w:rsidRPr="006A5FC1" w:rsidRDefault="00F2575F" w:rsidP="00F2575F">
      <w:pPr>
        <w:pStyle w:val="af4"/>
      </w:pPr>
      <w:r w:rsidRPr="006A5FC1">
        <w:t>Управление:</w:t>
      </w:r>
    </w:p>
    <w:p w14:paraId="142718D3" w14:textId="38139EB1" w:rsidR="00F2575F" w:rsidRP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примесей в феноле</w:t>
      </w:r>
      <w:ins w:id="3595" w:author="Т-Софт" w:date="2023-07-24T16:25:00Z">
        <w:r w:rsidR="00AD1907">
          <w:rPr>
            <w:iCs/>
          </w:rPr>
          <w:t xml:space="preserve"> </w:t>
        </w:r>
        <w:r w:rsidR="00AD1907">
          <w:t>К-48</w:t>
        </w:r>
      </w:ins>
      <w:r>
        <w:rPr>
          <w:iCs/>
        </w:rPr>
        <w:t>;</w:t>
      </w:r>
      <w:r w:rsidRPr="00F2575F">
        <w:rPr>
          <w:iCs/>
        </w:rPr>
        <w:tab/>
      </w:r>
    </w:p>
    <w:p w14:paraId="6B6F24B6" w14:textId="36DDD70B" w:rsid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фенола в кубе</w:t>
      </w:r>
      <w:ins w:id="3596" w:author="Т-Софт" w:date="2023-07-24T16:26:00Z">
        <w:r w:rsidR="00AD1907">
          <w:rPr>
            <w:iCs/>
          </w:rPr>
          <w:t xml:space="preserve"> </w:t>
        </w:r>
        <w:r w:rsidR="00AD1907">
          <w:t>К-48</w:t>
        </w:r>
      </w:ins>
      <w:r w:rsidR="00BB6FC4">
        <w:rPr>
          <w:iCs/>
        </w:rPr>
        <w:t>;</w:t>
      </w:r>
    </w:p>
    <w:p w14:paraId="1E3ED76B" w14:textId="55D93FFB" w:rsidR="00BB6FC4" w:rsidDel="002A61B1" w:rsidRDefault="00BB6FC4" w:rsidP="00F2575F">
      <w:pPr>
        <w:pStyle w:val="a9"/>
        <w:ind w:hanging="357"/>
        <w:rPr>
          <w:del w:id="3597" w:author="Т-Софт" w:date="2023-07-24T16:29:00Z"/>
          <w:iCs/>
        </w:rPr>
      </w:pPr>
      <w:del w:id="3598" w:author="Т-Софт" w:date="2023-07-24T16:32:00Z">
        <w:r w:rsidDel="002A61B1">
          <w:rPr>
            <w:iCs/>
          </w:rPr>
          <w:delText>Поддержание влаги в феноле</w:delText>
        </w:r>
      </w:del>
      <w:del w:id="3599" w:author="Т-Софт" w:date="2023-07-24T16:29:00Z">
        <w:r w:rsidDel="002A61B1">
          <w:rPr>
            <w:iCs/>
          </w:rPr>
          <w:delText>;</w:delText>
        </w:r>
      </w:del>
    </w:p>
    <w:p w14:paraId="6437C506" w14:textId="492D66CE" w:rsidR="00BB6FC4" w:rsidRPr="002A61B1" w:rsidDel="002A61B1" w:rsidRDefault="00BB6FC4" w:rsidP="002A61B1">
      <w:pPr>
        <w:pStyle w:val="a9"/>
        <w:ind w:hanging="357"/>
        <w:rPr>
          <w:del w:id="3600" w:author="Т-Софт" w:date="2023-07-24T16:32:00Z"/>
          <w:iCs/>
        </w:rPr>
      </w:pPr>
      <w:del w:id="3601" w:author="Т-Софт" w:date="2023-07-24T16:29:00Z">
        <w:r w:rsidRPr="002A61B1" w:rsidDel="002A61B1">
          <w:rPr>
            <w:iCs/>
          </w:rPr>
          <w:delText>Поддержание концентрации фенола в дистилляте колонны К-90</w:delText>
        </w:r>
      </w:del>
      <w:del w:id="3602" w:author="Т-Софт" w:date="2023-07-24T16:32:00Z">
        <w:r w:rsidRPr="002A61B1" w:rsidDel="002A61B1">
          <w:rPr>
            <w:iCs/>
          </w:rPr>
          <w:delText>.</w:delText>
        </w:r>
      </w:del>
    </w:p>
    <w:p w14:paraId="3AB17A4F" w14:textId="281FEA60" w:rsidR="00F2575F" w:rsidRPr="00664972" w:rsidRDefault="00F2575F" w:rsidP="00F2575F">
      <w:pPr>
        <w:pStyle w:val="af4"/>
      </w:pPr>
      <w:r w:rsidRPr="006A5FC1">
        <w:t>Оптимизация:</w:t>
      </w:r>
    </w:p>
    <w:p w14:paraId="45ADEFF5" w14:textId="2A383E4C" w:rsidR="00F2575F" w:rsidDel="002A61B1" w:rsidRDefault="00F2575F" w:rsidP="00F2575F">
      <w:pPr>
        <w:pStyle w:val="a9"/>
        <w:ind w:hanging="357"/>
        <w:rPr>
          <w:del w:id="3603" w:author="Т-Софт" w:date="2023-07-24T16:29:00Z"/>
          <w:iCs/>
        </w:rPr>
      </w:pPr>
      <w:r w:rsidRPr="00F2575F">
        <w:rPr>
          <w:iCs/>
        </w:rPr>
        <w:lastRenderedPageBreak/>
        <w:t>Минимизация концентрации фенола в кубе</w:t>
      </w:r>
      <w:ins w:id="3604" w:author="Т-Софт" w:date="2023-07-24T16:26:00Z">
        <w:r w:rsidR="00AD1907">
          <w:rPr>
            <w:iCs/>
          </w:rPr>
          <w:t xml:space="preserve"> </w:t>
        </w:r>
        <w:r w:rsidR="00AD1907">
          <w:t>К-48</w:t>
        </w:r>
      </w:ins>
      <w:ins w:id="3605" w:author="Т-Софт" w:date="2023-07-24T19:22:00Z">
        <w:r w:rsidR="00C118E4">
          <w:t xml:space="preserve"> с учетом ограничений на содержание примесей в товарном феноле</w:t>
        </w:r>
      </w:ins>
      <w:del w:id="3606" w:author="Т-Софт" w:date="2023-07-24T16:29:00Z">
        <w:r w:rsidR="00BB6FC4" w:rsidDel="002A61B1">
          <w:rPr>
            <w:iCs/>
          </w:rPr>
          <w:delText>;</w:delText>
        </w:r>
      </w:del>
    </w:p>
    <w:p w14:paraId="0607A837" w14:textId="5FB295AF" w:rsidR="00BB6FC4" w:rsidRPr="002A61B1" w:rsidRDefault="00BB6FC4" w:rsidP="002A61B1">
      <w:pPr>
        <w:pStyle w:val="a9"/>
        <w:ind w:hanging="357"/>
        <w:rPr>
          <w:iCs/>
        </w:rPr>
      </w:pPr>
      <w:del w:id="3607" w:author="Т-Софт" w:date="2023-07-24T16:29:00Z">
        <w:r w:rsidRPr="002A61B1" w:rsidDel="002A61B1">
          <w:rPr>
            <w:iCs/>
          </w:rPr>
          <w:delText>Минимизация концентрации фенола в дистилляте К-90</w:delText>
        </w:r>
      </w:del>
      <w:r w:rsidRPr="002A61B1">
        <w:rPr>
          <w:iCs/>
        </w:rPr>
        <w:t>.</w:t>
      </w:r>
    </w:p>
    <w:p w14:paraId="5CAC9CEF" w14:textId="26BC2028" w:rsidR="000E4D9D" w:rsidDel="000E4B12" w:rsidRDefault="000E4D9D" w:rsidP="000E4D9D">
      <w:pPr>
        <w:pStyle w:val="a9"/>
        <w:numPr>
          <w:ilvl w:val="0"/>
          <w:numId w:val="0"/>
        </w:numPr>
        <w:ind w:left="720" w:hanging="360"/>
        <w:rPr>
          <w:del w:id="3608" w:author="Эльдар Галеев" w:date="2023-07-13T11:51:00Z"/>
          <w:iCs/>
        </w:rPr>
      </w:pPr>
    </w:p>
    <w:p w14:paraId="400BDC36" w14:textId="075F3BA4" w:rsidR="000E4D9D" w:rsidDel="000E4B12" w:rsidRDefault="000E4D9D" w:rsidP="000E4D9D">
      <w:pPr>
        <w:pStyle w:val="21"/>
        <w:rPr>
          <w:del w:id="3609" w:author="Эльдар Галеев" w:date="2023-07-13T11:51:00Z"/>
        </w:rPr>
      </w:pPr>
      <w:del w:id="3610" w:author="Эльдар Галеев" w:date="2023-07-13T11:51:00Z">
        <w:r w:rsidRPr="00121A0C" w:rsidDel="000E4B12">
          <w:delText xml:space="preserve">Контроллер </w:delText>
        </w:r>
        <w:r w:rsidDel="000E4B12">
          <w:delText>секции главного реактора</w:delText>
        </w:r>
        <w:r w:rsidRPr="00121A0C" w:rsidDel="000E4B12">
          <w:delText xml:space="preserve"> 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RPr="00121A0C" w:rsidDel="000E4B12">
          <w:delText>_1</w:delText>
        </w:r>
        <w:r w:rsidRPr="003C5DC1" w:rsidDel="000E4B12">
          <w:delText>_2_3</w:delText>
        </w:r>
        <w:r w:rsidRPr="00121A0C" w:rsidDel="000E4B12">
          <w:delText>)</w:delText>
        </w:r>
      </w:del>
    </w:p>
    <w:p w14:paraId="220BD8E3" w14:textId="1860F87B" w:rsidR="000E4D9D" w:rsidRPr="006A5FC1" w:rsidDel="000E4B12" w:rsidRDefault="000E4D9D" w:rsidP="000E4D9D">
      <w:pPr>
        <w:pStyle w:val="af4"/>
        <w:rPr>
          <w:del w:id="3611" w:author="Эльдар Галеев" w:date="2023-07-13T11:51:00Z"/>
        </w:rPr>
      </w:pPr>
      <w:del w:id="3612" w:author="Эльдар Галеев" w:date="2023-07-13T11:51:00Z">
        <w:r w:rsidRPr="006A5FC1" w:rsidDel="000E4B12">
          <w:delText xml:space="preserve">Контроллер </w:delText>
        </w:r>
        <w:r w:rsidRPr="003C5DC1" w:rsidDel="000E4B12">
          <w:delText>CNTR_BFA_R_1_2_3</w:delText>
        </w:r>
        <w:r w:rsidRPr="00203B5D"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8C4B11" w14:textId="182034FC" w:rsidR="000E4D9D" w:rsidRPr="00D74C90" w:rsidDel="000E4B12" w:rsidRDefault="000E4D9D" w:rsidP="000E4D9D">
      <w:pPr>
        <w:pStyle w:val="a9"/>
        <w:ind w:left="851"/>
        <w:rPr>
          <w:del w:id="3613" w:author="Эльдар Галеев" w:date="2023-07-13T11:51:00Z"/>
          <w:lang w:val="en-US"/>
        </w:rPr>
      </w:pPr>
      <w:del w:id="3614" w:author="Эльдар Галеев" w:date="2023-07-13T11:51:00Z">
        <w:r w:rsidDel="000E4B12">
          <w:delText xml:space="preserve">резервуар фенола </w:delText>
        </w:r>
        <w:r w:rsidDel="000E4B12">
          <w:rPr>
            <w:lang w:val="en-US"/>
          </w:rPr>
          <w:delText>T-701</w:delText>
        </w:r>
        <w:r w:rsidDel="000E4B12">
          <w:delText>;</w:delText>
        </w:r>
      </w:del>
    </w:p>
    <w:p w14:paraId="10289369" w14:textId="2556DF76" w:rsidR="000E4D9D" w:rsidRPr="003C5DC1" w:rsidDel="000E4B12" w:rsidRDefault="000E4D9D" w:rsidP="000E4D9D">
      <w:pPr>
        <w:pStyle w:val="a9"/>
        <w:ind w:left="851"/>
        <w:rPr>
          <w:del w:id="3615" w:author="Эльдар Галеев" w:date="2023-07-13T11:51:00Z"/>
          <w:lang w:val="en-US"/>
        </w:rPr>
      </w:pPr>
      <w:del w:id="3616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R-110</w:delText>
        </w:r>
        <w:r w:rsidDel="000E4B12">
          <w:delText>;</w:delText>
        </w:r>
      </w:del>
    </w:p>
    <w:p w14:paraId="7FABDA83" w14:textId="30FA7619" w:rsidR="000E4D9D" w:rsidRPr="003C5DC1" w:rsidDel="000E4B12" w:rsidRDefault="000E4D9D" w:rsidP="000E4D9D">
      <w:pPr>
        <w:pStyle w:val="a9"/>
        <w:ind w:left="851"/>
        <w:rPr>
          <w:del w:id="3617" w:author="Эльдар Галеев" w:date="2023-07-13T11:51:00Z"/>
          <w:lang w:val="en-US"/>
        </w:rPr>
      </w:pPr>
      <w:del w:id="3618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2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7EEADCB5" w14:textId="0B3454F3" w:rsidR="000E4D9D" w:rsidRPr="003C5DC1" w:rsidDel="000E4B12" w:rsidRDefault="000E4D9D" w:rsidP="000E4D9D">
      <w:pPr>
        <w:pStyle w:val="a9"/>
        <w:ind w:left="851"/>
        <w:rPr>
          <w:del w:id="3619" w:author="Эльдар Галеев" w:date="2023-07-13T11:51:00Z"/>
          <w:lang w:val="en-US"/>
        </w:rPr>
      </w:pPr>
      <w:del w:id="3620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3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1321F52E" w14:textId="3B91ECC6" w:rsidR="000E4D9D" w:rsidRPr="00D87054" w:rsidDel="000E4B12" w:rsidRDefault="000E4D9D" w:rsidP="000E4D9D">
      <w:pPr>
        <w:pStyle w:val="a9"/>
        <w:ind w:left="851"/>
        <w:rPr>
          <w:del w:id="3621" w:author="Эльдар Галеев" w:date="2023-07-13T11:51:00Z"/>
          <w:lang w:val="en-US"/>
        </w:rPr>
      </w:pPr>
      <w:del w:id="3622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4</w:delText>
        </w:r>
        <w:r w:rsidRPr="003C5DC1" w:rsidDel="000E4B12">
          <w:rPr>
            <w:lang w:val="en-US"/>
          </w:rPr>
          <w:delText>0</w:delText>
        </w:r>
        <w:r w:rsidDel="000E4B12">
          <w:delText>.</w:delText>
        </w:r>
      </w:del>
    </w:p>
    <w:p w14:paraId="18C7AF12" w14:textId="68352CC9" w:rsidR="000E4D9D" w:rsidDel="000E4B12" w:rsidRDefault="000E4D9D" w:rsidP="000E4D9D">
      <w:pPr>
        <w:pStyle w:val="a9"/>
        <w:numPr>
          <w:ilvl w:val="0"/>
          <w:numId w:val="0"/>
        </w:numPr>
        <w:ind w:left="851"/>
        <w:rPr>
          <w:del w:id="3623" w:author="Эльдар Галеев" w:date="2023-07-13T11:51:00Z"/>
        </w:rPr>
      </w:pPr>
      <w:del w:id="3624" w:author="Эльдар Галеев" w:date="2023-07-13T11:51:00Z">
        <w:r w:rsidDel="000E4B12">
          <w:delText xml:space="preserve">В дальнейшем три реактора из четырех указанных (один в резерве в соответствии с карусельной системой переключения): </w:delText>
        </w:r>
      </w:del>
    </w:p>
    <w:p w14:paraId="3F93F259" w14:textId="472AD02A" w:rsidR="000E4D9D" w:rsidDel="000E4B12" w:rsidRDefault="000E4D9D" w:rsidP="000E4D9D">
      <w:pPr>
        <w:pStyle w:val="a9"/>
        <w:ind w:left="851"/>
        <w:rPr>
          <w:del w:id="3625" w:author="Эльдар Галеев" w:date="2023-07-13T11:51:00Z"/>
        </w:rPr>
      </w:pPr>
      <w:del w:id="3626" w:author="Эльдар Галеев" w:date="2023-07-13T11:51:00Z">
        <w:r w:rsidDel="000E4B12">
          <w:delText>реактор №1;</w:delText>
        </w:r>
      </w:del>
    </w:p>
    <w:p w14:paraId="29C50BA3" w14:textId="5080B3AC" w:rsidR="000E4D9D" w:rsidDel="000E4B12" w:rsidRDefault="000E4D9D" w:rsidP="000E4D9D">
      <w:pPr>
        <w:pStyle w:val="a9"/>
        <w:ind w:left="851"/>
        <w:rPr>
          <w:del w:id="3627" w:author="Эльдар Галеев" w:date="2023-07-13T11:51:00Z"/>
        </w:rPr>
      </w:pPr>
      <w:del w:id="3628" w:author="Эльдар Галеев" w:date="2023-07-13T11:51:00Z">
        <w:r w:rsidDel="000E4B12">
          <w:delText>реактор №2;</w:delText>
        </w:r>
      </w:del>
    </w:p>
    <w:p w14:paraId="075C34C0" w14:textId="7C035694" w:rsidR="000E4D9D" w:rsidRPr="00D87054" w:rsidDel="000E4B12" w:rsidRDefault="000E4D9D" w:rsidP="000E4D9D">
      <w:pPr>
        <w:pStyle w:val="a9"/>
        <w:ind w:left="851"/>
        <w:rPr>
          <w:del w:id="3629" w:author="Эльдар Галеев" w:date="2023-07-13T11:51:00Z"/>
        </w:rPr>
      </w:pPr>
      <w:del w:id="3630" w:author="Эльдар Галеев" w:date="2023-07-13T11:51:00Z">
        <w:r w:rsidDel="000E4B12">
          <w:delText xml:space="preserve">реактор №3. </w:delText>
        </w:r>
      </w:del>
    </w:p>
    <w:p w14:paraId="776056A1" w14:textId="271D5963" w:rsidR="000E4D9D" w:rsidRPr="000D7598" w:rsidDel="000E4B12" w:rsidRDefault="000E4D9D" w:rsidP="000E4D9D">
      <w:pPr>
        <w:pStyle w:val="22"/>
        <w:rPr>
          <w:del w:id="3631" w:author="Эльдар Галеев" w:date="2023-07-13T11:51:00Z"/>
        </w:rPr>
      </w:pPr>
      <w:del w:id="3632" w:author="Эльдар Галеев" w:date="2023-07-13T11:51:00Z">
        <w:r w:rsidRPr="000D7598" w:rsidDel="000E4B12">
          <w:delText>Задачи управления и оптимизации</w:delText>
        </w:r>
      </w:del>
    </w:p>
    <w:p w14:paraId="45E8571F" w14:textId="2BFAFAEA" w:rsidR="000E4D9D" w:rsidRPr="006A5FC1" w:rsidDel="000E4B12" w:rsidRDefault="000E4D9D" w:rsidP="000E4D9D">
      <w:pPr>
        <w:pStyle w:val="af4"/>
        <w:rPr>
          <w:del w:id="3633" w:author="Эльдар Галеев" w:date="2023-07-13T11:51:00Z"/>
        </w:rPr>
      </w:pPr>
      <w:del w:id="3634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7D632B2E" w14:textId="4D3AF072" w:rsidR="000E4D9D" w:rsidRPr="00FE3908" w:rsidDel="000E4B12" w:rsidRDefault="000E4D9D" w:rsidP="000E4D9D">
      <w:pPr>
        <w:pStyle w:val="a9"/>
        <w:ind w:left="851"/>
        <w:rPr>
          <w:del w:id="3635" w:author="Эльдар Галеев" w:date="2023-07-13T11:51:00Z"/>
        </w:rPr>
      </w:pPr>
      <w:del w:id="3636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№1 (при условии проведения ежедневных лабораторных анализов);</w:delText>
        </w:r>
      </w:del>
    </w:p>
    <w:p w14:paraId="607C8BA1" w14:textId="5E16F9AA" w:rsidR="000E4D9D" w:rsidDel="000E4B12" w:rsidRDefault="000E4D9D" w:rsidP="000E4D9D">
      <w:pPr>
        <w:pStyle w:val="a9"/>
        <w:ind w:left="851"/>
        <w:rPr>
          <w:del w:id="3637" w:author="Эльдар Галеев" w:date="2023-07-13T11:51:00Z"/>
        </w:rPr>
      </w:pPr>
      <w:del w:id="3638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</w:delText>
        </w:r>
        <w:r w:rsidDel="000E4B12">
          <w:delText xml:space="preserve"> А</w:delText>
        </w:r>
        <w:r w:rsidRPr="00FE3908" w:rsidDel="000E4B12">
          <w:delText xml:space="preserve"> 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№2 (при условии проведения ежедневных лабораторных анализов);</w:delText>
        </w:r>
      </w:del>
    </w:p>
    <w:p w14:paraId="25058C83" w14:textId="1B1645E4" w:rsidR="000E4D9D" w:rsidRPr="00FE3908" w:rsidDel="000E4B12" w:rsidRDefault="000E4D9D" w:rsidP="000E4D9D">
      <w:pPr>
        <w:pStyle w:val="a9"/>
        <w:ind w:left="851"/>
        <w:rPr>
          <w:del w:id="3639" w:author="Эльдар Галеев" w:date="2023-07-13T11:51:00Z"/>
        </w:rPr>
      </w:pPr>
      <w:del w:id="3640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№3 (при условии проведения ежедневных лабораторных анализов).</w:delText>
        </w:r>
      </w:del>
    </w:p>
    <w:p w14:paraId="60EC3C14" w14:textId="4083FB5E" w:rsidR="000E4D9D" w:rsidRPr="006A5FC1" w:rsidDel="000E4B12" w:rsidRDefault="000E4D9D" w:rsidP="000E4D9D">
      <w:pPr>
        <w:pStyle w:val="af4"/>
        <w:rPr>
          <w:del w:id="3641" w:author="Эльдар Галеев" w:date="2023-07-13T11:51:00Z"/>
        </w:rPr>
      </w:pPr>
      <w:del w:id="3642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1C9B7D6" w14:textId="0EB79FCF" w:rsidR="000E4D9D" w:rsidRPr="00D74C90" w:rsidDel="000E4B12" w:rsidRDefault="000E4D9D" w:rsidP="000E4D9D">
      <w:pPr>
        <w:pStyle w:val="a9"/>
        <w:ind w:left="851"/>
        <w:rPr>
          <w:del w:id="3643" w:author="Эльдар Галеев" w:date="2023-07-13T11:51:00Z"/>
        </w:rPr>
      </w:pPr>
      <w:del w:id="3644" w:author="Эльдар Галеев" w:date="2023-07-13T11:51:00Z">
        <w:r w:rsidDel="000E4B12">
          <w:delText xml:space="preserve">уровень в резервуаре фенола </w:delText>
        </w:r>
        <w:r w:rsidDel="000E4B12">
          <w:rPr>
            <w:lang w:val="en-US"/>
          </w:rPr>
          <w:delText>T</w:delText>
        </w:r>
        <w:r w:rsidRPr="00D74C90" w:rsidDel="000E4B12">
          <w:delText>-701</w:delText>
        </w:r>
        <w:r w:rsidDel="000E4B12">
          <w:delText>;</w:delText>
        </w:r>
      </w:del>
    </w:p>
    <w:p w14:paraId="129E6E27" w14:textId="357A815F" w:rsidR="000E4D9D" w:rsidDel="000E4B12" w:rsidRDefault="000E4D9D" w:rsidP="000E4D9D">
      <w:pPr>
        <w:pStyle w:val="a9"/>
        <w:ind w:left="851"/>
        <w:rPr>
          <w:del w:id="3645" w:author="Эльдар Галеев" w:date="2023-07-13T11:51:00Z"/>
        </w:rPr>
      </w:pPr>
      <w:del w:id="3646" w:author="Эльдар Галеев" w:date="2023-07-13T11:51:00Z">
        <w:r w:rsidDel="000E4B12">
          <w:delText>температура на входе реактора №1;</w:delText>
        </w:r>
      </w:del>
    </w:p>
    <w:p w14:paraId="62F486BD" w14:textId="37C1E3B1" w:rsidR="000E4D9D" w:rsidDel="000E4B12" w:rsidRDefault="000E4D9D" w:rsidP="000E4D9D">
      <w:pPr>
        <w:pStyle w:val="a9"/>
        <w:ind w:left="851"/>
        <w:rPr>
          <w:del w:id="3647" w:author="Эльдар Галеев" w:date="2023-07-13T11:51:00Z"/>
        </w:rPr>
      </w:pPr>
      <w:del w:id="3648" w:author="Эльдар Галеев" w:date="2023-07-13T11:51:00Z">
        <w:r w:rsidDel="000E4B12">
          <w:delText>температура на входе реактора №2;</w:delText>
        </w:r>
      </w:del>
    </w:p>
    <w:p w14:paraId="59E1DFD1" w14:textId="2448D066" w:rsidR="000E4D9D" w:rsidDel="000E4B12" w:rsidRDefault="000E4D9D" w:rsidP="000E4D9D">
      <w:pPr>
        <w:pStyle w:val="a9"/>
        <w:ind w:left="851"/>
        <w:rPr>
          <w:del w:id="3649" w:author="Эльдар Галеев" w:date="2023-07-13T11:51:00Z"/>
        </w:rPr>
      </w:pPr>
      <w:del w:id="3650" w:author="Эльдар Галеев" w:date="2023-07-13T11:51:00Z">
        <w:r w:rsidDel="000E4B12">
          <w:delText>температура на входе реактора №3;</w:delText>
        </w:r>
      </w:del>
    </w:p>
    <w:p w14:paraId="495448FD" w14:textId="4D855D0E" w:rsidR="000E4D9D" w:rsidDel="000E4B12" w:rsidRDefault="000E4D9D" w:rsidP="000E4D9D">
      <w:pPr>
        <w:pStyle w:val="a9"/>
        <w:ind w:left="851"/>
        <w:rPr>
          <w:del w:id="3651" w:author="Эльдар Галеев" w:date="2023-07-13T11:51:00Z"/>
        </w:rPr>
      </w:pPr>
      <w:del w:id="3652" w:author="Эльдар Галеев" w:date="2023-07-13T11:51:00Z">
        <w:r w:rsidDel="000E4B12">
          <w:delText>перепад температуры в реакторе №1</w:delText>
        </w:r>
        <w:r w:rsidRPr="00613C93" w:rsidDel="000E4B12">
          <w:delText>;</w:delText>
        </w:r>
      </w:del>
    </w:p>
    <w:p w14:paraId="4180F99C" w14:textId="1625BCDD" w:rsidR="000E4D9D" w:rsidRPr="006A5FC1" w:rsidDel="000E4B12" w:rsidRDefault="000E4D9D" w:rsidP="000E4D9D">
      <w:pPr>
        <w:pStyle w:val="a9"/>
        <w:ind w:left="851"/>
        <w:rPr>
          <w:del w:id="3653" w:author="Эльдар Галеев" w:date="2023-07-13T11:51:00Z"/>
        </w:rPr>
      </w:pPr>
      <w:del w:id="3654" w:author="Эльдар Галеев" w:date="2023-07-13T11:51:00Z">
        <w:r w:rsidDel="000E4B12">
          <w:delText>перепад температуры в реакторе №2</w:delText>
        </w:r>
        <w:r w:rsidRPr="00613C93" w:rsidDel="000E4B12">
          <w:delText>;</w:delText>
        </w:r>
      </w:del>
    </w:p>
    <w:p w14:paraId="0BF4BE80" w14:textId="27B2DE78" w:rsidR="000E4D9D" w:rsidDel="000E4B12" w:rsidRDefault="000E4D9D" w:rsidP="000E4D9D">
      <w:pPr>
        <w:pStyle w:val="a9"/>
        <w:ind w:left="851"/>
        <w:rPr>
          <w:del w:id="3655" w:author="Эльдар Галеев" w:date="2023-07-13T11:51:00Z"/>
        </w:rPr>
      </w:pPr>
      <w:del w:id="3656" w:author="Эльдар Галеев" w:date="2023-07-13T11:51:00Z">
        <w:r w:rsidDel="000E4B12">
          <w:delText>перепад температуры в реакторе №3</w:delText>
        </w:r>
        <w:r w:rsidRPr="00613C93" w:rsidDel="000E4B12">
          <w:delText>;</w:delText>
        </w:r>
      </w:del>
    </w:p>
    <w:p w14:paraId="473CEC65" w14:textId="3633ADBA" w:rsidR="000E4D9D" w:rsidDel="000E4B12" w:rsidRDefault="000E4D9D" w:rsidP="000E4D9D">
      <w:pPr>
        <w:pStyle w:val="a9"/>
        <w:ind w:left="851"/>
        <w:rPr>
          <w:del w:id="3657" w:author="Эльдар Галеев" w:date="2023-07-13T11:51:00Z"/>
        </w:rPr>
      </w:pPr>
      <w:del w:id="3658" w:author="Эльдар Галеев" w:date="2023-07-13T11:51:00Z">
        <w:r w:rsidDel="000E4B12">
          <w:delText>суммарный перепад температуры в реакторах №1, №2, №3</w:delText>
        </w:r>
        <w:r w:rsidRPr="00613C93" w:rsidDel="000E4B12">
          <w:delText>;</w:delText>
        </w:r>
      </w:del>
    </w:p>
    <w:p w14:paraId="0745CBDE" w14:textId="1F4B2267" w:rsidR="000E4D9D" w:rsidDel="000E4B12" w:rsidRDefault="000E4D9D" w:rsidP="000E4D9D">
      <w:pPr>
        <w:pStyle w:val="a9"/>
        <w:ind w:left="851"/>
        <w:rPr>
          <w:del w:id="3659" w:author="Эльдар Галеев" w:date="2023-07-13T11:51:00Z"/>
        </w:rPr>
      </w:pPr>
      <w:del w:id="3660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№1;</w:delText>
        </w:r>
      </w:del>
    </w:p>
    <w:p w14:paraId="1BAAA9B7" w14:textId="1969D3FD" w:rsidR="000E4D9D" w:rsidDel="000E4B12" w:rsidRDefault="000E4D9D" w:rsidP="000E4D9D">
      <w:pPr>
        <w:pStyle w:val="a9"/>
        <w:ind w:left="851"/>
        <w:rPr>
          <w:del w:id="3661" w:author="Эльдар Галеев" w:date="2023-07-13T11:51:00Z"/>
        </w:rPr>
      </w:pPr>
      <w:del w:id="3662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№2 (при условии проведения ежедневных лабораторных анализов реакционной смеси на выходе реактора №1);</w:delText>
        </w:r>
      </w:del>
    </w:p>
    <w:p w14:paraId="7D3D8F71" w14:textId="35AE6148" w:rsidR="000E4D9D" w:rsidRPr="006A5FC1" w:rsidDel="000E4B12" w:rsidRDefault="000E4D9D" w:rsidP="000E4D9D">
      <w:pPr>
        <w:pStyle w:val="a9"/>
        <w:ind w:left="851"/>
        <w:rPr>
          <w:del w:id="3663" w:author="Эльдар Галеев" w:date="2023-07-13T11:51:00Z"/>
        </w:rPr>
      </w:pPr>
      <w:del w:id="3664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№3 (при условии проведения ежедневных лабораторных анализов реакционной смеси на выходе реактора №2).</w:delText>
        </w:r>
      </w:del>
    </w:p>
    <w:p w14:paraId="3DB4EA92" w14:textId="365D3580" w:rsidR="000E4D9D" w:rsidRPr="00613C93" w:rsidDel="000E4B12" w:rsidRDefault="000E4D9D" w:rsidP="000E4D9D">
      <w:pPr>
        <w:pStyle w:val="af4"/>
        <w:rPr>
          <w:del w:id="3665" w:author="Эльдар Галеев" w:date="2023-07-13T11:51:00Z"/>
          <w:lang w:val="en-US"/>
        </w:rPr>
      </w:pPr>
      <w:del w:id="3666" w:author="Эльдар Галеев" w:date="2023-07-13T11:51:00Z">
        <w:r w:rsidRPr="006A5FC1" w:rsidDel="000E4B12">
          <w:delText>Оптимизация:</w:delText>
        </w:r>
      </w:del>
    </w:p>
    <w:p w14:paraId="6097BB14" w14:textId="45D34637" w:rsidR="000E4D9D" w:rsidDel="000E4B12" w:rsidRDefault="000E4D9D" w:rsidP="000E4D9D">
      <w:pPr>
        <w:pStyle w:val="a9"/>
        <w:ind w:left="851"/>
        <w:rPr>
          <w:del w:id="3667" w:author="Эльдар Галеев" w:date="2023-07-13T11:51:00Z"/>
        </w:rPr>
      </w:pPr>
      <w:del w:id="3668" w:author="Эльдар Галеев" w:date="2023-07-13T11:51:00Z">
        <w:r w:rsidDel="000E4B12">
          <w:delText>максимизация</w:delText>
        </w:r>
        <w:r w:rsidRPr="006A5FC1" w:rsidDel="000E4B12">
          <w:delText xml:space="preserve"> </w:delText>
        </w:r>
        <w:r w:rsidDel="000E4B12">
          <w:delText xml:space="preserve">содержания </w:delText>
        </w:r>
        <w:r w:rsidRPr="00FE3908" w:rsidDel="000E4B12">
          <w:delText xml:space="preserve">бисфенола </w:delText>
        </w:r>
        <w:r w:rsidDel="000E4B12">
          <w:delText xml:space="preserve">А </w:delText>
        </w:r>
        <w:r w:rsidRPr="00FE3908" w:rsidDel="000E4B12">
          <w:delText>в реакционной смеси после реактора №3</w:delText>
        </w:r>
        <w:r w:rsidDel="000E4B12">
          <w:delText xml:space="preserve"> при ограничении на </w:delText>
        </w:r>
        <w:r w:rsidRPr="00D60105" w:rsidDel="000E4B12">
          <w:tab/>
          <w:delText>суммарный перепад температуры в реакторах №1, №2, №3</w:delText>
        </w:r>
        <w:r w:rsidDel="000E4B12">
          <w:delText>.</w:delText>
        </w:r>
      </w:del>
    </w:p>
    <w:p w14:paraId="37F0D884" w14:textId="4E9E07AD" w:rsidR="000E4D9D" w:rsidDel="000E4B12" w:rsidRDefault="000E4D9D" w:rsidP="000E4D9D">
      <w:pPr>
        <w:pStyle w:val="21"/>
        <w:rPr>
          <w:del w:id="3669" w:author="Эльдар Галеев" w:date="2023-07-13T11:51:00Z"/>
        </w:rPr>
      </w:pPr>
      <w:del w:id="3670" w:author="Эльдар Галеев" w:date="2023-07-13T11:51:00Z">
        <w:r w:rsidRPr="00121A0C" w:rsidDel="000E4B12">
          <w:delText xml:space="preserve">Контроллер </w:delText>
        </w:r>
        <w:r w:rsidRPr="009A0D50" w:rsidDel="000E4B12">
          <w:delText xml:space="preserve">дегидратора С-200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С_200</w:delText>
        </w:r>
        <w:r w:rsidRPr="00121A0C" w:rsidDel="000E4B12">
          <w:delText>)</w:delText>
        </w:r>
      </w:del>
    </w:p>
    <w:p w14:paraId="2DAF0929" w14:textId="5A6743E4" w:rsidR="000E4D9D" w:rsidRPr="006A5FC1" w:rsidDel="000E4B12" w:rsidRDefault="000E4D9D" w:rsidP="000E4D9D">
      <w:pPr>
        <w:pStyle w:val="af4"/>
        <w:rPr>
          <w:del w:id="3671" w:author="Эльдар Галеев" w:date="2023-07-13T11:51:00Z"/>
        </w:rPr>
      </w:pPr>
      <w:del w:id="3672" w:author="Эльдар Галеев" w:date="2023-07-13T11:51:00Z">
        <w:r w:rsidRPr="006A5FC1" w:rsidDel="000E4B12">
          <w:delText xml:space="preserve">Контроллер </w:delText>
        </w:r>
        <w:r w:rsidRPr="009A0D50" w:rsidDel="000E4B12">
          <w:delText>CNTR_BFA_С_200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EFF2F21" w14:textId="29AC37E3" w:rsidR="000E4D9D" w:rsidRPr="009A0D50" w:rsidDel="000E4B12" w:rsidRDefault="000E4D9D" w:rsidP="000E4D9D">
      <w:pPr>
        <w:pStyle w:val="a9"/>
        <w:ind w:left="851"/>
        <w:rPr>
          <w:del w:id="3673" w:author="Эльдар Галеев" w:date="2023-07-13T11:51:00Z"/>
          <w:lang w:val="en-US"/>
        </w:rPr>
      </w:pPr>
      <w:del w:id="3674" w:author="Эльдар Галеев" w:date="2023-07-13T11:51:00Z">
        <w:r w:rsidDel="000E4B12">
          <w:delText>г</w:delText>
        </w:r>
        <w:r w:rsidRPr="009A0D50" w:rsidDel="000E4B12">
          <w:delText>лавный дегидратор</w:delText>
        </w:r>
        <w:r w:rsidDel="000E4B12">
          <w:delText xml:space="preserve"> </w:delText>
        </w:r>
        <w:r w:rsidRPr="009A0D50" w:rsidDel="000E4B12">
          <w:delText>С-200</w:delText>
        </w:r>
        <w:r w:rsidDel="000E4B12">
          <w:delText>.</w:delText>
        </w:r>
      </w:del>
    </w:p>
    <w:p w14:paraId="0EBFD889" w14:textId="4EE8C958" w:rsidR="000E4D9D" w:rsidRPr="006A5FC1" w:rsidDel="000E4B12" w:rsidRDefault="000E4D9D" w:rsidP="000E4D9D">
      <w:pPr>
        <w:pStyle w:val="22"/>
        <w:rPr>
          <w:del w:id="3675" w:author="Эльдар Галеев" w:date="2023-07-13T11:51:00Z"/>
        </w:rPr>
      </w:pPr>
      <w:del w:id="3676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0E2C78C" w14:textId="19B1A668" w:rsidR="000E4D9D" w:rsidRPr="006A5FC1" w:rsidDel="000E4B12" w:rsidRDefault="000E4D9D" w:rsidP="000E4D9D">
      <w:pPr>
        <w:pStyle w:val="af4"/>
        <w:rPr>
          <w:del w:id="3677" w:author="Эльдар Галеев" w:date="2023-07-13T11:51:00Z"/>
        </w:rPr>
      </w:pPr>
      <w:del w:id="3678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470E4683" w14:textId="7D82C634" w:rsidR="000E4D9D" w:rsidRPr="00FE3908" w:rsidDel="000E4B12" w:rsidRDefault="000E4D9D" w:rsidP="000E4D9D">
      <w:pPr>
        <w:pStyle w:val="a9"/>
        <w:ind w:left="851"/>
        <w:rPr>
          <w:del w:id="3679" w:author="Эльдар Галеев" w:date="2023-07-13T11:51:00Z"/>
        </w:rPr>
      </w:pPr>
      <w:del w:id="3680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С-200</w:delText>
        </w:r>
        <w:r w:rsidDel="000E4B12">
          <w:delText>.</w:delText>
        </w:r>
      </w:del>
    </w:p>
    <w:p w14:paraId="09B3E4C9" w14:textId="1CFAB8B9" w:rsidR="000E4D9D" w:rsidRPr="006A5FC1" w:rsidDel="000E4B12" w:rsidRDefault="000E4D9D" w:rsidP="000E4D9D">
      <w:pPr>
        <w:pStyle w:val="af4"/>
        <w:rPr>
          <w:del w:id="3681" w:author="Эльдар Галеев" w:date="2023-07-13T11:51:00Z"/>
        </w:rPr>
      </w:pPr>
      <w:del w:id="3682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55CBAA6" w14:textId="4284DBD6" w:rsidR="000E4D9D" w:rsidDel="000E4B12" w:rsidRDefault="000E4D9D" w:rsidP="000E4D9D">
      <w:pPr>
        <w:pStyle w:val="a9"/>
        <w:ind w:left="851"/>
        <w:rPr>
          <w:del w:id="3683" w:author="Эльдар Галеев" w:date="2023-07-13T11:51:00Z"/>
        </w:rPr>
      </w:pPr>
      <w:del w:id="3684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С-200</w:delText>
        </w:r>
        <w:r w:rsidDel="000E4B12">
          <w:delText>;</w:delText>
        </w:r>
      </w:del>
    </w:p>
    <w:p w14:paraId="61716505" w14:textId="7C7DC3EF" w:rsidR="000E4D9D" w:rsidDel="000E4B12" w:rsidRDefault="000E4D9D" w:rsidP="000E4D9D">
      <w:pPr>
        <w:pStyle w:val="a9"/>
        <w:ind w:left="851"/>
        <w:rPr>
          <w:del w:id="3685" w:author="Эльдар Галеев" w:date="2023-07-13T11:51:00Z"/>
        </w:rPr>
      </w:pPr>
      <w:del w:id="3686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С-200</w:delText>
        </w:r>
        <w:r w:rsidDel="000E4B12">
          <w:delText>;</w:delText>
        </w:r>
      </w:del>
    </w:p>
    <w:p w14:paraId="563D4E2D" w14:textId="1CBDD260" w:rsidR="000E4D9D" w:rsidRPr="006A5FC1" w:rsidDel="000E4B12" w:rsidRDefault="000E4D9D" w:rsidP="000E4D9D">
      <w:pPr>
        <w:pStyle w:val="a9"/>
        <w:ind w:left="851"/>
        <w:rPr>
          <w:del w:id="3687" w:author="Эльдар Галеев" w:date="2023-07-13T11:51:00Z"/>
        </w:rPr>
      </w:pPr>
      <w:del w:id="3688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С-200</w:delText>
        </w:r>
        <w:r w:rsidDel="000E4B12">
          <w:delText>.</w:delText>
        </w:r>
      </w:del>
    </w:p>
    <w:p w14:paraId="08ECFAA1" w14:textId="5F4E6B94" w:rsidR="000E4D9D" w:rsidRPr="00613C93" w:rsidDel="000E4B12" w:rsidRDefault="000E4D9D" w:rsidP="000E4D9D">
      <w:pPr>
        <w:pStyle w:val="af4"/>
        <w:rPr>
          <w:del w:id="3689" w:author="Эльдар Галеев" w:date="2023-07-13T11:51:00Z"/>
          <w:lang w:val="en-US"/>
        </w:rPr>
      </w:pPr>
      <w:del w:id="3690" w:author="Эльдар Галеев" w:date="2023-07-13T11:51:00Z">
        <w:r w:rsidRPr="006A5FC1" w:rsidDel="000E4B12">
          <w:delText>Оптимизация:</w:delText>
        </w:r>
      </w:del>
    </w:p>
    <w:p w14:paraId="0657A3A5" w14:textId="5FE63011" w:rsidR="000E4D9D" w:rsidDel="000E4B12" w:rsidRDefault="000E4D9D" w:rsidP="000E4D9D">
      <w:pPr>
        <w:pStyle w:val="a9"/>
        <w:ind w:left="851"/>
        <w:rPr>
          <w:del w:id="3691" w:author="Эльдар Галеев" w:date="2023-07-13T11:51:00Z"/>
        </w:rPr>
      </w:pPr>
      <w:del w:id="3692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 Е-200</w:delText>
        </w:r>
        <w:r w:rsidRPr="00EF6435" w:rsidDel="000E4B12">
          <w:delText xml:space="preserve"> </w:delText>
        </w:r>
        <w:r w:rsidDel="000E4B12">
          <w:delText xml:space="preserve">при ограничении на </w:delText>
        </w:r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С-200</w:delText>
        </w:r>
        <w:r w:rsidDel="000E4B12">
          <w:delText>.</w:delText>
        </w:r>
      </w:del>
    </w:p>
    <w:p w14:paraId="6B2DAA69" w14:textId="6963A01F" w:rsidR="000E4D9D" w:rsidDel="000E4B12" w:rsidRDefault="000E4D9D" w:rsidP="000E4D9D">
      <w:pPr>
        <w:pStyle w:val="21"/>
        <w:jc w:val="both"/>
        <w:rPr>
          <w:del w:id="3693" w:author="Эльдар Галеев" w:date="2023-07-13T11:51:00Z"/>
        </w:rPr>
      </w:pPr>
      <w:del w:id="3694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>регенерации и очистки ацетона в колоннах С-220, С-230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</w:delText>
        </w:r>
        <w:r w:rsidRPr="005E013E" w:rsidDel="000E4B12">
          <w:delText>2</w:delText>
        </w:r>
        <w:r w:rsidDel="000E4B12">
          <w:delText>0</w:delText>
        </w:r>
        <w:r w:rsidRPr="005E013E" w:rsidDel="000E4B12">
          <w:delText>_230</w:delText>
        </w:r>
        <w:r w:rsidRPr="00121A0C" w:rsidDel="000E4B12">
          <w:delText>)</w:delText>
        </w:r>
      </w:del>
    </w:p>
    <w:p w14:paraId="51EF6432" w14:textId="7E083F8D" w:rsidR="000E4D9D" w:rsidRPr="006A5FC1" w:rsidDel="000E4B12" w:rsidRDefault="000E4D9D" w:rsidP="000E4D9D">
      <w:pPr>
        <w:pStyle w:val="af4"/>
        <w:rPr>
          <w:del w:id="3695" w:author="Эльдар Галеев" w:date="2023-07-13T11:51:00Z"/>
        </w:rPr>
      </w:pPr>
      <w:del w:id="3696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CNTR_BFA_С_220_230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7E3BB49" w14:textId="1D7B11FD" w:rsidR="000E4D9D" w:rsidDel="000E4B12" w:rsidRDefault="000E4D9D" w:rsidP="000E4D9D">
      <w:pPr>
        <w:pStyle w:val="a9"/>
        <w:ind w:left="851"/>
        <w:rPr>
          <w:del w:id="3697" w:author="Эльдар Галеев" w:date="2023-07-13T11:51:00Z"/>
        </w:rPr>
      </w:pPr>
      <w:del w:id="3698" w:author="Эльдар Галеев" w:date="2023-07-13T11:51:00Z">
        <w:r w:rsidDel="000E4B12">
          <w:delText>колонна регенерации ацетона С-220;</w:delText>
        </w:r>
      </w:del>
    </w:p>
    <w:p w14:paraId="2694D9A8" w14:textId="33CB5DAB" w:rsidR="000E4D9D" w:rsidRPr="009A0D50" w:rsidDel="000E4B12" w:rsidRDefault="000E4D9D" w:rsidP="000E4D9D">
      <w:pPr>
        <w:pStyle w:val="a9"/>
        <w:ind w:left="851"/>
        <w:rPr>
          <w:del w:id="3699" w:author="Эльдар Галеев" w:date="2023-07-13T11:51:00Z"/>
          <w:lang w:val="en-US"/>
        </w:rPr>
      </w:pPr>
      <w:del w:id="3700" w:author="Эльдар Галеев" w:date="2023-07-13T11:51:00Z">
        <w:r w:rsidDel="000E4B12">
          <w:delText>колонна очистки ацетона С-230.</w:delText>
        </w:r>
      </w:del>
    </w:p>
    <w:p w14:paraId="376EB85B" w14:textId="1BD52E6F" w:rsidR="000E4D9D" w:rsidRPr="006A5FC1" w:rsidDel="000E4B12" w:rsidRDefault="000E4D9D" w:rsidP="000E4D9D">
      <w:pPr>
        <w:pStyle w:val="22"/>
        <w:rPr>
          <w:del w:id="3701" w:author="Эльдар Галеев" w:date="2023-07-13T11:51:00Z"/>
        </w:rPr>
      </w:pPr>
      <w:del w:id="3702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2DA348FC" w14:textId="5C630C79" w:rsidR="000E4D9D" w:rsidRPr="006A5FC1" w:rsidDel="000E4B12" w:rsidRDefault="000E4D9D" w:rsidP="000E4D9D">
      <w:pPr>
        <w:pStyle w:val="af4"/>
        <w:rPr>
          <w:del w:id="3703" w:author="Эльдар Галеев" w:date="2023-07-13T11:51:00Z"/>
        </w:rPr>
      </w:pPr>
      <w:del w:id="3704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6C33C1C9" w14:textId="2C8F5B0A" w:rsidR="000E4D9D" w:rsidDel="000E4B12" w:rsidRDefault="000E4D9D" w:rsidP="000E4D9D">
      <w:pPr>
        <w:pStyle w:val="a9"/>
        <w:ind w:left="851"/>
        <w:rPr>
          <w:del w:id="3705" w:author="Эльдар Галеев" w:date="2023-07-13T11:51:00Z"/>
        </w:rPr>
      </w:pPr>
      <w:del w:id="3706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2</w:delText>
        </w:r>
        <w:r w:rsidRPr="00CB0BC9" w:rsidDel="000E4B12">
          <w:delText>0</w:delText>
        </w:r>
        <w:r w:rsidDel="000E4B12">
          <w:delText>;</w:delText>
        </w:r>
      </w:del>
    </w:p>
    <w:p w14:paraId="189E3ED9" w14:textId="639631D3" w:rsidR="000E4D9D" w:rsidDel="000E4B12" w:rsidRDefault="000E4D9D" w:rsidP="000E4D9D">
      <w:pPr>
        <w:pStyle w:val="a9"/>
        <w:ind w:left="851"/>
        <w:rPr>
          <w:del w:id="3707" w:author="Эльдар Галеев" w:date="2023-07-13T11:51:00Z"/>
        </w:rPr>
      </w:pPr>
      <w:del w:id="3708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метанола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;</w:delText>
        </w:r>
      </w:del>
    </w:p>
    <w:p w14:paraId="09DDC402" w14:textId="313156F0" w:rsidR="000E4D9D" w:rsidRPr="00FE3908" w:rsidDel="000E4B12" w:rsidRDefault="000E4D9D" w:rsidP="000E4D9D">
      <w:pPr>
        <w:pStyle w:val="a9"/>
        <w:ind w:left="851"/>
        <w:rPr>
          <w:del w:id="3709" w:author="Эльдар Галеев" w:date="2023-07-13T11:51:00Z"/>
        </w:rPr>
      </w:pPr>
      <w:del w:id="3710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.</w:delText>
        </w:r>
      </w:del>
    </w:p>
    <w:p w14:paraId="1BB5248B" w14:textId="4CE11312" w:rsidR="000E4D9D" w:rsidRPr="006A5FC1" w:rsidDel="000E4B12" w:rsidRDefault="000E4D9D" w:rsidP="000E4D9D">
      <w:pPr>
        <w:pStyle w:val="af4"/>
        <w:rPr>
          <w:del w:id="3711" w:author="Эльдар Галеев" w:date="2023-07-13T11:51:00Z"/>
        </w:rPr>
      </w:pPr>
      <w:del w:id="3712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F47BB98" w14:textId="025D6933" w:rsidR="000E4D9D" w:rsidDel="000E4B12" w:rsidRDefault="000E4D9D" w:rsidP="000E4D9D">
      <w:pPr>
        <w:pStyle w:val="a9"/>
        <w:ind w:left="851"/>
        <w:rPr>
          <w:del w:id="3713" w:author="Эльдар Галеев" w:date="2023-07-13T11:51:00Z"/>
        </w:rPr>
      </w:pPr>
      <w:del w:id="3714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4DF47A8E" w14:textId="6ABA7C76" w:rsidR="000E4D9D" w:rsidDel="000E4B12" w:rsidRDefault="000E4D9D" w:rsidP="000E4D9D">
      <w:pPr>
        <w:pStyle w:val="a9"/>
        <w:ind w:left="851"/>
        <w:rPr>
          <w:del w:id="3715" w:author="Эльдар Галеев" w:date="2023-07-13T11:51:00Z"/>
        </w:rPr>
      </w:pPr>
      <w:del w:id="3716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70E663D" w14:textId="4623A737" w:rsidR="000E4D9D" w:rsidDel="000E4B12" w:rsidRDefault="000E4D9D" w:rsidP="000E4D9D">
      <w:pPr>
        <w:pStyle w:val="a9"/>
        <w:ind w:left="851"/>
        <w:rPr>
          <w:del w:id="3717" w:author="Эльдар Галеев" w:date="2023-07-13T11:51:00Z"/>
        </w:rPr>
      </w:pPr>
      <w:del w:id="3718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E750508" w14:textId="7447EA19" w:rsidR="000E4D9D" w:rsidDel="000E4B12" w:rsidRDefault="000E4D9D" w:rsidP="000E4D9D">
      <w:pPr>
        <w:pStyle w:val="a9"/>
        <w:ind w:left="851"/>
        <w:rPr>
          <w:del w:id="3719" w:author="Эльдар Галеев" w:date="2023-07-13T11:51:00Z"/>
        </w:rPr>
      </w:pPr>
      <w:del w:id="3720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A4ED9B3" w14:textId="1742D368" w:rsidR="000E4D9D" w:rsidDel="000E4B12" w:rsidRDefault="000E4D9D" w:rsidP="000E4D9D">
      <w:pPr>
        <w:pStyle w:val="a9"/>
        <w:ind w:left="851"/>
        <w:rPr>
          <w:del w:id="3721" w:author="Эльдар Галеев" w:date="2023-07-13T11:51:00Z"/>
        </w:rPr>
      </w:pPr>
      <w:del w:id="3722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E02810B" w14:textId="6AA46FD2" w:rsidR="000E4D9D" w:rsidRPr="006A5FC1" w:rsidDel="000E4B12" w:rsidRDefault="000E4D9D" w:rsidP="000E4D9D">
      <w:pPr>
        <w:pStyle w:val="a9"/>
        <w:ind w:left="851"/>
        <w:rPr>
          <w:del w:id="3723" w:author="Эльдар Галеев" w:date="2023-07-13T11:51:00Z"/>
        </w:rPr>
      </w:pPr>
      <w:del w:id="3724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.</w:delText>
        </w:r>
      </w:del>
    </w:p>
    <w:p w14:paraId="311D54BE" w14:textId="051FDE38" w:rsidR="000E4D9D" w:rsidRPr="00613C93" w:rsidDel="000E4B12" w:rsidRDefault="000E4D9D" w:rsidP="000E4D9D">
      <w:pPr>
        <w:pStyle w:val="af4"/>
        <w:rPr>
          <w:del w:id="3725" w:author="Эльдар Галеев" w:date="2023-07-13T11:51:00Z"/>
          <w:lang w:val="en-US"/>
        </w:rPr>
      </w:pPr>
      <w:del w:id="3726" w:author="Эльдар Галеев" w:date="2023-07-13T11:51:00Z">
        <w:r w:rsidRPr="006A5FC1" w:rsidDel="000E4B12">
          <w:delText>Оптимизация:</w:delText>
        </w:r>
      </w:del>
    </w:p>
    <w:p w14:paraId="4D48DD61" w14:textId="29AAD79A" w:rsidR="000E4D9D" w:rsidDel="000E4B12" w:rsidRDefault="000E4D9D" w:rsidP="000E4D9D">
      <w:pPr>
        <w:pStyle w:val="a9"/>
        <w:rPr>
          <w:del w:id="3727" w:author="Эльдар Галеев" w:date="2023-07-13T11:51:00Z"/>
        </w:rPr>
      </w:pPr>
      <w:del w:id="3728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RPr="005E013E" w:rsidDel="000E4B12">
          <w:delText>2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ацетона</w:delText>
        </w:r>
        <w:r w:rsidRPr="00EF6435" w:rsidDel="000E4B12">
          <w:delText xml:space="preserve"> в кубовом продукте колонны С-2</w:delText>
        </w:r>
        <w:r w:rsidDel="000E4B12">
          <w:delText>2</w:delText>
        </w:r>
        <w:r w:rsidRPr="00EF6435" w:rsidDel="000E4B12">
          <w:delText>0</w:delText>
        </w:r>
        <w:r w:rsidDel="000E4B12">
          <w:delText>;</w:delText>
        </w:r>
      </w:del>
    </w:p>
    <w:p w14:paraId="7F61C2B4" w14:textId="382E9114" w:rsidR="000E4D9D" w:rsidDel="000E4B12" w:rsidRDefault="000E4D9D" w:rsidP="000E4D9D">
      <w:pPr>
        <w:pStyle w:val="a9"/>
        <w:rPr>
          <w:del w:id="3729" w:author="Эльдар Галеев" w:date="2023-07-13T11:51:00Z"/>
        </w:rPr>
      </w:pPr>
      <w:del w:id="3730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</w:delText>
        </w:r>
        <w:r w:rsidDel="000E4B12">
          <w:rPr>
            <w:lang w:val="en-US"/>
          </w:rPr>
          <w:delText>E</w:delText>
        </w:r>
        <w:r w:rsidRPr="005E013E" w:rsidDel="000E4B12">
          <w:delText>-230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метанола и воды</w:delText>
        </w:r>
        <w:r w:rsidRPr="00EF6435" w:rsidDel="000E4B12">
          <w:delText xml:space="preserve"> в кубовом продукте колонны С-2</w:delText>
        </w:r>
        <w:r w:rsidDel="000E4B12">
          <w:delText>3</w:delText>
        </w:r>
        <w:r w:rsidRPr="00EF6435" w:rsidDel="000E4B12">
          <w:delText>0</w:delText>
        </w:r>
        <w:r w:rsidDel="000E4B12">
          <w:delText>.</w:delText>
        </w:r>
      </w:del>
    </w:p>
    <w:p w14:paraId="647765E1" w14:textId="2DFC6017" w:rsidR="000E4D9D" w:rsidDel="000E4B12" w:rsidRDefault="000E4D9D" w:rsidP="000E4D9D">
      <w:pPr>
        <w:pStyle w:val="21"/>
        <w:jc w:val="both"/>
        <w:rPr>
          <w:del w:id="3731" w:author="Эльдар Галеев" w:date="2023-07-13T11:51:00Z"/>
        </w:rPr>
      </w:pPr>
      <w:del w:id="3732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 xml:space="preserve">регенерации и очистки </w:delText>
        </w:r>
        <w:r w:rsidDel="000E4B12">
          <w:delText>фенола</w:delText>
        </w:r>
        <w:r w:rsidRPr="005E013E" w:rsidDel="000E4B12">
          <w:delText xml:space="preserve"> в колоннах С-2</w:delText>
        </w:r>
        <w:r w:rsidDel="000E4B12">
          <w:delText>4</w:delText>
        </w:r>
        <w:r w:rsidRPr="005E013E" w:rsidDel="000E4B12">
          <w:delText>0, С-2</w:delText>
        </w:r>
        <w:r w:rsidDel="000E4B12">
          <w:delText>5</w:delText>
        </w:r>
        <w:r w:rsidRPr="005E013E" w:rsidDel="000E4B12">
          <w:delText>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С_240</w:delText>
        </w:r>
        <w:r w:rsidRPr="005E013E" w:rsidDel="000E4B12">
          <w:delText>_2</w:delText>
        </w:r>
        <w:r w:rsidDel="000E4B12">
          <w:delText>5</w:delText>
        </w:r>
        <w:r w:rsidRPr="005E013E" w:rsidDel="000E4B12">
          <w:delText>0</w:delText>
        </w:r>
        <w:r w:rsidRPr="00121A0C" w:rsidDel="000E4B12">
          <w:delText>)</w:delText>
        </w:r>
      </w:del>
    </w:p>
    <w:p w14:paraId="538C578E" w14:textId="5138A731" w:rsidR="000E4D9D" w:rsidRPr="006A5FC1" w:rsidDel="000E4B12" w:rsidRDefault="000E4D9D" w:rsidP="000E4D9D">
      <w:pPr>
        <w:pStyle w:val="af4"/>
        <w:rPr>
          <w:del w:id="3733" w:author="Эльдар Галеев" w:date="2023-07-13T11:51:00Z"/>
        </w:rPr>
      </w:pPr>
      <w:del w:id="3734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</w:delText>
        </w:r>
        <w:r w:rsidDel="000E4B12">
          <w:delText>4</w:delText>
        </w:r>
        <w:r w:rsidRPr="005E013E" w:rsidDel="000E4B12">
          <w:delText>0_2</w:delText>
        </w:r>
        <w:r w:rsidDel="000E4B12">
          <w:delText>5</w:delText>
        </w:r>
        <w:r w:rsidRPr="005E013E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4A07D53A" w14:textId="0572F5BF" w:rsidR="000E4D9D" w:rsidDel="000E4B12" w:rsidRDefault="000E4D9D" w:rsidP="000E4D9D">
      <w:pPr>
        <w:pStyle w:val="a9"/>
        <w:ind w:left="851"/>
        <w:rPr>
          <w:del w:id="3735" w:author="Эльдар Галеев" w:date="2023-07-13T11:51:00Z"/>
        </w:rPr>
      </w:pPr>
      <w:del w:id="3736" w:author="Эльдар Галеев" w:date="2023-07-13T11:51:00Z">
        <w:r w:rsidDel="000E4B12">
          <w:delText>колонна регенерации фенола С-240;</w:delText>
        </w:r>
      </w:del>
    </w:p>
    <w:p w14:paraId="298BE877" w14:textId="0A696F04" w:rsidR="000E4D9D" w:rsidRPr="009A0D50" w:rsidDel="000E4B12" w:rsidRDefault="000E4D9D" w:rsidP="000E4D9D">
      <w:pPr>
        <w:pStyle w:val="a9"/>
        <w:ind w:left="851"/>
        <w:rPr>
          <w:del w:id="3737" w:author="Эльдар Галеев" w:date="2023-07-13T11:51:00Z"/>
          <w:lang w:val="en-US"/>
        </w:rPr>
      </w:pPr>
      <w:del w:id="3738" w:author="Эльдар Галеев" w:date="2023-07-13T11:51:00Z">
        <w:r w:rsidDel="000E4B12">
          <w:delText>колонна очистки фенола С-250.</w:delText>
        </w:r>
      </w:del>
    </w:p>
    <w:p w14:paraId="7761E143" w14:textId="09D49EBC" w:rsidR="000E4D9D" w:rsidRPr="006A5FC1" w:rsidDel="000E4B12" w:rsidRDefault="000E4D9D" w:rsidP="000E4D9D">
      <w:pPr>
        <w:pStyle w:val="22"/>
        <w:rPr>
          <w:del w:id="3739" w:author="Эльдар Галеев" w:date="2023-07-13T11:51:00Z"/>
        </w:rPr>
      </w:pPr>
      <w:del w:id="3740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010BC4D9" w14:textId="3CDA4134" w:rsidR="000E4D9D" w:rsidRPr="006A5FC1" w:rsidDel="000E4B12" w:rsidRDefault="000E4D9D" w:rsidP="000E4D9D">
      <w:pPr>
        <w:pStyle w:val="af4"/>
        <w:rPr>
          <w:del w:id="3741" w:author="Эльдар Галеев" w:date="2023-07-13T11:51:00Z"/>
        </w:rPr>
      </w:pPr>
      <w:del w:id="3742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3B8B75E6" w14:textId="20B89A9E" w:rsidR="000E4D9D" w:rsidDel="000E4B12" w:rsidRDefault="000E4D9D" w:rsidP="000E4D9D">
      <w:pPr>
        <w:pStyle w:val="a9"/>
        <w:ind w:left="851"/>
        <w:rPr>
          <w:del w:id="3743" w:author="Эльдар Галеев" w:date="2023-07-13T11:51:00Z"/>
        </w:rPr>
      </w:pPr>
      <w:del w:id="3744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фенола в с</w:delText>
        </w:r>
        <w:r w:rsidRPr="00851E81" w:rsidDel="000E4B12">
          <w:delText>точн</w:delText>
        </w:r>
        <w:r w:rsidDel="000E4B12">
          <w:delText>ой</w:delText>
        </w:r>
        <w:r w:rsidRPr="00851E81" w:rsidDel="000E4B12">
          <w:delText xml:space="preserve"> вод</w:delText>
        </w:r>
        <w:r w:rsidDel="000E4B12">
          <w:delText>е</w:delText>
        </w:r>
        <w:r w:rsidRPr="00851E81" w:rsidDel="000E4B12">
          <w:delText xml:space="preserve"> сборника колонны регенерации фенола</w:delText>
        </w:r>
        <w:r w:rsidDel="000E4B12">
          <w:delText xml:space="preserve"> </w:delText>
        </w:r>
        <w:r w:rsidRPr="00851E81" w:rsidDel="000E4B12">
          <w:delText>V-245, после насоса Р-246</w:delText>
        </w:r>
        <w:r w:rsidDel="000E4B12">
          <w:delText>;</w:delText>
        </w:r>
      </w:del>
    </w:p>
    <w:p w14:paraId="7036D3D1" w14:textId="3C4DC271" w:rsidR="000E4D9D" w:rsidDel="000E4B12" w:rsidRDefault="000E4D9D" w:rsidP="000E4D9D">
      <w:pPr>
        <w:pStyle w:val="a9"/>
        <w:ind w:left="851"/>
        <w:rPr>
          <w:del w:id="3745" w:author="Эльдар Галеев" w:date="2023-07-13T11:51:00Z"/>
        </w:rPr>
      </w:pPr>
      <w:del w:id="3746" w:author="Эльдар Галеев" w:date="2023-07-13T11:51:00Z"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0268E760" w14:textId="0E293AA7" w:rsidR="000E4D9D" w:rsidRPr="006A5FC1" w:rsidDel="000E4B12" w:rsidRDefault="000E4D9D" w:rsidP="000E4D9D">
      <w:pPr>
        <w:pStyle w:val="af4"/>
        <w:rPr>
          <w:del w:id="3747" w:author="Эльдар Галеев" w:date="2023-07-13T11:51:00Z"/>
        </w:rPr>
      </w:pPr>
      <w:del w:id="3748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80F777" w14:textId="05B59261" w:rsidR="000E4D9D" w:rsidDel="000E4B12" w:rsidRDefault="000E4D9D" w:rsidP="000E4D9D">
      <w:pPr>
        <w:pStyle w:val="a9"/>
        <w:ind w:left="851"/>
        <w:rPr>
          <w:del w:id="3749" w:author="Эльдар Галеев" w:date="2023-07-13T11:51:00Z"/>
        </w:rPr>
      </w:pPr>
      <w:del w:id="3750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27A23C71" w14:textId="68D4234B" w:rsidR="000E4D9D" w:rsidDel="000E4B12" w:rsidRDefault="000E4D9D" w:rsidP="000E4D9D">
      <w:pPr>
        <w:pStyle w:val="a9"/>
        <w:ind w:left="851"/>
        <w:rPr>
          <w:del w:id="3751" w:author="Эльдар Галеев" w:date="2023-07-13T11:51:00Z"/>
        </w:rPr>
      </w:pPr>
      <w:del w:id="3752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15F58BFA" w14:textId="19D7D24C" w:rsidR="000E4D9D" w:rsidDel="000E4B12" w:rsidRDefault="000E4D9D" w:rsidP="000E4D9D">
      <w:pPr>
        <w:pStyle w:val="a9"/>
        <w:ind w:left="851"/>
        <w:rPr>
          <w:del w:id="3753" w:author="Эльдар Галеев" w:date="2023-07-13T11:51:00Z"/>
        </w:rPr>
      </w:pPr>
      <w:del w:id="3754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0807AFE5" w14:textId="3CBEEEF2" w:rsidR="000E4D9D" w:rsidDel="000E4B12" w:rsidRDefault="000E4D9D" w:rsidP="000E4D9D">
      <w:pPr>
        <w:pStyle w:val="a9"/>
        <w:ind w:left="851"/>
        <w:rPr>
          <w:del w:id="3755" w:author="Эльдар Галеев" w:date="2023-07-13T11:51:00Z"/>
        </w:rPr>
      </w:pPr>
      <w:del w:id="3756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;</w:delText>
        </w:r>
      </w:del>
    </w:p>
    <w:p w14:paraId="29F38EE7" w14:textId="5E56D7C6" w:rsidR="000E4D9D" w:rsidRPr="006A5FC1" w:rsidDel="000E4B12" w:rsidRDefault="000E4D9D" w:rsidP="000E4D9D">
      <w:pPr>
        <w:pStyle w:val="a9"/>
        <w:ind w:left="851"/>
        <w:rPr>
          <w:del w:id="3757" w:author="Эльдар Галеев" w:date="2023-07-13T11:51:00Z"/>
        </w:rPr>
      </w:pPr>
      <w:del w:id="3758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.</w:delText>
        </w:r>
      </w:del>
    </w:p>
    <w:p w14:paraId="7FBDFBEC" w14:textId="260890EF" w:rsidR="000E4D9D" w:rsidRPr="00613C93" w:rsidDel="000E4B12" w:rsidRDefault="000E4D9D" w:rsidP="000E4D9D">
      <w:pPr>
        <w:pStyle w:val="af4"/>
        <w:rPr>
          <w:del w:id="3759" w:author="Эльдар Галеев" w:date="2023-07-13T11:51:00Z"/>
          <w:lang w:val="en-US"/>
        </w:rPr>
      </w:pPr>
      <w:del w:id="3760" w:author="Эльдар Галеев" w:date="2023-07-13T11:51:00Z">
        <w:r w:rsidRPr="006A5FC1" w:rsidDel="000E4B12">
          <w:delText>Оптимизация:</w:delText>
        </w:r>
      </w:del>
    </w:p>
    <w:p w14:paraId="36767BEE" w14:textId="7BC4F8B8" w:rsidR="000E4D9D" w:rsidDel="000E4B12" w:rsidRDefault="000E4D9D" w:rsidP="000E4D9D">
      <w:pPr>
        <w:pStyle w:val="a9"/>
        <w:ind w:left="851"/>
        <w:rPr>
          <w:del w:id="3761" w:author="Эльдар Галеев" w:date="2023-07-13T11:51:00Z"/>
        </w:rPr>
      </w:pPr>
      <w:del w:id="3762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Del="000E4B12">
          <w:delText>4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7A7D2237" w14:textId="153CAE6C" w:rsidR="000E4D9D" w:rsidDel="000E4B12" w:rsidRDefault="000E4D9D" w:rsidP="000E4D9D">
      <w:pPr>
        <w:pStyle w:val="21"/>
        <w:jc w:val="both"/>
        <w:rPr>
          <w:del w:id="3763" w:author="Эльдар Галеев" w:date="2023-07-13T11:51:00Z"/>
        </w:rPr>
      </w:pPr>
      <w:del w:id="3764" w:author="Эльдар Галеев" w:date="2023-07-13T11:51:00Z">
        <w:r w:rsidRPr="00121A0C" w:rsidDel="000E4B12">
          <w:delText xml:space="preserve">Контроллер </w:delText>
        </w:r>
        <w:r w:rsidRPr="00575065" w:rsidDel="000E4B12">
          <w:delText xml:space="preserve">концентраторов фенола </w:delText>
        </w:r>
        <w:r w:rsidDel="000E4B12">
          <w:rPr>
            <w:lang w:val="en-US"/>
          </w:rPr>
          <w:delText>E</w:delText>
        </w:r>
        <w:r w:rsidRPr="00116CCB" w:rsidDel="000E4B12">
          <w:delText>-210/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>1</w:delText>
        </w:r>
        <w:r w:rsidRPr="005E013E" w:rsidDel="000E4B12">
          <w:delText xml:space="preserve">0, </w:delText>
        </w:r>
        <w:r w:rsidDel="000E4B12">
          <w:rPr>
            <w:lang w:val="en-US"/>
          </w:rPr>
          <w:delText>E</w:delText>
        </w:r>
        <w:r w:rsidRPr="00116CCB" w:rsidDel="000E4B12">
          <w:delText>-211/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 xml:space="preserve">11, </w:delText>
        </w:r>
        <w:r w:rsidDel="000E4B12">
          <w:rPr>
            <w:lang w:val="en-US"/>
          </w:rPr>
          <w:delText>E</w:delText>
        </w:r>
        <w:r w:rsidRPr="00116CCB" w:rsidDel="000E4B12">
          <w:delText>-212/</w:delText>
        </w:r>
        <w:r w:rsidDel="000E4B12">
          <w:rPr>
            <w:lang w:val="en-US"/>
          </w:rPr>
          <w:delText>V</w:delText>
        </w:r>
        <w:r w:rsidRPr="00575065" w:rsidDel="000E4B12">
          <w:delText>-212</w:delText>
        </w:r>
        <w:r w:rsidDel="000E4B12">
          <w:delText xml:space="preserve"> и кристаллизатора </w:delText>
        </w:r>
        <w:r w:rsidDel="000E4B12">
          <w:rPr>
            <w:lang w:val="en-US"/>
          </w:rPr>
          <w:delText>K</w:delText>
        </w:r>
        <w:r w:rsidRPr="00FB1071" w:rsidDel="000E4B12">
          <w:delText>-300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_2</w:delText>
        </w:r>
        <w:r w:rsidRPr="00575065" w:rsidDel="000E4B12">
          <w:delText>1</w:delText>
        </w:r>
        <w:r w:rsidDel="000E4B12">
          <w:delText>0</w:delText>
        </w:r>
        <w:r w:rsidRPr="005E013E" w:rsidDel="000E4B12">
          <w:delText>_2</w:delText>
        </w:r>
        <w:r w:rsidRPr="00575065" w:rsidDel="000E4B12">
          <w:delText>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RPr="00121A0C" w:rsidDel="000E4B12">
          <w:delText>)</w:delText>
        </w:r>
      </w:del>
    </w:p>
    <w:p w14:paraId="2D968022" w14:textId="0FD88284" w:rsidR="000E4D9D" w:rsidRPr="006A5FC1" w:rsidDel="000E4B12" w:rsidRDefault="000E4D9D" w:rsidP="000E4D9D">
      <w:pPr>
        <w:pStyle w:val="af4"/>
        <w:rPr>
          <w:del w:id="3765" w:author="Эльдар Галеев" w:date="2023-07-13T11:51:00Z"/>
        </w:rPr>
      </w:pPr>
      <w:del w:id="3766" w:author="Эльдар Галеев" w:date="2023-07-13T11:51:00Z">
        <w:r w:rsidRPr="006A5FC1" w:rsidDel="000E4B12">
          <w:delText xml:space="preserve">Контроллер </w:delText>
        </w:r>
        <w:r w:rsidRPr="00575065" w:rsidDel="000E4B12">
          <w:delText>CNTR_BFA_V_210_211_212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01BE5E6A" w14:textId="0013AB3E" w:rsidR="000E4D9D" w:rsidDel="000E4B12" w:rsidRDefault="000E4D9D" w:rsidP="000E4D9D">
      <w:pPr>
        <w:pStyle w:val="a9"/>
        <w:ind w:left="851"/>
        <w:rPr>
          <w:del w:id="3767" w:author="Эльдар Галеев" w:date="2023-07-13T11:51:00Z"/>
        </w:rPr>
      </w:pPr>
      <w:del w:id="3768" w:author="Эльдар Галеев" w:date="2023-07-13T11:51:00Z">
        <w:r w:rsidDel="000E4B12">
          <w:delText>концентратор фенола E-210/ V210;</w:delText>
        </w:r>
      </w:del>
    </w:p>
    <w:p w14:paraId="7F38B59C" w14:textId="0D9D2039" w:rsidR="000E4D9D" w:rsidDel="000E4B12" w:rsidRDefault="000E4D9D" w:rsidP="000E4D9D">
      <w:pPr>
        <w:pStyle w:val="a9"/>
        <w:ind w:left="851"/>
        <w:rPr>
          <w:del w:id="3769" w:author="Эльдар Галеев" w:date="2023-07-13T11:51:00Z"/>
        </w:rPr>
      </w:pPr>
      <w:del w:id="3770" w:author="Эльдар Галеев" w:date="2023-07-13T11:51:00Z">
        <w:r w:rsidDel="000E4B12">
          <w:delText>концентратор фенола E-211/V211;</w:delText>
        </w:r>
      </w:del>
    </w:p>
    <w:p w14:paraId="3D9C2F37" w14:textId="5FE9F51C" w:rsidR="000E4D9D" w:rsidDel="000E4B12" w:rsidRDefault="000E4D9D" w:rsidP="000E4D9D">
      <w:pPr>
        <w:pStyle w:val="a9"/>
        <w:ind w:left="851"/>
        <w:rPr>
          <w:del w:id="3771" w:author="Эльдар Галеев" w:date="2023-07-13T11:51:00Z"/>
        </w:rPr>
      </w:pPr>
      <w:del w:id="3772" w:author="Эльдар Галеев" w:date="2023-07-13T11:51:00Z">
        <w:r w:rsidDel="000E4B12">
          <w:delText>концентратор фенола E-212/V212;</w:delText>
        </w:r>
      </w:del>
    </w:p>
    <w:p w14:paraId="2BCC2008" w14:textId="32E8532C" w:rsidR="000E4D9D" w:rsidRPr="00575065" w:rsidDel="000E4B12" w:rsidRDefault="000E4D9D" w:rsidP="000E4D9D">
      <w:pPr>
        <w:pStyle w:val="a9"/>
        <w:ind w:left="851"/>
        <w:rPr>
          <w:del w:id="3773" w:author="Эльдар Галеев" w:date="2023-07-13T11:51:00Z"/>
        </w:rPr>
      </w:pPr>
      <w:del w:id="3774" w:author="Эльдар Галеев" w:date="2023-07-13T11:51:00Z">
        <w:r w:rsidRPr="00F42EA8" w:rsidDel="000E4B12">
          <w:delText>кристаллизатор К-300</w:delText>
        </w:r>
        <w:r w:rsidDel="000E4B12">
          <w:delText>.</w:delText>
        </w:r>
      </w:del>
    </w:p>
    <w:p w14:paraId="50F59E95" w14:textId="15CB8977" w:rsidR="000E4D9D" w:rsidRPr="006A5FC1" w:rsidDel="000E4B12" w:rsidRDefault="000E4D9D" w:rsidP="000E4D9D">
      <w:pPr>
        <w:pStyle w:val="22"/>
        <w:rPr>
          <w:del w:id="3775" w:author="Эльдар Галеев" w:date="2023-07-13T11:51:00Z"/>
        </w:rPr>
      </w:pPr>
      <w:del w:id="3776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9D1A57F" w14:textId="188D85F5" w:rsidR="000E4D9D" w:rsidRPr="006A5FC1" w:rsidDel="000E4B12" w:rsidRDefault="000E4D9D" w:rsidP="000E4D9D">
      <w:pPr>
        <w:pStyle w:val="af4"/>
        <w:rPr>
          <w:del w:id="3777" w:author="Эльдар Галеев" w:date="2023-07-13T11:51:00Z"/>
        </w:rPr>
      </w:pPr>
      <w:del w:id="3778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7AC70480" w14:textId="32E18530" w:rsidR="000E4D9D" w:rsidDel="000E4B12" w:rsidRDefault="000E4D9D" w:rsidP="000E4D9D">
      <w:pPr>
        <w:pStyle w:val="a9"/>
        <w:ind w:left="851"/>
        <w:rPr>
          <w:del w:id="3779" w:author="Эльдар Галеев" w:date="2023-07-13T11:51:00Z"/>
        </w:rPr>
      </w:pPr>
      <w:del w:id="3780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-210</w:delText>
        </w:r>
        <w:r w:rsidDel="000E4B12">
          <w:delText>;</w:delText>
        </w:r>
      </w:del>
    </w:p>
    <w:p w14:paraId="40049D02" w14:textId="3D5EFC1F" w:rsidR="000E4D9D" w:rsidDel="000E4B12" w:rsidRDefault="000E4D9D" w:rsidP="000E4D9D">
      <w:pPr>
        <w:pStyle w:val="a9"/>
        <w:ind w:left="851"/>
        <w:rPr>
          <w:del w:id="3781" w:author="Эльдар Галеев" w:date="2023-07-13T11:51:00Z"/>
        </w:rPr>
      </w:pPr>
      <w:del w:id="3782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-211</w:delText>
        </w:r>
        <w:r w:rsidDel="000E4B12">
          <w:delText>;</w:delText>
        </w:r>
      </w:del>
    </w:p>
    <w:p w14:paraId="0C082EF8" w14:textId="402A31D1" w:rsidR="000E4D9D" w:rsidDel="000E4B12" w:rsidRDefault="000E4D9D" w:rsidP="000E4D9D">
      <w:pPr>
        <w:pStyle w:val="a9"/>
        <w:ind w:left="851"/>
        <w:rPr>
          <w:del w:id="3783" w:author="Эльдар Галеев" w:date="2023-07-13T11:51:00Z"/>
        </w:rPr>
      </w:pPr>
      <w:del w:id="3784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;</w:delText>
        </w:r>
      </w:del>
    </w:p>
    <w:p w14:paraId="30FEA062" w14:textId="4B50DF8C" w:rsidR="000E4D9D" w:rsidDel="000E4B12" w:rsidRDefault="000E4D9D" w:rsidP="000E4D9D">
      <w:pPr>
        <w:pStyle w:val="a9"/>
        <w:ind w:left="851"/>
        <w:rPr>
          <w:del w:id="3785" w:author="Эльдар Галеев" w:date="2023-07-13T11:51:00Z"/>
        </w:rPr>
      </w:pPr>
      <w:del w:id="3786" w:author="Эльдар Галеев" w:date="2023-07-13T11:51:00Z">
        <w:r w:rsidDel="000E4B12">
          <w:delText xml:space="preserve">температура в кристаллизаторе </w:delText>
        </w:r>
        <w:r w:rsidDel="000E4B12">
          <w:rPr>
            <w:lang w:val="en-US"/>
          </w:rPr>
          <w:delText>K-300.</w:delText>
        </w:r>
      </w:del>
    </w:p>
    <w:p w14:paraId="335BA399" w14:textId="3602C911" w:rsidR="000E4D9D" w:rsidRPr="00613C93" w:rsidDel="000E4B12" w:rsidRDefault="000E4D9D" w:rsidP="000E4D9D">
      <w:pPr>
        <w:pStyle w:val="af4"/>
        <w:rPr>
          <w:del w:id="3787" w:author="Эльдар Галеев" w:date="2023-07-13T11:51:00Z"/>
          <w:lang w:val="en-US"/>
        </w:rPr>
      </w:pPr>
      <w:del w:id="3788" w:author="Эльдар Галеев" w:date="2023-07-13T11:51:00Z">
        <w:r w:rsidRPr="006A5FC1" w:rsidDel="000E4B12">
          <w:delText>Оптимизация:</w:delText>
        </w:r>
      </w:del>
    </w:p>
    <w:p w14:paraId="5D9FEFCF" w14:textId="307AFBF6" w:rsidR="000E4D9D" w:rsidDel="000E4B12" w:rsidRDefault="000E4D9D" w:rsidP="000E4D9D">
      <w:pPr>
        <w:pStyle w:val="a9"/>
        <w:ind w:left="851"/>
        <w:rPr>
          <w:del w:id="3789" w:author="Эльдар Галеев" w:date="2023-07-13T11:51:00Z"/>
        </w:rPr>
      </w:pPr>
      <w:del w:id="3790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Е-210</w:delText>
        </w:r>
        <w:r w:rsidRPr="00D66CE3" w:rsidDel="000E4B12">
          <w:delText xml:space="preserve"> </w:delText>
        </w:r>
        <w:r w:rsidDel="000E4B12">
          <w:delText xml:space="preserve">при ограничении на температуру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.</w:delText>
        </w:r>
      </w:del>
    </w:p>
    <w:p w14:paraId="5BBFC020" w14:textId="0AE0BE61" w:rsidR="000E4D9D" w:rsidDel="000E4B12" w:rsidRDefault="000E4D9D" w:rsidP="000E4D9D">
      <w:pPr>
        <w:pStyle w:val="21"/>
        <w:jc w:val="both"/>
        <w:rPr>
          <w:del w:id="3791" w:author="Эльдар Галеев" w:date="2023-07-13T11:51:00Z"/>
        </w:rPr>
      </w:pPr>
      <w:del w:id="3792" w:author="Эльдар Галеев" w:date="2023-07-13T11:51:00Z">
        <w:r w:rsidRPr="00121A0C" w:rsidDel="000E4B12">
          <w:delText xml:space="preserve">Контроллер </w:delText>
        </w:r>
        <w:r w:rsidDel="000E4B12">
          <w:delText xml:space="preserve">расплавителей </w:delText>
        </w:r>
        <w:r w:rsidDel="000E4B12">
          <w:rPr>
            <w:lang w:val="en-US"/>
          </w:rPr>
          <w:delText>M</w:delText>
        </w:r>
        <w:r w:rsidRPr="000C6580" w:rsidDel="000E4B12">
          <w:delText>-320</w:delText>
        </w:r>
        <w:r w:rsidDel="000E4B12">
          <w:delText xml:space="preserve">, </w:delText>
        </w:r>
        <w:r w:rsidDel="000E4B12">
          <w:rPr>
            <w:lang w:val="en-US"/>
          </w:rPr>
          <w:delText>M</w:delText>
        </w:r>
        <w:r w:rsidRPr="000C6580" w:rsidDel="000E4B12">
          <w:delText>-360,</w:delText>
        </w:r>
        <w:r w:rsidDel="000E4B12">
          <w:delText xml:space="preserve"> </w:delText>
        </w:r>
        <w:r w:rsidRPr="000C6580" w:rsidDel="000E4B12">
          <w:delText xml:space="preserve">рекристаллизатора К-340 </w:delText>
        </w:r>
        <w:r w:rsidDel="000E4B12">
          <w:delText xml:space="preserve">и центрифуг </w:delText>
        </w:r>
        <w:r w:rsidDel="000E4B12">
          <w:rPr>
            <w:lang w:val="en-US"/>
          </w:rPr>
          <w:delText>S</w:delText>
        </w:r>
        <w:r w:rsidRPr="000C6580" w:rsidDel="000E4B12">
          <w:delText>-340</w:delText>
        </w:r>
        <w:r w:rsidDel="000E4B12">
          <w:rPr>
            <w:lang w:val="en-US"/>
          </w:rPr>
          <w:delText>A</w:delText>
        </w:r>
        <w:r w:rsidRPr="000C6580" w:rsidDel="000E4B12">
          <w:delText>/</w:delText>
        </w:r>
        <w:r w:rsidDel="000E4B12">
          <w:rPr>
            <w:lang w:val="en-US"/>
          </w:rPr>
          <w:delText>B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M</w:delText>
        </w:r>
        <w:r w:rsidDel="000E4B12">
          <w:delText>_</w:delText>
        </w:r>
        <w:r w:rsidRPr="000C6580" w:rsidDel="000E4B12">
          <w:delText>32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360_</w:delText>
        </w:r>
        <w:r w:rsidDel="000E4B12">
          <w:rPr>
            <w:lang w:val="en-US"/>
          </w:rPr>
          <w:delText>K</w:delText>
        </w:r>
        <w:r w:rsidRPr="000C6580" w:rsidDel="000E4B12">
          <w:delText>_340_</w:delText>
        </w:r>
        <w:r w:rsidDel="000E4B12">
          <w:rPr>
            <w:lang w:val="en-US"/>
          </w:rPr>
          <w:delText>S</w:delText>
        </w:r>
        <w:r w:rsidRPr="000C6580" w:rsidDel="000E4B12">
          <w:delText>_340</w:delText>
        </w:r>
        <w:r w:rsidRPr="00121A0C" w:rsidDel="000E4B12">
          <w:delText>)</w:delText>
        </w:r>
      </w:del>
    </w:p>
    <w:p w14:paraId="663A62FD" w14:textId="76E1B408" w:rsidR="000E4D9D" w:rsidRPr="006A5FC1" w:rsidDel="000E4B12" w:rsidRDefault="000E4D9D" w:rsidP="000E4D9D">
      <w:pPr>
        <w:pStyle w:val="af4"/>
        <w:rPr>
          <w:del w:id="3793" w:author="Эльдар Галеев" w:date="2023-07-13T11:51:00Z"/>
        </w:rPr>
      </w:pPr>
      <w:del w:id="3794" w:author="Эльдар Галеев" w:date="2023-07-13T11:51:00Z">
        <w:r w:rsidRPr="006A5FC1" w:rsidDel="000E4B12">
          <w:delText xml:space="preserve">Контроллер </w:delText>
        </w:r>
        <w:r w:rsidRPr="000C6580" w:rsidDel="000E4B12">
          <w:delText>CNTR_BFA_M_320_360_K_340_S_340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8F47C2B" w14:textId="701AF3FE" w:rsidR="000E4D9D" w:rsidDel="000E4B12" w:rsidRDefault="000E4D9D" w:rsidP="000E4D9D">
      <w:pPr>
        <w:pStyle w:val="a9"/>
        <w:ind w:left="851"/>
        <w:rPr>
          <w:del w:id="3795" w:author="Эльдар Галеев" w:date="2023-07-13T11:51:00Z"/>
        </w:rPr>
      </w:pPr>
      <w:del w:id="3796" w:author="Эльдар Галеев" w:date="2023-07-13T11:51:00Z">
        <w:r w:rsidDel="000E4B12">
          <w:delText>расплавитель M-3</w:delText>
        </w:r>
        <w:r w:rsidDel="000E4B12">
          <w:rPr>
            <w:lang w:val="en-US"/>
          </w:rPr>
          <w:delText>2</w:delText>
        </w:r>
        <w:r w:rsidDel="000E4B12">
          <w:delText>0;</w:delText>
        </w:r>
      </w:del>
    </w:p>
    <w:p w14:paraId="064C6BEB" w14:textId="550F48A4" w:rsidR="000E4D9D" w:rsidDel="000E4B12" w:rsidRDefault="000E4D9D" w:rsidP="000E4D9D">
      <w:pPr>
        <w:pStyle w:val="a9"/>
        <w:ind w:left="851"/>
        <w:rPr>
          <w:del w:id="3797" w:author="Эльдар Галеев" w:date="2023-07-13T11:51:00Z"/>
        </w:rPr>
      </w:pPr>
      <w:del w:id="3798" w:author="Эльдар Галеев" w:date="2023-07-13T11:51:00Z">
        <w:r w:rsidDel="000E4B12">
          <w:delText>рекристаллизатор К-340;</w:delText>
        </w:r>
      </w:del>
    </w:p>
    <w:p w14:paraId="3CD4D83C" w14:textId="46628EAC" w:rsidR="000E4D9D" w:rsidDel="000E4B12" w:rsidRDefault="000E4D9D" w:rsidP="000E4D9D">
      <w:pPr>
        <w:pStyle w:val="a9"/>
        <w:ind w:left="851"/>
        <w:rPr>
          <w:del w:id="3799" w:author="Эльдар Галеев" w:date="2023-07-13T11:51:00Z"/>
        </w:rPr>
      </w:pPr>
      <w:del w:id="3800" w:author="Эльдар Галеев" w:date="2023-07-13T11:51:00Z">
        <w:r w:rsidDel="000E4B12">
          <w:delText>центрифуги S-340A/B;</w:delText>
        </w:r>
      </w:del>
    </w:p>
    <w:p w14:paraId="4C7842AC" w14:textId="2E9FA2BA" w:rsidR="000E4D9D" w:rsidRPr="00575065" w:rsidDel="000E4B12" w:rsidRDefault="000E4D9D" w:rsidP="000E4D9D">
      <w:pPr>
        <w:pStyle w:val="a9"/>
        <w:ind w:left="851"/>
        <w:rPr>
          <w:del w:id="3801" w:author="Эльдар Галеев" w:date="2023-07-13T11:51:00Z"/>
        </w:rPr>
      </w:pPr>
      <w:del w:id="3802" w:author="Эльдар Галеев" w:date="2023-07-13T11:51:00Z">
        <w:r w:rsidDel="000E4B12">
          <w:delText>расплавитель M-360.</w:delText>
        </w:r>
      </w:del>
    </w:p>
    <w:p w14:paraId="3CA2A843" w14:textId="3D328C71" w:rsidR="000E4D9D" w:rsidRPr="006A5FC1" w:rsidDel="000E4B12" w:rsidRDefault="000E4D9D" w:rsidP="000E4D9D">
      <w:pPr>
        <w:pStyle w:val="22"/>
        <w:rPr>
          <w:del w:id="3803" w:author="Эльдар Галеев" w:date="2023-07-13T11:51:00Z"/>
        </w:rPr>
      </w:pPr>
      <w:del w:id="3804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71DDBC5" w14:textId="5742A0D8" w:rsidR="000E4D9D" w:rsidRPr="006A5FC1" w:rsidDel="000E4B12" w:rsidRDefault="000E4D9D" w:rsidP="000E4D9D">
      <w:pPr>
        <w:pStyle w:val="af4"/>
        <w:rPr>
          <w:del w:id="3805" w:author="Эльдар Галеев" w:date="2023-07-13T11:51:00Z"/>
        </w:rPr>
      </w:pPr>
      <w:del w:id="3806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F84EEB4" w14:textId="35B3627A" w:rsidR="000E4D9D" w:rsidRPr="00131F3D" w:rsidDel="000E4B12" w:rsidRDefault="000E4D9D" w:rsidP="000E4D9D">
      <w:pPr>
        <w:pStyle w:val="a9"/>
        <w:ind w:left="851"/>
        <w:rPr>
          <w:del w:id="3807" w:author="Эльдар Галеев" w:date="2023-07-13T11:51:00Z"/>
        </w:rPr>
      </w:pPr>
      <w:bookmarkStart w:id="3808" w:name="_Hlk139376638"/>
      <w:del w:id="3809" w:author="Эльдар Галеев" w:date="2023-07-13T11:51:00Z">
        <w:r w:rsidRPr="00131F3D" w:rsidDel="000E4B12">
          <w:delText xml:space="preserve">температура в </w:delText>
        </w:r>
        <w:r w:rsidDel="000E4B12">
          <w:delText>расплавителе</w:delText>
        </w:r>
        <w:r w:rsidRPr="00131F3D" w:rsidDel="000E4B12">
          <w:delText xml:space="preserve"> </w:delText>
        </w:r>
        <w:r w:rsidDel="000E4B12">
          <w:rPr>
            <w:lang w:val="en-US"/>
          </w:rPr>
          <w:delText>M</w:delText>
        </w:r>
        <w:r w:rsidRPr="00131F3D" w:rsidDel="000E4B12">
          <w:delText>-3</w:delText>
        </w:r>
        <w:r w:rsidDel="000E4B12">
          <w:rPr>
            <w:lang w:val="en-US"/>
          </w:rPr>
          <w:delText>2</w:delText>
        </w:r>
        <w:r w:rsidRPr="00131F3D" w:rsidDel="000E4B12">
          <w:delText>0;</w:delText>
        </w:r>
      </w:del>
    </w:p>
    <w:p w14:paraId="09C65CF0" w14:textId="3DD5A801" w:rsidR="000E4D9D" w:rsidDel="000E4B12" w:rsidRDefault="000E4D9D" w:rsidP="000E4D9D">
      <w:pPr>
        <w:pStyle w:val="a9"/>
        <w:ind w:left="851"/>
        <w:rPr>
          <w:del w:id="3810" w:author="Эльдар Галеев" w:date="2023-07-13T11:51:00Z"/>
        </w:rPr>
      </w:pPr>
      <w:del w:id="3811" w:author="Эльдар Галеев" w:date="2023-07-13T11:51:00Z">
        <w:r w:rsidDel="000E4B12">
          <w:delText>температура в кристаллизаторе К-340;</w:delText>
        </w:r>
      </w:del>
    </w:p>
    <w:p w14:paraId="19E82C18" w14:textId="7E294979" w:rsidR="000E4D9D" w:rsidDel="000E4B12" w:rsidRDefault="000E4D9D" w:rsidP="000E4D9D">
      <w:pPr>
        <w:pStyle w:val="a9"/>
        <w:ind w:left="851"/>
        <w:rPr>
          <w:del w:id="3812" w:author="Эльдар Галеев" w:date="2023-07-13T11:51:00Z"/>
        </w:rPr>
      </w:pPr>
      <w:del w:id="3813" w:author="Эльдар Галеев" w:date="2023-07-13T11:51:00Z">
        <w:r w:rsidDel="000E4B12">
          <w:delText>уровень в кристаллизаторе К-340;</w:delText>
        </w:r>
      </w:del>
    </w:p>
    <w:bookmarkEnd w:id="3808"/>
    <w:p w14:paraId="7AF06470" w14:textId="3726F3B8" w:rsidR="000E4D9D" w:rsidRPr="00FC1068" w:rsidDel="000E4B12" w:rsidRDefault="000E4D9D" w:rsidP="000E4D9D">
      <w:pPr>
        <w:pStyle w:val="a9"/>
        <w:ind w:left="851"/>
        <w:rPr>
          <w:del w:id="3814" w:author="Эльдар Галеев" w:date="2023-07-13T11:51:00Z"/>
        </w:rPr>
      </w:pPr>
      <w:del w:id="3815" w:author="Эльдар Галеев" w:date="2023-07-13T11:51:00Z">
        <w:r w:rsidDel="000E4B12">
          <w:delText>температура в M-360</w:delText>
        </w:r>
        <w:r w:rsidRPr="00D2154D" w:rsidDel="000E4B12">
          <w:rPr>
            <w:lang w:val="en-US"/>
          </w:rPr>
          <w:delText>.</w:delText>
        </w:r>
      </w:del>
    </w:p>
    <w:p w14:paraId="734A2714" w14:textId="7949AD2E" w:rsidR="000E4D9D" w:rsidDel="000E4B12" w:rsidRDefault="000E4D9D" w:rsidP="000E4D9D">
      <w:pPr>
        <w:pStyle w:val="21"/>
        <w:jc w:val="both"/>
        <w:rPr>
          <w:del w:id="3816" w:author="Эльдар Галеев" w:date="2023-07-13T11:51:00Z"/>
        </w:rPr>
      </w:pPr>
      <w:del w:id="3817" w:author="Эльдар Галеев" w:date="2023-07-13T11:51:00Z">
        <w:r w:rsidRPr="00121A0C" w:rsidDel="000E4B12">
          <w:delText xml:space="preserve">Контроллер </w:delText>
        </w:r>
        <w:r w:rsidRPr="00802477" w:rsidDel="000E4B12">
          <w:delText>дегидратора кристаллизатора С-330 и дегидратора</w:delText>
        </w:r>
        <w:r w:rsidDel="000E4B12">
          <w:delText xml:space="preserve"> </w:delText>
        </w:r>
        <w:r w:rsidRPr="00802477" w:rsidDel="000E4B12">
          <w:delText>рекристаллизатора С-370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C</w:delText>
        </w:r>
        <w:r w:rsidDel="000E4B12">
          <w:delText>_</w:delText>
        </w:r>
        <w:r w:rsidRPr="000C6580" w:rsidDel="000E4B12">
          <w:delText>3</w:delText>
        </w:r>
        <w:r w:rsidRPr="00802477" w:rsidDel="000E4B12">
          <w:delText>3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</w:delText>
        </w:r>
        <w:r w:rsidRPr="00802477" w:rsidDel="000E4B12">
          <w:delText>7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7ECA16FC" w14:textId="19F8192F" w:rsidR="000E4D9D" w:rsidRPr="006A5FC1" w:rsidDel="000E4B12" w:rsidRDefault="000E4D9D" w:rsidP="000E4D9D">
      <w:pPr>
        <w:pStyle w:val="af4"/>
        <w:rPr>
          <w:del w:id="3818" w:author="Эльдар Галеев" w:date="2023-07-13T11:51:00Z"/>
        </w:rPr>
      </w:pPr>
      <w:del w:id="3819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CNTR_BFA_C_330_370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9E0B0F8" w14:textId="5DEADC2A" w:rsidR="000E4D9D" w:rsidDel="000E4B12" w:rsidRDefault="000E4D9D" w:rsidP="000E4D9D">
      <w:pPr>
        <w:pStyle w:val="a9"/>
        <w:ind w:left="851"/>
        <w:rPr>
          <w:del w:id="3820" w:author="Эльдар Галеев" w:date="2023-07-13T11:51:00Z"/>
        </w:rPr>
      </w:pPr>
      <w:del w:id="3821" w:author="Эльдар Галеев" w:date="2023-07-13T11:51:00Z">
        <w:r w:rsidDel="000E4B12">
          <w:delText>дегидратор С-330;</w:delText>
        </w:r>
      </w:del>
    </w:p>
    <w:p w14:paraId="2BF1D178" w14:textId="15888CAD" w:rsidR="000E4D9D" w:rsidRPr="00575065" w:rsidDel="000E4B12" w:rsidRDefault="000E4D9D" w:rsidP="000E4D9D">
      <w:pPr>
        <w:pStyle w:val="a9"/>
        <w:ind w:left="851"/>
        <w:rPr>
          <w:del w:id="3822" w:author="Эльдар Галеев" w:date="2023-07-13T11:51:00Z"/>
        </w:rPr>
      </w:pPr>
      <w:del w:id="3823" w:author="Эльдар Галеев" w:date="2023-07-13T11:51:00Z">
        <w:r w:rsidDel="000E4B12">
          <w:delText>дегидратор С-370.</w:delText>
        </w:r>
      </w:del>
    </w:p>
    <w:p w14:paraId="76FDA4FC" w14:textId="32897F3F" w:rsidR="000E4D9D" w:rsidRPr="006A5FC1" w:rsidDel="000E4B12" w:rsidRDefault="000E4D9D" w:rsidP="000E4D9D">
      <w:pPr>
        <w:pStyle w:val="22"/>
        <w:rPr>
          <w:del w:id="3824" w:author="Эльдар Галеев" w:date="2023-07-13T11:51:00Z"/>
        </w:rPr>
      </w:pPr>
      <w:del w:id="3825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BAF40D1" w14:textId="5FE368C7" w:rsidR="000E4D9D" w:rsidRPr="006A5FC1" w:rsidDel="000E4B12" w:rsidRDefault="000E4D9D" w:rsidP="000E4D9D">
      <w:pPr>
        <w:pStyle w:val="af4"/>
        <w:rPr>
          <w:del w:id="3826" w:author="Эльдар Галеев" w:date="2023-07-13T11:51:00Z"/>
        </w:rPr>
      </w:pPr>
      <w:del w:id="3827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0D569A13" w14:textId="3724A11F" w:rsidR="000E4D9D" w:rsidDel="000E4B12" w:rsidRDefault="000E4D9D" w:rsidP="000E4D9D">
      <w:pPr>
        <w:pStyle w:val="a9"/>
        <w:ind w:left="851"/>
        <w:rPr>
          <w:del w:id="3828" w:author="Эльдар Галеев" w:date="2023-07-13T11:51:00Z"/>
        </w:rPr>
      </w:pPr>
      <w:del w:id="3829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E47F18" w:rsidDel="000E4B12">
          <w:delText>убов</w:delText>
        </w:r>
        <w:r w:rsidDel="000E4B12">
          <w:delText>ом</w:delText>
        </w:r>
        <w:r w:rsidRPr="00E47F18" w:rsidDel="000E4B12">
          <w:delText xml:space="preserve"> </w:delText>
        </w:r>
        <w:r w:rsidDel="000E4B12">
          <w:delText>продукте</w:delText>
        </w:r>
        <w:r w:rsidRPr="00E47F18" w:rsidDel="000E4B12">
          <w:delText xml:space="preserve">  дегидратора С-330 после насоса Р-330</w:delText>
        </w:r>
        <w:r w:rsidDel="000E4B12">
          <w:delText>;</w:delText>
        </w:r>
      </w:del>
    </w:p>
    <w:p w14:paraId="4E618007" w14:textId="1345E7B9" w:rsidR="000E4D9D" w:rsidRPr="006A5FC1" w:rsidDel="000E4B12" w:rsidRDefault="000E4D9D" w:rsidP="000E4D9D">
      <w:pPr>
        <w:pStyle w:val="af4"/>
        <w:rPr>
          <w:del w:id="3830" w:author="Эльдар Галеев" w:date="2023-07-13T11:51:00Z"/>
        </w:rPr>
      </w:pPr>
      <w:del w:id="3831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795E12" w14:textId="3C6FAC6B" w:rsidR="000E4D9D" w:rsidRPr="00131F3D" w:rsidDel="000E4B12" w:rsidRDefault="000E4D9D" w:rsidP="000E4D9D">
      <w:pPr>
        <w:pStyle w:val="a9"/>
        <w:ind w:left="851"/>
        <w:rPr>
          <w:del w:id="3832" w:author="Эльдар Галеев" w:date="2023-07-13T11:51:00Z"/>
        </w:rPr>
      </w:pPr>
      <w:del w:id="3833" w:author="Эльдар Галеев" w:date="2023-07-13T11:51:00Z">
        <w:r w:rsidDel="000E4B12">
          <w:delText>уровень в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-310</w:delText>
        </w:r>
        <w:r w:rsidRPr="00131F3D" w:rsidDel="000E4B12">
          <w:delText>;</w:delText>
        </w:r>
      </w:del>
    </w:p>
    <w:p w14:paraId="041A7DA2" w14:textId="3FC88154" w:rsidR="000E4D9D" w:rsidRPr="00131F3D" w:rsidDel="000E4B12" w:rsidRDefault="000E4D9D" w:rsidP="000E4D9D">
      <w:pPr>
        <w:pStyle w:val="a9"/>
        <w:ind w:left="851"/>
        <w:rPr>
          <w:del w:id="3834" w:author="Эльдар Галеев" w:date="2023-07-13T11:51:00Z"/>
        </w:rPr>
      </w:pPr>
      <w:del w:id="3835" w:author="Эльдар Галеев" w:date="2023-07-13T11:51:00Z">
        <w:r w:rsidDel="000E4B12">
          <w:delText>уровень во втором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</w:delText>
        </w:r>
        <w:r w:rsidDel="000E4B12">
          <w:delText>5</w:delText>
        </w:r>
        <w:r w:rsidRPr="00131F3D" w:rsidDel="000E4B12">
          <w:delText>;</w:delText>
        </w:r>
      </w:del>
    </w:p>
    <w:p w14:paraId="07525FF6" w14:textId="78D17CAD" w:rsidR="000E4D9D" w:rsidDel="000E4B12" w:rsidRDefault="000E4D9D" w:rsidP="000E4D9D">
      <w:pPr>
        <w:pStyle w:val="a9"/>
        <w:ind w:left="851"/>
        <w:rPr>
          <w:del w:id="3836" w:author="Эльдар Галеев" w:date="2023-07-13T11:51:00Z"/>
        </w:rPr>
      </w:pPr>
      <w:del w:id="3837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7E380501" w14:textId="6389BFAD" w:rsidR="000E4D9D" w:rsidDel="000E4B12" w:rsidRDefault="000E4D9D" w:rsidP="000E4D9D">
      <w:pPr>
        <w:pStyle w:val="a9"/>
        <w:ind w:left="851"/>
        <w:rPr>
          <w:del w:id="3838" w:author="Эльдар Галеев" w:date="2023-07-13T11:51:00Z"/>
        </w:rPr>
      </w:pPr>
      <w:del w:id="3839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4624F0BF" w14:textId="2AE998E4" w:rsidR="000E4D9D" w:rsidDel="000E4B12" w:rsidRDefault="000E4D9D" w:rsidP="000E4D9D">
      <w:pPr>
        <w:pStyle w:val="a9"/>
        <w:ind w:left="851"/>
        <w:rPr>
          <w:del w:id="3840" w:author="Эльдар Галеев" w:date="2023-07-13T11:51:00Z"/>
        </w:rPr>
      </w:pPr>
      <w:del w:id="3841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1234B31F" w14:textId="24530ED2" w:rsidR="000E4D9D" w:rsidDel="000E4B12" w:rsidRDefault="000E4D9D" w:rsidP="000E4D9D">
      <w:pPr>
        <w:pStyle w:val="a9"/>
        <w:ind w:left="851"/>
        <w:rPr>
          <w:del w:id="3842" w:author="Эльдар Галеев" w:date="2023-07-13T11:51:00Z"/>
        </w:rPr>
      </w:pPr>
      <w:del w:id="3843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0AC856AD" w14:textId="70F4B6DB" w:rsidR="000E4D9D" w:rsidDel="000E4B12" w:rsidRDefault="000E4D9D" w:rsidP="000E4D9D">
      <w:pPr>
        <w:pStyle w:val="a9"/>
        <w:ind w:left="851"/>
        <w:rPr>
          <w:del w:id="3844" w:author="Эльдар Галеев" w:date="2023-07-13T11:51:00Z"/>
        </w:rPr>
      </w:pPr>
      <w:del w:id="3845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42B1D6FB" w14:textId="79E53360" w:rsidR="000E4D9D" w:rsidDel="000E4B12" w:rsidRDefault="000E4D9D" w:rsidP="000E4D9D">
      <w:pPr>
        <w:pStyle w:val="a9"/>
        <w:ind w:left="851"/>
        <w:rPr>
          <w:del w:id="3846" w:author="Эльдар Галеев" w:date="2023-07-13T11:51:00Z"/>
        </w:rPr>
      </w:pPr>
      <w:del w:id="3847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0.</w:delText>
        </w:r>
      </w:del>
    </w:p>
    <w:p w14:paraId="3B913480" w14:textId="7AEF6E6D" w:rsidR="000E4D9D" w:rsidRPr="00613C93" w:rsidDel="000E4B12" w:rsidRDefault="000E4D9D" w:rsidP="000E4D9D">
      <w:pPr>
        <w:pStyle w:val="af4"/>
        <w:rPr>
          <w:del w:id="3848" w:author="Эльдар Галеев" w:date="2023-07-13T11:51:00Z"/>
          <w:lang w:val="en-US"/>
        </w:rPr>
      </w:pPr>
      <w:del w:id="3849" w:author="Эльдар Галеев" w:date="2023-07-13T11:51:00Z">
        <w:r w:rsidRPr="006A5FC1" w:rsidDel="000E4B12">
          <w:delText>Оптимизация:</w:delText>
        </w:r>
      </w:del>
    </w:p>
    <w:p w14:paraId="4C97D9C2" w14:textId="5E105E61" w:rsidR="000E4D9D" w:rsidDel="000E4B12" w:rsidRDefault="000E4D9D" w:rsidP="000E4D9D">
      <w:pPr>
        <w:pStyle w:val="a9"/>
        <w:ind w:left="851"/>
        <w:rPr>
          <w:del w:id="3850" w:author="Эльдар Галеев" w:date="2023-07-13T11:51:00Z"/>
        </w:rPr>
      </w:pPr>
      <w:del w:id="3851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Del="000E4B12">
          <w:delText>33</w:delText>
        </w:r>
        <w:r w:rsidRPr="00E177B7" w:rsidDel="000E4B12">
          <w:delText>0</w:delText>
        </w:r>
        <w:r w:rsidDel="000E4B12">
          <w:delText xml:space="preserve"> при ограничении на </w:delText>
        </w:r>
        <w:r w:rsidRPr="00DE1064" w:rsidDel="000E4B12">
          <w:tab/>
          <w:delText>содержание воды в кубовом продукте  дегидратора С-330 после насоса Р-330</w:delText>
        </w:r>
        <w:r w:rsidDel="000E4B12">
          <w:delText>;</w:delText>
        </w:r>
      </w:del>
    </w:p>
    <w:p w14:paraId="7889B759" w14:textId="00E314AD" w:rsidR="000E4D9D" w:rsidDel="000E4B12" w:rsidRDefault="000E4D9D" w:rsidP="000E4D9D">
      <w:pPr>
        <w:pStyle w:val="a9"/>
        <w:ind w:left="851"/>
        <w:rPr>
          <w:del w:id="3852" w:author="Эльдар Галеев" w:date="2023-07-13T11:51:00Z"/>
        </w:rPr>
      </w:pPr>
      <w:del w:id="3853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</w:delText>
        </w:r>
        <w:r w:rsidDel="000E4B12">
          <w:delText xml:space="preserve"> </w:delText>
        </w:r>
        <w:r w:rsidDel="000E4B12">
          <w:rPr>
            <w:lang w:val="en-US"/>
          </w:rPr>
          <w:delText>E</w:delText>
        </w:r>
        <w:r w:rsidRPr="00E47F18" w:rsidDel="000E4B12">
          <w:delText>-370</w:delText>
        </w:r>
        <w:r w:rsidDel="000E4B12">
          <w:delText xml:space="preserve"> при ограничении на т</w:delText>
        </w:r>
        <w:r w:rsidRPr="00E47F18" w:rsidDel="000E4B12">
          <w:delText>емператур</w:delText>
        </w:r>
        <w:r w:rsidDel="000E4B12">
          <w:delText>у</w:delText>
        </w:r>
        <w:r w:rsidRPr="00E47F18" w:rsidDel="000E4B12">
          <w:delText xml:space="preserve">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.</w:delText>
        </w:r>
      </w:del>
    </w:p>
    <w:p w14:paraId="564BC34C" w14:textId="14DA2B9E" w:rsidR="000E4D9D" w:rsidDel="000E4B12" w:rsidRDefault="000E4D9D" w:rsidP="000E4D9D">
      <w:pPr>
        <w:pStyle w:val="21"/>
        <w:jc w:val="both"/>
        <w:rPr>
          <w:del w:id="3854" w:author="Эльдар Галеев" w:date="2023-07-13T11:51:00Z"/>
        </w:rPr>
      </w:pPr>
      <w:del w:id="3855" w:author="Эльдар Галеев" w:date="2023-07-13T11:51:00Z">
        <w:r w:rsidRPr="00607D7B" w:rsidDel="000E4B12">
          <w:delText xml:space="preserve">Контроллер реактора изомеризации R-600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Del="000E4B12">
          <w:delText>_</w:delText>
        </w:r>
        <w:r w:rsidRPr="00607D7B" w:rsidDel="000E4B12">
          <w:delText>60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33901F17" w14:textId="04E90A6D" w:rsidR="000E4D9D" w:rsidRPr="006A5FC1" w:rsidDel="000E4B12" w:rsidRDefault="000E4D9D" w:rsidP="000E4D9D">
      <w:pPr>
        <w:pStyle w:val="af4"/>
        <w:rPr>
          <w:del w:id="3856" w:author="Эльдар Галеев" w:date="2023-07-13T11:51:00Z"/>
        </w:rPr>
      </w:pPr>
      <w:del w:id="3857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</w:delText>
        </w:r>
        <w:r w:rsidDel="000E4B12">
          <w:rPr>
            <w:lang w:val="en-US"/>
          </w:rPr>
          <w:delText>R</w:delText>
        </w:r>
        <w:r w:rsidRPr="00802477" w:rsidDel="000E4B12">
          <w:delText>_</w:delText>
        </w:r>
        <w:r w:rsidRPr="00607D7B" w:rsidDel="000E4B12">
          <w:delText>60</w:delText>
        </w:r>
        <w:r w:rsidRPr="00802477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057F16" w14:textId="7B41AEE4" w:rsidR="000E4D9D" w:rsidDel="000E4B12" w:rsidRDefault="000E4D9D" w:rsidP="000E4D9D">
      <w:pPr>
        <w:pStyle w:val="a9"/>
        <w:ind w:left="851"/>
        <w:rPr>
          <w:del w:id="3858" w:author="Эльдар Галеев" w:date="2023-07-13T11:51:00Z"/>
        </w:rPr>
      </w:pPr>
      <w:del w:id="3859" w:author="Эльдар Галеев" w:date="2023-07-13T11:51:00Z">
        <w:r w:rsidDel="000E4B12">
          <w:delText>реактор изомеризации R-600;</w:delText>
        </w:r>
      </w:del>
    </w:p>
    <w:p w14:paraId="5CE93EA4" w14:textId="11E4FE4B" w:rsidR="000E4D9D" w:rsidRPr="00575065" w:rsidDel="000E4B12" w:rsidRDefault="000E4D9D" w:rsidP="000E4D9D">
      <w:pPr>
        <w:pStyle w:val="a9"/>
        <w:ind w:left="851"/>
        <w:rPr>
          <w:del w:id="3860" w:author="Эльдар Галеев" w:date="2023-07-13T11:51:00Z"/>
        </w:rPr>
      </w:pPr>
      <w:del w:id="3861" w:author="Эльдар Галеев" w:date="2023-07-13T11:51:00Z">
        <w:r w:rsidDel="000E4B12">
          <w:delText>сепаратор концентратора регенерации V-620.</w:delText>
        </w:r>
      </w:del>
    </w:p>
    <w:p w14:paraId="7B14F6A3" w14:textId="18FC4530" w:rsidR="000E4D9D" w:rsidRPr="006A5FC1" w:rsidDel="000E4B12" w:rsidRDefault="000E4D9D" w:rsidP="000E4D9D">
      <w:pPr>
        <w:pStyle w:val="22"/>
        <w:rPr>
          <w:del w:id="3862" w:author="Эльдар Галеев" w:date="2023-07-13T11:51:00Z"/>
        </w:rPr>
      </w:pPr>
      <w:del w:id="3863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6E46BBFB" w14:textId="20F6EFEC" w:rsidR="000E4D9D" w:rsidRPr="006A5FC1" w:rsidDel="000E4B12" w:rsidRDefault="000E4D9D" w:rsidP="000E4D9D">
      <w:pPr>
        <w:pStyle w:val="af4"/>
        <w:rPr>
          <w:del w:id="3864" w:author="Эльдар Галеев" w:date="2023-07-13T11:51:00Z"/>
        </w:rPr>
      </w:pPr>
      <w:del w:id="386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2AA67443" w14:textId="3C5EEE07" w:rsidR="000E4D9D" w:rsidDel="000E4B12" w:rsidRDefault="000E4D9D" w:rsidP="000E4D9D">
      <w:pPr>
        <w:pStyle w:val="a9"/>
        <w:ind w:left="851"/>
        <w:rPr>
          <w:del w:id="3866" w:author="Эльдар Галеев" w:date="2023-07-13T11:51:00Z"/>
        </w:rPr>
      </w:pPr>
      <w:del w:id="3867" w:author="Эльдар Галеев" w:date="2023-07-13T11:51:00Z">
        <w:r w:rsidDel="000E4B12">
          <w:delText>перепад температуры на реакторе R-600;</w:delText>
        </w:r>
      </w:del>
    </w:p>
    <w:p w14:paraId="4EC6ED5B" w14:textId="20DE4C59" w:rsidR="000E4D9D" w:rsidDel="000E4B12" w:rsidRDefault="000E4D9D" w:rsidP="000E4D9D">
      <w:pPr>
        <w:pStyle w:val="a9"/>
        <w:ind w:left="851"/>
        <w:rPr>
          <w:del w:id="3868" w:author="Эльдар Галеев" w:date="2023-07-13T11:51:00Z"/>
        </w:rPr>
      </w:pPr>
      <w:del w:id="3869" w:author="Эльдар Галеев" w:date="2023-07-13T11:51:00Z">
        <w:r w:rsidDel="000E4B12">
          <w:delText>перепад давления на реакторе R-600;</w:delText>
        </w:r>
      </w:del>
    </w:p>
    <w:p w14:paraId="408C8CAF" w14:textId="2DAC8E20" w:rsidR="000E4D9D" w:rsidDel="000E4B12" w:rsidRDefault="000E4D9D" w:rsidP="000E4D9D">
      <w:pPr>
        <w:pStyle w:val="a9"/>
        <w:ind w:left="851"/>
        <w:rPr>
          <w:del w:id="3870" w:author="Эльдар Галеев" w:date="2023-07-13T11:51:00Z"/>
        </w:rPr>
      </w:pPr>
      <w:del w:id="3871" w:author="Эльдар Галеев" w:date="2023-07-13T11:51:00Z">
        <w:r w:rsidDel="000E4B12">
          <w:delText>температура низа V-620</w:delText>
        </w:r>
        <w:r w:rsidDel="000E4B12">
          <w:rPr>
            <w:lang w:val="en-US"/>
          </w:rPr>
          <w:delText>.</w:delText>
        </w:r>
      </w:del>
    </w:p>
    <w:p w14:paraId="6AFDDA22" w14:textId="280A6A83" w:rsidR="000E4D9D" w:rsidDel="000E4B12" w:rsidRDefault="000E4D9D" w:rsidP="000E4D9D">
      <w:pPr>
        <w:pStyle w:val="21"/>
        <w:jc w:val="both"/>
        <w:rPr>
          <w:del w:id="3872" w:author="Эльдар Галеев" w:date="2023-07-13T11:51:00Z"/>
        </w:rPr>
      </w:pPr>
      <w:del w:id="3873" w:author="Эльдар Галеев" w:date="2023-07-13T11:51:00Z">
        <w:r w:rsidRPr="00607D7B" w:rsidDel="000E4B12">
          <w:delText xml:space="preserve">Контроллер </w:delText>
        </w:r>
        <w:r w:rsidDel="000E4B12">
          <w:delText xml:space="preserve">испарителей фенола </w:delText>
        </w:r>
        <w:r w:rsidDel="000E4B12">
          <w:rPr>
            <w:lang w:val="en-US"/>
          </w:rPr>
          <w:delText>E</w:delText>
        </w:r>
        <w:r w:rsidRPr="00116CCB" w:rsidDel="000E4B12">
          <w:delText>-400/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-400, </w:delText>
        </w:r>
        <w:r w:rsidDel="000E4B12">
          <w:rPr>
            <w:lang w:val="en-US"/>
          </w:rPr>
          <w:delText>E</w:delText>
        </w:r>
        <w:r w:rsidRPr="00116CCB" w:rsidDel="000E4B12">
          <w:delText>-410/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-410 </w:delText>
        </w:r>
        <w:r w:rsidDel="000E4B12">
          <w:delText>и колонны отгонки фенола</w:delText>
        </w:r>
        <w:r w:rsidRPr="00607D7B" w:rsidDel="000E4B12">
          <w:delText xml:space="preserve"> 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RPr="00121A0C" w:rsidDel="000E4B12">
          <w:delText>)</w:delText>
        </w:r>
      </w:del>
    </w:p>
    <w:p w14:paraId="27A62BE9" w14:textId="0FB43B72" w:rsidR="000E4D9D" w:rsidRPr="006A5FC1" w:rsidDel="000E4B12" w:rsidRDefault="000E4D9D" w:rsidP="000E4D9D">
      <w:pPr>
        <w:pStyle w:val="af4"/>
        <w:rPr>
          <w:del w:id="3874" w:author="Эльдар Галеев" w:date="2023-07-13T11:51:00Z"/>
        </w:rPr>
      </w:pPr>
      <w:del w:id="3875" w:author="Эльдар Галеев" w:date="2023-07-13T11:51:00Z">
        <w:r w:rsidRPr="006A5FC1" w:rsidDel="000E4B12">
          <w:delText xml:space="preserve">Контроллер </w:delText>
        </w:r>
        <w:r w:rsidRPr="00121A0C" w:rsidDel="000E4B12">
          <w:delText>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CEF504E" w14:textId="10593B57" w:rsidR="000E4D9D" w:rsidRPr="00116CCB" w:rsidDel="000E4B12" w:rsidRDefault="000E4D9D" w:rsidP="000E4D9D">
      <w:pPr>
        <w:pStyle w:val="a9"/>
        <w:ind w:left="851"/>
        <w:rPr>
          <w:del w:id="3876" w:author="Эльдар Галеев" w:date="2023-07-13T11:51:00Z"/>
        </w:rPr>
      </w:pPr>
      <w:del w:id="3877" w:author="Эльдар Галеев" w:date="2023-07-13T11:51:00Z">
        <w:r w:rsidRPr="00116CCB" w:rsidDel="000E4B12">
          <w:delText>испаритель фенола Е-400/V400;</w:delText>
        </w:r>
      </w:del>
    </w:p>
    <w:p w14:paraId="73E87ED3" w14:textId="01E7C9DD" w:rsidR="000E4D9D" w:rsidRPr="00116CCB" w:rsidDel="000E4B12" w:rsidRDefault="000E4D9D" w:rsidP="000E4D9D">
      <w:pPr>
        <w:pStyle w:val="a9"/>
        <w:ind w:left="851"/>
        <w:rPr>
          <w:del w:id="3878" w:author="Эльдар Галеев" w:date="2023-07-13T11:51:00Z"/>
        </w:rPr>
      </w:pPr>
      <w:del w:id="3879" w:author="Эльдар Галеев" w:date="2023-07-13T11:51:00Z">
        <w:r w:rsidRPr="00116CCB" w:rsidDel="000E4B12">
          <w:delText>испаритель фенола Е-410/V410;</w:delText>
        </w:r>
      </w:del>
    </w:p>
    <w:p w14:paraId="39565139" w14:textId="3437DC62" w:rsidR="000E4D9D" w:rsidRPr="00116CCB" w:rsidDel="000E4B12" w:rsidRDefault="000E4D9D" w:rsidP="000E4D9D">
      <w:pPr>
        <w:pStyle w:val="a9"/>
        <w:ind w:left="851"/>
        <w:rPr>
          <w:del w:id="3880" w:author="Эльдар Галеев" w:date="2023-07-13T11:51:00Z"/>
        </w:rPr>
      </w:pPr>
      <w:del w:id="3881" w:author="Эльдар Галеев" w:date="2023-07-13T11:51:00Z">
        <w:r w:rsidRPr="00116CCB" w:rsidDel="000E4B12">
          <w:delText>колонна отгонки фенола С-420.</w:delText>
        </w:r>
      </w:del>
    </w:p>
    <w:p w14:paraId="3F76D930" w14:textId="5E0E5ED0" w:rsidR="000E4D9D" w:rsidRPr="006A5FC1" w:rsidDel="000E4B12" w:rsidRDefault="000E4D9D" w:rsidP="000E4D9D">
      <w:pPr>
        <w:pStyle w:val="22"/>
        <w:rPr>
          <w:del w:id="3882" w:author="Эльдар Галеев" w:date="2023-07-13T11:51:00Z"/>
        </w:rPr>
      </w:pPr>
      <w:del w:id="3883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D76EC57" w14:textId="68583FC8" w:rsidR="000E4D9D" w:rsidRPr="006A5FC1" w:rsidDel="000E4B12" w:rsidRDefault="000E4D9D" w:rsidP="000E4D9D">
      <w:pPr>
        <w:pStyle w:val="af4"/>
        <w:rPr>
          <w:del w:id="3884" w:author="Эльдар Галеев" w:date="2023-07-13T11:51:00Z"/>
        </w:rPr>
      </w:pPr>
      <w:del w:id="388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655A0A4" w14:textId="1D0B0328" w:rsidR="000E4D9D" w:rsidDel="000E4B12" w:rsidRDefault="000E4D9D" w:rsidP="000E4D9D">
      <w:pPr>
        <w:pStyle w:val="a9"/>
        <w:ind w:left="851"/>
        <w:rPr>
          <w:del w:id="3886" w:author="Эльдар Галеев" w:date="2023-07-13T11:51:00Z"/>
        </w:rPr>
      </w:pPr>
      <w:del w:id="3887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7E00A803" w14:textId="66B66EC0" w:rsidR="000E4D9D" w:rsidDel="000E4B12" w:rsidRDefault="000E4D9D" w:rsidP="000E4D9D">
      <w:pPr>
        <w:pStyle w:val="a9"/>
        <w:ind w:left="851"/>
        <w:rPr>
          <w:del w:id="3888" w:author="Эльдар Галеев" w:date="2023-07-13T11:51:00Z"/>
        </w:rPr>
      </w:pPr>
      <w:del w:id="3889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;</w:delText>
        </w:r>
      </w:del>
    </w:p>
    <w:p w14:paraId="7A3A85A1" w14:textId="705DBA2A" w:rsidR="000E4D9D" w:rsidDel="000E4B12" w:rsidRDefault="000E4D9D" w:rsidP="000E4D9D">
      <w:pPr>
        <w:pStyle w:val="a9"/>
        <w:ind w:left="851"/>
        <w:rPr>
          <w:del w:id="3890" w:author="Эльдар Галеев" w:date="2023-07-13T11:51:00Z"/>
        </w:rPr>
      </w:pPr>
      <w:del w:id="3891" w:author="Эльдар Галеев" w:date="2023-07-13T11:51:00Z">
        <w:r w:rsidDel="000E4B12">
          <w:delText>температура верха С-402</w:delText>
        </w:r>
        <w:r w:rsidRPr="00116CCB" w:rsidDel="000E4B12">
          <w:delText>.</w:delText>
        </w:r>
      </w:del>
    </w:p>
    <w:p w14:paraId="32256C26" w14:textId="605048CE" w:rsidR="000E4D9D" w:rsidDel="000E4B12" w:rsidRDefault="000E4D9D" w:rsidP="000E4D9D">
      <w:pPr>
        <w:pStyle w:val="a9"/>
        <w:ind w:left="851"/>
        <w:rPr>
          <w:del w:id="3892" w:author="Эльдар Галеев" w:date="2023-07-13T11:51:00Z"/>
        </w:rPr>
      </w:pPr>
      <w:del w:id="3893" w:author="Эльдар Галеев" w:date="2023-07-13T11:51:00Z">
        <w:r w:rsidDel="000E4B12">
          <w:delText>температура куба С-402</w:delText>
        </w:r>
        <w:r w:rsidRPr="00116CCB" w:rsidDel="000E4B12">
          <w:delText>.</w:delText>
        </w:r>
      </w:del>
    </w:p>
    <w:p w14:paraId="60B2AE9E" w14:textId="149D121B" w:rsidR="000E4D9D" w:rsidRPr="00613C93" w:rsidDel="000E4B12" w:rsidRDefault="000E4D9D" w:rsidP="000E4D9D">
      <w:pPr>
        <w:pStyle w:val="af4"/>
        <w:rPr>
          <w:del w:id="3894" w:author="Эльдар Галеев" w:date="2023-07-13T11:51:00Z"/>
          <w:lang w:val="en-US"/>
        </w:rPr>
      </w:pPr>
      <w:del w:id="3895" w:author="Эльдар Галеев" w:date="2023-07-13T11:51:00Z">
        <w:r w:rsidRPr="006A5FC1" w:rsidDel="000E4B12">
          <w:delText>Оптимизация:</w:delText>
        </w:r>
      </w:del>
    </w:p>
    <w:p w14:paraId="41E1C1CF" w14:textId="264293FF" w:rsidR="000E4D9D" w:rsidDel="000E4B12" w:rsidRDefault="000E4D9D" w:rsidP="000E4D9D">
      <w:pPr>
        <w:pStyle w:val="a9"/>
        <w:ind w:left="851"/>
        <w:rPr>
          <w:del w:id="3896" w:author="Эльдар Галеев" w:date="2023-07-13T11:51:00Z"/>
        </w:rPr>
      </w:pPr>
      <w:del w:id="3897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40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0CD4F6F2" w14:textId="01F49E5A" w:rsidR="000E4D9D" w:rsidDel="000E4B12" w:rsidRDefault="000E4D9D" w:rsidP="000E4D9D">
      <w:pPr>
        <w:pStyle w:val="a9"/>
        <w:ind w:left="851"/>
        <w:rPr>
          <w:del w:id="3898" w:author="Эльдар Галеев" w:date="2023-07-13T11:51:00Z"/>
        </w:rPr>
      </w:pPr>
      <w:del w:id="3899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</w:delText>
        </w:r>
        <w:r w:rsidDel="000E4B12">
          <w:delText>1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.</w:delText>
        </w:r>
      </w:del>
    </w:p>
    <w:p w14:paraId="206BA4C9" w14:textId="77777777" w:rsidR="000E4B12" w:rsidRDefault="000E4B12" w:rsidP="000E4B12">
      <w:pPr>
        <w:pStyle w:val="21"/>
        <w:rPr>
          <w:ins w:id="3900" w:author="Эльдар Галеев" w:date="2023-07-13T11:51:00Z"/>
        </w:rPr>
      </w:pPr>
      <w:ins w:id="3901" w:author="Эльдар Галеев" w:date="2023-07-13T11:51:00Z">
        <w:r w:rsidRPr="00121A0C">
          <w:t xml:space="preserve">Контроллер </w:t>
        </w:r>
        <w:r>
          <w:t>секции главного реактора</w:t>
        </w:r>
        <w:r w:rsidRPr="00121A0C">
          <w:t xml:space="preserve"> 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 w:rsidRPr="00121A0C">
          <w:t>_1</w:t>
        </w:r>
        <w:r w:rsidRPr="003C5DC1">
          <w:t>_2_3</w:t>
        </w:r>
        <w:r w:rsidRPr="00121A0C">
          <w:t>)</w:t>
        </w:r>
      </w:ins>
    </w:p>
    <w:p w14:paraId="5C9D6E70" w14:textId="77777777" w:rsidR="000E4B12" w:rsidRPr="006A5FC1" w:rsidRDefault="000E4B12" w:rsidP="000E4B12">
      <w:pPr>
        <w:pStyle w:val="af4"/>
        <w:rPr>
          <w:ins w:id="3902" w:author="Эльдар Галеев" w:date="2023-07-13T11:51:00Z"/>
        </w:rPr>
      </w:pPr>
      <w:ins w:id="3903" w:author="Эльдар Галеев" w:date="2023-07-13T11:51:00Z">
        <w:r w:rsidRPr="006A5FC1">
          <w:t xml:space="preserve">Контроллер </w:t>
        </w:r>
        <w:r w:rsidRPr="003C5DC1">
          <w:t>CNTR_BFA_R_1_2_3</w:t>
        </w:r>
        <w:r w:rsidRPr="00203B5D"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1EA2B11B" w14:textId="77777777" w:rsidR="000E4B12" w:rsidRPr="000E4B12" w:rsidRDefault="000E4B12">
      <w:pPr>
        <w:pStyle w:val="a9"/>
        <w:ind w:hanging="357"/>
        <w:rPr>
          <w:ins w:id="3904" w:author="Эльдар Галеев" w:date="2023-07-13T11:51:00Z"/>
          <w:iCs/>
          <w:rPrChange w:id="3905" w:author="Эльдар Галеев" w:date="2023-07-13T11:52:00Z">
            <w:rPr>
              <w:ins w:id="3906" w:author="Эльдар Галеев" w:date="2023-07-13T11:51:00Z"/>
              <w:lang w:val="en-US"/>
            </w:rPr>
          </w:rPrChange>
        </w:rPr>
        <w:pPrChange w:id="3907" w:author="Эльдар Галеев" w:date="2023-07-13T11:52:00Z">
          <w:pPr>
            <w:pStyle w:val="a9"/>
            <w:ind w:left="851"/>
          </w:pPr>
        </w:pPrChange>
      </w:pPr>
      <w:ins w:id="3908" w:author="Эльдар Галеев" w:date="2023-07-13T11:51:00Z">
        <w:r w:rsidRPr="005373C5">
          <w:rPr>
            <w:iCs/>
          </w:rPr>
          <w:t xml:space="preserve">резервуар фенола </w:t>
        </w:r>
        <w:r w:rsidRPr="000E4B12">
          <w:rPr>
            <w:iCs/>
            <w:rPrChange w:id="3909" w:author="Эльдар Галеев" w:date="2023-07-13T11:52:00Z">
              <w:rPr>
                <w:lang w:val="en-US"/>
              </w:rPr>
            </w:rPrChange>
          </w:rPr>
          <w:t>T-701</w:t>
        </w:r>
        <w:r w:rsidRPr="005373C5">
          <w:rPr>
            <w:iCs/>
          </w:rPr>
          <w:t>;</w:t>
        </w:r>
      </w:ins>
    </w:p>
    <w:p w14:paraId="62711A4B" w14:textId="77777777" w:rsidR="000E4B12" w:rsidRPr="000E4B12" w:rsidRDefault="000E4B12">
      <w:pPr>
        <w:pStyle w:val="a9"/>
        <w:ind w:hanging="357"/>
        <w:rPr>
          <w:ins w:id="3910" w:author="Эльдар Галеев" w:date="2023-07-13T11:51:00Z"/>
          <w:iCs/>
          <w:rPrChange w:id="3911" w:author="Эльдар Галеев" w:date="2023-07-13T11:52:00Z">
            <w:rPr>
              <w:ins w:id="3912" w:author="Эльдар Галеев" w:date="2023-07-13T11:51:00Z"/>
              <w:lang w:val="en-US"/>
            </w:rPr>
          </w:rPrChange>
        </w:rPr>
        <w:pPrChange w:id="3913" w:author="Эльдар Галеев" w:date="2023-07-13T11:52:00Z">
          <w:pPr>
            <w:pStyle w:val="a9"/>
            <w:ind w:left="851"/>
          </w:pPr>
        </w:pPrChange>
      </w:pPr>
      <w:ins w:id="3914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3915" w:author="Эльдар Галеев" w:date="2023-07-13T11:52:00Z">
              <w:rPr>
                <w:lang w:val="en-US"/>
              </w:rPr>
            </w:rPrChange>
          </w:rPr>
          <w:t>R-110</w:t>
        </w:r>
        <w:r w:rsidRPr="005373C5">
          <w:rPr>
            <w:iCs/>
          </w:rPr>
          <w:t>;</w:t>
        </w:r>
      </w:ins>
    </w:p>
    <w:p w14:paraId="280AA602" w14:textId="77777777" w:rsidR="000E4B12" w:rsidRPr="000E4B12" w:rsidRDefault="000E4B12">
      <w:pPr>
        <w:pStyle w:val="a9"/>
        <w:ind w:hanging="357"/>
        <w:rPr>
          <w:ins w:id="3916" w:author="Эльдар Галеев" w:date="2023-07-13T11:51:00Z"/>
          <w:iCs/>
          <w:rPrChange w:id="3917" w:author="Эльдар Галеев" w:date="2023-07-13T11:52:00Z">
            <w:rPr>
              <w:ins w:id="3918" w:author="Эльдар Галеев" w:date="2023-07-13T11:51:00Z"/>
              <w:lang w:val="en-US"/>
            </w:rPr>
          </w:rPrChange>
        </w:rPr>
        <w:pPrChange w:id="3919" w:author="Эльдар Галеев" w:date="2023-07-13T11:52:00Z">
          <w:pPr>
            <w:pStyle w:val="a9"/>
            <w:ind w:left="851"/>
          </w:pPr>
        </w:pPrChange>
      </w:pPr>
      <w:ins w:id="3920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3921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2</w:t>
        </w:r>
        <w:r w:rsidRPr="000E4B12">
          <w:rPr>
            <w:iCs/>
            <w:rPrChange w:id="3922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;</w:t>
        </w:r>
      </w:ins>
    </w:p>
    <w:p w14:paraId="3B8F70BF" w14:textId="77777777" w:rsidR="000E4B12" w:rsidRPr="000E4B12" w:rsidRDefault="000E4B12">
      <w:pPr>
        <w:pStyle w:val="a9"/>
        <w:ind w:hanging="357"/>
        <w:rPr>
          <w:ins w:id="3923" w:author="Эльдар Галеев" w:date="2023-07-13T11:51:00Z"/>
          <w:iCs/>
          <w:rPrChange w:id="3924" w:author="Эльдар Галеев" w:date="2023-07-13T11:52:00Z">
            <w:rPr>
              <w:ins w:id="3925" w:author="Эльдар Галеев" w:date="2023-07-13T11:51:00Z"/>
              <w:lang w:val="en-US"/>
            </w:rPr>
          </w:rPrChange>
        </w:rPr>
        <w:pPrChange w:id="3926" w:author="Эльдар Галеев" w:date="2023-07-13T11:52:00Z">
          <w:pPr>
            <w:pStyle w:val="a9"/>
            <w:ind w:left="851"/>
          </w:pPr>
        </w:pPrChange>
      </w:pPr>
      <w:ins w:id="3927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3928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3</w:t>
        </w:r>
        <w:r w:rsidRPr="000E4B12">
          <w:rPr>
            <w:iCs/>
            <w:rPrChange w:id="3929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;</w:t>
        </w:r>
      </w:ins>
    </w:p>
    <w:p w14:paraId="08E516F2" w14:textId="77777777" w:rsidR="000E4B12" w:rsidRPr="000E4B12" w:rsidRDefault="000E4B12">
      <w:pPr>
        <w:pStyle w:val="a9"/>
        <w:ind w:hanging="357"/>
        <w:rPr>
          <w:ins w:id="3930" w:author="Эльдар Галеев" w:date="2023-07-13T11:51:00Z"/>
          <w:iCs/>
          <w:rPrChange w:id="3931" w:author="Эльдар Галеев" w:date="2023-07-13T11:52:00Z">
            <w:rPr>
              <w:ins w:id="3932" w:author="Эльдар Галеев" w:date="2023-07-13T11:51:00Z"/>
              <w:lang w:val="en-US"/>
            </w:rPr>
          </w:rPrChange>
        </w:rPr>
        <w:pPrChange w:id="3933" w:author="Эльдар Галеев" w:date="2023-07-13T11:52:00Z">
          <w:pPr>
            <w:pStyle w:val="a9"/>
            <w:ind w:left="851"/>
          </w:pPr>
        </w:pPrChange>
      </w:pPr>
      <w:ins w:id="3934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3935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4</w:t>
        </w:r>
        <w:r w:rsidRPr="000E4B12">
          <w:rPr>
            <w:iCs/>
            <w:rPrChange w:id="3936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.</w:t>
        </w:r>
      </w:ins>
    </w:p>
    <w:p w14:paraId="57AE074C" w14:textId="77777777" w:rsidR="000E4B12" w:rsidRDefault="000E4B12" w:rsidP="000E4B12">
      <w:pPr>
        <w:pStyle w:val="a9"/>
        <w:numPr>
          <w:ilvl w:val="0"/>
          <w:numId w:val="0"/>
        </w:numPr>
        <w:ind w:left="851"/>
        <w:rPr>
          <w:ins w:id="3937" w:author="Эльдар Галеев" w:date="2023-07-13T11:51:00Z"/>
        </w:rPr>
      </w:pPr>
      <w:ins w:id="3938" w:author="Эльдар Галеев" w:date="2023-07-13T11:51:00Z">
        <w:r>
          <w:t xml:space="preserve">В дальнейшем три реактора из четырех указанных (один в резерве в соответствии с карусельной системой переключения): </w:t>
        </w:r>
      </w:ins>
    </w:p>
    <w:p w14:paraId="4A5AD017" w14:textId="77777777" w:rsidR="000E4B12" w:rsidRPr="005373C5" w:rsidRDefault="000E4B12">
      <w:pPr>
        <w:pStyle w:val="a9"/>
        <w:ind w:hanging="357"/>
        <w:rPr>
          <w:ins w:id="3939" w:author="Эльдар Галеев" w:date="2023-07-13T11:51:00Z"/>
          <w:iCs/>
        </w:rPr>
        <w:pPrChange w:id="3940" w:author="Эльдар Галеев" w:date="2023-07-13T11:52:00Z">
          <w:pPr>
            <w:pStyle w:val="a9"/>
            <w:ind w:left="851"/>
          </w:pPr>
        </w:pPrChange>
      </w:pPr>
      <w:ins w:id="3941" w:author="Эльдар Галеев" w:date="2023-07-13T11:51:00Z">
        <w:r w:rsidRPr="005373C5">
          <w:rPr>
            <w:iCs/>
          </w:rPr>
          <w:t>реактор №1;</w:t>
        </w:r>
      </w:ins>
    </w:p>
    <w:p w14:paraId="18EDE843" w14:textId="77777777" w:rsidR="000E4B12" w:rsidRPr="00AD1907" w:rsidRDefault="000E4B12">
      <w:pPr>
        <w:pStyle w:val="a9"/>
        <w:ind w:hanging="357"/>
        <w:rPr>
          <w:ins w:id="3942" w:author="Эльдар Галеев" w:date="2023-07-13T11:51:00Z"/>
          <w:iCs/>
        </w:rPr>
        <w:pPrChange w:id="3943" w:author="Эльдар Галеев" w:date="2023-07-13T11:52:00Z">
          <w:pPr>
            <w:pStyle w:val="a9"/>
            <w:ind w:left="851"/>
          </w:pPr>
        </w:pPrChange>
      </w:pPr>
      <w:ins w:id="3944" w:author="Эльдар Галеев" w:date="2023-07-13T11:51:00Z">
        <w:r w:rsidRPr="00AD1907">
          <w:rPr>
            <w:iCs/>
          </w:rPr>
          <w:t>реактор №2;</w:t>
        </w:r>
      </w:ins>
    </w:p>
    <w:p w14:paraId="79F40703" w14:textId="77777777" w:rsidR="000E4B12" w:rsidRPr="00C118E4" w:rsidRDefault="000E4B12">
      <w:pPr>
        <w:pStyle w:val="a9"/>
        <w:ind w:hanging="357"/>
        <w:rPr>
          <w:ins w:id="3945" w:author="Эльдар Галеев" w:date="2023-07-13T11:51:00Z"/>
          <w:iCs/>
        </w:rPr>
        <w:pPrChange w:id="3946" w:author="Эльдар Галеев" w:date="2023-07-13T11:52:00Z">
          <w:pPr>
            <w:pStyle w:val="a9"/>
            <w:ind w:left="851"/>
          </w:pPr>
        </w:pPrChange>
      </w:pPr>
      <w:ins w:id="3947" w:author="Эльдар Галеев" w:date="2023-07-13T11:51:00Z">
        <w:r w:rsidRPr="00C118E4">
          <w:rPr>
            <w:iCs/>
          </w:rPr>
          <w:t xml:space="preserve">реактор №3. </w:t>
        </w:r>
      </w:ins>
    </w:p>
    <w:p w14:paraId="21BDF288" w14:textId="77777777" w:rsidR="000E4B12" w:rsidRPr="000D7598" w:rsidRDefault="000E4B12" w:rsidP="000E4B12">
      <w:pPr>
        <w:pStyle w:val="22"/>
        <w:rPr>
          <w:ins w:id="3948" w:author="Эльдар Галеев" w:date="2023-07-13T11:51:00Z"/>
        </w:rPr>
      </w:pPr>
      <w:ins w:id="3949" w:author="Эльдар Галеев" w:date="2023-07-13T11:51:00Z">
        <w:r w:rsidRPr="000D7598">
          <w:t>Задачи управления и оптимизации</w:t>
        </w:r>
      </w:ins>
    </w:p>
    <w:p w14:paraId="0F0E0960" w14:textId="77777777" w:rsidR="000E4B12" w:rsidRPr="006A5FC1" w:rsidRDefault="000E4B12" w:rsidP="000E4B12">
      <w:pPr>
        <w:pStyle w:val="af4"/>
        <w:rPr>
          <w:ins w:id="3950" w:author="Эльдар Галеев" w:date="2023-07-13T11:51:00Z"/>
        </w:rPr>
      </w:pPr>
      <w:ins w:id="3951" w:author="Эльдар Галеев" w:date="2023-07-13T11:51:00Z">
        <w:r w:rsidRPr="006A5FC1">
          <w:t>Управление показателями качества продуктов:</w:t>
        </w:r>
      </w:ins>
    </w:p>
    <w:p w14:paraId="288A63AB" w14:textId="77777777" w:rsidR="000E4B12" w:rsidRPr="00AD1907" w:rsidRDefault="000E4B12">
      <w:pPr>
        <w:pStyle w:val="a9"/>
        <w:ind w:hanging="357"/>
        <w:rPr>
          <w:ins w:id="3952" w:author="Эльдар Галеев" w:date="2023-07-13T11:51:00Z"/>
          <w:iCs/>
        </w:rPr>
        <w:pPrChange w:id="3953" w:author="Эльдар Галеев" w:date="2023-07-13T11:52:00Z">
          <w:pPr>
            <w:pStyle w:val="a9"/>
            <w:ind w:left="851"/>
          </w:pPr>
        </w:pPrChange>
      </w:pPr>
      <w:ins w:id="3954" w:author="Эльдар Галеев" w:date="2023-07-13T11:51:00Z">
        <w:r w:rsidRPr="005373C5">
          <w:rPr>
            <w:iCs/>
          </w:rPr>
          <w:t>содержание бисфенола А в реакционной смеси после реактора №1 (при условии проведения ежедневных лабораторных анализов);</w:t>
        </w:r>
      </w:ins>
    </w:p>
    <w:p w14:paraId="601E6F03" w14:textId="77777777" w:rsidR="000E4B12" w:rsidRPr="00430E04" w:rsidRDefault="000E4B12">
      <w:pPr>
        <w:pStyle w:val="a9"/>
        <w:ind w:hanging="357"/>
        <w:rPr>
          <w:ins w:id="3955" w:author="Эльдар Галеев" w:date="2023-07-13T11:51:00Z"/>
          <w:iCs/>
        </w:rPr>
        <w:pPrChange w:id="3956" w:author="Эльдар Галеев" w:date="2023-07-13T11:52:00Z">
          <w:pPr>
            <w:pStyle w:val="a9"/>
            <w:ind w:left="851"/>
          </w:pPr>
        </w:pPrChange>
      </w:pPr>
      <w:ins w:id="3957" w:author="Эльдар Галеев" w:date="2023-07-13T11:51:00Z">
        <w:r w:rsidRPr="00C118E4">
          <w:rPr>
            <w:iCs/>
          </w:rPr>
          <w:t>содержание бисфенола А в реакционной смеси после реактора №2 (при условии проведения ежедневных лабораторных анализов);</w:t>
        </w:r>
      </w:ins>
    </w:p>
    <w:p w14:paraId="0A95A268" w14:textId="77777777" w:rsidR="000E4B12" w:rsidRPr="00563F04" w:rsidRDefault="000E4B12">
      <w:pPr>
        <w:pStyle w:val="a9"/>
        <w:ind w:hanging="357"/>
        <w:rPr>
          <w:ins w:id="3958" w:author="Эльдар Галеев" w:date="2023-07-13T11:51:00Z"/>
          <w:iCs/>
        </w:rPr>
        <w:pPrChange w:id="3959" w:author="Эльдар Галеев" w:date="2023-07-13T11:52:00Z">
          <w:pPr>
            <w:pStyle w:val="a9"/>
            <w:ind w:left="851"/>
          </w:pPr>
        </w:pPrChange>
      </w:pPr>
      <w:ins w:id="3960" w:author="Эльдар Галеев" w:date="2023-07-13T11:51:00Z">
        <w:r w:rsidRPr="00753B38">
          <w:rPr>
            <w:iCs/>
          </w:rPr>
          <w:t>содержание бисфенола А в реакционной смеси после реактора №3 (при условии проведения ежедневных лабораторных анализов).</w:t>
        </w:r>
      </w:ins>
    </w:p>
    <w:p w14:paraId="29841ADE" w14:textId="77777777" w:rsidR="000E4B12" w:rsidRPr="006A5FC1" w:rsidRDefault="000E4B12" w:rsidP="000E4B12">
      <w:pPr>
        <w:pStyle w:val="af4"/>
        <w:rPr>
          <w:ins w:id="3961" w:author="Эльдар Галеев" w:date="2023-07-13T11:51:00Z"/>
        </w:rPr>
      </w:pPr>
      <w:ins w:id="3962" w:author="Эльдар Галеев" w:date="2023-07-13T11:51:00Z">
        <w:r w:rsidRPr="006A5FC1">
          <w:t>Управление технологическими параметрами:</w:t>
        </w:r>
      </w:ins>
    </w:p>
    <w:p w14:paraId="4C077B22" w14:textId="77777777" w:rsidR="000E4B12" w:rsidRPr="005373C5" w:rsidRDefault="000E4B12">
      <w:pPr>
        <w:pStyle w:val="a9"/>
        <w:ind w:hanging="357"/>
        <w:rPr>
          <w:ins w:id="3963" w:author="Эльдар Галеев" w:date="2023-07-13T11:51:00Z"/>
          <w:iCs/>
        </w:rPr>
        <w:pPrChange w:id="3964" w:author="Эльдар Галеев" w:date="2023-07-13T11:52:00Z">
          <w:pPr>
            <w:pStyle w:val="a9"/>
            <w:ind w:left="851"/>
          </w:pPr>
        </w:pPrChange>
      </w:pPr>
      <w:ins w:id="3965" w:author="Эльдар Галеев" w:date="2023-07-13T11:51:00Z">
        <w:r w:rsidRPr="005373C5">
          <w:rPr>
            <w:iCs/>
          </w:rPr>
          <w:t xml:space="preserve">уровень в резервуаре фенола </w:t>
        </w:r>
        <w:r w:rsidRPr="000E4B12">
          <w:rPr>
            <w:iCs/>
            <w:rPrChange w:id="3966" w:author="Эльдар Галеев" w:date="2023-07-13T11:52:00Z">
              <w:rPr>
                <w:lang w:val="en-US"/>
              </w:rPr>
            </w:rPrChange>
          </w:rPr>
          <w:t>T</w:t>
        </w:r>
        <w:r w:rsidRPr="005373C5">
          <w:rPr>
            <w:iCs/>
          </w:rPr>
          <w:t>-701;</w:t>
        </w:r>
      </w:ins>
    </w:p>
    <w:p w14:paraId="560BA1F0" w14:textId="77777777" w:rsidR="000E4B12" w:rsidRPr="00AD1907" w:rsidRDefault="000E4B12">
      <w:pPr>
        <w:pStyle w:val="a9"/>
        <w:ind w:hanging="357"/>
        <w:rPr>
          <w:ins w:id="3967" w:author="Эльдар Галеев" w:date="2023-07-13T11:51:00Z"/>
          <w:iCs/>
        </w:rPr>
        <w:pPrChange w:id="3968" w:author="Эльдар Галеев" w:date="2023-07-13T11:52:00Z">
          <w:pPr>
            <w:pStyle w:val="a9"/>
            <w:ind w:left="851"/>
          </w:pPr>
        </w:pPrChange>
      </w:pPr>
      <w:ins w:id="3969" w:author="Эльдар Галеев" w:date="2023-07-13T11:51:00Z">
        <w:r w:rsidRPr="00AD1907">
          <w:rPr>
            <w:iCs/>
          </w:rPr>
          <w:t>температура на входе реактора №1;</w:t>
        </w:r>
      </w:ins>
    </w:p>
    <w:p w14:paraId="1750652F" w14:textId="77777777" w:rsidR="000E4B12" w:rsidRPr="00C118E4" w:rsidRDefault="000E4B12">
      <w:pPr>
        <w:pStyle w:val="a9"/>
        <w:ind w:hanging="357"/>
        <w:rPr>
          <w:ins w:id="3970" w:author="Эльдар Галеев" w:date="2023-07-13T11:51:00Z"/>
          <w:iCs/>
        </w:rPr>
        <w:pPrChange w:id="3971" w:author="Эльдар Галеев" w:date="2023-07-13T11:52:00Z">
          <w:pPr>
            <w:pStyle w:val="a9"/>
            <w:ind w:left="851"/>
          </w:pPr>
        </w:pPrChange>
      </w:pPr>
      <w:ins w:id="3972" w:author="Эльдар Галеев" w:date="2023-07-13T11:51:00Z">
        <w:r w:rsidRPr="00C118E4">
          <w:rPr>
            <w:iCs/>
          </w:rPr>
          <w:t>температура на входе реактора №2;</w:t>
        </w:r>
      </w:ins>
    </w:p>
    <w:p w14:paraId="02466C42" w14:textId="77777777" w:rsidR="000E4B12" w:rsidRPr="00563F04" w:rsidRDefault="000E4B12">
      <w:pPr>
        <w:pStyle w:val="a9"/>
        <w:ind w:hanging="357"/>
        <w:rPr>
          <w:ins w:id="3973" w:author="Эльдар Галеев" w:date="2023-07-13T11:51:00Z"/>
          <w:iCs/>
        </w:rPr>
        <w:pPrChange w:id="3974" w:author="Эльдар Галеев" w:date="2023-07-13T11:52:00Z">
          <w:pPr>
            <w:pStyle w:val="a9"/>
            <w:ind w:left="851"/>
          </w:pPr>
        </w:pPrChange>
      </w:pPr>
      <w:ins w:id="3975" w:author="Эльдар Галеев" w:date="2023-07-13T11:51:00Z">
        <w:r w:rsidRPr="00430E04">
          <w:rPr>
            <w:iCs/>
          </w:rPr>
          <w:t>температура на входе реактор</w:t>
        </w:r>
        <w:r w:rsidRPr="00753B38">
          <w:rPr>
            <w:iCs/>
          </w:rPr>
          <w:t>а №3;</w:t>
        </w:r>
      </w:ins>
    </w:p>
    <w:p w14:paraId="62B3CB95" w14:textId="77777777" w:rsidR="000E4B12" w:rsidRPr="000E4B12" w:rsidRDefault="000E4B12">
      <w:pPr>
        <w:pStyle w:val="a9"/>
        <w:ind w:hanging="357"/>
        <w:rPr>
          <w:ins w:id="3976" w:author="Эльдар Галеев" w:date="2023-07-13T11:51:00Z"/>
          <w:iCs/>
          <w:rPrChange w:id="3977" w:author="Эльдар Галеев" w:date="2023-07-13T11:52:00Z">
            <w:rPr>
              <w:ins w:id="3978" w:author="Эльдар Галеев" w:date="2023-07-13T11:51:00Z"/>
            </w:rPr>
          </w:rPrChange>
        </w:rPr>
        <w:pPrChange w:id="3979" w:author="Эльдар Галеев" w:date="2023-07-13T11:52:00Z">
          <w:pPr>
            <w:pStyle w:val="a9"/>
            <w:ind w:left="851"/>
          </w:pPr>
        </w:pPrChange>
      </w:pPr>
      <w:ins w:id="3980" w:author="Эльдар Галеев" w:date="2023-07-13T11:51:00Z">
        <w:r w:rsidRPr="000E4B12">
          <w:rPr>
            <w:iCs/>
            <w:rPrChange w:id="3981" w:author="Эльдар Галеев" w:date="2023-07-13T11:52:00Z">
              <w:rPr/>
            </w:rPrChange>
          </w:rPr>
          <w:t>перепад температуры в реакторе №1;</w:t>
        </w:r>
      </w:ins>
    </w:p>
    <w:p w14:paraId="26960865" w14:textId="77777777" w:rsidR="000E4B12" w:rsidRPr="000E4B12" w:rsidRDefault="000E4B12">
      <w:pPr>
        <w:pStyle w:val="a9"/>
        <w:ind w:hanging="357"/>
        <w:rPr>
          <w:ins w:id="3982" w:author="Эльдар Галеев" w:date="2023-07-13T11:51:00Z"/>
          <w:iCs/>
          <w:rPrChange w:id="3983" w:author="Эльдар Галеев" w:date="2023-07-13T11:52:00Z">
            <w:rPr>
              <w:ins w:id="3984" w:author="Эльдар Галеев" w:date="2023-07-13T11:51:00Z"/>
            </w:rPr>
          </w:rPrChange>
        </w:rPr>
        <w:pPrChange w:id="3985" w:author="Эльдар Галеев" w:date="2023-07-13T11:52:00Z">
          <w:pPr>
            <w:pStyle w:val="a9"/>
            <w:ind w:left="851"/>
          </w:pPr>
        </w:pPrChange>
      </w:pPr>
      <w:ins w:id="3986" w:author="Эльдар Галеев" w:date="2023-07-13T11:51:00Z">
        <w:r w:rsidRPr="000E4B12">
          <w:rPr>
            <w:iCs/>
            <w:rPrChange w:id="3987" w:author="Эльдар Галеев" w:date="2023-07-13T11:52:00Z">
              <w:rPr/>
            </w:rPrChange>
          </w:rPr>
          <w:t>перепад температуры в реакторе №2;</w:t>
        </w:r>
      </w:ins>
    </w:p>
    <w:p w14:paraId="64CCDF6F" w14:textId="77777777" w:rsidR="000E4B12" w:rsidRPr="000E4B12" w:rsidRDefault="000E4B12">
      <w:pPr>
        <w:pStyle w:val="a9"/>
        <w:ind w:hanging="357"/>
        <w:rPr>
          <w:ins w:id="3988" w:author="Эльдар Галеев" w:date="2023-07-13T11:51:00Z"/>
          <w:iCs/>
          <w:rPrChange w:id="3989" w:author="Эльдар Галеев" w:date="2023-07-13T11:52:00Z">
            <w:rPr>
              <w:ins w:id="3990" w:author="Эльдар Галеев" w:date="2023-07-13T11:51:00Z"/>
            </w:rPr>
          </w:rPrChange>
        </w:rPr>
        <w:pPrChange w:id="3991" w:author="Эльдар Галеев" w:date="2023-07-13T11:52:00Z">
          <w:pPr>
            <w:pStyle w:val="a9"/>
            <w:ind w:left="851"/>
          </w:pPr>
        </w:pPrChange>
      </w:pPr>
      <w:ins w:id="3992" w:author="Эльдар Галеев" w:date="2023-07-13T11:51:00Z">
        <w:r w:rsidRPr="000E4B12">
          <w:rPr>
            <w:iCs/>
            <w:rPrChange w:id="3993" w:author="Эльдар Галеев" w:date="2023-07-13T11:52:00Z">
              <w:rPr/>
            </w:rPrChange>
          </w:rPr>
          <w:t>перепад температуры в реакторе №3;</w:t>
        </w:r>
      </w:ins>
    </w:p>
    <w:p w14:paraId="22A48FE0" w14:textId="77777777" w:rsidR="000E4B12" w:rsidRPr="000E4B12" w:rsidRDefault="000E4B12">
      <w:pPr>
        <w:pStyle w:val="a9"/>
        <w:ind w:hanging="357"/>
        <w:rPr>
          <w:ins w:id="3994" w:author="Эльдар Галеев" w:date="2023-07-13T11:51:00Z"/>
          <w:iCs/>
          <w:rPrChange w:id="3995" w:author="Эльдар Галеев" w:date="2023-07-13T11:52:00Z">
            <w:rPr>
              <w:ins w:id="3996" w:author="Эльдар Галеев" w:date="2023-07-13T11:51:00Z"/>
            </w:rPr>
          </w:rPrChange>
        </w:rPr>
        <w:pPrChange w:id="3997" w:author="Эльдар Галеев" w:date="2023-07-13T11:52:00Z">
          <w:pPr>
            <w:pStyle w:val="a9"/>
            <w:ind w:left="851"/>
          </w:pPr>
        </w:pPrChange>
      </w:pPr>
      <w:ins w:id="3998" w:author="Эльдар Галеев" w:date="2023-07-13T11:51:00Z">
        <w:r w:rsidRPr="000E4B12">
          <w:rPr>
            <w:iCs/>
            <w:rPrChange w:id="3999" w:author="Эльдар Галеев" w:date="2023-07-13T11:52:00Z">
              <w:rPr/>
            </w:rPrChange>
          </w:rPr>
          <w:t>суммарный перепад температуры в реакторах №1, №2, №3;</w:t>
        </w:r>
      </w:ins>
    </w:p>
    <w:p w14:paraId="1E304318" w14:textId="77777777" w:rsidR="000E4B12" w:rsidRPr="000E4B12" w:rsidRDefault="000E4B12">
      <w:pPr>
        <w:pStyle w:val="a9"/>
        <w:ind w:hanging="357"/>
        <w:rPr>
          <w:ins w:id="4000" w:author="Эльдар Галеев" w:date="2023-07-13T11:51:00Z"/>
          <w:iCs/>
          <w:rPrChange w:id="4001" w:author="Эльдар Галеев" w:date="2023-07-13T11:52:00Z">
            <w:rPr>
              <w:ins w:id="4002" w:author="Эльдар Галеев" w:date="2023-07-13T11:51:00Z"/>
            </w:rPr>
          </w:rPrChange>
        </w:rPr>
        <w:pPrChange w:id="4003" w:author="Эльдар Галеев" w:date="2023-07-13T11:52:00Z">
          <w:pPr>
            <w:pStyle w:val="a9"/>
            <w:ind w:left="851"/>
          </w:pPr>
        </w:pPrChange>
      </w:pPr>
      <w:ins w:id="4004" w:author="Эльдар Галеев" w:date="2023-07-13T11:51:00Z">
        <w:r w:rsidRPr="000E4B12">
          <w:rPr>
            <w:iCs/>
            <w:rPrChange w:id="4005" w:author="Эльдар Галеев" w:date="2023-07-13T11:52:00Z">
              <w:rPr/>
            </w:rPrChange>
          </w:rPr>
          <w:t>мольное отношение ацетон/фенол на входе реактора №1;</w:t>
        </w:r>
      </w:ins>
    </w:p>
    <w:p w14:paraId="3C8AA478" w14:textId="77777777" w:rsidR="000E4B12" w:rsidRPr="000E4B12" w:rsidRDefault="000E4B12">
      <w:pPr>
        <w:pStyle w:val="a9"/>
        <w:ind w:hanging="357"/>
        <w:rPr>
          <w:ins w:id="4006" w:author="Эльдар Галеев" w:date="2023-07-13T11:51:00Z"/>
          <w:iCs/>
          <w:rPrChange w:id="4007" w:author="Эльдар Галеев" w:date="2023-07-13T11:52:00Z">
            <w:rPr>
              <w:ins w:id="4008" w:author="Эльдар Галеев" w:date="2023-07-13T11:51:00Z"/>
            </w:rPr>
          </w:rPrChange>
        </w:rPr>
        <w:pPrChange w:id="4009" w:author="Эльдар Галеев" w:date="2023-07-13T11:52:00Z">
          <w:pPr>
            <w:pStyle w:val="a9"/>
            <w:ind w:left="851"/>
          </w:pPr>
        </w:pPrChange>
      </w:pPr>
      <w:ins w:id="4010" w:author="Эльдар Галеев" w:date="2023-07-13T11:51:00Z">
        <w:r w:rsidRPr="000E4B12">
          <w:rPr>
            <w:iCs/>
            <w:rPrChange w:id="4011" w:author="Эльдар Галеев" w:date="2023-07-13T11:52:00Z">
              <w:rPr/>
            </w:rPrChange>
          </w:rPr>
          <w:lastRenderedPageBreak/>
          <w:t>мольное отношение ацетон/фенол на входе реактора №2 (при условии проведения ежедневных лабораторных анализов реакционной смеси на выходе реактора №1);</w:t>
        </w:r>
      </w:ins>
    </w:p>
    <w:p w14:paraId="2DD464A4" w14:textId="77777777" w:rsidR="000E4B12" w:rsidRPr="000E4B12" w:rsidRDefault="000E4B12">
      <w:pPr>
        <w:pStyle w:val="a9"/>
        <w:ind w:hanging="357"/>
        <w:rPr>
          <w:ins w:id="4012" w:author="Эльдар Галеев" w:date="2023-07-13T11:51:00Z"/>
          <w:iCs/>
          <w:rPrChange w:id="4013" w:author="Эльдар Галеев" w:date="2023-07-13T11:52:00Z">
            <w:rPr>
              <w:ins w:id="4014" w:author="Эльдар Галеев" w:date="2023-07-13T11:51:00Z"/>
            </w:rPr>
          </w:rPrChange>
        </w:rPr>
        <w:pPrChange w:id="4015" w:author="Эльдар Галеев" w:date="2023-07-13T11:52:00Z">
          <w:pPr>
            <w:pStyle w:val="a9"/>
            <w:ind w:left="851"/>
          </w:pPr>
        </w:pPrChange>
      </w:pPr>
      <w:ins w:id="4016" w:author="Эльдар Галеев" w:date="2023-07-13T11:51:00Z">
        <w:r w:rsidRPr="000E4B12">
          <w:rPr>
            <w:iCs/>
            <w:rPrChange w:id="4017" w:author="Эльдар Галеев" w:date="2023-07-13T11:52:00Z">
              <w:rPr/>
            </w:rPrChange>
          </w:rPr>
          <w:lastRenderedPageBreak/>
          <w:t>мольное отношение ацетон/фенол на входе реактора №3 (при условии проведения ежедневных лабораторных анализов реакционной смеси на выходе реактора №2).</w:t>
        </w:r>
      </w:ins>
    </w:p>
    <w:p w14:paraId="4825A146" w14:textId="77777777" w:rsidR="000E4B12" w:rsidRPr="00613C93" w:rsidRDefault="000E4B12" w:rsidP="000E4B12">
      <w:pPr>
        <w:pStyle w:val="af4"/>
        <w:rPr>
          <w:ins w:id="4018" w:author="Эльдар Галеев" w:date="2023-07-13T11:51:00Z"/>
          <w:lang w:val="en-US"/>
        </w:rPr>
      </w:pPr>
      <w:ins w:id="4019" w:author="Эльдар Галеев" w:date="2023-07-13T11:51:00Z">
        <w:r w:rsidRPr="006A5FC1">
          <w:t>Оптимизация:</w:t>
        </w:r>
      </w:ins>
    </w:p>
    <w:p w14:paraId="66A8CF06" w14:textId="77777777" w:rsidR="000E4B12" w:rsidRPr="00AD1907" w:rsidRDefault="000E4B12">
      <w:pPr>
        <w:pStyle w:val="a9"/>
        <w:ind w:hanging="357"/>
        <w:rPr>
          <w:ins w:id="4020" w:author="Эльдар Галеев" w:date="2023-07-13T11:51:00Z"/>
          <w:iCs/>
        </w:rPr>
        <w:pPrChange w:id="4021" w:author="Эльдар Галеев" w:date="2023-07-13T11:52:00Z">
          <w:pPr>
            <w:pStyle w:val="a9"/>
            <w:ind w:left="851"/>
          </w:pPr>
        </w:pPrChange>
      </w:pPr>
      <w:ins w:id="4022" w:author="Эльдар Галеев" w:date="2023-07-13T11:51:00Z">
        <w:r w:rsidRPr="005373C5">
          <w:rPr>
            <w:iCs/>
          </w:rPr>
          <w:t xml:space="preserve">максимизация содержания бисфенола А в реакционной смеси после реактора №3 при ограничении на </w:t>
        </w:r>
        <w:r w:rsidRPr="005373C5">
          <w:rPr>
            <w:iCs/>
          </w:rPr>
          <w:tab/>
          <w:t>суммарный перепад температуры в реакторах №1, №2, №3.</w:t>
        </w:r>
      </w:ins>
    </w:p>
    <w:p w14:paraId="751AF5CA" w14:textId="77777777" w:rsidR="000E4B12" w:rsidRDefault="000E4B12" w:rsidP="000E4B12">
      <w:pPr>
        <w:pStyle w:val="21"/>
        <w:rPr>
          <w:ins w:id="4023" w:author="Эльдар Галеев" w:date="2023-07-13T11:51:00Z"/>
        </w:rPr>
      </w:pPr>
      <w:ins w:id="4024" w:author="Эльдар Галеев" w:date="2023-07-13T11:51:00Z">
        <w:r w:rsidRPr="00121A0C">
          <w:t xml:space="preserve">Контроллер </w:t>
        </w:r>
        <w:r w:rsidRPr="009A0D50">
          <w:t xml:space="preserve">дегидратора С-200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С_200</w:t>
        </w:r>
        <w:r w:rsidRPr="00121A0C">
          <w:t>)</w:t>
        </w:r>
      </w:ins>
    </w:p>
    <w:p w14:paraId="265433B5" w14:textId="77777777" w:rsidR="000E4B12" w:rsidRPr="006A5FC1" w:rsidRDefault="000E4B12" w:rsidP="000E4B12">
      <w:pPr>
        <w:pStyle w:val="af4"/>
        <w:rPr>
          <w:ins w:id="4025" w:author="Эльдар Галеев" w:date="2023-07-13T11:51:00Z"/>
        </w:rPr>
      </w:pPr>
      <w:ins w:id="4026" w:author="Эльдар Галеев" w:date="2023-07-13T11:51:00Z">
        <w:r w:rsidRPr="006A5FC1">
          <w:t xml:space="preserve">Контроллер </w:t>
        </w:r>
        <w:r w:rsidRPr="009A0D50">
          <w:t>CNTR_BFA_С_200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7505AD5" w14:textId="77777777" w:rsidR="000E4B12" w:rsidRPr="000E4B12" w:rsidRDefault="000E4B12">
      <w:pPr>
        <w:pStyle w:val="a9"/>
        <w:ind w:hanging="357"/>
        <w:rPr>
          <w:ins w:id="4027" w:author="Эльдар Галеев" w:date="2023-07-13T11:51:00Z"/>
          <w:iCs/>
          <w:rPrChange w:id="4028" w:author="Эльдар Галеев" w:date="2023-07-13T11:53:00Z">
            <w:rPr>
              <w:ins w:id="4029" w:author="Эльдар Галеев" w:date="2023-07-13T11:51:00Z"/>
              <w:lang w:val="en-US"/>
            </w:rPr>
          </w:rPrChange>
        </w:rPr>
        <w:pPrChange w:id="4030" w:author="Эльдар Галеев" w:date="2023-07-13T11:53:00Z">
          <w:pPr>
            <w:pStyle w:val="a9"/>
            <w:ind w:left="851"/>
          </w:pPr>
        </w:pPrChange>
      </w:pPr>
      <w:ins w:id="4031" w:author="Эльдар Галеев" w:date="2023-07-13T11:51:00Z">
        <w:r w:rsidRPr="005373C5">
          <w:rPr>
            <w:iCs/>
          </w:rPr>
          <w:t>главный дегидратор С-200.</w:t>
        </w:r>
      </w:ins>
    </w:p>
    <w:p w14:paraId="30B95A12" w14:textId="77777777" w:rsidR="000E4B12" w:rsidRPr="006A5FC1" w:rsidRDefault="000E4B12" w:rsidP="000E4B12">
      <w:pPr>
        <w:pStyle w:val="22"/>
        <w:rPr>
          <w:ins w:id="4032" w:author="Эльдар Галеев" w:date="2023-07-13T11:51:00Z"/>
        </w:rPr>
      </w:pPr>
      <w:ins w:id="4033" w:author="Эльдар Галеев" w:date="2023-07-13T11:51:00Z">
        <w:r w:rsidRPr="006A5FC1">
          <w:t>Задачи управления и оптимизации</w:t>
        </w:r>
      </w:ins>
    </w:p>
    <w:p w14:paraId="51C14353" w14:textId="77777777" w:rsidR="000E4B12" w:rsidRPr="006A5FC1" w:rsidRDefault="000E4B12" w:rsidP="000E4B12">
      <w:pPr>
        <w:pStyle w:val="af4"/>
        <w:rPr>
          <w:ins w:id="4034" w:author="Эльдар Галеев" w:date="2023-07-13T11:51:00Z"/>
        </w:rPr>
      </w:pPr>
      <w:ins w:id="4035" w:author="Эльдар Галеев" w:date="2023-07-13T11:51:00Z">
        <w:r w:rsidRPr="006A5FC1">
          <w:t>Управление показателями качества продуктов:</w:t>
        </w:r>
      </w:ins>
    </w:p>
    <w:p w14:paraId="7E40985F" w14:textId="77777777" w:rsidR="000E4B12" w:rsidRPr="005373C5" w:rsidRDefault="000E4B12">
      <w:pPr>
        <w:pStyle w:val="a9"/>
        <w:ind w:hanging="357"/>
        <w:rPr>
          <w:ins w:id="4036" w:author="Эльдар Галеев" w:date="2023-07-13T11:51:00Z"/>
          <w:iCs/>
        </w:rPr>
        <w:pPrChange w:id="4037" w:author="Эльдар Галеев" w:date="2023-07-13T11:53:00Z">
          <w:pPr>
            <w:pStyle w:val="a9"/>
            <w:ind w:left="851"/>
          </w:pPr>
        </w:pPrChange>
      </w:pPr>
      <w:ins w:id="4038" w:author="Эльдар Галеев" w:date="2023-07-13T11:51:00Z">
        <w:r w:rsidRPr="005373C5">
          <w:rPr>
            <w:iCs/>
          </w:rPr>
          <w:t>содержание ацетона в кубовом продукте колонны С-200.</w:t>
        </w:r>
      </w:ins>
    </w:p>
    <w:p w14:paraId="0F2270D2" w14:textId="77777777" w:rsidR="000E4B12" w:rsidRPr="006A5FC1" w:rsidRDefault="000E4B12" w:rsidP="000E4B12">
      <w:pPr>
        <w:pStyle w:val="af4"/>
        <w:rPr>
          <w:ins w:id="4039" w:author="Эльдар Галеев" w:date="2023-07-13T11:51:00Z"/>
        </w:rPr>
      </w:pPr>
      <w:ins w:id="4040" w:author="Эльдар Галеев" w:date="2023-07-13T11:51:00Z">
        <w:r w:rsidRPr="006A5FC1">
          <w:t>Управление технологическими параметрами:</w:t>
        </w:r>
      </w:ins>
    </w:p>
    <w:p w14:paraId="374EE8F4" w14:textId="77777777" w:rsidR="000E4B12" w:rsidRDefault="000E4B12">
      <w:pPr>
        <w:pStyle w:val="a9"/>
        <w:ind w:left="709"/>
        <w:rPr>
          <w:ins w:id="4041" w:author="Эльдар Галеев" w:date="2023-07-13T11:51:00Z"/>
        </w:rPr>
        <w:pPrChange w:id="4042" w:author="Эльдар Галеев" w:date="2023-07-13T11:53:00Z">
          <w:pPr>
            <w:pStyle w:val="a9"/>
            <w:ind w:left="851"/>
          </w:pPr>
        </w:pPrChange>
      </w:pPr>
      <w:ins w:id="4043" w:author="Эльдар Галеев" w:date="2023-07-13T11:51:00Z">
        <w:r>
          <w:t xml:space="preserve">температура </w:t>
        </w:r>
        <w:r w:rsidRPr="008518E9">
          <w:t>паров с верха колонны С-200</w:t>
        </w:r>
        <w:r>
          <w:t>;</w:t>
        </w:r>
      </w:ins>
    </w:p>
    <w:p w14:paraId="694BA91D" w14:textId="77777777" w:rsidR="000E4B12" w:rsidRDefault="000E4B12">
      <w:pPr>
        <w:pStyle w:val="a9"/>
        <w:ind w:left="709"/>
        <w:rPr>
          <w:ins w:id="4044" w:author="Эльдар Галеев" w:date="2023-07-13T11:51:00Z"/>
        </w:rPr>
        <w:pPrChange w:id="4045" w:author="Эльдар Галеев" w:date="2023-07-13T11:53:00Z">
          <w:pPr>
            <w:pStyle w:val="a9"/>
            <w:ind w:left="851"/>
          </w:pPr>
        </w:pPrChange>
      </w:pPr>
      <w:ins w:id="4046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С-200</w:t>
        </w:r>
        <w:r>
          <w:t>;</w:t>
        </w:r>
      </w:ins>
    </w:p>
    <w:p w14:paraId="16A39A86" w14:textId="77777777" w:rsidR="000E4B12" w:rsidRPr="006A5FC1" w:rsidRDefault="000E4B12">
      <w:pPr>
        <w:pStyle w:val="a9"/>
        <w:ind w:left="709"/>
        <w:rPr>
          <w:ins w:id="4047" w:author="Эльдар Галеев" w:date="2023-07-13T11:51:00Z"/>
        </w:rPr>
        <w:pPrChange w:id="4048" w:author="Эльдар Галеев" w:date="2023-07-13T11:53:00Z">
          <w:pPr>
            <w:pStyle w:val="a9"/>
            <w:ind w:left="851"/>
          </w:pPr>
        </w:pPrChange>
      </w:pPr>
      <w:ins w:id="4049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С-200</w:t>
        </w:r>
        <w:r>
          <w:t>.</w:t>
        </w:r>
      </w:ins>
    </w:p>
    <w:p w14:paraId="1D6BCA1E" w14:textId="77777777" w:rsidR="000E4B12" w:rsidRPr="00613C93" w:rsidRDefault="000E4B12" w:rsidP="000E4B12">
      <w:pPr>
        <w:pStyle w:val="af4"/>
        <w:rPr>
          <w:ins w:id="4050" w:author="Эльдар Галеев" w:date="2023-07-13T11:51:00Z"/>
          <w:lang w:val="en-US"/>
        </w:rPr>
      </w:pPr>
      <w:ins w:id="4051" w:author="Эльдар Галеев" w:date="2023-07-13T11:51:00Z">
        <w:r w:rsidRPr="006A5FC1">
          <w:t>Оптимизация:</w:t>
        </w:r>
      </w:ins>
    </w:p>
    <w:p w14:paraId="4B35A6A8" w14:textId="77777777" w:rsidR="000E4B12" w:rsidRDefault="000E4B12">
      <w:pPr>
        <w:pStyle w:val="a9"/>
        <w:ind w:left="709"/>
        <w:rPr>
          <w:ins w:id="4052" w:author="Эльдар Галеев" w:date="2023-07-13T11:51:00Z"/>
        </w:rPr>
        <w:pPrChange w:id="4053" w:author="Эльдар Галеев" w:date="2023-07-13T11:53:00Z">
          <w:pPr>
            <w:pStyle w:val="a9"/>
            <w:ind w:left="851"/>
          </w:pPr>
        </w:pPrChange>
      </w:pPr>
      <w:ins w:id="4054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Е-200</w:t>
        </w:r>
        <w:r w:rsidRPr="00EF6435">
          <w:t xml:space="preserve"> </w:t>
        </w:r>
        <w:r>
          <w:t xml:space="preserve">при ограничении на </w:t>
        </w:r>
        <w:r w:rsidRPr="00EF6435">
          <w:t xml:space="preserve">содержание </w:t>
        </w:r>
        <w:r>
          <w:t>воды</w:t>
        </w:r>
        <w:r w:rsidRPr="00EF6435">
          <w:t xml:space="preserve"> в кубовом продукте колонны С-200</w:t>
        </w:r>
        <w:r>
          <w:t>.</w:t>
        </w:r>
      </w:ins>
    </w:p>
    <w:p w14:paraId="644758FD" w14:textId="77777777" w:rsidR="000E4B12" w:rsidRDefault="000E4B12" w:rsidP="000E4B12">
      <w:pPr>
        <w:pStyle w:val="21"/>
        <w:jc w:val="both"/>
        <w:rPr>
          <w:ins w:id="4055" w:author="Эльдар Галеев" w:date="2023-07-13T11:51:00Z"/>
        </w:rPr>
      </w:pPr>
      <w:ins w:id="4056" w:author="Эльдар Галеев" w:date="2023-07-13T11:51:00Z">
        <w:r w:rsidRPr="00121A0C">
          <w:t xml:space="preserve">Контроллер </w:t>
        </w:r>
        <w:r w:rsidRPr="005E013E">
          <w:t>регенерации и очистки ацетона в колоннах С-220, С-230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</w:t>
        </w:r>
        <w:r w:rsidRPr="005E013E">
          <w:t>2</w:t>
        </w:r>
        <w:r>
          <w:t>0</w:t>
        </w:r>
        <w:r w:rsidRPr="005E013E">
          <w:t>_230</w:t>
        </w:r>
        <w:r w:rsidRPr="00121A0C">
          <w:t>)</w:t>
        </w:r>
      </w:ins>
    </w:p>
    <w:p w14:paraId="202DD993" w14:textId="77777777" w:rsidR="000E4B12" w:rsidRPr="006A5FC1" w:rsidRDefault="000E4B12" w:rsidP="000E4B12">
      <w:pPr>
        <w:pStyle w:val="af4"/>
        <w:rPr>
          <w:ins w:id="4057" w:author="Эльдар Галеев" w:date="2023-07-13T11:51:00Z"/>
        </w:rPr>
      </w:pPr>
      <w:ins w:id="4058" w:author="Эльдар Галеев" w:date="2023-07-13T11:51:00Z">
        <w:r w:rsidRPr="006A5FC1">
          <w:t xml:space="preserve">Контроллер </w:t>
        </w:r>
        <w:r w:rsidRPr="005E013E">
          <w:t>CNTR_BFA_С_220_230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1A0092F4" w14:textId="77777777" w:rsidR="000E4B12" w:rsidRDefault="000E4B12">
      <w:pPr>
        <w:pStyle w:val="a9"/>
        <w:ind w:left="709"/>
        <w:rPr>
          <w:ins w:id="4059" w:author="Эльдар Галеев" w:date="2023-07-13T11:51:00Z"/>
        </w:rPr>
        <w:pPrChange w:id="4060" w:author="Эльдар Галеев" w:date="2023-07-13T11:53:00Z">
          <w:pPr>
            <w:pStyle w:val="a9"/>
            <w:ind w:left="851"/>
          </w:pPr>
        </w:pPrChange>
      </w:pPr>
      <w:ins w:id="4061" w:author="Эльдар Галеев" w:date="2023-07-13T11:51:00Z">
        <w:r>
          <w:t>колонна регенерации ацетона С-220;</w:t>
        </w:r>
      </w:ins>
    </w:p>
    <w:p w14:paraId="2312571C" w14:textId="77777777" w:rsidR="000E4B12" w:rsidRPr="009A0D50" w:rsidRDefault="000E4B12">
      <w:pPr>
        <w:pStyle w:val="a9"/>
        <w:ind w:left="709"/>
        <w:rPr>
          <w:ins w:id="4062" w:author="Эльдар Галеев" w:date="2023-07-13T11:51:00Z"/>
          <w:lang w:val="en-US"/>
        </w:rPr>
        <w:pPrChange w:id="4063" w:author="Эльдар Галеев" w:date="2023-07-13T11:53:00Z">
          <w:pPr>
            <w:pStyle w:val="a9"/>
            <w:ind w:left="851"/>
          </w:pPr>
        </w:pPrChange>
      </w:pPr>
      <w:ins w:id="4064" w:author="Эльдар Галеев" w:date="2023-07-13T11:51:00Z">
        <w:r>
          <w:t>колонна очистки ацетона С-230.</w:t>
        </w:r>
      </w:ins>
    </w:p>
    <w:p w14:paraId="11A4970E" w14:textId="77777777" w:rsidR="000E4B12" w:rsidRPr="006A5FC1" w:rsidRDefault="000E4B12" w:rsidP="000E4B12">
      <w:pPr>
        <w:pStyle w:val="22"/>
        <w:rPr>
          <w:ins w:id="4065" w:author="Эльдар Галеев" w:date="2023-07-13T11:51:00Z"/>
        </w:rPr>
      </w:pPr>
      <w:ins w:id="4066" w:author="Эльдар Галеев" w:date="2023-07-13T11:51:00Z">
        <w:r w:rsidRPr="006A5FC1">
          <w:t>Задачи управления и оптимизации</w:t>
        </w:r>
      </w:ins>
    </w:p>
    <w:p w14:paraId="7243AB4E" w14:textId="77777777" w:rsidR="000E4B12" w:rsidRPr="006A5FC1" w:rsidRDefault="000E4B12" w:rsidP="000E4B12">
      <w:pPr>
        <w:pStyle w:val="af4"/>
        <w:rPr>
          <w:ins w:id="4067" w:author="Эльдар Галеев" w:date="2023-07-13T11:51:00Z"/>
        </w:rPr>
      </w:pPr>
      <w:ins w:id="4068" w:author="Эльдар Галеев" w:date="2023-07-13T11:51:00Z">
        <w:r w:rsidRPr="006A5FC1">
          <w:t>Управление показателями качества продуктов:</w:t>
        </w:r>
      </w:ins>
    </w:p>
    <w:p w14:paraId="290FCA85" w14:textId="77777777" w:rsidR="000E4B12" w:rsidRDefault="000E4B12">
      <w:pPr>
        <w:pStyle w:val="a9"/>
        <w:ind w:left="709"/>
        <w:rPr>
          <w:ins w:id="4069" w:author="Эльдар Галеев" w:date="2023-07-13T11:51:00Z"/>
        </w:rPr>
        <w:pPrChange w:id="4070" w:author="Эльдар Галеев" w:date="2023-07-13T11:53:00Z">
          <w:pPr>
            <w:pStyle w:val="a9"/>
            <w:ind w:left="851"/>
          </w:pPr>
        </w:pPrChange>
      </w:pPr>
      <w:ins w:id="4071" w:author="Эльдар Галеев" w:date="2023-07-13T11:51:00Z">
        <w:r>
          <w:t>содержание</w:t>
        </w:r>
        <w:r w:rsidRPr="00FE3908">
          <w:t xml:space="preserve"> </w:t>
        </w:r>
        <w:r>
          <w:t>ацетона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2</w:t>
        </w:r>
        <w:r w:rsidRPr="00CB0BC9">
          <w:t>0</w:t>
        </w:r>
        <w:r>
          <w:t>;</w:t>
        </w:r>
      </w:ins>
    </w:p>
    <w:p w14:paraId="5DD91B78" w14:textId="77777777" w:rsidR="000E4B12" w:rsidRDefault="000E4B12">
      <w:pPr>
        <w:pStyle w:val="a9"/>
        <w:ind w:left="709"/>
        <w:rPr>
          <w:ins w:id="4072" w:author="Эльдар Галеев" w:date="2023-07-13T11:51:00Z"/>
        </w:rPr>
        <w:pPrChange w:id="4073" w:author="Эльдар Галеев" w:date="2023-07-13T11:53:00Z">
          <w:pPr>
            <w:pStyle w:val="a9"/>
            <w:ind w:left="851"/>
          </w:pPr>
        </w:pPrChange>
      </w:pPr>
      <w:ins w:id="4074" w:author="Эльдар Галеев" w:date="2023-07-13T11:51:00Z">
        <w:r>
          <w:t>содержание</w:t>
        </w:r>
        <w:r w:rsidRPr="00FE3908">
          <w:t xml:space="preserve"> </w:t>
        </w:r>
        <w:r>
          <w:t>метанола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;</w:t>
        </w:r>
      </w:ins>
    </w:p>
    <w:p w14:paraId="6CFFAB8C" w14:textId="77777777" w:rsidR="000E4B12" w:rsidRPr="00FE3908" w:rsidRDefault="000E4B12">
      <w:pPr>
        <w:pStyle w:val="a9"/>
        <w:ind w:left="709"/>
        <w:rPr>
          <w:ins w:id="4075" w:author="Эльдар Галеев" w:date="2023-07-13T11:51:00Z"/>
        </w:rPr>
        <w:pPrChange w:id="4076" w:author="Эльдар Галеев" w:date="2023-07-13T11:53:00Z">
          <w:pPr>
            <w:pStyle w:val="a9"/>
            <w:ind w:left="851"/>
          </w:pPr>
        </w:pPrChange>
      </w:pPr>
      <w:ins w:id="4077" w:author="Эльдар Галеев" w:date="2023-07-13T11:51:00Z">
        <w:r>
          <w:lastRenderedPageBreak/>
          <w:t>содержание</w:t>
        </w:r>
        <w:r w:rsidRPr="00FE3908">
          <w:t xml:space="preserve"> </w:t>
        </w:r>
        <w:r>
          <w:t>воды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.</w:t>
        </w:r>
      </w:ins>
    </w:p>
    <w:p w14:paraId="27651BB6" w14:textId="77777777" w:rsidR="000E4B12" w:rsidRPr="006A5FC1" w:rsidRDefault="000E4B12" w:rsidP="000E4B12">
      <w:pPr>
        <w:pStyle w:val="af4"/>
        <w:rPr>
          <w:ins w:id="4078" w:author="Эльдар Галеев" w:date="2023-07-13T11:51:00Z"/>
        </w:rPr>
      </w:pPr>
      <w:ins w:id="4079" w:author="Эльдар Галеев" w:date="2023-07-13T11:51:00Z">
        <w:r w:rsidRPr="006A5FC1">
          <w:t>Управление технологическими параметрами:</w:t>
        </w:r>
      </w:ins>
    </w:p>
    <w:p w14:paraId="6CE4E6B6" w14:textId="77777777" w:rsidR="000E4B12" w:rsidRDefault="000E4B12">
      <w:pPr>
        <w:pStyle w:val="a9"/>
        <w:ind w:left="709"/>
        <w:rPr>
          <w:ins w:id="4080" w:author="Эльдар Галеев" w:date="2023-07-13T11:51:00Z"/>
        </w:rPr>
        <w:pPrChange w:id="4081" w:author="Эльдар Галеев" w:date="2023-07-13T11:53:00Z">
          <w:pPr>
            <w:pStyle w:val="a9"/>
            <w:ind w:left="851"/>
          </w:pPr>
        </w:pPrChange>
      </w:pPr>
      <w:ins w:id="4082" w:author="Эльдар Галеев" w:date="2023-07-13T11:51:00Z">
        <w:r>
          <w:lastRenderedPageBreak/>
          <w:t xml:space="preserve">температура </w:t>
        </w:r>
        <w:r w:rsidRPr="008518E9">
          <w:t>паров с верха колонны С-2</w:t>
        </w:r>
        <w:r>
          <w:t>2</w:t>
        </w:r>
        <w:r w:rsidRPr="008518E9">
          <w:t>0</w:t>
        </w:r>
        <w:r>
          <w:t>;</w:t>
        </w:r>
      </w:ins>
    </w:p>
    <w:p w14:paraId="2473CCE7" w14:textId="77777777" w:rsidR="000E4B12" w:rsidRDefault="000E4B12">
      <w:pPr>
        <w:pStyle w:val="a9"/>
        <w:ind w:left="709"/>
        <w:rPr>
          <w:ins w:id="4083" w:author="Эльдар Галеев" w:date="2023-07-13T11:51:00Z"/>
        </w:rPr>
        <w:pPrChange w:id="4084" w:author="Эльдар Галеев" w:date="2023-07-13T11:53:00Z">
          <w:pPr>
            <w:pStyle w:val="a9"/>
            <w:ind w:left="851"/>
          </w:pPr>
        </w:pPrChange>
      </w:pPr>
      <w:ins w:id="4085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2</w:t>
        </w:r>
        <w:r w:rsidRPr="008518E9">
          <w:t>0</w:t>
        </w:r>
        <w:r>
          <w:t>;</w:t>
        </w:r>
      </w:ins>
    </w:p>
    <w:p w14:paraId="09888C45" w14:textId="77777777" w:rsidR="000E4B12" w:rsidRDefault="000E4B12">
      <w:pPr>
        <w:pStyle w:val="a9"/>
        <w:ind w:left="709"/>
        <w:rPr>
          <w:ins w:id="4086" w:author="Эльдар Галеев" w:date="2023-07-13T11:51:00Z"/>
        </w:rPr>
        <w:pPrChange w:id="4087" w:author="Эльдар Галеев" w:date="2023-07-13T11:53:00Z">
          <w:pPr>
            <w:pStyle w:val="a9"/>
            <w:ind w:left="851"/>
          </w:pPr>
        </w:pPrChange>
      </w:pPr>
      <w:ins w:id="4088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2</w:t>
        </w:r>
        <w:r w:rsidRPr="008518E9">
          <w:t>0</w:t>
        </w:r>
        <w:r>
          <w:t>;</w:t>
        </w:r>
      </w:ins>
    </w:p>
    <w:p w14:paraId="5679D814" w14:textId="77777777" w:rsidR="000E4B12" w:rsidRDefault="000E4B12">
      <w:pPr>
        <w:pStyle w:val="a9"/>
        <w:ind w:left="709"/>
        <w:rPr>
          <w:ins w:id="4089" w:author="Эльдар Галеев" w:date="2023-07-13T11:51:00Z"/>
        </w:rPr>
        <w:pPrChange w:id="4090" w:author="Эльдар Галеев" w:date="2023-07-13T11:53:00Z">
          <w:pPr>
            <w:pStyle w:val="a9"/>
            <w:ind w:left="851"/>
          </w:pPr>
        </w:pPrChange>
      </w:pPr>
      <w:ins w:id="4091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3</w:t>
        </w:r>
        <w:r w:rsidRPr="008518E9">
          <w:t>0</w:t>
        </w:r>
        <w:r>
          <w:t>;</w:t>
        </w:r>
      </w:ins>
    </w:p>
    <w:p w14:paraId="1B636D21" w14:textId="77777777" w:rsidR="000E4B12" w:rsidRDefault="000E4B12">
      <w:pPr>
        <w:pStyle w:val="a9"/>
        <w:ind w:left="709"/>
        <w:rPr>
          <w:ins w:id="4092" w:author="Эльдар Галеев" w:date="2023-07-13T11:51:00Z"/>
        </w:rPr>
        <w:pPrChange w:id="4093" w:author="Эльдар Галеев" w:date="2023-07-13T11:53:00Z">
          <w:pPr>
            <w:pStyle w:val="a9"/>
            <w:ind w:left="851"/>
          </w:pPr>
        </w:pPrChange>
      </w:pPr>
      <w:ins w:id="4094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3</w:t>
        </w:r>
        <w:r w:rsidRPr="008518E9">
          <w:t>0</w:t>
        </w:r>
        <w:r>
          <w:t>;</w:t>
        </w:r>
      </w:ins>
    </w:p>
    <w:p w14:paraId="505E5A1D" w14:textId="77777777" w:rsidR="000E4B12" w:rsidRPr="006A5FC1" w:rsidRDefault="000E4B12">
      <w:pPr>
        <w:pStyle w:val="a9"/>
        <w:ind w:left="709"/>
        <w:rPr>
          <w:ins w:id="4095" w:author="Эльдар Галеев" w:date="2023-07-13T11:51:00Z"/>
        </w:rPr>
        <w:pPrChange w:id="4096" w:author="Эльдар Галеев" w:date="2023-07-13T11:53:00Z">
          <w:pPr>
            <w:pStyle w:val="a9"/>
            <w:ind w:left="851"/>
          </w:pPr>
        </w:pPrChange>
      </w:pPr>
      <w:ins w:id="4097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3</w:t>
        </w:r>
        <w:r w:rsidRPr="008518E9">
          <w:t>0</w:t>
        </w:r>
        <w:r>
          <w:t>.</w:t>
        </w:r>
      </w:ins>
    </w:p>
    <w:p w14:paraId="4EB3DD2E" w14:textId="77777777" w:rsidR="000E4B12" w:rsidRPr="00613C93" w:rsidRDefault="000E4B12" w:rsidP="000E4B12">
      <w:pPr>
        <w:pStyle w:val="af4"/>
        <w:rPr>
          <w:ins w:id="4098" w:author="Эльдар Галеев" w:date="2023-07-13T11:51:00Z"/>
          <w:lang w:val="en-US"/>
        </w:rPr>
      </w:pPr>
      <w:ins w:id="4099" w:author="Эльдар Галеев" w:date="2023-07-13T11:51:00Z">
        <w:r w:rsidRPr="006A5FC1">
          <w:t>Оптимизация:</w:t>
        </w:r>
      </w:ins>
    </w:p>
    <w:p w14:paraId="653914F6" w14:textId="77777777" w:rsidR="000E4B12" w:rsidRDefault="000E4B12" w:rsidP="000E4B12">
      <w:pPr>
        <w:pStyle w:val="a9"/>
        <w:rPr>
          <w:ins w:id="4100" w:author="Эльдар Галеев" w:date="2023-07-13T11:51:00Z"/>
        </w:rPr>
      </w:pPr>
      <w:ins w:id="4101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Е-2</w:t>
        </w:r>
        <w:r w:rsidRPr="005E013E">
          <w:t>2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ацетона</w:t>
        </w:r>
        <w:r w:rsidRPr="00EF6435">
          <w:t xml:space="preserve"> в кубовом продукте колонны С-2</w:t>
        </w:r>
        <w:r>
          <w:t>2</w:t>
        </w:r>
        <w:r w:rsidRPr="00EF6435">
          <w:t>0</w:t>
        </w:r>
        <w:r>
          <w:t>;</w:t>
        </w:r>
      </w:ins>
    </w:p>
    <w:p w14:paraId="59E606BE" w14:textId="77777777" w:rsidR="000E4B12" w:rsidRDefault="000E4B12" w:rsidP="000E4B12">
      <w:pPr>
        <w:pStyle w:val="a9"/>
        <w:rPr>
          <w:ins w:id="4102" w:author="Эльдар Галеев" w:date="2023-07-13T11:51:00Z"/>
        </w:rPr>
      </w:pPr>
      <w:ins w:id="4103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</w:t>
        </w:r>
        <w:r>
          <w:rPr>
            <w:lang w:val="en-US"/>
          </w:rPr>
          <w:t>E</w:t>
        </w:r>
        <w:r w:rsidRPr="005E013E">
          <w:t>-230</w:t>
        </w:r>
        <w:r>
          <w:t xml:space="preserve"> при </w:t>
        </w:r>
        <w:r w:rsidRPr="00EF6435">
          <w:t xml:space="preserve">ограничении на содержание </w:t>
        </w:r>
        <w:r>
          <w:t>метанола и воды</w:t>
        </w:r>
        <w:r w:rsidRPr="00EF6435">
          <w:t xml:space="preserve"> в кубовом продукте колонны С-2</w:t>
        </w:r>
        <w:r>
          <w:t>3</w:t>
        </w:r>
        <w:r w:rsidRPr="00EF6435">
          <w:t>0</w:t>
        </w:r>
        <w:r>
          <w:t>.</w:t>
        </w:r>
      </w:ins>
    </w:p>
    <w:p w14:paraId="689D9E02" w14:textId="77777777" w:rsidR="000E4B12" w:rsidRDefault="000E4B12" w:rsidP="000E4B12">
      <w:pPr>
        <w:pStyle w:val="21"/>
        <w:jc w:val="both"/>
        <w:rPr>
          <w:ins w:id="4104" w:author="Эльдар Галеев" w:date="2023-07-13T11:51:00Z"/>
        </w:rPr>
      </w:pPr>
      <w:ins w:id="4105" w:author="Эльдар Галеев" w:date="2023-07-13T11:51:00Z">
        <w:r w:rsidRPr="00121A0C">
          <w:t xml:space="preserve">Контроллер </w:t>
        </w:r>
        <w:r w:rsidRPr="005E013E">
          <w:t xml:space="preserve">регенерации и очистки </w:t>
        </w:r>
        <w:r>
          <w:t>фенола</w:t>
        </w:r>
        <w:r w:rsidRPr="005E013E">
          <w:t xml:space="preserve"> в колоннах С-2</w:t>
        </w:r>
        <w:r>
          <w:t>4</w:t>
        </w:r>
        <w:r w:rsidRPr="005E013E">
          <w:t>0, С-2</w:t>
        </w:r>
        <w:r>
          <w:t>5</w:t>
        </w:r>
        <w:r w:rsidRPr="005E013E">
          <w:t>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С_240</w:t>
        </w:r>
        <w:r w:rsidRPr="005E013E">
          <w:t>_2</w:t>
        </w:r>
        <w:r>
          <w:t>5</w:t>
        </w:r>
        <w:r w:rsidRPr="005E013E">
          <w:t>0</w:t>
        </w:r>
        <w:r w:rsidRPr="00121A0C">
          <w:t>)</w:t>
        </w:r>
      </w:ins>
    </w:p>
    <w:p w14:paraId="01C39DA7" w14:textId="77777777" w:rsidR="000E4B12" w:rsidRPr="006A5FC1" w:rsidRDefault="000E4B12" w:rsidP="000E4B12">
      <w:pPr>
        <w:pStyle w:val="af4"/>
        <w:rPr>
          <w:ins w:id="4106" w:author="Эльдар Галеев" w:date="2023-07-13T11:51:00Z"/>
        </w:rPr>
      </w:pPr>
      <w:ins w:id="4107" w:author="Эльдар Галеев" w:date="2023-07-13T11:51:00Z">
        <w:r w:rsidRPr="006A5FC1">
          <w:t xml:space="preserve">Контроллер </w:t>
        </w:r>
        <w:r w:rsidRPr="005E013E">
          <w:t>CNTR_BFA_С_2</w:t>
        </w:r>
        <w:r>
          <w:t>4</w:t>
        </w:r>
        <w:r w:rsidRPr="005E013E">
          <w:t>0_2</w:t>
        </w:r>
        <w:r>
          <w:t>5</w:t>
        </w:r>
        <w:r w:rsidRPr="005E013E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4883CADC" w14:textId="77777777" w:rsidR="000E4B12" w:rsidRDefault="000E4B12">
      <w:pPr>
        <w:pStyle w:val="a9"/>
        <w:ind w:left="709"/>
        <w:rPr>
          <w:ins w:id="4108" w:author="Эльдар Галеев" w:date="2023-07-13T11:51:00Z"/>
        </w:rPr>
        <w:pPrChange w:id="4109" w:author="Эльдар Галеев" w:date="2023-07-13T11:54:00Z">
          <w:pPr>
            <w:pStyle w:val="a9"/>
            <w:ind w:left="851"/>
          </w:pPr>
        </w:pPrChange>
      </w:pPr>
      <w:ins w:id="4110" w:author="Эльдар Галеев" w:date="2023-07-13T11:51:00Z">
        <w:r>
          <w:t>колонна регенерации фенола С-240;</w:t>
        </w:r>
      </w:ins>
    </w:p>
    <w:p w14:paraId="030A46CD" w14:textId="77777777" w:rsidR="000E4B12" w:rsidRPr="009A0D50" w:rsidRDefault="000E4B12">
      <w:pPr>
        <w:pStyle w:val="a9"/>
        <w:ind w:left="709"/>
        <w:rPr>
          <w:ins w:id="4111" w:author="Эльдар Галеев" w:date="2023-07-13T11:51:00Z"/>
          <w:lang w:val="en-US"/>
        </w:rPr>
        <w:pPrChange w:id="4112" w:author="Эльдар Галеев" w:date="2023-07-13T11:54:00Z">
          <w:pPr>
            <w:pStyle w:val="a9"/>
            <w:ind w:left="851"/>
          </w:pPr>
        </w:pPrChange>
      </w:pPr>
      <w:ins w:id="4113" w:author="Эльдар Галеев" w:date="2023-07-13T11:51:00Z">
        <w:r>
          <w:t>колонна очистки фенола С-250.</w:t>
        </w:r>
      </w:ins>
    </w:p>
    <w:p w14:paraId="3C4AC7AB" w14:textId="77777777" w:rsidR="000E4B12" w:rsidRPr="006A5FC1" w:rsidRDefault="000E4B12" w:rsidP="000E4B12">
      <w:pPr>
        <w:pStyle w:val="22"/>
        <w:rPr>
          <w:ins w:id="4114" w:author="Эльдар Галеев" w:date="2023-07-13T11:51:00Z"/>
        </w:rPr>
      </w:pPr>
      <w:ins w:id="4115" w:author="Эльдар Галеев" w:date="2023-07-13T11:51:00Z">
        <w:r w:rsidRPr="006A5FC1">
          <w:t>Задачи управления и оптимизации</w:t>
        </w:r>
      </w:ins>
    </w:p>
    <w:p w14:paraId="1BDAB082" w14:textId="77777777" w:rsidR="000E4B12" w:rsidRPr="006A5FC1" w:rsidRDefault="000E4B12" w:rsidP="000E4B12">
      <w:pPr>
        <w:pStyle w:val="af4"/>
        <w:rPr>
          <w:ins w:id="4116" w:author="Эльдар Галеев" w:date="2023-07-13T11:51:00Z"/>
        </w:rPr>
      </w:pPr>
      <w:ins w:id="4117" w:author="Эльдар Галеев" w:date="2023-07-13T11:51:00Z">
        <w:r w:rsidRPr="006A5FC1">
          <w:t>Управление показателями качества продуктов:</w:t>
        </w:r>
      </w:ins>
    </w:p>
    <w:p w14:paraId="2FB23D59" w14:textId="77777777" w:rsidR="000E4B12" w:rsidRDefault="000E4B12">
      <w:pPr>
        <w:pStyle w:val="a9"/>
        <w:ind w:left="709"/>
        <w:rPr>
          <w:ins w:id="4118" w:author="Эльдар Галеев" w:date="2023-07-13T11:51:00Z"/>
        </w:rPr>
        <w:pPrChange w:id="4119" w:author="Эльдар Галеев" w:date="2023-07-13T11:54:00Z">
          <w:pPr>
            <w:pStyle w:val="a9"/>
            <w:ind w:left="851"/>
          </w:pPr>
        </w:pPrChange>
      </w:pPr>
      <w:ins w:id="4120" w:author="Эльдар Галеев" w:date="2023-07-13T11:51:00Z">
        <w:r>
          <w:t>содержание</w:t>
        </w:r>
        <w:r w:rsidRPr="00FE3908">
          <w:t xml:space="preserve"> </w:t>
        </w:r>
        <w:r>
          <w:t>фенола в с</w:t>
        </w:r>
        <w:r w:rsidRPr="00851E81">
          <w:t>точн</w:t>
        </w:r>
        <w:r>
          <w:t>ой</w:t>
        </w:r>
        <w:r w:rsidRPr="00851E81">
          <w:t xml:space="preserve"> вод</w:t>
        </w:r>
        <w:r>
          <w:t>е</w:t>
        </w:r>
        <w:r w:rsidRPr="00851E81">
          <w:t xml:space="preserve"> сборника колонны регенерации фенола</w:t>
        </w:r>
        <w:r>
          <w:t xml:space="preserve"> </w:t>
        </w:r>
        <w:r w:rsidRPr="00851E81">
          <w:t>V-245, после насоса Р-246</w:t>
        </w:r>
        <w:r>
          <w:t>;</w:t>
        </w:r>
      </w:ins>
    </w:p>
    <w:p w14:paraId="63E85C2B" w14:textId="77777777" w:rsidR="000E4B12" w:rsidRDefault="000E4B12" w:rsidP="000E4B12">
      <w:pPr>
        <w:pStyle w:val="a9"/>
        <w:ind w:left="851"/>
        <w:rPr>
          <w:ins w:id="4121" w:author="Эльдар Галеев" w:date="2023-07-13T11:51:00Z"/>
        </w:rPr>
      </w:pPr>
      <w:ins w:id="4122" w:author="Эльдар Галеев" w:date="2023-07-13T11:51:00Z">
        <w:r w:rsidRPr="00EF6435">
          <w:t xml:space="preserve">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6424B97B" w14:textId="77777777" w:rsidR="000E4B12" w:rsidRPr="006A5FC1" w:rsidRDefault="000E4B12" w:rsidP="000E4B12">
      <w:pPr>
        <w:pStyle w:val="af4"/>
        <w:rPr>
          <w:ins w:id="4123" w:author="Эльдар Галеев" w:date="2023-07-13T11:51:00Z"/>
        </w:rPr>
      </w:pPr>
      <w:ins w:id="4124" w:author="Эльдар Галеев" w:date="2023-07-13T11:51:00Z">
        <w:r w:rsidRPr="006A5FC1">
          <w:t>Управление технологическими параметрами:</w:t>
        </w:r>
      </w:ins>
    </w:p>
    <w:p w14:paraId="6FEC980B" w14:textId="77777777" w:rsidR="000E4B12" w:rsidRDefault="000E4B12">
      <w:pPr>
        <w:pStyle w:val="a9"/>
        <w:ind w:left="709"/>
        <w:rPr>
          <w:ins w:id="4125" w:author="Эльдар Галеев" w:date="2023-07-13T11:51:00Z"/>
        </w:rPr>
        <w:pPrChange w:id="4126" w:author="Эльдар Галеев" w:date="2023-07-13T11:54:00Z">
          <w:pPr>
            <w:pStyle w:val="a9"/>
            <w:ind w:left="851"/>
          </w:pPr>
        </w:pPrChange>
      </w:pPr>
      <w:ins w:id="4127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4</w:t>
        </w:r>
        <w:r w:rsidRPr="008518E9">
          <w:t>0</w:t>
        </w:r>
        <w:r>
          <w:t>;</w:t>
        </w:r>
      </w:ins>
    </w:p>
    <w:p w14:paraId="6291E192" w14:textId="77777777" w:rsidR="000E4B12" w:rsidRDefault="000E4B12">
      <w:pPr>
        <w:pStyle w:val="a9"/>
        <w:ind w:left="709"/>
        <w:rPr>
          <w:ins w:id="4128" w:author="Эльдар Галеев" w:date="2023-07-13T11:51:00Z"/>
        </w:rPr>
        <w:pPrChange w:id="4129" w:author="Эльдар Галеев" w:date="2023-07-13T11:54:00Z">
          <w:pPr>
            <w:pStyle w:val="a9"/>
            <w:ind w:left="851"/>
          </w:pPr>
        </w:pPrChange>
      </w:pPr>
      <w:ins w:id="4130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4</w:t>
        </w:r>
        <w:r w:rsidRPr="008518E9">
          <w:t>0</w:t>
        </w:r>
        <w:r>
          <w:t>;</w:t>
        </w:r>
      </w:ins>
    </w:p>
    <w:p w14:paraId="11877662" w14:textId="77777777" w:rsidR="000E4B12" w:rsidRDefault="000E4B12">
      <w:pPr>
        <w:pStyle w:val="a9"/>
        <w:ind w:left="709"/>
        <w:rPr>
          <w:ins w:id="4131" w:author="Эльдар Галеев" w:date="2023-07-13T11:51:00Z"/>
        </w:rPr>
        <w:pPrChange w:id="4132" w:author="Эльдар Галеев" w:date="2023-07-13T11:54:00Z">
          <w:pPr>
            <w:pStyle w:val="a9"/>
            <w:ind w:left="851"/>
          </w:pPr>
        </w:pPrChange>
      </w:pPr>
      <w:ins w:id="4133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4</w:t>
        </w:r>
        <w:r w:rsidRPr="008518E9">
          <w:t>0</w:t>
        </w:r>
        <w:r>
          <w:t>;</w:t>
        </w:r>
      </w:ins>
    </w:p>
    <w:p w14:paraId="14D54700" w14:textId="77777777" w:rsidR="000E4B12" w:rsidRDefault="000E4B12">
      <w:pPr>
        <w:pStyle w:val="a9"/>
        <w:ind w:left="709"/>
        <w:rPr>
          <w:ins w:id="4134" w:author="Эльдар Галеев" w:date="2023-07-13T11:51:00Z"/>
        </w:rPr>
        <w:pPrChange w:id="4135" w:author="Эльдар Галеев" w:date="2023-07-13T11:54:00Z">
          <w:pPr>
            <w:pStyle w:val="a9"/>
            <w:ind w:left="851"/>
          </w:pPr>
        </w:pPrChange>
      </w:pPr>
      <w:ins w:id="4136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5</w:t>
        </w:r>
        <w:r w:rsidRPr="008518E9">
          <w:t>0</w:t>
        </w:r>
        <w:r>
          <w:t>;</w:t>
        </w:r>
      </w:ins>
    </w:p>
    <w:p w14:paraId="551183B8" w14:textId="77777777" w:rsidR="000E4B12" w:rsidRPr="006A5FC1" w:rsidRDefault="000E4B12">
      <w:pPr>
        <w:pStyle w:val="a9"/>
        <w:ind w:left="709"/>
        <w:rPr>
          <w:ins w:id="4137" w:author="Эльдар Галеев" w:date="2023-07-13T11:51:00Z"/>
        </w:rPr>
        <w:pPrChange w:id="4138" w:author="Эльдар Галеев" w:date="2023-07-13T11:54:00Z">
          <w:pPr>
            <w:pStyle w:val="a9"/>
            <w:ind w:left="851"/>
          </w:pPr>
        </w:pPrChange>
      </w:pPr>
      <w:ins w:id="4139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5</w:t>
        </w:r>
        <w:r w:rsidRPr="008518E9">
          <w:t>0</w:t>
        </w:r>
        <w:r>
          <w:t>.</w:t>
        </w:r>
      </w:ins>
    </w:p>
    <w:p w14:paraId="1BF716F1" w14:textId="77777777" w:rsidR="000E4B12" w:rsidRPr="00613C93" w:rsidRDefault="000E4B12" w:rsidP="000E4B12">
      <w:pPr>
        <w:pStyle w:val="af4"/>
        <w:rPr>
          <w:ins w:id="4140" w:author="Эльдар Галеев" w:date="2023-07-13T11:51:00Z"/>
          <w:lang w:val="en-US"/>
        </w:rPr>
      </w:pPr>
      <w:ins w:id="4141" w:author="Эльдар Галеев" w:date="2023-07-13T11:51:00Z">
        <w:r w:rsidRPr="006A5FC1">
          <w:t>Оптимизация:</w:t>
        </w:r>
      </w:ins>
    </w:p>
    <w:p w14:paraId="7137E102" w14:textId="77777777" w:rsidR="000E4B12" w:rsidRDefault="000E4B12">
      <w:pPr>
        <w:pStyle w:val="a9"/>
        <w:ind w:left="709"/>
        <w:rPr>
          <w:ins w:id="4142" w:author="Эльдар Галеев" w:date="2023-07-13T11:51:00Z"/>
        </w:rPr>
        <w:pPrChange w:id="4143" w:author="Эльдар Галеев" w:date="2023-07-13T11:54:00Z">
          <w:pPr>
            <w:pStyle w:val="a9"/>
            <w:ind w:left="851"/>
          </w:pPr>
        </w:pPrChange>
      </w:pPr>
      <w:ins w:id="4144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</w:t>
        </w:r>
        <w:r>
          <w:t>4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07BFF22E" w14:textId="77777777" w:rsidR="000E4B12" w:rsidRDefault="000E4B12" w:rsidP="000E4B12">
      <w:pPr>
        <w:pStyle w:val="21"/>
        <w:jc w:val="both"/>
        <w:rPr>
          <w:ins w:id="4145" w:author="Эльдар Галеев" w:date="2023-07-13T11:51:00Z"/>
        </w:rPr>
      </w:pPr>
      <w:ins w:id="4146" w:author="Эльдар Галеев" w:date="2023-07-13T11:51:00Z">
        <w:r w:rsidRPr="00121A0C">
          <w:lastRenderedPageBreak/>
          <w:t xml:space="preserve">Контроллер </w:t>
        </w:r>
        <w:r w:rsidRPr="00575065">
          <w:t xml:space="preserve">концентраторов фенола </w:t>
        </w:r>
        <w:r>
          <w:rPr>
            <w:lang w:val="en-US"/>
          </w:rPr>
          <w:t>E</w:t>
        </w:r>
        <w:r w:rsidRPr="00116CCB">
          <w:t>-210/</w:t>
        </w:r>
        <w:r>
          <w:rPr>
            <w:lang w:val="en-US"/>
          </w:rPr>
          <w:t>V</w:t>
        </w:r>
        <w:r w:rsidRPr="005E013E">
          <w:t>-2</w:t>
        </w:r>
        <w:r w:rsidRPr="00575065">
          <w:t>1</w:t>
        </w:r>
        <w:r w:rsidRPr="005E013E">
          <w:t xml:space="preserve">0, </w:t>
        </w:r>
        <w:r>
          <w:rPr>
            <w:lang w:val="en-US"/>
          </w:rPr>
          <w:t>E</w:t>
        </w:r>
        <w:r w:rsidRPr="00116CCB">
          <w:t>-211/</w:t>
        </w:r>
        <w:r>
          <w:rPr>
            <w:lang w:val="en-US"/>
          </w:rPr>
          <w:t>V</w:t>
        </w:r>
        <w:r w:rsidRPr="005E013E">
          <w:t>-2</w:t>
        </w:r>
        <w:r w:rsidRPr="00575065">
          <w:t xml:space="preserve">11, </w:t>
        </w:r>
        <w:r>
          <w:rPr>
            <w:lang w:val="en-US"/>
          </w:rPr>
          <w:t>E</w:t>
        </w:r>
        <w:r w:rsidRPr="00116CCB">
          <w:t>-212/</w:t>
        </w:r>
        <w:r>
          <w:rPr>
            <w:lang w:val="en-US"/>
          </w:rPr>
          <w:t>V</w:t>
        </w:r>
        <w:r w:rsidRPr="00575065">
          <w:t>-212</w:t>
        </w:r>
        <w:r>
          <w:t xml:space="preserve"> и кристаллизатора </w:t>
        </w:r>
        <w:r>
          <w:rPr>
            <w:lang w:val="en-US"/>
          </w:rPr>
          <w:t>K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_2</w:t>
        </w:r>
        <w:r w:rsidRPr="00575065">
          <w:t>1</w:t>
        </w:r>
        <w:r>
          <w:t>0</w:t>
        </w:r>
        <w:r w:rsidRPr="005E013E">
          <w:t>_2</w:t>
        </w:r>
        <w:r w:rsidRPr="00575065">
          <w:t>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 w:rsidRPr="00121A0C">
          <w:t>)</w:t>
        </w:r>
      </w:ins>
    </w:p>
    <w:p w14:paraId="69BA8A47" w14:textId="77777777" w:rsidR="000E4B12" w:rsidRPr="006A5FC1" w:rsidRDefault="000E4B12" w:rsidP="000E4B12">
      <w:pPr>
        <w:pStyle w:val="af4"/>
        <w:rPr>
          <w:ins w:id="4147" w:author="Эльдар Галеев" w:date="2023-07-13T11:51:00Z"/>
        </w:rPr>
      </w:pPr>
      <w:ins w:id="4148" w:author="Эльдар Галеев" w:date="2023-07-13T11:51:00Z">
        <w:r w:rsidRPr="006A5FC1">
          <w:t xml:space="preserve">Контроллер </w:t>
        </w:r>
        <w:r w:rsidRPr="00575065">
          <w:t>CNTR_BFA_V_210_211_212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3457AF25" w14:textId="77777777" w:rsidR="000E4B12" w:rsidRDefault="000E4B12">
      <w:pPr>
        <w:pStyle w:val="a9"/>
        <w:ind w:left="709"/>
        <w:rPr>
          <w:ins w:id="4149" w:author="Эльдар Галеев" w:date="2023-07-13T11:51:00Z"/>
        </w:rPr>
        <w:pPrChange w:id="4150" w:author="Эльдар Галеев" w:date="2023-07-13T11:54:00Z">
          <w:pPr>
            <w:pStyle w:val="a9"/>
            <w:ind w:left="851"/>
          </w:pPr>
        </w:pPrChange>
      </w:pPr>
      <w:ins w:id="4151" w:author="Эльдар Галеев" w:date="2023-07-13T11:51:00Z">
        <w:r>
          <w:t>концентратор фенола E-210/ V210;</w:t>
        </w:r>
      </w:ins>
    </w:p>
    <w:p w14:paraId="22E6E0C1" w14:textId="77777777" w:rsidR="000E4B12" w:rsidRDefault="000E4B12">
      <w:pPr>
        <w:pStyle w:val="a9"/>
        <w:ind w:left="709"/>
        <w:rPr>
          <w:ins w:id="4152" w:author="Эльдар Галеев" w:date="2023-07-13T11:51:00Z"/>
        </w:rPr>
        <w:pPrChange w:id="4153" w:author="Эльдар Галеев" w:date="2023-07-13T11:54:00Z">
          <w:pPr>
            <w:pStyle w:val="a9"/>
            <w:ind w:left="851"/>
          </w:pPr>
        </w:pPrChange>
      </w:pPr>
      <w:ins w:id="4154" w:author="Эльдар Галеев" w:date="2023-07-13T11:51:00Z">
        <w:r>
          <w:t>концентратор фенола E-211/V211;</w:t>
        </w:r>
      </w:ins>
    </w:p>
    <w:p w14:paraId="0E491C71" w14:textId="77777777" w:rsidR="000E4B12" w:rsidRDefault="000E4B12">
      <w:pPr>
        <w:pStyle w:val="a9"/>
        <w:ind w:left="709"/>
        <w:rPr>
          <w:ins w:id="4155" w:author="Эльдар Галеев" w:date="2023-07-13T11:51:00Z"/>
        </w:rPr>
        <w:pPrChange w:id="4156" w:author="Эльдар Галеев" w:date="2023-07-13T11:54:00Z">
          <w:pPr>
            <w:pStyle w:val="a9"/>
            <w:ind w:left="851"/>
          </w:pPr>
        </w:pPrChange>
      </w:pPr>
      <w:ins w:id="4157" w:author="Эльдар Галеев" w:date="2023-07-13T11:51:00Z">
        <w:r>
          <w:t>концентратор фенола E-212/V212;</w:t>
        </w:r>
      </w:ins>
    </w:p>
    <w:p w14:paraId="25D4C3BD" w14:textId="77777777" w:rsidR="000E4B12" w:rsidRPr="00575065" w:rsidRDefault="000E4B12">
      <w:pPr>
        <w:pStyle w:val="a9"/>
        <w:ind w:left="709"/>
        <w:rPr>
          <w:ins w:id="4158" w:author="Эльдар Галеев" w:date="2023-07-13T11:51:00Z"/>
        </w:rPr>
        <w:pPrChange w:id="4159" w:author="Эльдар Галеев" w:date="2023-07-13T11:54:00Z">
          <w:pPr>
            <w:pStyle w:val="a9"/>
            <w:ind w:left="851"/>
          </w:pPr>
        </w:pPrChange>
      </w:pPr>
      <w:ins w:id="4160" w:author="Эльдар Галеев" w:date="2023-07-13T11:51:00Z">
        <w:r w:rsidRPr="00F42EA8">
          <w:t>кристаллизатор К-300</w:t>
        </w:r>
        <w:r>
          <w:t>.</w:t>
        </w:r>
      </w:ins>
    </w:p>
    <w:p w14:paraId="6E65F556" w14:textId="77777777" w:rsidR="000E4B12" w:rsidRPr="006A5FC1" w:rsidRDefault="000E4B12" w:rsidP="000E4B12">
      <w:pPr>
        <w:pStyle w:val="22"/>
        <w:rPr>
          <w:ins w:id="4161" w:author="Эльдар Галеев" w:date="2023-07-13T11:51:00Z"/>
        </w:rPr>
      </w:pPr>
      <w:ins w:id="4162" w:author="Эльдар Галеев" w:date="2023-07-13T11:51:00Z">
        <w:r w:rsidRPr="006A5FC1">
          <w:t>Задачи управления и оптимизации</w:t>
        </w:r>
      </w:ins>
    </w:p>
    <w:p w14:paraId="5881CF9D" w14:textId="77777777" w:rsidR="000E4B12" w:rsidRPr="006A5FC1" w:rsidRDefault="000E4B12" w:rsidP="000E4B12">
      <w:pPr>
        <w:pStyle w:val="af4"/>
        <w:rPr>
          <w:ins w:id="4163" w:author="Эльдар Галеев" w:date="2023-07-13T11:51:00Z"/>
        </w:rPr>
      </w:pPr>
      <w:ins w:id="4164" w:author="Эльдар Галеев" w:date="2023-07-13T11:51:00Z">
        <w:r w:rsidRPr="006A5FC1">
          <w:t>Управление технологическими параметрами:</w:t>
        </w:r>
      </w:ins>
    </w:p>
    <w:p w14:paraId="07069F1E" w14:textId="77777777" w:rsidR="000E4B12" w:rsidRDefault="000E4B12">
      <w:pPr>
        <w:pStyle w:val="a9"/>
        <w:ind w:left="709"/>
        <w:rPr>
          <w:ins w:id="4165" w:author="Эльдар Галеев" w:date="2023-07-13T11:51:00Z"/>
        </w:rPr>
        <w:pPrChange w:id="4166" w:author="Эльдар Галеев" w:date="2023-07-13T11:54:00Z">
          <w:pPr>
            <w:pStyle w:val="a9"/>
            <w:ind w:left="851"/>
          </w:pPr>
        </w:pPrChange>
      </w:pPr>
      <w:ins w:id="4167" w:author="Эльдар Галеев" w:date="2023-07-13T11:51:00Z">
        <w:r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-210</w:t>
        </w:r>
        <w:r>
          <w:t>;</w:t>
        </w:r>
      </w:ins>
    </w:p>
    <w:p w14:paraId="2412F6A6" w14:textId="77777777" w:rsidR="000E4B12" w:rsidRDefault="000E4B12">
      <w:pPr>
        <w:pStyle w:val="a9"/>
        <w:ind w:left="709"/>
        <w:rPr>
          <w:ins w:id="4168" w:author="Эльдар Галеев" w:date="2023-07-13T11:51:00Z"/>
        </w:rPr>
        <w:pPrChange w:id="4169" w:author="Эльдар Галеев" w:date="2023-07-13T11:54:00Z">
          <w:pPr>
            <w:pStyle w:val="a9"/>
            <w:ind w:left="851"/>
          </w:pPr>
        </w:pPrChange>
      </w:pPr>
      <w:ins w:id="4170" w:author="Эльдар Галеев" w:date="2023-07-13T11:51:00Z">
        <w:r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-211</w:t>
        </w:r>
        <w:r>
          <w:t>;</w:t>
        </w:r>
      </w:ins>
    </w:p>
    <w:p w14:paraId="068D135A" w14:textId="77777777" w:rsidR="000E4B12" w:rsidRDefault="000E4B12">
      <w:pPr>
        <w:pStyle w:val="a9"/>
        <w:ind w:left="709"/>
        <w:rPr>
          <w:ins w:id="4171" w:author="Эльдар Галеев" w:date="2023-07-13T11:51:00Z"/>
        </w:rPr>
        <w:pPrChange w:id="4172" w:author="Эльдар Галеев" w:date="2023-07-13T11:54:00Z">
          <w:pPr>
            <w:pStyle w:val="a9"/>
            <w:ind w:left="851"/>
          </w:pPr>
        </w:pPrChange>
      </w:pPr>
      <w:ins w:id="4173" w:author="Эльдар Галеев" w:date="2023-07-13T11:51:00Z">
        <w:r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-212</w:t>
        </w:r>
        <w:r>
          <w:t>;</w:t>
        </w:r>
      </w:ins>
    </w:p>
    <w:p w14:paraId="6D2C1D63" w14:textId="77777777" w:rsidR="000E4B12" w:rsidRDefault="000E4B12">
      <w:pPr>
        <w:pStyle w:val="a9"/>
        <w:ind w:left="709"/>
        <w:rPr>
          <w:ins w:id="4174" w:author="Эльдар Галеев" w:date="2023-07-13T11:51:00Z"/>
        </w:rPr>
        <w:pPrChange w:id="4175" w:author="Эльдар Галеев" w:date="2023-07-13T11:54:00Z">
          <w:pPr>
            <w:pStyle w:val="a9"/>
            <w:ind w:left="851"/>
          </w:pPr>
        </w:pPrChange>
      </w:pPr>
      <w:ins w:id="4176" w:author="Эльдар Галеев" w:date="2023-07-13T11:51:00Z">
        <w:r>
          <w:t xml:space="preserve">температура в кристаллизаторе </w:t>
        </w:r>
        <w:r>
          <w:rPr>
            <w:lang w:val="en-US"/>
          </w:rPr>
          <w:t>K-300.</w:t>
        </w:r>
      </w:ins>
    </w:p>
    <w:p w14:paraId="507059EC" w14:textId="77777777" w:rsidR="000E4B12" w:rsidRPr="00613C93" w:rsidRDefault="000E4B12" w:rsidP="000E4B12">
      <w:pPr>
        <w:pStyle w:val="af4"/>
        <w:rPr>
          <w:ins w:id="4177" w:author="Эльдар Галеев" w:date="2023-07-13T11:51:00Z"/>
          <w:lang w:val="en-US"/>
        </w:rPr>
      </w:pPr>
      <w:ins w:id="4178" w:author="Эльдар Галеев" w:date="2023-07-13T11:51:00Z">
        <w:r w:rsidRPr="006A5FC1">
          <w:t>Оптимизация:</w:t>
        </w:r>
      </w:ins>
    </w:p>
    <w:p w14:paraId="01368F6D" w14:textId="77777777" w:rsidR="000E4B12" w:rsidRDefault="000E4B12">
      <w:pPr>
        <w:pStyle w:val="a9"/>
        <w:ind w:left="709"/>
        <w:rPr>
          <w:ins w:id="4179" w:author="Эльдар Галеев" w:date="2023-07-13T11:51:00Z"/>
        </w:rPr>
        <w:pPrChange w:id="4180" w:author="Эльдар Галеев" w:date="2023-07-13T11:54:00Z">
          <w:pPr>
            <w:pStyle w:val="a9"/>
            <w:ind w:left="851"/>
          </w:pPr>
        </w:pPrChange>
      </w:pPr>
      <w:ins w:id="4181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Е-210</w:t>
        </w:r>
        <w:r w:rsidRPr="00D66CE3">
          <w:t xml:space="preserve"> </w:t>
        </w:r>
        <w:r>
          <w:t xml:space="preserve">при ограничении на температуру в кубе концентратора </w:t>
        </w:r>
        <w:r>
          <w:rPr>
            <w:lang w:val="en-US"/>
          </w:rPr>
          <w:t>V</w:t>
        </w:r>
        <w:r w:rsidRPr="007253DA">
          <w:t>-212</w:t>
        </w:r>
        <w:r>
          <w:t>.</w:t>
        </w:r>
      </w:ins>
    </w:p>
    <w:p w14:paraId="2528F029" w14:textId="77777777" w:rsidR="000E4B12" w:rsidRDefault="000E4B12" w:rsidP="000E4B12">
      <w:pPr>
        <w:pStyle w:val="21"/>
        <w:jc w:val="both"/>
        <w:rPr>
          <w:ins w:id="4182" w:author="Эльдар Галеев" w:date="2023-07-13T11:51:00Z"/>
        </w:rPr>
      </w:pPr>
      <w:ins w:id="4183" w:author="Эльдар Галеев" w:date="2023-07-13T11:51:00Z">
        <w:r w:rsidRPr="00121A0C">
          <w:t xml:space="preserve">Контроллер </w:t>
        </w:r>
        <w:r>
          <w:t xml:space="preserve">фильтра </w:t>
        </w:r>
        <w:r>
          <w:rPr>
            <w:lang w:val="en-US"/>
          </w:rPr>
          <w:t>F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 w:rsidRPr="00121A0C">
          <w:t>)</w:t>
        </w:r>
      </w:ins>
    </w:p>
    <w:p w14:paraId="2E922B24" w14:textId="77777777" w:rsidR="000E4B12" w:rsidRPr="006A5FC1" w:rsidRDefault="000E4B12" w:rsidP="000E4B12">
      <w:pPr>
        <w:pStyle w:val="af4"/>
        <w:rPr>
          <w:ins w:id="4184" w:author="Эльдар Галеев" w:date="2023-07-13T11:51:00Z"/>
        </w:rPr>
      </w:pPr>
      <w:ins w:id="4185" w:author="Эльдар Галеев" w:date="2023-07-13T11:51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388DC5AE" w14:textId="77777777" w:rsidR="000E4B12" w:rsidRPr="00575065" w:rsidRDefault="000E4B12">
      <w:pPr>
        <w:pStyle w:val="a9"/>
        <w:ind w:left="709"/>
        <w:rPr>
          <w:ins w:id="4186" w:author="Эльдар Галеев" w:date="2023-07-13T11:51:00Z"/>
        </w:rPr>
        <w:pPrChange w:id="4187" w:author="Эльдар Галеев" w:date="2023-07-13T11:54:00Z">
          <w:pPr>
            <w:pStyle w:val="a9"/>
            <w:ind w:left="851"/>
          </w:pPr>
        </w:pPrChange>
      </w:pPr>
      <w:ins w:id="4188" w:author="Эльдар Галеев" w:date="2023-07-13T11:51:00Z">
        <w:r>
          <w:t>фильтр</w:t>
        </w:r>
        <w:r w:rsidRPr="00F42EA8">
          <w:t xml:space="preserve"> </w:t>
        </w:r>
        <w:r>
          <w:rPr>
            <w:lang w:val="en-US"/>
          </w:rPr>
          <w:t>F</w:t>
        </w:r>
        <w:r w:rsidRPr="00F42EA8">
          <w:t>-300</w:t>
        </w:r>
        <w:r>
          <w:t>.</w:t>
        </w:r>
      </w:ins>
    </w:p>
    <w:p w14:paraId="31E56BE2" w14:textId="77777777" w:rsidR="000E4B12" w:rsidRPr="006A5FC1" w:rsidRDefault="000E4B12" w:rsidP="000E4B12">
      <w:pPr>
        <w:pStyle w:val="22"/>
        <w:rPr>
          <w:ins w:id="4189" w:author="Эльдар Галеев" w:date="2023-07-13T11:51:00Z"/>
        </w:rPr>
      </w:pPr>
      <w:ins w:id="4190" w:author="Эльдар Галеев" w:date="2023-07-13T11:51:00Z">
        <w:r w:rsidRPr="006A5FC1">
          <w:t>Задачи управления и оптимизации</w:t>
        </w:r>
      </w:ins>
    </w:p>
    <w:p w14:paraId="496879CB" w14:textId="77777777" w:rsidR="000E4B12" w:rsidRPr="006A5FC1" w:rsidRDefault="000E4B12" w:rsidP="000E4B12">
      <w:pPr>
        <w:pStyle w:val="af4"/>
        <w:rPr>
          <w:ins w:id="4191" w:author="Эльдар Галеев" w:date="2023-07-13T11:51:00Z"/>
        </w:rPr>
      </w:pPr>
      <w:ins w:id="4192" w:author="Эльдар Галеев" w:date="2023-07-13T11:51:00Z">
        <w:r w:rsidRPr="006A5FC1">
          <w:t>Управление технологическими параметрами:</w:t>
        </w:r>
      </w:ins>
    </w:p>
    <w:p w14:paraId="48153F88" w14:textId="77777777" w:rsidR="000E4B12" w:rsidRDefault="000E4B12">
      <w:pPr>
        <w:pStyle w:val="a9"/>
        <w:ind w:left="709"/>
        <w:rPr>
          <w:ins w:id="4193" w:author="Эльдар Галеев" w:date="2023-07-13T11:51:00Z"/>
        </w:rPr>
        <w:pPrChange w:id="4194" w:author="Эльдар Галеев" w:date="2023-07-13T11:55:00Z">
          <w:pPr>
            <w:pStyle w:val="a9"/>
            <w:ind w:left="851"/>
          </w:pPr>
        </w:pPrChange>
      </w:pPr>
      <w:ins w:id="4195" w:author="Эльдар Галеев" w:date="2023-07-13T11:51:00Z">
        <w:r>
          <w:t>о</w:t>
        </w:r>
        <w:r w:rsidRPr="006003A9">
          <w:t>тношение расходов маточной жидкости на вторую секцию фильтра к сырью F-300</w:t>
        </w:r>
        <w:r>
          <w:t>;</w:t>
        </w:r>
      </w:ins>
    </w:p>
    <w:p w14:paraId="723315A0" w14:textId="77777777" w:rsidR="000E4B12" w:rsidRDefault="000E4B12">
      <w:pPr>
        <w:pStyle w:val="a9"/>
        <w:ind w:left="709"/>
        <w:rPr>
          <w:ins w:id="4196" w:author="Эльдар Галеев" w:date="2023-07-13T11:51:00Z"/>
        </w:rPr>
        <w:pPrChange w:id="4197" w:author="Эльдар Галеев" w:date="2023-07-13T11:55:00Z">
          <w:pPr>
            <w:pStyle w:val="a9"/>
            <w:ind w:left="851"/>
          </w:pPr>
        </w:pPrChange>
      </w:pPr>
      <w:ins w:id="4198" w:author="Эльдар Галеев" w:date="2023-07-13T11:51:00Z">
        <w:r>
          <w:t>о</w:t>
        </w:r>
        <w:r w:rsidRPr="006003A9">
          <w:t>тношение расходов фенола в фильтр к сырью F-300.</w:t>
        </w:r>
      </w:ins>
    </w:p>
    <w:p w14:paraId="2CD1976F" w14:textId="77777777" w:rsidR="000E4B12" w:rsidRPr="00D154B3" w:rsidRDefault="000E4B12" w:rsidP="000E4B12">
      <w:pPr>
        <w:pStyle w:val="21"/>
        <w:jc w:val="both"/>
        <w:rPr>
          <w:ins w:id="4199" w:author="Эльдар Галеев" w:date="2023-07-13T11:51:00Z"/>
          <w:color w:val="000000" w:themeColor="text1"/>
        </w:rPr>
      </w:pPr>
      <w:ins w:id="4200" w:author="Эльдар Галеев" w:date="2023-07-13T11:51:00Z">
        <w:r w:rsidRPr="00D154B3">
          <w:rPr>
            <w:color w:val="000000" w:themeColor="text1"/>
          </w:rPr>
          <w:t xml:space="preserve">Контроллер рекристаллизатора К-340, центрифуг 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-340</w:t>
        </w:r>
        <w:r w:rsidRPr="00D154B3">
          <w:rPr>
            <w:color w:val="000000" w:themeColor="text1"/>
            <w:lang w:val="en-US"/>
          </w:rPr>
          <w:t>A</w:t>
        </w:r>
        <w:r w:rsidRPr="00D154B3">
          <w:rPr>
            <w:color w:val="000000" w:themeColor="text1"/>
          </w:rPr>
          <w:t>/</w:t>
        </w:r>
        <w:r w:rsidRPr="00D154B3">
          <w:rPr>
            <w:color w:val="000000" w:themeColor="text1"/>
            <w:lang w:val="en-US"/>
          </w:rPr>
          <w:t>B</w:t>
        </w:r>
        <w:r w:rsidRPr="00D154B3">
          <w:rPr>
            <w:color w:val="000000" w:themeColor="text1"/>
          </w:rPr>
          <w:t xml:space="preserve">, расплавителя </w:t>
        </w:r>
        <w:r w:rsidRPr="00D154B3">
          <w:rPr>
            <w:color w:val="000000" w:themeColor="text1"/>
            <w:lang w:val="en-US"/>
          </w:rPr>
          <w:t>M</w:t>
        </w:r>
        <w:r w:rsidRPr="00D154B3">
          <w:rPr>
            <w:color w:val="000000" w:themeColor="text1"/>
          </w:rPr>
          <w:t>-360,  (CNTR_</w:t>
        </w:r>
        <w:r w:rsidRPr="00D154B3">
          <w:rPr>
            <w:color w:val="000000" w:themeColor="text1"/>
            <w:lang w:val="en-US"/>
          </w:rPr>
          <w:t>BFA</w:t>
        </w:r>
        <w:r w:rsidRPr="00D154B3">
          <w:rPr>
            <w:color w:val="000000" w:themeColor="text1"/>
          </w:rPr>
          <w:t>_</w:t>
        </w:r>
        <w:r w:rsidRPr="00D154B3">
          <w:rPr>
            <w:color w:val="000000" w:themeColor="text1"/>
            <w:lang w:val="en-US"/>
          </w:rPr>
          <w:t>K</w:t>
        </w:r>
        <w:r w:rsidRPr="00D154B3">
          <w:rPr>
            <w:color w:val="000000" w:themeColor="text1"/>
          </w:rPr>
          <w:t>_340_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_340_</w:t>
        </w:r>
        <w:r>
          <w:rPr>
            <w:color w:val="000000" w:themeColor="text1"/>
            <w:lang w:val="en-US"/>
          </w:rPr>
          <w:t>M</w:t>
        </w:r>
        <w:r w:rsidRPr="00E51D46">
          <w:rPr>
            <w:color w:val="000000" w:themeColor="text1"/>
          </w:rPr>
          <w:t>_</w:t>
        </w:r>
        <w:r w:rsidRPr="00D154B3">
          <w:rPr>
            <w:color w:val="000000" w:themeColor="text1"/>
          </w:rPr>
          <w:t>360)</w:t>
        </w:r>
      </w:ins>
    </w:p>
    <w:p w14:paraId="7FAB3DFC" w14:textId="77777777" w:rsidR="000E4B12" w:rsidRPr="00954C9F" w:rsidRDefault="000E4B12" w:rsidP="000E4B12">
      <w:pPr>
        <w:pStyle w:val="af4"/>
        <w:rPr>
          <w:ins w:id="4201" w:author="Эльдар Галеев" w:date="2023-07-13T11:51:00Z"/>
        </w:rPr>
      </w:pPr>
      <w:ins w:id="4202" w:author="Эльдар Галеев" w:date="2023-07-13T11:51:00Z">
        <w:r w:rsidRPr="006A5FC1">
          <w:t xml:space="preserve">Контроллер </w:t>
        </w:r>
        <w:r w:rsidRPr="000C6580">
          <w:t>CNTR_BFA_M_320_360_K_340_S_340</w:t>
        </w:r>
        <w:r>
          <w:t xml:space="preserve"> </w:t>
        </w:r>
        <w:r w:rsidRPr="006A5FC1">
          <w:t xml:space="preserve">охватывает следующие единицы </w:t>
        </w:r>
        <w:r w:rsidRPr="00954C9F">
          <w:t>технологического оборудования:</w:t>
        </w:r>
      </w:ins>
    </w:p>
    <w:p w14:paraId="6775E362" w14:textId="77777777" w:rsidR="000E4B12" w:rsidRPr="00954C9F" w:rsidRDefault="000E4B12">
      <w:pPr>
        <w:pStyle w:val="a9"/>
        <w:ind w:left="709"/>
        <w:rPr>
          <w:ins w:id="4203" w:author="Эльдар Галеев" w:date="2023-07-13T11:51:00Z"/>
        </w:rPr>
        <w:pPrChange w:id="4204" w:author="Эльдар Галеев" w:date="2023-07-13T11:55:00Z">
          <w:pPr>
            <w:pStyle w:val="a9"/>
            <w:ind w:left="851"/>
          </w:pPr>
        </w:pPrChange>
      </w:pPr>
      <w:ins w:id="4205" w:author="Эльдар Галеев" w:date="2023-07-13T11:51:00Z">
        <w:r w:rsidRPr="00954C9F">
          <w:t>рекристаллизатор К-340;</w:t>
        </w:r>
      </w:ins>
    </w:p>
    <w:p w14:paraId="30A103BD" w14:textId="77777777" w:rsidR="000E4B12" w:rsidRPr="00954C9F" w:rsidRDefault="000E4B12">
      <w:pPr>
        <w:pStyle w:val="a9"/>
        <w:ind w:left="709"/>
        <w:rPr>
          <w:ins w:id="4206" w:author="Эльдар Галеев" w:date="2023-07-13T11:51:00Z"/>
        </w:rPr>
        <w:pPrChange w:id="4207" w:author="Эльдар Галеев" w:date="2023-07-13T11:55:00Z">
          <w:pPr>
            <w:pStyle w:val="a9"/>
            <w:ind w:left="851"/>
          </w:pPr>
        </w:pPrChange>
      </w:pPr>
      <w:ins w:id="4208" w:author="Эльдар Галеев" w:date="2023-07-13T11:51:00Z">
        <w:r w:rsidRPr="00954C9F">
          <w:t>центрифуги S-340A/B;</w:t>
        </w:r>
      </w:ins>
    </w:p>
    <w:p w14:paraId="2C193B09" w14:textId="77777777" w:rsidR="000E4B12" w:rsidRPr="00954C9F" w:rsidRDefault="000E4B12">
      <w:pPr>
        <w:pStyle w:val="a9"/>
        <w:ind w:left="709"/>
        <w:rPr>
          <w:ins w:id="4209" w:author="Эльдар Галеев" w:date="2023-07-13T11:51:00Z"/>
        </w:rPr>
        <w:pPrChange w:id="4210" w:author="Эльдар Галеев" w:date="2023-07-13T11:55:00Z">
          <w:pPr>
            <w:pStyle w:val="a9"/>
            <w:ind w:left="851"/>
          </w:pPr>
        </w:pPrChange>
      </w:pPr>
      <w:ins w:id="4211" w:author="Эльдар Галеев" w:date="2023-07-13T11:51:00Z">
        <w:r w:rsidRPr="00954C9F">
          <w:lastRenderedPageBreak/>
          <w:t>расплавитель M-360.</w:t>
        </w:r>
      </w:ins>
    </w:p>
    <w:p w14:paraId="5EFA85C9" w14:textId="77777777" w:rsidR="000E4B12" w:rsidRPr="006A5FC1" w:rsidRDefault="000E4B12" w:rsidP="000E4B12">
      <w:pPr>
        <w:pStyle w:val="22"/>
        <w:rPr>
          <w:ins w:id="4212" w:author="Эльдар Галеев" w:date="2023-07-13T11:51:00Z"/>
        </w:rPr>
      </w:pPr>
      <w:ins w:id="4213" w:author="Эльдар Галеев" w:date="2023-07-13T11:51:00Z">
        <w:r w:rsidRPr="006A5FC1">
          <w:t>Задачи управления и оптимизации</w:t>
        </w:r>
      </w:ins>
    </w:p>
    <w:p w14:paraId="4BEB4EBA" w14:textId="77777777" w:rsidR="000E4B12" w:rsidRPr="006A5FC1" w:rsidRDefault="000E4B12" w:rsidP="000E4B12">
      <w:pPr>
        <w:pStyle w:val="af4"/>
        <w:rPr>
          <w:ins w:id="4214" w:author="Эльдар Галеев" w:date="2023-07-13T11:51:00Z"/>
        </w:rPr>
      </w:pPr>
      <w:ins w:id="4215" w:author="Эльдар Галеев" w:date="2023-07-13T11:51:00Z">
        <w:r w:rsidRPr="006A5FC1">
          <w:t>Управление технологическими параметрами:</w:t>
        </w:r>
      </w:ins>
    </w:p>
    <w:p w14:paraId="1D382631" w14:textId="77777777" w:rsidR="000E4B12" w:rsidRDefault="000E4B12">
      <w:pPr>
        <w:pStyle w:val="a9"/>
        <w:ind w:left="709"/>
        <w:rPr>
          <w:ins w:id="4216" w:author="Эльдар Галеев" w:date="2023-07-13T11:51:00Z"/>
        </w:rPr>
        <w:pPrChange w:id="4217" w:author="Эльдар Галеев" w:date="2023-07-13T11:55:00Z">
          <w:pPr>
            <w:pStyle w:val="a9"/>
            <w:ind w:left="851"/>
          </w:pPr>
        </w:pPrChange>
      </w:pPr>
      <w:ins w:id="4218" w:author="Эльдар Галеев" w:date="2023-07-13T11:51:00Z">
        <w:r>
          <w:t>температура в рекристаллизаторе К-340;</w:t>
        </w:r>
      </w:ins>
    </w:p>
    <w:p w14:paraId="0E1DD981" w14:textId="77777777" w:rsidR="000E4B12" w:rsidRDefault="000E4B12">
      <w:pPr>
        <w:pStyle w:val="a9"/>
        <w:ind w:left="709"/>
        <w:rPr>
          <w:ins w:id="4219" w:author="Эльдар Галеев" w:date="2023-07-13T11:51:00Z"/>
        </w:rPr>
        <w:pPrChange w:id="4220" w:author="Эльдар Галеев" w:date="2023-07-13T11:55:00Z">
          <w:pPr>
            <w:pStyle w:val="a9"/>
            <w:ind w:left="851"/>
          </w:pPr>
        </w:pPrChange>
      </w:pPr>
      <w:ins w:id="4221" w:author="Эльдар Галеев" w:date="2023-07-13T11:51:00Z">
        <w:r>
          <w:t>уровень в рекристаллизаторе К-340;</w:t>
        </w:r>
      </w:ins>
    </w:p>
    <w:p w14:paraId="2A2DEA14" w14:textId="77777777" w:rsidR="000E4B12" w:rsidRDefault="000E4B12">
      <w:pPr>
        <w:pStyle w:val="a9"/>
        <w:ind w:left="709"/>
        <w:rPr>
          <w:ins w:id="4222" w:author="Эльдар Галеев" w:date="2023-07-13T11:51:00Z"/>
        </w:rPr>
        <w:pPrChange w:id="4223" w:author="Эльдар Галеев" w:date="2023-07-13T11:55:00Z">
          <w:pPr>
            <w:pStyle w:val="a9"/>
            <w:ind w:left="851"/>
          </w:pPr>
        </w:pPrChange>
      </w:pPr>
      <w:ins w:id="4224" w:author="Эльдар Галеев" w:date="2023-07-13T11:51:00Z">
        <w:r>
          <w:t>температура в M-360;</w:t>
        </w:r>
      </w:ins>
    </w:p>
    <w:p w14:paraId="3E79CE4B" w14:textId="77777777" w:rsidR="000E4B12" w:rsidRPr="00FC1068" w:rsidRDefault="000E4B12">
      <w:pPr>
        <w:pStyle w:val="a9"/>
        <w:ind w:left="709"/>
        <w:rPr>
          <w:ins w:id="4225" w:author="Эльдар Галеев" w:date="2023-07-13T11:51:00Z"/>
        </w:rPr>
        <w:pPrChange w:id="4226" w:author="Эльдар Галеев" w:date="2023-07-13T11:55:00Z">
          <w:pPr>
            <w:pStyle w:val="a9"/>
            <w:ind w:left="851"/>
          </w:pPr>
        </w:pPrChange>
      </w:pPr>
      <w:ins w:id="4227" w:author="Эльдар Галеев" w:date="2023-07-13T11:51:00Z">
        <w:r>
          <w:t>уровень в M-360</w:t>
        </w:r>
        <w:r w:rsidRPr="00D2154D">
          <w:rPr>
            <w:lang w:val="en-US"/>
          </w:rPr>
          <w:t>.</w:t>
        </w:r>
      </w:ins>
    </w:p>
    <w:p w14:paraId="61EBE298" w14:textId="77777777" w:rsidR="000E4B12" w:rsidRDefault="000E4B12" w:rsidP="000E4B12">
      <w:pPr>
        <w:pStyle w:val="21"/>
        <w:jc w:val="both"/>
        <w:rPr>
          <w:ins w:id="4228" w:author="Эльдар Галеев" w:date="2023-07-13T11:51:00Z"/>
        </w:rPr>
      </w:pPr>
      <w:ins w:id="4229" w:author="Эльдар Галеев" w:date="2023-07-13T11:51:00Z">
        <w:r w:rsidRPr="00121A0C">
          <w:t xml:space="preserve">Контроллер </w:t>
        </w:r>
        <w:r w:rsidRPr="00802477">
          <w:t>дегидратора кристаллизатора С-330 и дегидратора</w:t>
        </w:r>
        <w:r>
          <w:t xml:space="preserve"> </w:t>
        </w:r>
        <w:r w:rsidRPr="00802477">
          <w:t>рекристаллизатора С-370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C</w:t>
        </w:r>
        <w:r>
          <w:t>_</w:t>
        </w:r>
        <w:r w:rsidRPr="000C6580">
          <w:t>3</w:t>
        </w:r>
        <w:r w:rsidRPr="00802477">
          <w:t>3</w:t>
        </w:r>
        <w:r>
          <w:t>0</w:t>
        </w:r>
        <w:r w:rsidRPr="005E013E">
          <w:t>_</w:t>
        </w:r>
        <w:r w:rsidRPr="000C6580">
          <w:t>3</w:t>
        </w:r>
        <w:r w:rsidRPr="00802477">
          <w:t>7</w:t>
        </w:r>
        <w:r w:rsidRPr="000C6580">
          <w:t>0</w:t>
        </w:r>
        <w:r w:rsidRPr="00121A0C">
          <w:t>)</w:t>
        </w:r>
      </w:ins>
    </w:p>
    <w:p w14:paraId="3160C8C5" w14:textId="77777777" w:rsidR="000E4B12" w:rsidRPr="006A5FC1" w:rsidRDefault="000E4B12" w:rsidP="000E4B12">
      <w:pPr>
        <w:pStyle w:val="af4"/>
        <w:rPr>
          <w:ins w:id="4230" w:author="Эльдар Галеев" w:date="2023-07-13T11:51:00Z"/>
        </w:rPr>
      </w:pPr>
      <w:ins w:id="4231" w:author="Эльдар Галеев" w:date="2023-07-13T11:51:00Z">
        <w:r w:rsidRPr="006A5FC1">
          <w:t xml:space="preserve">Контроллер </w:t>
        </w:r>
        <w:r w:rsidRPr="00802477">
          <w:t>CNTR_BFA_C_330_370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9030874" w14:textId="77777777" w:rsidR="000E4B12" w:rsidRDefault="000E4B12">
      <w:pPr>
        <w:pStyle w:val="a9"/>
        <w:ind w:left="709"/>
        <w:rPr>
          <w:ins w:id="4232" w:author="Эльдар Галеев" w:date="2023-07-13T11:51:00Z"/>
        </w:rPr>
        <w:pPrChange w:id="4233" w:author="Эльдар Галеев" w:date="2023-07-13T11:55:00Z">
          <w:pPr>
            <w:pStyle w:val="a9"/>
            <w:ind w:left="851"/>
          </w:pPr>
        </w:pPrChange>
      </w:pPr>
      <w:ins w:id="4234" w:author="Эльдар Галеев" w:date="2023-07-13T11:51:00Z">
        <w:r>
          <w:t>дегидратор С-330;</w:t>
        </w:r>
      </w:ins>
    </w:p>
    <w:p w14:paraId="346830A5" w14:textId="77777777" w:rsidR="000E4B12" w:rsidRPr="00575065" w:rsidRDefault="000E4B12">
      <w:pPr>
        <w:pStyle w:val="a9"/>
        <w:ind w:left="709"/>
        <w:rPr>
          <w:ins w:id="4235" w:author="Эльдар Галеев" w:date="2023-07-13T11:51:00Z"/>
        </w:rPr>
        <w:pPrChange w:id="4236" w:author="Эльдар Галеев" w:date="2023-07-13T11:55:00Z">
          <w:pPr>
            <w:pStyle w:val="a9"/>
            <w:ind w:left="851"/>
          </w:pPr>
        </w:pPrChange>
      </w:pPr>
      <w:ins w:id="4237" w:author="Эльдар Галеев" w:date="2023-07-13T11:51:00Z">
        <w:r>
          <w:t>дегидратор С-370.</w:t>
        </w:r>
      </w:ins>
    </w:p>
    <w:p w14:paraId="1C1EF000" w14:textId="77777777" w:rsidR="000E4B12" w:rsidRPr="006A5FC1" w:rsidRDefault="000E4B12" w:rsidP="000E4B12">
      <w:pPr>
        <w:pStyle w:val="22"/>
        <w:rPr>
          <w:ins w:id="4238" w:author="Эльдар Галеев" w:date="2023-07-13T11:51:00Z"/>
        </w:rPr>
      </w:pPr>
      <w:ins w:id="4239" w:author="Эльдар Галеев" w:date="2023-07-13T11:51:00Z">
        <w:r w:rsidRPr="006A5FC1">
          <w:t>Задачи управления и оптимизации</w:t>
        </w:r>
      </w:ins>
    </w:p>
    <w:p w14:paraId="69EA0378" w14:textId="77777777" w:rsidR="000E4B12" w:rsidRPr="006A5FC1" w:rsidRDefault="000E4B12" w:rsidP="000E4B12">
      <w:pPr>
        <w:pStyle w:val="af4"/>
        <w:rPr>
          <w:ins w:id="4240" w:author="Эльдар Галеев" w:date="2023-07-13T11:51:00Z"/>
        </w:rPr>
      </w:pPr>
      <w:ins w:id="4241" w:author="Эльдар Галеев" w:date="2023-07-13T11:51:00Z">
        <w:r w:rsidRPr="006A5FC1">
          <w:t>Управление показателями качества продуктов:</w:t>
        </w:r>
      </w:ins>
    </w:p>
    <w:p w14:paraId="5193F9C5" w14:textId="5DFEF3A9" w:rsidR="000E4B12" w:rsidRDefault="000E4B12">
      <w:pPr>
        <w:pStyle w:val="a9"/>
        <w:ind w:left="709"/>
        <w:rPr>
          <w:ins w:id="4242" w:author="Эльдар Галеев" w:date="2023-07-13T11:51:00Z"/>
        </w:rPr>
        <w:pPrChange w:id="4243" w:author="Эльдар Галеев" w:date="2023-07-13T11:55:00Z">
          <w:pPr>
            <w:pStyle w:val="a9"/>
            <w:ind w:left="851"/>
          </w:pPr>
        </w:pPrChange>
      </w:pPr>
      <w:ins w:id="4244" w:author="Эльдар Галеев" w:date="2023-07-13T11:51:00Z">
        <w:r>
          <w:t>содержание</w:t>
        </w:r>
        <w:r w:rsidRPr="00FE3908">
          <w:t xml:space="preserve"> </w:t>
        </w:r>
        <w:r>
          <w:t>воды в к</w:t>
        </w:r>
        <w:r w:rsidRPr="00E47F18">
          <w:t>убов</w:t>
        </w:r>
        <w:r>
          <w:t>ом</w:t>
        </w:r>
        <w:r w:rsidRPr="00E47F18">
          <w:t xml:space="preserve"> </w:t>
        </w:r>
        <w:r>
          <w:t>продукте</w:t>
        </w:r>
        <w:r w:rsidRPr="00E47F18">
          <w:t xml:space="preserve">  дегидратора С-330 после насоса Р-330</w:t>
        </w:r>
      </w:ins>
      <w:ins w:id="4245" w:author="Эльдар Галеев" w:date="2023-07-13T11:55:00Z">
        <w:r w:rsidR="00231876">
          <w:t>.</w:t>
        </w:r>
      </w:ins>
    </w:p>
    <w:p w14:paraId="34E1D8FA" w14:textId="77777777" w:rsidR="000E4B12" w:rsidRPr="006A5FC1" w:rsidRDefault="000E4B12" w:rsidP="000E4B12">
      <w:pPr>
        <w:pStyle w:val="af4"/>
        <w:rPr>
          <w:ins w:id="4246" w:author="Эльдар Галеев" w:date="2023-07-13T11:51:00Z"/>
        </w:rPr>
      </w:pPr>
      <w:ins w:id="4247" w:author="Эльдар Галеев" w:date="2023-07-13T11:51:00Z">
        <w:r w:rsidRPr="006A5FC1">
          <w:t>Управление технологическими параметрами:</w:t>
        </w:r>
      </w:ins>
    </w:p>
    <w:p w14:paraId="574DC390" w14:textId="77777777" w:rsidR="000E4B12" w:rsidRPr="00131F3D" w:rsidRDefault="000E4B12">
      <w:pPr>
        <w:pStyle w:val="a9"/>
        <w:ind w:left="709"/>
        <w:rPr>
          <w:ins w:id="4248" w:author="Эльдар Галеев" w:date="2023-07-13T11:51:00Z"/>
        </w:rPr>
        <w:pPrChange w:id="4249" w:author="Эльдар Галеев" w:date="2023-07-13T11:55:00Z">
          <w:pPr>
            <w:pStyle w:val="a9"/>
            <w:ind w:left="851"/>
          </w:pPr>
        </w:pPrChange>
      </w:pPr>
      <w:ins w:id="4250" w:author="Эльдар Галеев" w:date="2023-07-13T11:51:00Z">
        <w:r>
          <w:t>уровень в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>
          <w:rPr>
            <w:lang w:val="en-US"/>
          </w:rPr>
          <w:t>V</w:t>
        </w:r>
        <w:r w:rsidRPr="00790730">
          <w:t>-310</w:t>
        </w:r>
        <w:r w:rsidRPr="00131F3D">
          <w:t>;</w:t>
        </w:r>
      </w:ins>
    </w:p>
    <w:p w14:paraId="5D5455DC" w14:textId="77777777" w:rsidR="000E4B12" w:rsidRPr="00131F3D" w:rsidRDefault="000E4B12">
      <w:pPr>
        <w:pStyle w:val="a9"/>
        <w:ind w:left="709"/>
        <w:rPr>
          <w:ins w:id="4251" w:author="Эльдар Галеев" w:date="2023-07-13T11:51:00Z"/>
        </w:rPr>
        <w:pPrChange w:id="4252" w:author="Эльдар Галеев" w:date="2023-07-13T11:55:00Z">
          <w:pPr>
            <w:pStyle w:val="a9"/>
            <w:ind w:left="851"/>
          </w:pPr>
        </w:pPrChange>
      </w:pPr>
      <w:ins w:id="4253" w:author="Эльдар Галеев" w:date="2023-07-13T11:51:00Z">
        <w:r>
          <w:t>уровень во втором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>
          <w:rPr>
            <w:lang w:val="en-US"/>
          </w:rPr>
          <w:t>V</w:t>
        </w:r>
        <w:r w:rsidRPr="00790730">
          <w:t>-31</w:t>
        </w:r>
        <w:r>
          <w:t>5</w:t>
        </w:r>
        <w:r w:rsidRPr="00131F3D">
          <w:t>;</w:t>
        </w:r>
      </w:ins>
    </w:p>
    <w:p w14:paraId="3E7BE11D" w14:textId="77777777" w:rsidR="000E4B12" w:rsidRDefault="000E4B12">
      <w:pPr>
        <w:pStyle w:val="a9"/>
        <w:ind w:left="709"/>
        <w:rPr>
          <w:ins w:id="4254" w:author="Эльдар Галеев" w:date="2023-07-13T11:51:00Z"/>
        </w:rPr>
        <w:pPrChange w:id="4255" w:author="Эльдар Галеев" w:date="2023-07-13T11:55:00Z">
          <w:pPr>
            <w:pStyle w:val="a9"/>
            <w:ind w:left="851"/>
          </w:pPr>
        </w:pPrChange>
      </w:pPr>
      <w:ins w:id="4256" w:author="Эльдар Галеев" w:date="2023-07-13T11:51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дегидратора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3177EA94" w14:textId="77777777" w:rsidR="000E4B12" w:rsidRDefault="000E4B12">
      <w:pPr>
        <w:pStyle w:val="a9"/>
        <w:ind w:left="709"/>
        <w:rPr>
          <w:ins w:id="4257" w:author="Эльдар Галеев" w:date="2023-07-13T11:51:00Z"/>
        </w:rPr>
        <w:pPrChange w:id="4258" w:author="Эльдар Галеев" w:date="2023-07-13T11:55:00Z">
          <w:pPr>
            <w:pStyle w:val="a9"/>
            <w:ind w:left="851"/>
          </w:pPr>
        </w:pPrChange>
      </w:pPr>
      <w:ins w:id="4259" w:author="Эльдар Галеев" w:date="2023-07-13T11:51:00Z">
        <w:r>
          <w:t>т</w:t>
        </w:r>
        <w:r w:rsidRPr="00E47F18">
          <w:t xml:space="preserve">емпература </w:t>
        </w:r>
        <w:r>
          <w:t>куба</w:t>
        </w:r>
        <w:r w:rsidRPr="00E47F18">
          <w:t xml:space="preserve"> дегидратора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7993DB7F" w14:textId="0D5CD937" w:rsidR="000E4B12" w:rsidRDefault="000E4B12">
      <w:pPr>
        <w:pStyle w:val="a9"/>
        <w:ind w:left="709"/>
        <w:rPr>
          <w:ins w:id="4260" w:author="Эльдар Галеев" w:date="2023-07-13T11:51:00Z"/>
        </w:rPr>
        <w:pPrChange w:id="4261" w:author="Эльдар Галеев" w:date="2023-07-13T12:52:00Z">
          <w:pPr>
            <w:pStyle w:val="a9"/>
            <w:ind w:left="851"/>
          </w:pPr>
        </w:pPrChange>
      </w:pPr>
      <w:ins w:id="4262" w:author="Эльдар Галеев" w:date="2023-07-13T11:51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дегидратора кристаллизатора С-3</w:t>
        </w:r>
        <w:r>
          <w:t>7</w:t>
        </w:r>
        <w:r w:rsidRPr="00E47F18">
          <w:t>0.</w:t>
        </w:r>
      </w:ins>
    </w:p>
    <w:p w14:paraId="38588475" w14:textId="77777777" w:rsidR="000E4B12" w:rsidRDefault="000E4B12" w:rsidP="000E4B12">
      <w:pPr>
        <w:pStyle w:val="21"/>
        <w:jc w:val="both"/>
        <w:rPr>
          <w:ins w:id="4263" w:author="Эльдар Галеев" w:date="2023-07-13T11:51:00Z"/>
        </w:rPr>
      </w:pPr>
      <w:ins w:id="4264" w:author="Эльдар Галеев" w:date="2023-07-13T11:51:00Z">
        <w:r w:rsidRPr="00607D7B">
          <w:t xml:space="preserve">Контроллер реактора изомеризации R-600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>
          <w:t>_</w:t>
        </w:r>
        <w:r w:rsidRPr="00607D7B">
          <w:t>60</w:t>
        </w:r>
        <w:r w:rsidRPr="000C6580">
          <w:t>0</w:t>
        </w:r>
        <w:r w:rsidRPr="00121A0C">
          <w:t>)</w:t>
        </w:r>
      </w:ins>
    </w:p>
    <w:p w14:paraId="36DE56F1" w14:textId="77777777" w:rsidR="000E4B12" w:rsidRPr="006A5FC1" w:rsidRDefault="000E4B12" w:rsidP="000E4B12">
      <w:pPr>
        <w:pStyle w:val="af4"/>
        <w:rPr>
          <w:ins w:id="4265" w:author="Эльдар Галеев" w:date="2023-07-13T11:51:00Z"/>
        </w:rPr>
      </w:pPr>
      <w:ins w:id="4266" w:author="Эльдар Галеев" w:date="2023-07-13T11:51:00Z">
        <w:r w:rsidRPr="006A5FC1">
          <w:t xml:space="preserve">Контроллер </w:t>
        </w:r>
        <w:r w:rsidRPr="00802477">
          <w:t>CNTR_BFA_</w:t>
        </w:r>
        <w:r>
          <w:rPr>
            <w:lang w:val="en-US"/>
          </w:rPr>
          <w:t>R</w:t>
        </w:r>
        <w:r w:rsidRPr="00802477">
          <w:t>_</w:t>
        </w:r>
        <w:r w:rsidRPr="00607D7B">
          <w:t>60</w:t>
        </w:r>
        <w:r w:rsidRPr="00802477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ABA3E9C" w14:textId="77777777" w:rsidR="000E4B12" w:rsidRDefault="000E4B12">
      <w:pPr>
        <w:pStyle w:val="a9"/>
        <w:ind w:left="709"/>
        <w:rPr>
          <w:ins w:id="4267" w:author="Эльдар Галеев" w:date="2023-07-13T11:51:00Z"/>
        </w:rPr>
        <w:pPrChange w:id="4268" w:author="Эльдар Галеев" w:date="2023-07-13T11:55:00Z">
          <w:pPr>
            <w:pStyle w:val="a9"/>
            <w:ind w:left="851"/>
          </w:pPr>
        </w:pPrChange>
      </w:pPr>
      <w:ins w:id="4269" w:author="Эльдар Галеев" w:date="2023-07-13T11:51:00Z">
        <w:r>
          <w:t>реактор изомеризации R-600;</w:t>
        </w:r>
      </w:ins>
    </w:p>
    <w:p w14:paraId="26009F18" w14:textId="77777777" w:rsidR="000E4B12" w:rsidRPr="00575065" w:rsidRDefault="000E4B12">
      <w:pPr>
        <w:pStyle w:val="a9"/>
        <w:ind w:left="709"/>
        <w:rPr>
          <w:ins w:id="4270" w:author="Эльдар Галеев" w:date="2023-07-13T11:51:00Z"/>
        </w:rPr>
        <w:pPrChange w:id="4271" w:author="Эльдар Галеев" w:date="2023-07-13T11:55:00Z">
          <w:pPr>
            <w:pStyle w:val="a9"/>
            <w:ind w:left="851"/>
          </w:pPr>
        </w:pPrChange>
      </w:pPr>
      <w:ins w:id="4272" w:author="Эльдар Галеев" w:date="2023-07-13T11:51:00Z">
        <w:r>
          <w:t>сепаратор концентратора регенерации V-620.</w:t>
        </w:r>
      </w:ins>
    </w:p>
    <w:p w14:paraId="00E42CF2" w14:textId="77777777" w:rsidR="000E4B12" w:rsidRPr="006A5FC1" w:rsidRDefault="000E4B12" w:rsidP="000E4B12">
      <w:pPr>
        <w:pStyle w:val="22"/>
        <w:rPr>
          <w:ins w:id="4273" w:author="Эльдар Галеев" w:date="2023-07-13T11:51:00Z"/>
        </w:rPr>
      </w:pPr>
      <w:ins w:id="4274" w:author="Эльдар Галеев" w:date="2023-07-13T11:51:00Z">
        <w:r w:rsidRPr="006A5FC1">
          <w:t>Задачи управления и оптимизации</w:t>
        </w:r>
      </w:ins>
    </w:p>
    <w:p w14:paraId="4C9CEF7E" w14:textId="77777777" w:rsidR="000E4B12" w:rsidRPr="006A5FC1" w:rsidRDefault="000E4B12" w:rsidP="000E4B12">
      <w:pPr>
        <w:pStyle w:val="af4"/>
        <w:rPr>
          <w:ins w:id="4275" w:author="Эльдар Галеев" w:date="2023-07-13T11:51:00Z"/>
        </w:rPr>
      </w:pPr>
      <w:ins w:id="4276" w:author="Эльдар Галеев" w:date="2023-07-13T11:51:00Z">
        <w:r w:rsidRPr="006A5FC1">
          <w:t>Управление технологическими параметрами:</w:t>
        </w:r>
      </w:ins>
    </w:p>
    <w:p w14:paraId="3B9C9BBA" w14:textId="77777777" w:rsidR="000E4B12" w:rsidRDefault="000E4B12">
      <w:pPr>
        <w:pStyle w:val="a9"/>
        <w:ind w:left="709"/>
        <w:rPr>
          <w:ins w:id="4277" w:author="Эльдар Галеев" w:date="2023-07-13T11:51:00Z"/>
        </w:rPr>
        <w:pPrChange w:id="4278" w:author="Эльдар Галеев" w:date="2023-07-13T11:55:00Z">
          <w:pPr>
            <w:pStyle w:val="a9"/>
            <w:ind w:left="851"/>
          </w:pPr>
        </w:pPrChange>
      </w:pPr>
      <w:ins w:id="4279" w:author="Эльдар Галеев" w:date="2023-07-13T11:51:00Z">
        <w:r>
          <w:t>перепад температуры на реакторе R-600;</w:t>
        </w:r>
      </w:ins>
    </w:p>
    <w:p w14:paraId="020F038B" w14:textId="77777777" w:rsidR="000E4B12" w:rsidRDefault="000E4B12">
      <w:pPr>
        <w:pStyle w:val="a9"/>
        <w:ind w:left="709"/>
        <w:rPr>
          <w:ins w:id="4280" w:author="Эльдар Галеев" w:date="2023-07-13T11:51:00Z"/>
        </w:rPr>
        <w:pPrChange w:id="4281" w:author="Эльдар Галеев" w:date="2023-07-13T11:55:00Z">
          <w:pPr>
            <w:pStyle w:val="a9"/>
            <w:ind w:left="851"/>
          </w:pPr>
        </w:pPrChange>
      </w:pPr>
      <w:ins w:id="4282" w:author="Эльдар Галеев" w:date="2023-07-13T11:51:00Z">
        <w:r>
          <w:lastRenderedPageBreak/>
          <w:t>температура низа V-620</w:t>
        </w:r>
        <w:r>
          <w:rPr>
            <w:lang w:val="en-US"/>
          </w:rPr>
          <w:t>.</w:t>
        </w:r>
      </w:ins>
    </w:p>
    <w:p w14:paraId="15079E3A" w14:textId="77777777" w:rsidR="000E4B12" w:rsidRDefault="000E4B12" w:rsidP="000E4B12">
      <w:pPr>
        <w:pStyle w:val="21"/>
        <w:jc w:val="both"/>
        <w:rPr>
          <w:ins w:id="4283" w:author="Эльдар Галеев" w:date="2023-07-13T11:51:00Z"/>
        </w:rPr>
      </w:pPr>
      <w:ins w:id="4284" w:author="Эльдар Галеев" w:date="2023-07-13T11:51:00Z">
        <w:r w:rsidRPr="00607D7B">
          <w:t xml:space="preserve">Контроллер </w:t>
        </w:r>
        <w:r>
          <w:t xml:space="preserve">испарителей фенола </w:t>
        </w:r>
        <w:r>
          <w:rPr>
            <w:lang w:val="en-US"/>
          </w:rPr>
          <w:t>E</w:t>
        </w:r>
        <w:r w:rsidRPr="00116CCB">
          <w:t>-400/</w:t>
        </w:r>
        <w:r>
          <w:rPr>
            <w:lang w:val="en-US"/>
          </w:rPr>
          <w:t>V</w:t>
        </w:r>
        <w:r w:rsidRPr="00116CCB">
          <w:t xml:space="preserve">-400, </w:t>
        </w:r>
        <w:r>
          <w:rPr>
            <w:lang w:val="en-US"/>
          </w:rPr>
          <w:t>E</w:t>
        </w:r>
        <w:r w:rsidRPr="00116CCB">
          <w:t>-410/</w:t>
        </w:r>
        <w:r>
          <w:rPr>
            <w:lang w:val="en-US"/>
          </w:rPr>
          <w:t>V</w:t>
        </w:r>
        <w:r w:rsidRPr="00116CCB">
          <w:t xml:space="preserve">-410 </w:t>
        </w:r>
        <w:r>
          <w:t>и колонны отгонки фенола</w:t>
        </w:r>
        <w:r w:rsidRPr="00607D7B">
          <w:t xml:space="preserve">  </w:t>
        </w:r>
        <w:r>
          <w:rPr>
            <w:lang w:val="en-US"/>
          </w:rPr>
          <w:t>C</w:t>
        </w:r>
        <w:r w:rsidRPr="00C82D55">
          <w:t xml:space="preserve">-420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 w:rsidRPr="00121A0C">
          <w:t>)</w:t>
        </w:r>
      </w:ins>
    </w:p>
    <w:p w14:paraId="604DC96C" w14:textId="77777777" w:rsidR="000E4B12" w:rsidRPr="006A5FC1" w:rsidRDefault="000E4B12" w:rsidP="000E4B12">
      <w:pPr>
        <w:pStyle w:val="af4"/>
        <w:rPr>
          <w:ins w:id="4285" w:author="Эльдар Галеев" w:date="2023-07-13T11:51:00Z"/>
        </w:rPr>
      </w:pPr>
      <w:ins w:id="4286" w:author="Эльдар Галеев" w:date="2023-07-13T11:51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2335277A" w14:textId="77777777" w:rsidR="000E4B12" w:rsidRPr="00116CCB" w:rsidRDefault="000E4B12">
      <w:pPr>
        <w:pStyle w:val="a9"/>
        <w:ind w:left="709"/>
        <w:rPr>
          <w:ins w:id="4287" w:author="Эльдар Галеев" w:date="2023-07-13T11:51:00Z"/>
        </w:rPr>
        <w:pPrChange w:id="4288" w:author="Эльдар Галеев" w:date="2023-07-13T11:55:00Z">
          <w:pPr>
            <w:pStyle w:val="a9"/>
            <w:ind w:left="851"/>
          </w:pPr>
        </w:pPrChange>
      </w:pPr>
      <w:ins w:id="4289" w:author="Эльдар Галеев" w:date="2023-07-13T11:51:00Z">
        <w:r w:rsidRPr="00116CCB">
          <w:t>испаритель фенола Е-400/V400;</w:t>
        </w:r>
      </w:ins>
    </w:p>
    <w:p w14:paraId="493834BC" w14:textId="77777777" w:rsidR="000E4B12" w:rsidRPr="00116CCB" w:rsidRDefault="000E4B12">
      <w:pPr>
        <w:pStyle w:val="a9"/>
        <w:ind w:left="709"/>
        <w:rPr>
          <w:ins w:id="4290" w:author="Эльдар Галеев" w:date="2023-07-13T11:51:00Z"/>
        </w:rPr>
        <w:pPrChange w:id="4291" w:author="Эльдар Галеев" w:date="2023-07-13T11:55:00Z">
          <w:pPr>
            <w:pStyle w:val="a9"/>
            <w:ind w:left="851"/>
          </w:pPr>
        </w:pPrChange>
      </w:pPr>
      <w:ins w:id="4292" w:author="Эльдар Галеев" w:date="2023-07-13T11:51:00Z">
        <w:r w:rsidRPr="00116CCB">
          <w:t>испаритель фенола Е-410/V410;</w:t>
        </w:r>
      </w:ins>
    </w:p>
    <w:p w14:paraId="0C4BD9BB" w14:textId="77777777" w:rsidR="000E4B12" w:rsidRPr="00116CCB" w:rsidRDefault="000E4B12">
      <w:pPr>
        <w:pStyle w:val="a9"/>
        <w:ind w:left="709"/>
        <w:rPr>
          <w:ins w:id="4293" w:author="Эльдар Галеев" w:date="2023-07-13T11:51:00Z"/>
        </w:rPr>
        <w:pPrChange w:id="4294" w:author="Эльдар Галеев" w:date="2023-07-13T11:55:00Z">
          <w:pPr>
            <w:pStyle w:val="a9"/>
            <w:ind w:left="851"/>
          </w:pPr>
        </w:pPrChange>
      </w:pPr>
      <w:ins w:id="4295" w:author="Эльдар Галеев" w:date="2023-07-13T11:51:00Z">
        <w:r w:rsidRPr="00116CCB">
          <w:t>колонна отгонки фенола С-420.</w:t>
        </w:r>
      </w:ins>
    </w:p>
    <w:p w14:paraId="54EC8EB5" w14:textId="77777777" w:rsidR="000E4B12" w:rsidRPr="006A5FC1" w:rsidRDefault="000E4B12" w:rsidP="000E4B12">
      <w:pPr>
        <w:pStyle w:val="22"/>
        <w:rPr>
          <w:ins w:id="4296" w:author="Эльдар Галеев" w:date="2023-07-13T11:51:00Z"/>
        </w:rPr>
      </w:pPr>
      <w:ins w:id="4297" w:author="Эльдар Галеев" w:date="2023-07-13T11:51:00Z">
        <w:r w:rsidRPr="006A5FC1">
          <w:t>Задачи управления и оптимизации</w:t>
        </w:r>
      </w:ins>
    </w:p>
    <w:p w14:paraId="122BA34D" w14:textId="77777777" w:rsidR="000E4B12" w:rsidRPr="006A5FC1" w:rsidRDefault="000E4B12" w:rsidP="000E4B12">
      <w:pPr>
        <w:pStyle w:val="af4"/>
        <w:rPr>
          <w:ins w:id="4298" w:author="Эльдар Галеев" w:date="2023-07-13T11:51:00Z"/>
        </w:rPr>
      </w:pPr>
      <w:ins w:id="4299" w:author="Эльдар Галеев" w:date="2023-07-13T11:51:00Z">
        <w:r w:rsidRPr="006A5FC1">
          <w:t>Управление технологическими параметрами:</w:t>
        </w:r>
      </w:ins>
    </w:p>
    <w:p w14:paraId="2F2489E1" w14:textId="77777777" w:rsidR="000E4B12" w:rsidRDefault="000E4B12">
      <w:pPr>
        <w:pStyle w:val="a9"/>
        <w:ind w:left="709"/>
        <w:rPr>
          <w:ins w:id="4300" w:author="Эльдар Галеев" w:date="2023-07-13T11:51:00Z"/>
        </w:rPr>
        <w:pPrChange w:id="4301" w:author="Эльдар Галеев" w:date="2023-07-13T11:55:00Z">
          <w:pPr>
            <w:pStyle w:val="a9"/>
            <w:ind w:left="851"/>
          </w:pPr>
        </w:pPrChange>
      </w:pPr>
      <w:ins w:id="4302" w:author="Эльдар Галеев" w:date="2023-07-13T11:51:00Z">
        <w:r>
          <w:t xml:space="preserve">температура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27CA4C77" w14:textId="77777777" w:rsidR="000E4B12" w:rsidRDefault="000E4B12">
      <w:pPr>
        <w:pStyle w:val="a9"/>
        <w:ind w:left="709"/>
        <w:rPr>
          <w:ins w:id="4303" w:author="Эльдар Галеев" w:date="2023-07-13T11:51:00Z"/>
        </w:rPr>
        <w:pPrChange w:id="4304" w:author="Эльдар Галеев" w:date="2023-07-13T11:55:00Z">
          <w:pPr>
            <w:pStyle w:val="a9"/>
            <w:ind w:left="851"/>
          </w:pPr>
        </w:pPrChange>
      </w:pPr>
      <w:ins w:id="4305" w:author="Эльдар Галеев" w:date="2023-07-13T11:51:00Z">
        <w:r>
          <w:t xml:space="preserve">температура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;</w:t>
        </w:r>
      </w:ins>
    </w:p>
    <w:p w14:paraId="16E42EE6" w14:textId="77777777" w:rsidR="000E4B12" w:rsidRDefault="000E4B12">
      <w:pPr>
        <w:pStyle w:val="a9"/>
        <w:ind w:left="709"/>
        <w:rPr>
          <w:ins w:id="4306" w:author="Эльдар Галеев" w:date="2023-07-13T11:51:00Z"/>
        </w:rPr>
        <w:pPrChange w:id="4307" w:author="Эльдар Галеев" w:date="2023-07-13T11:55:00Z">
          <w:pPr>
            <w:pStyle w:val="a9"/>
            <w:ind w:left="851"/>
          </w:pPr>
        </w:pPrChange>
      </w:pPr>
      <w:ins w:id="4308" w:author="Эльдар Галеев" w:date="2023-07-13T11:51:00Z">
        <w:r>
          <w:t>температура верха С-420</w:t>
        </w:r>
        <w:r w:rsidRPr="00116CCB">
          <w:t>.</w:t>
        </w:r>
      </w:ins>
    </w:p>
    <w:p w14:paraId="4AE7F3D6" w14:textId="77777777" w:rsidR="000E4B12" w:rsidRDefault="000E4B12">
      <w:pPr>
        <w:pStyle w:val="a9"/>
        <w:ind w:left="709"/>
        <w:rPr>
          <w:ins w:id="4309" w:author="Эльдар Галеев" w:date="2023-07-13T11:51:00Z"/>
        </w:rPr>
        <w:pPrChange w:id="4310" w:author="Эльдар Галеев" w:date="2023-07-13T11:55:00Z">
          <w:pPr>
            <w:pStyle w:val="a9"/>
            <w:ind w:left="851"/>
          </w:pPr>
        </w:pPrChange>
      </w:pPr>
      <w:ins w:id="4311" w:author="Эльдар Галеев" w:date="2023-07-13T11:51:00Z">
        <w:r>
          <w:t>температура куба С-420</w:t>
        </w:r>
        <w:r w:rsidRPr="00116CCB">
          <w:t>.</w:t>
        </w:r>
      </w:ins>
    </w:p>
    <w:p w14:paraId="3F82411E" w14:textId="77777777" w:rsidR="000E4B12" w:rsidRPr="00613C93" w:rsidRDefault="000E4B12" w:rsidP="000E4B12">
      <w:pPr>
        <w:pStyle w:val="af4"/>
        <w:rPr>
          <w:ins w:id="4312" w:author="Эльдар Галеев" w:date="2023-07-13T11:51:00Z"/>
          <w:lang w:val="en-US"/>
        </w:rPr>
      </w:pPr>
      <w:ins w:id="4313" w:author="Эльдар Галеев" w:date="2023-07-13T11:51:00Z">
        <w:r w:rsidRPr="006A5FC1">
          <w:t>Оптимизация:</w:t>
        </w:r>
      </w:ins>
    </w:p>
    <w:p w14:paraId="0308F6B7" w14:textId="77777777" w:rsidR="000E4B12" w:rsidRDefault="000E4B12">
      <w:pPr>
        <w:pStyle w:val="a9"/>
        <w:ind w:left="709"/>
        <w:rPr>
          <w:ins w:id="4314" w:author="Эльдар Галеев" w:date="2023-07-13T11:51:00Z"/>
        </w:rPr>
        <w:pPrChange w:id="4315" w:author="Эльдар Галеев" w:date="2023-07-13T11:56:00Z">
          <w:pPr>
            <w:pStyle w:val="a9"/>
            <w:ind w:left="851"/>
          </w:pPr>
        </w:pPrChange>
      </w:pPr>
      <w:ins w:id="4316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40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09ED83A8" w14:textId="77777777" w:rsidR="000E4B12" w:rsidRDefault="000E4B12">
      <w:pPr>
        <w:pStyle w:val="a9"/>
        <w:ind w:left="709"/>
        <w:rPr>
          <w:ins w:id="4317" w:author="Эльдар Галеев" w:date="2023-07-13T11:51:00Z"/>
        </w:rPr>
        <w:pPrChange w:id="4318" w:author="Эльдар Галеев" w:date="2023-07-13T11:56:00Z">
          <w:pPr>
            <w:pStyle w:val="a9"/>
            <w:ind w:left="851"/>
          </w:pPr>
        </w:pPrChange>
      </w:pPr>
      <w:ins w:id="4319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</w:t>
        </w:r>
        <w:r>
          <w:t>1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.</w:t>
        </w:r>
      </w:ins>
    </w:p>
    <w:p w14:paraId="77E067D9" w14:textId="77777777" w:rsidR="000E4B12" w:rsidRDefault="000E4B12" w:rsidP="000E4B12">
      <w:pPr>
        <w:pStyle w:val="21"/>
        <w:jc w:val="both"/>
        <w:rPr>
          <w:ins w:id="4320" w:author="Эльдар Галеев" w:date="2023-07-13T11:51:00Z"/>
        </w:rPr>
      </w:pPr>
      <w:ins w:id="4321" w:author="Эльдар Галеев" w:date="2023-07-13T11:51:00Z">
        <w:r w:rsidRPr="00607D7B">
          <w:t>Контроллер</w:t>
        </w:r>
        <w:r>
          <w:t xml:space="preserve"> г</w:t>
        </w:r>
        <w:r w:rsidRPr="000B106A">
          <w:t>рануляционн</w:t>
        </w:r>
        <w:r>
          <w:t>ой</w:t>
        </w:r>
        <w:r w:rsidRPr="000B106A">
          <w:t xml:space="preserve"> башн</w:t>
        </w:r>
        <w:r>
          <w:t>и</w:t>
        </w:r>
        <w:r w:rsidRPr="000B106A">
          <w:t xml:space="preserve"> С-500</w:t>
        </w:r>
        <w:r>
          <w:t xml:space="preserve"> </w:t>
        </w:r>
        <w:r w:rsidRPr="00C82D55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С_50</w:t>
        </w:r>
        <w:r w:rsidRPr="00116CCB">
          <w:t>0</w:t>
        </w:r>
        <w:r w:rsidRPr="00121A0C">
          <w:t>)</w:t>
        </w:r>
      </w:ins>
    </w:p>
    <w:p w14:paraId="76FCD9EB" w14:textId="77777777" w:rsidR="000E4B12" w:rsidRPr="006A5FC1" w:rsidRDefault="000E4B12" w:rsidP="000E4B12">
      <w:pPr>
        <w:pStyle w:val="af4"/>
        <w:rPr>
          <w:ins w:id="4322" w:author="Эльдар Галеев" w:date="2023-07-13T11:51:00Z"/>
        </w:rPr>
      </w:pPr>
      <w:ins w:id="4323" w:author="Эльдар Галеев" w:date="2023-07-13T11:51:00Z">
        <w:r w:rsidRPr="006A5FC1">
          <w:t xml:space="preserve">Контроллер </w:t>
        </w:r>
        <w:r w:rsidRPr="002D2E73">
          <w:t>CNTR_BFA_С_500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5D41053B" w14:textId="77777777" w:rsidR="000E4B12" w:rsidRPr="00116CCB" w:rsidRDefault="000E4B12">
      <w:pPr>
        <w:pStyle w:val="a9"/>
        <w:ind w:left="709"/>
        <w:rPr>
          <w:ins w:id="4324" w:author="Эльдар Галеев" w:date="2023-07-13T11:51:00Z"/>
        </w:rPr>
        <w:pPrChange w:id="4325" w:author="Эльдар Галеев" w:date="2023-07-13T11:56:00Z">
          <w:pPr>
            <w:pStyle w:val="a9"/>
            <w:ind w:left="851"/>
          </w:pPr>
        </w:pPrChange>
      </w:pPr>
      <w:ins w:id="4326" w:author="Эльдар Галеев" w:date="2023-07-13T11:51:00Z">
        <w:r w:rsidRPr="002D2E73">
          <w:t>грануляционная башня С-500</w:t>
        </w:r>
        <w:r w:rsidRPr="00116CCB">
          <w:t>.</w:t>
        </w:r>
      </w:ins>
    </w:p>
    <w:p w14:paraId="227281D3" w14:textId="77777777" w:rsidR="000E4B12" w:rsidRPr="006A5FC1" w:rsidRDefault="000E4B12" w:rsidP="000E4B12">
      <w:pPr>
        <w:pStyle w:val="22"/>
        <w:rPr>
          <w:ins w:id="4327" w:author="Эльдар Галеев" w:date="2023-07-13T11:51:00Z"/>
        </w:rPr>
      </w:pPr>
      <w:ins w:id="4328" w:author="Эльдар Галеев" w:date="2023-07-13T11:51:00Z">
        <w:r w:rsidRPr="006A5FC1">
          <w:t>Задачи управления и оптимизации</w:t>
        </w:r>
      </w:ins>
    </w:p>
    <w:p w14:paraId="1DEB49E1" w14:textId="77777777" w:rsidR="000E4B12" w:rsidRPr="006A5FC1" w:rsidRDefault="000E4B12" w:rsidP="000E4B12">
      <w:pPr>
        <w:pStyle w:val="af4"/>
        <w:rPr>
          <w:ins w:id="4329" w:author="Эльдар Галеев" w:date="2023-07-13T11:51:00Z"/>
        </w:rPr>
      </w:pPr>
      <w:ins w:id="4330" w:author="Эльдар Галеев" w:date="2023-07-13T11:51:00Z">
        <w:r w:rsidRPr="006A5FC1">
          <w:t>Управление технологическими параметрами:</w:t>
        </w:r>
      </w:ins>
    </w:p>
    <w:p w14:paraId="667E087D" w14:textId="77777777" w:rsidR="000E4B12" w:rsidRDefault="000E4B12">
      <w:pPr>
        <w:pStyle w:val="a9"/>
        <w:ind w:left="709"/>
        <w:rPr>
          <w:ins w:id="4331" w:author="Эльдар Галеев" w:date="2023-07-13T11:51:00Z"/>
        </w:rPr>
        <w:pPrChange w:id="4332" w:author="Эльдар Галеев" w:date="2023-07-13T11:56:00Z">
          <w:pPr>
            <w:pStyle w:val="a9"/>
            <w:ind w:left="851"/>
          </w:pPr>
        </w:pPrChange>
      </w:pPr>
      <w:ins w:id="4333" w:author="Эльдар Галеев" w:date="2023-07-13T11:51:00Z">
        <w:r>
          <w:t xml:space="preserve">температура верха </w:t>
        </w:r>
        <w:r>
          <w:rPr>
            <w:lang w:val="en-US"/>
          </w:rPr>
          <w:t>C-500</w:t>
        </w:r>
        <w:r>
          <w:t>;</w:t>
        </w:r>
      </w:ins>
    </w:p>
    <w:p w14:paraId="0C1895C1" w14:textId="77777777" w:rsidR="000E4B12" w:rsidRDefault="000E4B12">
      <w:pPr>
        <w:pStyle w:val="a9"/>
        <w:ind w:left="709"/>
        <w:rPr>
          <w:ins w:id="4334" w:author="Эльдар Галеев" w:date="2023-07-13T11:51:00Z"/>
        </w:rPr>
        <w:pPrChange w:id="4335" w:author="Эльдар Галеев" w:date="2023-07-13T11:56:00Z">
          <w:pPr>
            <w:pStyle w:val="a9"/>
            <w:ind w:left="851"/>
          </w:pPr>
        </w:pPrChange>
      </w:pPr>
      <w:ins w:id="4336" w:author="Эльдар Галеев" w:date="2023-07-13T11:51:00Z">
        <w:r>
          <w:t>температура расплава БФА.</w:t>
        </w:r>
      </w:ins>
    </w:p>
    <w:p w14:paraId="61126619" w14:textId="77777777" w:rsidR="000E4D9D" w:rsidRPr="003C5DC1" w:rsidRDefault="000E4D9D" w:rsidP="000E4D9D">
      <w:pPr>
        <w:pStyle w:val="af4"/>
        <w:ind w:firstLine="0"/>
      </w:pPr>
    </w:p>
    <w:p w14:paraId="736020A9" w14:textId="77777777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23B4138F" w14:textId="77777777" w:rsidR="00EF7CEC" w:rsidRPr="0007103F" w:rsidRDefault="00EF7CEC" w:rsidP="001826E4">
      <w:pPr>
        <w:pStyle w:val="1"/>
      </w:pPr>
      <w:bookmarkStart w:id="4337" w:name="_Toc112142374"/>
      <w:bookmarkStart w:id="4338" w:name="_Toc139629566"/>
      <w:r w:rsidRPr="0007103F">
        <w:lastRenderedPageBreak/>
        <w:t>Предварительные системно-интеграционные решения</w:t>
      </w:r>
      <w:bookmarkEnd w:id="4337"/>
      <w:bookmarkEnd w:id="4338"/>
    </w:p>
    <w:p w14:paraId="4CB4C69F" w14:textId="77777777" w:rsidR="00A30809" w:rsidRPr="00A728CD" w:rsidRDefault="00A30809" w:rsidP="00A30809">
      <w:pPr>
        <w:pStyle w:val="21"/>
      </w:pPr>
      <w:bookmarkStart w:id="4339" w:name="_Toc120169149"/>
      <w:bookmarkStart w:id="4340" w:name="_Toc126311775"/>
      <w:bookmarkStart w:id="4341" w:name="_Toc109770380"/>
      <w:bookmarkStart w:id="4342" w:name="_Toc112142388"/>
      <w:r>
        <w:t>Характеристика РСУ завода Бисфенол А</w:t>
      </w:r>
      <w:bookmarkEnd w:id="4339"/>
      <w:bookmarkEnd w:id="4340"/>
    </w:p>
    <w:p w14:paraId="4E349C0D" w14:textId="77777777" w:rsidR="00A30809" w:rsidRDefault="00A30809" w:rsidP="005B5E43">
      <w:pPr>
        <w:pStyle w:val="af4"/>
      </w:pPr>
      <w:r>
        <w:t>Автоматизированная система управления технологическими процессами производственных цехов завода Бисфенола А включает в себя следующие существующие системы:</w:t>
      </w:r>
    </w:p>
    <w:p w14:paraId="535373D7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изопропилбензола и производства фенола и ацетона завода Бисфенола А;</w:t>
      </w:r>
    </w:p>
    <w:p w14:paraId="438FE62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бисфенола А завода Бисфенола А.</w:t>
      </w:r>
    </w:p>
    <w:p w14:paraId="027C76D4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Объектами автоматизации являются производственные цеха завода Бисфенола А:</w:t>
      </w:r>
    </w:p>
    <w:p w14:paraId="7BE759A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0402-0409 (блок алкилирования и ректификации), 0403-0406, 0401 входят в состав производства фенола и ацетона завода Бисфенола А;</w:t>
      </w:r>
    </w:p>
    <w:p w14:paraId="7566AC0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синтеза и гранулирования входят в состав производства бисфенола А завода Бисфенола А.</w:t>
      </w:r>
    </w:p>
    <w:p w14:paraId="7EE1F249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В составе АСУТП выделяются следующие целевые подсистемы:</w:t>
      </w:r>
    </w:p>
    <w:p w14:paraId="3D18DCD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распределенная система управления (РСУ) – обеспечивает ведение технологического процесса, контроль и поддержание технологических параметров в рамках регламентируемых значений;</w:t>
      </w:r>
    </w:p>
    <w:p w14:paraId="7DDC395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система противоаварийной автоматической защиты (ПАЗ) – обеспечивает автоматическую противоаварийную защиту оборудования, входящего в состав технологического объекта управления и безаварийное протекание технологического процесса, а также контроль концентраций легковоспламеняющихся и взрывоопасных веществ.</w:t>
      </w:r>
    </w:p>
    <w:p w14:paraId="049051F1" w14:textId="77777777" w:rsidR="00A30809" w:rsidRDefault="00A30809" w:rsidP="005B5E43">
      <w:pPr>
        <w:pStyle w:val="af4"/>
      </w:pPr>
      <w:r>
        <w:t>Программно-технический комплекс (ПТК) РСУ строится на базе CENTUM VP компании «Yokogawa Electric Corporation».</w:t>
      </w:r>
    </w:p>
    <w:p w14:paraId="2FA438EF" w14:textId="77777777" w:rsidR="00A30809" w:rsidRDefault="00A30809" w:rsidP="005B5E43">
      <w:pPr>
        <w:pStyle w:val="af4"/>
      </w:pPr>
      <w:r>
        <w:t>Система противоаварийной автоматической защиты цехов 0401, 0402-0409 (блок алкилирования), 0403-0406, производства фенола и ацетона реализована на контроллерах TRICON АО «Шнейдер Электрик», цехов синтеза и гранулирования производства бисфенола А - ProSafe-RS компании «Yokogawa Electric Corporation».</w:t>
      </w:r>
    </w:p>
    <w:p w14:paraId="4A28ED02" w14:textId="77777777" w:rsidR="00A30809" w:rsidRDefault="00A30809" w:rsidP="005B5E43">
      <w:pPr>
        <w:pStyle w:val="af4"/>
      </w:pPr>
      <w:r>
        <w:t>КТС уровня ПЛК АСУТП включает:</w:t>
      </w:r>
    </w:p>
    <w:p w14:paraId="1F194ACF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подсистему управления на базе ПЛК AFG40D (цеха 0401, 0402-0409, 0403-0406, блок алкилирования производства фенола и ацетона), AFV30D (цеха синтеза и гранулирования производства бисфенола А) распределенной системы управления (РСУ) CENTUM VP фирмы «Yokogawa Electric Corporation»;</w:t>
      </w:r>
    </w:p>
    <w:p w14:paraId="28579BF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lastRenderedPageBreak/>
        <w:t>подсистему противоаварийной автоматической защиты (ПАЗ) на базе ПЛК TRICON (цеха 0401, 0402-0409 (блок алкилирования), 0403-0406, производства фенола и ацетона) АО «Шнейдер Электрик», ПЛК SSC60D ProSafe-RS (цеха синтеза и гранулирования производства бисфенола А) производства фирмы «Yokogawa Electric Corporation».</w:t>
      </w:r>
    </w:p>
    <w:p w14:paraId="44068E5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Уровень АСУТП образован следующим комплексом технических средств:</w:t>
      </w:r>
    </w:p>
    <w:p w14:paraId="4A8EBFD9" w14:textId="178BF0E0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рабочие станции операторов-технологов с установленным программным обеспечением CENTUM VP;</w:t>
      </w:r>
    </w:p>
    <w:p w14:paraId="6162BC6D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РСУ с установленным пакетом CENTUM VP с функциями конфигурирования контроллеров РСУ и операторских рабочих мест;</w:t>
      </w:r>
    </w:p>
    <w:p w14:paraId="23E37E36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фенола и ацетона) с установленным программным пакетом TriStation 1131;</w:t>
      </w:r>
    </w:p>
    <w:p w14:paraId="696DA49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бисфенола А) с установленным программным пакетом ProSafe-RS;</w:t>
      </w:r>
    </w:p>
    <w:p w14:paraId="2E4F75C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КИП с ПО PRM;</w:t>
      </w:r>
    </w:p>
    <w:p w14:paraId="3965BC4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OPC – сервер c ПО OPC Exaopc;</w:t>
      </w:r>
    </w:p>
    <w:p w14:paraId="0EF545CB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сетевое оборудование;</w:t>
      </w:r>
    </w:p>
    <w:p w14:paraId="7283273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принтер.</w:t>
      </w:r>
    </w:p>
    <w:p w14:paraId="2C84DBE6" w14:textId="77777777" w:rsidR="00A30809" w:rsidRDefault="00A30809" w:rsidP="005B5E43">
      <w:pPr>
        <w:pStyle w:val="af4"/>
      </w:pPr>
      <w:r w:rsidRPr="00BD43E0">
        <w:t>Станция инженера РСУ и станция инженера ПАЗ предназначены для конфигурирования, программирования, настройки подсистем РСУ и ПАЗ соответственно. Станция инженера КИП предназначена для конфигурирования и мониторинга состояния полевого оборудования при помощи протокола HART.</w:t>
      </w:r>
    </w:p>
    <w:p w14:paraId="7FF4DBE5" w14:textId="77777777" w:rsidR="00A30809" w:rsidRDefault="00A30809" w:rsidP="005B5E43">
      <w:pPr>
        <w:pStyle w:val="af4"/>
      </w:pPr>
      <w:r>
        <w:t>При необходимости, станция инженера РСУ может функционировать как рабочая станция оператора-технолога.</w:t>
      </w:r>
    </w:p>
    <w:p w14:paraId="6FA4DC1F" w14:textId="77777777" w:rsidR="00A30809" w:rsidRDefault="00A30809" w:rsidP="005B5E43">
      <w:pPr>
        <w:pStyle w:val="af4"/>
      </w:pPr>
      <w:r>
        <w:t>OPC-сервер предназначен для</w:t>
      </w:r>
      <w:r w:rsidRPr="00B144CE">
        <w:t xml:space="preserve"> взаимодействи</w:t>
      </w:r>
      <w:r>
        <w:t>я</w:t>
      </w:r>
      <w:r w:rsidRPr="00B144CE">
        <w:t xml:space="preserve"> между компонентами системы по протоколу ОРС</w:t>
      </w:r>
      <w:r>
        <w:t xml:space="preserve">, в том числе и для интеграции с заводской сетью с целью передачи информации в </w:t>
      </w:r>
      <w:r w:rsidRPr="005B5E43">
        <w:t>MES</w:t>
      </w:r>
      <w:r>
        <w:t xml:space="preserve"> АИПС.</w:t>
      </w:r>
    </w:p>
    <w:p w14:paraId="229D7BE3" w14:textId="77777777" w:rsidR="00A30809" w:rsidRDefault="00A30809" w:rsidP="005B5E43">
      <w:pPr>
        <w:pStyle w:val="af4"/>
      </w:pPr>
      <w:r>
        <w:t>Для цехов производства фенола и ацетона:</w:t>
      </w:r>
    </w:p>
    <w:p w14:paraId="0EA6793A" w14:textId="77777777" w:rsidR="00A30809" w:rsidRDefault="00A30809" w:rsidP="005B5E43">
      <w:pPr>
        <w:pStyle w:val="af4"/>
      </w:pPr>
      <w:r>
        <w:t>1) обмен информацией между контроллерами РСУ и АРМ осуществляется по информационной резервированной сети реального времени (системной шине Vnet),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 и OPC сервер;</w:t>
      </w:r>
    </w:p>
    <w:p w14:paraId="23855DAB" w14:textId="77777777" w:rsidR="00A30809" w:rsidRDefault="00A30809" w:rsidP="005B5E43">
      <w:pPr>
        <w:pStyle w:val="af4"/>
      </w:pPr>
      <w:r>
        <w:t>2) связь подсистемы ПАЗ с РСУ осуществляется по резервированной витой паре через порт RS-485 по протоколу Modbus RTU;</w:t>
      </w:r>
    </w:p>
    <w:p w14:paraId="4E673A6B" w14:textId="77777777" w:rsidR="00A30809" w:rsidRDefault="00A30809" w:rsidP="005B5E43">
      <w:pPr>
        <w:pStyle w:val="af4"/>
      </w:pPr>
      <w:r>
        <w:lastRenderedPageBreak/>
        <w:t>3) обмен информацией между контроллерами ПАЗ и станцией инженера ПАЗ осуществляется по выделенной информационной сети Ethernet.</w:t>
      </w:r>
    </w:p>
    <w:p w14:paraId="6938F7C8" w14:textId="77777777" w:rsidR="00A30809" w:rsidRDefault="00A30809" w:rsidP="005B5E43">
      <w:pPr>
        <w:pStyle w:val="af4"/>
      </w:pPr>
      <w:r>
        <w:t>Для цехов производства Бисфенола А обмен информацией между контроллерами РСУ, ПАЗ и АРМ осуществляется по информационной резервированной сети реального времени (системной шине Vnet/IP),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КИП, станцию инженера ПАЗ и OPC сервер.</w:t>
      </w:r>
    </w:p>
    <w:p w14:paraId="4986967D" w14:textId="77777777" w:rsidR="00A30809" w:rsidRDefault="00A30809" w:rsidP="005B5E43">
      <w:pPr>
        <w:pStyle w:val="af4"/>
      </w:pPr>
      <w:r>
        <w:t>Питание АСУТП осуществляется от двух независимых вводов, на одном из которых установлен источник бесперебойного питания (ИБП).</w:t>
      </w:r>
    </w:p>
    <w:p w14:paraId="4B48034A" w14:textId="77777777" w:rsidR="00A30809" w:rsidRDefault="00A30809" w:rsidP="005B5E43">
      <w:pPr>
        <w:pStyle w:val="af4"/>
      </w:pPr>
      <w:r>
        <w:t>Вся обработанная в ПЛК информация передается на операторские станции, расположенные в существующих операторных корп.0420 (цеха 0402-0409 (блок алкилирования), 0403-0406), корп.0401У (цех 0401), корп.1520 (производственные цеха синтеза, гранулирования) завода Бисфенола А, что позволяет операторам</w:t>
      </w:r>
      <w:r w:rsidRPr="00A728CD">
        <w:t xml:space="preserve"> следить за протекающим процессом и, в случае необходимости, принимать участие в управлени</w:t>
      </w:r>
      <w:r>
        <w:t>и</w:t>
      </w:r>
      <w:r w:rsidRPr="00A728CD">
        <w:t xml:space="preserve"> технологическим процессом с операторского места.</w:t>
      </w:r>
    </w:p>
    <w:p w14:paraId="24B30B78" w14:textId="77777777" w:rsidR="00A30809" w:rsidRDefault="00A30809" w:rsidP="005B5E43">
      <w:pPr>
        <w:pStyle w:val="af4"/>
      </w:pPr>
      <w:r>
        <w:t>Операторский интерфейс на рабочих станциях АСУТП реализован с помощью программного пакета CENTUM VP. Данный программный пакет поддерживает технологию OPC (Object Linking and Embedding for Process Control).</w:t>
      </w:r>
    </w:p>
    <w:p w14:paraId="03CBCF6B" w14:textId="77777777" w:rsidR="00A30809" w:rsidRPr="003C62B5" w:rsidRDefault="00A30809" w:rsidP="005B5E43">
      <w:pPr>
        <w:pStyle w:val="af4"/>
      </w:pPr>
      <w:r>
        <w:t>Связь между системами АСУТП и АИПС осуществляется по принципу «OPC-сервер - OPC-клиент». Связь между системами АСУТП и АИПС (</w:t>
      </w:r>
      <w:r w:rsidRPr="005B5E43">
        <w:t>MES</w:t>
      </w:r>
      <w:r w:rsidRPr="00B144CE">
        <w:t>)</w:t>
      </w:r>
      <w:r>
        <w:t xml:space="preserve"> осуществляется по общезаводской сети только в одном направлении: от существующей АСУ ТП к </w:t>
      </w:r>
      <w:r w:rsidRPr="005B5E43">
        <w:t>MES</w:t>
      </w:r>
      <w:r w:rsidRPr="00B144CE">
        <w:t>.</w:t>
      </w:r>
    </w:p>
    <w:p w14:paraId="3CE0E0A9" w14:textId="77777777" w:rsidR="00A30809" w:rsidRDefault="00A30809" w:rsidP="005B5E43">
      <w:pPr>
        <w:pStyle w:val="af4"/>
      </w:pPr>
      <w:r>
        <w:t>Вся необходимая информация с сервера данных (ОРС-сервера) уровня АСУТП передается на уровень АИПС, что обеспечивает сквозной диспетчерский контроль, директивное управление в реальном масштабе времени основными и вспомогательными технологическими процессами АСУТП.</w:t>
      </w:r>
    </w:p>
    <w:p w14:paraId="30BFA109" w14:textId="77777777" w:rsidR="00A30809" w:rsidRDefault="00A30809" w:rsidP="005B5E43">
      <w:pPr>
        <w:pStyle w:val="af4"/>
      </w:pPr>
      <w:r>
        <w:t>Весь вышеперечисленный комплекс технических средств является существующим.</w:t>
      </w:r>
    </w:p>
    <w:p w14:paraId="4291ACBD" w14:textId="77777777" w:rsidR="00A30809" w:rsidRPr="00D43404" w:rsidRDefault="00A30809">
      <w:pPr>
        <w:pStyle w:val="21"/>
        <w:pPrChange w:id="4343" w:author="Степан Гусев" w:date="2023-07-24T14:56:00Z">
          <w:pPr>
            <w:pStyle w:val="af4"/>
          </w:pPr>
        </w:pPrChange>
      </w:pPr>
      <w:bookmarkStart w:id="4344" w:name="_Toc126311776"/>
      <w:r w:rsidRPr="00D43404">
        <w:t>Характеристика РСУ корпуса 0420 (производства изопропилбензола, фенола и ацетона)</w:t>
      </w:r>
      <w:bookmarkEnd w:id="4344"/>
    </w:p>
    <w:p w14:paraId="699C99A9" w14:textId="0013A6B5" w:rsidR="00A30809" w:rsidDel="00CC4D3B" w:rsidRDefault="00A30809" w:rsidP="005B5E43">
      <w:pPr>
        <w:pStyle w:val="af4"/>
        <w:rPr>
          <w:del w:id="4345" w:author="Степан Гусев" w:date="2023-07-24T14:43:00Z"/>
        </w:rPr>
      </w:pPr>
      <w:del w:id="4346" w:author="Степан Гусев" w:date="2023-07-24T14:43:00Z">
        <w:r w:rsidDel="00CC4D3B">
          <w:delText xml:space="preserve">Существующая схема размещения оборудования в помещениях </w:delText>
        </w:r>
        <w:r w:rsidRPr="00EA6124" w:rsidDel="00CC4D3B">
          <w:delText xml:space="preserve">Аппаратная № 1 и Аппаратная № 2 представлена на </w:delText>
        </w:r>
        <w:r w:rsidDel="00CC4D3B">
          <w:fldChar w:fldCharType="begin"/>
        </w:r>
        <w:r w:rsidDel="00CC4D3B">
          <w:delInstrText xml:space="preserve"> REF _Ref121169977 \h  \* MERGEFORMAT </w:delInstrText>
        </w:r>
        <w:r w:rsidDel="00CC4D3B">
          <w:fldChar w:fldCharType="separate"/>
        </w:r>
        <w:r w:rsidR="00FA1295" w:rsidDel="00CC4D3B">
          <w:delText>Рисун</w:delText>
        </w:r>
        <w:r w:rsidR="00225A30" w:rsidDel="00CC4D3B">
          <w:delText>ке</w:delText>
        </w:r>
        <w:r w:rsidR="00FA1295" w:rsidDel="00CC4D3B">
          <w:delText xml:space="preserve"> 5.1</w:delText>
        </w:r>
        <w:r w:rsidDel="00CC4D3B">
          <w:fldChar w:fldCharType="end"/>
        </w:r>
        <w:r w:rsidDel="00CC4D3B">
          <w:delText>.</w:delText>
        </w:r>
      </w:del>
    </w:p>
    <w:p w14:paraId="37BFE1C7" w14:textId="20811909" w:rsidR="00A30809" w:rsidDel="00CC4D3B" w:rsidRDefault="00A30809" w:rsidP="00A30809">
      <w:pPr>
        <w:pStyle w:val="afffff8"/>
        <w:rPr>
          <w:del w:id="4347" w:author="Степан Гусев" w:date="2023-07-24T14:43:00Z"/>
        </w:rPr>
      </w:pPr>
      <w:del w:id="4348" w:author="Степан Гусев" w:date="2023-07-24T14:43:00Z">
        <w:r w:rsidRPr="00C50EE7" w:rsidDel="00CC4D3B">
          <w:rPr>
            <w:noProof/>
          </w:rPr>
          <w:drawing>
            <wp:inline distT="0" distB="0" distL="0" distR="0" wp14:anchorId="215F36FD" wp14:editId="5CCD5AA1">
              <wp:extent cx="6297043" cy="4320000"/>
              <wp:effectExtent l="0" t="0" r="8890" b="4445"/>
              <wp:docPr id="9" name="Рисунок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97043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457305" w14:textId="254C9094" w:rsidR="00A30809" w:rsidDel="00CC4D3B" w:rsidRDefault="00A30809" w:rsidP="0050271C">
      <w:pPr>
        <w:pStyle w:val="af4"/>
        <w:jc w:val="center"/>
        <w:rPr>
          <w:del w:id="4349" w:author="Степан Гусев" w:date="2023-07-24T14:43:00Z"/>
        </w:rPr>
      </w:pPr>
      <w:bookmarkStart w:id="4350" w:name="_Ref121169977"/>
      <w:del w:id="4351" w:author="Степан Гусев" w:date="2023-07-24T14:43:00Z">
        <w:r w:rsidDel="00CC4D3B">
          <w:delText xml:space="preserve">Рисунок 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STYLEREF 1 \s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5</w:delText>
        </w:r>
        <w:r w:rsidR="00B63BAB" w:rsidDel="00CC4D3B">
          <w:rPr>
            <w:noProof/>
          </w:rPr>
          <w:fldChar w:fldCharType="end"/>
        </w:r>
        <w:r w:rsidDel="00CC4D3B">
          <w:delText>.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SEQ Рисунок \* ARABIC \s 1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1</w:delText>
        </w:r>
        <w:r w:rsidR="00B63BAB" w:rsidDel="00CC4D3B">
          <w:rPr>
            <w:noProof/>
          </w:rPr>
          <w:fldChar w:fldCharType="end"/>
        </w:r>
        <w:bookmarkEnd w:id="4350"/>
        <w:r w:rsidRPr="00C50EE7" w:rsidDel="00CC4D3B">
          <w:delText xml:space="preserve"> </w:delText>
        </w:r>
        <w:r w:rsidDel="00CC4D3B">
          <w:delText>Схе</w:delText>
        </w:r>
        <w:r w:rsidRPr="00C50EE7" w:rsidDel="00CC4D3B">
          <w:delText xml:space="preserve">ма размещения оборудования </w:delText>
        </w:r>
        <w:r w:rsidDel="00CC4D3B">
          <w:delText>корпуса 0420</w:delText>
        </w:r>
      </w:del>
    </w:p>
    <w:p w14:paraId="7D202052" w14:textId="0553348B" w:rsidR="005B5E43" w:rsidDel="00CC4D3B" w:rsidRDefault="005B5E43" w:rsidP="005B5E43">
      <w:pPr>
        <w:pStyle w:val="af4"/>
        <w:rPr>
          <w:del w:id="4352" w:author="Степан Гусев" w:date="2023-07-24T14:43:00Z"/>
        </w:rPr>
      </w:pPr>
    </w:p>
    <w:p w14:paraId="1E5A7DF4" w14:textId="54A8958B" w:rsidR="00A30809" w:rsidDel="00CC4D3B" w:rsidRDefault="00A30809" w:rsidP="005B5E43">
      <w:pPr>
        <w:pStyle w:val="af4"/>
        <w:rPr>
          <w:del w:id="4353" w:author="Степан Гусев" w:date="2023-07-24T14:43:00Z"/>
        </w:rPr>
      </w:pPr>
      <w:del w:id="4354" w:author="Степан Гусев" w:date="2023-07-24T14:43:00Z">
        <w:r w:rsidDel="00CC4D3B">
          <w:delText>Существующая схема</w:delText>
        </w:r>
        <w:r w:rsidRPr="00EB402A" w:rsidDel="00CC4D3B">
          <w:delText xml:space="preserve"> сетевой структуры обмена данны</w:delText>
        </w:r>
        <w:r w:rsidDel="00CC4D3B">
          <w:delText xml:space="preserve">ми </w:delText>
        </w:r>
        <w:r w:rsidRPr="00EB402A" w:rsidDel="00CC4D3B">
          <w:delText>приведена</w:delText>
        </w:r>
        <w:r w:rsidDel="00CC4D3B">
          <w:delText xml:space="preserve"> н</w:delText>
        </w:r>
        <w:r w:rsidRPr="00EB402A" w:rsidDel="00CC4D3B">
          <w:delText xml:space="preserve">а </w:delText>
        </w:r>
        <w:r w:rsidDel="00CC4D3B">
          <w:delText xml:space="preserve">Рисунке </w:delText>
        </w:r>
        <w:r w:rsidDel="00CC4D3B">
          <w:fldChar w:fldCharType="begin"/>
        </w:r>
        <w:r w:rsidDel="00CC4D3B">
          <w:delInstrText xml:space="preserve"> REF _Ref122072486 \h  \* MERGEFORMAT </w:delInstrText>
        </w:r>
        <w:r w:rsidDel="00CC4D3B">
          <w:fldChar w:fldCharType="separate"/>
        </w:r>
        <w:r w:rsidR="00FA1295" w:rsidDel="00CC4D3B">
          <w:delText>Рисунок 5.2</w:delText>
        </w:r>
        <w:r w:rsidDel="00CC4D3B">
          <w:fldChar w:fldCharType="end"/>
        </w:r>
      </w:del>
    </w:p>
    <w:p w14:paraId="109ECC24" w14:textId="1541CF00" w:rsidR="00A30809" w:rsidDel="00CC4D3B" w:rsidRDefault="00A30809" w:rsidP="00A30809">
      <w:pPr>
        <w:pStyle w:val="afffff8"/>
        <w:rPr>
          <w:del w:id="4355" w:author="Степан Гусев" w:date="2023-07-24T14:43:00Z"/>
        </w:rPr>
      </w:pPr>
      <w:del w:id="4356" w:author="Степан Гусев" w:date="2023-07-24T14:43:00Z">
        <w:r w:rsidDel="00CC4D3B">
          <w:rPr>
            <w:noProof/>
          </w:rPr>
          <w:drawing>
            <wp:inline distT="0" distB="0" distL="0" distR="0" wp14:anchorId="1BAC739A" wp14:editId="3B5416A8">
              <wp:extent cx="6299835" cy="5906770"/>
              <wp:effectExtent l="0" t="0" r="5715" b="0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70A3408" w14:textId="50FF3EBC" w:rsidR="00A30809" w:rsidRPr="0050271C" w:rsidDel="00CC4D3B" w:rsidRDefault="00A30809" w:rsidP="00A30809">
      <w:pPr>
        <w:pStyle w:val="afffff8"/>
        <w:rPr>
          <w:del w:id="4357" w:author="Степан Гусев" w:date="2023-07-24T14:43:00Z"/>
          <w:rFonts w:ascii="Times New Roman" w:eastAsia="MS Mincho" w:hAnsi="Times New Roman"/>
          <w:sz w:val="24"/>
          <w:szCs w:val="24"/>
          <w:lang w:val="ru-RU" w:eastAsia="ru-RU"/>
        </w:rPr>
      </w:pPr>
      <w:bookmarkStart w:id="4358" w:name="_Ref122072486"/>
      <w:del w:id="4359" w:author="Степан Гусев" w:date="2023-07-24T14:43:00Z"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2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bookmarkEnd w:id="4358"/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0420</w:delText>
        </w:r>
      </w:del>
    </w:p>
    <w:p w14:paraId="344E2897" w14:textId="6B169174" w:rsidR="00225A30" w:rsidDel="00CC4D3B" w:rsidRDefault="00225A30" w:rsidP="005B5E43">
      <w:pPr>
        <w:pStyle w:val="af4"/>
        <w:rPr>
          <w:del w:id="4360" w:author="Степан Гусев" w:date="2023-07-24T14:43:00Z"/>
        </w:rPr>
      </w:pPr>
    </w:p>
    <w:p w14:paraId="1D7ADE2A" w14:textId="73DE5ACC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изопропилбензола и фенола и ацетона </w:t>
      </w:r>
      <w:r w:rsidRPr="005B5E43">
        <w:t>STN</w:t>
      </w:r>
      <w:r w:rsidRPr="002672A0">
        <w:t>0250</w:t>
      </w:r>
      <w:r>
        <w:t xml:space="preserve"> установлен в Шкафу 35 (корп. 0420, Аппаратная № 1). Связь </w:t>
      </w:r>
      <w:r w:rsidRPr="005B5E43">
        <w:t>OPC</w:t>
      </w:r>
      <w:r w:rsidRPr="005930DC">
        <w:t>-</w:t>
      </w:r>
      <w:r>
        <w:t xml:space="preserve">сервера с ПЛК осуществляется по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 xml:space="preserve">через коммутационный блок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. </w:t>
      </w:r>
      <w:r>
        <w:t xml:space="preserve">Сеть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>представляет собой шину управления в реальном времени, имеющую скорость работы 10 Мб/с. Сеть имеет двойное резервирование.</w:t>
      </w:r>
    </w:p>
    <w:p w14:paraId="446300F4" w14:textId="4CACB0C7" w:rsidR="00A30809" w:rsidRDefault="00A30809" w:rsidP="005B5E43">
      <w:pPr>
        <w:pStyle w:val="af4"/>
      </w:pPr>
      <w:r>
        <w:t xml:space="preserve">Загруженность сети </w:t>
      </w:r>
      <w:r w:rsidRPr="005B5E43">
        <w:t>V</w:t>
      </w:r>
      <w:r w:rsidRPr="003C5654">
        <w:t>-</w:t>
      </w:r>
      <w:r w:rsidRPr="005B5E43">
        <w:t>net</w:t>
      </w:r>
      <w:r w:rsidRPr="003C5654">
        <w:t xml:space="preserve"> </w:t>
      </w:r>
      <w:r>
        <w:t xml:space="preserve">представлена в Таблице </w:t>
      </w:r>
      <w:r>
        <w:fldChar w:fldCharType="begin"/>
      </w:r>
      <w:r>
        <w:instrText xml:space="preserve"> REF _Ref121988557 \h  \* MERGEFORMAT </w:instrText>
      </w:r>
      <w:r>
        <w:fldChar w:fldCharType="separate"/>
      </w:r>
      <w:r w:rsidR="006028CD">
        <w:t>Таблица 5.1</w:t>
      </w:r>
      <w:r>
        <w:fldChar w:fldCharType="end"/>
      </w:r>
      <w:r>
        <w:t>.</w:t>
      </w:r>
    </w:p>
    <w:p w14:paraId="2528750C" w14:textId="4BE93615" w:rsidR="00A30809" w:rsidRDefault="00A30809" w:rsidP="0050271C">
      <w:pPr>
        <w:pStyle w:val="af4"/>
        <w:ind w:firstLine="0"/>
      </w:pPr>
      <w:bookmarkStart w:id="4361" w:name="_Ref121988557"/>
      <w:r>
        <w:lastRenderedPageBreak/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</w:t>
      </w:r>
      <w:r w:rsidR="00B63BAB">
        <w:rPr>
          <w:noProof/>
        </w:rPr>
        <w:fldChar w:fldCharType="end"/>
      </w:r>
      <w:bookmarkEnd w:id="4361"/>
      <w:r w:rsidRPr="003C5654">
        <w:t xml:space="preserve"> Загруженность сети V-net</w:t>
      </w:r>
    </w:p>
    <w:tbl>
      <w:tblPr>
        <w:tblStyle w:val="aff6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71"/>
        <w:gridCol w:w="2807"/>
        <w:gridCol w:w="2448"/>
        <w:gridCol w:w="2585"/>
      </w:tblGrid>
      <w:tr w:rsidR="00A30809" w:rsidRPr="00616A10" w14:paraId="6CE896A1" w14:textId="77777777" w:rsidTr="005B5E43">
        <w:tc>
          <w:tcPr>
            <w:tcW w:w="2122" w:type="dxa"/>
            <w:vAlign w:val="center"/>
          </w:tcPr>
          <w:p w14:paraId="1C1F101F" w14:textId="77777777" w:rsidR="00A30809" w:rsidRDefault="00A30809" w:rsidP="005B5E43">
            <w:pPr>
              <w:pStyle w:val="aff0"/>
            </w:pPr>
            <w:r w:rsidRPr="003C5654">
              <w:t>Station</w:t>
            </w:r>
          </w:p>
        </w:tc>
        <w:tc>
          <w:tcPr>
            <w:tcW w:w="2889" w:type="dxa"/>
            <w:vAlign w:val="center"/>
          </w:tcPr>
          <w:p w14:paraId="6EBA4907" w14:textId="77777777" w:rsidR="00A30809" w:rsidRPr="003C5654" w:rsidRDefault="00A30809" w:rsidP="005B5E43">
            <w:pPr>
              <w:pStyle w:val="aff0"/>
            </w:pPr>
            <w:r>
              <w:t>D</w:t>
            </w:r>
            <w:r w:rsidRPr="003C5654">
              <w:t>escription</w:t>
            </w:r>
          </w:p>
        </w:tc>
        <w:tc>
          <w:tcPr>
            <w:tcW w:w="2522" w:type="dxa"/>
            <w:vAlign w:val="center"/>
          </w:tcPr>
          <w:p w14:paraId="7B909497" w14:textId="77777777" w:rsidR="00A30809" w:rsidRDefault="00A30809" w:rsidP="005B5E43">
            <w:pPr>
              <w:pStyle w:val="aff0"/>
            </w:pPr>
            <w:r w:rsidRPr="003C5654">
              <w:t>Vnet Load</w:t>
            </w:r>
          </w:p>
        </w:tc>
        <w:tc>
          <w:tcPr>
            <w:tcW w:w="2662" w:type="dxa"/>
            <w:vAlign w:val="center"/>
          </w:tcPr>
          <w:p w14:paraId="74A15937" w14:textId="77777777" w:rsidR="00A30809" w:rsidRPr="003C5654" w:rsidRDefault="00A30809" w:rsidP="005B5E43">
            <w:pPr>
              <w:pStyle w:val="aff0"/>
            </w:pPr>
            <w:r w:rsidRPr="003C5654">
              <w:t>The frequency of token per minute</w:t>
            </w:r>
          </w:p>
        </w:tc>
      </w:tr>
      <w:tr w:rsidR="00A30809" w:rsidRPr="003C5654" w14:paraId="0201E8CA" w14:textId="77777777" w:rsidTr="005B5E43">
        <w:tc>
          <w:tcPr>
            <w:tcW w:w="2122" w:type="dxa"/>
            <w:vAlign w:val="center"/>
          </w:tcPr>
          <w:p w14:paraId="31E77DE0" w14:textId="77777777" w:rsidR="00A30809" w:rsidRPr="003C5654" w:rsidRDefault="00A30809" w:rsidP="005B5E43">
            <w:pPr>
              <w:pStyle w:val="aff0"/>
            </w:pPr>
            <w:r>
              <w:t>HIS0257</w:t>
            </w:r>
          </w:p>
        </w:tc>
        <w:tc>
          <w:tcPr>
            <w:tcW w:w="2889" w:type="dxa"/>
            <w:vAlign w:val="center"/>
          </w:tcPr>
          <w:p w14:paraId="18D4B6B2" w14:textId="77777777" w:rsidR="00A30809" w:rsidRPr="003C5654" w:rsidRDefault="00A30809" w:rsidP="005B5E43">
            <w:pPr>
              <w:pStyle w:val="aff0"/>
              <w:jc w:val="left"/>
            </w:pPr>
            <w:r>
              <w:t>Станция оператора</w:t>
            </w:r>
          </w:p>
        </w:tc>
        <w:tc>
          <w:tcPr>
            <w:tcW w:w="2522" w:type="dxa"/>
            <w:vAlign w:val="center"/>
          </w:tcPr>
          <w:p w14:paraId="3371869C" w14:textId="77777777" w:rsidR="00A30809" w:rsidRPr="003C5654" w:rsidRDefault="00A30809" w:rsidP="005B5E43">
            <w:pPr>
              <w:pStyle w:val="aff0"/>
            </w:pPr>
            <w:r w:rsidRPr="003C5654">
              <w:t>65.379%</w:t>
            </w:r>
          </w:p>
        </w:tc>
        <w:tc>
          <w:tcPr>
            <w:tcW w:w="2662" w:type="dxa"/>
            <w:vAlign w:val="center"/>
          </w:tcPr>
          <w:p w14:paraId="2545CE23" w14:textId="77777777" w:rsidR="00A30809" w:rsidRPr="003C5654" w:rsidRDefault="00A30809" w:rsidP="005B5E43">
            <w:pPr>
              <w:pStyle w:val="aff0"/>
            </w:pPr>
            <w:r w:rsidRPr="003C5654">
              <w:t>26611</w:t>
            </w:r>
          </w:p>
        </w:tc>
      </w:tr>
      <w:tr w:rsidR="00A30809" w:rsidRPr="003C5654" w14:paraId="4E8EB2D8" w14:textId="77777777" w:rsidTr="005B5E43">
        <w:tc>
          <w:tcPr>
            <w:tcW w:w="2122" w:type="dxa"/>
            <w:vAlign w:val="center"/>
          </w:tcPr>
          <w:p w14:paraId="1E4C3938" w14:textId="77777777" w:rsidR="00A30809" w:rsidRPr="003C5654" w:rsidRDefault="00A30809" w:rsidP="005B5E43">
            <w:pPr>
              <w:pStyle w:val="aff0"/>
            </w:pPr>
            <w:r>
              <w:t>HIS0264</w:t>
            </w:r>
          </w:p>
        </w:tc>
        <w:tc>
          <w:tcPr>
            <w:tcW w:w="2889" w:type="dxa"/>
            <w:vAlign w:val="center"/>
          </w:tcPr>
          <w:p w14:paraId="6D3BD6C9" w14:textId="77777777" w:rsidR="00A30809" w:rsidRPr="003C5654" w:rsidRDefault="00A30809" w:rsidP="005B5E43">
            <w:pPr>
              <w:pStyle w:val="aff0"/>
              <w:jc w:val="left"/>
            </w:pPr>
            <w:r>
              <w:t>Станция инженера РСУ</w:t>
            </w:r>
          </w:p>
        </w:tc>
        <w:tc>
          <w:tcPr>
            <w:tcW w:w="2522" w:type="dxa"/>
            <w:vAlign w:val="center"/>
          </w:tcPr>
          <w:p w14:paraId="2BABCBC4" w14:textId="77777777" w:rsidR="00A30809" w:rsidRPr="003C5654" w:rsidRDefault="00A30809" w:rsidP="005B5E43">
            <w:pPr>
              <w:pStyle w:val="aff0"/>
            </w:pPr>
            <w:r w:rsidRPr="003C5654">
              <w:t>65.263%</w:t>
            </w:r>
          </w:p>
        </w:tc>
        <w:tc>
          <w:tcPr>
            <w:tcW w:w="2662" w:type="dxa"/>
            <w:vAlign w:val="center"/>
          </w:tcPr>
          <w:p w14:paraId="78B4E3A9" w14:textId="77777777" w:rsidR="00A30809" w:rsidRPr="003C5654" w:rsidRDefault="00A30809" w:rsidP="005B5E43">
            <w:pPr>
              <w:pStyle w:val="aff0"/>
            </w:pPr>
            <w:r w:rsidRPr="003C5654">
              <w:t>26700</w:t>
            </w:r>
          </w:p>
        </w:tc>
      </w:tr>
      <w:tr w:rsidR="00A30809" w:rsidRPr="003C5654" w14:paraId="67F4B60B" w14:textId="77777777" w:rsidTr="005B5E43">
        <w:tc>
          <w:tcPr>
            <w:tcW w:w="2122" w:type="dxa"/>
            <w:vAlign w:val="center"/>
          </w:tcPr>
          <w:p w14:paraId="536FEA66" w14:textId="77777777" w:rsidR="00A30809" w:rsidRPr="003C5654" w:rsidRDefault="00A30809" w:rsidP="005B5E43">
            <w:pPr>
              <w:pStyle w:val="aff0"/>
            </w:pPr>
            <w:r>
              <w:t>STN0250</w:t>
            </w:r>
          </w:p>
        </w:tc>
        <w:tc>
          <w:tcPr>
            <w:tcW w:w="2889" w:type="dxa"/>
            <w:vAlign w:val="center"/>
          </w:tcPr>
          <w:p w14:paraId="07803468" w14:textId="77777777" w:rsidR="00A30809" w:rsidRPr="003C5654" w:rsidRDefault="00A30809" w:rsidP="005B5E43">
            <w:pPr>
              <w:pStyle w:val="aff0"/>
              <w:jc w:val="left"/>
            </w:pPr>
            <w:r>
              <w:t>Сервер OPC</w:t>
            </w:r>
          </w:p>
        </w:tc>
        <w:tc>
          <w:tcPr>
            <w:tcW w:w="2522" w:type="dxa"/>
            <w:vAlign w:val="center"/>
          </w:tcPr>
          <w:p w14:paraId="5C673C17" w14:textId="77777777" w:rsidR="00A30809" w:rsidRPr="003C5654" w:rsidRDefault="00A30809" w:rsidP="005B5E43">
            <w:pPr>
              <w:pStyle w:val="aff0"/>
            </w:pPr>
            <w:r w:rsidRPr="003C5654">
              <w:t>63.770%</w:t>
            </w:r>
          </w:p>
        </w:tc>
        <w:tc>
          <w:tcPr>
            <w:tcW w:w="2662" w:type="dxa"/>
            <w:vAlign w:val="center"/>
          </w:tcPr>
          <w:p w14:paraId="7F79350A" w14:textId="77777777" w:rsidR="00A30809" w:rsidRPr="003C5654" w:rsidRDefault="00A30809" w:rsidP="005B5E43">
            <w:pPr>
              <w:pStyle w:val="aff0"/>
            </w:pPr>
            <w:r w:rsidRPr="003C5654">
              <w:t>27848</w:t>
            </w:r>
          </w:p>
        </w:tc>
      </w:tr>
    </w:tbl>
    <w:p w14:paraId="31F8B61D" w14:textId="77777777" w:rsidR="00A30809" w:rsidRDefault="00A30809" w:rsidP="005B5E43">
      <w:pPr>
        <w:pStyle w:val="af4"/>
      </w:pPr>
      <w:r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>, установленный в шкаф</w:t>
      </w:r>
      <w:r>
        <w:t>у</w:t>
      </w:r>
      <w:r w:rsidRPr="0016010B">
        <w:t xml:space="preserve"> </w:t>
      </w:r>
      <w:r w:rsidRPr="005B5E43">
        <w:t>OPC</w:t>
      </w:r>
      <w:r w:rsidRPr="00A37F85">
        <w:t xml:space="preserve"> </w:t>
      </w:r>
      <w:r>
        <w:t>Сервер</w:t>
      </w:r>
      <w:r w:rsidRPr="00502735">
        <w:t xml:space="preserve"> </w:t>
      </w:r>
      <w:r>
        <w:t>(корп. 0420, Аппаратная № 2)</w:t>
      </w:r>
      <w:r w:rsidRPr="0016010B">
        <w:t xml:space="preserve">. Для подключения сети на рабочих станциях используются встроенные сетевые карты. Средой передачи данных в данной сети является кабель </w:t>
      </w:r>
      <w:r>
        <w:t xml:space="preserve">типа </w:t>
      </w:r>
      <w:r w:rsidRPr="0016010B">
        <w:t>витая пара. Максимальная скорость передачи данных составляет 1 Гбит</w:t>
      </w:r>
      <w:r>
        <w:t>/с.</w:t>
      </w:r>
    </w:p>
    <w:p w14:paraId="00EAAED1" w14:textId="77777777" w:rsidR="006028CD" w:rsidRDefault="00A30809">
      <w:pPr>
        <w:pStyle w:val="af4"/>
        <w:rPr>
          <w:ins w:id="4362" w:author="Степан Гусев" w:date="2023-07-24T15:02:00Z"/>
        </w:rPr>
        <w:pPrChange w:id="4363" w:author="Степан Гусев" w:date="2023-07-24T15:02:00Z">
          <w:pPr>
            <w:pStyle w:val="af4"/>
            <w:ind w:firstLine="0"/>
          </w:pPr>
        </w:pPrChange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_Ref121170146 \h  \* MERGEFORMAT </w:instrText>
      </w:r>
      <w:r>
        <w:fldChar w:fldCharType="separate"/>
      </w:r>
      <w:ins w:id="4364" w:author="Степан Гусев" w:date="2023-07-24T15:02:00Z">
        <w:r w:rsidR="006028CD">
          <w:t>Таблица 5.2</w:t>
        </w:r>
      </w:ins>
      <w:del w:id="436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_Ref121170249 \h  \* MERGEFORMAT </w:instrText>
      </w:r>
      <w:r>
        <w:fldChar w:fldCharType="separate"/>
      </w:r>
      <w:ins w:id="4366" w:author="Степан Гусев" w:date="2023-07-24T15:02:00Z">
        <w:r w:rsidR="006028CD">
          <w:t>Таблица 5.3</w:t>
        </w:r>
      </w:ins>
      <w:del w:id="436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5.3</w:delText>
        </w:r>
      </w:del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_Ref121170291 \h  \* MERGEFORMAT </w:instrText>
      </w:r>
      <w:r>
        <w:fldChar w:fldCharType="separate"/>
      </w:r>
    </w:p>
    <w:p w14:paraId="2D6F4284" w14:textId="46412AC4" w:rsidR="005B5E43" w:rsidRPr="00DB15F4" w:rsidRDefault="006028CD" w:rsidP="005B5E43">
      <w:pPr>
        <w:pStyle w:val="af4"/>
      </w:pPr>
      <w:ins w:id="4368" w:author="Степан Гусев" w:date="2023-07-24T15:02:00Z">
        <w:r>
          <w:t>Таблица 5.</w:t>
        </w:r>
        <w:r>
          <w:rPr>
            <w:noProof/>
          </w:rPr>
          <w:t>4</w:t>
        </w:r>
      </w:ins>
      <w:del w:id="4369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 w:rsidRPr="00FA1295">
        <w:t>Таблице</w:t>
      </w:r>
      <w:r w:rsidR="00FA1295">
        <w:t xml:space="preserve"> 5.</w:t>
      </w:r>
      <w:r w:rsidR="00D26A1D">
        <w:t>5</w:t>
      </w:r>
      <w:r w:rsidR="00FA1295">
        <w:t>.</w:t>
      </w:r>
    </w:p>
    <w:p w14:paraId="574F027A" w14:textId="20B29A25" w:rsidR="00A30809" w:rsidRDefault="00A30809" w:rsidP="0050271C">
      <w:pPr>
        <w:pStyle w:val="af4"/>
        <w:ind w:firstLine="0"/>
      </w:pPr>
      <w:bookmarkStart w:id="4370" w:name="_Ref121170146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</w:t>
      </w:r>
      <w:r w:rsidR="00B63BAB">
        <w:rPr>
          <w:noProof/>
        </w:rPr>
        <w:fldChar w:fldCharType="end"/>
      </w:r>
      <w:bookmarkEnd w:id="4370"/>
      <w:r w:rsidRPr="00C50EE7">
        <w:t xml:space="preserve"> Конфигурация ПО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5BC98430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D7F7" w14:textId="77777777" w:rsidR="00A30809" w:rsidRPr="00E35FD4" w:rsidRDefault="00A30809" w:rsidP="005B5E43">
            <w:pPr>
              <w:pStyle w:val="aff0"/>
              <w:jc w:val="left"/>
            </w:pPr>
            <w:r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FE9CE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5161AA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1051F" w14:textId="77777777" w:rsidR="00A30809" w:rsidRPr="00DB15F4" w:rsidRDefault="00A30809" w:rsidP="005B5E43">
            <w:pPr>
              <w:pStyle w:val="aff0"/>
              <w:jc w:val="left"/>
            </w:pPr>
            <w:r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E4E61" w14:textId="77777777" w:rsidR="00A30809" w:rsidRPr="00DB15F4" w:rsidRDefault="00A30809" w:rsidP="005B5E43">
            <w:pPr>
              <w:pStyle w:val="aff0"/>
              <w:jc w:val="left"/>
            </w:pPr>
            <w:r>
              <w:t>R3.79.00</w:t>
            </w:r>
          </w:p>
        </w:tc>
      </w:tr>
    </w:tbl>
    <w:p w14:paraId="6C98CE1B" w14:textId="03BB216A" w:rsidR="00225A30" w:rsidDel="006028CD" w:rsidRDefault="00225A30" w:rsidP="0050271C">
      <w:pPr>
        <w:pStyle w:val="af4"/>
        <w:ind w:firstLine="0"/>
        <w:rPr>
          <w:del w:id="4371" w:author="Степан Гусев" w:date="2023-07-24T14:58:00Z"/>
        </w:rPr>
      </w:pPr>
      <w:bookmarkStart w:id="4372" w:name="_Ref121170249"/>
    </w:p>
    <w:p w14:paraId="2AC71FCE" w14:textId="474DB0C0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3</w:t>
      </w:r>
      <w:r w:rsidR="00B63BAB">
        <w:rPr>
          <w:noProof/>
        </w:rPr>
        <w:fldChar w:fldCharType="end"/>
      </w:r>
      <w:bookmarkEnd w:id="4372"/>
      <w:r w:rsidRPr="00C50EE7">
        <w:t xml:space="preserve"> Конфигурация утилиты IT Security Tool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16B32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E772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D070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8D26F6D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2B73B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C3C4E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1028A6D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98270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DD45D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5613F6B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447C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2DC24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6D75494B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EBDC2F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6AE8E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E5F5EA9" w14:textId="77777777" w:rsidR="00225A30" w:rsidRDefault="00225A30" w:rsidP="0050271C">
      <w:pPr>
        <w:pStyle w:val="af4"/>
        <w:ind w:firstLine="0"/>
      </w:pPr>
      <w:bookmarkStart w:id="4373" w:name="_Ref121170291"/>
    </w:p>
    <w:p w14:paraId="4789B39D" w14:textId="77ADA1BD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4</w:t>
      </w:r>
      <w:r w:rsidR="00B63BAB">
        <w:rPr>
          <w:noProof/>
        </w:rPr>
        <w:fldChar w:fldCharType="end"/>
      </w:r>
      <w:bookmarkEnd w:id="4373"/>
      <w:r w:rsidRPr="00C50EE7">
        <w:t xml:space="preserve"> Загруженность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65D14196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122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719B0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STN0250</w:t>
            </w:r>
          </w:p>
        </w:tc>
      </w:tr>
      <w:tr w:rsidR="00A30809" w:rsidRPr="00DB15F4" w14:paraId="565D19C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10B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4855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172.16.2.50/192.168.180.2/169.254.105.25/192.168.15.4/172.19.2.50</w:t>
            </w:r>
          </w:p>
        </w:tc>
      </w:tr>
      <w:tr w:rsidR="00A30809" w:rsidRPr="00DB15F4" w14:paraId="10644E7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39F3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007B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3</w:t>
            </w:r>
          </w:p>
        </w:tc>
      </w:tr>
      <w:tr w:rsidR="00A30809" w:rsidRPr="00DB15F4" w14:paraId="4BC8603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42A43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63B29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5</w:t>
            </w:r>
          </w:p>
        </w:tc>
      </w:tr>
      <w:tr w:rsidR="00A30809" w:rsidRPr="00DB15F4" w14:paraId="571DDBC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2E3F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0D2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4553</w:t>
            </w:r>
          </w:p>
        </w:tc>
      </w:tr>
      <w:tr w:rsidR="00A30809" w:rsidRPr="00DB15F4" w14:paraId="33A363C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C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90E5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59ABC3E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9BA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8D40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DB15F4" w14:paraId="2754AFE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72BF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762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71F912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DF74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54DD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F44700" w14:paraId="74FA8A4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7F16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7F0B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2000 data/sec</w:t>
            </w:r>
          </w:p>
        </w:tc>
      </w:tr>
    </w:tbl>
    <w:p w14:paraId="4A96E7D5" w14:textId="77777777" w:rsidR="00A30809" w:rsidRDefault="00A30809" w:rsidP="00A30809">
      <w:pPr>
        <w:pStyle w:val="affff8"/>
        <w:keepNext/>
      </w:pPr>
      <w:bookmarkStart w:id="4374" w:name="_Ref121170329"/>
    </w:p>
    <w:p w14:paraId="1A48B8EA" w14:textId="2871CE8B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bookmarkEnd w:id="4374"/>
      <w:r w:rsidRPr="00C50EE7">
        <w:t xml:space="preserve"> Конфигурация сетевых параметров адаптеров сервера OPC (STN0250)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38772B17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2EA970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B03C2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00C44B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6B0356FA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EBCF3E3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41E52D9F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01404A8" w14:textId="77777777" w:rsidR="00A30809" w:rsidRPr="005930DC" w:rsidRDefault="00A30809" w:rsidP="005B5E43">
            <w:pPr>
              <w:pStyle w:val="aff0"/>
            </w:pPr>
            <w:r>
              <w:t>172.16.2.50</w:t>
            </w:r>
          </w:p>
        </w:tc>
      </w:tr>
      <w:tr w:rsidR="00A30809" w:rsidRPr="005930DC" w14:paraId="1F51A7C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A2CACA1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EE7876A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42A8C7" w14:textId="77777777" w:rsidR="00A30809" w:rsidRPr="005930DC" w:rsidRDefault="00A30809" w:rsidP="005B5E43">
            <w:pPr>
              <w:pStyle w:val="aff0"/>
            </w:pPr>
            <w:r>
              <w:t>172.19</w:t>
            </w:r>
            <w:r w:rsidRPr="005930DC">
              <w:t>.2.50</w:t>
            </w:r>
          </w:p>
        </w:tc>
      </w:tr>
      <w:tr w:rsidR="00A30809" w:rsidRPr="005930DC" w14:paraId="11173C9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9E035D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AF3D59C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7569ECF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1A5BA13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37B90EB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6736614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41FFDE2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4C0707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8458EB5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2F807EA9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6F87E91E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</w:tbl>
    <w:p w14:paraId="44C7FBD2" w14:textId="77777777" w:rsidR="00A30809" w:rsidRDefault="00A30809" w:rsidP="005B5E43">
      <w:pPr>
        <w:pStyle w:val="af4"/>
      </w:pPr>
      <w:r>
        <w:t>Системный блок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>
        <w:t xml:space="preserve"> установлен в Шкафу 35 (корп. 0420, Аппаратная № 1). </w:t>
      </w:r>
      <w:r w:rsidRPr="000B0166">
        <w:t>М</w:t>
      </w:r>
      <w:r>
        <w:t>ониторы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 w:rsidRPr="000B0166">
        <w:t xml:space="preserve"> установлены на консол</w:t>
      </w:r>
      <w:r>
        <w:t>и</w:t>
      </w:r>
      <w:r w:rsidRPr="000B0166">
        <w:t xml:space="preserve"> рабоч</w:t>
      </w:r>
      <w:r>
        <w:t>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(</w:t>
      </w:r>
      <w:r w:rsidRPr="000B0166">
        <w:t>корп.</w:t>
      </w:r>
      <w:r>
        <w:t> </w:t>
      </w:r>
      <w:r w:rsidRPr="000B0166">
        <w:t>0420</w:t>
      </w:r>
      <w:r>
        <w:t>,</w:t>
      </w:r>
      <w:r w:rsidRPr="000B0166">
        <w:t xml:space="preserve"> </w:t>
      </w:r>
      <w:r>
        <w:t>А</w:t>
      </w:r>
      <w:r w:rsidRPr="000B0166">
        <w:t>ппаратн</w:t>
      </w:r>
      <w:r>
        <w:t>ая </w:t>
      </w:r>
      <w:r w:rsidRPr="000B0166">
        <w:t>№</w:t>
      </w:r>
      <w:r>
        <w:t xml:space="preserve"> 2). </w:t>
      </w:r>
      <w:r w:rsidRPr="000B0166">
        <w:t>Удаленное подключение мониторов, клавиатур,</w:t>
      </w:r>
      <w:r>
        <w:t xml:space="preserve"> манипуляторов «мышь» к системному</w:t>
      </w:r>
      <w:r w:rsidRPr="000B0166">
        <w:t xml:space="preserve"> блок</w:t>
      </w:r>
      <w:r>
        <w:t>у</w:t>
      </w:r>
      <w:r w:rsidRPr="000B0166">
        <w:t xml:space="preserve"> станци</w:t>
      </w:r>
      <w:r>
        <w:t>и</w:t>
      </w:r>
      <w:r w:rsidRPr="000B0166">
        <w:t xml:space="preserve"> осуществляется при помощи KVM</w:t>
      </w:r>
      <w:r>
        <w:noBreakHyphen/>
        <w:t>удлинителя, позволяющего</w:t>
      </w:r>
      <w:r w:rsidRPr="000B0166">
        <w:t xml:space="preserve"> передавать сигналы видео на</w:t>
      </w:r>
      <w:r>
        <w:t xml:space="preserve"> мониторы</w:t>
      </w:r>
      <w:r w:rsidRPr="000B0166">
        <w:t>.</w:t>
      </w:r>
      <w:r>
        <w:t xml:space="preserve"> </w:t>
      </w:r>
      <w:r w:rsidRPr="000B0166">
        <w:t>KVM передатчик установлен</w:t>
      </w:r>
      <w:r>
        <w:t xml:space="preserve"> в Ш</w:t>
      </w:r>
      <w:r w:rsidRPr="000B0166">
        <w:t>каф</w:t>
      </w:r>
      <w:r>
        <w:t>у</w:t>
      </w:r>
      <w:r w:rsidRPr="000B0166">
        <w:t xml:space="preserve"> 35 </w:t>
      </w:r>
      <w:r>
        <w:t>(корп. 0420, Аппаратная № 1)</w:t>
      </w:r>
      <w:r w:rsidRPr="000B0166">
        <w:t>. KVM приемник</w:t>
      </w:r>
      <w:r>
        <w:t xml:space="preserve"> установлен в консоли рабочего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инженера РСУ</w:t>
      </w:r>
      <w:r w:rsidRPr="000B0166">
        <w:t xml:space="preserve"> </w:t>
      </w:r>
      <w:r>
        <w:t>(корп. 0420, Аппаратная № 2)</w:t>
      </w:r>
      <w:r w:rsidRPr="000B0166">
        <w:t>.</w:t>
      </w:r>
    </w:p>
    <w:p w14:paraId="47147045" w14:textId="77777777" w:rsidR="00A30809" w:rsidRPr="001A3597" w:rsidRDefault="00A30809" w:rsidP="005B5E43">
      <w:pPr>
        <w:pStyle w:val="af4"/>
      </w:pPr>
      <w:r>
        <w:t xml:space="preserve">Для удаленного подключения периферийных устройств к системным блокам станций применяется схема IP KVM. Резервирование передачи сигналов реализовано через дублированные коммутаторы сети KVM.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1.1</w:t>
      </w:r>
      <w:r>
        <w:t>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.1</w:t>
      </w:r>
      <w:r>
        <w:t xml:space="preserve"> установлены в Шкафу 34 (корп. 0420, Аппаратная № 1),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</w:t>
      </w:r>
      <w:r>
        <w:t>2,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</w:t>
      </w:r>
      <w:r>
        <w:t xml:space="preserve">2 установлены в Шкафу 35 (корп. 0420, Аппаратная № 1). В KVM удлинителях используется два сетевых интерфейса, что также позволяет обеспечить резервирование сигналов. KVM приемники и KVM передатчики поддерживают четыре видеосигнала. Для конфигурации сети </w:t>
      </w:r>
      <w:r w:rsidRPr="005B5E43">
        <w:t>KVM</w:t>
      </w:r>
      <w:r w:rsidRPr="00BE203F">
        <w:t xml:space="preserve"> </w:t>
      </w:r>
      <w:r>
        <w:t xml:space="preserve">и администрирования схемы </w:t>
      </w:r>
      <w:r w:rsidRPr="005B5E43">
        <w:t>IP</w:t>
      </w:r>
      <w:r w:rsidRPr="00BE203F">
        <w:t xml:space="preserve"> </w:t>
      </w:r>
      <w:r w:rsidRPr="005B5E43">
        <w:t>KVM</w:t>
      </w:r>
      <w:r w:rsidRPr="00BE203F">
        <w:t xml:space="preserve"> </w:t>
      </w:r>
      <w:r>
        <w:t xml:space="preserve">Станция инженера РСУ подключена к сети </w:t>
      </w:r>
      <w:r w:rsidRPr="005B5E43">
        <w:t>KVM</w:t>
      </w:r>
      <w:r w:rsidRPr="001A3597">
        <w:t>.</w:t>
      </w:r>
    </w:p>
    <w:p w14:paraId="7623DDC1" w14:textId="77777777" w:rsidR="00A30809" w:rsidRDefault="00A30809" w:rsidP="005B5E43">
      <w:pPr>
        <w:pStyle w:val="af4"/>
      </w:pPr>
      <w:r>
        <w:t>Объединение KVM устройств в единую сеть обеспечивает возможность передачи на АРМ инженера РСУ управление всеми станциями, входящими в состав АСУТП, с целью проведения обслуживания системы и сервисных работ.</w:t>
      </w:r>
    </w:p>
    <w:p w14:paraId="58FF3B62" w14:textId="1DA53C33" w:rsidR="00A30809" w:rsidRDefault="00A30809" w:rsidP="005B5E43">
      <w:pPr>
        <w:pStyle w:val="af4"/>
      </w:pPr>
      <w:r>
        <w:t xml:space="preserve">Перечень устройств сети </w:t>
      </w:r>
      <w:r w:rsidRPr="005B5E43">
        <w:t>KVM</w:t>
      </w:r>
      <w:r w:rsidRPr="001A3597">
        <w:t xml:space="preserve"> </w:t>
      </w:r>
      <w:r>
        <w:t xml:space="preserve">с описанием и настройками представлена в </w:t>
      </w:r>
      <w:r>
        <w:fldChar w:fldCharType="begin"/>
      </w:r>
      <w:r>
        <w:instrText xml:space="preserve"> REF _Ref121170483 \h  \* MERGEFORMAT </w:instrText>
      </w:r>
      <w:r>
        <w:fldChar w:fldCharType="separate"/>
      </w:r>
      <w:ins w:id="4375" w:author="Степан Гусев" w:date="2023-07-24T15:02:00Z">
        <w:r w:rsidR="006028CD">
          <w:t>Таблица 5.6</w:t>
        </w:r>
      </w:ins>
      <w:del w:id="437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5.6</w:delText>
        </w:r>
      </w:del>
      <w:r>
        <w:fldChar w:fldCharType="end"/>
      </w:r>
      <w:r>
        <w:t>.</w:t>
      </w:r>
    </w:p>
    <w:p w14:paraId="52960B9F" w14:textId="2A314F52" w:rsidR="00A30809" w:rsidRDefault="00A30809" w:rsidP="0050271C">
      <w:pPr>
        <w:pStyle w:val="af4"/>
        <w:ind w:firstLine="0"/>
      </w:pPr>
      <w:bookmarkStart w:id="4377" w:name="_Ref12117048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6</w:t>
      </w:r>
      <w:r w:rsidR="00B63BAB">
        <w:rPr>
          <w:noProof/>
        </w:rPr>
        <w:fldChar w:fldCharType="end"/>
      </w:r>
      <w:bookmarkEnd w:id="4377"/>
      <w:r w:rsidRPr="00762FCE">
        <w:t xml:space="preserve"> Перечень устройств сети KVM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23"/>
        <w:gridCol w:w="5471"/>
        <w:gridCol w:w="1517"/>
      </w:tblGrid>
      <w:tr w:rsidR="00A30809" w:rsidRPr="00DB15F4" w14:paraId="6330F86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B79D" w14:textId="77777777" w:rsidR="00A30809" w:rsidRPr="001A3597" w:rsidRDefault="00A30809" w:rsidP="005B5E43">
            <w:pPr>
              <w:pStyle w:val="aff0"/>
              <w:jc w:val="left"/>
            </w:pPr>
            <w:r>
              <w:t>Устройство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EE9B" w14:textId="77777777" w:rsidR="00A30809" w:rsidRPr="001A3597" w:rsidRDefault="00A30809" w:rsidP="005B5E43">
            <w:pPr>
              <w:pStyle w:val="aff0"/>
              <w:jc w:val="left"/>
            </w:pPr>
            <w:r>
              <w:t>Описание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691B6" w14:textId="77777777" w:rsidR="00A30809" w:rsidRDefault="00A30809" w:rsidP="005B5E43">
            <w:pPr>
              <w:pStyle w:val="aff0"/>
              <w:jc w:val="left"/>
            </w:pPr>
            <w:r>
              <w:t>IP</w:t>
            </w:r>
          </w:p>
        </w:tc>
      </w:tr>
      <w:tr w:rsidR="00A30809" w:rsidRPr="00DB15F4" w14:paraId="567677F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6D9BD" w14:textId="77777777" w:rsidR="00A30809" w:rsidRPr="00CB66CC" w:rsidRDefault="00A30809" w:rsidP="005B5E43">
            <w:pPr>
              <w:pStyle w:val="aff0"/>
              <w:jc w:val="left"/>
            </w:pPr>
            <w:r>
              <w:t>HIS0255_420_KVM1_1_T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CC22B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5BC3E2" w14:textId="77777777" w:rsidR="00A30809" w:rsidRDefault="00A30809" w:rsidP="005B5E43">
            <w:pPr>
              <w:pStyle w:val="aff0"/>
              <w:jc w:val="left"/>
            </w:pPr>
            <w:r>
              <w:t>192.168.10.10</w:t>
            </w:r>
          </w:p>
        </w:tc>
      </w:tr>
      <w:tr w:rsidR="00A30809" w:rsidRPr="00DB15F4" w14:paraId="665FB22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40CEE" w14:textId="77777777" w:rsidR="00A30809" w:rsidRDefault="00A30809" w:rsidP="005B5E43">
            <w:pPr>
              <w:pStyle w:val="aff0"/>
              <w:jc w:val="left"/>
            </w:pPr>
            <w:r>
              <w:t>HIS0256_420_KVM2_1_T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0B8A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9200F" w14:textId="77777777" w:rsidR="00A30809" w:rsidRDefault="00A30809" w:rsidP="005B5E43">
            <w:pPr>
              <w:pStyle w:val="aff0"/>
              <w:jc w:val="left"/>
            </w:pPr>
            <w:r>
              <w:t>192.168.10.11</w:t>
            </w:r>
          </w:p>
        </w:tc>
      </w:tr>
      <w:tr w:rsidR="00A30809" w:rsidRPr="00DB15F4" w14:paraId="00977C73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309D8" w14:textId="77777777" w:rsidR="00A30809" w:rsidRDefault="00A30809" w:rsidP="005B5E43">
            <w:pPr>
              <w:pStyle w:val="aff0"/>
              <w:jc w:val="left"/>
            </w:pPr>
            <w:r>
              <w:t>HIS0257_420_KVM3_1_T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D5E5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9E6C9" w14:textId="77777777" w:rsidR="00A30809" w:rsidRDefault="00A30809" w:rsidP="005B5E43">
            <w:pPr>
              <w:pStyle w:val="aff0"/>
              <w:jc w:val="left"/>
            </w:pPr>
            <w:r>
              <w:t>192.168.10.12</w:t>
            </w:r>
          </w:p>
        </w:tc>
      </w:tr>
      <w:tr w:rsidR="00A30809" w:rsidRPr="00DB15F4" w14:paraId="652EC83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DE992" w14:textId="77777777" w:rsidR="00A30809" w:rsidRDefault="00A30809" w:rsidP="005B5E43">
            <w:pPr>
              <w:pStyle w:val="aff0"/>
              <w:jc w:val="left"/>
            </w:pPr>
            <w:r>
              <w:t>HIS0258_420_KVM4_1_T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65CC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33D2D" w14:textId="77777777" w:rsidR="00A30809" w:rsidRDefault="00A30809" w:rsidP="005B5E43">
            <w:pPr>
              <w:pStyle w:val="aff0"/>
              <w:jc w:val="left"/>
            </w:pPr>
            <w:r>
              <w:t>192.168.10.13</w:t>
            </w:r>
          </w:p>
        </w:tc>
      </w:tr>
      <w:tr w:rsidR="00A30809" w:rsidRPr="00DB15F4" w14:paraId="38496B9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453F4" w14:textId="77777777" w:rsidR="00A30809" w:rsidRDefault="00A30809" w:rsidP="005B5E43">
            <w:pPr>
              <w:pStyle w:val="aff0"/>
              <w:jc w:val="left"/>
            </w:pPr>
            <w:r>
              <w:t>HIS0259_420_KVM5_1_T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58D48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9F49A" w14:textId="77777777" w:rsidR="00A30809" w:rsidRDefault="00A30809" w:rsidP="005B5E43">
            <w:pPr>
              <w:pStyle w:val="aff0"/>
              <w:jc w:val="left"/>
            </w:pPr>
            <w:r>
              <w:t>192.168.10.14</w:t>
            </w:r>
          </w:p>
        </w:tc>
      </w:tr>
      <w:tr w:rsidR="00A30809" w:rsidRPr="00DB15F4" w14:paraId="6F42047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09FA5" w14:textId="77777777" w:rsidR="00A30809" w:rsidRDefault="00A30809" w:rsidP="005B5E43">
            <w:pPr>
              <w:pStyle w:val="aff0"/>
              <w:jc w:val="left"/>
            </w:pPr>
            <w:r>
              <w:t>HIS0260_420_KVM6_1_T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E974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55530" w14:textId="77777777" w:rsidR="00A30809" w:rsidRDefault="00A30809" w:rsidP="005B5E43">
            <w:pPr>
              <w:pStyle w:val="aff0"/>
              <w:jc w:val="left"/>
            </w:pPr>
            <w:r>
              <w:t>192.168.10.15</w:t>
            </w:r>
          </w:p>
        </w:tc>
      </w:tr>
      <w:tr w:rsidR="00A30809" w:rsidRPr="00DB15F4" w14:paraId="21658C2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2A7D7" w14:textId="77777777" w:rsidR="00A30809" w:rsidRDefault="00A30809" w:rsidP="005B5E43">
            <w:pPr>
              <w:pStyle w:val="aff0"/>
              <w:jc w:val="left"/>
            </w:pPr>
            <w:r>
              <w:t>HIS0261_420_KVM7_1_T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D61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6C3623" w14:textId="77777777" w:rsidR="00A30809" w:rsidRDefault="00A30809" w:rsidP="005B5E43">
            <w:pPr>
              <w:pStyle w:val="aff0"/>
              <w:jc w:val="left"/>
            </w:pPr>
            <w:r>
              <w:t>192.168.10.16</w:t>
            </w:r>
          </w:p>
        </w:tc>
      </w:tr>
      <w:tr w:rsidR="00A30809" w:rsidRPr="00DB15F4" w14:paraId="11F54FC7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4075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HIS0262_420_KVM8_1_T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B9A4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9699C" w14:textId="77777777" w:rsidR="00A30809" w:rsidRDefault="00A30809" w:rsidP="005B5E43">
            <w:pPr>
              <w:pStyle w:val="aff0"/>
              <w:jc w:val="left"/>
            </w:pPr>
            <w:r>
              <w:t>192.168.10.17</w:t>
            </w:r>
          </w:p>
        </w:tc>
      </w:tr>
      <w:tr w:rsidR="00A30809" w:rsidRPr="00DB15F4" w14:paraId="0D04525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2516C" w14:textId="77777777" w:rsidR="00A30809" w:rsidRDefault="00A30809" w:rsidP="005B5E43">
            <w:pPr>
              <w:pStyle w:val="aff0"/>
              <w:jc w:val="left"/>
            </w:pPr>
            <w:r>
              <w:t>HIS0251_420_KVM9_1_T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FA64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5A695" w14:textId="77777777" w:rsidR="00A30809" w:rsidRDefault="00A30809" w:rsidP="005B5E43">
            <w:pPr>
              <w:pStyle w:val="aff0"/>
              <w:jc w:val="left"/>
            </w:pPr>
            <w:r>
              <w:t>192.168.10.18</w:t>
            </w:r>
          </w:p>
        </w:tc>
      </w:tr>
      <w:tr w:rsidR="00A30809" w:rsidRPr="00DB15F4" w14:paraId="648D6AE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672AB" w14:textId="77777777" w:rsidR="00A30809" w:rsidRDefault="00A30809" w:rsidP="005B5E43">
            <w:pPr>
              <w:pStyle w:val="aff0"/>
              <w:jc w:val="left"/>
            </w:pPr>
            <w:r>
              <w:t>HIS0252_420_KVM10_1_T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9FF6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C736C8" w14:textId="77777777" w:rsidR="00A30809" w:rsidRDefault="00A30809" w:rsidP="005B5E43">
            <w:pPr>
              <w:pStyle w:val="aff0"/>
              <w:jc w:val="left"/>
            </w:pPr>
            <w:r>
              <w:t>192.168.10.19</w:t>
            </w:r>
          </w:p>
        </w:tc>
      </w:tr>
      <w:tr w:rsidR="00A30809" w:rsidRPr="00DB15F4" w14:paraId="665126B4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9F383" w14:textId="77777777" w:rsidR="00A30809" w:rsidRDefault="00A30809" w:rsidP="005B5E43">
            <w:pPr>
              <w:pStyle w:val="aff0"/>
              <w:jc w:val="left"/>
            </w:pPr>
            <w:r>
              <w:t>HIS0253_420_KVM11_1_T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F9DCA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2526E1" w14:textId="77777777" w:rsidR="00A30809" w:rsidRDefault="00A30809" w:rsidP="005B5E43">
            <w:pPr>
              <w:pStyle w:val="aff0"/>
              <w:jc w:val="left"/>
            </w:pPr>
            <w:r>
              <w:t>192.168.10.20</w:t>
            </w:r>
          </w:p>
        </w:tc>
      </w:tr>
      <w:tr w:rsidR="00A30809" w:rsidRPr="00DB15F4" w14:paraId="1A4A55E5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6C499" w14:textId="77777777" w:rsidR="00A30809" w:rsidRDefault="00A30809" w:rsidP="005B5E43">
            <w:pPr>
              <w:pStyle w:val="aff0"/>
              <w:jc w:val="left"/>
            </w:pPr>
            <w:r>
              <w:t>HIS0254_420_KVM12_1_T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1001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9C67E3" w14:textId="77777777" w:rsidR="00A30809" w:rsidRDefault="00A30809" w:rsidP="005B5E43">
            <w:pPr>
              <w:pStyle w:val="aff0"/>
              <w:jc w:val="left"/>
            </w:pPr>
            <w:r>
              <w:t>192.168.10.21</w:t>
            </w:r>
          </w:p>
        </w:tc>
      </w:tr>
      <w:tr w:rsidR="00A30809" w:rsidRPr="00DB15F4" w14:paraId="74C5DF5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DF148" w14:textId="77777777" w:rsidR="00A30809" w:rsidRDefault="00A30809" w:rsidP="005B5E43">
            <w:pPr>
              <w:pStyle w:val="aff0"/>
              <w:jc w:val="left"/>
            </w:pPr>
            <w:r>
              <w:t>HIS0264_420_KVM13_1_T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AE2EB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443C31" w14:textId="77777777" w:rsidR="00A30809" w:rsidRDefault="00A30809" w:rsidP="005B5E43">
            <w:pPr>
              <w:pStyle w:val="aff0"/>
              <w:jc w:val="left"/>
            </w:pPr>
            <w:r>
              <w:t>192.168.10.22</w:t>
            </w:r>
          </w:p>
        </w:tc>
      </w:tr>
      <w:tr w:rsidR="00A30809" w:rsidRPr="00DB15F4" w14:paraId="6C3E504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7027F" w14:textId="77777777" w:rsidR="00A30809" w:rsidRDefault="00A30809" w:rsidP="005B5E43">
            <w:pPr>
              <w:pStyle w:val="aff0"/>
              <w:jc w:val="left"/>
            </w:pPr>
            <w:r>
              <w:t>HIS0263_420_KVM14_1_T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7AA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67DA0" w14:textId="77777777" w:rsidR="00A30809" w:rsidRDefault="00A30809" w:rsidP="005B5E43">
            <w:pPr>
              <w:pStyle w:val="aff0"/>
              <w:jc w:val="left"/>
            </w:pPr>
            <w:r>
              <w:t>192.168.10.23</w:t>
            </w:r>
          </w:p>
        </w:tc>
      </w:tr>
      <w:tr w:rsidR="00A30809" w:rsidRPr="00DB15F4" w14:paraId="7A24828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400A" w14:textId="77777777" w:rsidR="00A30809" w:rsidRDefault="00A30809" w:rsidP="005B5E43">
            <w:pPr>
              <w:pStyle w:val="aff0"/>
              <w:jc w:val="left"/>
            </w:pPr>
            <w:r>
              <w:t>PAZ_420_KVM15_1_T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47D9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338BD" w14:textId="77777777" w:rsidR="00A30809" w:rsidRDefault="00A30809" w:rsidP="005B5E43">
            <w:pPr>
              <w:pStyle w:val="aff0"/>
              <w:jc w:val="left"/>
            </w:pPr>
            <w:r>
              <w:t>192.168.10.24</w:t>
            </w:r>
          </w:p>
        </w:tc>
      </w:tr>
      <w:tr w:rsidR="00A30809" w:rsidRPr="00DB15F4" w14:paraId="2D1E1B9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13788" w14:textId="77777777" w:rsidR="00A30809" w:rsidRDefault="00A30809" w:rsidP="005B5E43">
            <w:pPr>
              <w:pStyle w:val="aff0"/>
              <w:jc w:val="left"/>
            </w:pPr>
            <w:r>
              <w:t>STN0250_420_KVM16_1_T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C543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сервера </w:t>
            </w:r>
            <w:r>
              <w:t>OPC</w:t>
            </w:r>
            <w:r w:rsidRPr="005B5E43">
              <w:rPr>
                <w:lang w:val="ru-RU"/>
              </w:rPr>
              <w:t xml:space="preserve"> </w:t>
            </w:r>
            <w:r>
              <w:t>STN</w:t>
            </w:r>
            <w:r w:rsidRPr="005B5E43">
              <w:rPr>
                <w:lang w:val="ru-RU"/>
              </w:rPr>
              <w:t>0250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7ACD5" w14:textId="77777777" w:rsidR="00A30809" w:rsidRDefault="00A30809" w:rsidP="005B5E43">
            <w:pPr>
              <w:pStyle w:val="aff0"/>
              <w:jc w:val="left"/>
            </w:pPr>
            <w:r>
              <w:t>192.168.10.25</w:t>
            </w:r>
          </w:p>
        </w:tc>
      </w:tr>
      <w:tr w:rsidR="00A30809" w:rsidRPr="00DB15F4" w14:paraId="25E1A20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5D3EF" w14:textId="77777777" w:rsidR="00A30809" w:rsidRDefault="00A30809" w:rsidP="005B5E43">
            <w:pPr>
              <w:pStyle w:val="aff0"/>
              <w:jc w:val="left"/>
            </w:pPr>
            <w:r>
              <w:t>420_KVM1_2_R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074B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AFBFB" w14:textId="77777777" w:rsidR="00A30809" w:rsidRDefault="00A30809" w:rsidP="005B5E43">
            <w:pPr>
              <w:pStyle w:val="aff0"/>
              <w:jc w:val="left"/>
            </w:pPr>
            <w:r>
              <w:t>192.168.10.40</w:t>
            </w:r>
          </w:p>
        </w:tc>
      </w:tr>
      <w:tr w:rsidR="00A30809" w:rsidRPr="00DB15F4" w14:paraId="4BCCAD0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2ACB4" w14:textId="77777777" w:rsidR="00A30809" w:rsidRDefault="00A30809" w:rsidP="005B5E43">
            <w:pPr>
              <w:pStyle w:val="aff0"/>
              <w:jc w:val="left"/>
            </w:pPr>
            <w:r>
              <w:t>420_KVM2_2_R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8696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F8EF8" w14:textId="77777777" w:rsidR="00A30809" w:rsidRDefault="00A30809" w:rsidP="005B5E43">
            <w:pPr>
              <w:pStyle w:val="aff0"/>
              <w:jc w:val="left"/>
            </w:pPr>
            <w:r>
              <w:t>192.168.10.41</w:t>
            </w:r>
          </w:p>
        </w:tc>
      </w:tr>
      <w:tr w:rsidR="00A30809" w:rsidRPr="00DB15F4" w14:paraId="0BE3AAE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173686" w14:textId="77777777" w:rsidR="00A30809" w:rsidRDefault="00A30809" w:rsidP="005B5E43">
            <w:pPr>
              <w:pStyle w:val="aff0"/>
              <w:jc w:val="left"/>
            </w:pPr>
            <w:r>
              <w:t>420_KVM3_2_R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356A5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6FD8FA" w14:textId="77777777" w:rsidR="00A30809" w:rsidRDefault="00A30809" w:rsidP="005B5E43">
            <w:pPr>
              <w:pStyle w:val="aff0"/>
              <w:jc w:val="left"/>
            </w:pPr>
            <w:r>
              <w:t>192.168.10.42</w:t>
            </w:r>
          </w:p>
        </w:tc>
      </w:tr>
      <w:tr w:rsidR="00A30809" w:rsidRPr="00DB15F4" w14:paraId="7539222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0A069" w14:textId="77777777" w:rsidR="00A30809" w:rsidRDefault="00A30809" w:rsidP="005B5E43">
            <w:pPr>
              <w:pStyle w:val="aff0"/>
              <w:jc w:val="left"/>
            </w:pPr>
            <w:r>
              <w:t>420_KVM4_2_R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6A7F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6CE67" w14:textId="77777777" w:rsidR="00A30809" w:rsidRDefault="00A30809" w:rsidP="005B5E43">
            <w:pPr>
              <w:pStyle w:val="aff0"/>
              <w:jc w:val="left"/>
            </w:pPr>
            <w:r>
              <w:t>192.168.10.43</w:t>
            </w:r>
          </w:p>
        </w:tc>
      </w:tr>
      <w:tr w:rsidR="00A30809" w:rsidRPr="00DB15F4" w14:paraId="79919AD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139B" w14:textId="77777777" w:rsidR="00A30809" w:rsidRDefault="00A30809" w:rsidP="005B5E43">
            <w:pPr>
              <w:pStyle w:val="aff0"/>
              <w:jc w:val="left"/>
            </w:pPr>
            <w:r>
              <w:t>420_KVM5_2_R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B9F38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F7FAC" w14:textId="77777777" w:rsidR="00A30809" w:rsidRDefault="00A30809" w:rsidP="005B5E43">
            <w:pPr>
              <w:pStyle w:val="aff0"/>
              <w:jc w:val="left"/>
            </w:pPr>
            <w:r>
              <w:t>192.168.10.44</w:t>
            </w:r>
          </w:p>
        </w:tc>
      </w:tr>
      <w:tr w:rsidR="00A30809" w:rsidRPr="00DB15F4" w14:paraId="4311B2F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EDEA9" w14:textId="77777777" w:rsidR="00A30809" w:rsidRDefault="00A30809" w:rsidP="005B5E43">
            <w:pPr>
              <w:pStyle w:val="aff0"/>
              <w:jc w:val="left"/>
            </w:pPr>
            <w:r>
              <w:t>420_KVM6_2_R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0D33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47679" w14:textId="77777777" w:rsidR="00A30809" w:rsidRDefault="00A30809" w:rsidP="005B5E43">
            <w:pPr>
              <w:pStyle w:val="aff0"/>
              <w:jc w:val="left"/>
            </w:pPr>
            <w:r>
              <w:t>192.168.10.45</w:t>
            </w:r>
          </w:p>
        </w:tc>
      </w:tr>
      <w:tr w:rsidR="00A30809" w:rsidRPr="00DB15F4" w14:paraId="2505658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C3BC7" w14:textId="77777777" w:rsidR="00A30809" w:rsidRDefault="00A30809" w:rsidP="005B5E43">
            <w:pPr>
              <w:pStyle w:val="aff0"/>
              <w:jc w:val="left"/>
            </w:pPr>
            <w:r>
              <w:t>420_KVM7_2_R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FD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A0BDA" w14:textId="77777777" w:rsidR="00A30809" w:rsidRDefault="00A30809" w:rsidP="005B5E43">
            <w:pPr>
              <w:pStyle w:val="aff0"/>
              <w:jc w:val="left"/>
            </w:pPr>
            <w:r>
              <w:t>192.168.10.46</w:t>
            </w:r>
          </w:p>
        </w:tc>
      </w:tr>
      <w:tr w:rsidR="00A30809" w:rsidRPr="00DB15F4" w14:paraId="244F4E4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53394" w14:textId="77777777" w:rsidR="00A30809" w:rsidRDefault="00A30809" w:rsidP="005B5E43">
            <w:pPr>
              <w:pStyle w:val="aff0"/>
              <w:jc w:val="left"/>
            </w:pPr>
            <w:r>
              <w:t>420_KVM8_2_R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89A7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9CD8C" w14:textId="77777777" w:rsidR="00A30809" w:rsidRDefault="00A30809" w:rsidP="005B5E43">
            <w:pPr>
              <w:pStyle w:val="aff0"/>
              <w:jc w:val="left"/>
            </w:pPr>
            <w:r>
              <w:t>192.168.10.47</w:t>
            </w:r>
          </w:p>
        </w:tc>
      </w:tr>
      <w:tr w:rsidR="00A30809" w:rsidRPr="00DB15F4" w14:paraId="3A3C7DC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B9CAB" w14:textId="77777777" w:rsidR="00A30809" w:rsidRDefault="00A30809" w:rsidP="005B5E43">
            <w:pPr>
              <w:pStyle w:val="aff0"/>
              <w:jc w:val="left"/>
            </w:pPr>
            <w:r>
              <w:t>420_KVM9_2_R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604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919B9" w14:textId="77777777" w:rsidR="00A30809" w:rsidRDefault="00A30809" w:rsidP="005B5E43">
            <w:pPr>
              <w:pStyle w:val="aff0"/>
              <w:jc w:val="left"/>
            </w:pPr>
            <w:r>
              <w:t>192.168.10.48</w:t>
            </w:r>
          </w:p>
        </w:tc>
      </w:tr>
      <w:tr w:rsidR="00A30809" w:rsidRPr="00DB15F4" w14:paraId="209BD86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26EF9" w14:textId="77777777" w:rsidR="00A30809" w:rsidRDefault="00A30809" w:rsidP="005B5E43">
            <w:pPr>
              <w:pStyle w:val="aff0"/>
              <w:jc w:val="left"/>
            </w:pPr>
            <w:r>
              <w:t>420_KVM10_2_R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80F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9317A" w14:textId="77777777" w:rsidR="00A30809" w:rsidRDefault="00A30809" w:rsidP="005B5E43">
            <w:pPr>
              <w:pStyle w:val="aff0"/>
              <w:jc w:val="left"/>
            </w:pPr>
            <w:r>
              <w:t>192.168.10.49</w:t>
            </w:r>
          </w:p>
        </w:tc>
      </w:tr>
      <w:tr w:rsidR="00A30809" w:rsidRPr="00DB15F4" w14:paraId="29BE651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8FC63" w14:textId="77777777" w:rsidR="00A30809" w:rsidRDefault="00A30809" w:rsidP="005B5E43">
            <w:pPr>
              <w:pStyle w:val="aff0"/>
              <w:jc w:val="left"/>
            </w:pPr>
            <w:r>
              <w:t>420_KVM11_2_R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716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752FFB" w14:textId="77777777" w:rsidR="00A30809" w:rsidRDefault="00A30809" w:rsidP="005B5E43">
            <w:pPr>
              <w:pStyle w:val="aff0"/>
              <w:jc w:val="left"/>
            </w:pPr>
            <w:r>
              <w:t>192.168.10.50</w:t>
            </w:r>
          </w:p>
        </w:tc>
      </w:tr>
      <w:tr w:rsidR="00A30809" w:rsidRPr="00DB15F4" w14:paraId="6E6CA6A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8B99D" w14:textId="77777777" w:rsidR="00A30809" w:rsidRDefault="00A30809" w:rsidP="005B5E43">
            <w:pPr>
              <w:pStyle w:val="aff0"/>
              <w:jc w:val="left"/>
            </w:pPr>
            <w:r>
              <w:t>420_KVM12_2_R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6D7E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629C1" w14:textId="77777777" w:rsidR="00A30809" w:rsidRDefault="00A30809" w:rsidP="005B5E43">
            <w:pPr>
              <w:pStyle w:val="aff0"/>
              <w:jc w:val="left"/>
            </w:pPr>
            <w:r>
              <w:t>192.168.10.51</w:t>
            </w:r>
          </w:p>
        </w:tc>
      </w:tr>
      <w:tr w:rsidR="00A30809" w:rsidRPr="00DB15F4" w14:paraId="3308461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362B0" w14:textId="77777777" w:rsidR="00A30809" w:rsidRDefault="00A30809" w:rsidP="005B5E43">
            <w:pPr>
              <w:pStyle w:val="aff0"/>
              <w:jc w:val="left"/>
            </w:pPr>
            <w:r>
              <w:t>420_KVM13_2_R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2DCEF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6A533E" w14:textId="77777777" w:rsidR="00A30809" w:rsidRDefault="00A30809" w:rsidP="005B5E43">
            <w:pPr>
              <w:pStyle w:val="aff0"/>
              <w:jc w:val="left"/>
            </w:pPr>
            <w:r>
              <w:t>192.168.10.52</w:t>
            </w:r>
          </w:p>
        </w:tc>
      </w:tr>
      <w:tr w:rsidR="00A30809" w:rsidRPr="00DB15F4" w14:paraId="22915CF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6C982" w14:textId="77777777" w:rsidR="00A30809" w:rsidRDefault="00A30809" w:rsidP="005B5E43">
            <w:pPr>
              <w:pStyle w:val="aff0"/>
              <w:jc w:val="left"/>
            </w:pPr>
            <w:r>
              <w:t>420_KVM14_2_R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D6D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06E39" w14:textId="77777777" w:rsidR="00A30809" w:rsidRDefault="00A30809" w:rsidP="005B5E43">
            <w:pPr>
              <w:pStyle w:val="aff0"/>
              <w:jc w:val="left"/>
            </w:pPr>
            <w:r>
              <w:t>192.168.10.53</w:t>
            </w:r>
          </w:p>
        </w:tc>
      </w:tr>
      <w:tr w:rsidR="00A30809" w:rsidRPr="00DB15F4" w14:paraId="60087AC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77A65" w14:textId="77777777" w:rsidR="00A30809" w:rsidRDefault="00A30809" w:rsidP="005B5E43">
            <w:pPr>
              <w:pStyle w:val="aff0"/>
              <w:jc w:val="left"/>
            </w:pPr>
            <w:r>
              <w:t>420_KVM15_2_R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F3D4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66D3" w14:textId="77777777" w:rsidR="00A30809" w:rsidRDefault="00A30809" w:rsidP="005B5E43">
            <w:pPr>
              <w:pStyle w:val="aff0"/>
              <w:jc w:val="left"/>
            </w:pPr>
            <w:r>
              <w:t>192.168.10.54</w:t>
            </w:r>
          </w:p>
        </w:tc>
      </w:tr>
      <w:tr w:rsidR="00A30809" w:rsidRPr="00DB15F4" w14:paraId="4A23900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BF59F" w14:textId="77777777" w:rsidR="00A30809" w:rsidRPr="006F5CFD" w:rsidRDefault="00A30809" w:rsidP="005B5E43">
            <w:pPr>
              <w:pStyle w:val="aff0"/>
              <w:jc w:val="left"/>
            </w:pPr>
            <w:r>
              <w:t>HIS0264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AA4D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 w:rsidRPr="005B5E43">
              <w:rPr>
                <w:lang w:val="ru-RU"/>
              </w:rPr>
              <w:t xml:space="preserve">Станция инженера РСУ (администрирование сети </w:t>
            </w:r>
            <w:r>
              <w:t>KVM</w:t>
            </w:r>
            <w:r w:rsidRPr="005B5E43">
              <w:rPr>
                <w:lang w:val="ru-RU"/>
              </w:rPr>
              <w:t>)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C6F" w14:textId="77777777" w:rsidR="00A30809" w:rsidRPr="006F5CFD" w:rsidRDefault="00A30809" w:rsidP="005B5E43">
            <w:pPr>
              <w:pStyle w:val="aff0"/>
              <w:jc w:val="left"/>
            </w:pPr>
            <w:r>
              <w:t>192.168.10.4</w:t>
            </w:r>
          </w:p>
        </w:tc>
      </w:tr>
    </w:tbl>
    <w:p w14:paraId="78F4B02C" w14:textId="77777777" w:rsidR="004758AF" w:rsidRDefault="004758AF" w:rsidP="005B5E43">
      <w:pPr>
        <w:pStyle w:val="af4"/>
      </w:pPr>
    </w:p>
    <w:p w14:paraId="41558A65" w14:textId="77777777" w:rsidR="006028CD" w:rsidRPr="006028CD" w:rsidRDefault="00A30809">
      <w:pPr>
        <w:pStyle w:val="af4"/>
        <w:rPr>
          <w:ins w:id="4378" w:author="Степан Гусев" w:date="2023-07-24T15:02:00Z"/>
        </w:rPr>
        <w:pPrChange w:id="4379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Таблице </w:t>
      </w:r>
      <w:r>
        <w:fldChar w:fldCharType="begin"/>
      </w:r>
      <w:r>
        <w:instrText xml:space="preserve"> REF _Ref121170522 \h  \* MERGEFORMAT </w:instrText>
      </w:r>
      <w:r>
        <w:fldChar w:fldCharType="separate"/>
      </w:r>
      <w:r w:rsidR="006028CD">
        <w:t>Таблица 5.7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_Ref121170566 \h  \* MERGEFORMAT </w:instrText>
      </w:r>
      <w:r>
        <w:fldChar w:fldCharType="separate"/>
      </w:r>
    </w:p>
    <w:p w14:paraId="00672E18" w14:textId="77777777" w:rsidR="006028CD" w:rsidRPr="006028CD" w:rsidRDefault="006028CD">
      <w:pPr>
        <w:pStyle w:val="af4"/>
        <w:rPr>
          <w:ins w:id="4380" w:author="Степан Гусев" w:date="2023-07-24T15:02:00Z"/>
        </w:rPr>
        <w:pPrChange w:id="4381" w:author="Степан Гусев" w:date="2023-07-24T15:02:00Z">
          <w:pPr>
            <w:pStyle w:val="affff8"/>
            <w:keepNext/>
          </w:pPr>
        </w:pPrChange>
      </w:pPr>
      <w:ins w:id="4382" w:author="Степан Гусев" w:date="2023-07-24T15:02:00Z">
        <w:r w:rsidRPr="006028CD">
          <w:t xml:space="preserve">Таблица </w:t>
        </w:r>
        <w:r w:rsidRPr="006028CD">
          <w:rPr>
            <w:rPrChange w:id="4383" w:author="Степан Гусев" w:date="2023-07-24T15:02:00Z">
              <w:rPr>
                <w:noProof/>
              </w:rPr>
            </w:rPrChange>
          </w:rPr>
          <w:t>5</w:t>
        </w:r>
        <w:r w:rsidRPr="006028CD">
          <w:t>.</w:t>
        </w:r>
        <w:r>
          <w:rPr>
            <w:iCs/>
            <w:noProof/>
          </w:rPr>
          <w:t>8</w:t>
        </w:r>
      </w:ins>
      <w:del w:id="438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5.8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_Ref121170608 \h  \* MERGEFORMAT </w:instrText>
      </w:r>
      <w:r w:rsidR="00A30809">
        <w:fldChar w:fldCharType="separate"/>
      </w:r>
    </w:p>
    <w:p w14:paraId="51583A3F" w14:textId="115FF935" w:rsidR="00A30809" w:rsidRPr="00DB15F4" w:rsidRDefault="006028CD" w:rsidP="005B5E43">
      <w:pPr>
        <w:pStyle w:val="af4"/>
      </w:pPr>
      <w:ins w:id="4385" w:author="Степан Гусев" w:date="2023-07-24T15:02:00Z">
        <w:r w:rsidRPr="005373C5">
          <w:t xml:space="preserve">Таблица </w:t>
        </w:r>
        <w:r w:rsidRPr="006028CD">
          <w:rPr>
            <w:rPrChange w:id="4386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4387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9</w:t>
        </w:r>
      </w:ins>
      <w:del w:id="4388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5.9</w:delText>
        </w:r>
      </w:del>
      <w:r w:rsidR="00A30809">
        <w:fldChar w:fldCharType="end"/>
      </w:r>
      <w:r w:rsidR="00A30809" w:rsidRPr="00DB15F4">
        <w:t>.</w:t>
      </w:r>
    </w:p>
    <w:p w14:paraId="40BF7275" w14:textId="6A8E3CBD" w:rsidR="00A30809" w:rsidRDefault="00A30809" w:rsidP="0050271C">
      <w:pPr>
        <w:pStyle w:val="af4"/>
        <w:ind w:firstLine="0"/>
      </w:pPr>
      <w:bookmarkStart w:id="4389" w:name="_Ref121170522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7</w:t>
      </w:r>
      <w:r w:rsidR="00B63BAB">
        <w:rPr>
          <w:noProof/>
        </w:rPr>
        <w:fldChar w:fldCharType="end"/>
      </w:r>
      <w:bookmarkEnd w:id="4389"/>
      <w:r w:rsidRPr="00762FCE">
        <w:t xml:space="preserve"> Конфигурация ПО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7C1C360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6B7BE" w14:textId="77777777" w:rsidR="00A30809" w:rsidRPr="00E35FD4" w:rsidRDefault="00A30809" w:rsidP="005B5E43">
            <w:pPr>
              <w:pStyle w:val="aff0"/>
              <w:jc w:val="left"/>
            </w:pPr>
            <w:r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A135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4C00C31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1D18E" w14:textId="77777777" w:rsidR="00A30809" w:rsidRPr="00CB66CC" w:rsidRDefault="00A30809" w:rsidP="005B5E43">
            <w:pPr>
              <w:pStyle w:val="aff0"/>
              <w:jc w:val="left"/>
            </w:pPr>
            <w:r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13025" w14:textId="77777777" w:rsidR="00A30809" w:rsidRPr="00DB15F4" w:rsidRDefault="00A30809" w:rsidP="005B5E43">
            <w:pPr>
              <w:pStyle w:val="aff0"/>
              <w:jc w:val="left"/>
            </w:pPr>
            <w:r>
              <w:t>R6.08.00</w:t>
            </w:r>
          </w:p>
        </w:tc>
      </w:tr>
    </w:tbl>
    <w:p w14:paraId="2F6B0EDC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4390" w:name="_Ref121170566"/>
    </w:p>
    <w:p w14:paraId="54487C41" w14:textId="092042D5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8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4390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525F7E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3A6F8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984BD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AB0887F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3A644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E77A4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2667A76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159A2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89277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7645F92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57B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B87CF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3CD7E6D4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74F92E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83EA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BF0C5F9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4391" w:name="_Ref121170608"/>
    </w:p>
    <w:p w14:paraId="41BF3745" w14:textId="51E3A62B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9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4391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сетевых параметров адаптеров станции инженера РСУ (HIS0264)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62A8FAC8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FB82D41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7ACF2A0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E4C011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54C7D15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7A9A3C0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1FBBA92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3120E6" w14:textId="77777777" w:rsidR="00A30809" w:rsidRPr="005930DC" w:rsidRDefault="00A30809" w:rsidP="005B5E43">
            <w:pPr>
              <w:pStyle w:val="aff0"/>
            </w:pPr>
            <w:r>
              <w:t>172.16.2.64</w:t>
            </w:r>
          </w:p>
        </w:tc>
      </w:tr>
      <w:tr w:rsidR="00A30809" w:rsidRPr="005930DC" w14:paraId="73FD3C7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0B638B8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9AAA86F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30C9000" w14:textId="77777777" w:rsidR="00A30809" w:rsidRPr="005930DC" w:rsidRDefault="00A30809" w:rsidP="005B5E43">
            <w:pPr>
              <w:pStyle w:val="aff0"/>
            </w:pPr>
            <w:r w:rsidRPr="005930DC">
              <w:t>172.1</w:t>
            </w:r>
            <w:r>
              <w:t>9</w:t>
            </w:r>
            <w:r w:rsidRPr="005930DC">
              <w:t>.2.</w:t>
            </w:r>
            <w:r>
              <w:t>64</w:t>
            </w:r>
          </w:p>
        </w:tc>
      </w:tr>
      <w:tr w:rsidR="00A30809" w:rsidRPr="005930DC" w14:paraId="5CF0DD2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6AE93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642087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840E729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4B006F3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F60B8B3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5C9A5FDA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95C0A35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302995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AB67FC4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765081A7" w14:textId="77777777" w:rsidR="00A30809" w:rsidRPr="006F5CFD" w:rsidRDefault="00A30809" w:rsidP="005B5E43">
            <w:pPr>
              <w:pStyle w:val="aff0"/>
            </w:pPr>
            <w:r>
              <w:t>KVM_NET</w:t>
            </w:r>
          </w:p>
        </w:tc>
        <w:tc>
          <w:tcPr>
            <w:tcW w:w="3402" w:type="dxa"/>
            <w:shd w:val="clear" w:color="auto" w:fill="auto"/>
          </w:tcPr>
          <w:p w14:paraId="098AE2C0" w14:textId="77777777" w:rsidR="00A30809" w:rsidRPr="00CB66CC" w:rsidRDefault="00A30809" w:rsidP="005B5E43">
            <w:pPr>
              <w:pStyle w:val="aff0"/>
            </w:pPr>
            <w:r>
              <w:t>192.168.10.4</w:t>
            </w:r>
          </w:p>
        </w:tc>
      </w:tr>
    </w:tbl>
    <w:p w14:paraId="5FF3A547" w14:textId="77777777" w:rsidR="004758AF" w:rsidRDefault="004758AF" w:rsidP="005B5E43">
      <w:pPr>
        <w:pStyle w:val="af4"/>
      </w:pPr>
    </w:p>
    <w:p w14:paraId="465DE59B" w14:textId="19DA47D2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_Ref121170647 \h  \* MERGEFORMAT </w:instrText>
      </w:r>
      <w:r>
        <w:fldChar w:fldCharType="separate"/>
      </w:r>
      <w:ins w:id="4392" w:author="Степан Гусев" w:date="2023-07-24T15:02:00Z">
        <w:r w:rsidR="006028CD">
          <w:t>Таблица 5.10</w:t>
        </w:r>
      </w:ins>
      <w:del w:id="4393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5.10</w:delText>
        </w:r>
      </w:del>
      <w:r>
        <w:fldChar w:fldCharType="end"/>
      </w:r>
    </w:p>
    <w:p w14:paraId="1B3E33EB" w14:textId="561A7D74" w:rsidR="00A30809" w:rsidRDefault="00A30809" w:rsidP="0050271C">
      <w:pPr>
        <w:pStyle w:val="af4"/>
        <w:ind w:firstLine="0"/>
      </w:pPr>
      <w:bookmarkStart w:id="4394" w:name="_Ref1211706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10</w:t>
      </w:r>
      <w:r w:rsidR="00B63BAB">
        <w:rPr>
          <w:noProof/>
        </w:rPr>
        <w:fldChar w:fldCharType="end"/>
      </w:r>
      <w:bookmarkEnd w:id="4394"/>
      <w:r w:rsidRPr="00762FCE">
        <w:t xml:space="preserve"> Загрузка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69BCD93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shd w:val="clear" w:color="auto" w:fill="auto"/>
            <w:noWrap/>
            <w:vAlign w:val="center"/>
            <w:hideMark/>
          </w:tcPr>
          <w:p w14:paraId="3C5A7239" w14:textId="77777777" w:rsidR="00A30809" w:rsidRPr="00E0766D" w:rsidRDefault="00A30809" w:rsidP="005B5E43">
            <w:pPr>
              <w:pStyle w:val="aff0"/>
            </w:pPr>
            <w:r w:rsidRPr="00E0766D">
              <w:t>Station</w:t>
            </w:r>
          </w:p>
        </w:tc>
        <w:tc>
          <w:tcPr>
            <w:tcW w:w="772" w:type="pct"/>
            <w:vMerge w:val="restart"/>
            <w:shd w:val="clear" w:color="auto" w:fill="auto"/>
            <w:noWrap/>
            <w:vAlign w:val="center"/>
            <w:hideMark/>
          </w:tcPr>
          <w:p w14:paraId="74DCC2DB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shd w:val="clear" w:color="auto" w:fill="auto"/>
            <w:noWrap/>
            <w:vAlign w:val="center"/>
            <w:hideMark/>
          </w:tcPr>
          <w:p w14:paraId="542C36B5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shd w:val="clear" w:color="auto" w:fill="auto"/>
            <w:noWrap/>
            <w:vAlign w:val="center"/>
            <w:hideMark/>
          </w:tcPr>
          <w:p w14:paraId="3F3B8E01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shd w:val="clear" w:color="auto" w:fill="auto"/>
            <w:noWrap/>
            <w:vAlign w:val="center"/>
            <w:hideMark/>
          </w:tcPr>
          <w:p w14:paraId="6AC38471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FDB5D0C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vAlign w:val="center"/>
            <w:hideMark/>
          </w:tcPr>
          <w:p w14:paraId="0CE5D79E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72" w:type="pct"/>
            <w:vMerge/>
            <w:vAlign w:val="center"/>
            <w:hideMark/>
          </w:tcPr>
          <w:p w14:paraId="688D8A8F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vAlign w:val="center"/>
            <w:hideMark/>
          </w:tcPr>
          <w:p w14:paraId="190978B4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vAlign w:val="center"/>
            <w:hideMark/>
          </w:tcPr>
          <w:p w14:paraId="1B68425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09C50EB9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67D274E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E0766D" w14:paraId="74C471AE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D8D3F64" w14:textId="77777777" w:rsidR="00A30809" w:rsidRPr="00E0766D" w:rsidRDefault="00A30809" w:rsidP="005B5E43">
            <w:pPr>
              <w:pStyle w:val="aff0"/>
            </w:pPr>
            <w:r w:rsidRPr="00E0766D">
              <w:t>FCS0</w:t>
            </w:r>
            <w:r>
              <w:t>2</w:t>
            </w:r>
            <w:r w:rsidRPr="00E0766D">
              <w:t>01</w:t>
            </w:r>
          </w:p>
        </w:tc>
        <w:tc>
          <w:tcPr>
            <w:tcW w:w="772" w:type="pct"/>
            <w:shd w:val="clear" w:color="auto" w:fill="auto"/>
            <w:noWrap/>
            <w:vAlign w:val="center"/>
            <w:hideMark/>
          </w:tcPr>
          <w:p w14:paraId="5EC5DBB5" w14:textId="77777777" w:rsidR="00A30809" w:rsidRPr="00264420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  <w:hideMark/>
          </w:tcPr>
          <w:p w14:paraId="678A9CAC" w14:textId="77777777" w:rsidR="00A30809" w:rsidRPr="00264420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  <w:hideMark/>
          </w:tcPr>
          <w:p w14:paraId="4BA95E3B" w14:textId="77777777" w:rsidR="00A30809" w:rsidRPr="00264420" w:rsidRDefault="00A30809" w:rsidP="005B5E43">
            <w:pPr>
              <w:pStyle w:val="aff0"/>
            </w:pPr>
            <w:r>
              <w:t>32</w:t>
            </w: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3B90DEEA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3FC49CE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688B0028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2F4A14A7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02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480708A2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0E3110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210519E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717F6B6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D607591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31D57A5A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3791FF7C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03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770302A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98A7D6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60F9375F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53CE33BE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8A3E002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</w:tr>
      <w:tr w:rsidR="00A30809" w:rsidRPr="00E0766D" w14:paraId="0B7FDB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5C3AF6D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04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F2DD58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C66136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30260EE" w14:textId="77777777" w:rsidR="00A30809" w:rsidRPr="00264420" w:rsidRDefault="00A30809" w:rsidP="005B5E43">
            <w:pPr>
              <w:pStyle w:val="aff0"/>
            </w:pPr>
            <w:r>
              <w:t>44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7D4D6B7D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1E21A33B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  <w:tr w:rsidR="00A30809" w:rsidRPr="00E0766D" w14:paraId="0716CD81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3272C50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05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50DBC3C4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19F213B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76EB2154" w14:textId="77777777" w:rsidR="00A30809" w:rsidRPr="00264420" w:rsidRDefault="00A30809" w:rsidP="005B5E43">
            <w:pPr>
              <w:pStyle w:val="aff0"/>
            </w:pPr>
            <w:r>
              <w:t>59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56A8927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31C7DE6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</w:tr>
      <w:tr w:rsidR="00A30809" w:rsidRPr="00E0766D" w14:paraId="166FE21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10D68563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06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0C7F14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6180AB4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037A540" w14:textId="77777777" w:rsidR="00A30809" w:rsidRPr="00264420" w:rsidRDefault="00A30809" w:rsidP="005B5E43">
            <w:pPr>
              <w:pStyle w:val="aff0"/>
            </w:pPr>
            <w:r>
              <w:t>37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1CB55A7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0A1B37F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</w:tr>
      <w:tr w:rsidR="00A30809" w:rsidRPr="00E0766D" w14:paraId="47614A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5D411C63" w14:textId="77777777" w:rsidR="00A30809" w:rsidRPr="00E0766D" w:rsidRDefault="00A30809" w:rsidP="005B5E43">
            <w:pPr>
              <w:pStyle w:val="aff0"/>
            </w:pPr>
            <w:r w:rsidRPr="00E0766D">
              <w:t>FCS</w:t>
            </w:r>
            <w:r>
              <w:t>02</w:t>
            </w:r>
            <w:r w:rsidRPr="00E0766D">
              <w:t>07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25EAFD39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30145D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2E0B2DB" w14:textId="77777777" w:rsidR="00A30809" w:rsidRPr="00264420" w:rsidRDefault="00A30809" w:rsidP="005B5E43">
            <w:pPr>
              <w:pStyle w:val="aff0"/>
            </w:pPr>
            <w:r>
              <w:t>19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213A310F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078DA73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</w:tr>
      <w:tr w:rsidR="00A30809" w:rsidRPr="00E0766D" w14:paraId="1607E3A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7A86A43F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08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A580B03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EAB2AF6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479BF409" w14:textId="77777777" w:rsidR="00A30809" w:rsidRPr="00264420" w:rsidRDefault="00A30809" w:rsidP="005B5E43">
            <w:pPr>
              <w:pStyle w:val="aff0"/>
            </w:pPr>
            <w:r>
              <w:t>27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44EDE0D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74D7CE07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0DDF934F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7B50995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09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073D6E67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AC10DA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B35AE43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56B1E14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96DA1A8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</w:tbl>
    <w:p w14:paraId="5C9139B7" w14:textId="77777777" w:rsidR="004758AF" w:rsidRDefault="004758AF" w:rsidP="005B5E43">
      <w:pPr>
        <w:pStyle w:val="af4"/>
      </w:pPr>
    </w:p>
    <w:p w14:paraId="5522F90B" w14:textId="65EFE5F9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_Ref121170689 \h  \* MERGEFORMAT </w:instrText>
      </w:r>
      <w:r>
        <w:fldChar w:fldCharType="separate"/>
      </w:r>
      <w:ins w:id="4395" w:author="Степан Гусев" w:date="2023-07-24T15:02:00Z">
        <w:r w:rsidR="006028CD">
          <w:t>Таблица 5.11</w:t>
        </w:r>
      </w:ins>
      <w:del w:id="439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5.11</w:delText>
        </w:r>
      </w:del>
      <w:r>
        <w:fldChar w:fldCharType="end"/>
      </w:r>
      <w:r w:rsidRPr="00264420">
        <w:t>.</w:t>
      </w:r>
    </w:p>
    <w:p w14:paraId="39B8EF71" w14:textId="188A0A93" w:rsidR="00A30809" w:rsidRDefault="00A30809" w:rsidP="0050271C">
      <w:pPr>
        <w:pStyle w:val="af4"/>
        <w:ind w:firstLine="0"/>
      </w:pPr>
      <w:bookmarkStart w:id="4397" w:name="_Ref121170689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11</w:t>
      </w:r>
      <w:r w:rsidR="00B63BAB">
        <w:rPr>
          <w:noProof/>
        </w:rPr>
        <w:fldChar w:fldCharType="end"/>
      </w:r>
      <w:bookmarkEnd w:id="4397"/>
      <w:r w:rsidRPr="00762FCE">
        <w:t xml:space="preserve"> Загрузка функциональных блоков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15"/>
        <w:gridCol w:w="1847"/>
        <w:gridCol w:w="661"/>
        <w:gridCol w:w="661"/>
        <w:gridCol w:w="661"/>
        <w:gridCol w:w="661"/>
        <w:gridCol w:w="661"/>
        <w:gridCol w:w="661"/>
        <w:gridCol w:w="661"/>
        <w:gridCol w:w="661"/>
        <w:gridCol w:w="661"/>
      </w:tblGrid>
      <w:tr w:rsidR="00A30809" w:rsidRPr="00E70CD3" w14:paraId="6495992D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90BB" w14:textId="77777777" w:rsidR="00A30809" w:rsidRPr="00E70CD3" w:rsidRDefault="00A30809" w:rsidP="005B5E43">
            <w:pPr>
              <w:pStyle w:val="aff0"/>
            </w:pPr>
            <w:r w:rsidRPr="00E70CD3">
              <w:t>Stantion Name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AAAFEC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FCS0201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CFCA52E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FCS0202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359B8D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FCS0203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414F5D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FCS0204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328C60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FCS0205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E41AA7F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836AD9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FCS0207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4AD6EF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FCS0208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C85D051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FCS0209</w:t>
            </w:r>
          </w:p>
        </w:tc>
      </w:tr>
      <w:tr w:rsidR="00A30809" w:rsidRPr="00F44700" w14:paraId="621BAAA2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246F6" w14:textId="77777777" w:rsidR="00A30809" w:rsidRPr="00E70CD3" w:rsidRDefault="00A30809" w:rsidP="005B5E43">
            <w:pPr>
              <w:pStyle w:val="aff0"/>
            </w:pPr>
            <w:r w:rsidRPr="00E70CD3">
              <w:t>Template Revision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0092F9E" w14:textId="77777777" w:rsidR="00A30809" w:rsidRPr="00FF72D4" w:rsidRDefault="00A30809" w:rsidP="005B5E43">
            <w:pPr>
              <w:pStyle w:val="aff0"/>
              <w:ind w:left="113" w:right="113"/>
            </w:pPr>
            <w:r w:rsidRPr="00FF72D4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74C1F3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941635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1C8DC9B1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067F5C2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</w:t>
            </w:r>
            <w:r>
              <w:t>4</w:t>
            </w:r>
            <w:r w:rsidRPr="00E70CD3">
              <w:t>.0</w:t>
            </w:r>
            <w:r>
              <w:t>3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5EFEF744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660E742" w14:textId="77777777" w:rsidR="00A30809" w:rsidRPr="00462AC6" w:rsidRDefault="00A30809" w:rsidP="005B5E43">
            <w:pPr>
              <w:pStyle w:val="aff0"/>
              <w:ind w:left="113" w:right="113"/>
            </w:pPr>
            <w:r w:rsidRPr="00462AC6">
              <w:t>R3.06.00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E94BCF8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2268D0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R3.06.00</w:t>
            </w:r>
          </w:p>
        </w:tc>
      </w:tr>
      <w:tr w:rsidR="00A30809" w:rsidRPr="00FF72D4" w14:paraId="6A6D0F48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DF619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6F07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45888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1592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7CC6" w14:textId="77777777" w:rsidR="00A30809" w:rsidRPr="00535C9C" w:rsidRDefault="00A30809" w:rsidP="005B5E43">
            <w:pPr>
              <w:pStyle w:val="aff0"/>
            </w:pPr>
            <w:r w:rsidRPr="00535C9C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47FCA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2347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12BCB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CBC8" w14:textId="77777777" w:rsidR="00A30809" w:rsidRPr="00462AC6" w:rsidRDefault="00A30809" w:rsidP="005B5E43">
            <w:pPr>
              <w:pStyle w:val="aff0"/>
            </w:pPr>
            <w:r w:rsidRPr="00462AC6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AF9" w14:textId="77777777" w:rsidR="00A30809" w:rsidRPr="005C0807" w:rsidRDefault="00A30809" w:rsidP="005B5E43">
            <w:pPr>
              <w:pStyle w:val="aff0"/>
            </w:pPr>
            <w:r w:rsidRPr="005C0807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DAEA" w14:textId="77777777" w:rsidR="00A30809" w:rsidRPr="006720A1" w:rsidRDefault="00A30809" w:rsidP="005B5E43">
            <w:pPr>
              <w:pStyle w:val="aff0"/>
            </w:pPr>
            <w:r w:rsidRPr="006720A1">
              <w:t>1200</w:t>
            </w:r>
          </w:p>
        </w:tc>
      </w:tr>
      <w:tr w:rsidR="00A30809" w:rsidRPr="00F44700" w14:paraId="5C86215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039E9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A8A0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9F23" w14:textId="77777777" w:rsidR="00A30809" w:rsidRPr="00FF72D4" w:rsidRDefault="00A30809" w:rsidP="005B5E43">
            <w:pPr>
              <w:pStyle w:val="aff0"/>
            </w:pPr>
            <w:r w:rsidRPr="00FF72D4">
              <w:t>656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E513" w14:textId="77777777" w:rsidR="00A30809" w:rsidRPr="00FF72D4" w:rsidRDefault="00A30809" w:rsidP="005B5E43">
            <w:pPr>
              <w:pStyle w:val="aff0"/>
            </w:pPr>
            <w:r w:rsidRPr="00FF72D4">
              <w:t>396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D6" w14:textId="77777777" w:rsidR="00A30809" w:rsidRPr="00535C9C" w:rsidRDefault="00A30809" w:rsidP="005B5E43">
            <w:pPr>
              <w:pStyle w:val="aff0"/>
            </w:pPr>
            <w:r w:rsidRPr="00535C9C">
              <w:t>350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4D7C" w14:textId="77777777" w:rsidR="00A30809" w:rsidRPr="00D46EFF" w:rsidRDefault="00A30809" w:rsidP="005B5E43">
            <w:pPr>
              <w:pStyle w:val="aff0"/>
            </w:pPr>
            <w:r w:rsidRPr="00D46EFF">
              <w:t>406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3F2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877E" w14:textId="77777777" w:rsidR="00A30809" w:rsidRPr="00D46EFF" w:rsidRDefault="00A30809" w:rsidP="005B5E43">
            <w:pPr>
              <w:pStyle w:val="aff0"/>
            </w:pPr>
            <w:r w:rsidRPr="00D46EFF">
              <w:t>460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B095" w14:textId="77777777" w:rsidR="00A30809" w:rsidRPr="00462AC6" w:rsidRDefault="00A30809" w:rsidP="005B5E43">
            <w:pPr>
              <w:pStyle w:val="aff0"/>
            </w:pPr>
            <w:r w:rsidRPr="00462AC6">
              <w:t>1025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2CBC" w14:textId="77777777" w:rsidR="00A30809" w:rsidRPr="005C0807" w:rsidRDefault="00A30809" w:rsidP="005B5E43">
            <w:pPr>
              <w:pStyle w:val="aff0"/>
            </w:pPr>
            <w:r w:rsidRPr="005C0807">
              <w:t>804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0E24C" w14:textId="77777777" w:rsidR="00A30809" w:rsidRPr="006720A1" w:rsidRDefault="00A30809" w:rsidP="005B5E43">
            <w:pPr>
              <w:pStyle w:val="aff0"/>
            </w:pPr>
            <w:r w:rsidRPr="006720A1">
              <w:t>308</w:t>
            </w:r>
          </w:p>
        </w:tc>
      </w:tr>
      <w:tr w:rsidR="00A30809" w:rsidRPr="00F44700" w14:paraId="32457FF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45D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781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9673" w14:textId="77777777" w:rsidR="00A30809" w:rsidRPr="00FF72D4" w:rsidRDefault="00A30809" w:rsidP="005B5E43">
            <w:pPr>
              <w:pStyle w:val="aff0"/>
            </w:pPr>
            <w:r w:rsidRPr="00FF72D4">
              <w:t>54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902B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AC06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12F5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24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B1B8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DA094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4B91" w14:textId="77777777" w:rsidR="00A30809" w:rsidRPr="005C0807" w:rsidRDefault="00A30809" w:rsidP="005B5E43">
            <w:pPr>
              <w:pStyle w:val="aff0"/>
            </w:pPr>
            <w:r w:rsidRPr="005C0807">
              <w:t>67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F8FB" w14:textId="77777777" w:rsidR="00A30809" w:rsidRPr="006720A1" w:rsidRDefault="00A30809" w:rsidP="005B5E43">
            <w:pPr>
              <w:pStyle w:val="aff0"/>
            </w:pPr>
            <w:r w:rsidRPr="006720A1">
              <w:t>25</w:t>
            </w:r>
          </w:p>
        </w:tc>
      </w:tr>
      <w:tr w:rsidR="00A30809" w:rsidRPr="00FF72D4" w14:paraId="1634378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AE4D9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22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BDF6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0636D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3D5D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600C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FD5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59D6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2F33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83CD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74C3A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5B985C2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3AD9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7F28A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33D" w14:textId="77777777" w:rsidR="00A30809" w:rsidRPr="00FF72D4" w:rsidRDefault="00A30809" w:rsidP="005B5E43">
            <w:pPr>
              <w:pStyle w:val="aff0"/>
            </w:pPr>
            <w:r w:rsidRPr="00FF72D4">
              <w:t>65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5C9" w14:textId="77777777" w:rsidR="00A30809" w:rsidRPr="00FF72D4" w:rsidRDefault="00A30809" w:rsidP="005B5E43">
            <w:pPr>
              <w:pStyle w:val="aff0"/>
            </w:pPr>
            <w:r w:rsidRPr="00FF72D4">
              <w:t>49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C65B5" w14:textId="77777777" w:rsidR="00A30809" w:rsidRPr="00535C9C" w:rsidRDefault="00A30809" w:rsidP="005B5E43">
            <w:pPr>
              <w:pStyle w:val="aff0"/>
            </w:pPr>
            <w:r w:rsidRPr="00535C9C">
              <w:t>34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8162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62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365B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010D" w14:textId="77777777" w:rsidR="00A30809" w:rsidRPr="00462AC6" w:rsidRDefault="00A30809" w:rsidP="005B5E43">
            <w:pPr>
              <w:pStyle w:val="aff0"/>
            </w:pPr>
            <w:r w:rsidRPr="00462AC6">
              <w:t>173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A07D8" w14:textId="77777777" w:rsidR="00A30809" w:rsidRPr="005C0807" w:rsidRDefault="00A30809" w:rsidP="005B5E43">
            <w:pPr>
              <w:pStyle w:val="aff0"/>
            </w:pPr>
            <w:r w:rsidRPr="005C0807">
              <w:t>114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BC52F" w14:textId="77777777" w:rsidR="00A30809" w:rsidRPr="006720A1" w:rsidRDefault="00A30809" w:rsidP="005B5E43">
            <w:pPr>
              <w:pStyle w:val="aff0"/>
            </w:pPr>
            <w:r w:rsidRPr="006720A1">
              <w:t>55</w:t>
            </w:r>
          </w:p>
        </w:tc>
      </w:tr>
      <w:tr w:rsidR="00A30809" w:rsidRPr="00F44700" w14:paraId="5C6595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902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993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937E" w14:textId="77777777" w:rsidR="00A30809" w:rsidRPr="00FF72D4" w:rsidRDefault="00A30809" w:rsidP="005B5E43">
            <w:pPr>
              <w:pStyle w:val="aff0"/>
            </w:pPr>
            <w:r w:rsidRPr="00FF72D4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31AB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178B6" w14:textId="77777777" w:rsidR="00A30809" w:rsidRPr="00535C9C" w:rsidRDefault="00A30809" w:rsidP="005B5E43">
            <w:pPr>
              <w:pStyle w:val="aff0"/>
            </w:pPr>
            <w:r w:rsidRPr="00535C9C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C73E" w14:textId="77777777" w:rsidR="00A30809" w:rsidRPr="00D46EFF" w:rsidRDefault="00A30809" w:rsidP="005B5E43">
            <w:pPr>
              <w:pStyle w:val="aff0"/>
            </w:pPr>
            <w:r w:rsidRPr="00D46EFF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694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C3EEE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724C0" w14:textId="77777777" w:rsidR="00A30809" w:rsidRPr="00462AC6" w:rsidRDefault="00A30809" w:rsidP="005B5E43">
            <w:pPr>
              <w:pStyle w:val="aff0"/>
            </w:pPr>
            <w:r w:rsidRPr="00462AC6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C713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D7E7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05BBFC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22A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C69E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0F78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66A27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321DF" w14:textId="77777777" w:rsidR="00A30809" w:rsidRPr="00535C9C" w:rsidRDefault="00A30809" w:rsidP="005B5E43">
            <w:pPr>
              <w:pStyle w:val="aff0"/>
            </w:pPr>
            <w:r w:rsidRPr="00535C9C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61B1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BC2E7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FEA6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DAFA" w14:textId="77777777" w:rsidR="00A30809" w:rsidRPr="00462AC6" w:rsidRDefault="00A30809" w:rsidP="005B5E43">
            <w:pPr>
              <w:pStyle w:val="aff0"/>
            </w:pPr>
            <w:r w:rsidRPr="00462AC6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E9D42" w14:textId="77777777" w:rsidR="00A30809" w:rsidRPr="005C0807" w:rsidRDefault="00A30809" w:rsidP="005B5E43">
            <w:pPr>
              <w:pStyle w:val="aff0"/>
            </w:pPr>
            <w:r w:rsidRPr="005C0807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3D128" w14:textId="77777777" w:rsidR="00A30809" w:rsidRPr="006720A1" w:rsidRDefault="00A30809" w:rsidP="005B5E43">
            <w:pPr>
              <w:pStyle w:val="aff0"/>
            </w:pPr>
            <w:r w:rsidRPr="006720A1">
              <w:t>500</w:t>
            </w:r>
          </w:p>
        </w:tc>
      </w:tr>
      <w:tr w:rsidR="00A30809" w:rsidRPr="00F44700" w14:paraId="03E6D9A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808E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9A1A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DDA3" w14:textId="77777777" w:rsidR="00A30809" w:rsidRPr="00FF72D4" w:rsidRDefault="00A30809" w:rsidP="005B5E43">
            <w:pPr>
              <w:pStyle w:val="aff0"/>
            </w:pPr>
            <w:r w:rsidRPr="00FF72D4">
              <w:t>35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78C1" w14:textId="77777777" w:rsidR="00A30809" w:rsidRPr="00FF72D4" w:rsidRDefault="00A30809" w:rsidP="005B5E43">
            <w:pPr>
              <w:pStyle w:val="aff0"/>
            </w:pPr>
            <w:r w:rsidRPr="00FF72D4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42FA" w14:textId="77777777" w:rsidR="00A30809" w:rsidRPr="00535C9C" w:rsidRDefault="00A30809" w:rsidP="005B5E43">
            <w:pPr>
              <w:pStyle w:val="aff0"/>
            </w:pPr>
            <w:r w:rsidRPr="00535C9C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59DE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8CD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BE871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31EF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57377" w14:textId="77777777" w:rsidR="00A30809" w:rsidRPr="005C0807" w:rsidRDefault="00A30809" w:rsidP="005B5E43">
            <w:pPr>
              <w:pStyle w:val="aff0"/>
            </w:pPr>
            <w:r w:rsidRPr="005C0807">
              <w:t>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8DAC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3B28CEB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7964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E1D9B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29308" w14:textId="77777777" w:rsidR="00A30809" w:rsidRPr="00FF72D4" w:rsidRDefault="00A30809" w:rsidP="005B5E43">
            <w:pPr>
              <w:pStyle w:val="aff0"/>
            </w:pPr>
            <w:r w:rsidRPr="00FF72D4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F7DEF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2678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B1F9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51F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F0B0" w14:textId="77777777" w:rsidR="00A30809" w:rsidRPr="00D46EFF" w:rsidRDefault="00A30809" w:rsidP="005B5E43">
            <w:pPr>
              <w:pStyle w:val="aff0"/>
            </w:pPr>
            <w:r w:rsidRPr="00D46EFF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55FE" w14:textId="77777777" w:rsidR="00A30809" w:rsidRPr="00462AC6" w:rsidRDefault="00A30809" w:rsidP="005B5E43">
            <w:pPr>
              <w:pStyle w:val="aff0"/>
            </w:pPr>
            <w:r w:rsidRPr="00462AC6">
              <w:t>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DEB1C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15222" w14:textId="77777777" w:rsidR="00A30809" w:rsidRPr="006720A1" w:rsidRDefault="00A30809" w:rsidP="005B5E43">
            <w:pPr>
              <w:pStyle w:val="aff0"/>
            </w:pPr>
            <w:r w:rsidRPr="006720A1">
              <w:t>3</w:t>
            </w:r>
          </w:p>
        </w:tc>
      </w:tr>
      <w:tr w:rsidR="00A30809" w:rsidRPr="00FF72D4" w14:paraId="77B92FC0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75AE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567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0666C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163F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66FF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2512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F49D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2F30A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2B5D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64EC6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C3B8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50A6EB3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9C4A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DD5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F014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91" w14:textId="77777777" w:rsidR="00A30809" w:rsidRPr="00FF72D4" w:rsidRDefault="00A30809" w:rsidP="005B5E43">
            <w:pPr>
              <w:pStyle w:val="aff0"/>
            </w:pPr>
            <w:r w:rsidRPr="00FF72D4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5CB7" w14:textId="77777777" w:rsidR="00A30809" w:rsidRPr="00535C9C" w:rsidRDefault="00A30809" w:rsidP="005B5E43">
            <w:pPr>
              <w:pStyle w:val="aff0"/>
            </w:pPr>
            <w:r w:rsidRPr="00535C9C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3DEE6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18A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F606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3E37F" w14:textId="77777777" w:rsidR="00A30809" w:rsidRPr="00462AC6" w:rsidRDefault="00A30809" w:rsidP="005B5E43">
            <w:pPr>
              <w:pStyle w:val="aff0"/>
            </w:pPr>
            <w:r w:rsidRPr="00462AC6">
              <w:t>27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7C7F" w14:textId="77777777" w:rsidR="00A30809" w:rsidRPr="005C0807" w:rsidRDefault="00A30809" w:rsidP="005B5E43">
            <w:pPr>
              <w:pStyle w:val="aff0"/>
            </w:pPr>
            <w:r w:rsidRPr="005C0807">
              <w:t>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C344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19F5765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A327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9DE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A578" w14:textId="77777777" w:rsidR="00A30809" w:rsidRPr="00FF72D4" w:rsidRDefault="00A30809" w:rsidP="005B5E43">
            <w:pPr>
              <w:pStyle w:val="aff0"/>
            </w:pPr>
            <w:r w:rsidRPr="00FF72D4">
              <w:t>41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E4DA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6D7E" w14:textId="77777777" w:rsidR="00A30809" w:rsidRPr="00535C9C" w:rsidRDefault="00A30809" w:rsidP="005B5E43">
            <w:pPr>
              <w:pStyle w:val="aff0"/>
            </w:pPr>
            <w:r w:rsidRPr="00535C9C">
              <w:t>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3CA4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061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823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49C8" w14:textId="77777777" w:rsidR="00A30809" w:rsidRPr="00462AC6" w:rsidRDefault="00A30809" w:rsidP="005B5E43">
            <w:pPr>
              <w:pStyle w:val="aff0"/>
            </w:pPr>
            <w:r w:rsidRPr="00462AC6">
              <w:t>45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57CB" w14:textId="77777777" w:rsidR="00A30809" w:rsidRPr="005C0807" w:rsidRDefault="00A30809" w:rsidP="005B5E43">
            <w:pPr>
              <w:pStyle w:val="aff0"/>
            </w:pPr>
            <w:r w:rsidRPr="005C0807">
              <w:t>93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9FFC1" w14:textId="77777777" w:rsidR="00A30809" w:rsidRPr="006720A1" w:rsidRDefault="00A30809" w:rsidP="005B5E43">
            <w:pPr>
              <w:pStyle w:val="aff0"/>
            </w:pPr>
            <w:r w:rsidRPr="006720A1">
              <w:t>30</w:t>
            </w:r>
          </w:p>
        </w:tc>
      </w:tr>
      <w:tr w:rsidR="00A30809" w:rsidRPr="00FF72D4" w14:paraId="7F45585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CAB329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822E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FCA9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C0F4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A1727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E3B9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FEA8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53B0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F6CEB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2F04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7668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2915D6F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25AABF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308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CA49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5E2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50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FA6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1371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BAE7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28A0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35A78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66F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24D06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5E5BB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1F0F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428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B04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E6F4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FEE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54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D43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801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2BE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E07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D25972B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C26DD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9F3D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AE6C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0EBF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A80FD" w14:textId="77777777" w:rsidR="00A30809" w:rsidRPr="00535C9C" w:rsidRDefault="00A30809" w:rsidP="005B5E43">
            <w:pPr>
              <w:pStyle w:val="aff0"/>
            </w:pPr>
            <w:r w:rsidRPr="00535C9C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34E50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3C31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1D136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BAF1" w14:textId="77777777" w:rsidR="00A30809" w:rsidRPr="00462AC6" w:rsidRDefault="00A30809" w:rsidP="005B5E43">
            <w:pPr>
              <w:pStyle w:val="aff0"/>
            </w:pPr>
            <w:r w:rsidRPr="00462AC6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79477" w14:textId="77777777" w:rsidR="00A30809" w:rsidRPr="005C0807" w:rsidRDefault="00A30809" w:rsidP="005B5E43">
            <w:pPr>
              <w:pStyle w:val="aff0"/>
            </w:pPr>
            <w:r w:rsidRPr="005C0807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A3D9" w14:textId="77777777" w:rsidR="00A30809" w:rsidRPr="006720A1" w:rsidRDefault="00A30809" w:rsidP="005B5E43">
            <w:pPr>
              <w:pStyle w:val="aff0"/>
            </w:pPr>
            <w:r w:rsidRPr="006720A1">
              <w:t>1000</w:t>
            </w:r>
          </w:p>
        </w:tc>
      </w:tr>
      <w:tr w:rsidR="00A30809" w:rsidRPr="00F44700" w14:paraId="08974FE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36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B52B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CC04" w14:textId="77777777" w:rsidR="00A30809" w:rsidRPr="00FF72D4" w:rsidRDefault="00A30809" w:rsidP="005B5E43">
            <w:pPr>
              <w:pStyle w:val="aff0"/>
            </w:pPr>
            <w:r w:rsidRPr="00FF72D4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877F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0F5E" w14:textId="77777777" w:rsidR="00A30809" w:rsidRPr="00535C9C" w:rsidRDefault="00A30809" w:rsidP="005B5E43">
            <w:pPr>
              <w:pStyle w:val="aff0"/>
            </w:pPr>
            <w:r w:rsidRPr="00535C9C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56948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CAB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CD55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F2393" w14:textId="77777777" w:rsidR="00A30809" w:rsidRPr="00462AC6" w:rsidRDefault="00A30809" w:rsidP="005B5E43">
            <w:pPr>
              <w:pStyle w:val="aff0"/>
            </w:pPr>
            <w:r w:rsidRPr="00462AC6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4953F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595E" w14:textId="77777777" w:rsidR="00A30809" w:rsidRPr="006720A1" w:rsidRDefault="00A30809" w:rsidP="005B5E43">
            <w:pPr>
              <w:pStyle w:val="aff0"/>
            </w:pPr>
            <w:r w:rsidRPr="006720A1">
              <w:t>90</w:t>
            </w:r>
          </w:p>
        </w:tc>
      </w:tr>
      <w:tr w:rsidR="00A30809" w:rsidRPr="00F44700" w14:paraId="6C1C34D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1CB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48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FA25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04020" w14:textId="77777777" w:rsidR="00A30809" w:rsidRPr="00FF72D4" w:rsidRDefault="00A30809" w:rsidP="005B5E43">
            <w:pPr>
              <w:pStyle w:val="aff0"/>
            </w:pPr>
            <w:r w:rsidRPr="00FF72D4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C791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EB82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387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AE04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D99F" w14:textId="77777777" w:rsidR="00A30809" w:rsidRPr="00462AC6" w:rsidRDefault="00A30809" w:rsidP="005B5E43">
            <w:pPr>
              <w:pStyle w:val="aff0"/>
            </w:pPr>
            <w:r w:rsidRPr="00462AC6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B8081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DA33D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1EB87EF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452EF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E56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A432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CE4F6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8032" w14:textId="77777777" w:rsidR="00A30809" w:rsidRPr="00535C9C" w:rsidRDefault="00A30809" w:rsidP="005B5E43">
            <w:pPr>
              <w:pStyle w:val="aff0"/>
            </w:pPr>
            <w:r w:rsidRPr="00535C9C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B4F0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2C8F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4DD3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9CB9" w14:textId="77777777" w:rsidR="00A30809" w:rsidRPr="00462AC6" w:rsidRDefault="00A30809" w:rsidP="005B5E43">
            <w:pPr>
              <w:pStyle w:val="aff0"/>
            </w:pPr>
            <w:r w:rsidRPr="00462AC6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55D4" w14:textId="77777777" w:rsidR="00A30809" w:rsidRPr="005C0807" w:rsidRDefault="00A30809" w:rsidP="005B5E43">
            <w:pPr>
              <w:pStyle w:val="aff0"/>
            </w:pPr>
            <w:r w:rsidRPr="005C0807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59CB" w14:textId="77777777" w:rsidR="00A30809" w:rsidRPr="006720A1" w:rsidRDefault="00A30809" w:rsidP="005B5E43">
            <w:pPr>
              <w:pStyle w:val="aff0"/>
            </w:pPr>
            <w:r w:rsidRPr="006720A1">
              <w:t>700</w:t>
            </w:r>
          </w:p>
        </w:tc>
      </w:tr>
      <w:tr w:rsidR="00A30809" w:rsidRPr="00F44700" w14:paraId="738816D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7E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EABE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4850C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A94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E229B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248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B3A2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2456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C6D09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FC12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72B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680441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5A8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E61D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C12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F436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0915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624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86C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D53B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20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5DE7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46841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385DD2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18605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F28E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3EBA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409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EBF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7991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83F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A83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95D9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C2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36E2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A8312A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2A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034E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3367" w14:textId="77777777" w:rsidR="00A30809" w:rsidRPr="00FF72D4" w:rsidRDefault="00A30809" w:rsidP="005B5E43">
            <w:pPr>
              <w:pStyle w:val="aff0"/>
            </w:pPr>
            <w:r w:rsidRPr="00FF72D4">
              <w:t>17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BEF3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4387" w14:textId="77777777" w:rsidR="00A30809" w:rsidRPr="00535C9C" w:rsidRDefault="00A30809" w:rsidP="005B5E43">
            <w:pPr>
              <w:pStyle w:val="aff0"/>
            </w:pPr>
            <w:r w:rsidRPr="00535C9C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43DF4" w14:textId="77777777" w:rsidR="00A30809" w:rsidRPr="00D46EFF" w:rsidRDefault="00A30809" w:rsidP="005B5E43">
            <w:pPr>
              <w:pStyle w:val="aff0"/>
            </w:pPr>
            <w:r w:rsidRPr="00D46EFF">
              <w:t>48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7E0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8C57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5DAB8" w14:textId="77777777" w:rsidR="00A30809" w:rsidRPr="00462AC6" w:rsidRDefault="00A30809" w:rsidP="005B5E43">
            <w:pPr>
              <w:pStyle w:val="aff0"/>
            </w:pPr>
            <w:r w:rsidRPr="00462AC6">
              <w:t>63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9B03" w14:textId="77777777" w:rsidR="00A30809" w:rsidRPr="005C0807" w:rsidRDefault="00A30809" w:rsidP="005B5E43">
            <w:pPr>
              <w:pStyle w:val="aff0"/>
            </w:pPr>
            <w:r w:rsidRPr="005C0807">
              <w:t>119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9795" w14:textId="77777777" w:rsidR="00A30809" w:rsidRPr="006720A1" w:rsidRDefault="00A30809" w:rsidP="005B5E43">
            <w:pPr>
              <w:pStyle w:val="aff0"/>
            </w:pPr>
            <w:r w:rsidRPr="006720A1">
              <w:t>29</w:t>
            </w:r>
          </w:p>
        </w:tc>
      </w:tr>
      <w:tr w:rsidR="00A30809" w:rsidRPr="00F44700" w14:paraId="02C7D06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B31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90B7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929A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FB45" w14:textId="77777777" w:rsidR="00A30809" w:rsidRPr="00FF72D4" w:rsidRDefault="00A30809" w:rsidP="005B5E43">
            <w:pPr>
              <w:pStyle w:val="aff0"/>
            </w:pPr>
            <w:r w:rsidRPr="00FF72D4">
              <w:t>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55A5" w14:textId="77777777" w:rsidR="00A30809" w:rsidRPr="00535C9C" w:rsidRDefault="00A30809" w:rsidP="005B5E43">
            <w:pPr>
              <w:pStyle w:val="aff0"/>
            </w:pPr>
            <w:r w:rsidRPr="00535C9C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AAC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9770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7AD1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F7DC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99E1" w14:textId="77777777" w:rsidR="00A30809" w:rsidRPr="005C0807" w:rsidRDefault="00A30809" w:rsidP="005B5E43">
            <w:pPr>
              <w:pStyle w:val="aff0"/>
            </w:pPr>
            <w:r w:rsidRPr="005C0807">
              <w:t>59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FFC5" w14:textId="77777777" w:rsidR="00A30809" w:rsidRPr="006720A1" w:rsidRDefault="00A30809" w:rsidP="005B5E43">
            <w:pPr>
              <w:pStyle w:val="aff0"/>
            </w:pPr>
            <w:r w:rsidRPr="006720A1">
              <w:t>14</w:t>
            </w:r>
          </w:p>
        </w:tc>
      </w:tr>
      <w:tr w:rsidR="00A30809" w:rsidRPr="00FF72D4" w14:paraId="08C3DED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3D7B7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6A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DAA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10654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7226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E70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305D4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393D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B83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7A36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F4E1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ED65B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7A13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71A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EA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67108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49A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BC2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40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892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B3E7" w14:textId="77777777" w:rsidR="00A30809" w:rsidRPr="00462AC6" w:rsidRDefault="00A30809" w:rsidP="005B5E43">
            <w:pPr>
              <w:pStyle w:val="aff0"/>
            </w:pPr>
            <w:r w:rsidRPr="00462AC6">
              <w:t>62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AF" w14:textId="77777777" w:rsidR="00A30809" w:rsidRPr="005C0807" w:rsidRDefault="00A30809" w:rsidP="005B5E43">
            <w:pPr>
              <w:pStyle w:val="aff0"/>
            </w:pPr>
            <w:r w:rsidRPr="005C0807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5728" w14:textId="77777777" w:rsidR="00A30809" w:rsidRPr="006720A1" w:rsidRDefault="00A30809" w:rsidP="005B5E43">
            <w:pPr>
              <w:pStyle w:val="aff0"/>
            </w:pPr>
            <w:r w:rsidRPr="006720A1">
              <w:t>31</w:t>
            </w:r>
          </w:p>
        </w:tc>
      </w:tr>
      <w:tr w:rsidR="00A30809" w:rsidRPr="00F44700" w14:paraId="085E119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73ED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2BAD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4B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8F9E" w14:textId="77777777" w:rsidR="00A30809" w:rsidRPr="00FF72D4" w:rsidRDefault="00A30809" w:rsidP="005B5E43">
            <w:pPr>
              <w:pStyle w:val="aff0"/>
            </w:pPr>
            <w:r w:rsidRPr="00FF72D4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621D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B17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E5EF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70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8CE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0D06" w14:textId="77777777" w:rsidR="00A30809" w:rsidRPr="005C0807" w:rsidRDefault="00A30809" w:rsidP="005B5E43">
            <w:pPr>
              <w:pStyle w:val="aff0"/>
            </w:pPr>
            <w:r w:rsidRPr="005C0807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853C" w14:textId="77777777" w:rsidR="00A30809" w:rsidRPr="006720A1" w:rsidRDefault="00A30809" w:rsidP="005B5E43">
            <w:pPr>
              <w:pStyle w:val="aff0"/>
            </w:pPr>
            <w:r w:rsidRPr="006720A1">
              <w:t>15</w:t>
            </w:r>
          </w:p>
        </w:tc>
      </w:tr>
      <w:tr w:rsidR="00A30809" w:rsidRPr="00FF72D4" w14:paraId="50E717D9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46EB9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658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BE055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F320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C8BA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4097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C376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6135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F1D8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98C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C631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6332288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B5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740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64B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A13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8FF3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836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8CD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9D28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F68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66C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3DC57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D8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014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FE8F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82910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C178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FE2F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3C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773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C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B3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C8E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5BBD1C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D62FC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47F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3E60F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D8A71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4E558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4812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B1FB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4C30C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8D88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8302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AD15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1A76AA6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C70C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F4AD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53E6" w14:textId="77777777" w:rsidR="00A30809" w:rsidRPr="00FF72D4" w:rsidRDefault="00A30809" w:rsidP="005B5E43">
            <w:pPr>
              <w:pStyle w:val="aff0"/>
            </w:pPr>
            <w:r w:rsidRPr="00FF72D4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70D3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396D" w14:textId="77777777" w:rsidR="00A30809" w:rsidRPr="00535C9C" w:rsidRDefault="00A30809" w:rsidP="005B5E43">
            <w:pPr>
              <w:pStyle w:val="aff0"/>
            </w:pPr>
            <w:r w:rsidRPr="00535C9C">
              <w:t>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DE4A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B8F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ADC8" w14:textId="77777777" w:rsidR="00A30809" w:rsidRPr="00D46EFF" w:rsidRDefault="00A30809" w:rsidP="005B5E43">
            <w:pPr>
              <w:pStyle w:val="aff0"/>
            </w:pPr>
            <w:r w:rsidRPr="00D46EFF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88128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FE1E2" w14:textId="77777777" w:rsidR="00A30809" w:rsidRPr="005C0807" w:rsidRDefault="00A30809" w:rsidP="005B5E43">
            <w:pPr>
              <w:pStyle w:val="aff0"/>
            </w:pPr>
            <w:r w:rsidRPr="005C0807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4270" w14:textId="77777777" w:rsidR="00A30809" w:rsidRPr="006720A1" w:rsidRDefault="00A30809" w:rsidP="005B5E43">
            <w:pPr>
              <w:pStyle w:val="aff0"/>
            </w:pPr>
            <w:r w:rsidRPr="006720A1">
              <w:t>19</w:t>
            </w:r>
          </w:p>
        </w:tc>
      </w:tr>
      <w:tr w:rsidR="00A30809" w:rsidRPr="00F44700" w14:paraId="0D4574A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80C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0A3A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B7C0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0D2D" w14:textId="77777777" w:rsidR="00A30809" w:rsidRPr="00FF72D4" w:rsidRDefault="00A30809" w:rsidP="005B5E43">
            <w:pPr>
              <w:pStyle w:val="aff0"/>
            </w:pPr>
            <w:r w:rsidRPr="00FF72D4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5BAC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DE00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A46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EDBF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6232" w14:textId="77777777" w:rsidR="00A30809" w:rsidRPr="00462AC6" w:rsidRDefault="00A30809" w:rsidP="005B5E43">
            <w:pPr>
              <w:pStyle w:val="aff0"/>
            </w:pPr>
            <w:r w:rsidRPr="00462AC6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FFA5" w14:textId="77777777" w:rsidR="00A30809" w:rsidRPr="005C0807" w:rsidRDefault="00A30809" w:rsidP="005B5E43">
            <w:pPr>
              <w:pStyle w:val="aff0"/>
            </w:pPr>
            <w:r w:rsidRPr="005C0807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0A94" w14:textId="77777777" w:rsidR="00A30809" w:rsidRPr="006720A1" w:rsidRDefault="00A30809" w:rsidP="005B5E43">
            <w:pPr>
              <w:pStyle w:val="aff0"/>
            </w:pPr>
            <w:r w:rsidRPr="006720A1">
              <w:t>4</w:t>
            </w:r>
          </w:p>
        </w:tc>
      </w:tr>
      <w:tr w:rsidR="00A30809" w:rsidRPr="00FF72D4" w14:paraId="270800F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82C6B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CCCD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408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5749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433C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B485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E8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221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9C61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26BF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298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99BEBC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E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DF7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EA4E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FEC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DFBF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6D9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07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FB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E132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031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297F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46D3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18C2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CA5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AC4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806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C50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81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1C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634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FC3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2E82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310C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75612C5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A3A10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24A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F266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2D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875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7A8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852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09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B4A2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6001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7FC2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2200028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E42E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A186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6D1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052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0871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148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9D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CA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B1D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DE1D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BCBA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188D44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DFED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302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F907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17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6326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58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EDE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B88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8F7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71323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5FB0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6C2458B6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737EC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95D3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997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2515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53D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E85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AE92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7D1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F7B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780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656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A93AA7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1E7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89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F97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30C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424D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5A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48C2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BE3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275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E28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88D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00AA85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FD0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F98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DE55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536D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6B5E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E47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6DA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C003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0734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40F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F30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09072F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7C8F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5360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CE7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7E12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3C32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4B31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688C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A338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57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B8E8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64BC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2DB37C7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6379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1329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096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717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7D4E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222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51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2D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A19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ABB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72086A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047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747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4D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F9B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9BE0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E6D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4A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1C3C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96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2EB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598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48A4F4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A31D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05F5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2AE0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7BBE7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04F4D" w14:textId="77777777" w:rsidR="00A30809" w:rsidRPr="00535C9C" w:rsidRDefault="00A30809" w:rsidP="005B5E43">
            <w:pPr>
              <w:pStyle w:val="aff0"/>
            </w:pPr>
            <w:r w:rsidRPr="00535C9C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3AA1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8FD7D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9DCB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F587A" w14:textId="77777777" w:rsidR="00A30809" w:rsidRPr="00462AC6" w:rsidRDefault="00A30809" w:rsidP="005B5E43">
            <w:pPr>
              <w:pStyle w:val="aff0"/>
            </w:pPr>
            <w:r w:rsidRPr="00462AC6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119" w14:textId="77777777" w:rsidR="00A30809" w:rsidRPr="005C0807" w:rsidRDefault="00A30809" w:rsidP="005B5E43">
            <w:pPr>
              <w:pStyle w:val="aff0"/>
            </w:pPr>
            <w:r w:rsidRPr="005C0807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9837" w14:textId="77777777" w:rsidR="00A30809" w:rsidRPr="006720A1" w:rsidRDefault="00A30809" w:rsidP="005B5E43">
            <w:pPr>
              <w:pStyle w:val="aff0"/>
            </w:pPr>
            <w:r w:rsidRPr="006720A1">
              <w:t>5520</w:t>
            </w:r>
          </w:p>
        </w:tc>
      </w:tr>
      <w:tr w:rsidR="00A30809" w:rsidRPr="00F44700" w14:paraId="3F0A1F3B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0DDD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C5D8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CA948" w14:textId="77777777" w:rsidR="00A30809" w:rsidRPr="00FF72D4" w:rsidRDefault="00A30809" w:rsidP="005B5E43">
            <w:pPr>
              <w:pStyle w:val="aff0"/>
            </w:pPr>
            <w:r w:rsidRPr="00FF72D4">
              <w:t>832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138F" w14:textId="77777777" w:rsidR="00A30809" w:rsidRPr="00FF72D4" w:rsidRDefault="00A30809" w:rsidP="005B5E43">
            <w:pPr>
              <w:pStyle w:val="aff0"/>
            </w:pPr>
            <w:r w:rsidRPr="00FF72D4">
              <w:t>619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3E14" w14:textId="77777777" w:rsidR="00A30809" w:rsidRPr="00535C9C" w:rsidRDefault="00A30809" w:rsidP="005B5E43">
            <w:pPr>
              <w:pStyle w:val="aff0"/>
            </w:pPr>
            <w:r w:rsidRPr="00535C9C">
              <w:t>491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832C0" w14:textId="77777777" w:rsidR="00A30809" w:rsidRPr="00D46EFF" w:rsidRDefault="00A30809" w:rsidP="005B5E43">
            <w:pPr>
              <w:pStyle w:val="aff0"/>
            </w:pPr>
            <w:r w:rsidRPr="00D46EFF">
              <w:t>616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AD0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E48CC" w14:textId="77777777" w:rsidR="00A30809" w:rsidRPr="00D46EFF" w:rsidRDefault="00A30809" w:rsidP="005B5E43">
            <w:pPr>
              <w:pStyle w:val="aff0"/>
            </w:pPr>
            <w:r w:rsidRPr="00D46EFF">
              <w:t>638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BC28D" w14:textId="77777777" w:rsidR="00A30809" w:rsidRPr="00462AC6" w:rsidRDefault="00A30809" w:rsidP="005B5E43">
            <w:pPr>
              <w:pStyle w:val="aff0"/>
            </w:pPr>
            <w:r w:rsidRPr="00462AC6">
              <w:t>1468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9296" w14:textId="77777777" w:rsidR="00A30809" w:rsidRPr="005C0807" w:rsidRDefault="00A30809" w:rsidP="005B5E43">
            <w:pPr>
              <w:pStyle w:val="aff0"/>
            </w:pPr>
            <w:r w:rsidRPr="005C0807">
              <w:t>1251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459A" w14:textId="77777777" w:rsidR="00A30809" w:rsidRPr="006720A1" w:rsidRDefault="00A30809" w:rsidP="005B5E43">
            <w:pPr>
              <w:pStyle w:val="aff0"/>
            </w:pPr>
            <w:r w:rsidRPr="006720A1">
              <w:t>568</w:t>
            </w:r>
          </w:p>
        </w:tc>
      </w:tr>
      <w:tr w:rsidR="00A30809" w:rsidRPr="00F44700" w14:paraId="68970C0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DE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185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E553" w14:textId="77777777" w:rsidR="00A30809" w:rsidRPr="00FF72D4" w:rsidRDefault="00A30809" w:rsidP="005B5E43">
            <w:pPr>
              <w:pStyle w:val="aff0"/>
            </w:pPr>
            <w:r w:rsidRPr="00FF72D4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C8D92" w14:textId="77777777" w:rsidR="00A30809" w:rsidRPr="00FF72D4" w:rsidRDefault="00A30809" w:rsidP="005B5E43">
            <w:pPr>
              <w:pStyle w:val="aff0"/>
            </w:pPr>
            <w:r w:rsidRPr="00FF72D4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013DF" w14:textId="77777777" w:rsidR="00A30809" w:rsidRPr="00535C9C" w:rsidRDefault="00A30809" w:rsidP="005B5E43">
            <w:pPr>
              <w:pStyle w:val="aff0"/>
            </w:pPr>
            <w:r w:rsidRPr="00535C9C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73930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9C4D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8D94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2AF4" w14:textId="77777777" w:rsidR="00A30809" w:rsidRPr="00462AC6" w:rsidRDefault="00A30809" w:rsidP="005B5E43">
            <w:pPr>
              <w:pStyle w:val="aff0"/>
            </w:pPr>
            <w:r w:rsidRPr="00462AC6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915C" w14:textId="77777777" w:rsidR="00A30809" w:rsidRPr="005C0807" w:rsidRDefault="00A30809" w:rsidP="005B5E43">
            <w:pPr>
              <w:pStyle w:val="aff0"/>
            </w:pPr>
            <w:r w:rsidRPr="005C0807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2D" w14:textId="77777777" w:rsidR="00A30809" w:rsidRPr="006720A1" w:rsidRDefault="00A30809" w:rsidP="005B5E43">
            <w:pPr>
              <w:pStyle w:val="aff0"/>
            </w:pPr>
            <w:r w:rsidRPr="006720A1">
              <w:t>10</w:t>
            </w:r>
          </w:p>
        </w:tc>
      </w:tr>
      <w:tr w:rsidR="00A30809" w:rsidRPr="00FF72D4" w14:paraId="3BE47F5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5489B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108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A5ABE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1857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C256" w14:textId="77777777" w:rsidR="00A30809" w:rsidRPr="00535C9C" w:rsidRDefault="00A30809" w:rsidP="005B5E43">
            <w:pPr>
              <w:pStyle w:val="aff0"/>
            </w:pPr>
            <w:r w:rsidRPr="00535C9C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E131E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3060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C1D8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555C2" w14:textId="77777777" w:rsidR="00A30809" w:rsidRPr="00462AC6" w:rsidRDefault="00A30809" w:rsidP="005B5E43">
            <w:pPr>
              <w:pStyle w:val="aff0"/>
            </w:pPr>
            <w:r w:rsidRPr="00462AC6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C899" w14:textId="77777777" w:rsidR="00A30809" w:rsidRPr="005C0807" w:rsidRDefault="00A30809" w:rsidP="005B5E43">
            <w:pPr>
              <w:pStyle w:val="aff0"/>
            </w:pPr>
            <w:r w:rsidRPr="005C0807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563E" w14:textId="77777777" w:rsidR="00A30809" w:rsidRPr="006720A1" w:rsidRDefault="00A30809" w:rsidP="005B5E43">
            <w:pPr>
              <w:pStyle w:val="aff0"/>
            </w:pPr>
            <w:r w:rsidRPr="006720A1">
              <w:t>2500</w:t>
            </w:r>
          </w:p>
        </w:tc>
      </w:tr>
      <w:tr w:rsidR="00A30809" w:rsidRPr="00F44700" w14:paraId="0A1D3286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6C98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445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E1AB" w14:textId="77777777" w:rsidR="00A30809" w:rsidRPr="00FF72D4" w:rsidRDefault="00A30809" w:rsidP="005B5E43">
            <w:pPr>
              <w:pStyle w:val="aff0"/>
            </w:pPr>
            <w:r w:rsidRPr="00FF72D4">
              <w:t>1157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3BD5" w14:textId="77777777" w:rsidR="00A30809" w:rsidRPr="00FF72D4" w:rsidRDefault="00A30809" w:rsidP="005B5E43">
            <w:pPr>
              <w:pStyle w:val="aff0"/>
            </w:pPr>
            <w:r w:rsidRPr="00FF72D4">
              <w:t>989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24A3" w14:textId="77777777" w:rsidR="00A30809" w:rsidRPr="00535C9C" w:rsidRDefault="00A30809" w:rsidP="005B5E43">
            <w:pPr>
              <w:pStyle w:val="aff0"/>
            </w:pPr>
            <w:r w:rsidRPr="00535C9C">
              <w:t>738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834EA" w14:textId="77777777" w:rsidR="00A30809" w:rsidRPr="00D46EFF" w:rsidRDefault="00A30809" w:rsidP="005B5E43">
            <w:pPr>
              <w:pStyle w:val="aff0"/>
            </w:pPr>
            <w:r w:rsidRPr="00D46EFF">
              <w:t>1055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DB9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43B" w14:textId="77777777" w:rsidR="00A30809" w:rsidRPr="00D46EFF" w:rsidRDefault="00A30809" w:rsidP="005B5E43">
            <w:pPr>
              <w:pStyle w:val="aff0"/>
            </w:pPr>
            <w:r w:rsidRPr="00D46EFF">
              <w:t>1013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8400" w14:textId="77777777" w:rsidR="00A30809" w:rsidRPr="00462AC6" w:rsidRDefault="00A30809" w:rsidP="005B5E43">
            <w:pPr>
              <w:pStyle w:val="aff0"/>
            </w:pPr>
            <w:r w:rsidRPr="00462AC6">
              <w:t>2130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C24C" w14:textId="77777777" w:rsidR="00A30809" w:rsidRPr="005C0807" w:rsidRDefault="00A30809" w:rsidP="005B5E43">
            <w:pPr>
              <w:pStyle w:val="aff0"/>
            </w:pPr>
            <w:r w:rsidRPr="005C0807">
              <w:t>1904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D6B1" w14:textId="77777777" w:rsidR="00A30809" w:rsidRPr="006720A1" w:rsidRDefault="00A30809" w:rsidP="005B5E43">
            <w:pPr>
              <w:pStyle w:val="aff0"/>
            </w:pPr>
            <w:r w:rsidRPr="006720A1">
              <w:t>1168</w:t>
            </w:r>
          </w:p>
        </w:tc>
      </w:tr>
      <w:tr w:rsidR="00A30809" w:rsidRPr="00F44700" w14:paraId="67995D7C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7F9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E4D6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2974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3A74" w14:textId="77777777" w:rsidR="00A30809" w:rsidRPr="00FF72D4" w:rsidRDefault="00A30809" w:rsidP="005B5E43">
            <w:pPr>
              <w:pStyle w:val="aff0"/>
            </w:pPr>
            <w:r w:rsidRPr="00FF72D4">
              <w:t>39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62E3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63C5" w14:textId="77777777" w:rsidR="00A30809" w:rsidRPr="00D46EFF" w:rsidRDefault="00A30809" w:rsidP="005B5E43">
            <w:pPr>
              <w:pStyle w:val="aff0"/>
            </w:pPr>
            <w:r w:rsidRPr="00D46EFF">
              <w:t>42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D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4214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AD90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6545" w14:textId="77777777" w:rsidR="00A30809" w:rsidRPr="005C0807" w:rsidRDefault="00A30809" w:rsidP="005B5E43">
            <w:pPr>
              <w:pStyle w:val="aff0"/>
            </w:pPr>
            <w:r w:rsidRPr="005C0807">
              <w:t>76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00ED" w14:textId="77777777" w:rsidR="00A30809" w:rsidRPr="006720A1" w:rsidRDefault="00A30809" w:rsidP="005B5E43">
            <w:pPr>
              <w:pStyle w:val="aff0"/>
            </w:pPr>
            <w:r w:rsidRPr="006720A1">
              <w:t>46</w:t>
            </w:r>
          </w:p>
        </w:tc>
      </w:tr>
      <w:tr w:rsidR="00A30809" w:rsidRPr="00FF72D4" w14:paraId="415219C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452A4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302F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B012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08EEB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7D6F0" w14:textId="77777777" w:rsidR="00A30809" w:rsidRPr="00535C9C" w:rsidRDefault="00A30809" w:rsidP="005B5E43">
            <w:pPr>
              <w:pStyle w:val="aff0"/>
            </w:pPr>
            <w:r w:rsidRPr="00535C9C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1E9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0B3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20B0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8DBBA" w14:textId="77777777" w:rsidR="00A30809" w:rsidRPr="00462AC6" w:rsidRDefault="00A30809" w:rsidP="005B5E43">
            <w:pPr>
              <w:pStyle w:val="aff0"/>
            </w:pPr>
            <w:r w:rsidRPr="00462AC6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359A" w14:textId="77777777" w:rsidR="00A30809" w:rsidRPr="005C0807" w:rsidRDefault="00A30809" w:rsidP="005B5E43">
            <w:pPr>
              <w:pStyle w:val="aff0"/>
            </w:pPr>
            <w:r w:rsidRPr="005C0807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F3648" w14:textId="77777777" w:rsidR="00A30809" w:rsidRPr="006720A1" w:rsidRDefault="00A30809" w:rsidP="005B5E43">
            <w:pPr>
              <w:pStyle w:val="aff0"/>
            </w:pPr>
            <w:r w:rsidRPr="006720A1">
              <w:t>512</w:t>
            </w:r>
          </w:p>
        </w:tc>
      </w:tr>
      <w:tr w:rsidR="00A30809" w:rsidRPr="00F44700" w14:paraId="57561D8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0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81C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0B2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03BB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F951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973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8C9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E645D" w14:textId="77777777" w:rsidR="00A30809" w:rsidRPr="00D46EFF" w:rsidRDefault="00A30809" w:rsidP="005B5E43">
            <w:pPr>
              <w:pStyle w:val="aff0"/>
            </w:pPr>
            <w:r w:rsidRPr="00D46EFF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0B0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74DE" w14:textId="77777777" w:rsidR="00A30809" w:rsidRPr="005C0807" w:rsidRDefault="00A30809" w:rsidP="005B5E43">
            <w:pPr>
              <w:pStyle w:val="aff0"/>
            </w:pPr>
            <w:r w:rsidRPr="005C0807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5A9D" w14:textId="77777777" w:rsidR="00A30809" w:rsidRPr="006720A1" w:rsidRDefault="00A30809" w:rsidP="005B5E43">
            <w:pPr>
              <w:pStyle w:val="aff0"/>
            </w:pPr>
            <w:r w:rsidRPr="006720A1">
              <w:t>28</w:t>
            </w:r>
          </w:p>
        </w:tc>
      </w:tr>
      <w:tr w:rsidR="00A30809" w:rsidRPr="00F44700" w14:paraId="4F5F745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71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A5B1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80A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9E2D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E276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B8F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985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C796" w14:textId="77777777" w:rsidR="00A30809" w:rsidRPr="00D46EFF" w:rsidRDefault="00A30809" w:rsidP="005B5E43">
            <w:pPr>
              <w:pStyle w:val="aff0"/>
            </w:pPr>
            <w:r w:rsidRPr="00D46EFF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5BD3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497E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1E12" w14:textId="77777777" w:rsidR="00A30809" w:rsidRPr="006720A1" w:rsidRDefault="00A30809" w:rsidP="005B5E43">
            <w:pPr>
              <w:pStyle w:val="aff0"/>
            </w:pPr>
            <w:r w:rsidRPr="006720A1">
              <w:t>5</w:t>
            </w:r>
          </w:p>
        </w:tc>
      </w:tr>
      <w:tr w:rsidR="00A30809" w:rsidRPr="00FF72D4" w14:paraId="630BDADE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E818D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CB93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64C5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967C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E060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87B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0E5D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BE22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08A67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51C8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409F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236DF3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5EF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F641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0DCE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7ED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6DC8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869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D5C8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4B7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A773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C4AE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294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121701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978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0E90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601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B1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A66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F4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6F0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D1F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7A535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DB57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6077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</w:tbl>
    <w:p w14:paraId="3C1DEC9B" w14:textId="77777777" w:rsidR="004758AF" w:rsidRDefault="004758AF" w:rsidP="005B5E43">
      <w:pPr>
        <w:pStyle w:val="af4"/>
      </w:pPr>
      <w:bookmarkStart w:id="4398" w:name="_Toc126311777"/>
    </w:p>
    <w:p w14:paraId="2AD74CA0" w14:textId="037F0CE2" w:rsidR="00A30809" w:rsidRPr="00D43404" w:rsidRDefault="00A30809">
      <w:pPr>
        <w:pStyle w:val="21"/>
        <w:pPrChange w:id="4399" w:author="Степан Гусев" w:date="2023-07-24T14:45:00Z">
          <w:pPr>
            <w:pStyle w:val="af4"/>
          </w:pPr>
        </w:pPrChange>
      </w:pPr>
      <w:r w:rsidRPr="00D43404">
        <w:t>Характеристика РСУ корпуса 1520 (производство Бисфенола А)</w:t>
      </w:r>
      <w:bookmarkEnd w:id="4398"/>
    </w:p>
    <w:p w14:paraId="20A3573D" w14:textId="4D691C32" w:rsidR="00A30809" w:rsidDel="00055270" w:rsidRDefault="00A30809" w:rsidP="005B5E43">
      <w:pPr>
        <w:pStyle w:val="af4"/>
        <w:rPr>
          <w:del w:id="4400" w:author="Степан Гусев" w:date="2023-07-24T14:46:00Z"/>
        </w:rPr>
      </w:pPr>
      <w:del w:id="4401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Del="00055270">
          <w:delText>Оп</w:delText>
        </w:r>
        <w:r w:rsidRPr="00D14066" w:rsidDel="00055270">
          <w:delText>ераторной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_Ref121171078 \h  \* MERGEFORMAT </w:delInstrText>
        </w:r>
        <w:r w:rsidDel="00055270">
          <w:fldChar w:fldCharType="separate"/>
        </w:r>
        <w:r w:rsidR="00FA1295" w:rsidDel="00055270">
          <w:delText>Рисунк</w:delText>
        </w:r>
        <w:r w:rsidR="004758AF" w:rsidDel="00055270">
          <w:delText>е</w:delText>
        </w:r>
        <w:r w:rsidR="00FA1295" w:rsidDel="00055270">
          <w:delText xml:space="preserve"> 5.3</w:delText>
        </w:r>
        <w:r w:rsidDel="00055270">
          <w:fldChar w:fldCharType="end"/>
        </w:r>
        <w:r w:rsidRPr="00545C56" w:rsidDel="00055270">
          <w:delText>.</w:delText>
        </w:r>
      </w:del>
    </w:p>
    <w:p w14:paraId="35569315" w14:textId="76CC2C26" w:rsidR="00A30809" w:rsidDel="00055270" w:rsidRDefault="00A30809" w:rsidP="00A30809">
      <w:pPr>
        <w:pStyle w:val="afffff8"/>
        <w:rPr>
          <w:del w:id="4402" w:author="Степан Гусев" w:date="2023-07-24T14:46:00Z"/>
        </w:rPr>
      </w:pPr>
      <w:del w:id="4403" w:author="Степан Гусев" w:date="2023-07-24T14:46:00Z">
        <w:r w:rsidRPr="00762FCE" w:rsidDel="00055270">
          <w:rPr>
            <w:noProof/>
          </w:rPr>
          <w:drawing>
            <wp:inline distT="0" distB="0" distL="0" distR="0" wp14:anchorId="4D1AC0B5" wp14:editId="165FC104">
              <wp:extent cx="3447239" cy="4320000"/>
              <wp:effectExtent l="0" t="0" r="1270" b="4445"/>
              <wp:docPr id="11" name="Рисунок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7239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55550E3" w14:textId="0C9455D3" w:rsidR="00A30809" w:rsidDel="00055270" w:rsidRDefault="00A30809" w:rsidP="0050271C">
      <w:pPr>
        <w:pStyle w:val="af4"/>
        <w:ind w:firstLine="0"/>
        <w:jc w:val="center"/>
        <w:rPr>
          <w:del w:id="4404" w:author="Степан Гусев" w:date="2023-07-24T14:46:00Z"/>
        </w:rPr>
      </w:pPr>
      <w:bookmarkStart w:id="4405" w:name="_Ref121171078"/>
      <w:del w:id="4406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3</w:delText>
        </w:r>
        <w:r w:rsidR="00B63BAB" w:rsidDel="00055270">
          <w:rPr>
            <w:noProof/>
          </w:rPr>
          <w:fldChar w:fldCharType="end"/>
        </w:r>
        <w:bookmarkEnd w:id="4405"/>
        <w:r w:rsidRPr="00175E38" w:rsidDel="00055270">
          <w:delText xml:space="preserve"> </w:delText>
        </w:r>
        <w:r w:rsidDel="00055270">
          <w:delText>С</w:delText>
        </w:r>
        <w:r w:rsidRPr="00175E38" w:rsidDel="00055270">
          <w:delText>хема размещения оборудования в помещении Операторной завода Бисфенол А</w:delText>
        </w:r>
      </w:del>
    </w:p>
    <w:p w14:paraId="450D0083" w14:textId="452BEE14" w:rsidR="00A30809" w:rsidDel="00055270" w:rsidRDefault="00A30809" w:rsidP="005B5E43">
      <w:pPr>
        <w:pStyle w:val="af4"/>
        <w:rPr>
          <w:del w:id="4407" w:author="Степан Гусев" w:date="2023-07-24T14:46:00Z"/>
        </w:rPr>
      </w:pPr>
      <w:del w:id="4408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RPr="00D14066" w:rsidDel="00055270">
          <w:delText>Аппаратной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_Ref121171204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5.4</w:delText>
        </w:r>
        <w:r w:rsidDel="00055270">
          <w:fldChar w:fldCharType="end"/>
        </w:r>
        <w:r w:rsidRPr="00545C56" w:rsidDel="00055270">
          <w:delText>.</w:delText>
        </w:r>
      </w:del>
    </w:p>
    <w:p w14:paraId="1ED97895" w14:textId="1DCC9CD6" w:rsidR="00A30809" w:rsidDel="00055270" w:rsidRDefault="00A30809" w:rsidP="00A30809">
      <w:pPr>
        <w:pStyle w:val="afffff8"/>
        <w:rPr>
          <w:del w:id="4409" w:author="Степан Гусев" w:date="2023-07-24T14:46:00Z"/>
        </w:rPr>
      </w:pPr>
      <w:del w:id="4410" w:author="Степан Гусев" w:date="2023-07-24T14:46:00Z">
        <w:r w:rsidRPr="00175E38" w:rsidDel="00055270">
          <w:rPr>
            <w:noProof/>
          </w:rPr>
          <w:drawing>
            <wp:inline distT="0" distB="0" distL="0" distR="0" wp14:anchorId="727C6116" wp14:editId="28A57065">
              <wp:extent cx="3433157" cy="4320000"/>
              <wp:effectExtent l="0" t="0" r="0" b="4445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33157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7F3C18D" w14:textId="766C84A9" w:rsidR="00A30809" w:rsidDel="00055270" w:rsidRDefault="00A30809" w:rsidP="0050271C">
      <w:pPr>
        <w:pStyle w:val="af4"/>
        <w:ind w:firstLine="0"/>
        <w:jc w:val="center"/>
        <w:rPr>
          <w:del w:id="4411" w:author="Степан Гусев" w:date="2023-07-24T14:46:00Z"/>
        </w:rPr>
      </w:pPr>
      <w:bookmarkStart w:id="4412" w:name="_Ref121171204"/>
      <w:del w:id="4413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4</w:delText>
        </w:r>
        <w:r w:rsidR="00B63BAB" w:rsidDel="00055270">
          <w:rPr>
            <w:noProof/>
          </w:rPr>
          <w:fldChar w:fldCharType="end"/>
        </w:r>
        <w:bookmarkEnd w:id="4412"/>
        <w:r w:rsidDel="00055270">
          <w:delText xml:space="preserve"> С</w:delText>
        </w:r>
        <w:r w:rsidRPr="00175E38" w:rsidDel="00055270">
          <w:delText>хема размещения оборудования в помещении Аппаратной завода Бисфенол А</w:delText>
        </w:r>
      </w:del>
    </w:p>
    <w:p w14:paraId="7D54F464" w14:textId="1073353C" w:rsidR="00A30809" w:rsidDel="00055270" w:rsidRDefault="00A30809" w:rsidP="005B5E43">
      <w:pPr>
        <w:pStyle w:val="af4"/>
        <w:rPr>
          <w:del w:id="4414" w:author="Степан Гусев" w:date="2023-07-24T14:46:00Z"/>
        </w:rPr>
      </w:pPr>
      <w:del w:id="4415" w:author="Степан Гусев" w:date="2023-07-24T14:46:00Z">
        <w:r w:rsidDel="00055270">
          <w:delText>Существующая схема</w:delText>
        </w:r>
        <w:r w:rsidRPr="00EB402A" w:rsidDel="00055270">
          <w:delText xml:space="preserve"> сетевой структуры обмена данны</w:delText>
        </w:r>
        <w:r w:rsidDel="00055270">
          <w:delText xml:space="preserve">ми </w:delText>
        </w:r>
        <w:r w:rsidRPr="00EB402A" w:rsidDel="00055270">
          <w:delText>приведена</w:delText>
        </w:r>
        <w:r w:rsidDel="00055270">
          <w:delText xml:space="preserve"> н</w:delText>
        </w:r>
        <w:r w:rsidRPr="00EB402A" w:rsidDel="00055270">
          <w:delText xml:space="preserve">а </w:delText>
        </w:r>
        <w:r w:rsidDel="00055270">
          <w:fldChar w:fldCharType="begin"/>
        </w:r>
        <w:r w:rsidDel="00055270">
          <w:delInstrText xml:space="preserve"> REF _Ref122332314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5.5</w:delText>
        </w:r>
        <w:r w:rsidDel="00055270">
          <w:fldChar w:fldCharType="end"/>
        </w:r>
      </w:del>
    </w:p>
    <w:p w14:paraId="3F30AD0B" w14:textId="7EA56A5D" w:rsidR="00A30809" w:rsidDel="00055270" w:rsidRDefault="00A30809" w:rsidP="00A30809">
      <w:pPr>
        <w:pStyle w:val="afffff8"/>
        <w:rPr>
          <w:del w:id="4416" w:author="Степан Гусев" w:date="2023-07-24T14:46:00Z"/>
        </w:rPr>
      </w:pPr>
      <w:del w:id="4417" w:author="Степан Гусев" w:date="2023-07-24T14:46:00Z">
        <w:r w:rsidDel="00055270">
          <w:rPr>
            <w:noProof/>
          </w:rPr>
          <w:drawing>
            <wp:inline distT="0" distB="0" distL="0" distR="0" wp14:anchorId="41DB9923" wp14:editId="009CC39D">
              <wp:extent cx="6299835" cy="4514215"/>
              <wp:effectExtent l="0" t="0" r="5715" b="635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96B5DA1" w14:textId="4473D05C" w:rsidR="00A30809" w:rsidRPr="0050271C" w:rsidDel="00055270" w:rsidRDefault="00A30809" w:rsidP="00A30809">
      <w:pPr>
        <w:pStyle w:val="afffff8"/>
        <w:rPr>
          <w:del w:id="4418" w:author="Степан Гусев" w:date="2023-07-24T14:46:00Z"/>
          <w:rFonts w:ascii="Times New Roman" w:eastAsia="MS Mincho" w:hAnsi="Times New Roman"/>
          <w:sz w:val="24"/>
          <w:szCs w:val="24"/>
          <w:lang w:val="ru-RU" w:eastAsia="ru-RU"/>
        </w:rPr>
      </w:pPr>
      <w:bookmarkStart w:id="4419" w:name="_Ref122332314"/>
      <w:del w:id="4420" w:author="Степан Гусев" w:date="2023-07-24T14:46:00Z"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bookmarkEnd w:id="4419"/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1520</w:delText>
        </w:r>
      </w:del>
    </w:p>
    <w:p w14:paraId="2B0ACA8F" w14:textId="2A0D2F71" w:rsidR="00225A30" w:rsidDel="00055270" w:rsidRDefault="00225A30" w:rsidP="005B5E43">
      <w:pPr>
        <w:pStyle w:val="af4"/>
        <w:rPr>
          <w:del w:id="4421" w:author="Степан Гусев" w:date="2023-07-24T14:46:00Z"/>
        </w:rPr>
      </w:pPr>
    </w:p>
    <w:p w14:paraId="36F3D323" w14:textId="31307525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Бисфенол А </w:t>
      </w:r>
      <w:r w:rsidRPr="005B5E43">
        <w:t>STN</w:t>
      </w:r>
      <w:r w:rsidRPr="002672A0">
        <w:t>0</w:t>
      </w:r>
      <w:r>
        <w:t>3</w:t>
      </w:r>
      <w:r w:rsidRPr="002672A0">
        <w:t>5</w:t>
      </w:r>
      <w:r>
        <w:t xml:space="preserve">7 установлен в </w:t>
      </w:r>
      <w:r w:rsidRPr="00E81F86">
        <w:t xml:space="preserve">серверном шкафу ШС (корп. 1520, Аппаратная завода БФА. 1 этаж). Связь </w:t>
      </w:r>
      <w:r w:rsidRPr="005B5E43">
        <w:t>OPC</w:t>
      </w:r>
      <w:r w:rsidRPr="00E81F86">
        <w:t xml:space="preserve">-сервера с ПЛК осуществляется </w:t>
      </w:r>
      <w:r w:rsidRPr="0016010B">
        <w:t xml:space="preserve">по дублированной сети (системной шине) VNet/IP. Сеть VNet/IP представляет собой шину управления в реальном времени, имеет скорость работы 1 Гбит/с и строится по топологии типа «звезда». В каждый процессорный модуль полевой станции управления интегрирован интерфейс VNet/IP (шина A и B). На соответствующих рабочих станциях устанавливаются интерфейсные карты VNet/IP VI702. Средой передачи данных в данной сети является медный кабель витая пара. Для идентификации сетевых кабелей используется следующее цветовое обозначение: красный – Vnet/IP №1 (основная), желтый – Vnet/IP № 2 (резервная). Узловыми элементами сети VNet/IP являются резервированные коммутаторы сети Vnet/IP </w:t>
      </w:r>
      <w:r w:rsidRPr="005B5E43">
        <w:t>SW</w:t>
      </w:r>
      <w:r w:rsidRPr="00502735">
        <w:t>1.1</w:t>
      </w:r>
      <w:r>
        <w:t xml:space="preserve">, </w:t>
      </w:r>
      <w:r w:rsidRPr="005B5E43">
        <w:t>SW</w:t>
      </w:r>
      <w:r w:rsidRPr="00502735">
        <w:t>1.2</w:t>
      </w:r>
      <w:r>
        <w:t xml:space="preserve">, </w:t>
      </w:r>
      <w:r w:rsidRPr="005B5E43">
        <w:t>SW</w:t>
      </w:r>
      <w:r w:rsidRPr="00502735">
        <w:t xml:space="preserve">2.1, </w:t>
      </w:r>
      <w:r w:rsidRPr="005B5E43">
        <w:t>SW</w:t>
      </w:r>
      <w:r w:rsidRPr="00502735">
        <w:t>2.2</w:t>
      </w:r>
      <w:r w:rsidRPr="0016010B">
        <w:t xml:space="preserve">, </w:t>
      </w:r>
      <w:r>
        <w:t>установленные</w:t>
      </w:r>
      <w:r w:rsidRPr="0016010B">
        <w:t xml:space="preserve"> в сетево</w:t>
      </w:r>
      <w:r>
        <w:t>м</w:t>
      </w:r>
      <w:r w:rsidRPr="0016010B">
        <w:t xml:space="preserve"> шкаф</w:t>
      </w:r>
      <w:r>
        <w:t>у</w:t>
      </w:r>
      <w:r w:rsidRPr="0016010B">
        <w:t xml:space="preserve"> </w:t>
      </w:r>
      <w:r>
        <w:t>ШЗ</w:t>
      </w:r>
      <w:r w:rsidRPr="005B5E43">
        <w:t>C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</w:t>
      </w:r>
    </w:p>
    <w:p w14:paraId="42F7C3E6" w14:textId="77777777" w:rsidR="00A30809" w:rsidRPr="005D4FE5" w:rsidRDefault="00A30809" w:rsidP="005B5E43">
      <w:pPr>
        <w:pStyle w:val="af4"/>
      </w:pPr>
      <w:r>
        <w:lastRenderedPageBreak/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 xml:space="preserve">, установленный в сетевой шкаф </w:t>
      </w:r>
      <w:r>
        <w:t>ШЗС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 Для подключения сети на рабочих станциях используются встроенные сетевые карты. Средой передачи данных в данной сети является кабель витая пара. Максимальная скорость передачи данных составляет 1 Гбит/с. Для идентификации сети PIN используется синее цветовое обозначение.</w:t>
      </w:r>
    </w:p>
    <w:p w14:paraId="523D88CF" w14:textId="77777777" w:rsidR="006028CD" w:rsidRDefault="00A30809" w:rsidP="005B5E43">
      <w:pPr>
        <w:pStyle w:val="af4"/>
        <w:rPr>
          <w:ins w:id="4422" w:author="Степан Гусев" w:date="2023-07-24T15:02:00Z"/>
        </w:rPr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_Ref121171294 \h  \* MERGEFORMAT </w:instrText>
      </w:r>
      <w:r>
        <w:fldChar w:fldCharType="separate"/>
      </w:r>
      <w:ins w:id="4423" w:author="Степан Гусев" w:date="2023-07-24T15:02:00Z">
        <w:r w:rsidR="006028CD">
          <w:t>Таблица 5.12</w:t>
        </w:r>
      </w:ins>
      <w:del w:id="442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_Ref121171330 \h  \* MERGEFORMAT </w:instrText>
      </w:r>
      <w:r>
        <w:fldChar w:fldCharType="separate"/>
      </w:r>
    </w:p>
    <w:p w14:paraId="67AD4109" w14:textId="77777777" w:rsidR="006028CD" w:rsidRDefault="006028CD" w:rsidP="005B5E43">
      <w:pPr>
        <w:pStyle w:val="af4"/>
        <w:rPr>
          <w:ins w:id="4425" w:author="Степан Гусев" w:date="2023-07-24T15:02:00Z"/>
        </w:rPr>
      </w:pPr>
      <w:ins w:id="4426" w:author="Степан Гусев" w:date="2023-07-24T15:02:00Z">
        <w:r>
          <w:t>Таблица 5.</w:t>
        </w:r>
        <w:r>
          <w:rPr>
            <w:noProof/>
          </w:rPr>
          <w:t>13</w:t>
        </w:r>
      </w:ins>
      <w:del w:id="442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5.13</w:delText>
        </w:r>
      </w:del>
      <w:r w:rsidR="00A30809">
        <w:fldChar w:fldCharType="end"/>
      </w:r>
      <w:r w:rsidR="00A30809">
        <w:t xml:space="preserve">, загруженность сервера </w:t>
      </w:r>
      <w:r w:rsidR="00A30809" w:rsidRPr="005B5E43">
        <w:t>OPC</w:t>
      </w:r>
      <w:r w:rsidR="00A30809" w:rsidRPr="00DB15F4">
        <w:t xml:space="preserve"> </w:t>
      </w:r>
      <w:r w:rsidR="00A30809">
        <w:t xml:space="preserve">представлена в </w:t>
      </w:r>
      <w:r w:rsidR="00A30809">
        <w:fldChar w:fldCharType="begin"/>
      </w:r>
      <w:r w:rsidR="00A30809">
        <w:instrText xml:space="preserve"> REF _Ref121171368 \h  \* MERGEFORMAT </w:instrText>
      </w:r>
      <w:r w:rsidR="00A30809">
        <w:fldChar w:fldCharType="separate"/>
      </w:r>
    </w:p>
    <w:p w14:paraId="24213974" w14:textId="77777777" w:rsidR="006028CD" w:rsidRDefault="006028CD" w:rsidP="005B5E43">
      <w:pPr>
        <w:pStyle w:val="af4"/>
        <w:rPr>
          <w:ins w:id="4428" w:author="Степан Гусев" w:date="2023-07-24T15:02:00Z"/>
        </w:rPr>
      </w:pPr>
      <w:ins w:id="4429" w:author="Степан Гусев" w:date="2023-07-24T15:02:00Z">
        <w:r>
          <w:t>Таблица 5.</w:t>
        </w:r>
        <w:r>
          <w:rPr>
            <w:noProof/>
          </w:rPr>
          <w:t>14</w:t>
        </w:r>
      </w:ins>
      <w:del w:id="4430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_Ref121171404 \h </w:instrText>
      </w:r>
      <w:r w:rsidR="005B5E43">
        <w:instrText xml:space="preserve"> \* MERGEFORMAT </w:instrText>
      </w:r>
      <w:r w:rsidR="00A30809">
        <w:fldChar w:fldCharType="separate"/>
      </w:r>
    </w:p>
    <w:p w14:paraId="362334C2" w14:textId="29A5E24C" w:rsidR="00A30809" w:rsidRPr="00DB15F4" w:rsidRDefault="006028CD" w:rsidP="005B5E43">
      <w:pPr>
        <w:pStyle w:val="af4"/>
      </w:pPr>
      <w:ins w:id="4431" w:author="Степан Гусев" w:date="2023-07-24T15:02:00Z">
        <w:r>
          <w:t>Таблица 5.</w:t>
        </w:r>
        <w:r>
          <w:rPr>
            <w:noProof/>
          </w:rPr>
          <w:t>15</w:t>
        </w:r>
      </w:ins>
      <w:del w:id="4432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5.15</w:delText>
        </w:r>
      </w:del>
      <w:r w:rsidR="00A30809">
        <w:fldChar w:fldCharType="end"/>
      </w:r>
      <w:r w:rsidR="00A30809" w:rsidRPr="00DB15F4">
        <w:t>.</w:t>
      </w:r>
    </w:p>
    <w:p w14:paraId="7FABC705" w14:textId="50274CAC" w:rsidR="00A30809" w:rsidRDefault="00A30809" w:rsidP="005B5E43">
      <w:pPr>
        <w:pStyle w:val="af4"/>
      </w:pPr>
      <w:bookmarkStart w:id="4433" w:name="_Ref121171294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12</w:t>
      </w:r>
      <w:r w:rsidR="00B63BAB">
        <w:rPr>
          <w:noProof/>
        </w:rPr>
        <w:fldChar w:fldCharType="end"/>
      </w:r>
      <w:bookmarkEnd w:id="4433"/>
      <w:r w:rsidRPr="00A3006E">
        <w:t xml:space="preserve"> Конфигурация ПО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75197BD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1521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9F2F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Revision</w:t>
            </w:r>
          </w:p>
        </w:tc>
      </w:tr>
      <w:tr w:rsidR="00A30809" w:rsidRPr="00DB15F4" w14:paraId="7577DBC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159B9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CBEE0A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R3.77.00</w:t>
            </w:r>
          </w:p>
        </w:tc>
      </w:tr>
    </w:tbl>
    <w:p w14:paraId="50B28C88" w14:textId="77777777" w:rsidR="004758AF" w:rsidRDefault="004758AF" w:rsidP="005B5E43">
      <w:pPr>
        <w:pStyle w:val="af4"/>
      </w:pPr>
      <w:bookmarkStart w:id="4434" w:name="_Ref121171330"/>
    </w:p>
    <w:p w14:paraId="1236916C" w14:textId="4D880A1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13</w:t>
      </w:r>
      <w:r w:rsidR="00B63BAB">
        <w:rPr>
          <w:noProof/>
        </w:rPr>
        <w:fldChar w:fldCharType="end"/>
      </w:r>
      <w:bookmarkEnd w:id="4434"/>
      <w:r w:rsidRPr="00A3006E">
        <w:t xml:space="preserve"> Конфигурация утилиты IT Security Tool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5AD52BC7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59E18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F1F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2.0</w:t>
            </w:r>
          </w:p>
        </w:tc>
      </w:tr>
      <w:tr w:rsidR="00A30809" w:rsidRPr="0016010B" w14:paraId="3A21D68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D611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26322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Standard</w:t>
            </w:r>
          </w:p>
        </w:tc>
      </w:tr>
      <w:tr w:rsidR="00A30809" w:rsidRPr="0016010B" w14:paraId="412E0F1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00EAD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AFD29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Standalone</w:t>
            </w:r>
          </w:p>
        </w:tc>
      </w:tr>
      <w:tr w:rsidR="00A30809" w:rsidRPr="0016010B" w14:paraId="61E0B79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4EBD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D7BFAB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Not linked</w:t>
            </w:r>
          </w:p>
        </w:tc>
      </w:tr>
      <w:tr w:rsidR="00A30809" w:rsidRPr="00DB15F4" w14:paraId="253367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F3B94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D4094" w14:textId="77777777" w:rsidR="00A30809" w:rsidRPr="00D70D99" w:rsidRDefault="00A30809" w:rsidP="005B5E43">
            <w:pPr>
              <w:pStyle w:val="aff0"/>
              <w:jc w:val="left"/>
            </w:pPr>
            <w:r w:rsidRPr="0016010B">
              <w:t>Not joined</w:t>
            </w:r>
          </w:p>
        </w:tc>
      </w:tr>
    </w:tbl>
    <w:p w14:paraId="3050D9E7" w14:textId="77777777" w:rsidR="004758AF" w:rsidRDefault="004758AF" w:rsidP="005B5E43">
      <w:pPr>
        <w:pStyle w:val="af4"/>
      </w:pPr>
      <w:bookmarkStart w:id="4435" w:name="_Ref121171368"/>
    </w:p>
    <w:p w14:paraId="400BE068" w14:textId="7CFE3285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14</w:t>
      </w:r>
      <w:r w:rsidR="00B63BAB">
        <w:rPr>
          <w:noProof/>
        </w:rPr>
        <w:fldChar w:fldCharType="end"/>
      </w:r>
      <w:bookmarkEnd w:id="4435"/>
      <w:r w:rsidRPr="00A3006E">
        <w:t xml:space="preserve"> Загруженность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70D99" w14:paraId="570426F5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C26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EF3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HIS0357</w:t>
            </w:r>
          </w:p>
        </w:tc>
      </w:tr>
      <w:tr w:rsidR="00A30809" w:rsidRPr="00D70D99" w14:paraId="1694EFAC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5E0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B791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172.16.3.57/192.168.2.2/192.168.3.2/172.17.3.57</w:t>
            </w:r>
          </w:p>
        </w:tc>
      </w:tr>
      <w:tr w:rsidR="00A30809" w:rsidRPr="00D70D99" w14:paraId="3B50830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6396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63F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671DCA7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E89A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32EF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5FE2D23A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1AE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665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1949</w:t>
            </w:r>
          </w:p>
        </w:tc>
      </w:tr>
      <w:tr w:rsidR="00A30809" w:rsidRPr="00D70D99" w14:paraId="3979E32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F01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33160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40760BC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25C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442D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D70D99" w14:paraId="35F71B9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9B1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2BE9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046A623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99304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9FEA3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F44700" w14:paraId="367BB8E5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EDB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E096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2000 data/sec</w:t>
            </w:r>
          </w:p>
        </w:tc>
      </w:tr>
    </w:tbl>
    <w:p w14:paraId="5EF8B8AA" w14:textId="77777777" w:rsidR="004758AF" w:rsidRDefault="004758AF" w:rsidP="005B5E43">
      <w:pPr>
        <w:pStyle w:val="af4"/>
      </w:pPr>
      <w:bookmarkStart w:id="4436" w:name="_Ref121171404"/>
    </w:p>
    <w:p w14:paraId="4370F06E" w14:textId="6A4CA092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15</w:t>
      </w:r>
      <w:r w:rsidR="00B63BAB">
        <w:rPr>
          <w:noProof/>
        </w:rPr>
        <w:fldChar w:fldCharType="end"/>
      </w:r>
      <w:bookmarkEnd w:id="4436"/>
      <w:r w:rsidRPr="00A3006E">
        <w:t xml:space="preserve"> Конфигурация сетевых параметров адаптеров сервера OPC (STN0357)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402A3A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EC483B3" w14:textId="77777777" w:rsidR="00A30809" w:rsidRPr="005930DC" w:rsidRDefault="00A30809" w:rsidP="005B5E43">
            <w:pPr>
              <w:pStyle w:val="aff0"/>
            </w:pPr>
            <w:r w:rsidRPr="005930DC">
              <w:lastRenderedPageBreak/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FD5EC4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295EE5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4B22807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F2377BB" w14:textId="77777777" w:rsidR="00A30809" w:rsidRPr="00D70D99" w:rsidRDefault="00A30809" w:rsidP="005B5E43">
            <w:pPr>
              <w:pStyle w:val="aff0"/>
            </w:pPr>
            <w:r w:rsidRPr="00D70D99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EB50E68" w14:textId="77777777" w:rsidR="00A30809" w:rsidRPr="00D70D99" w:rsidRDefault="00A30809" w:rsidP="005B5E43">
            <w:pPr>
              <w:pStyle w:val="aff0"/>
            </w:pPr>
            <w:r w:rsidRPr="00D70D99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2F6A4F2" w14:textId="77777777" w:rsidR="00A30809" w:rsidRPr="00D70D99" w:rsidRDefault="00A30809" w:rsidP="005B5E43">
            <w:pPr>
              <w:pStyle w:val="aff0"/>
            </w:pPr>
            <w:r w:rsidRPr="00D70D99">
              <w:t>172.16.</w:t>
            </w:r>
            <w:r>
              <w:t>3</w:t>
            </w:r>
            <w:r w:rsidRPr="00D70D99">
              <w:t>.5</w:t>
            </w:r>
            <w:r>
              <w:t>7</w:t>
            </w:r>
          </w:p>
        </w:tc>
      </w:tr>
      <w:tr w:rsidR="00A30809" w:rsidRPr="005930DC" w14:paraId="52D37FE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5A69FE3" w14:textId="77777777" w:rsidR="00A30809" w:rsidRPr="00D70D99" w:rsidRDefault="00A30809" w:rsidP="005B5E43">
            <w:pPr>
              <w:pStyle w:val="aff0"/>
              <w:rPr>
                <w:highlight w:val="yellow"/>
              </w:rPr>
            </w:pPr>
            <w:r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6450855B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018CF4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D70D99" w14:paraId="011B776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6DE767F" w14:textId="77777777" w:rsidR="00A30809" w:rsidRPr="00D70D99" w:rsidRDefault="00A30809" w:rsidP="005B5E43">
            <w:pPr>
              <w:pStyle w:val="aff0"/>
            </w:pPr>
            <w:r w:rsidRPr="00D70D99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F74A260" w14:textId="77777777" w:rsidR="00A30809" w:rsidRPr="00D70D99" w:rsidRDefault="00A30809" w:rsidP="005B5E43">
            <w:pPr>
              <w:pStyle w:val="aff0"/>
            </w:pPr>
            <w:r w:rsidRPr="00D70D99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8863E93" w14:textId="77777777" w:rsidR="00A30809" w:rsidRPr="00D70D99" w:rsidRDefault="00A30809" w:rsidP="005B5E43">
            <w:pPr>
              <w:pStyle w:val="aff0"/>
            </w:pPr>
            <w:r w:rsidRPr="00D70D99">
              <w:t>172.17.3.57</w:t>
            </w:r>
          </w:p>
        </w:tc>
      </w:tr>
      <w:tr w:rsidR="00A30809" w:rsidRPr="00D70D99" w14:paraId="7E6C7E2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5C16B44" w14:textId="77777777" w:rsidR="00A30809" w:rsidRPr="00D70D99" w:rsidRDefault="00A30809" w:rsidP="005B5E43">
            <w:pPr>
              <w:pStyle w:val="aff0"/>
            </w:pPr>
            <w:r w:rsidRPr="00D70D99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83CBAF0" w14:textId="77777777" w:rsidR="00A30809" w:rsidRPr="00D70D99" w:rsidRDefault="00A30809" w:rsidP="005B5E43">
            <w:pPr>
              <w:pStyle w:val="aff0"/>
            </w:pPr>
            <w:r w:rsidRPr="00D70D99">
              <w:t>OPC-GW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CDC671D" w14:textId="77777777" w:rsidR="00A30809" w:rsidRPr="00D70D99" w:rsidRDefault="00A30809" w:rsidP="005B5E43">
            <w:pPr>
              <w:pStyle w:val="aff0"/>
            </w:pPr>
            <w:r w:rsidRPr="00D70D99">
              <w:t>192.168.2.2.</w:t>
            </w:r>
          </w:p>
        </w:tc>
      </w:tr>
      <w:tr w:rsidR="00A30809" w:rsidRPr="00D70D99" w14:paraId="089A0319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32F937A" w14:textId="77777777" w:rsidR="00A30809" w:rsidRPr="00D70D99" w:rsidRDefault="00A30809" w:rsidP="005B5E43">
            <w:pPr>
              <w:pStyle w:val="aff0"/>
            </w:pPr>
            <w:r w:rsidRPr="00D70D99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33980EA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01389CC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  <w:tr w:rsidR="00A30809" w:rsidRPr="00D70D99" w14:paraId="38E60ED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7757B1A" w14:textId="77777777" w:rsidR="00A30809" w:rsidRPr="00D70D99" w:rsidRDefault="00A30809" w:rsidP="005B5E43">
            <w:pPr>
              <w:pStyle w:val="aff0"/>
            </w:pPr>
            <w:r w:rsidRPr="00D70D99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11004B3D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53532CAF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</w:tbl>
    <w:p w14:paraId="6CD3E029" w14:textId="7CBACFEE" w:rsidR="00A30809" w:rsidRPr="00491183" w:rsidRDefault="00A30809" w:rsidP="005B5E43">
      <w:pPr>
        <w:pStyle w:val="af4"/>
      </w:pPr>
      <w:r w:rsidRPr="005B5E43">
        <w:t>Системные блоки станций операторов HIS0358…HIS0363, а также станции инженера РСУ, станции инженера ПАЗ, станции инженера КИП и OPC сервера установлены в серверном шкафу ШС (корп. 1520, Аппаратная завода Бисфенол А. 1</w:t>
      </w:r>
      <w:r w:rsidRPr="00E81F86">
        <w:t xml:space="preserve"> этаж). Мониторы станций операторов HIS0358…HIS0363 установлены на консолях рабочих мест операторов-технологов </w:t>
      </w:r>
      <w:r w:rsidRPr="00561E1D">
        <w:t>(</w:t>
      </w:r>
      <w:r w:rsidRPr="00E81F86">
        <w:t xml:space="preserve">корп. 1520, </w:t>
      </w:r>
      <w:r>
        <w:t>Операторная</w:t>
      </w:r>
      <w:r w:rsidRPr="00E81F86">
        <w:t xml:space="preserve"> завода </w:t>
      </w:r>
      <w:r>
        <w:t>Бисфенол А. 2</w:t>
      </w:r>
      <w:r w:rsidRPr="00E81F86">
        <w:t xml:space="preserve"> этаж</w:t>
      </w:r>
      <w:r>
        <w:t>)</w:t>
      </w:r>
      <w:r w:rsidRPr="00E81F86">
        <w:t xml:space="preserve">. Удаленное подключение мониторов, клавиатур, манипуляторов «мышь» к системным блокам станций оператора осуществляется при помощи KVM-удлинителей (Adder X-DVIPRO-MS2), позволяющих передавать сигналы видео на 2 монитора. Удаленное подключение мониторов, клавиатур, манипуляторов «мышь» к системным блокам станции инженера РСУ, станции инженера КИП, станции инженера ПАЗ осуществляется при помощи KVM-удлинителей (Adder X-DVIPRO), позволяющих передавать сигналы видео на 1 монитор. KVM передатчики установлены в серверном шкафу </w:t>
      </w:r>
      <w:r>
        <w:t xml:space="preserve">ШС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этаж). KVM приемники установлены в консолях рабочих мест операторов-технологов (</w:t>
      </w:r>
      <w:r>
        <w:t>корп. 1520, Операторной</w:t>
      </w:r>
      <w:r w:rsidRPr="00E81F86">
        <w:t xml:space="preserve"> завода </w:t>
      </w:r>
      <w:r>
        <w:t>Бисфенол А. 2</w:t>
      </w:r>
      <w:r w:rsidRPr="00E81F86">
        <w:t xml:space="preserve"> этаж)</w:t>
      </w:r>
      <w:r>
        <w:t xml:space="preserve"> </w:t>
      </w:r>
      <w:r w:rsidRPr="00E81F86">
        <w:t>и в консолях рабочих мест инженера РСУ, инженера КИП, инженера ПАЗ (</w:t>
      </w:r>
      <w:r>
        <w:t xml:space="preserve">корп. 1520, </w:t>
      </w:r>
      <w:r w:rsidRPr="00561E1D">
        <w:t xml:space="preserve">помещении службы обслуживания </w:t>
      </w:r>
      <w:r w:rsidRPr="00E81F86">
        <w:t xml:space="preserve">завода </w:t>
      </w:r>
      <w:r>
        <w:t>Бисфенол А. 2</w:t>
      </w:r>
      <w:r w:rsidRPr="00E81F86">
        <w:t xml:space="preserve"> этаж). </w:t>
      </w:r>
    </w:p>
    <w:p w14:paraId="174B7C7C" w14:textId="77777777" w:rsidR="00A30809" w:rsidRDefault="00A30809" w:rsidP="005B5E43">
      <w:pPr>
        <w:pStyle w:val="af4"/>
      </w:pPr>
      <w:r w:rsidRPr="00491183">
        <w:t xml:space="preserve">Для удаленного подключения периферийных устройств к системным блокам станций </w:t>
      </w:r>
      <w:r>
        <w:t>о</w:t>
      </w:r>
      <w:r w:rsidRPr="00A37F85">
        <w:t xml:space="preserve">бъединение KVM устройств в единую сеть </w:t>
      </w:r>
      <w:r>
        <w:t>(</w:t>
      </w:r>
      <w:r w:rsidRPr="00491183">
        <w:t>схема IP KVM</w:t>
      </w:r>
      <w:r>
        <w:t>)</w:t>
      </w:r>
      <w:r w:rsidRPr="00491183">
        <w:t xml:space="preserve"> не применяется.</w:t>
      </w:r>
      <w:r>
        <w:t xml:space="preserve"> </w:t>
      </w:r>
    </w:p>
    <w:p w14:paraId="5A1E21D5" w14:textId="77777777" w:rsidR="006028CD" w:rsidRDefault="00A30809">
      <w:pPr>
        <w:pStyle w:val="af4"/>
        <w:rPr>
          <w:ins w:id="4437" w:author="Степан Гусев" w:date="2023-07-24T15:02:00Z"/>
        </w:rPr>
        <w:pPrChange w:id="4438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</w:t>
      </w:r>
      <w:r>
        <w:fldChar w:fldCharType="begin"/>
      </w:r>
      <w:r>
        <w:instrText xml:space="preserve"> REF _Ref121171465 \h  \* MERGEFORMAT </w:instrText>
      </w:r>
      <w:r>
        <w:fldChar w:fldCharType="separate"/>
      </w:r>
      <w:ins w:id="4439" w:author="Степан Гусев" w:date="2023-07-24T15:02:00Z">
        <w:r w:rsidR="006028CD">
          <w:t>Таблица 5.16</w:t>
        </w:r>
      </w:ins>
      <w:del w:id="4440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5.16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_Ref121171501 \h  \* MERGEFORMAT </w:instrText>
      </w:r>
      <w:r>
        <w:fldChar w:fldCharType="separate"/>
      </w:r>
    </w:p>
    <w:p w14:paraId="7528328C" w14:textId="77777777" w:rsidR="006028CD" w:rsidRDefault="006028CD">
      <w:pPr>
        <w:pStyle w:val="af4"/>
        <w:rPr>
          <w:ins w:id="4441" w:author="Степан Гусев" w:date="2023-07-24T15:02:00Z"/>
        </w:rPr>
        <w:pPrChange w:id="4442" w:author="Степан Гусев" w:date="2023-07-24T15:02:00Z">
          <w:pPr>
            <w:pStyle w:val="af4"/>
            <w:ind w:firstLine="0"/>
          </w:pPr>
        </w:pPrChange>
      </w:pPr>
      <w:ins w:id="4443" w:author="Степан Гусев" w:date="2023-07-24T15:02:00Z">
        <w:r w:rsidRPr="005373C5">
          <w:t xml:space="preserve">Таблица </w:t>
        </w:r>
        <w:r w:rsidRPr="006028CD">
          <w:rPr>
            <w:rPrChange w:id="4444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4445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17</w:t>
        </w:r>
      </w:ins>
      <w:del w:id="444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5.17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_Ref121171532 \h  \* MERGEFORMAT </w:instrText>
      </w:r>
      <w:r w:rsidR="00A30809">
        <w:fldChar w:fldCharType="separate"/>
      </w:r>
    </w:p>
    <w:p w14:paraId="45F350A0" w14:textId="222815C7" w:rsidR="00A30809" w:rsidRPr="00DB15F4" w:rsidRDefault="006028CD" w:rsidP="005B5E43">
      <w:pPr>
        <w:pStyle w:val="af4"/>
      </w:pPr>
      <w:ins w:id="4447" w:author="Степан Гусев" w:date="2023-07-24T15:02:00Z">
        <w:r>
          <w:t>Таблица 5.</w:t>
        </w:r>
        <w:r>
          <w:rPr>
            <w:noProof/>
          </w:rPr>
          <w:t>18</w:t>
        </w:r>
      </w:ins>
      <w:del w:id="4448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5.18</w:delText>
        </w:r>
      </w:del>
      <w:r w:rsidR="00A30809">
        <w:fldChar w:fldCharType="end"/>
      </w:r>
      <w:r w:rsidR="00A30809" w:rsidRPr="00DB15F4">
        <w:t>.</w:t>
      </w:r>
    </w:p>
    <w:p w14:paraId="2268F114" w14:textId="7DF8DC41" w:rsidR="00A30809" w:rsidRDefault="00A30809" w:rsidP="0050271C">
      <w:pPr>
        <w:pStyle w:val="af4"/>
        <w:ind w:firstLine="0"/>
      </w:pPr>
      <w:bookmarkStart w:id="4449" w:name="_Ref121171465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16</w:t>
      </w:r>
      <w:r w:rsidR="00B63BAB">
        <w:rPr>
          <w:noProof/>
        </w:rPr>
        <w:fldChar w:fldCharType="end"/>
      </w:r>
      <w:bookmarkEnd w:id="4449"/>
      <w:r w:rsidRPr="00D478A0">
        <w:t xml:space="preserve"> Конфигурация ПО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2E127AE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555C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47A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Revision</w:t>
            </w:r>
          </w:p>
        </w:tc>
      </w:tr>
      <w:tr w:rsidR="00A30809" w:rsidRPr="00DB15F4" w14:paraId="27CC566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205E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A214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R6.08.00</w:t>
            </w:r>
          </w:p>
        </w:tc>
      </w:tr>
    </w:tbl>
    <w:p w14:paraId="3A3D7EEE" w14:textId="77777777" w:rsidR="004758AF" w:rsidRDefault="004758AF" w:rsidP="00A30809">
      <w:pPr>
        <w:pStyle w:val="affff8"/>
        <w:keepNext/>
      </w:pPr>
      <w:bookmarkStart w:id="4450" w:name="_Ref121171501"/>
    </w:p>
    <w:p w14:paraId="651B4F35" w14:textId="6C631E77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17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4450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41CE183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AA16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E137B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2.0</w:t>
            </w:r>
          </w:p>
        </w:tc>
      </w:tr>
      <w:tr w:rsidR="00A30809" w:rsidRPr="005A2A94" w14:paraId="26116A2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840193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3D271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Standard</w:t>
            </w:r>
          </w:p>
        </w:tc>
      </w:tr>
      <w:tr w:rsidR="00A30809" w:rsidRPr="005A2A94" w14:paraId="11FB1C4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226158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FD1429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Standalone</w:t>
            </w:r>
          </w:p>
        </w:tc>
      </w:tr>
      <w:tr w:rsidR="00A30809" w:rsidRPr="005A2A94" w14:paraId="313FB14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95A50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A8C9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linked</w:t>
            </w:r>
          </w:p>
        </w:tc>
      </w:tr>
      <w:tr w:rsidR="00A30809" w:rsidRPr="00DB15F4" w14:paraId="58F2A76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FD9F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lastRenderedPageBreak/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D999E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joined</w:t>
            </w:r>
          </w:p>
        </w:tc>
      </w:tr>
    </w:tbl>
    <w:p w14:paraId="298741C6" w14:textId="77777777" w:rsidR="004758AF" w:rsidRDefault="004758AF" w:rsidP="0050271C">
      <w:pPr>
        <w:pStyle w:val="af4"/>
        <w:ind w:firstLine="0"/>
      </w:pPr>
      <w:bookmarkStart w:id="4451" w:name="_Ref121171532"/>
    </w:p>
    <w:p w14:paraId="700D3538" w14:textId="44FA63E7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18</w:t>
      </w:r>
      <w:r w:rsidR="00B63BAB">
        <w:rPr>
          <w:noProof/>
        </w:rPr>
        <w:fldChar w:fldCharType="end"/>
      </w:r>
      <w:bookmarkEnd w:id="4451"/>
      <w:r w:rsidRPr="00D478A0">
        <w:t xml:space="preserve"> Конфигурация сетевых параметров адаптеров станции инженера РСУ (HIS0364)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0B6E1565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5BF8986" w14:textId="77777777" w:rsidR="00A30809" w:rsidRPr="005A2A94" w:rsidRDefault="00A30809" w:rsidP="005B5E43">
            <w:pPr>
              <w:pStyle w:val="aff0"/>
            </w:pPr>
            <w:r w:rsidRPr="005A2A94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00BADF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B1E108F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3AED14C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9377632" w14:textId="77777777" w:rsidR="00A30809" w:rsidRPr="005A2A94" w:rsidRDefault="00A30809" w:rsidP="005B5E43">
            <w:pPr>
              <w:pStyle w:val="aff0"/>
            </w:pPr>
            <w:r w:rsidRPr="005A2A94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FBE1FF8" w14:textId="77777777" w:rsidR="00A30809" w:rsidRPr="009C6B27" w:rsidRDefault="00A30809" w:rsidP="005B5E43">
            <w:pPr>
              <w:pStyle w:val="aff0"/>
            </w:pPr>
            <w:r w:rsidRPr="009C6B27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3BDD7C0F" w14:textId="77777777" w:rsidR="00A30809" w:rsidRPr="009C6B27" w:rsidRDefault="00A30809" w:rsidP="005B5E43">
            <w:pPr>
              <w:pStyle w:val="aff0"/>
            </w:pPr>
            <w:r w:rsidRPr="009C6B27">
              <w:t>169.254.68.117</w:t>
            </w:r>
          </w:p>
        </w:tc>
      </w:tr>
      <w:tr w:rsidR="00A30809" w:rsidRPr="005930DC" w14:paraId="31F770EF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3443F602" w14:textId="77777777" w:rsidR="00A30809" w:rsidRPr="005A2A94" w:rsidRDefault="00A30809" w:rsidP="005B5E43">
            <w:pPr>
              <w:pStyle w:val="aff0"/>
            </w:pPr>
            <w:r w:rsidRPr="005A2A94"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E417608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059D97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9C6B27" w14:paraId="118D0C5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B45318" w14:textId="77777777" w:rsidR="00A30809" w:rsidRPr="005A2A94" w:rsidRDefault="00A30809" w:rsidP="005B5E43">
            <w:pPr>
              <w:pStyle w:val="aff0"/>
            </w:pPr>
            <w:r w:rsidRPr="005A2A94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E4AA7E" w14:textId="77777777" w:rsidR="00A30809" w:rsidRPr="009C6B27" w:rsidRDefault="00A30809" w:rsidP="005B5E43">
            <w:pPr>
              <w:pStyle w:val="aff0"/>
            </w:pPr>
            <w:r w:rsidRPr="009C6B27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B6D7778" w14:textId="77777777" w:rsidR="00A30809" w:rsidRPr="009C6B27" w:rsidRDefault="00A30809" w:rsidP="005B5E43">
            <w:pPr>
              <w:pStyle w:val="aff0"/>
            </w:pPr>
            <w:r w:rsidRPr="009C6B27">
              <w:t>172.17.3.64</w:t>
            </w:r>
          </w:p>
        </w:tc>
      </w:tr>
      <w:tr w:rsidR="00A30809" w:rsidRPr="009C6B27" w14:paraId="76F2DCD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B1E2B1B" w14:textId="77777777" w:rsidR="00A30809" w:rsidRPr="005A2A94" w:rsidRDefault="00A30809" w:rsidP="005B5E43">
            <w:pPr>
              <w:pStyle w:val="aff0"/>
            </w:pPr>
            <w:r w:rsidRPr="005A2A94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F68A709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CDD0AC3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72417A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5E0F03A3" w14:textId="77777777" w:rsidR="00A30809" w:rsidRPr="005A2A94" w:rsidRDefault="00A30809" w:rsidP="005B5E43">
            <w:pPr>
              <w:pStyle w:val="aff0"/>
            </w:pPr>
            <w:r w:rsidRPr="005A2A94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0B74D6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F8DE972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21AA12A4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A4B04" w14:textId="77777777" w:rsidR="00A30809" w:rsidRPr="005A2A94" w:rsidRDefault="00A30809" w:rsidP="005B5E43">
            <w:pPr>
              <w:pStyle w:val="aff0"/>
            </w:pPr>
            <w:r w:rsidRPr="005A2A94">
              <w:t>Eth4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6ECB67E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221B1AD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</w:tbl>
    <w:p w14:paraId="0B078CD3" w14:textId="77777777" w:rsidR="004758AF" w:rsidRDefault="004758AF" w:rsidP="005B5E43">
      <w:pPr>
        <w:pStyle w:val="af4"/>
      </w:pPr>
    </w:p>
    <w:p w14:paraId="1499DA6C" w14:textId="50D1E363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_Ref121171573 \h  \* MERGEFORMAT </w:instrText>
      </w:r>
      <w:r>
        <w:fldChar w:fldCharType="separate"/>
      </w:r>
      <w:ins w:id="4452" w:author="Степан Гусев" w:date="2023-07-24T15:02:00Z">
        <w:r w:rsidR="006028CD">
          <w:t>Таблица 5.19</w:t>
        </w:r>
      </w:ins>
      <w:del w:id="4453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5.19</w:delText>
        </w:r>
      </w:del>
      <w:r>
        <w:fldChar w:fldCharType="end"/>
      </w:r>
    </w:p>
    <w:p w14:paraId="6D5D2797" w14:textId="5A5E36DA" w:rsidR="00A30809" w:rsidRDefault="00A30809" w:rsidP="0050271C">
      <w:pPr>
        <w:pStyle w:val="af4"/>
        <w:ind w:firstLine="0"/>
      </w:pPr>
      <w:bookmarkStart w:id="4454" w:name="_Ref12117157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19</w:t>
      </w:r>
      <w:r w:rsidR="00B63BAB">
        <w:rPr>
          <w:noProof/>
        </w:rPr>
        <w:fldChar w:fldCharType="end"/>
      </w:r>
      <w:bookmarkEnd w:id="4454"/>
      <w:r w:rsidRPr="00D478A0">
        <w:t xml:space="preserve"> Загрузка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5787977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BB33" w14:textId="77777777" w:rsidR="00A30809" w:rsidRPr="009C6B27" w:rsidRDefault="00A30809" w:rsidP="005B5E43">
            <w:pPr>
              <w:pStyle w:val="aff0"/>
            </w:pPr>
            <w:r w:rsidRPr="009C6B27">
              <w:t>Station</w:t>
            </w:r>
          </w:p>
        </w:tc>
        <w:tc>
          <w:tcPr>
            <w:tcW w:w="7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6A5E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85FF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4634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A0612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826409B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692E" w14:textId="77777777" w:rsidR="00A30809" w:rsidRPr="009C6B27" w:rsidRDefault="00A30809" w:rsidP="005B5E43">
            <w:pPr>
              <w:pStyle w:val="aff0"/>
            </w:pPr>
          </w:p>
        </w:tc>
        <w:tc>
          <w:tcPr>
            <w:tcW w:w="7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BEFB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90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7517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B226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178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72344E" w14:paraId="00FADE79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3461" w14:textId="77777777" w:rsidR="00A30809" w:rsidRPr="0072344E" w:rsidRDefault="00A30809" w:rsidP="005B5E43">
            <w:pPr>
              <w:pStyle w:val="aff0"/>
            </w:pPr>
            <w:r w:rsidRPr="0072344E">
              <w:t>FCS0301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3E50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24B12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BA60" w14:textId="77777777" w:rsidR="00A30809" w:rsidRPr="0072344E" w:rsidRDefault="00A30809" w:rsidP="005B5E43">
            <w:pPr>
              <w:pStyle w:val="aff0"/>
            </w:pPr>
            <w:r w:rsidRPr="0072344E">
              <w:t>51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9745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F3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  <w:tr w:rsidR="00A30809" w:rsidRPr="0072344E" w14:paraId="637AFF5E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56721" w14:textId="77777777" w:rsidR="00A30809" w:rsidRPr="0072344E" w:rsidRDefault="00A30809" w:rsidP="005B5E43">
            <w:pPr>
              <w:pStyle w:val="aff0"/>
            </w:pPr>
            <w:r w:rsidRPr="0072344E">
              <w:t>FCS0302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2260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A5D29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4B1F8" w14:textId="77777777" w:rsidR="00A30809" w:rsidRPr="0072344E" w:rsidRDefault="00A30809" w:rsidP="005B5E43">
            <w:pPr>
              <w:pStyle w:val="aff0"/>
            </w:pPr>
            <w:r w:rsidRPr="0072344E">
              <w:t>48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3E8A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8023F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</w:tr>
      <w:tr w:rsidR="00A30809" w:rsidRPr="0072344E" w14:paraId="6653E1B5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9E75" w14:textId="77777777" w:rsidR="00A30809" w:rsidRPr="0072344E" w:rsidRDefault="00A30809" w:rsidP="005B5E43">
            <w:pPr>
              <w:pStyle w:val="aff0"/>
            </w:pPr>
            <w:r w:rsidRPr="0072344E">
              <w:t>FCS0303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0291C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007CB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BD12" w14:textId="77777777" w:rsidR="00A30809" w:rsidRPr="0072344E" w:rsidRDefault="00A30809" w:rsidP="005B5E43">
            <w:pPr>
              <w:pStyle w:val="aff0"/>
            </w:pPr>
            <w:r w:rsidRPr="0072344E">
              <w:t>52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D0D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95022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</w:tbl>
    <w:p w14:paraId="71DC7D2E" w14:textId="77777777" w:rsidR="00225A30" w:rsidRDefault="00225A30" w:rsidP="005B5E43">
      <w:pPr>
        <w:pStyle w:val="af4"/>
      </w:pPr>
    </w:p>
    <w:p w14:paraId="3B06CB89" w14:textId="4C03C51B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_Ref121171607 \h  \* MERGEFORMAT </w:instrText>
      </w:r>
      <w:r>
        <w:fldChar w:fldCharType="separate"/>
      </w:r>
      <w:ins w:id="4455" w:author="Степан Гусев" w:date="2023-07-24T15:02:00Z">
        <w:r w:rsidR="006028CD">
          <w:t>Таблица 5.20</w:t>
        </w:r>
      </w:ins>
      <w:del w:id="4456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5.20</w:delText>
        </w:r>
      </w:del>
      <w:r>
        <w:fldChar w:fldCharType="end"/>
      </w:r>
      <w:r w:rsidRPr="00264420">
        <w:t>.</w:t>
      </w:r>
    </w:p>
    <w:p w14:paraId="0EBB22C9" w14:textId="09BD5BF5" w:rsidR="00A30809" w:rsidRDefault="00A30809" w:rsidP="0050271C">
      <w:pPr>
        <w:pStyle w:val="af4"/>
        <w:ind w:firstLine="0"/>
      </w:pPr>
      <w:bookmarkStart w:id="4457" w:name="_Ref12117160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20</w:t>
      </w:r>
      <w:r w:rsidR="00B63BAB">
        <w:rPr>
          <w:noProof/>
        </w:rPr>
        <w:fldChar w:fldCharType="end"/>
      </w:r>
      <w:bookmarkEnd w:id="4457"/>
      <w:r w:rsidRPr="00D478A0">
        <w:t xml:space="preserve"> Загрузка функциональных блоков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9"/>
        <w:gridCol w:w="1945"/>
        <w:gridCol w:w="1925"/>
        <w:gridCol w:w="1929"/>
        <w:gridCol w:w="1923"/>
      </w:tblGrid>
      <w:tr w:rsidR="00A30809" w:rsidRPr="009C6B27" w14:paraId="662C2995" w14:textId="77777777" w:rsidTr="005B5E43">
        <w:trPr>
          <w:trHeight w:val="300"/>
          <w:tblHeader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3C322E98" w14:textId="77777777" w:rsidR="00A30809" w:rsidRPr="009C6B27" w:rsidRDefault="00A30809" w:rsidP="005B5E43">
            <w:pPr>
              <w:pStyle w:val="aff0"/>
            </w:pPr>
            <w:r w:rsidRPr="009C6B27">
              <w:t>Stantion Name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6C32522F" w14:textId="77777777" w:rsidR="00A30809" w:rsidRPr="0024629A" w:rsidRDefault="00A30809" w:rsidP="005B5E43">
            <w:pPr>
              <w:pStyle w:val="aff0"/>
            </w:pPr>
            <w:r w:rsidRPr="0024629A">
              <w:t>FCS0301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6187D487" w14:textId="77777777" w:rsidR="00A30809" w:rsidRPr="0024629A" w:rsidRDefault="00A30809" w:rsidP="005B5E43">
            <w:pPr>
              <w:pStyle w:val="aff0"/>
            </w:pPr>
            <w:r w:rsidRPr="0024629A">
              <w:t>FCS0302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32F117D6" w14:textId="77777777" w:rsidR="00A30809" w:rsidRPr="0024629A" w:rsidRDefault="00A30809" w:rsidP="005B5E43">
            <w:pPr>
              <w:pStyle w:val="aff0"/>
            </w:pPr>
            <w:r w:rsidRPr="0024629A">
              <w:t>FCS0303</w:t>
            </w:r>
          </w:p>
        </w:tc>
      </w:tr>
      <w:tr w:rsidR="00A30809" w:rsidRPr="0072344E" w14:paraId="53DD9427" w14:textId="77777777" w:rsidTr="005B5E43">
        <w:trPr>
          <w:trHeight w:val="300"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474425DA" w14:textId="77777777" w:rsidR="00A30809" w:rsidRPr="0072344E" w:rsidRDefault="00A30809" w:rsidP="005B5E43">
            <w:pPr>
              <w:pStyle w:val="aff0"/>
            </w:pPr>
            <w:r w:rsidRPr="0072344E">
              <w:t>Template Revision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1C6CE52E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18A0C60B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6ADA4D8A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</w:tr>
      <w:tr w:rsidR="00A30809" w:rsidRPr="0072344E" w14:paraId="265AFB6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6898118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2A694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4E66A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ED83764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D1CAB9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0EEE838D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B6BF4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77DF80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6A00612" w14:textId="77777777" w:rsidR="00A30809" w:rsidRPr="0024629A" w:rsidRDefault="00A30809" w:rsidP="005B5E43">
            <w:pPr>
              <w:pStyle w:val="aff0"/>
            </w:pPr>
            <w:r w:rsidRPr="0024629A">
              <w:t>455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415B3DD" w14:textId="77777777" w:rsidR="00A30809" w:rsidRPr="0024629A" w:rsidRDefault="00A30809" w:rsidP="005B5E43">
            <w:pPr>
              <w:pStyle w:val="aff0"/>
            </w:pPr>
            <w:r w:rsidRPr="0024629A">
              <w:t>613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FA1D829" w14:textId="77777777" w:rsidR="00A30809" w:rsidRPr="0024629A" w:rsidRDefault="00A30809" w:rsidP="005B5E43">
            <w:pPr>
              <w:pStyle w:val="aff0"/>
            </w:pPr>
            <w:r w:rsidRPr="0024629A">
              <w:t>459</w:t>
            </w:r>
          </w:p>
        </w:tc>
      </w:tr>
      <w:tr w:rsidR="00A30809" w:rsidRPr="00F44700" w14:paraId="181DBB0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F3965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054D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85FFF2" w14:textId="77777777" w:rsidR="00A30809" w:rsidRPr="0024629A" w:rsidRDefault="00A30809" w:rsidP="005B5E43">
            <w:pPr>
              <w:pStyle w:val="aff0"/>
            </w:pPr>
            <w:r w:rsidRPr="0024629A">
              <w:t>37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5B8BE49" w14:textId="77777777" w:rsidR="00A30809" w:rsidRPr="0024629A" w:rsidRDefault="00A30809" w:rsidP="005B5E43">
            <w:pPr>
              <w:pStyle w:val="aff0"/>
            </w:pPr>
            <w:r w:rsidRPr="0024629A">
              <w:t>51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B68A20E" w14:textId="77777777" w:rsidR="00A30809" w:rsidRPr="0024629A" w:rsidRDefault="00A30809" w:rsidP="005B5E43">
            <w:pPr>
              <w:pStyle w:val="aff0"/>
            </w:pPr>
            <w:r w:rsidRPr="0024629A">
              <w:t>38</w:t>
            </w:r>
          </w:p>
        </w:tc>
      </w:tr>
      <w:tr w:rsidR="00A30809" w:rsidRPr="0072344E" w14:paraId="27FE367A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9C70AE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79B901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F383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2E5FE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20E41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0DA1D5D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E7CAF6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060D38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DA00A8E" w14:textId="77777777" w:rsidR="00A30809" w:rsidRPr="0024629A" w:rsidRDefault="00A30809" w:rsidP="005B5E43">
            <w:pPr>
              <w:pStyle w:val="aff0"/>
            </w:pPr>
            <w:r w:rsidRPr="0024629A">
              <w:t>26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FC1D70F" w14:textId="77777777" w:rsidR="00A30809" w:rsidRPr="0024629A" w:rsidRDefault="00A30809" w:rsidP="005B5E43">
            <w:pPr>
              <w:pStyle w:val="aff0"/>
            </w:pPr>
            <w:r w:rsidRPr="0024629A">
              <w:t>75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A641C64" w14:textId="77777777" w:rsidR="00A30809" w:rsidRPr="0024629A" w:rsidRDefault="00A30809" w:rsidP="005B5E43">
            <w:pPr>
              <w:pStyle w:val="aff0"/>
            </w:pPr>
            <w:r w:rsidRPr="0024629A">
              <w:t>72</w:t>
            </w:r>
          </w:p>
        </w:tc>
      </w:tr>
      <w:tr w:rsidR="00A30809" w:rsidRPr="00F44700" w14:paraId="66C2D32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9449D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E2205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9006667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F65565B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DAED233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72344E" w14:paraId="7C8D5292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B2B7D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E71B4C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321C86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C7D2AC8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8DEF5EC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</w:tr>
      <w:tr w:rsidR="00A30809" w:rsidRPr="00F44700" w14:paraId="77B54B9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4A5A43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199076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BEC4B4" w14:textId="77777777" w:rsidR="00A30809" w:rsidRPr="0024629A" w:rsidRDefault="00A30809" w:rsidP="005B5E43">
            <w:pPr>
              <w:pStyle w:val="aff0"/>
            </w:pPr>
            <w:r w:rsidRPr="0024629A">
              <w:t>49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F8CFAA5" w14:textId="77777777" w:rsidR="00A30809" w:rsidRPr="0024629A" w:rsidRDefault="00A30809" w:rsidP="005B5E43">
            <w:pPr>
              <w:pStyle w:val="aff0"/>
            </w:pPr>
            <w:r w:rsidRPr="0024629A">
              <w:t>79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7849D5" w14:textId="77777777" w:rsidR="00A30809" w:rsidRPr="0024629A" w:rsidRDefault="00A30809" w:rsidP="005B5E43">
            <w:pPr>
              <w:pStyle w:val="aff0"/>
            </w:pPr>
            <w:r w:rsidRPr="0024629A">
              <w:t>47</w:t>
            </w:r>
          </w:p>
        </w:tc>
      </w:tr>
      <w:tr w:rsidR="00A30809" w:rsidRPr="00F44700" w14:paraId="677793C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120D5B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B29CD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6391258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6819E85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5AB4B61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</w:tr>
      <w:tr w:rsidR="00A30809" w:rsidRPr="0072344E" w14:paraId="3EF9C92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16CA3A3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FCE91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AF2F69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5BABD5C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7FF7A0B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</w:tr>
      <w:tr w:rsidR="00A30809" w:rsidRPr="00F44700" w14:paraId="137D543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FA65F6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CA7509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9CB2D42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294219B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7DA0EF9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F44700" w14:paraId="3257B8C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1512E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822B7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CA3306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11428E6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D71D07B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72344E" w14:paraId="6193CB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A57952F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D031A7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B1A503F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B8549A4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36700BB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78D8EA0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7E05A2B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9413A3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62950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EFB6F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EFCF1E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DB6592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96267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F4E980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2BBEA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3DF2C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59845B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7C5523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876D22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72992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469506C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3EF303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4FD8146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</w:tr>
      <w:tr w:rsidR="00A30809" w:rsidRPr="00F44700" w14:paraId="0624901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3969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A30CC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C2D5B20" w14:textId="77777777" w:rsidR="00A30809" w:rsidRPr="0024629A" w:rsidRDefault="00A30809" w:rsidP="005B5E43">
            <w:pPr>
              <w:pStyle w:val="aff0"/>
            </w:pPr>
            <w:r w:rsidRPr="0024629A">
              <w:t>106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30D9CA3" w14:textId="77777777" w:rsidR="00A30809" w:rsidRPr="0024629A" w:rsidRDefault="00A30809" w:rsidP="005B5E43">
            <w:pPr>
              <w:pStyle w:val="aff0"/>
            </w:pPr>
            <w:r w:rsidRPr="0024629A">
              <w:t>181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C3EF408" w14:textId="77777777" w:rsidR="00A30809" w:rsidRPr="0024629A" w:rsidRDefault="00A30809" w:rsidP="005B5E43">
            <w:pPr>
              <w:pStyle w:val="aff0"/>
            </w:pPr>
            <w:r w:rsidRPr="0024629A">
              <w:t>120</w:t>
            </w:r>
          </w:p>
        </w:tc>
      </w:tr>
      <w:tr w:rsidR="00A30809" w:rsidRPr="00F44700" w14:paraId="7CE737B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3B8197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B4FD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26E4EED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D6A6BF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C7E69F" w14:textId="77777777" w:rsidR="00A30809" w:rsidRPr="0024629A" w:rsidRDefault="00A30809" w:rsidP="005B5E43">
            <w:pPr>
              <w:pStyle w:val="aff0"/>
            </w:pPr>
            <w:r w:rsidRPr="0024629A">
              <w:t>12</w:t>
            </w:r>
          </w:p>
        </w:tc>
      </w:tr>
      <w:tr w:rsidR="00A30809" w:rsidRPr="0072344E" w14:paraId="7AE1A0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D50DB57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FB88A0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9B52ACF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380204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DB243D9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</w:tr>
      <w:tr w:rsidR="00A30809" w:rsidRPr="00F44700" w14:paraId="3944DDE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CE9FC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796033F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076FB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55676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101B3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1A65C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02DFF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569FE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41625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065B1D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654F7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2106F06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63587E9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EABD13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085B6BE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4C084B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B05DA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63179DB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421DC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7E0EA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804D397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36272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48951E5" w14:textId="77777777" w:rsidR="00A30809" w:rsidRPr="0024629A" w:rsidRDefault="00A30809" w:rsidP="005B5E43">
            <w:pPr>
              <w:pStyle w:val="aff0"/>
            </w:pPr>
            <w:r w:rsidRPr="0024629A">
              <w:t>2</w:t>
            </w:r>
          </w:p>
        </w:tc>
      </w:tr>
      <w:tr w:rsidR="00A30809" w:rsidRPr="00F44700" w14:paraId="6AF86CC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C0AB2C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7842D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A9432A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182954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A5714D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</w:tr>
      <w:tr w:rsidR="00A30809" w:rsidRPr="0072344E" w14:paraId="5F6E843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7717438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6845A17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8104B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69EAA9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003089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3D60A09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DD324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30BE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FBC892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64A39D0" w14:textId="77777777" w:rsidR="00A30809" w:rsidRPr="0024629A" w:rsidRDefault="00A30809" w:rsidP="005B5E43">
            <w:pPr>
              <w:pStyle w:val="aff0"/>
            </w:pPr>
            <w:r w:rsidRPr="0024629A">
              <w:t>165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898EA49" w14:textId="77777777" w:rsidR="00A30809" w:rsidRPr="0024629A" w:rsidRDefault="00A30809" w:rsidP="005B5E43">
            <w:pPr>
              <w:pStyle w:val="aff0"/>
            </w:pPr>
            <w:r w:rsidRPr="0024629A">
              <w:t>179</w:t>
            </w:r>
          </w:p>
        </w:tc>
      </w:tr>
      <w:tr w:rsidR="00A30809" w:rsidRPr="00F44700" w14:paraId="04C76308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FE02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B75CF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7622FB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28DA50" w14:textId="77777777" w:rsidR="00A30809" w:rsidRPr="0024629A" w:rsidRDefault="00A30809" w:rsidP="005B5E43">
            <w:pPr>
              <w:pStyle w:val="aff0"/>
            </w:pPr>
            <w:r w:rsidRPr="0024629A">
              <w:t>82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F4C14D0" w14:textId="77777777" w:rsidR="00A30809" w:rsidRPr="0024629A" w:rsidRDefault="00A30809" w:rsidP="005B5E43">
            <w:pPr>
              <w:pStyle w:val="aff0"/>
            </w:pPr>
            <w:r w:rsidRPr="0024629A">
              <w:t>89</w:t>
            </w:r>
          </w:p>
        </w:tc>
      </w:tr>
      <w:tr w:rsidR="00A30809" w:rsidRPr="0072344E" w14:paraId="3674E8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02ED9DC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068B05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42480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8D244DC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5A8594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42B171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01D6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79F17F7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673EB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CDDC01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21FAC8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D4922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21382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973FA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5DBB2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3E2431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A3423A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293FE89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9CE973A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58C428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E1AA5C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515993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7E62130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2FE7C6E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298AE4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662B1D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34D22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13643D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9D588A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40B557D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C5A02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9D1A3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F04B59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2B7E98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486C16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17F7700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07F7B664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1CC14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B301F1A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2625E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287DEE9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170B62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205018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17AF2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A6ECE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DAC77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223C607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03F87F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C0A19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7CF5E1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6F1AFF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F7D6B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EF60C3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576204E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05059A3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8B97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7422CE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0C17F9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A48D6B6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0F8E586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638E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EAA41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B64CB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2A9DE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D51B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ED55C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2E214A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63FFF9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D66C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E9BA93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4B8930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0E43A20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17006BDE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636DC7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1B3CF1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D733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6DAAD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801D9B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3ABA44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ACA51C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EAFD6D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D111A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19E111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90635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A0B58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03D67C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EC3FA1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F5E1D4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896B76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3ABD2C4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E3D2025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A06FB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DB7E6B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78D9947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3DFA6E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</w:tr>
      <w:tr w:rsidR="00A30809" w:rsidRPr="00F44700" w14:paraId="7B03646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6592D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62EF74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2D0F6C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97C23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A02084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45A9A3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C2FA5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ECF0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D31F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46DBE1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221A5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F72D4" w14:paraId="4382FDA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2D9D796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A307F84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198C59D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E21000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8C7C22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</w:tr>
      <w:tr w:rsidR="00A30809" w:rsidRPr="00F44700" w14:paraId="700969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34A506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4FA691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59F4924" w14:textId="77777777" w:rsidR="00A30809" w:rsidRPr="0024629A" w:rsidRDefault="00A30809" w:rsidP="005B5E43">
            <w:pPr>
              <w:pStyle w:val="aff0"/>
            </w:pPr>
            <w:r w:rsidRPr="0024629A">
              <w:t>659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AC5A81F" w14:textId="77777777" w:rsidR="00A30809" w:rsidRPr="0024629A" w:rsidRDefault="00A30809" w:rsidP="005B5E43">
            <w:pPr>
              <w:pStyle w:val="aff0"/>
            </w:pPr>
            <w:r w:rsidRPr="0024629A">
              <w:t>1144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BCF7006" w14:textId="77777777" w:rsidR="00A30809" w:rsidRPr="0024629A" w:rsidRDefault="00A30809" w:rsidP="005B5E43">
            <w:pPr>
              <w:pStyle w:val="aff0"/>
            </w:pPr>
            <w:r w:rsidRPr="0024629A">
              <w:t>903</w:t>
            </w:r>
          </w:p>
        </w:tc>
      </w:tr>
      <w:tr w:rsidR="00A30809" w:rsidRPr="00F44700" w14:paraId="0B6EF37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326B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D64B0B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ADCD324" w14:textId="77777777" w:rsidR="00A30809" w:rsidRPr="0024629A" w:rsidRDefault="00A30809" w:rsidP="005B5E43">
            <w:pPr>
              <w:pStyle w:val="aff0"/>
            </w:pPr>
            <w:r w:rsidRPr="0024629A">
              <w:t>11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49D0AC8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7B37A7E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</w:tr>
      <w:tr w:rsidR="00A30809" w:rsidRPr="00FF72D4" w14:paraId="6801F6A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3A7EDED8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037CA4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758D0E6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52FB18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B77A501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</w:tr>
      <w:tr w:rsidR="00A30809" w:rsidRPr="00F44700" w14:paraId="40ECA19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E61002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4E84B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146706C" w14:textId="77777777" w:rsidR="00A30809" w:rsidRPr="0024629A" w:rsidRDefault="00A30809" w:rsidP="005B5E43">
            <w:pPr>
              <w:pStyle w:val="aff0"/>
            </w:pPr>
            <w:r w:rsidRPr="0024629A">
              <w:t>767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539016" w14:textId="77777777" w:rsidR="00A30809" w:rsidRPr="0024629A" w:rsidRDefault="00A30809" w:rsidP="005B5E43">
            <w:pPr>
              <w:pStyle w:val="aff0"/>
            </w:pPr>
            <w:r w:rsidRPr="0024629A">
              <w:t>1295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ECB8650" w14:textId="77777777" w:rsidR="00A30809" w:rsidRPr="0024629A" w:rsidRDefault="00A30809" w:rsidP="005B5E43">
            <w:pPr>
              <w:pStyle w:val="aff0"/>
            </w:pPr>
            <w:r w:rsidRPr="0024629A">
              <w:t>1167</w:t>
            </w:r>
          </w:p>
        </w:tc>
      </w:tr>
      <w:tr w:rsidR="00A30809" w:rsidRPr="00F44700" w14:paraId="72F62E0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100520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8DD5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149C6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DE7F69C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6ECBC06" w14:textId="77777777" w:rsidR="00A30809" w:rsidRPr="0024629A" w:rsidRDefault="00A30809" w:rsidP="005B5E43">
            <w:pPr>
              <w:pStyle w:val="aff0"/>
            </w:pPr>
            <w:r w:rsidRPr="0024629A">
              <w:t>16</w:t>
            </w:r>
          </w:p>
        </w:tc>
      </w:tr>
      <w:tr w:rsidR="00A30809" w:rsidRPr="0072344E" w14:paraId="200B2523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950F2D9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81581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DE584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FACD66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A690BA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</w:tr>
      <w:tr w:rsidR="00A30809" w:rsidRPr="00F44700" w14:paraId="3816FCA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9C62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8D80D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7955DAE" w14:textId="77777777" w:rsidR="00A30809" w:rsidRPr="0024629A" w:rsidRDefault="00A30809" w:rsidP="005B5E43">
            <w:pPr>
              <w:pStyle w:val="aff0"/>
            </w:pPr>
            <w:r w:rsidRPr="0024629A">
              <w:t>34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83782F4" w14:textId="77777777" w:rsidR="00A30809" w:rsidRPr="0024629A" w:rsidRDefault="00A30809" w:rsidP="005B5E43">
            <w:pPr>
              <w:pStyle w:val="aff0"/>
            </w:pPr>
            <w:r w:rsidRPr="0024629A">
              <w:t>104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4A77A98" w14:textId="77777777" w:rsidR="00A30809" w:rsidRPr="0024629A" w:rsidRDefault="00A30809" w:rsidP="005B5E43">
            <w:pPr>
              <w:pStyle w:val="aff0"/>
            </w:pPr>
            <w:r w:rsidRPr="0024629A">
              <w:t>95</w:t>
            </w:r>
          </w:p>
        </w:tc>
      </w:tr>
      <w:tr w:rsidR="00A30809" w:rsidRPr="00F44700" w14:paraId="10B8087C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4E7479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B168A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C08CCDA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8A7762D" w14:textId="77777777" w:rsidR="00A30809" w:rsidRPr="0024629A" w:rsidRDefault="00A30809" w:rsidP="005B5E43">
            <w:pPr>
              <w:pStyle w:val="aff0"/>
            </w:pPr>
            <w:r w:rsidRPr="0024629A">
              <w:t>20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6D71EA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FF72D4" w14:paraId="36327EEE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F2A34CA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1382EFC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36F27EE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A5B99A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722340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51829BBE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3C458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54345E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0DE435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C9CA2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D5C1AF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033DB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A9D9C2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B7CF6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4145CB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C353D8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1856F1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</w:tbl>
    <w:p w14:paraId="0EB6CE5F" w14:textId="56E1C99B" w:rsidR="00E232D9" w:rsidDel="00055270" w:rsidRDefault="00E232D9" w:rsidP="00E232D9">
      <w:pPr>
        <w:pStyle w:val="21"/>
        <w:numPr>
          <w:ilvl w:val="0"/>
          <w:numId w:val="0"/>
        </w:numPr>
        <w:ind w:left="357"/>
        <w:rPr>
          <w:del w:id="4458" w:author="Степан Гусев" w:date="2023-07-24T14:46:00Z"/>
        </w:rPr>
      </w:pPr>
      <w:bookmarkStart w:id="4459" w:name="_Toc120169151"/>
      <w:bookmarkStart w:id="4460" w:name="_Toc126311781"/>
    </w:p>
    <w:p w14:paraId="77AAC932" w14:textId="1867819E" w:rsidR="00A30809" w:rsidDel="00055270" w:rsidRDefault="00A30809" w:rsidP="00A30809">
      <w:pPr>
        <w:pStyle w:val="21"/>
        <w:rPr>
          <w:del w:id="4461" w:author="Степан Гусев" w:date="2023-07-24T14:46:00Z"/>
        </w:rPr>
      </w:pPr>
      <w:del w:id="4462" w:author="Степан Гусев" w:date="2023-07-24T14:46:00Z">
        <w:r w:rsidRPr="008A27A8" w:rsidDel="00055270">
          <w:delText>Основные</w:delText>
        </w:r>
        <w:r w:rsidRPr="001D088C" w:rsidDel="00055270">
          <w:delText xml:space="preserve"> интеграционные решения</w:delText>
        </w:r>
        <w:bookmarkEnd w:id="4459"/>
        <w:bookmarkEnd w:id="4460"/>
      </w:del>
    </w:p>
    <w:p w14:paraId="6DF5890F" w14:textId="3614267B" w:rsidR="00A30809" w:rsidRPr="00D43404" w:rsidDel="00055270" w:rsidRDefault="00A30809" w:rsidP="005B5E43">
      <w:pPr>
        <w:pStyle w:val="af4"/>
        <w:rPr>
          <w:del w:id="4463" w:author="Степан Гусев" w:date="2023-07-24T14:46:00Z"/>
        </w:rPr>
      </w:pPr>
      <w:bookmarkStart w:id="4464" w:name="_Toc126311782"/>
      <w:del w:id="4465" w:author="Степан Гусев" w:date="2023-07-24T14:46:00Z">
        <w:r w:rsidRPr="008A27A8" w:rsidDel="00055270">
          <w:delText>Функциональное</w:delText>
        </w:r>
        <w:r w:rsidRPr="00D43404" w:rsidDel="00055270">
          <w:delText xml:space="preserve"> взаимодействие СУУТП с РСУ</w:delText>
        </w:r>
        <w:bookmarkEnd w:id="4464"/>
      </w:del>
    </w:p>
    <w:p w14:paraId="7F97F510" w14:textId="46594F07" w:rsidR="00A30809" w:rsidDel="00055270" w:rsidRDefault="00A30809" w:rsidP="005B5E43">
      <w:pPr>
        <w:pStyle w:val="af4"/>
        <w:rPr>
          <w:del w:id="4466" w:author="Степан Гусев" w:date="2023-07-24T14:46:00Z"/>
        </w:rPr>
      </w:pPr>
      <w:del w:id="4467" w:author="Степан Гусев" w:date="2023-07-24T14:46:00Z">
        <w:r w:rsidDel="00055270">
          <w:delText>Функции со стороны СУУТП:</w:delText>
        </w:r>
      </w:del>
    </w:p>
    <w:p w14:paraId="03A16752" w14:textId="6405FC7A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68" w:author="Степан Гусев" w:date="2023-07-24T14:46:00Z"/>
        </w:rPr>
      </w:pPr>
      <w:del w:id="4469" w:author="Степан Гусев" w:date="2023-07-24T14:46:00Z">
        <w:r w:rsidRPr="005B5E43" w:rsidDel="00055270">
          <w:delText>при включении оборудования в работу от СУУТП – перевод функционального блока в удаленные режимы управления, позволяющие программную запись значений заданий или выходов функциональных блоков от СУУТП;</w:delText>
        </w:r>
      </w:del>
    </w:p>
    <w:p w14:paraId="620555AE" w14:textId="7102182D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70" w:author="Степан Гусев" w:date="2023-07-24T14:46:00Z"/>
        </w:rPr>
      </w:pPr>
      <w:del w:id="4471" w:author="Степан Гусев" w:date="2023-07-24T14:46:00Z">
        <w:r w:rsidRPr="005B5E43" w:rsidDel="00055270">
          <w:delText>обеспечение корректного поведения контроллеров СУУТП при насыщении выхода регулятора (т. е. достижении предельного значения). При насыщении выхода регулятора, контроллер перестаёт изменять уставку в сторону насыщения;</w:delText>
        </w:r>
      </w:del>
    </w:p>
    <w:p w14:paraId="01B4EA74" w14:textId="0D82D51C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72" w:author="Степан Гусев" w:date="2023-07-24T14:46:00Z"/>
        </w:rPr>
      </w:pPr>
      <w:del w:id="4473" w:author="Степан Гусев" w:date="2023-07-24T14:46:00Z">
        <w:r w:rsidRPr="005B5E43" w:rsidDel="00055270">
          <w:delText>чтение текущих значений необходимых параметров ТП;</w:delText>
        </w:r>
      </w:del>
    </w:p>
    <w:p w14:paraId="14930962" w14:textId="13C1F7A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74" w:author="Степан Гусев" w:date="2023-07-24T14:46:00Z"/>
        </w:rPr>
      </w:pPr>
      <w:del w:id="4475" w:author="Степан Гусев" w:date="2023-07-24T14:46:00Z">
        <w:r w:rsidRPr="005B5E43" w:rsidDel="00055270">
          <w:delText>передача вычисленных управляющих воздействий в РСУ;</w:delText>
        </w:r>
      </w:del>
    </w:p>
    <w:p w14:paraId="67DBB2A4" w14:textId="7147CBD8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76" w:author="Степан Гусев" w:date="2023-07-24T14:46:00Z"/>
        </w:rPr>
      </w:pPr>
      <w:del w:id="4477" w:author="Степан Гусев" w:date="2023-07-24T14:46:00Z">
        <w:r w:rsidRPr="005B5E43" w:rsidDel="00055270">
          <w:delText>ведение исторического архива параметров СУУТП за период не менее 1 года.</w:delText>
        </w:r>
      </w:del>
    </w:p>
    <w:p w14:paraId="72613DB4" w14:textId="1C8B6FFA" w:rsidR="00A30809" w:rsidRPr="005B5E43" w:rsidDel="00055270" w:rsidRDefault="00A30809" w:rsidP="0050271C">
      <w:pPr>
        <w:pStyle w:val="af4"/>
        <w:rPr>
          <w:del w:id="4478" w:author="Степан Гусев" w:date="2023-07-24T14:46:00Z"/>
        </w:rPr>
      </w:pPr>
      <w:del w:id="4479" w:author="Степан Гусев" w:date="2023-07-24T14:46:00Z">
        <w:r w:rsidRPr="005B5E43" w:rsidDel="00055270">
          <w:delText>Функции со стороны РСУ:</w:delText>
        </w:r>
      </w:del>
    </w:p>
    <w:p w14:paraId="17891376" w14:textId="7F2D244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80" w:author="Степан Гусев" w:date="2023-07-24T14:46:00Z"/>
        </w:rPr>
      </w:pPr>
      <w:del w:id="4481" w:author="Степан Гусев" w:date="2023-07-24T14:46:00Z">
        <w:r w:rsidRPr="005B5E43" w:rsidDel="00055270">
          <w:delText>обеспечение возможности чтения/записи параметров, необходимых для работы СУУТП;</w:delText>
        </w:r>
      </w:del>
    </w:p>
    <w:p w14:paraId="00BC4D18" w14:textId="696B4F4F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4482" w:author="Степан Гусев" w:date="2023-07-24T14:46:00Z"/>
        </w:rPr>
      </w:pPr>
      <w:del w:id="4483" w:author="Степан Гусев" w:date="2023-07-24T14:46:00Z">
        <w:r w:rsidRPr="005B5E43" w:rsidDel="00055270">
          <w:delText>обеспечение безударного изменения режимов ПИД-регуляторов, безударного перевода режимов управления регуляторами в локальные при потере связи с серверами СУУТП, МПА и экстренного безударного перевода режимов управления функциональными блоками в локальные по нажатию оператором соответствующей кнопки на мнемосхеме АСУТП;</w:delText>
        </w:r>
      </w:del>
    </w:p>
    <w:p w14:paraId="52E6402C" w14:textId="0E0DB7F7" w:rsidR="00A30809" w:rsidDel="00055270" w:rsidRDefault="00A30809" w:rsidP="00B23309">
      <w:pPr>
        <w:pStyle w:val="af4"/>
        <w:numPr>
          <w:ilvl w:val="0"/>
          <w:numId w:val="39"/>
        </w:numPr>
        <w:rPr>
          <w:del w:id="4484" w:author="Степан Гусев" w:date="2023-07-24T14:46:00Z"/>
        </w:rPr>
      </w:pPr>
      <w:del w:id="4485" w:author="Степан Гусев" w:date="2023-07-24T14:46:00Z">
        <w:r w:rsidRPr="005B5E43" w:rsidDel="00055270">
          <w:delText>сигнализация</w:delText>
        </w:r>
        <w:r w:rsidDel="00055270">
          <w:delText xml:space="preserve"> о событиях отключения СУУТП, МПА.</w:delText>
        </w:r>
      </w:del>
    </w:p>
    <w:p w14:paraId="6638C980" w14:textId="71D96A05" w:rsidR="00A30809" w:rsidRPr="0011745A" w:rsidDel="00055270" w:rsidRDefault="00A30809" w:rsidP="00B23309">
      <w:pPr>
        <w:pStyle w:val="af4"/>
        <w:numPr>
          <w:ilvl w:val="0"/>
          <w:numId w:val="39"/>
        </w:numPr>
        <w:rPr>
          <w:del w:id="4486" w:author="Степан Гусев" w:date="2023-07-24T14:46:00Z"/>
        </w:rPr>
      </w:pPr>
      <w:del w:id="4487" w:author="Степан Гусев" w:date="2023-07-24T14:46:00Z">
        <w:r w:rsidRPr="0011745A" w:rsidDel="00055270">
          <w:delText xml:space="preserve">обеспечение </w:delText>
        </w:r>
        <w:r w:rsidDel="00055270">
          <w:delText>возможности получения</w:delText>
        </w:r>
        <w:r w:rsidRPr="0011745A" w:rsidDel="00055270">
          <w:delText xml:space="preserve"> параметров </w:delText>
        </w:r>
        <w:r w:rsidDel="00055270">
          <w:delText xml:space="preserve">от </w:delText>
        </w:r>
        <w:r w:rsidRPr="005B5E43" w:rsidDel="00055270">
          <w:delText>RTO</w:delText>
        </w:r>
        <w:r w:rsidRPr="0011745A" w:rsidDel="00055270">
          <w:delText xml:space="preserve">, </w:delText>
        </w:r>
        <w:r w:rsidDel="00055270">
          <w:delText>первичная обработка (валидация) данных и запись</w:delText>
        </w:r>
        <w:r w:rsidRPr="0011745A" w:rsidDel="00055270">
          <w:delText xml:space="preserve"> параметров </w:delText>
        </w:r>
        <w:r w:rsidDel="00055270">
          <w:delText>в СУУТП.</w:delText>
        </w:r>
      </w:del>
    </w:p>
    <w:p w14:paraId="2B971FEC" w14:textId="4D19CB6F" w:rsidR="00A30809" w:rsidRPr="00D43404" w:rsidDel="00055270" w:rsidRDefault="00A30809" w:rsidP="005B5E43">
      <w:pPr>
        <w:pStyle w:val="af4"/>
        <w:rPr>
          <w:del w:id="4488" w:author="Степан Гусев" w:date="2023-07-24T14:46:00Z"/>
        </w:rPr>
      </w:pPr>
      <w:bookmarkStart w:id="4489" w:name="_Toc126311783"/>
      <w:del w:id="4490" w:author="Степан Гусев" w:date="2023-07-24T14:46:00Z">
        <w:r w:rsidRPr="00D43404" w:rsidDel="00055270">
          <w:delText>Интерфейсы СУУТП</w:delText>
        </w:r>
        <w:bookmarkEnd w:id="4489"/>
      </w:del>
    </w:p>
    <w:p w14:paraId="5FB07434" w14:textId="607B52F8" w:rsidR="00A30809" w:rsidDel="00055270" w:rsidRDefault="00A30809" w:rsidP="005B5E43">
      <w:pPr>
        <w:pStyle w:val="af4"/>
        <w:rPr>
          <w:del w:id="4491" w:author="Степан Гусев" w:date="2023-07-24T14:46:00Z"/>
        </w:rPr>
      </w:pPr>
      <w:del w:id="4492" w:author="Степан Гусев" w:date="2023-07-24T14:46:00Z">
        <w:r w:rsidDel="00055270">
          <w:delText>В СУУТП будут реализованы два вида пользовательских интерфейсов: инженерный и операторский.</w:delText>
        </w:r>
      </w:del>
    </w:p>
    <w:p w14:paraId="0F66D612" w14:textId="64194A3E" w:rsidR="00A30809" w:rsidDel="00055270" w:rsidRDefault="00A30809" w:rsidP="005B5E43">
      <w:pPr>
        <w:pStyle w:val="af4"/>
        <w:rPr>
          <w:del w:id="4493" w:author="Степан Гусев" w:date="2023-07-24T14:46:00Z"/>
        </w:rPr>
      </w:pPr>
      <w:del w:id="4494" w:author="Степан Гусев" w:date="2023-07-24T14:46:00Z">
        <w:r w:rsidDel="00055270">
          <w:delText>Операторский интерфейс будет реализован на базе существующего операторского интерфейса АСУТП. Для этого будут разработаны новые мнемосхемы РСУ. Операторские интерфейсы СУУТП будет обеспечивать выполнение следующих основных функций:</w:delText>
        </w:r>
      </w:del>
    </w:p>
    <w:p w14:paraId="772F2895" w14:textId="36FD784F" w:rsidR="00A30809" w:rsidDel="00055270" w:rsidRDefault="00A30809" w:rsidP="00B23309">
      <w:pPr>
        <w:pStyle w:val="af4"/>
        <w:numPr>
          <w:ilvl w:val="0"/>
          <w:numId w:val="39"/>
        </w:numPr>
        <w:rPr>
          <w:del w:id="4495" w:author="Степан Гусев" w:date="2023-07-24T14:46:00Z"/>
        </w:rPr>
      </w:pPr>
      <w:del w:id="4496" w:author="Степан Гусев" w:date="2023-07-24T14:46:00Z">
        <w:r w:rsidDel="00055270">
          <w:delText>оперативный ввод в ручном режиме команд и заданий;</w:delText>
        </w:r>
      </w:del>
    </w:p>
    <w:p w14:paraId="6734D73C" w14:textId="727317B5" w:rsidR="00A30809" w:rsidDel="00055270" w:rsidRDefault="00A30809" w:rsidP="00B23309">
      <w:pPr>
        <w:pStyle w:val="af4"/>
        <w:numPr>
          <w:ilvl w:val="0"/>
          <w:numId w:val="39"/>
        </w:numPr>
        <w:rPr>
          <w:del w:id="4497" w:author="Степан Гусев" w:date="2023-07-24T14:46:00Z"/>
        </w:rPr>
      </w:pPr>
      <w:del w:id="4498" w:author="Степан Гусев" w:date="2023-07-24T14:46:00Z">
        <w:r w:rsidDel="00055270">
          <w:delText>отслеживание параметров ТП, контролируемых в режиме реального времени;</w:delText>
        </w:r>
      </w:del>
    </w:p>
    <w:p w14:paraId="7132036B" w14:textId="624A52B7" w:rsidR="00A30809" w:rsidDel="00055270" w:rsidRDefault="00A30809" w:rsidP="00B23309">
      <w:pPr>
        <w:pStyle w:val="af4"/>
        <w:numPr>
          <w:ilvl w:val="0"/>
          <w:numId w:val="39"/>
        </w:numPr>
        <w:rPr>
          <w:del w:id="4499" w:author="Степан Гусев" w:date="2023-07-24T14:46:00Z"/>
        </w:rPr>
      </w:pPr>
      <w:del w:id="4500" w:author="Степан Гусев" w:date="2023-07-24T14:46:00Z">
        <w:r w:rsidDel="00055270">
          <w:delText>переключение между интерфейсами приложений (контроллеры СУУТП, ВА, последовательности МПА и др.);</w:delText>
        </w:r>
      </w:del>
    </w:p>
    <w:p w14:paraId="26BA0BEB" w14:textId="2ED74ADF" w:rsidR="00A30809" w:rsidDel="00055270" w:rsidRDefault="00A30809" w:rsidP="00B23309">
      <w:pPr>
        <w:pStyle w:val="af4"/>
        <w:numPr>
          <w:ilvl w:val="0"/>
          <w:numId w:val="39"/>
        </w:numPr>
        <w:rPr>
          <w:del w:id="4501" w:author="Степан Гусев" w:date="2023-07-24T14:46:00Z"/>
        </w:rPr>
      </w:pPr>
      <w:del w:id="4502" w:author="Степан Гусев" w:date="2023-07-24T14:46:00Z">
        <w:r w:rsidDel="00055270">
          <w:delText>включение/выключение каждого контроллера СУУТП в работу;</w:delText>
        </w:r>
      </w:del>
    </w:p>
    <w:p w14:paraId="4A680D83" w14:textId="4746904C" w:rsidR="00A30809" w:rsidDel="00055270" w:rsidRDefault="00A30809" w:rsidP="00B23309">
      <w:pPr>
        <w:pStyle w:val="af4"/>
        <w:numPr>
          <w:ilvl w:val="0"/>
          <w:numId w:val="39"/>
        </w:numPr>
        <w:rPr>
          <w:del w:id="4503" w:author="Степан Гусев" w:date="2023-07-24T14:46:00Z"/>
        </w:rPr>
      </w:pPr>
      <w:del w:id="4504" w:author="Степан Гусев" w:date="2023-07-24T14:46:00Z">
        <w:r w:rsidDel="00055270">
          <w:delText>включение/выключение режима прогноза для контроллера СУУТП;</w:delText>
        </w:r>
      </w:del>
    </w:p>
    <w:p w14:paraId="14DB3DF3" w14:textId="0D912558" w:rsidR="00A30809" w:rsidDel="00055270" w:rsidRDefault="00A30809" w:rsidP="00B23309">
      <w:pPr>
        <w:pStyle w:val="af4"/>
        <w:numPr>
          <w:ilvl w:val="0"/>
          <w:numId w:val="39"/>
        </w:numPr>
        <w:rPr>
          <w:del w:id="4505" w:author="Степан Гусев" w:date="2023-07-24T14:46:00Z"/>
        </w:rPr>
      </w:pPr>
      <w:del w:id="4506" w:author="Степан Гусев" w:date="2023-07-24T14:46:00Z">
        <w:r w:rsidDel="00055270">
          <w:delText>включение/выключение переменных контроллера СУУТП;</w:delText>
        </w:r>
      </w:del>
    </w:p>
    <w:p w14:paraId="39E44136" w14:textId="5B2F40D4" w:rsidR="00A30809" w:rsidDel="00055270" w:rsidRDefault="00A30809" w:rsidP="00B23309">
      <w:pPr>
        <w:pStyle w:val="af4"/>
        <w:numPr>
          <w:ilvl w:val="0"/>
          <w:numId w:val="39"/>
        </w:numPr>
        <w:rPr>
          <w:del w:id="4507" w:author="Степан Гусев" w:date="2023-07-24T14:46:00Z"/>
        </w:rPr>
      </w:pPr>
      <w:del w:id="4508" w:author="Степан Гусев" w:date="2023-07-24T14:46:00Z">
        <w:r w:rsidDel="00055270">
          <w:delText>изменение пределов (заданий) для переменных контроллера СУУТП;</w:delText>
        </w:r>
      </w:del>
    </w:p>
    <w:p w14:paraId="04A6755C" w14:textId="55191EC1" w:rsidR="00A30809" w:rsidDel="00055270" w:rsidRDefault="00A30809" w:rsidP="00B23309">
      <w:pPr>
        <w:pStyle w:val="af4"/>
        <w:numPr>
          <w:ilvl w:val="0"/>
          <w:numId w:val="39"/>
        </w:numPr>
        <w:rPr>
          <w:del w:id="4509" w:author="Степан Гусев" w:date="2023-07-24T14:46:00Z"/>
        </w:rPr>
      </w:pPr>
      <w:del w:id="4510" w:author="Степан Гусев" w:date="2023-07-24T14:46:00Z">
        <w:r w:rsidDel="00055270">
          <w:delText>изменение настроек для смены задачи оптимизации СУУТП;</w:delText>
        </w:r>
      </w:del>
    </w:p>
    <w:p w14:paraId="00F0FB81" w14:textId="6C210E4D" w:rsidR="00A30809" w:rsidDel="00055270" w:rsidRDefault="00A30809" w:rsidP="00B23309">
      <w:pPr>
        <w:pStyle w:val="af4"/>
        <w:numPr>
          <w:ilvl w:val="0"/>
          <w:numId w:val="39"/>
        </w:numPr>
        <w:rPr>
          <w:del w:id="4511" w:author="Степан Гусев" w:date="2023-07-24T14:46:00Z"/>
        </w:rPr>
      </w:pPr>
      <w:del w:id="4512" w:author="Степан Гусев" w:date="2023-07-24T14:46:00Z">
        <w:r w:rsidDel="00055270">
          <w:delText>отслеживание текущих и прогнозируемых значений переменных;</w:delText>
        </w:r>
      </w:del>
    </w:p>
    <w:p w14:paraId="37ED365E" w14:textId="5226452C" w:rsidR="00A30809" w:rsidDel="00055270" w:rsidRDefault="00A30809" w:rsidP="00B23309">
      <w:pPr>
        <w:pStyle w:val="af4"/>
        <w:numPr>
          <w:ilvl w:val="0"/>
          <w:numId w:val="39"/>
        </w:numPr>
        <w:rPr>
          <w:del w:id="4513" w:author="Степан Гусев" w:date="2023-07-24T14:46:00Z"/>
        </w:rPr>
      </w:pPr>
      <w:del w:id="4514" w:author="Степан Гусев" w:date="2023-07-24T14:46:00Z">
        <w:r w:rsidDel="00055270">
          <w:delText>отслеживание текущего статуса/режима переменных;</w:delText>
        </w:r>
      </w:del>
    </w:p>
    <w:p w14:paraId="224B77F6" w14:textId="73BD69C7" w:rsidR="00A30809" w:rsidDel="00055270" w:rsidRDefault="00A30809" w:rsidP="00B23309">
      <w:pPr>
        <w:pStyle w:val="af4"/>
        <w:numPr>
          <w:ilvl w:val="0"/>
          <w:numId w:val="39"/>
        </w:numPr>
        <w:rPr>
          <w:del w:id="4515" w:author="Степан Гусев" w:date="2023-07-24T14:46:00Z"/>
        </w:rPr>
      </w:pPr>
      <w:del w:id="4516" w:author="Степан Гусев" w:date="2023-07-24T14:46:00Z">
        <w:r w:rsidDel="00055270">
          <w:delText>вывод на дисплей сообщений о работе СУУТП, МПА информационного и сигнализирующего характера;</w:delText>
        </w:r>
      </w:del>
    </w:p>
    <w:p w14:paraId="4445E611" w14:textId="5E95BD3B" w:rsidR="00A30809" w:rsidDel="00055270" w:rsidRDefault="00A30809" w:rsidP="00B23309">
      <w:pPr>
        <w:pStyle w:val="af4"/>
        <w:numPr>
          <w:ilvl w:val="0"/>
          <w:numId w:val="39"/>
        </w:numPr>
        <w:rPr>
          <w:del w:id="4517" w:author="Степан Гусев" w:date="2023-07-24T14:46:00Z"/>
        </w:rPr>
      </w:pPr>
      <w:del w:id="4518" w:author="Степан Гусев" w:date="2023-07-24T14:46:00Z">
        <w:r w:rsidDel="00055270">
          <w:delText>подстройку ВА по данным лабораторного контроля.</w:delText>
        </w:r>
      </w:del>
    </w:p>
    <w:p w14:paraId="489801E0" w14:textId="0149F3B6" w:rsidR="00A30809" w:rsidDel="00055270" w:rsidRDefault="00A30809" w:rsidP="0050271C">
      <w:pPr>
        <w:pStyle w:val="af4"/>
        <w:rPr>
          <w:del w:id="4519" w:author="Степан Гусев" w:date="2023-07-24T14:46:00Z"/>
        </w:rPr>
      </w:pPr>
      <w:del w:id="4520" w:author="Степан Гусев" w:date="2023-07-24T14:46:00Z">
        <w:r w:rsidDel="00055270">
          <w:delText xml:space="preserve">Инженерный интерфейс будет обеспечивать все функции операторского интерфейса и дополнительно к ним возможности: </w:delText>
        </w:r>
      </w:del>
    </w:p>
    <w:p w14:paraId="0A8CD734" w14:textId="51B6A624" w:rsidR="00A30809" w:rsidDel="00055270" w:rsidRDefault="00A30809" w:rsidP="00B23309">
      <w:pPr>
        <w:pStyle w:val="af4"/>
        <w:numPr>
          <w:ilvl w:val="0"/>
          <w:numId w:val="39"/>
        </w:numPr>
        <w:rPr>
          <w:del w:id="4521" w:author="Степан Гусев" w:date="2023-07-24T14:46:00Z"/>
        </w:rPr>
      </w:pPr>
      <w:del w:id="4522" w:author="Степан Гусев" w:date="2023-07-24T14:46:00Z">
        <w:r w:rsidDel="00055270">
          <w:delText>ручного ввода параметров настройки приложений СУУТП;</w:delText>
        </w:r>
      </w:del>
    </w:p>
    <w:p w14:paraId="58289DC9" w14:textId="7F52E814" w:rsidR="00A30809" w:rsidDel="00055270" w:rsidRDefault="00A30809" w:rsidP="00B23309">
      <w:pPr>
        <w:pStyle w:val="af4"/>
        <w:numPr>
          <w:ilvl w:val="0"/>
          <w:numId w:val="39"/>
        </w:numPr>
        <w:rPr>
          <w:del w:id="4523" w:author="Степан Гусев" w:date="2023-07-24T14:46:00Z"/>
        </w:rPr>
      </w:pPr>
      <w:del w:id="4524" w:author="Степан Гусев" w:date="2023-07-24T14:46:00Z">
        <w:r w:rsidDel="00055270">
          <w:delText>конфигурирования приложений СУУТП (в том числе создание новых приложений);</w:delText>
        </w:r>
      </w:del>
    </w:p>
    <w:p w14:paraId="293A1531" w14:textId="13AD296A" w:rsidR="00A30809" w:rsidDel="00055270" w:rsidRDefault="00A30809" w:rsidP="00B23309">
      <w:pPr>
        <w:pStyle w:val="af4"/>
        <w:numPr>
          <w:ilvl w:val="0"/>
          <w:numId w:val="39"/>
        </w:numPr>
        <w:rPr>
          <w:del w:id="4525" w:author="Степан Гусев" w:date="2023-07-24T14:46:00Z"/>
        </w:rPr>
      </w:pPr>
      <w:del w:id="4526" w:author="Степан Гусев" w:date="2023-07-24T14:46:00Z">
        <w:r w:rsidDel="00055270">
          <w:delText>модификации параметров моделей ВА и динамических моделей, заложенных в многопараметрические контроллеры, а также структур и параметров целевых функций оптимизации;</w:delText>
        </w:r>
      </w:del>
    </w:p>
    <w:p w14:paraId="344BC53B" w14:textId="1DAB333D" w:rsidR="00A30809" w:rsidDel="00055270" w:rsidRDefault="00A30809" w:rsidP="00B23309">
      <w:pPr>
        <w:pStyle w:val="af4"/>
        <w:numPr>
          <w:ilvl w:val="0"/>
          <w:numId w:val="39"/>
        </w:numPr>
        <w:rPr>
          <w:del w:id="4527" w:author="Степан Гусев" w:date="2023-07-24T14:46:00Z"/>
        </w:rPr>
      </w:pPr>
      <w:del w:id="4528" w:author="Степан Гусев" w:date="2023-07-24T14:46:00Z">
        <w:r w:rsidDel="00055270">
          <w:delText>возможность перевода переменных СУУТП в «Сервис»;</w:delText>
        </w:r>
      </w:del>
    </w:p>
    <w:p w14:paraId="59DA2666" w14:textId="70AB1B5F" w:rsidR="00A30809" w:rsidDel="00055270" w:rsidRDefault="00A30809" w:rsidP="00B23309">
      <w:pPr>
        <w:pStyle w:val="af4"/>
        <w:numPr>
          <w:ilvl w:val="0"/>
          <w:numId w:val="39"/>
        </w:numPr>
        <w:rPr>
          <w:del w:id="4529" w:author="Степан Гусев" w:date="2023-07-24T14:46:00Z"/>
        </w:rPr>
      </w:pPr>
      <w:del w:id="4530" w:author="Степан Гусев" w:date="2023-07-24T14:46:00Z">
        <w:r w:rsidDel="00055270">
          <w:delText>построения трендов прошлых и прогнозируемых значений переменных ТП, задействованных в СУУТП;</w:delText>
        </w:r>
      </w:del>
    </w:p>
    <w:p w14:paraId="20FFF937" w14:textId="6A64FE05" w:rsidR="00A30809" w:rsidDel="00055270" w:rsidRDefault="00A30809" w:rsidP="00B23309">
      <w:pPr>
        <w:pStyle w:val="af4"/>
        <w:numPr>
          <w:ilvl w:val="0"/>
          <w:numId w:val="39"/>
        </w:numPr>
        <w:rPr>
          <w:del w:id="4531" w:author="Степан Гусев" w:date="2023-07-24T14:46:00Z"/>
        </w:rPr>
      </w:pPr>
      <w:del w:id="4532" w:author="Степан Гусев" w:date="2023-07-24T14:46:00Z">
        <w:r w:rsidDel="00055270">
          <w:delText>диагностики эффективности работы СУУТП.</w:delText>
        </w:r>
      </w:del>
    </w:p>
    <w:p w14:paraId="17086483" w14:textId="657A5617" w:rsidR="00A30809" w:rsidDel="00055270" w:rsidRDefault="00A30809" w:rsidP="00A30809">
      <w:pPr>
        <w:pStyle w:val="21"/>
        <w:rPr>
          <w:del w:id="4533" w:author="Степан Гусев" w:date="2023-07-24T14:46:00Z"/>
        </w:rPr>
      </w:pPr>
      <w:bookmarkStart w:id="4534" w:name="_Toc120169152"/>
      <w:bookmarkStart w:id="4535" w:name="_Toc126311784"/>
      <w:del w:id="4536" w:author="Степан Гусев" w:date="2023-07-24T14:46:00Z">
        <w:r w:rsidDel="00055270">
          <w:delText>И</w:delText>
        </w:r>
        <w:r w:rsidRPr="001D088C" w:rsidDel="00055270">
          <w:delText>нтеграционные решения</w:delText>
        </w:r>
        <w:r w:rsidDel="00055270">
          <w:delText xml:space="preserve"> </w:delText>
        </w:r>
        <w:r w:rsidRPr="00452F99" w:rsidDel="00055270">
          <w:delText>корпуса 0420 (производства изопропилбензола, фенола и ацетона)</w:delText>
        </w:r>
        <w:bookmarkEnd w:id="4534"/>
        <w:bookmarkEnd w:id="4535"/>
      </w:del>
    </w:p>
    <w:p w14:paraId="3804AB8A" w14:textId="59C468D3" w:rsidR="00A30809" w:rsidRPr="00D43404" w:rsidDel="00055270" w:rsidRDefault="00A30809" w:rsidP="00E232D9">
      <w:pPr>
        <w:pStyle w:val="af4"/>
        <w:rPr>
          <w:del w:id="4537" w:author="Степан Гусев" w:date="2023-07-24T14:46:00Z"/>
        </w:rPr>
      </w:pPr>
      <w:bookmarkStart w:id="4538" w:name="_Toc126311785"/>
      <w:del w:id="4539" w:author="Степан Гусев" w:date="2023-07-24T14:46:00Z">
        <w:r w:rsidRPr="00D43404" w:rsidDel="00055270">
          <w:delText>Перечень оборудования</w:delText>
        </w:r>
        <w:bookmarkEnd w:id="4538"/>
      </w:del>
    </w:p>
    <w:p w14:paraId="26359E95" w14:textId="7F3B4269" w:rsidR="00A30809" w:rsidDel="00055270" w:rsidRDefault="00A30809" w:rsidP="00E232D9">
      <w:pPr>
        <w:pStyle w:val="af4"/>
        <w:rPr>
          <w:del w:id="4540" w:author="Степан Гусев" w:date="2023-07-24T14:46:00Z"/>
        </w:rPr>
      </w:pPr>
      <w:del w:id="4541" w:author="Степан Гусев" w:date="2023-07-24T14:46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72117E9C" w14:textId="7176D4AC" w:rsidR="00A30809" w:rsidDel="00055270" w:rsidRDefault="00A30809" w:rsidP="00E232D9">
      <w:pPr>
        <w:pStyle w:val="af4"/>
        <w:rPr>
          <w:del w:id="4542" w:author="Степан Гусев" w:date="2023-07-24T14:46:00Z"/>
        </w:rPr>
      </w:pPr>
      <w:del w:id="4543" w:author="Степан Гусев" w:date="2023-07-24T14:46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243327A0" w14:textId="40609F49" w:rsidR="00A30809" w:rsidRPr="00031024" w:rsidDel="00055270" w:rsidRDefault="00A30809" w:rsidP="00B23309">
      <w:pPr>
        <w:pStyle w:val="af4"/>
        <w:numPr>
          <w:ilvl w:val="0"/>
          <w:numId w:val="39"/>
        </w:numPr>
        <w:rPr>
          <w:del w:id="4544" w:author="Степан Гусев" w:date="2023-07-24T14:46:00Z"/>
        </w:rPr>
      </w:pPr>
      <w:del w:id="4545" w:author="Степан Гусев" w:date="2023-07-24T14:46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983EFD4" w14:textId="6F06704E" w:rsidR="00A30809" w:rsidRPr="00794490" w:rsidDel="00055270" w:rsidRDefault="00A30809" w:rsidP="00B23309">
      <w:pPr>
        <w:pStyle w:val="af4"/>
        <w:numPr>
          <w:ilvl w:val="0"/>
          <w:numId w:val="39"/>
        </w:numPr>
        <w:rPr>
          <w:del w:id="4546" w:author="Степан Гусев" w:date="2023-07-24T14:46:00Z"/>
        </w:rPr>
      </w:pPr>
      <w:del w:id="4547" w:author="Степан Гусев" w:date="2023-07-24T14:46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35947587" w14:textId="3F8FD628" w:rsidR="00A30809" w:rsidDel="00055270" w:rsidRDefault="00E17028" w:rsidP="00B23309">
      <w:pPr>
        <w:pStyle w:val="af4"/>
        <w:numPr>
          <w:ilvl w:val="0"/>
          <w:numId w:val="39"/>
        </w:numPr>
        <w:rPr>
          <w:del w:id="4548" w:author="Степан Гусев" w:date="2023-07-24T14:46:00Z"/>
        </w:rPr>
      </w:pPr>
      <w:del w:id="4549" w:author="Степан Гусев" w:date="2023-07-24T14:46:00Z">
        <w:r w:rsidDel="00055270">
          <w:delText>Мобильная и</w:delText>
        </w:r>
        <w:r w:rsidR="00A30809" w:rsidDel="00055270">
          <w:delText xml:space="preserve">нженерная станция СУУТП </w:delText>
        </w:r>
        <w:r w:rsidR="00A30809" w:rsidRPr="00794490" w:rsidDel="00055270">
          <w:delText xml:space="preserve">– </w:delText>
        </w:r>
        <w:r w:rsidDel="00055270">
          <w:delText>1</w:delText>
        </w:r>
        <w:r w:rsidR="00A30809" w:rsidRPr="00794490" w:rsidDel="00055270">
          <w:delText xml:space="preserve"> шт</w:delText>
        </w:r>
        <w:r w:rsidR="00A30809" w:rsidDel="00055270">
          <w:delText>.</w:delText>
        </w:r>
      </w:del>
    </w:p>
    <w:p w14:paraId="1B6D89E5" w14:textId="112B1DD2" w:rsidR="00A30809" w:rsidDel="00055270" w:rsidRDefault="00A30809" w:rsidP="00B23309">
      <w:pPr>
        <w:pStyle w:val="af4"/>
        <w:numPr>
          <w:ilvl w:val="0"/>
          <w:numId w:val="39"/>
        </w:numPr>
        <w:rPr>
          <w:del w:id="4550" w:author="Степан Гусев" w:date="2023-07-24T14:46:00Z"/>
        </w:rPr>
      </w:pPr>
      <w:del w:id="4551" w:author="Степан Гусев" w:date="2023-07-24T14:46:00Z">
        <w:r w:rsidDel="00055270">
          <w:delText xml:space="preserve">Переносной съемный носитель </w:delText>
        </w:r>
        <w:r w:rsidRPr="00E232D9" w:rsidDel="00055270">
          <w:delText>SSD</w:delText>
        </w:r>
        <w:r w:rsidDel="00055270">
          <w:delText>, 1 Тб</w:delText>
        </w:r>
      </w:del>
    </w:p>
    <w:p w14:paraId="544FE577" w14:textId="4047C4E0" w:rsidR="00A30809" w:rsidDel="00055270" w:rsidRDefault="00A30809" w:rsidP="00B23309">
      <w:pPr>
        <w:pStyle w:val="af4"/>
        <w:numPr>
          <w:ilvl w:val="0"/>
          <w:numId w:val="39"/>
        </w:numPr>
        <w:rPr>
          <w:del w:id="4552" w:author="Степан Гусев" w:date="2023-07-24T14:46:00Z"/>
        </w:rPr>
      </w:pPr>
      <w:del w:id="4553" w:author="Степан Гусев" w:date="2023-07-24T14:46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1822E6D1" w14:textId="0D14E759" w:rsidR="00A30809" w:rsidDel="00055270" w:rsidRDefault="00A30809" w:rsidP="00B23309">
      <w:pPr>
        <w:pStyle w:val="af4"/>
        <w:numPr>
          <w:ilvl w:val="0"/>
          <w:numId w:val="39"/>
        </w:numPr>
        <w:rPr>
          <w:del w:id="4554" w:author="Степан Гусев" w:date="2023-07-24T14:46:00Z"/>
        </w:rPr>
      </w:pPr>
      <w:del w:id="4555" w:author="Степан Гусев" w:date="2023-07-24T14:46:00Z">
        <w:r w:rsidDel="00055270">
          <w:delText>Серверы СУУТП;</w:delText>
        </w:r>
      </w:del>
    </w:p>
    <w:p w14:paraId="0DFD9893" w14:textId="5EEE2F3B" w:rsidR="00A30809" w:rsidDel="00055270" w:rsidRDefault="00A30809" w:rsidP="00B23309">
      <w:pPr>
        <w:pStyle w:val="af4"/>
        <w:numPr>
          <w:ilvl w:val="0"/>
          <w:numId w:val="39"/>
        </w:numPr>
        <w:rPr>
          <w:del w:id="4556" w:author="Степан Гусев" w:date="2023-07-24T14:46:00Z"/>
        </w:rPr>
      </w:pPr>
      <w:del w:id="4557" w:author="Степан Гусев" w:date="2023-07-24T14:46:00Z">
        <w:r w:rsidDel="00055270">
          <w:delText>Серверы МПА;</w:delText>
        </w:r>
      </w:del>
    </w:p>
    <w:p w14:paraId="54D2FF2A" w14:textId="1ECBEDE5" w:rsidR="00A30809" w:rsidDel="00055270" w:rsidRDefault="00A30809" w:rsidP="00B23309">
      <w:pPr>
        <w:pStyle w:val="af4"/>
        <w:numPr>
          <w:ilvl w:val="0"/>
          <w:numId w:val="39"/>
        </w:numPr>
        <w:rPr>
          <w:del w:id="4558" w:author="Степан Гусев" w:date="2023-07-24T14:46:00Z"/>
        </w:rPr>
      </w:pPr>
      <w:del w:id="4559" w:author="Степан Гусев" w:date="2023-07-24T14:46:00Z">
        <w:r w:rsidDel="00055270">
          <w:delText>Серверы OPC.</w:delText>
        </w:r>
      </w:del>
    </w:p>
    <w:p w14:paraId="3D93DE33" w14:textId="40C28EDF" w:rsidR="00A30809" w:rsidDel="00055270" w:rsidRDefault="00A30809" w:rsidP="00E232D9">
      <w:pPr>
        <w:pStyle w:val="af4"/>
        <w:rPr>
          <w:del w:id="4560" w:author="Степан Гусев" w:date="2023-07-24T14:46:00Z"/>
        </w:rPr>
      </w:pPr>
      <w:del w:id="4561" w:author="Степан Гусев" w:date="2023-07-24T14:46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CC0329A" w14:textId="77105F5F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4562" w:author="Степан Гусев" w:date="2023-07-24T14:46:00Z"/>
        </w:rPr>
      </w:pPr>
      <w:del w:id="4563" w:author="Степан Гусев" w:date="2023-07-24T14:46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24622340" w14:textId="2D86210E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4564" w:author="Степан Гусев" w:date="2023-07-24T14:46:00Z"/>
        </w:rPr>
      </w:pPr>
      <w:del w:id="4565" w:author="Степан Гусев" w:date="2023-07-24T14:46:00Z">
        <w:r w:rsidDel="00055270">
          <w:delText>ЖК мониторы – 2шт.</w:delText>
        </w:r>
        <w:r w:rsidRPr="00E232D9" w:rsidDel="00055270">
          <w:delText>;</w:delText>
        </w:r>
      </w:del>
    </w:p>
    <w:p w14:paraId="63EF17E7" w14:textId="07885331" w:rsidR="00A30809" w:rsidDel="00055270" w:rsidRDefault="00A30809" w:rsidP="00B23309">
      <w:pPr>
        <w:pStyle w:val="af4"/>
        <w:numPr>
          <w:ilvl w:val="0"/>
          <w:numId w:val="39"/>
        </w:numPr>
        <w:rPr>
          <w:del w:id="4566" w:author="Степан Гусев" w:date="2023-07-24T14:46:00Z"/>
        </w:rPr>
      </w:pPr>
      <w:del w:id="4567" w:author="Степан Гусев" w:date="2023-07-24T14:46:00Z">
        <w:r w:rsidDel="00055270">
          <w:delText>алфавитно-цифровую клавиатуру;</w:delText>
        </w:r>
      </w:del>
    </w:p>
    <w:p w14:paraId="6674E7F6" w14:textId="689950B8" w:rsidR="00A30809" w:rsidDel="00055270" w:rsidRDefault="00A30809" w:rsidP="00B23309">
      <w:pPr>
        <w:pStyle w:val="af4"/>
        <w:numPr>
          <w:ilvl w:val="0"/>
          <w:numId w:val="39"/>
        </w:numPr>
        <w:rPr>
          <w:del w:id="4568" w:author="Степан Гусев" w:date="2023-07-24T14:46:00Z"/>
        </w:rPr>
      </w:pPr>
      <w:del w:id="4569" w:author="Степан Гусев" w:date="2023-07-24T14:46:00Z">
        <w:r w:rsidDel="00055270">
          <w:delText>устройства позиционирования курсора;</w:delText>
        </w:r>
      </w:del>
    </w:p>
    <w:p w14:paraId="2DF3A98D" w14:textId="1EA25A20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4570" w:author="Степан Гусев" w:date="2023-07-24T14:46:00Z"/>
        </w:rPr>
      </w:pPr>
      <w:del w:id="4571" w:author="Степан Гусев" w:date="2023-07-24T14:46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77BC5040" w14:textId="4F3F7893" w:rsidR="00A30809" w:rsidDel="00055270" w:rsidRDefault="00A30809" w:rsidP="00B23309">
      <w:pPr>
        <w:pStyle w:val="af4"/>
        <w:numPr>
          <w:ilvl w:val="0"/>
          <w:numId w:val="39"/>
        </w:numPr>
        <w:rPr>
          <w:del w:id="4572" w:author="Степан Гусев" w:date="2023-07-24T14:46:00Z"/>
        </w:rPr>
      </w:pPr>
      <w:del w:id="4573" w:author="Степан Гусев" w:date="2023-07-24T14:46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0E5F92C7" w14:textId="158A5A9E" w:rsidR="00A30809" w:rsidDel="00055270" w:rsidRDefault="00A30809" w:rsidP="00E232D9">
      <w:pPr>
        <w:pStyle w:val="af4"/>
        <w:rPr>
          <w:del w:id="4574" w:author="Степан Гусев" w:date="2023-07-24T14:46:00Z"/>
        </w:rPr>
      </w:pPr>
      <w:del w:id="4575" w:author="Степан Гусев" w:date="2023-07-24T14:46:00Z">
        <w:r w:rsidDel="00055270">
          <w:delText xml:space="preserve">Каждая </w:delText>
        </w:r>
        <w:r w:rsidR="00E17028" w:rsidDel="00055270">
          <w:delText xml:space="preserve">мобильная </w:delText>
        </w:r>
        <w:r w:rsidDel="00055270">
          <w:delText xml:space="preserve">инженерная станция СУУТП </w:delText>
        </w:r>
        <w:r w:rsidRPr="00B90A69" w:rsidDel="00055270">
          <w:delText>долж</w:delText>
        </w:r>
        <w:r w:rsidDel="00055270">
          <w:delText>на включать в себя, как минимум, следующее оборудование:</w:delText>
        </w:r>
      </w:del>
    </w:p>
    <w:p w14:paraId="038E8296" w14:textId="15A8DFA8" w:rsidR="00A30809" w:rsidDel="00055270" w:rsidRDefault="00A30809" w:rsidP="00B23309">
      <w:pPr>
        <w:pStyle w:val="af4"/>
        <w:numPr>
          <w:ilvl w:val="0"/>
          <w:numId w:val="39"/>
        </w:numPr>
        <w:rPr>
          <w:del w:id="4576" w:author="Степан Гусев" w:date="2023-07-24T14:46:00Z"/>
        </w:rPr>
      </w:pPr>
      <w:del w:id="4577" w:author="Степан Гусев" w:date="2023-07-24T14:46:00Z">
        <w:r w:rsidDel="00055270">
          <w:delText>Ноутбук;</w:delText>
        </w:r>
      </w:del>
    </w:p>
    <w:p w14:paraId="0D346101" w14:textId="62A834C5" w:rsidR="00A30809" w:rsidDel="00055270" w:rsidRDefault="00A30809" w:rsidP="00B23309">
      <w:pPr>
        <w:pStyle w:val="af4"/>
        <w:numPr>
          <w:ilvl w:val="0"/>
          <w:numId w:val="39"/>
        </w:numPr>
        <w:rPr>
          <w:del w:id="4578" w:author="Степан Гусев" w:date="2023-07-24T14:46:00Z"/>
        </w:rPr>
      </w:pPr>
      <w:del w:id="4579" w:author="Степан Гусев" w:date="2023-07-24T14:46:00Z">
        <w:r w:rsidDel="00055270">
          <w:delText xml:space="preserve">Съемный носитель </w:delText>
        </w:r>
        <w:r w:rsidRPr="00E232D9" w:rsidDel="00055270">
          <w:delText>USB</w:delText>
        </w:r>
        <w:r w:rsidDel="00055270">
          <w:delText>,</w:delText>
        </w:r>
        <w:r w:rsidRPr="00E232D9" w:rsidDel="00055270">
          <w:delText xml:space="preserve"> </w:delText>
        </w:r>
        <w:r w:rsidDel="00055270">
          <w:delText>128 Гб;</w:delText>
        </w:r>
      </w:del>
    </w:p>
    <w:p w14:paraId="2D7A12CB" w14:textId="36E9DD9B" w:rsidR="00A30809" w:rsidDel="00055270" w:rsidRDefault="00A30809" w:rsidP="00B23309">
      <w:pPr>
        <w:pStyle w:val="af4"/>
        <w:numPr>
          <w:ilvl w:val="0"/>
          <w:numId w:val="39"/>
        </w:numPr>
        <w:rPr>
          <w:del w:id="4580" w:author="Степан Гусев" w:date="2023-07-24T14:46:00Z"/>
        </w:rPr>
      </w:pPr>
      <w:del w:id="4581" w:author="Степан Гусев" w:date="2023-07-24T14:46:00Z">
        <w:r w:rsidDel="00055270">
          <w:delText>Рюкзак для транспортировки ноутбука и зарядного устройства;</w:delText>
        </w:r>
      </w:del>
    </w:p>
    <w:p w14:paraId="3F2FCEC3" w14:textId="087A1E9A" w:rsidR="00A30809" w:rsidDel="00055270" w:rsidRDefault="00A30809" w:rsidP="00B23309">
      <w:pPr>
        <w:pStyle w:val="af4"/>
        <w:numPr>
          <w:ilvl w:val="0"/>
          <w:numId w:val="39"/>
        </w:numPr>
        <w:rPr>
          <w:del w:id="4582" w:author="Степан Гусев" w:date="2023-07-24T14:46:00Z"/>
        </w:rPr>
      </w:pPr>
      <w:del w:id="4583" w:author="Степан Гусев" w:date="2023-07-24T14:46:00Z">
        <w:r w:rsidDel="00055270">
          <w:delText>Беспроводная мышь (</w:delText>
        </w:r>
        <w:r w:rsidRPr="00E232D9" w:rsidDel="00055270">
          <w:delText>Bluetooth)</w:delText>
        </w:r>
        <w:r w:rsidDel="00055270">
          <w:delText>;</w:delText>
        </w:r>
      </w:del>
    </w:p>
    <w:p w14:paraId="281BE097" w14:textId="7757E049" w:rsidR="00A30809" w:rsidRPr="009F49D0" w:rsidDel="00055270" w:rsidRDefault="00A30809" w:rsidP="00B23309">
      <w:pPr>
        <w:pStyle w:val="af4"/>
        <w:numPr>
          <w:ilvl w:val="0"/>
          <w:numId w:val="39"/>
        </w:numPr>
        <w:rPr>
          <w:del w:id="4584" w:author="Степан Гусев" w:date="2023-07-24T14:46:00Z"/>
        </w:rPr>
      </w:pPr>
      <w:del w:id="4585" w:author="Степан Гусев" w:date="2023-07-24T14:46:00Z">
        <w:r w:rsidDel="00055270">
          <w:delText>Переносной внешний источник питания, 100 Вт</w:delText>
        </w:r>
      </w:del>
    </w:p>
    <w:p w14:paraId="5083BAD9" w14:textId="7E72A3CE" w:rsidR="00A30809" w:rsidDel="00055270" w:rsidRDefault="00A30809" w:rsidP="00E232D9">
      <w:pPr>
        <w:pStyle w:val="af4"/>
        <w:rPr>
          <w:del w:id="4586" w:author="Степан Гусев" w:date="2023-07-24T14:46:00Z"/>
        </w:rPr>
      </w:pPr>
      <w:del w:id="4587" w:author="Степан Гусев" w:date="2023-07-24T14:46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68A4074C" w14:textId="05F83DCC" w:rsidR="00A30809" w:rsidDel="00055270" w:rsidRDefault="00A30809" w:rsidP="00E232D9">
      <w:pPr>
        <w:pStyle w:val="af4"/>
        <w:rPr>
          <w:del w:id="4588" w:author="Степан Гусев" w:date="2023-07-24T14:46:00Z"/>
        </w:rPr>
      </w:pPr>
      <w:del w:id="4589" w:author="Степан Гусев" w:date="2023-07-24T14:46:00Z">
        <w:r w:rsidDel="00055270">
          <w:delText>Шкаф СУУТП, как минимум, должен отвечать следующим требованиям:</w:delText>
        </w:r>
      </w:del>
    </w:p>
    <w:p w14:paraId="77B8E119" w14:textId="5EB60D3F" w:rsidR="00A30809" w:rsidRPr="002E7EA5" w:rsidDel="00055270" w:rsidRDefault="00A30809" w:rsidP="00B23309">
      <w:pPr>
        <w:pStyle w:val="af4"/>
        <w:numPr>
          <w:ilvl w:val="0"/>
          <w:numId w:val="39"/>
        </w:numPr>
        <w:rPr>
          <w:del w:id="4590" w:author="Степан Гусев" w:date="2023-07-24T14:46:00Z"/>
        </w:rPr>
      </w:pPr>
      <w:del w:id="4591" w:author="Степан Гусев" w:date="2023-07-24T14:46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0AA06AE8" w14:textId="30C58E03" w:rsidR="00A30809" w:rsidDel="00055270" w:rsidRDefault="00A30809" w:rsidP="00B23309">
      <w:pPr>
        <w:pStyle w:val="af4"/>
        <w:numPr>
          <w:ilvl w:val="0"/>
          <w:numId w:val="39"/>
        </w:numPr>
        <w:rPr>
          <w:del w:id="4592" w:author="Степан Гусев" w:date="2023-07-24T14:46:00Z"/>
        </w:rPr>
      </w:pPr>
      <w:del w:id="4593" w:author="Степан Гусев" w:date="2023-07-24T14:46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4731EC45" w14:textId="4948D8A5" w:rsidR="00A30809" w:rsidDel="00055270" w:rsidRDefault="00A30809" w:rsidP="00B23309">
      <w:pPr>
        <w:pStyle w:val="af4"/>
        <w:numPr>
          <w:ilvl w:val="0"/>
          <w:numId w:val="39"/>
        </w:numPr>
        <w:rPr>
          <w:del w:id="4594" w:author="Степан Гусев" w:date="2023-07-24T14:46:00Z"/>
        </w:rPr>
      </w:pPr>
      <w:del w:id="4595" w:author="Степан Гусев" w:date="2023-07-24T14:46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6141F06D" w14:textId="08018A2A" w:rsidR="00A30809" w:rsidDel="00055270" w:rsidRDefault="00A30809" w:rsidP="00B23309">
      <w:pPr>
        <w:pStyle w:val="af4"/>
        <w:numPr>
          <w:ilvl w:val="0"/>
          <w:numId w:val="39"/>
        </w:numPr>
        <w:rPr>
          <w:del w:id="4596" w:author="Степан Гусев" w:date="2023-07-24T14:46:00Z"/>
        </w:rPr>
      </w:pPr>
      <w:del w:id="4597" w:author="Степан Гусев" w:date="2023-07-24T14:46:00Z">
        <w:r w:rsidDel="00055270">
          <w:delText>высота цоколя - 100 мм;</w:delText>
        </w:r>
      </w:del>
    </w:p>
    <w:p w14:paraId="39B16BE0" w14:textId="6771A747" w:rsidR="00A30809" w:rsidDel="00055270" w:rsidRDefault="00A30809" w:rsidP="00B23309">
      <w:pPr>
        <w:pStyle w:val="af4"/>
        <w:numPr>
          <w:ilvl w:val="0"/>
          <w:numId w:val="39"/>
        </w:numPr>
        <w:rPr>
          <w:del w:id="4598" w:author="Степан Гусев" w:date="2023-07-24T14:46:00Z"/>
        </w:rPr>
      </w:pPr>
      <w:del w:id="4599" w:author="Степан Гусев" w:date="2023-07-24T14:46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668447E4" w14:textId="6A79C258" w:rsidR="00A30809" w:rsidDel="00055270" w:rsidRDefault="00A30809" w:rsidP="00B23309">
      <w:pPr>
        <w:pStyle w:val="af4"/>
        <w:numPr>
          <w:ilvl w:val="0"/>
          <w:numId w:val="39"/>
        </w:numPr>
        <w:rPr>
          <w:del w:id="4600" w:author="Степан Гусев" w:date="2023-07-24T14:46:00Z"/>
        </w:rPr>
      </w:pPr>
      <w:del w:id="4601" w:author="Степан Гусев" w:date="2023-07-24T14:46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</w:del>
    </w:p>
    <w:p w14:paraId="7BC6D5A8" w14:textId="40248B51" w:rsidR="00A30809" w:rsidDel="00055270" w:rsidRDefault="00A30809" w:rsidP="00B23309">
      <w:pPr>
        <w:pStyle w:val="af4"/>
        <w:numPr>
          <w:ilvl w:val="0"/>
          <w:numId w:val="39"/>
        </w:numPr>
        <w:rPr>
          <w:del w:id="4602" w:author="Степан Гусев" w:date="2023-07-24T14:46:00Z"/>
        </w:rPr>
      </w:pPr>
      <w:del w:id="4603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15FF9A73" w14:textId="338ABF94" w:rsidR="00A30809" w:rsidRPr="00381BAE" w:rsidDel="00055270" w:rsidRDefault="00A30809" w:rsidP="00B23309">
      <w:pPr>
        <w:pStyle w:val="af4"/>
        <w:numPr>
          <w:ilvl w:val="0"/>
          <w:numId w:val="39"/>
        </w:numPr>
        <w:rPr>
          <w:del w:id="4604" w:author="Степан Гусев" w:date="2023-07-24T14:46:00Z"/>
        </w:rPr>
      </w:pPr>
      <w:del w:id="4605" w:author="Степан Гусев" w:date="2023-07-24T14:46:00Z">
        <w:r w:rsidRPr="00381BAE" w:rsidDel="00055270">
          <w:delText>оборудование и проводки внутри шкафа должны быть промаркированы;</w:delText>
        </w:r>
      </w:del>
    </w:p>
    <w:p w14:paraId="09D4F08B" w14:textId="44180D46" w:rsidR="00A30809" w:rsidDel="00055270" w:rsidRDefault="00A30809" w:rsidP="00B23309">
      <w:pPr>
        <w:pStyle w:val="af4"/>
        <w:numPr>
          <w:ilvl w:val="0"/>
          <w:numId w:val="39"/>
        </w:numPr>
        <w:rPr>
          <w:del w:id="4606" w:author="Степан Гусев" w:date="2023-07-24T14:46:00Z"/>
        </w:rPr>
      </w:pPr>
      <w:del w:id="4607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491CB1E7" w14:textId="24FB5137" w:rsidR="00A30809" w:rsidDel="00055270" w:rsidRDefault="00A30809" w:rsidP="00B23309">
      <w:pPr>
        <w:pStyle w:val="af4"/>
        <w:numPr>
          <w:ilvl w:val="0"/>
          <w:numId w:val="39"/>
        </w:numPr>
        <w:rPr>
          <w:del w:id="4608" w:author="Степан Гусев" w:date="2023-07-24T14:46:00Z"/>
        </w:rPr>
      </w:pPr>
      <w:del w:id="4609" w:author="Степан Гусев" w:date="2023-07-24T14:46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6CE1C79A" w14:textId="1FE28F22" w:rsidR="00A30809" w:rsidDel="00055270" w:rsidRDefault="00A30809" w:rsidP="00B23309">
      <w:pPr>
        <w:pStyle w:val="af4"/>
        <w:numPr>
          <w:ilvl w:val="0"/>
          <w:numId w:val="39"/>
        </w:numPr>
        <w:rPr>
          <w:del w:id="4610" w:author="Степан Гусев" w:date="2023-07-24T14:46:00Z"/>
        </w:rPr>
      </w:pPr>
      <w:del w:id="4611" w:author="Степан Гусев" w:date="2023-07-24T14:46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2CB3533C" w14:textId="5426B56D" w:rsidR="00A30809" w:rsidDel="00055270" w:rsidRDefault="00A30809" w:rsidP="00B23309">
      <w:pPr>
        <w:pStyle w:val="af4"/>
        <w:numPr>
          <w:ilvl w:val="0"/>
          <w:numId w:val="39"/>
        </w:numPr>
        <w:rPr>
          <w:del w:id="4612" w:author="Степан Гусев" w:date="2023-07-24T14:46:00Z"/>
        </w:rPr>
      </w:pPr>
      <w:del w:id="4613" w:author="Степан Гусев" w:date="2023-07-24T14:46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768CFB09" w14:textId="16839786" w:rsidR="00A30809" w:rsidDel="00055270" w:rsidRDefault="00A30809" w:rsidP="00B23309">
      <w:pPr>
        <w:pStyle w:val="af4"/>
        <w:numPr>
          <w:ilvl w:val="0"/>
          <w:numId w:val="39"/>
        </w:numPr>
        <w:rPr>
          <w:del w:id="4614" w:author="Степан Гусев" w:date="2023-07-24T14:46:00Z"/>
        </w:rPr>
      </w:pPr>
      <w:del w:id="4615" w:author="Степан Гусев" w:date="2023-07-24T14:46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потолочный</w:delText>
        </w:r>
        <w:r w:rsidRPr="00375E8D" w:rsidDel="00055270">
          <w:delText>;</w:delText>
        </w:r>
      </w:del>
    </w:p>
    <w:p w14:paraId="19878B19" w14:textId="539A031F" w:rsidR="00A30809" w:rsidRPr="00E232D9" w:rsidDel="00055270" w:rsidRDefault="00A30809" w:rsidP="00B23309">
      <w:pPr>
        <w:pStyle w:val="af4"/>
        <w:numPr>
          <w:ilvl w:val="0"/>
          <w:numId w:val="39"/>
        </w:numPr>
        <w:rPr>
          <w:del w:id="4616" w:author="Степан Гусев" w:date="2023-07-24T14:46:00Z"/>
        </w:rPr>
      </w:pPr>
      <w:del w:id="4617" w:author="Степан Гусев" w:date="2023-07-24T14:46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7FEFF740" w14:textId="1E8313F5" w:rsidR="00A30809" w:rsidDel="00055270" w:rsidRDefault="00A30809" w:rsidP="00B23309">
      <w:pPr>
        <w:pStyle w:val="af4"/>
        <w:numPr>
          <w:ilvl w:val="0"/>
          <w:numId w:val="39"/>
        </w:numPr>
        <w:rPr>
          <w:del w:id="4618" w:author="Степан Гусев" w:date="2023-07-24T14:46:00Z"/>
        </w:rPr>
      </w:pPr>
      <w:del w:id="4619" w:author="Степан Гусев" w:date="2023-07-24T14:46:00Z">
        <w:r w:rsidRPr="00375E8D" w:rsidDel="00055270">
          <w:delText>для шкафов должен быть предусмотрен подвод кабелей снизу.</w:delText>
        </w:r>
      </w:del>
    </w:p>
    <w:p w14:paraId="33ED42CB" w14:textId="7E99922C" w:rsidR="00A30809" w:rsidDel="00055270" w:rsidRDefault="00A30809" w:rsidP="00B23309">
      <w:pPr>
        <w:pStyle w:val="af4"/>
        <w:numPr>
          <w:ilvl w:val="0"/>
          <w:numId w:val="39"/>
        </w:numPr>
        <w:rPr>
          <w:del w:id="4620" w:author="Степан Гусев" w:date="2023-07-24T14:46:00Z"/>
        </w:rPr>
      </w:pPr>
      <w:del w:id="4621" w:author="Степан Гусев" w:date="2023-07-24T14:46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302838FE" w14:textId="0D932F09" w:rsidR="00A30809" w:rsidDel="00055270" w:rsidRDefault="00A30809" w:rsidP="00B23309">
      <w:pPr>
        <w:pStyle w:val="af4"/>
        <w:numPr>
          <w:ilvl w:val="0"/>
          <w:numId w:val="39"/>
        </w:numPr>
        <w:rPr>
          <w:del w:id="4622" w:author="Степан Гусев" w:date="2023-07-24T14:46:00Z"/>
        </w:rPr>
      </w:pPr>
      <w:del w:id="4623" w:author="Степан Гусев" w:date="2023-07-24T14:46:00Z">
        <w:r w:rsidDel="00055270">
          <w:delText>сервер OPC;</w:delText>
        </w:r>
      </w:del>
    </w:p>
    <w:p w14:paraId="121F3A8C" w14:textId="68461472" w:rsidR="00A30809" w:rsidDel="00055270" w:rsidRDefault="00A30809" w:rsidP="00B23309">
      <w:pPr>
        <w:pStyle w:val="af4"/>
        <w:numPr>
          <w:ilvl w:val="0"/>
          <w:numId w:val="39"/>
        </w:numPr>
        <w:rPr>
          <w:del w:id="4624" w:author="Степан Гусев" w:date="2023-07-24T14:46:00Z"/>
        </w:rPr>
      </w:pPr>
      <w:del w:id="4625" w:author="Степан Гусев" w:date="2023-07-24T14:46:00Z">
        <w:r w:rsidDel="00055270">
          <w:delText>сервер СУУТП;</w:delText>
        </w:r>
      </w:del>
    </w:p>
    <w:p w14:paraId="5315D145" w14:textId="700321B8" w:rsidR="00A30809" w:rsidDel="00055270" w:rsidRDefault="00A30809" w:rsidP="00B23309">
      <w:pPr>
        <w:pStyle w:val="af4"/>
        <w:numPr>
          <w:ilvl w:val="0"/>
          <w:numId w:val="39"/>
        </w:numPr>
        <w:rPr>
          <w:del w:id="4626" w:author="Степан Гусев" w:date="2023-07-24T14:46:00Z"/>
        </w:rPr>
      </w:pPr>
      <w:del w:id="4627" w:author="Степан Гусев" w:date="2023-07-24T14:46:00Z">
        <w:r w:rsidDel="00055270">
          <w:delText>сервер МПА;</w:delText>
        </w:r>
      </w:del>
    </w:p>
    <w:p w14:paraId="070A17B1" w14:textId="5EE8D41C" w:rsidR="00A30809" w:rsidDel="00055270" w:rsidRDefault="00A30809" w:rsidP="00B23309">
      <w:pPr>
        <w:pStyle w:val="af4"/>
        <w:numPr>
          <w:ilvl w:val="0"/>
          <w:numId w:val="39"/>
        </w:numPr>
        <w:rPr>
          <w:del w:id="4628" w:author="Степан Гусев" w:date="2023-07-24T14:46:00Z"/>
        </w:rPr>
      </w:pPr>
      <w:del w:id="4629" w:author="Степан Гусев" w:date="2023-07-24T14:46:00Z">
        <w:r w:rsidDel="00055270">
          <w:delText>KVM консоль;</w:delText>
        </w:r>
      </w:del>
    </w:p>
    <w:p w14:paraId="293B89B0" w14:textId="0D8FB24F" w:rsidR="00A30809" w:rsidDel="00055270" w:rsidRDefault="00A30809" w:rsidP="00B23309">
      <w:pPr>
        <w:pStyle w:val="af4"/>
        <w:numPr>
          <w:ilvl w:val="0"/>
          <w:numId w:val="39"/>
        </w:numPr>
        <w:rPr>
          <w:del w:id="4630" w:author="Степан Гусев" w:date="2023-07-24T14:46:00Z"/>
        </w:rPr>
      </w:pPr>
      <w:del w:id="4631" w:author="Степан Гусев" w:date="2023-07-24T14:46:00Z">
        <w:r w:rsidDel="00055270">
          <w:delText>коммутатор сети PIN;</w:delText>
        </w:r>
      </w:del>
    </w:p>
    <w:p w14:paraId="6C1DFB1A" w14:textId="2168D783" w:rsidR="00A30809" w:rsidDel="00055270" w:rsidRDefault="00A30809" w:rsidP="00B23309">
      <w:pPr>
        <w:pStyle w:val="af4"/>
        <w:numPr>
          <w:ilvl w:val="0"/>
          <w:numId w:val="39"/>
        </w:numPr>
        <w:rPr>
          <w:del w:id="4632" w:author="Степан Гусев" w:date="2023-07-24T14:46:00Z"/>
        </w:rPr>
      </w:pPr>
      <w:del w:id="4633" w:author="Степан Гусев" w:date="2023-07-24T14:46:00Z">
        <w:r w:rsidDel="00055270">
          <w:delText>KVM IP передатчики для серверов OPC, СУУТП, МПА – 3 шт.;</w:delText>
        </w:r>
      </w:del>
    </w:p>
    <w:p w14:paraId="5537104D" w14:textId="5293F301" w:rsidR="00A30809" w:rsidDel="00055270" w:rsidRDefault="00A30809" w:rsidP="00B23309">
      <w:pPr>
        <w:pStyle w:val="af4"/>
        <w:numPr>
          <w:ilvl w:val="0"/>
          <w:numId w:val="39"/>
        </w:numPr>
        <w:rPr>
          <w:del w:id="4634" w:author="Степан Гусев" w:date="2023-07-24T14:46:00Z"/>
        </w:rPr>
      </w:pPr>
      <w:del w:id="4635" w:author="Степан Гусев" w:date="2023-07-24T14:46:00Z">
        <w:r w:rsidDel="00055270">
          <w:delText>KVM IP приемник для KVM консоли.</w:delText>
        </w:r>
      </w:del>
    </w:p>
    <w:p w14:paraId="3C793D8E" w14:textId="78A2916F" w:rsidR="00A30809" w:rsidDel="00055270" w:rsidRDefault="00A30809" w:rsidP="00E232D9">
      <w:pPr>
        <w:pStyle w:val="af4"/>
        <w:rPr>
          <w:del w:id="4636" w:author="Степан Гусев" w:date="2023-07-24T14:46:00Z"/>
        </w:rPr>
      </w:pPr>
      <w:del w:id="4637" w:author="Степан Гусев" w:date="2023-07-24T14:46:00Z">
        <w:r w:rsidRPr="008D2554" w:rsidDel="00055270">
          <w:delText>Система должна включать оборудование и программное обеспечение для организации обмена с сетью</w:delText>
        </w:r>
        <w:r w:rsidRPr="00CB164D" w:rsidDel="00055270">
          <w:delText xml:space="preserve"> </w:delText>
        </w:r>
        <w:r w:rsidDel="00055270">
          <w:delText>АСУТП (</w:delText>
        </w:r>
        <w:r w:rsidRPr="00E232D9" w:rsidDel="00055270">
          <w:delText>PIN</w:delText>
        </w:r>
        <w:r w:rsidRPr="00CB164D" w:rsidDel="00055270">
          <w:delText>)</w:delText>
        </w:r>
        <w:r w:rsidRPr="00D43404" w:rsidDel="00055270">
          <w:delText>.</w:delText>
        </w:r>
      </w:del>
    </w:p>
    <w:p w14:paraId="123B336D" w14:textId="47A75419" w:rsidR="00A30809" w:rsidDel="00055270" w:rsidRDefault="00A30809" w:rsidP="00E232D9">
      <w:pPr>
        <w:pStyle w:val="af4"/>
        <w:rPr>
          <w:del w:id="4638" w:author="Степан Гусев" w:date="2023-07-24T14:46:00Z"/>
        </w:rPr>
      </w:pPr>
      <w:del w:id="4639" w:author="Степан Гусев" w:date="2023-07-24T14:46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43090FA" w14:textId="3970BA30" w:rsidR="00A30809" w:rsidDel="00055270" w:rsidRDefault="00A30809" w:rsidP="00E232D9">
      <w:pPr>
        <w:pStyle w:val="af4"/>
        <w:rPr>
          <w:del w:id="4640" w:author="Степан Гусев" w:date="2023-07-24T14:46:00Z"/>
        </w:rPr>
      </w:pPr>
      <w:del w:id="4641" w:author="Степан Гусев" w:date="2023-07-24T14:46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56367905" w14:textId="7CFC793F" w:rsidR="00A30809" w:rsidDel="00055270" w:rsidRDefault="00A30809" w:rsidP="00E232D9">
      <w:pPr>
        <w:pStyle w:val="af4"/>
        <w:rPr>
          <w:del w:id="4642" w:author="Степан Гусев" w:date="2023-07-24T14:46:00Z"/>
        </w:rPr>
      </w:pPr>
      <w:del w:id="4643" w:author="Степан Гусев" w:date="2023-07-24T14:46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02CDA97C" w14:textId="606E2CC3" w:rsidR="00A30809" w:rsidDel="00055270" w:rsidRDefault="00A30809" w:rsidP="00E232D9">
      <w:pPr>
        <w:pStyle w:val="af4"/>
        <w:rPr>
          <w:del w:id="4644" w:author="Степан Гусев" w:date="2023-07-24T14:46:00Z"/>
        </w:rPr>
      </w:pPr>
      <w:del w:id="4645" w:author="Степан Гусев" w:date="2023-07-24T14:46:00Z">
        <w:r w:rsidRPr="00DE58E6" w:rsidDel="00055270">
          <w:delText xml:space="preserve">Для обеспечения мобильности и автономности при обслуживании СУУТП на рабочих серверах в помещениях АСУТП инженерные станции должны быть реализованы в форм-факторе </w:delText>
        </w:r>
        <w:r w:rsidDel="00055270">
          <w:delText>«н</w:delText>
        </w:r>
        <w:r w:rsidRPr="00DE58E6" w:rsidDel="00055270">
          <w:delText>оутбук</w:delText>
        </w:r>
        <w:r w:rsidDel="00055270">
          <w:delText>»</w:delText>
        </w:r>
        <w:r w:rsidRPr="00DE58E6" w:rsidDel="00055270">
          <w:delText xml:space="preserve">. Количество инженерных станций для команды внедрения СУУТП СИБУР КОС – </w:delText>
        </w:r>
        <w:r w:rsidR="00E17028" w:rsidDel="00055270">
          <w:delText>3</w:delText>
        </w:r>
        <w:r w:rsidRPr="00DE58E6" w:rsidDel="00055270">
          <w:delText xml:space="preserve"> шт.</w:delText>
        </w:r>
      </w:del>
    </w:p>
    <w:p w14:paraId="42B71D69" w14:textId="4BAF3496" w:rsidR="00A30809" w:rsidDel="00055270" w:rsidRDefault="00A30809" w:rsidP="00E232D9">
      <w:pPr>
        <w:pStyle w:val="af4"/>
        <w:rPr>
          <w:del w:id="4646" w:author="Степан Гусев" w:date="2023-07-24T14:46:00Z"/>
        </w:rPr>
      </w:pPr>
      <w:del w:id="4647" w:author="Степан Гусев" w:date="2023-07-24T14:46:00Z">
        <w:r w:rsidRPr="00D07EC9" w:rsidDel="00055270">
          <w:delText>Техническое обеспечение СУУТП должно удовлетворять всем выше перечисленным требованиям</w:delText>
        </w:r>
        <w:r w:rsidRPr="00375E8D" w:rsidDel="00055270">
          <w:delText>.</w:delText>
        </w:r>
      </w:del>
    </w:p>
    <w:p w14:paraId="4899F832" w14:textId="77777777" w:rsidR="00055270" w:rsidRDefault="00055270" w:rsidP="00E232D9">
      <w:pPr>
        <w:pStyle w:val="af4"/>
        <w:rPr>
          <w:ins w:id="4648" w:author="Степан Гусев" w:date="2023-07-24T14:46:00Z"/>
        </w:rPr>
      </w:pPr>
      <w:bookmarkStart w:id="4649" w:name="_Toc126311786"/>
    </w:p>
    <w:p w14:paraId="2BDB83C5" w14:textId="77777777" w:rsidR="00055270" w:rsidRDefault="00055270" w:rsidP="00E232D9">
      <w:pPr>
        <w:pStyle w:val="af4"/>
        <w:rPr>
          <w:ins w:id="4650" w:author="Степан Гусев" w:date="2023-07-24T14:46:00Z"/>
        </w:rPr>
      </w:pPr>
    </w:p>
    <w:p w14:paraId="05F01506" w14:textId="3FCFEF69" w:rsidR="00A30809" w:rsidRPr="00D43404" w:rsidRDefault="00A30809">
      <w:pPr>
        <w:pStyle w:val="21"/>
        <w:pPrChange w:id="4651" w:author="Степан Гусев" w:date="2023-07-24T14:59:00Z">
          <w:pPr>
            <w:pStyle w:val="af4"/>
          </w:pPr>
        </w:pPrChange>
      </w:pPr>
      <w:r w:rsidRPr="00D43404">
        <w:t>Размещение оборудования</w:t>
      </w:r>
      <w:bookmarkEnd w:id="4649"/>
      <w:ins w:id="4652" w:author="Степан Гусев" w:date="2023-07-24T14:59:00Z">
        <w:r w:rsidR="006028CD" w:rsidRPr="006028CD">
          <w:t xml:space="preserve"> </w:t>
        </w:r>
      </w:ins>
      <w:ins w:id="4653" w:author="Степан Гусев" w:date="2023-07-24T15:00:00Z">
        <w:r w:rsidR="006028CD">
          <w:t xml:space="preserve">СУУТП </w:t>
        </w:r>
      </w:ins>
      <w:ins w:id="4654" w:author="Степан Гусев" w:date="2023-07-24T14:59:00Z">
        <w:r w:rsidR="006028CD" w:rsidRPr="00D43404">
          <w:t>корпуса 0420 (производства изопропилбензола, фенола и ацетона)</w:t>
        </w:r>
      </w:ins>
    </w:p>
    <w:p w14:paraId="66632C6B" w14:textId="36C68BB0" w:rsidR="00A30809" w:rsidRDefault="00A30809" w:rsidP="00E232D9">
      <w:pPr>
        <w:pStyle w:val="af4"/>
      </w:pPr>
      <w:r>
        <w:t xml:space="preserve">Для системной реализации СУУТП </w:t>
      </w:r>
      <w:del w:id="4655" w:author="Степан Гусев" w:date="2023-07-24T14:58:00Z">
        <w:r w:rsidDel="006028CD">
          <w:delText xml:space="preserve">завода Бисфенол А </w:delText>
        </w:r>
      </w:del>
      <w:r>
        <w:t>на этапе предварительного обследования были определены места размещения нового оборудования:</w:t>
      </w:r>
    </w:p>
    <w:p w14:paraId="05ABE94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B94651">
        <w:t>Аппаратная</w:t>
      </w:r>
      <w:r>
        <w:t> </w:t>
      </w:r>
      <w:r w:rsidRPr="00B94651">
        <w:t>№</w:t>
      </w:r>
      <w:r>
        <w:t> 2.</w:t>
      </w:r>
    </w:p>
    <w:p w14:paraId="2F210B8E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CA4F5F">
        <w:t>Аппаратная</w:t>
      </w:r>
      <w:r>
        <w:t> </w:t>
      </w:r>
      <w:r w:rsidRPr="00CA4F5F">
        <w:t>№</w:t>
      </w:r>
      <w:r>
        <w:t> 2.</w:t>
      </w:r>
    </w:p>
    <w:p w14:paraId="21C51A5C" w14:textId="39C8B757" w:rsidR="00A30809" w:rsidRDefault="00A30809" w:rsidP="0050271C">
      <w:pPr>
        <w:pStyle w:val="af4"/>
      </w:pPr>
      <w:r w:rsidRPr="00545C56">
        <w:t>Предварительная схема вариантов размещения оборудования в помещени</w:t>
      </w:r>
      <w:r w:rsidR="001B29E3">
        <w:t xml:space="preserve">и </w:t>
      </w:r>
      <w:r>
        <w:t>Аппаратна</w:t>
      </w:r>
      <w:r w:rsidR="001B29E3">
        <w:t>ой</w:t>
      </w:r>
      <w:r>
        <w:t xml:space="preserve"> № 2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_Ref121171777 \h  \* MERGEFORMAT </w:instrText>
      </w:r>
      <w:r>
        <w:fldChar w:fldCharType="separate"/>
      </w:r>
      <w:ins w:id="4656" w:author="Степан Гусев" w:date="2023-07-24T15:02:00Z">
        <w:r w:rsidR="006028CD">
          <w:t>Рисунок 5.1</w:t>
        </w:r>
      </w:ins>
      <w:del w:id="4657" w:author="Степан Гусев" w:date="2023-07-24T15:02:00Z">
        <w:r w:rsidR="00FA1295" w:rsidDel="006028CD">
          <w:delText>Рисун</w:delText>
        </w:r>
        <w:r w:rsidR="001B29E3" w:rsidDel="006028CD">
          <w:delText>ке</w:delText>
        </w:r>
        <w:r w:rsidR="00FA1295" w:rsidDel="006028CD">
          <w:delText xml:space="preserve"> 5.6</w:delText>
        </w:r>
      </w:del>
      <w:r>
        <w:fldChar w:fldCharType="end"/>
      </w:r>
      <w:r w:rsidRPr="00545C56">
        <w:t>.</w:t>
      </w:r>
    </w:p>
    <w:p w14:paraId="2190F1BF" w14:textId="66473729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208EA46A" wp14:editId="1B214455">
            <wp:extent cx="6299835" cy="431673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A50" w14:textId="70209101" w:rsidR="00A30809" w:rsidRDefault="00A30809" w:rsidP="0050271C">
      <w:pPr>
        <w:pStyle w:val="af4"/>
        <w:jc w:val="center"/>
      </w:pPr>
      <w:bookmarkStart w:id="4658" w:name="_Ref12117177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4659" w:author="Степан Гусев" w:date="2023-07-24T15:02:00Z">
        <w:r w:rsidR="006028CD">
          <w:rPr>
            <w:noProof/>
          </w:rPr>
          <w:t>1</w:t>
        </w:r>
      </w:ins>
      <w:del w:id="4660" w:author="Степан Гусев" w:date="2023-07-24T15:02:00Z">
        <w:r w:rsidR="00FA1295" w:rsidDel="006028CD">
          <w:rPr>
            <w:noProof/>
          </w:rPr>
          <w:delText>6</w:delText>
        </w:r>
      </w:del>
      <w:r w:rsidR="00B63BAB">
        <w:rPr>
          <w:noProof/>
        </w:rPr>
        <w:fldChar w:fldCharType="end"/>
      </w:r>
      <w:bookmarkEnd w:id="4658"/>
      <w:r w:rsidRPr="005E5E38">
        <w:t xml:space="preserve"> Предварительная схема вариантов размещения оборудования</w:t>
      </w:r>
    </w:p>
    <w:p w14:paraId="4B0DA54E" w14:textId="2AE20925" w:rsidR="00A30809" w:rsidRPr="00D43404" w:rsidRDefault="00A30809">
      <w:pPr>
        <w:pStyle w:val="21"/>
        <w:pPrChange w:id="4661" w:author="Степан Гусев" w:date="2023-07-24T14:59:00Z">
          <w:pPr>
            <w:pStyle w:val="af4"/>
          </w:pPr>
        </w:pPrChange>
      </w:pPr>
      <w:bookmarkStart w:id="4662" w:name="_Toc126311787"/>
      <w:r w:rsidRPr="00D43404">
        <w:lastRenderedPageBreak/>
        <w:t>Подключение электропитания</w:t>
      </w:r>
      <w:bookmarkEnd w:id="4662"/>
      <w:ins w:id="4663" w:author="Степан Гусев" w:date="2023-07-24T15:00:00Z">
        <w:r w:rsidR="006028CD">
          <w:t xml:space="preserve"> СУУТП</w:t>
        </w:r>
      </w:ins>
      <w:ins w:id="4664" w:author="Степан Гусев" w:date="2023-07-24T14:59:00Z"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58B7DCC" w14:textId="77777777" w:rsidR="00A30809" w:rsidRDefault="00A30809" w:rsidP="00E232D9">
      <w:pPr>
        <w:pStyle w:val="af4"/>
      </w:pPr>
      <w:r w:rsidRPr="00F2704F">
        <w:t>Для электропитания оборудования, размещённо</w:t>
      </w:r>
      <w:r>
        <w:t>го</w:t>
      </w:r>
      <w:r w:rsidRPr="00F2704F">
        <w:t xml:space="preserve"> в помещении Аппаратная № 2, </w:t>
      </w:r>
      <w:r>
        <w:t>используется</w:t>
      </w:r>
      <w:r w:rsidRPr="00F2704F">
        <w:t xml:space="preserve"> шкаф распределения питания </w:t>
      </w:r>
      <w:r w:rsidRPr="00E232D9">
        <w:t>EC</w:t>
      </w:r>
      <w:r w:rsidRPr="005B4592">
        <w:t>01</w:t>
      </w:r>
      <w:r w:rsidRPr="00F2704F">
        <w:t xml:space="preserve"> (ШРП), который запитывается от </w:t>
      </w:r>
      <w:r>
        <w:t>источника</w:t>
      </w:r>
      <w:r w:rsidRPr="00F2704F">
        <w:t xml:space="preserve"> бесперебойного питания (</w:t>
      </w:r>
      <w:r>
        <w:t>И</w:t>
      </w:r>
      <w:r w:rsidRPr="00F2704F">
        <w:t>БП)</w:t>
      </w:r>
    </w:p>
    <w:p w14:paraId="3365DA7F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ШРП. Для АРМ инженера СУУТП должно быть предусмотрено резервированное электропитание.</w:t>
      </w:r>
    </w:p>
    <w:p w14:paraId="657BF661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5FA7C293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питания, поступающих от ШРП, с помощью трех отдельных питающих кабелей:</w:t>
      </w:r>
    </w:p>
    <w:p w14:paraId="41E06B5A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);</w:t>
      </w:r>
    </w:p>
    <w:p w14:paraId="59832F64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);</w:t>
      </w:r>
    </w:p>
    <w:p w14:paraId="18BDE50C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т.д.).</w:t>
      </w:r>
    </w:p>
    <w:p w14:paraId="4808CF68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5099EA7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2D18264A" w14:textId="60D9050D" w:rsidR="00A30809" w:rsidRDefault="00A30809" w:rsidP="00E232D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шкафа ШРП </w:t>
      </w:r>
      <w:r w:rsidRPr="00E232D9">
        <w:t>EC</w:t>
      </w:r>
      <w:r w:rsidRPr="00DA5ADE">
        <w:t xml:space="preserve">01 </w:t>
      </w:r>
      <w:r>
        <w:t xml:space="preserve">для подключения нового оборудования СУУТП представлены в </w:t>
      </w:r>
      <w:r>
        <w:fldChar w:fldCharType="begin"/>
      </w:r>
      <w:r>
        <w:instrText xml:space="preserve"> REF _Ref121171823 \h  \* MERGEFORMAT </w:instrText>
      </w:r>
      <w:r>
        <w:fldChar w:fldCharType="separate"/>
      </w:r>
      <w:ins w:id="4665" w:author="Степан Гусев" w:date="2023-07-24T15:02:00Z">
        <w:r w:rsidR="006028CD">
          <w:t>Таблица 5.21</w:t>
        </w:r>
      </w:ins>
      <w:del w:id="4666" w:author="Степан Гусев" w:date="2023-07-24T15:02:00Z">
        <w:r w:rsidR="00FA1295" w:rsidDel="006028CD">
          <w:delText>Таблиц</w:delText>
        </w:r>
        <w:r w:rsidR="001B29E3" w:rsidDel="006028CD">
          <w:delText>е</w:delText>
        </w:r>
        <w:r w:rsidR="00FA1295" w:rsidDel="006028CD">
          <w:delText xml:space="preserve"> 5.21</w:delText>
        </w:r>
      </w:del>
      <w:r>
        <w:fldChar w:fldCharType="end"/>
      </w:r>
      <w:r>
        <w:t>.</w:t>
      </w:r>
    </w:p>
    <w:p w14:paraId="1281B283" w14:textId="1408F9EA" w:rsidR="00A30809" w:rsidRDefault="00A30809" w:rsidP="0050271C">
      <w:pPr>
        <w:pStyle w:val="af4"/>
        <w:ind w:firstLine="0"/>
      </w:pPr>
      <w:bookmarkStart w:id="4667" w:name="_Ref12117182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21</w:t>
      </w:r>
      <w:r w:rsidR="00B63BAB">
        <w:rPr>
          <w:noProof/>
        </w:rPr>
        <w:fldChar w:fldCharType="end"/>
      </w:r>
      <w:bookmarkEnd w:id="4667"/>
      <w:r w:rsidRPr="005E5E38">
        <w:t xml:space="preserve"> Точки подключения оборудования СУУТП к шкафу ШРП EC01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4"/>
        <w:gridCol w:w="2204"/>
        <w:gridCol w:w="2204"/>
        <w:gridCol w:w="1641"/>
      </w:tblGrid>
      <w:tr w:rsidR="00A30809" w:rsidRPr="001B29E3" w14:paraId="549A6C29" w14:textId="77777777" w:rsidTr="005B5E43">
        <w:tc>
          <w:tcPr>
            <w:tcW w:w="1948" w:type="pct"/>
            <w:gridSpan w:val="2"/>
            <w:vAlign w:val="center"/>
          </w:tcPr>
          <w:p w14:paraId="14AA05F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2" w:type="pct"/>
            <w:gridSpan w:val="3"/>
            <w:vAlign w:val="center"/>
          </w:tcPr>
          <w:p w14:paraId="59B374F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1B29E3" w14:paraId="59761B84" w14:textId="77777777" w:rsidTr="008C58DD">
        <w:tc>
          <w:tcPr>
            <w:tcW w:w="831" w:type="pct"/>
            <w:vAlign w:val="center"/>
          </w:tcPr>
          <w:p w14:paraId="433451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492AC88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95B9F2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1AF4CF1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3CBA7DBA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1B29E3" w14:paraId="356C8629" w14:textId="77777777" w:rsidTr="008C58DD">
        <w:tc>
          <w:tcPr>
            <w:tcW w:w="831" w:type="pct"/>
            <w:vMerge w:val="restart"/>
            <w:vAlign w:val="center"/>
          </w:tcPr>
          <w:p w14:paraId="230A73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6306085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797C1CF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9713F7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 w:val="restart"/>
            <w:vAlign w:val="center"/>
          </w:tcPr>
          <w:p w14:paraId="789CE0E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EC01</w:t>
            </w:r>
          </w:p>
        </w:tc>
      </w:tr>
      <w:tr w:rsidR="00A30809" w:rsidRPr="001B29E3" w14:paraId="0012D7CE" w14:textId="77777777" w:rsidTr="008C58DD">
        <w:tc>
          <w:tcPr>
            <w:tcW w:w="831" w:type="pct"/>
            <w:vMerge/>
            <w:vAlign w:val="center"/>
          </w:tcPr>
          <w:p w14:paraId="1F63AC2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4DCF7B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BAEA95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66A3F9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/>
            <w:vAlign w:val="center"/>
          </w:tcPr>
          <w:p w14:paraId="3BAD3D3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E8E194B" w14:textId="77777777" w:rsidTr="008C58DD">
        <w:tc>
          <w:tcPr>
            <w:tcW w:w="831" w:type="pct"/>
            <w:vMerge w:val="restart"/>
            <w:vAlign w:val="center"/>
          </w:tcPr>
          <w:p w14:paraId="6DEDA5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50EDF57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3EDE61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689FD0DF" w14:textId="774A0BBF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 xml:space="preserve">SF52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С32 </w:t>
            </w:r>
            <w:r w:rsidRPr="0050271C">
              <w:rPr>
                <w:rFonts w:ascii="Times New Roman" w:hAnsi="Times New Roman"/>
                <w:szCs w:val="20"/>
              </w:rPr>
              <w:t>(32А)</w:t>
            </w:r>
          </w:p>
        </w:tc>
        <w:tc>
          <w:tcPr>
            <w:tcW w:w="828" w:type="pct"/>
            <w:vMerge/>
            <w:vAlign w:val="center"/>
          </w:tcPr>
          <w:p w14:paraId="561CEBC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5FB99BC2" w14:textId="77777777" w:rsidTr="008C58DD">
        <w:tc>
          <w:tcPr>
            <w:tcW w:w="831" w:type="pct"/>
            <w:vMerge/>
            <w:vAlign w:val="center"/>
          </w:tcPr>
          <w:p w14:paraId="1C6D30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23ED91E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6C0339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01AR-XT-06:9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52C51432" w14:textId="531AAA12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SF1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>36</w:t>
            </w:r>
            <w:r w:rsidRPr="0050271C">
              <w:rPr>
                <w:rFonts w:ascii="Times New Roman" w:hAnsi="Times New Roman"/>
                <w:szCs w:val="20"/>
              </w:rPr>
              <w:t xml:space="preserve">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С2 </w:t>
            </w:r>
            <w:r w:rsidRPr="0050271C">
              <w:rPr>
                <w:rFonts w:ascii="Times New Roman" w:hAnsi="Times New Roman"/>
                <w:szCs w:val="20"/>
              </w:rPr>
              <w:t>(2А)</w:t>
            </w:r>
          </w:p>
        </w:tc>
        <w:tc>
          <w:tcPr>
            <w:tcW w:w="828" w:type="pct"/>
            <w:vMerge/>
            <w:vAlign w:val="center"/>
          </w:tcPr>
          <w:p w14:paraId="6DA4A0C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96B6987" w14:textId="77777777" w:rsidTr="008C58DD">
        <w:tc>
          <w:tcPr>
            <w:tcW w:w="831" w:type="pct"/>
            <w:vMerge/>
            <w:vAlign w:val="center"/>
          </w:tcPr>
          <w:p w14:paraId="6E993FC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0831DC5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7BDEBE0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B2E3817" w14:textId="3DEB4281" w:rsidR="00A30809" w:rsidRPr="0050271C" w:rsidRDefault="008C58DD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  <w:r w:rsidRPr="0050271C">
              <w:rPr>
                <w:rFonts w:ascii="Times New Roman" w:hAnsi="Times New Roman"/>
                <w:szCs w:val="20"/>
                <w:lang w:val="ru-RU"/>
              </w:rPr>
              <w:t xml:space="preserve">от щита 13Щ РП-2 кор.0420 </w:t>
            </w:r>
          </w:p>
        </w:tc>
        <w:tc>
          <w:tcPr>
            <w:tcW w:w="828" w:type="pct"/>
            <w:vMerge/>
            <w:vAlign w:val="center"/>
          </w:tcPr>
          <w:p w14:paraId="272AA0E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</w:p>
        </w:tc>
      </w:tr>
    </w:tbl>
    <w:p w14:paraId="0B27E9F5" w14:textId="77777777" w:rsidR="008C58DD" w:rsidRDefault="008C58DD" w:rsidP="00E232D9">
      <w:pPr>
        <w:pStyle w:val="af4"/>
      </w:pPr>
    </w:p>
    <w:p w14:paraId="0661B7A9" w14:textId="46E9F13C" w:rsidR="00A30809" w:rsidRPr="00D43404" w:rsidRDefault="00A30809">
      <w:pPr>
        <w:pStyle w:val="21"/>
        <w:pPrChange w:id="4668" w:author="Степан Гусев" w:date="2023-07-24T15:00:00Z">
          <w:pPr>
            <w:pStyle w:val="af4"/>
          </w:pPr>
        </w:pPrChange>
      </w:pPr>
      <w:bookmarkStart w:id="4669" w:name="_Toc126311788"/>
      <w:r w:rsidRPr="00D43404">
        <w:t>Решения по подключению к информационным сетям</w:t>
      </w:r>
      <w:bookmarkEnd w:id="4669"/>
      <w:ins w:id="4670" w:author="Степан Гусев" w:date="2023-07-24T15:00:00Z">
        <w:r w:rsidR="006028CD" w:rsidRPr="006028CD">
          <w:t xml:space="preserve"> </w:t>
        </w:r>
        <w:r w:rsidR="006028CD">
          <w:t>СУУТП</w:t>
        </w:r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DCF7548" w14:textId="529A5D20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Для подключения нового сервера OPC в управляющую сеть РСУ, сервер </w:t>
      </w:r>
      <w:r w:rsidRPr="00E232D9">
        <w:t>OPC</w:t>
      </w:r>
      <w:r w:rsidRPr="00D1777D">
        <w:t xml:space="preserve"> </w:t>
      </w:r>
      <w:r>
        <w:t xml:space="preserve">должен быть подключен к повторителю шины </w:t>
      </w:r>
      <w:r w:rsidRPr="00D1777D">
        <w:t>(</w:t>
      </w:r>
      <w:r w:rsidRPr="00E232D9">
        <w:t>YNT</w:t>
      </w:r>
      <w:r w:rsidRPr="00D1777D">
        <w:t>511</w:t>
      </w:r>
      <w:r w:rsidRPr="00E232D9">
        <w:t>D</w:t>
      </w:r>
      <w:r w:rsidRPr="00D1777D">
        <w:t xml:space="preserve">-42) </w:t>
      </w:r>
      <w:r>
        <w:t xml:space="preserve">сетевого шкафа ВОЛС в существующую сеть </w:t>
      </w:r>
      <w:r w:rsidRPr="00E232D9">
        <w:t>V</w:t>
      </w:r>
      <w:r w:rsidRPr="00F64F4E">
        <w:t>-</w:t>
      </w:r>
      <w:r w:rsidRPr="00E232D9">
        <w:t>net</w:t>
      </w:r>
      <w:r w:rsidRPr="00F64F4E">
        <w:t xml:space="preserve"> </w:t>
      </w:r>
      <w:r>
        <w:t>расположенного в помещении Аппаратная № 2.</w:t>
      </w:r>
    </w:p>
    <w:p w14:paraId="4AD32F69" w14:textId="77777777" w:rsidR="00A30809" w:rsidRDefault="00A30809" w:rsidP="00E232D9">
      <w:pPr>
        <w:pStyle w:val="af4"/>
      </w:pPr>
      <w:r>
        <w:t xml:space="preserve">Сервер СУУТП, Сервер МПА и Сервер </w:t>
      </w:r>
      <w:r w:rsidRPr="00E232D9">
        <w:t>OPC</w:t>
      </w:r>
      <w:r w:rsidRPr="00F64F4E">
        <w:t xml:space="preserve"> </w:t>
      </w:r>
      <w:r>
        <w:t xml:space="preserve">должны быть подключены в существующую </w:t>
      </w:r>
      <w:r w:rsidRPr="00E232D9">
        <w:t>PIN</w:t>
      </w:r>
      <w:r w:rsidRPr="00CD28AC">
        <w:t xml:space="preserve"> </w:t>
      </w:r>
      <w:r>
        <w:t xml:space="preserve">сеть. В существующем коммутаторе </w:t>
      </w:r>
      <w:r w:rsidRPr="00E232D9">
        <w:t>PIN</w:t>
      </w:r>
      <w:r w:rsidRPr="00CD28AC">
        <w:t xml:space="preserve"> </w:t>
      </w:r>
      <w:r>
        <w:t>сети операторских станций 420</w:t>
      </w:r>
      <w:r>
        <w:noBreakHyphen/>
      </w:r>
      <w:r w:rsidRPr="00E232D9">
        <w:t>SW</w:t>
      </w:r>
      <w:r w:rsidRPr="008B4F42">
        <w:t>3.1</w:t>
      </w:r>
      <w:r w:rsidRPr="00CD28AC">
        <w:t xml:space="preserve"> </w:t>
      </w:r>
      <w:r>
        <w:t xml:space="preserve">расположенном в шкафу </w:t>
      </w:r>
      <w:r w:rsidRPr="00E232D9">
        <w:t>OPC</w:t>
      </w:r>
      <w:r w:rsidRPr="00CD28AC">
        <w:t xml:space="preserve"> </w:t>
      </w:r>
      <w:r>
        <w:t xml:space="preserve">Сервер имеются два свободных порта: 5, 6. Для объединения оборудования СУУТП в </w:t>
      </w:r>
      <w:r w:rsidRPr="00E232D9">
        <w:t>PIN</w:t>
      </w:r>
      <w:r w:rsidRPr="00CD28AC">
        <w:t xml:space="preserve"> </w:t>
      </w:r>
      <w:r>
        <w:t xml:space="preserve">сеть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Новый коммутатор </w:t>
      </w:r>
      <w:r w:rsidRPr="00E232D9">
        <w:t>PIN</w:t>
      </w:r>
      <w:r w:rsidRPr="00CD28AC">
        <w:t xml:space="preserve"> </w:t>
      </w:r>
      <w:r>
        <w:t>сети будет подключен к в существующий коммутатор 420 SW3.1 расположенный</w:t>
      </w:r>
      <w:r w:rsidRPr="00CD28AC">
        <w:t xml:space="preserve"> в шкафу OPC Сервер</w:t>
      </w:r>
      <w:r>
        <w:t xml:space="preserve">. </w:t>
      </w:r>
    </w:p>
    <w:p w14:paraId="22CEAA7C" w14:textId="77777777" w:rsidR="00A30809" w:rsidRPr="0050271C" w:rsidRDefault="00A30809" w:rsidP="00A30809">
      <w:pPr>
        <w:rPr>
          <w:rFonts w:ascii="Times New Roman" w:hAnsi="Times New Roman"/>
        </w:rPr>
      </w:pPr>
      <w:r w:rsidRPr="0050271C">
        <w:rPr>
          <w:rFonts w:ascii="Times New Roman" w:hAnsi="Times New Roman"/>
        </w:rPr>
        <w:t>Для подключения нового коммутатора PIN к существующему предварительно выбран порт 5 коммутатора 420</w:t>
      </w:r>
      <w:r w:rsidRPr="0050271C">
        <w:rPr>
          <w:rFonts w:ascii="Times New Roman" w:hAnsi="Times New Roman"/>
        </w:rPr>
        <w:noBreakHyphen/>
        <w:t>SW3.1.</w:t>
      </w:r>
    </w:p>
    <w:p w14:paraId="6D6F1AA1" w14:textId="06F385C5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5A5D8C8C" w14:textId="77777777" w:rsidR="00A30809" w:rsidRDefault="00A30809" w:rsidP="00E232D9">
      <w:pPr>
        <w:pStyle w:val="af4"/>
      </w:pPr>
      <w:r>
        <w:t xml:space="preserve">С целью </w:t>
      </w:r>
      <w:r w:rsidRPr="00AC4DA1">
        <w:t>обеспеч</w:t>
      </w:r>
      <w:r>
        <w:t>ения</w:t>
      </w:r>
      <w:r w:rsidRPr="00AC4DA1">
        <w:t xml:space="preserve"> возможност</w:t>
      </w:r>
      <w:r>
        <w:t>и</w:t>
      </w:r>
      <w:r w:rsidRPr="00AC4DA1">
        <w:t xml:space="preserve"> передачи на АРМ инженера </w:t>
      </w:r>
      <w:r>
        <w:t>СУУТП</w:t>
      </w:r>
      <w:r w:rsidRPr="00AC4DA1">
        <w:t xml:space="preserve"> управлени</w:t>
      </w:r>
      <w:r>
        <w:t>я</w:t>
      </w:r>
      <w:r w:rsidRPr="00AC4DA1">
        <w:t xml:space="preserve"> всеми </w:t>
      </w:r>
      <w:r>
        <w:t>серверами</w:t>
      </w:r>
      <w:r w:rsidRPr="00AC4DA1">
        <w:t xml:space="preserve">, входящими в состав </w:t>
      </w:r>
      <w:r>
        <w:t>СУУТП</w:t>
      </w:r>
      <w:r w:rsidRPr="00AC4DA1">
        <w:t>, с целью проведения обслуживания системы и сервисных работ</w:t>
      </w:r>
      <w:r>
        <w:t xml:space="preserve"> все оборудование СУУТП должно быть объединено в существующую </w:t>
      </w:r>
      <w:r w:rsidRPr="00E232D9">
        <w:t>KMP</w:t>
      </w:r>
      <w:r w:rsidRPr="00AC4DA1">
        <w:t xml:space="preserve"> </w:t>
      </w:r>
      <w:r w:rsidRPr="00E232D9">
        <w:t>IP</w:t>
      </w:r>
      <w:r w:rsidRPr="00AC4DA1">
        <w:t xml:space="preserve"> </w:t>
      </w:r>
      <w:r>
        <w:t xml:space="preserve">сеть посредством </w:t>
      </w:r>
      <w:r w:rsidRPr="00E232D9">
        <w:t>KVM</w:t>
      </w:r>
      <w:r w:rsidRPr="00AC4DA1">
        <w:t>-</w:t>
      </w:r>
      <w:r>
        <w:t xml:space="preserve">передатчиков, подключенных к серверам и </w:t>
      </w:r>
      <w:r w:rsidRPr="00E232D9">
        <w:t>KVM</w:t>
      </w:r>
      <w:r>
        <w:t xml:space="preserve">-приемникам, подключенных к АРМ инженера СУУТП и к </w:t>
      </w:r>
      <w:r w:rsidRPr="00E232D9">
        <w:t>KVM</w:t>
      </w:r>
      <w:r w:rsidRPr="00DA5ADE">
        <w:t>-</w:t>
      </w:r>
      <w:r>
        <w:t>консоли, установленной в шкафу СУУТП.</w:t>
      </w:r>
    </w:p>
    <w:p w14:paraId="0F1DCC9C" w14:textId="31E0BF20" w:rsidR="006028CD" w:rsidRDefault="00A3080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_Ref121171863 \h  \* MERGEFORMAT </w:instrText>
      </w:r>
      <w:r>
        <w:fldChar w:fldCharType="separate"/>
      </w:r>
      <w:ins w:id="4671" w:author="Степан Гусев" w:date="2023-07-24T15:02:00Z">
        <w:r w:rsidR="006028CD">
          <w:t>Таблица 5.22</w:t>
        </w:r>
      </w:ins>
      <w:del w:id="4672" w:author="Степан Гусев" w:date="2023-07-24T15:02:00Z">
        <w:r w:rsidR="00FA1295" w:rsidDel="006028CD">
          <w:delText>Таблиц</w:delText>
        </w:r>
        <w:r w:rsidR="00593782" w:rsidDel="006028CD">
          <w:delText>е</w:delText>
        </w:r>
        <w:r w:rsidR="00FA1295" w:rsidDel="006028CD">
          <w:delText xml:space="preserve"> 5.22</w:delText>
        </w:r>
      </w:del>
      <w:r>
        <w:fldChar w:fldCharType="end"/>
      </w:r>
      <w:r>
        <w:t>.</w:t>
      </w:r>
    </w:p>
    <w:p w14:paraId="731D5BAE" w14:textId="6A470929" w:rsidR="00A30809" w:rsidRDefault="00A30809" w:rsidP="0050271C">
      <w:pPr>
        <w:pStyle w:val="af4"/>
        <w:ind w:firstLine="0"/>
      </w:pPr>
      <w:bookmarkStart w:id="4673" w:name="_Ref12117186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22</w:t>
      </w:r>
      <w:r w:rsidR="00B63BAB">
        <w:rPr>
          <w:noProof/>
        </w:rPr>
        <w:fldChar w:fldCharType="end"/>
      </w:r>
      <w:bookmarkEnd w:id="4673"/>
      <w:r w:rsidRPr="005E5E38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4"/>
        <w:gridCol w:w="2065"/>
        <w:gridCol w:w="1774"/>
        <w:gridCol w:w="1009"/>
        <w:gridCol w:w="1947"/>
        <w:gridCol w:w="1342"/>
      </w:tblGrid>
      <w:tr w:rsidR="00A30809" w:rsidRPr="0049240C" w14:paraId="12224BAA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8531A5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lastRenderedPageBreak/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37259C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38E707C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49240C" w14:paraId="2DD28FE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8BD819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042" w:type="pct"/>
            <w:vAlign w:val="center"/>
          </w:tcPr>
          <w:p w14:paraId="2921469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95" w:type="pct"/>
            <w:vAlign w:val="center"/>
          </w:tcPr>
          <w:p w14:paraId="7C9EB6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6FD882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982" w:type="pct"/>
            <w:vAlign w:val="center"/>
          </w:tcPr>
          <w:p w14:paraId="601593E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677" w:type="pct"/>
            <w:vAlign w:val="center"/>
          </w:tcPr>
          <w:p w14:paraId="36D894D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14:paraId="3585036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1E6CF8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042" w:type="pct"/>
            <w:vMerge w:val="restart"/>
            <w:vAlign w:val="center"/>
          </w:tcPr>
          <w:p w14:paraId="0EB3721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52D8B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192.168.10.56</w:t>
            </w:r>
          </w:p>
        </w:tc>
        <w:tc>
          <w:tcPr>
            <w:tcW w:w="509" w:type="pct"/>
            <w:vAlign w:val="center"/>
          </w:tcPr>
          <w:p w14:paraId="0F56D44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119D8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279FB8E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D1745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E07AE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20D8E79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C3A1B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C48351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928F1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52D694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0E4FD0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0D8E97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042" w:type="pct"/>
            <w:vMerge w:val="restart"/>
            <w:vAlign w:val="center"/>
          </w:tcPr>
          <w:p w14:paraId="2C808D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5AD2DE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192.168.10.25</w:t>
            </w:r>
          </w:p>
        </w:tc>
        <w:tc>
          <w:tcPr>
            <w:tcW w:w="509" w:type="pct"/>
            <w:vAlign w:val="center"/>
          </w:tcPr>
          <w:p w14:paraId="66A1321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510B97D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44CCD3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4BCDEB60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BCC459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697A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31C7DD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713E4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21344B2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6E3394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59F362EC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35CB96C5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042" w:type="pct"/>
            <w:vMerge w:val="restart"/>
            <w:vAlign w:val="center"/>
          </w:tcPr>
          <w:p w14:paraId="5E63D5B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37099D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192.168.10.26</w:t>
            </w:r>
          </w:p>
        </w:tc>
        <w:tc>
          <w:tcPr>
            <w:tcW w:w="509" w:type="pct"/>
            <w:vAlign w:val="center"/>
          </w:tcPr>
          <w:p w14:paraId="06F690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3C1D89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543A419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7BAB3BCD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926D77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225DB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1704D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5C5FEB7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66DA02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AC93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110C31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322186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042" w:type="pct"/>
            <w:vMerge w:val="restart"/>
            <w:vAlign w:val="center"/>
          </w:tcPr>
          <w:p w14:paraId="7E0E83F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0DE9EA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192.168.10.27</w:t>
            </w:r>
          </w:p>
        </w:tc>
        <w:tc>
          <w:tcPr>
            <w:tcW w:w="509" w:type="pct"/>
            <w:vAlign w:val="center"/>
          </w:tcPr>
          <w:p w14:paraId="61E78A7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0AB748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3469FCB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46CA9CE4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B19DFB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AA8417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73E3CE0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56439B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7107D4E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7FD2E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B3C9A27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65F1C0C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042" w:type="pct"/>
            <w:vMerge w:val="restart"/>
            <w:vAlign w:val="center"/>
          </w:tcPr>
          <w:p w14:paraId="067D65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3BE70A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192.168.10.55</w:t>
            </w:r>
          </w:p>
        </w:tc>
        <w:tc>
          <w:tcPr>
            <w:tcW w:w="509" w:type="pct"/>
            <w:vAlign w:val="center"/>
          </w:tcPr>
          <w:p w14:paraId="0BF3A28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1CAF37A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08F64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17ABFD8F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EF2AAE7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E9326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E3BBA4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4653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0AC2B87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6B2C259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</w:tbl>
    <w:p w14:paraId="5D4DF838" w14:textId="77777777" w:rsidR="008A4143" w:rsidRDefault="008A4143" w:rsidP="00E232D9">
      <w:pPr>
        <w:pStyle w:val="af4"/>
      </w:pPr>
      <w:bookmarkStart w:id="4674" w:name="_Toc126311789"/>
    </w:p>
    <w:p w14:paraId="3C2B24CD" w14:textId="03543B7B" w:rsidR="00A30809" w:rsidRPr="00D43404" w:rsidDel="00055270" w:rsidRDefault="00A30809">
      <w:pPr>
        <w:pStyle w:val="21"/>
        <w:rPr>
          <w:del w:id="4675" w:author="Степан Гусев" w:date="2023-07-24T14:48:00Z"/>
        </w:rPr>
        <w:pPrChange w:id="4676" w:author="Степан Гусев" w:date="2023-07-24T14:48:00Z">
          <w:pPr>
            <w:pStyle w:val="af4"/>
          </w:pPr>
        </w:pPrChange>
      </w:pPr>
      <w:del w:id="4677" w:author="Степан Гусев" w:date="2023-07-24T14:48:00Z">
        <w:r w:rsidRPr="00D43404" w:rsidDel="00055270">
          <w:delText>Организация связи СУУТП и РСУ</w:delText>
        </w:r>
        <w:bookmarkEnd w:id="4674"/>
      </w:del>
    </w:p>
    <w:p w14:paraId="5E2F9BBF" w14:textId="7A2755FD" w:rsidR="00A30809" w:rsidDel="00055270" w:rsidRDefault="00A30809">
      <w:pPr>
        <w:pStyle w:val="21"/>
        <w:rPr>
          <w:del w:id="4678" w:author="Степан Гусев" w:date="2023-07-24T14:48:00Z"/>
        </w:rPr>
        <w:pPrChange w:id="4679" w:author="Степан Гусев" w:date="2023-07-24T14:48:00Z">
          <w:pPr>
            <w:pStyle w:val="af4"/>
          </w:pPr>
        </w:pPrChange>
      </w:pPr>
      <w:del w:id="4680" w:author="Степан Гусев" w:date="2023-07-24T14:48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должны обеспечивать взаимодействие приложений контроллеров и виртуальных анализаторов СУУТП, а также процедур МПА с РСУ.</w:delText>
        </w:r>
      </w:del>
    </w:p>
    <w:p w14:paraId="6376CEF8" w14:textId="6987425A" w:rsidR="00A30809" w:rsidDel="00055270" w:rsidRDefault="00A30809">
      <w:pPr>
        <w:pStyle w:val="21"/>
        <w:rPr>
          <w:del w:id="4681" w:author="Степан Гусев" w:date="2023-07-24T14:48:00Z"/>
        </w:rPr>
        <w:pPrChange w:id="4682" w:author="Степан Гусев" w:date="2023-07-24T14:48:00Z">
          <w:pPr>
            <w:pStyle w:val="af4"/>
          </w:pPr>
        </w:pPrChange>
      </w:pPr>
      <w:del w:id="4683" w:author="Степан Гусев" w:date="2023-07-24T14:48:00Z">
        <w:r w:rsidDel="00055270">
          <w:delText>В функции модулей входит:</w:delText>
        </w:r>
      </w:del>
    </w:p>
    <w:p w14:paraId="5FEEDF1A" w14:textId="531575EA" w:rsidR="00A30809" w:rsidDel="00055270" w:rsidRDefault="00A30809">
      <w:pPr>
        <w:pStyle w:val="21"/>
        <w:rPr>
          <w:del w:id="4684" w:author="Степан Гусев" w:date="2023-07-24T14:48:00Z"/>
        </w:rPr>
        <w:pPrChange w:id="4685" w:author="Степан Гусев" w:date="2023-07-24T14:48:00Z">
          <w:pPr>
            <w:pStyle w:val="af4"/>
          </w:pPr>
        </w:pPrChange>
      </w:pPr>
      <w:del w:id="4686" w:author="Степан Гусев" w:date="2023-07-24T14:48:00Z">
        <w:r w:rsidDel="00055270">
          <w:delText xml:space="preserve">- корректный обмен информации между ОРС-сервером РСУ CENTUM VP и серверами СУУТП, МПА (сеть VLAN); </w:delText>
        </w:r>
      </w:del>
    </w:p>
    <w:p w14:paraId="69F1CE92" w14:textId="12D53658" w:rsidR="00A30809" w:rsidDel="00055270" w:rsidRDefault="00A30809">
      <w:pPr>
        <w:pStyle w:val="21"/>
        <w:rPr>
          <w:del w:id="4687" w:author="Степан Гусев" w:date="2023-07-24T14:48:00Z"/>
        </w:rPr>
        <w:pPrChange w:id="4688" w:author="Степан Гусев" w:date="2023-07-24T14:48:00Z">
          <w:pPr>
            <w:pStyle w:val="af4"/>
          </w:pPr>
        </w:pPrChange>
      </w:pPr>
      <w:del w:id="4689" w:author="Степан Гусев" w:date="2023-07-24T14:48:00Z">
        <w:r w:rsidDel="00055270">
          <w:delText xml:space="preserve">- 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7C8EA6FB" w14:textId="45DED6B5" w:rsidR="00A30809" w:rsidDel="00055270" w:rsidRDefault="00A30809">
      <w:pPr>
        <w:pStyle w:val="21"/>
        <w:rPr>
          <w:del w:id="4690" w:author="Степан Гусев" w:date="2023-07-24T14:48:00Z"/>
        </w:rPr>
        <w:pPrChange w:id="4691" w:author="Степан Гусев" w:date="2023-07-24T14:48:00Z">
          <w:pPr>
            <w:pStyle w:val="af4"/>
          </w:pPr>
        </w:pPrChange>
      </w:pPr>
      <w:del w:id="4692" w:author="Степан Гусев" w:date="2023-07-24T14:48:00Z">
        <w:r w:rsidDel="00055270">
          <w:delText>- обеспечение безопасного совместного функционирования ПО РСУ с СУУТП.</w:delText>
        </w:r>
      </w:del>
    </w:p>
    <w:p w14:paraId="07A8D343" w14:textId="7640576E" w:rsidR="00A30809" w:rsidDel="00055270" w:rsidRDefault="00A30809">
      <w:pPr>
        <w:pStyle w:val="21"/>
        <w:rPr>
          <w:del w:id="4693" w:author="Степан Гусев" w:date="2023-07-24T14:48:00Z"/>
        </w:rPr>
        <w:pPrChange w:id="4694" w:author="Степан Гусев" w:date="2023-07-24T14:48:00Z">
          <w:pPr>
            <w:pStyle w:val="af4"/>
          </w:pPr>
        </w:pPrChange>
      </w:pPr>
      <w:del w:id="4695" w:author="Степан Гусев" w:date="2023-07-24T14:48:00Z">
        <w:r w:rsidRPr="00CE6041" w:rsidDel="00055270">
          <w:delText xml:space="preserve">На </w:delText>
        </w:r>
        <w:r w:rsidDel="00055270">
          <w:rPr>
            <w:b w:val="0"/>
          </w:rPr>
          <w:fldChar w:fldCharType="begin"/>
        </w:r>
        <w:r w:rsidDel="00055270">
          <w:delInstrText xml:space="preserve"> REF _Ref122072230 \h  \* MERGEFORMAT </w:delInstrText>
        </w:r>
        <w:r w:rsidDel="00055270">
          <w:rPr>
            <w:b w:val="0"/>
          </w:rPr>
        </w:r>
        <w:r w:rsidDel="00055270">
          <w:rPr>
            <w:b w:val="0"/>
          </w:rPr>
          <w:fldChar w:fldCharType="separate"/>
        </w:r>
        <w:r w:rsidR="00FA1295" w:rsidDel="00055270">
          <w:delText>Рисун</w:delText>
        </w:r>
        <w:r w:rsidR="003C7B3B" w:rsidDel="00055270">
          <w:delText>ке</w:delText>
        </w:r>
        <w:r w:rsidR="00FA1295" w:rsidDel="00055270">
          <w:delText xml:space="preserve"> 5.7</w:delText>
        </w:r>
        <w:r w:rsidDel="00055270">
          <w:rPr>
            <w:b w:val="0"/>
          </w:rPr>
          <w:fldChar w:fldCharType="end"/>
        </w:r>
        <w:r w:rsidRPr="00CE6041" w:rsidDel="00055270">
          <w:delText xml:space="preserve"> приведена схема сетевой структуры обмена данных между СУУТП и РСУ.</w:delText>
        </w:r>
      </w:del>
    </w:p>
    <w:p w14:paraId="72BD705A" w14:textId="5841C234" w:rsidR="00A30809" w:rsidDel="00055270" w:rsidRDefault="00A30809">
      <w:pPr>
        <w:pStyle w:val="21"/>
        <w:rPr>
          <w:del w:id="4696" w:author="Степан Гусев" w:date="2023-07-24T14:48:00Z"/>
        </w:rPr>
        <w:pPrChange w:id="4697" w:author="Степан Гусев" w:date="2023-07-24T14:48:00Z">
          <w:pPr>
            <w:pStyle w:val="afffff8"/>
          </w:pPr>
        </w:pPrChange>
      </w:pPr>
      <w:del w:id="4698" w:author="Степан Гусев" w:date="2023-07-24T14:48:00Z">
        <w:r w:rsidDel="00055270">
          <w:rPr>
            <w:b w:val="0"/>
            <w:noProof/>
          </w:rPr>
          <w:drawing>
            <wp:inline distT="0" distB="0" distL="0" distR="0" wp14:anchorId="1B46420A" wp14:editId="20CB0606">
              <wp:extent cx="6299835" cy="5906770"/>
              <wp:effectExtent l="0" t="0" r="5715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8C23AE" w14:textId="028D6D83" w:rsidR="00A30809" w:rsidRPr="00AD0DD3" w:rsidDel="00055270" w:rsidRDefault="00A30809">
      <w:pPr>
        <w:pStyle w:val="21"/>
        <w:rPr>
          <w:del w:id="4699" w:author="Степан Гусев" w:date="2023-07-24T14:48:00Z"/>
        </w:rPr>
        <w:pPrChange w:id="4700" w:author="Степан Гусев" w:date="2023-07-24T14:48:00Z">
          <w:pPr>
            <w:pStyle w:val="af4"/>
          </w:pPr>
        </w:pPrChange>
      </w:pPr>
      <w:bookmarkStart w:id="4701" w:name="_Ref122072230"/>
      <w:del w:id="4702" w:author="Степан Гусев" w:date="2023-07-24T14:48:00Z">
        <w:r w:rsidDel="00055270">
          <w:delText xml:space="preserve">Рисунок </w:delText>
        </w:r>
        <w:r w:rsidR="00B63BAB" w:rsidDel="00055270">
          <w:rPr>
            <w:b w:val="0"/>
          </w:rPr>
          <w:fldChar w:fldCharType="begin"/>
        </w:r>
        <w:r w:rsidR="00B63BAB" w:rsidDel="00055270">
          <w:delInstrText xml:space="preserve"> STYLEREF 1 \s </w:delInstrText>
        </w:r>
        <w:r w:rsidR="00B63BAB" w:rsidDel="00055270">
          <w:rPr>
            <w:b w:val="0"/>
          </w:rPr>
          <w:fldChar w:fldCharType="separate"/>
        </w:r>
        <w:r w:rsidR="00FA1295" w:rsidDel="00055270">
          <w:delText>5</w:delText>
        </w:r>
        <w:r w:rsidR="00B63BAB" w:rsidDel="00055270">
          <w:rPr>
            <w:b w:val="0"/>
          </w:rPr>
          <w:fldChar w:fldCharType="end"/>
        </w:r>
        <w:r w:rsidDel="00055270">
          <w:delText>.</w:delText>
        </w:r>
        <w:r w:rsidR="00B63BAB" w:rsidDel="00055270">
          <w:rPr>
            <w:b w:val="0"/>
          </w:rPr>
          <w:fldChar w:fldCharType="begin"/>
        </w:r>
        <w:r w:rsidR="00B63BAB" w:rsidDel="00055270">
          <w:delInstrText xml:space="preserve"> SEQ Рисунок \* ARABIC \s 1 </w:delInstrText>
        </w:r>
        <w:r w:rsidR="00B63BAB" w:rsidDel="00055270">
          <w:rPr>
            <w:b w:val="0"/>
          </w:rPr>
          <w:fldChar w:fldCharType="separate"/>
        </w:r>
        <w:r w:rsidR="00FA1295" w:rsidDel="00055270">
          <w:delText>7</w:delText>
        </w:r>
        <w:r w:rsidR="00B63BAB" w:rsidDel="00055270">
          <w:rPr>
            <w:b w:val="0"/>
          </w:rPr>
          <w:fldChar w:fldCharType="end"/>
        </w:r>
        <w:bookmarkEnd w:id="4701"/>
        <w:r w:rsidRPr="00AD0DD3" w:rsidDel="00055270">
          <w:delText xml:space="preserve"> Предварительная схема сетевой структуры</w:delText>
        </w:r>
        <w:r w:rsidDel="00055270">
          <w:delText xml:space="preserve"> корп. 0420</w:delText>
        </w:r>
      </w:del>
    </w:p>
    <w:p w14:paraId="0DAAF2BC" w14:textId="06AEDAE3" w:rsidR="003C7B3B" w:rsidDel="00055270" w:rsidRDefault="003C7B3B">
      <w:pPr>
        <w:pStyle w:val="21"/>
        <w:rPr>
          <w:del w:id="4703" w:author="Степан Гусев" w:date="2023-07-24T14:48:00Z"/>
        </w:rPr>
        <w:pPrChange w:id="4704" w:author="Степан Гусев" w:date="2023-07-24T14:48:00Z">
          <w:pPr>
            <w:pStyle w:val="af4"/>
          </w:pPr>
        </w:pPrChange>
      </w:pPr>
    </w:p>
    <w:p w14:paraId="6341B522" w14:textId="5CBA1275" w:rsidR="00A30809" w:rsidDel="00055270" w:rsidRDefault="00A30809">
      <w:pPr>
        <w:pStyle w:val="21"/>
        <w:rPr>
          <w:del w:id="4705" w:author="Степан Гусев" w:date="2023-07-24T14:48:00Z"/>
        </w:rPr>
        <w:pPrChange w:id="4706" w:author="Степан Гусев" w:date="2023-07-24T14:48:00Z">
          <w:pPr>
            <w:pStyle w:val="af4"/>
          </w:pPr>
        </w:pPrChange>
      </w:pPr>
      <w:del w:id="4707" w:author="Степан Гусев" w:date="2023-07-24T14:48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6ACEBAE8" w14:textId="41D51E0E" w:rsidR="00A30809" w:rsidDel="00055270" w:rsidRDefault="00A30809">
      <w:pPr>
        <w:pStyle w:val="21"/>
        <w:rPr>
          <w:del w:id="4708" w:author="Степан Гусев" w:date="2023-07-24T14:48:00Z"/>
        </w:rPr>
        <w:pPrChange w:id="4709" w:author="Степан Гусев" w:date="2023-07-24T14:48:00Z">
          <w:pPr>
            <w:pStyle w:val="af4"/>
          </w:pPr>
        </w:pPrChange>
      </w:pPr>
      <w:del w:id="4710" w:author="Степан Гусев" w:date="2023-07-24T14:48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7E54328" w14:textId="11160CFF" w:rsidR="00A30809" w:rsidDel="00055270" w:rsidRDefault="00A30809">
      <w:pPr>
        <w:pStyle w:val="21"/>
        <w:rPr>
          <w:del w:id="4711" w:author="Степан Гусев" w:date="2023-07-24T14:48:00Z"/>
        </w:rPr>
        <w:pPrChange w:id="4712" w:author="Степан Гусев" w:date="2023-07-24T14:48:00Z">
          <w:pPr>
            <w:pStyle w:val="af4"/>
          </w:pPr>
        </w:pPrChange>
      </w:pPr>
      <w:del w:id="4713" w:author="Степан Гусев" w:date="2023-07-24T14:48:00Z">
        <w:r w:rsidDel="00055270">
          <w:delText>Для контроля и индикации связи между компонентами СУУТП и РСУ на стороне РСУ должен быть реализован алгоритм сторожевого таймера.</w:delText>
        </w:r>
      </w:del>
    </w:p>
    <w:p w14:paraId="46A35248" w14:textId="15FD534D" w:rsidR="003C7B3B" w:rsidDel="00055270" w:rsidRDefault="003C7B3B">
      <w:pPr>
        <w:pStyle w:val="21"/>
        <w:rPr>
          <w:del w:id="4714" w:author="Степан Гусев" w:date="2023-07-24T14:48:00Z"/>
        </w:rPr>
        <w:pPrChange w:id="4715" w:author="Степан Гусев" w:date="2023-07-24T14:48:00Z">
          <w:pPr>
            <w:pStyle w:val="af4"/>
          </w:pPr>
        </w:pPrChange>
      </w:pPr>
    </w:p>
    <w:p w14:paraId="514E0629" w14:textId="0D4465DB" w:rsidR="00A30809" w:rsidDel="00055270" w:rsidRDefault="00A30809">
      <w:pPr>
        <w:pStyle w:val="21"/>
        <w:rPr>
          <w:del w:id="4716" w:author="Степан Гусев" w:date="2023-07-24T14:48:00Z"/>
        </w:rPr>
        <w:pPrChange w:id="4717" w:author="Степан Гусев" w:date="2023-07-24T14:48:00Z">
          <w:pPr>
            <w:pStyle w:val="21"/>
            <w:ind w:left="322"/>
          </w:pPr>
        </w:pPrChange>
      </w:pPr>
      <w:bookmarkStart w:id="4718" w:name="_Toc126311790"/>
      <w:bookmarkStart w:id="4719" w:name="_Toc120169153"/>
      <w:del w:id="4720" w:author="Степан Гусев" w:date="2023-07-24T14:48:00Z">
        <w:r w:rsidRPr="006C6948" w:rsidDel="00055270">
          <w:delText>Интеграционные решения корпуса 1520 (производство бисфенола А)</w:delText>
        </w:r>
        <w:bookmarkEnd w:id="4718"/>
      </w:del>
    </w:p>
    <w:p w14:paraId="394F2850" w14:textId="03572964" w:rsidR="00A30809" w:rsidRPr="00D43404" w:rsidDel="00055270" w:rsidRDefault="00A30809">
      <w:pPr>
        <w:pStyle w:val="21"/>
        <w:rPr>
          <w:del w:id="4721" w:author="Степан Гусев" w:date="2023-07-24T14:48:00Z"/>
        </w:rPr>
        <w:pPrChange w:id="4722" w:author="Степан Гусев" w:date="2023-07-24T14:48:00Z">
          <w:pPr>
            <w:pStyle w:val="af4"/>
          </w:pPr>
        </w:pPrChange>
      </w:pPr>
      <w:bookmarkStart w:id="4723" w:name="_Toc126311791"/>
      <w:del w:id="4724" w:author="Степан Гусев" w:date="2023-07-24T14:48:00Z">
        <w:r w:rsidRPr="00D43404" w:rsidDel="00055270">
          <w:delText>Перечень оборудования</w:delText>
        </w:r>
        <w:bookmarkEnd w:id="4723"/>
      </w:del>
    </w:p>
    <w:p w14:paraId="2CCA619A" w14:textId="01865C83" w:rsidR="00A30809" w:rsidDel="00055270" w:rsidRDefault="00A30809">
      <w:pPr>
        <w:pStyle w:val="21"/>
        <w:rPr>
          <w:del w:id="4725" w:author="Степан Гусев" w:date="2023-07-24T14:48:00Z"/>
        </w:rPr>
        <w:pPrChange w:id="4726" w:author="Степан Гусев" w:date="2023-07-24T14:48:00Z">
          <w:pPr>
            <w:pStyle w:val="af4"/>
          </w:pPr>
        </w:pPrChange>
      </w:pPr>
      <w:del w:id="4727" w:author="Степан Гусев" w:date="2023-07-24T14:48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6B0F10EF" w14:textId="2AF46A42" w:rsidR="00A30809" w:rsidDel="00055270" w:rsidRDefault="00A30809">
      <w:pPr>
        <w:pStyle w:val="21"/>
        <w:rPr>
          <w:del w:id="4728" w:author="Степан Гусев" w:date="2023-07-24T14:48:00Z"/>
        </w:rPr>
        <w:pPrChange w:id="4729" w:author="Степан Гусев" w:date="2023-07-24T14:48:00Z">
          <w:pPr>
            <w:pStyle w:val="af4"/>
          </w:pPr>
        </w:pPrChange>
      </w:pPr>
      <w:del w:id="4730" w:author="Степан Гусев" w:date="2023-07-24T14:48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3C097F4F" w14:textId="0D8E8B37" w:rsidR="00A30809" w:rsidRPr="00031024" w:rsidDel="00055270" w:rsidRDefault="00A30809">
      <w:pPr>
        <w:pStyle w:val="21"/>
        <w:rPr>
          <w:del w:id="4731" w:author="Степан Гусев" w:date="2023-07-24T14:48:00Z"/>
        </w:rPr>
        <w:pPrChange w:id="473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33" w:author="Степан Гусев" w:date="2023-07-24T14:48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365D57C" w14:textId="16E01360" w:rsidR="00A30809" w:rsidRPr="00794490" w:rsidDel="00055270" w:rsidRDefault="00A30809">
      <w:pPr>
        <w:pStyle w:val="21"/>
        <w:rPr>
          <w:del w:id="4734" w:author="Степан Гусев" w:date="2023-07-24T14:48:00Z"/>
        </w:rPr>
        <w:pPrChange w:id="473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36" w:author="Степан Гусев" w:date="2023-07-24T14:48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04BBE372" w14:textId="0D539DB4" w:rsidR="00A30809" w:rsidDel="00055270" w:rsidRDefault="00A30809">
      <w:pPr>
        <w:pStyle w:val="21"/>
        <w:rPr>
          <w:del w:id="4737" w:author="Степан Гусев" w:date="2023-07-24T14:48:00Z"/>
        </w:rPr>
        <w:pPrChange w:id="473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39" w:author="Степан Гусев" w:date="2023-07-24T14:48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37114762" w14:textId="31D6EA00" w:rsidR="00A30809" w:rsidDel="00055270" w:rsidRDefault="00A30809">
      <w:pPr>
        <w:pStyle w:val="21"/>
        <w:rPr>
          <w:del w:id="4740" w:author="Степан Гусев" w:date="2023-07-24T14:48:00Z"/>
        </w:rPr>
        <w:pPrChange w:id="474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42" w:author="Степан Гусев" w:date="2023-07-24T14:48:00Z">
        <w:r w:rsidDel="00055270">
          <w:delText>Серверы СУУТП;</w:delText>
        </w:r>
      </w:del>
    </w:p>
    <w:p w14:paraId="2CEC5292" w14:textId="391D7DD2" w:rsidR="00A30809" w:rsidDel="00055270" w:rsidRDefault="00A30809">
      <w:pPr>
        <w:pStyle w:val="21"/>
        <w:rPr>
          <w:del w:id="4743" w:author="Степан Гусев" w:date="2023-07-24T14:48:00Z"/>
        </w:rPr>
        <w:pPrChange w:id="474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45" w:author="Степан Гусев" w:date="2023-07-24T14:48:00Z">
        <w:r w:rsidDel="00055270">
          <w:delText>Серверы МПА;</w:delText>
        </w:r>
      </w:del>
    </w:p>
    <w:p w14:paraId="012867F6" w14:textId="6FCD46E4" w:rsidR="00A30809" w:rsidDel="00055270" w:rsidRDefault="00A30809">
      <w:pPr>
        <w:pStyle w:val="21"/>
        <w:rPr>
          <w:del w:id="4746" w:author="Степан Гусев" w:date="2023-07-24T14:48:00Z"/>
        </w:rPr>
        <w:pPrChange w:id="474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48" w:author="Степан Гусев" w:date="2023-07-24T14:48:00Z">
        <w:r w:rsidDel="00055270">
          <w:delText>Серверы OPC.</w:delText>
        </w:r>
      </w:del>
    </w:p>
    <w:p w14:paraId="0628EF55" w14:textId="56656C86" w:rsidR="00A30809" w:rsidDel="00055270" w:rsidRDefault="00A30809">
      <w:pPr>
        <w:pStyle w:val="21"/>
        <w:rPr>
          <w:del w:id="4749" w:author="Степан Гусев" w:date="2023-07-24T14:48:00Z"/>
        </w:rPr>
        <w:pPrChange w:id="4750" w:author="Степан Гусев" w:date="2023-07-24T14:48:00Z">
          <w:pPr>
            <w:pStyle w:val="af4"/>
          </w:pPr>
        </w:pPrChange>
      </w:pPr>
      <w:del w:id="4751" w:author="Степан Гусев" w:date="2023-07-24T14:48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B7254BD" w14:textId="493CCDDE" w:rsidR="00A30809" w:rsidRPr="00C30937" w:rsidDel="00055270" w:rsidRDefault="00A30809">
      <w:pPr>
        <w:pStyle w:val="21"/>
        <w:rPr>
          <w:del w:id="4752" w:author="Степан Гусев" w:date="2023-07-24T14:48:00Z"/>
        </w:rPr>
        <w:pPrChange w:id="475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54" w:author="Степан Гусев" w:date="2023-07-24T14:48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1C29B93A" w14:textId="09CAFB54" w:rsidR="00A30809" w:rsidRPr="00C30937" w:rsidDel="00055270" w:rsidRDefault="00A30809">
      <w:pPr>
        <w:pStyle w:val="21"/>
        <w:rPr>
          <w:del w:id="4755" w:author="Степан Гусев" w:date="2023-07-24T14:48:00Z"/>
        </w:rPr>
        <w:pPrChange w:id="475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57" w:author="Степан Гусев" w:date="2023-07-24T14:48:00Z">
        <w:r w:rsidDel="00055270">
          <w:delText>ЖК мониторы – 2шт.</w:delText>
        </w:r>
        <w:r w:rsidRPr="00E232D9" w:rsidDel="00055270">
          <w:delText>;</w:delText>
        </w:r>
      </w:del>
    </w:p>
    <w:p w14:paraId="07B3A324" w14:textId="04DAFA77" w:rsidR="00A30809" w:rsidDel="00055270" w:rsidRDefault="00A30809">
      <w:pPr>
        <w:pStyle w:val="21"/>
        <w:rPr>
          <w:del w:id="4758" w:author="Степан Гусев" w:date="2023-07-24T14:48:00Z"/>
        </w:rPr>
        <w:pPrChange w:id="475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60" w:author="Степан Гусев" w:date="2023-07-24T14:48:00Z">
        <w:r w:rsidDel="00055270">
          <w:delText>алфавитно-цифровую клавиатуру;</w:delText>
        </w:r>
      </w:del>
    </w:p>
    <w:p w14:paraId="118650FB" w14:textId="0056C7C1" w:rsidR="00A30809" w:rsidDel="00055270" w:rsidRDefault="00A30809">
      <w:pPr>
        <w:pStyle w:val="21"/>
        <w:rPr>
          <w:del w:id="4761" w:author="Степан Гусев" w:date="2023-07-24T14:48:00Z"/>
        </w:rPr>
        <w:pPrChange w:id="476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63" w:author="Степан Гусев" w:date="2023-07-24T14:48:00Z">
        <w:r w:rsidDel="00055270">
          <w:delText>устройства позиционирования курсора;</w:delText>
        </w:r>
      </w:del>
    </w:p>
    <w:p w14:paraId="68DD69CC" w14:textId="2C76781E" w:rsidR="00A30809" w:rsidRPr="00C30937" w:rsidDel="00055270" w:rsidRDefault="00A30809">
      <w:pPr>
        <w:pStyle w:val="21"/>
        <w:rPr>
          <w:del w:id="4764" w:author="Степан Гусев" w:date="2023-07-24T14:48:00Z"/>
        </w:rPr>
        <w:pPrChange w:id="476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66" w:author="Степан Гусев" w:date="2023-07-24T14:48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1130B54B" w14:textId="4E340428" w:rsidR="00A30809" w:rsidRPr="009F49D0" w:rsidDel="00055270" w:rsidRDefault="00A30809">
      <w:pPr>
        <w:pStyle w:val="21"/>
        <w:rPr>
          <w:del w:id="4767" w:author="Степан Гусев" w:date="2023-07-24T14:48:00Z"/>
        </w:rPr>
        <w:pPrChange w:id="476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69" w:author="Степан Гусев" w:date="2023-07-24T14:48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14A7AD3B" w14:textId="03AE6AD3" w:rsidR="00A30809" w:rsidDel="00055270" w:rsidRDefault="00A30809">
      <w:pPr>
        <w:pStyle w:val="21"/>
        <w:rPr>
          <w:del w:id="4770" w:author="Степан Гусев" w:date="2023-07-24T14:48:00Z"/>
        </w:rPr>
        <w:pPrChange w:id="4771" w:author="Степан Гусев" w:date="2023-07-24T14:48:00Z">
          <w:pPr>
            <w:pStyle w:val="af4"/>
          </w:pPr>
        </w:pPrChange>
      </w:pPr>
      <w:del w:id="4772" w:author="Степан Гусев" w:date="2023-07-24T14:48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7FAD5FA3" w14:textId="4C4B8A81" w:rsidR="00A30809" w:rsidDel="00055270" w:rsidRDefault="00A30809">
      <w:pPr>
        <w:pStyle w:val="21"/>
        <w:rPr>
          <w:del w:id="4773" w:author="Степан Гусев" w:date="2023-07-24T14:48:00Z"/>
        </w:rPr>
        <w:pPrChange w:id="4774" w:author="Степан Гусев" w:date="2023-07-24T14:48:00Z">
          <w:pPr>
            <w:pStyle w:val="af4"/>
          </w:pPr>
        </w:pPrChange>
      </w:pPr>
      <w:del w:id="4775" w:author="Степан Гусев" w:date="2023-07-24T14:48:00Z">
        <w:r w:rsidDel="00055270">
          <w:delText>Шкаф СУУТП, как минимум, должен отвечать следующим требованиям:</w:delText>
        </w:r>
      </w:del>
    </w:p>
    <w:p w14:paraId="393ADAB0" w14:textId="09AC4286" w:rsidR="00A30809" w:rsidRPr="002E7EA5" w:rsidDel="00055270" w:rsidRDefault="00A30809">
      <w:pPr>
        <w:pStyle w:val="21"/>
        <w:rPr>
          <w:del w:id="4776" w:author="Степан Гусев" w:date="2023-07-24T14:48:00Z"/>
        </w:rPr>
        <w:pPrChange w:id="477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78" w:author="Степан Гусев" w:date="2023-07-24T14:48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21E47020" w14:textId="28F4EE68" w:rsidR="00A30809" w:rsidDel="00055270" w:rsidRDefault="00A30809">
      <w:pPr>
        <w:pStyle w:val="21"/>
        <w:rPr>
          <w:del w:id="4779" w:author="Степан Гусев" w:date="2023-07-24T14:48:00Z"/>
        </w:rPr>
        <w:pPrChange w:id="478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81" w:author="Степан Гусев" w:date="2023-07-24T14:48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53AE3B77" w14:textId="19703FE3" w:rsidR="00A30809" w:rsidDel="00055270" w:rsidRDefault="00A30809">
      <w:pPr>
        <w:pStyle w:val="21"/>
        <w:rPr>
          <w:del w:id="4782" w:author="Степан Гусев" w:date="2023-07-24T14:48:00Z"/>
        </w:rPr>
        <w:pPrChange w:id="478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84" w:author="Степан Гусев" w:date="2023-07-24T14:48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5E2C14C7" w14:textId="44E64AFB" w:rsidR="00A30809" w:rsidDel="00055270" w:rsidRDefault="00A30809">
      <w:pPr>
        <w:pStyle w:val="21"/>
        <w:rPr>
          <w:del w:id="4785" w:author="Степан Гусев" w:date="2023-07-24T14:48:00Z"/>
        </w:rPr>
        <w:pPrChange w:id="478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87" w:author="Степан Гусев" w:date="2023-07-24T14:48:00Z">
        <w:r w:rsidDel="00055270">
          <w:delText>высота цоколя - 100 мм;</w:delText>
        </w:r>
      </w:del>
    </w:p>
    <w:p w14:paraId="5C25FA3F" w14:textId="452742AC" w:rsidR="00A30809" w:rsidDel="00055270" w:rsidRDefault="00A30809">
      <w:pPr>
        <w:pStyle w:val="21"/>
        <w:rPr>
          <w:del w:id="4788" w:author="Степан Гусев" w:date="2023-07-24T14:48:00Z"/>
        </w:rPr>
        <w:pPrChange w:id="478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90" w:author="Степан Гусев" w:date="2023-07-24T14:48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37FE2891" w14:textId="06619E82" w:rsidR="00A30809" w:rsidDel="00055270" w:rsidRDefault="00A30809">
      <w:pPr>
        <w:pStyle w:val="21"/>
        <w:rPr>
          <w:del w:id="4791" w:author="Степан Гусев" w:date="2023-07-24T14:48:00Z"/>
        </w:rPr>
        <w:pPrChange w:id="479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93" w:author="Степан Гусев" w:date="2023-07-24T14:48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  <w:r w:rsidDel="00055270">
          <w:delText xml:space="preserve"> * </w:delText>
        </w:r>
      </w:del>
    </w:p>
    <w:p w14:paraId="2C6708CF" w14:textId="34374151" w:rsidR="00A30809" w:rsidDel="00055270" w:rsidRDefault="00A30809">
      <w:pPr>
        <w:pStyle w:val="21"/>
        <w:rPr>
          <w:del w:id="4794" w:author="Степан Гусев" w:date="2023-07-24T14:48:00Z"/>
        </w:rPr>
        <w:pPrChange w:id="479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96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07C9C7A4" w14:textId="72C46C9D" w:rsidR="00A30809" w:rsidRPr="00381BAE" w:rsidDel="00055270" w:rsidRDefault="00A30809">
      <w:pPr>
        <w:pStyle w:val="21"/>
        <w:rPr>
          <w:del w:id="4797" w:author="Степан Гусев" w:date="2023-07-24T14:48:00Z"/>
        </w:rPr>
        <w:pPrChange w:id="479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799" w:author="Степан Гусев" w:date="2023-07-24T14:48:00Z">
        <w:r w:rsidRPr="00381BAE" w:rsidDel="00055270">
          <w:delText>оборудование и проводки внутри шкафа должны быть промаркированы;</w:delText>
        </w:r>
      </w:del>
    </w:p>
    <w:p w14:paraId="62FC9B45" w14:textId="03661C40" w:rsidR="00A30809" w:rsidDel="00055270" w:rsidRDefault="00A30809">
      <w:pPr>
        <w:pStyle w:val="21"/>
        <w:rPr>
          <w:del w:id="4800" w:author="Степан Гусев" w:date="2023-07-24T14:48:00Z"/>
        </w:rPr>
        <w:pPrChange w:id="480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02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0FDD84DB" w14:textId="089A460C" w:rsidR="00A30809" w:rsidDel="00055270" w:rsidRDefault="00A30809">
      <w:pPr>
        <w:pStyle w:val="21"/>
        <w:rPr>
          <w:del w:id="4803" w:author="Степан Гусев" w:date="2023-07-24T14:48:00Z"/>
        </w:rPr>
        <w:pPrChange w:id="480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05" w:author="Степан Гусев" w:date="2023-07-24T14:48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403E706B" w14:textId="73FC68A2" w:rsidR="00A30809" w:rsidDel="00055270" w:rsidRDefault="00A30809">
      <w:pPr>
        <w:pStyle w:val="21"/>
        <w:rPr>
          <w:del w:id="4806" w:author="Степан Гусев" w:date="2023-07-24T14:48:00Z"/>
        </w:rPr>
        <w:pPrChange w:id="480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08" w:author="Степан Гусев" w:date="2023-07-24T14:48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366B8ED1" w14:textId="0475741F" w:rsidR="00A30809" w:rsidDel="00055270" w:rsidRDefault="00A30809">
      <w:pPr>
        <w:pStyle w:val="21"/>
        <w:rPr>
          <w:del w:id="4809" w:author="Степан Гусев" w:date="2023-07-24T14:48:00Z"/>
        </w:rPr>
        <w:pPrChange w:id="481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11" w:author="Степан Гусев" w:date="2023-07-24T14:48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5752A883" w14:textId="115926C7" w:rsidR="00A30809" w:rsidDel="00055270" w:rsidRDefault="00A30809">
      <w:pPr>
        <w:pStyle w:val="21"/>
        <w:rPr>
          <w:del w:id="4812" w:author="Степан Гусев" w:date="2023-07-24T14:48:00Z"/>
        </w:rPr>
        <w:pPrChange w:id="481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14" w:author="Степан Гусев" w:date="2023-07-24T14:48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настенный</w:delText>
        </w:r>
        <w:r w:rsidRPr="00375E8D" w:rsidDel="00055270">
          <w:delText>;</w:delText>
        </w:r>
      </w:del>
    </w:p>
    <w:p w14:paraId="19179976" w14:textId="16ABF89B" w:rsidR="00A30809" w:rsidRPr="00E232D9" w:rsidDel="00055270" w:rsidRDefault="00A30809">
      <w:pPr>
        <w:pStyle w:val="21"/>
        <w:rPr>
          <w:del w:id="4815" w:author="Степан Гусев" w:date="2023-07-24T14:48:00Z"/>
        </w:rPr>
        <w:pPrChange w:id="481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17" w:author="Степан Гусев" w:date="2023-07-24T14:48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3966FE9D" w14:textId="1BB3F175" w:rsidR="00A30809" w:rsidDel="00055270" w:rsidRDefault="00A30809">
      <w:pPr>
        <w:pStyle w:val="21"/>
        <w:rPr>
          <w:del w:id="4818" w:author="Степан Гусев" w:date="2023-07-24T14:48:00Z"/>
        </w:rPr>
        <w:pPrChange w:id="481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20" w:author="Степан Гусев" w:date="2023-07-24T14:48:00Z">
        <w:r w:rsidRPr="00375E8D" w:rsidDel="00055270">
          <w:delText>для шкафов должен быть предусмотрен подвод кабелей снизу.</w:delText>
        </w:r>
      </w:del>
    </w:p>
    <w:p w14:paraId="3F429019" w14:textId="4D276830" w:rsidR="00A30809" w:rsidDel="00055270" w:rsidRDefault="00A30809">
      <w:pPr>
        <w:pStyle w:val="21"/>
        <w:rPr>
          <w:del w:id="4821" w:author="Степан Гусев" w:date="2023-07-24T14:48:00Z"/>
        </w:rPr>
        <w:pPrChange w:id="4822" w:author="Степан Гусев" w:date="2023-07-24T14:48:00Z">
          <w:pPr>
            <w:pStyle w:val="af4"/>
          </w:pPr>
        </w:pPrChange>
      </w:pPr>
      <w:del w:id="4823" w:author="Степан Гусев" w:date="2023-07-24T14:48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779ED85C" w14:textId="3101A237" w:rsidR="00A30809" w:rsidDel="00055270" w:rsidRDefault="00A30809">
      <w:pPr>
        <w:pStyle w:val="21"/>
        <w:rPr>
          <w:del w:id="4824" w:author="Степан Гусев" w:date="2023-07-24T14:48:00Z"/>
        </w:rPr>
        <w:pPrChange w:id="482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26" w:author="Степан Гусев" w:date="2023-07-24T14:48:00Z">
        <w:r w:rsidDel="00055270">
          <w:delText>сервер OPC;</w:delText>
        </w:r>
      </w:del>
    </w:p>
    <w:p w14:paraId="23DF33FD" w14:textId="1B704D06" w:rsidR="00A30809" w:rsidDel="00055270" w:rsidRDefault="00A30809">
      <w:pPr>
        <w:pStyle w:val="21"/>
        <w:rPr>
          <w:del w:id="4827" w:author="Степан Гусев" w:date="2023-07-24T14:48:00Z"/>
        </w:rPr>
        <w:pPrChange w:id="482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29" w:author="Степан Гусев" w:date="2023-07-24T14:48:00Z">
        <w:r w:rsidDel="00055270">
          <w:delText>сервер СУУТП;</w:delText>
        </w:r>
      </w:del>
    </w:p>
    <w:p w14:paraId="44DA4069" w14:textId="5A310FF2" w:rsidR="00A30809" w:rsidDel="00055270" w:rsidRDefault="00A30809">
      <w:pPr>
        <w:pStyle w:val="21"/>
        <w:rPr>
          <w:del w:id="4830" w:author="Степан Гусев" w:date="2023-07-24T14:48:00Z"/>
        </w:rPr>
        <w:pPrChange w:id="483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32" w:author="Степан Гусев" w:date="2023-07-24T14:48:00Z">
        <w:r w:rsidDel="00055270">
          <w:delText>сервер МПА;</w:delText>
        </w:r>
      </w:del>
    </w:p>
    <w:p w14:paraId="03E5CB46" w14:textId="7FECCD86" w:rsidR="00A30809" w:rsidDel="00055270" w:rsidRDefault="00A30809">
      <w:pPr>
        <w:pStyle w:val="21"/>
        <w:rPr>
          <w:del w:id="4833" w:author="Степан Гусев" w:date="2023-07-24T14:48:00Z"/>
        </w:rPr>
        <w:pPrChange w:id="483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35" w:author="Степан Гусев" w:date="2023-07-24T14:48:00Z">
        <w:r w:rsidDel="00055270">
          <w:delText>KVM консоль;</w:delText>
        </w:r>
      </w:del>
    </w:p>
    <w:p w14:paraId="21B3E8B7" w14:textId="152377DA" w:rsidR="00A30809" w:rsidDel="00055270" w:rsidRDefault="00A30809">
      <w:pPr>
        <w:pStyle w:val="21"/>
        <w:rPr>
          <w:del w:id="4836" w:author="Степан Гусев" w:date="2023-07-24T14:48:00Z"/>
        </w:rPr>
        <w:pPrChange w:id="483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38" w:author="Степан Гусев" w:date="2023-07-24T14:48:00Z">
        <w:r w:rsidDel="00055270">
          <w:delText>коммутатор сети PIN;</w:delText>
        </w:r>
      </w:del>
    </w:p>
    <w:p w14:paraId="0DF3755F" w14:textId="6A812319" w:rsidR="00A30809" w:rsidDel="00055270" w:rsidRDefault="00A30809">
      <w:pPr>
        <w:pStyle w:val="21"/>
        <w:rPr>
          <w:del w:id="4839" w:author="Степан Гусев" w:date="2023-07-24T14:48:00Z"/>
        </w:rPr>
        <w:pPrChange w:id="484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41" w:author="Степан Гусев" w:date="2023-07-24T14:48:00Z">
        <w:r w:rsidDel="00055270">
          <w:delText xml:space="preserve">коммутаторы сети </w:delText>
        </w:r>
        <w:r w:rsidRPr="00E232D9" w:rsidDel="00055270">
          <w:delText>KVM</w:delText>
        </w:r>
        <w:r w:rsidRPr="0046167E" w:rsidDel="00055270">
          <w:delText xml:space="preserve"> </w:delText>
        </w:r>
        <w:r w:rsidRPr="00E232D9" w:rsidDel="00055270">
          <w:delText>IP</w:delText>
        </w:r>
        <w:r w:rsidRPr="0046167E" w:rsidDel="00055270">
          <w:delText xml:space="preserve"> – 2</w:delText>
        </w:r>
        <w:r w:rsidDel="00055270">
          <w:delText xml:space="preserve"> шт.</w:delText>
        </w:r>
      </w:del>
    </w:p>
    <w:p w14:paraId="4FEA7C87" w14:textId="76550236" w:rsidR="00A30809" w:rsidDel="00055270" w:rsidRDefault="00A30809">
      <w:pPr>
        <w:pStyle w:val="21"/>
        <w:rPr>
          <w:del w:id="4842" w:author="Степан Гусев" w:date="2023-07-24T14:48:00Z"/>
        </w:rPr>
        <w:pPrChange w:id="484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44" w:author="Степан Гусев" w:date="2023-07-24T14:48:00Z">
        <w:r w:rsidDel="00055270">
          <w:delText>KVM IP передатчики для серверов OPC, СУУТП, МПА – 3 шт.;</w:delText>
        </w:r>
      </w:del>
    </w:p>
    <w:p w14:paraId="71B817AA" w14:textId="3C613812" w:rsidR="00A30809" w:rsidDel="00055270" w:rsidRDefault="00A30809">
      <w:pPr>
        <w:pStyle w:val="21"/>
        <w:rPr>
          <w:del w:id="4845" w:author="Степан Гусев" w:date="2023-07-24T14:48:00Z"/>
        </w:rPr>
        <w:pPrChange w:id="484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4847" w:author="Степан Гусев" w:date="2023-07-24T14:48:00Z">
        <w:r w:rsidDel="00055270">
          <w:delText>KVM IP приемник для KVM консоли.</w:delText>
        </w:r>
      </w:del>
    </w:p>
    <w:p w14:paraId="3E70BFAE" w14:textId="70D2AE77" w:rsidR="00A30809" w:rsidDel="00055270" w:rsidRDefault="00A30809">
      <w:pPr>
        <w:pStyle w:val="21"/>
        <w:rPr>
          <w:del w:id="4848" w:author="Степан Гусев" w:date="2023-07-24T14:48:00Z"/>
        </w:rPr>
        <w:pPrChange w:id="4849" w:author="Степан Гусев" w:date="2023-07-24T14:48:00Z">
          <w:pPr>
            <w:pStyle w:val="af4"/>
          </w:pPr>
        </w:pPrChange>
      </w:pPr>
      <w:del w:id="4850" w:author="Степан Гусев" w:date="2023-07-24T14:48:00Z">
        <w:r w:rsidRPr="008D2554" w:rsidDel="00055270">
          <w:delText>Система должна включать оборудование и программное обеспечение для организации обмена с заводской сетью</w:delText>
        </w:r>
        <w:r w:rsidR="003C7B3B" w:rsidDel="00055270">
          <w:delText>.</w:delText>
        </w:r>
      </w:del>
    </w:p>
    <w:p w14:paraId="067657D9" w14:textId="1D0EDA9B" w:rsidR="00A30809" w:rsidDel="00055270" w:rsidRDefault="00A30809">
      <w:pPr>
        <w:pStyle w:val="21"/>
        <w:rPr>
          <w:del w:id="4851" w:author="Степан Гусев" w:date="2023-07-24T14:48:00Z"/>
        </w:rPr>
        <w:pPrChange w:id="4852" w:author="Степан Гусев" w:date="2023-07-24T14:48:00Z">
          <w:pPr>
            <w:pStyle w:val="af4"/>
          </w:pPr>
        </w:pPrChange>
      </w:pPr>
      <w:del w:id="4853" w:author="Степан Гусев" w:date="2023-07-24T14:48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514C6F3" w14:textId="2831D540" w:rsidR="00A30809" w:rsidDel="00055270" w:rsidRDefault="00A30809">
      <w:pPr>
        <w:pStyle w:val="21"/>
        <w:rPr>
          <w:del w:id="4854" w:author="Степан Гусев" w:date="2023-07-24T14:48:00Z"/>
        </w:rPr>
        <w:pPrChange w:id="4855" w:author="Степан Гусев" w:date="2023-07-24T14:48:00Z">
          <w:pPr>
            <w:pStyle w:val="af4"/>
          </w:pPr>
        </w:pPrChange>
      </w:pPr>
      <w:del w:id="4856" w:author="Степан Гусев" w:date="2023-07-24T14:48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092104B7" w14:textId="0AD1B45E" w:rsidR="00A30809" w:rsidDel="00055270" w:rsidRDefault="00A30809">
      <w:pPr>
        <w:pStyle w:val="21"/>
        <w:rPr>
          <w:del w:id="4857" w:author="Степан Гусев" w:date="2023-07-24T14:48:00Z"/>
        </w:rPr>
        <w:pPrChange w:id="4858" w:author="Степан Гусев" w:date="2023-07-24T14:48:00Z">
          <w:pPr>
            <w:pStyle w:val="af4"/>
          </w:pPr>
        </w:pPrChange>
      </w:pPr>
      <w:del w:id="4859" w:author="Степан Гусев" w:date="2023-07-24T14:48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729862AF" w14:textId="50FEFB4E" w:rsidR="00A30809" w:rsidRPr="00D43404" w:rsidRDefault="00A30809">
      <w:pPr>
        <w:pStyle w:val="21"/>
        <w:pPrChange w:id="4860" w:author="Степан Гусев" w:date="2023-07-24T14:52:00Z">
          <w:pPr>
            <w:pStyle w:val="af4"/>
          </w:pPr>
        </w:pPrChange>
      </w:pPr>
      <w:bookmarkStart w:id="4861" w:name="_Toc126311792"/>
      <w:r w:rsidRPr="00D43404">
        <w:t>Размещение оборудования</w:t>
      </w:r>
      <w:bookmarkEnd w:id="4861"/>
      <w:ins w:id="4862" w:author="Степан Гусев" w:date="2023-07-24T14:52:00Z">
        <w:r w:rsidR="00055270" w:rsidRPr="00055270">
          <w:t xml:space="preserve"> </w:t>
        </w:r>
        <w:r w:rsidR="00055270" w:rsidRPr="00D43404">
          <w:t>корпуса 1520 (производство Бисфенола А)</w:t>
        </w:r>
      </w:ins>
    </w:p>
    <w:p w14:paraId="5B0ECB4F" w14:textId="4E6448F1" w:rsidR="00A30809" w:rsidRDefault="00A30809" w:rsidP="00E232D9">
      <w:pPr>
        <w:pStyle w:val="af4"/>
      </w:pPr>
      <w:r>
        <w:t xml:space="preserve">Для системной реализации СУУТП </w:t>
      </w:r>
      <w:del w:id="4863" w:author="Степан Гусев" w:date="2023-07-24T14:52:00Z">
        <w:r w:rsidDel="00055270">
          <w:delText xml:space="preserve">завода </w:delText>
        </w:r>
      </w:del>
      <w:r>
        <w:t>Бисфенол А на этапе предварительного обследования были определены места размещения нового оборудования:</w:t>
      </w:r>
    </w:p>
    <w:p w14:paraId="619A79BA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D14066">
        <w:t>Операторн</w:t>
      </w:r>
      <w:r>
        <w:t>ой</w:t>
      </w:r>
      <w:r w:rsidRPr="00D14066">
        <w:t xml:space="preserve"> завода Бисфенол А</w:t>
      </w:r>
      <w:r>
        <w:t xml:space="preserve"> </w:t>
      </w:r>
      <w:r w:rsidRPr="00D14066">
        <w:t>(корп. 1520, 2 этаж)</w:t>
      </w:r>
      <w:r>
        <w:t>.</w:t>
      </w:r>
    </w:p>
    <w:p w14:paraId="7E3CC136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D14066">
        <w:t>Аппаратн</w:t>
      </w:r>
      <w:r>
        <w:t>ой</w:t>
      </w:r>
      <w:r w:rsidRPr="00D14066">
        <w:t xml:space="preserve"> завода Бисфенол</w:t>
      </w:r>
      <w:r>
        <w:t> </w:t>
      </w:r>
      <w:r w:rsidRPr="00D14066">
        <w:t>А</w:t>
      </w:r>
      <w:r>
        <w:t xml:space="preserve"> </w:t>
      </w:r>
      <w:r w:rsidRPr="00D14066">
        <w:t>(корп. 1520, 1 этаж)</w:t>
      </w:r>
      <w:r>
        <w:t>.</w:t>
      </w:r>
    </w:p>
    <w:p w14:paraId="7BCD435A" w14:textId="289022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>ераторной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_Ref122072621 \h  \* MERGEFORMAT </w:instrText>
      </w:r>
      <w:r>
        <w:fldChar w:fldCharType="separate"/>
      </w:r>
      <w:ins w:id="4864" w:author="Степан Гусев" w:date="2023-07-24T15:02:00Z">
        <w:r w:rsidR="006028CD">
          <w:t>Рисунок 5.2</w:t>
        </w:r>
      </w:ins>
      <w:del w:id="4865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5.8</w:delText>
        </w:r>
      </w:del>
      <w:r>
        <w:fldChar w:fldCharType="end"/>
      </w:r>
      <w:r w:rsidRPr="00545C56">
        <w:t>.</w:t>
      </w:r>
    </w:p>
    <w:p w14:paraId="0C9DD4F3" w14:textId="398FC22B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716030B4" wp14:editId="281B476C">
            <wp:extent cx="3455670" cy="432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2E7E" w14:textId="0EE2718E" w:rsidR="00A30809" w:rsidRDefault="00A30809" w:rsidP="00E232D9">
      <w:pPr>
        <w:pStyle w:val="af4"/>
      </w:pPr>
      <w:bookmarkStart w:id="4866" w:name="_Ref122072621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4867" w:author="Степан Гусев" w:date="2023-07-24T15:02:00Z">
        <w:r w:rsidR="006028CD">
          <w:rPr>
            <w:noProof/>
          </w:rPr>
          <w:t>2</w:t>
        </w:r>
      </w:ins>
      <w:del w:id="4868" w:author="Степан Гусев" w:date="2023-07-24T15:02:00Z">
        <w:r w:rsidR="00FA1295" w:rsidDel="006028CD">
          <w:rPr>
            <w:noProof/>
          </w:rPr>
          <w:delText>8</w:delText>
        </w:r>
      </w:del>
      <w:r w:rsidR="00B63BAB">
        <w:rPr>
          <w:noProof/>
        </w:rPr>
        <w:fldChar w:fldCharType="end"/>
      </w:r>
      <w:bookmarkEnd w:id="4866"/>
      <w:r w:rsidRPr="00121A22">
        <w:t xml:space="preserve"> Предварительная схема размещения оборудования в помещении Операторной завода Бисфенол А</w:t>
      </w:r>
    </w:p>
    <w:p w14:paraId="61A764CC" w14:textId="53378B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 w:rsidRPr="00D14066">
        <w:t>Аппаратной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_Ref122072642 \h  \* MERGEFORMAT </w:instrText>
      </w:r>
      <w:r>
        <w:fldChar w:fldCharType="separate"/>
      </w:r>
      <w:ins w:id="4869" w:author="Степан Гусев" w:date="2023-07-24T15:02:00Z">
        <w:r w:rsidR="006028CD">
          <w:t>Рисунок 5.3</w:t>
        </w:r>
      </w:ins>
      <w:del w:id="4870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5.9</w:delText>
        </w:r>
      </w:del>
      <w:r>
        <w:fldChar w:fldCharType="end"/>
      </w:r>
      <w:r w:rsidRPr="00545C56">
        <w:t>.</w:t>
      </w:r>
    </w:p>
    <w:p w14:paraId="6DD2DBD2" w14:textId="31D7CAD9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23956A4" wp14:editId="2AF270A2">
            <wp:extent cx="3391535" cy="4327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ED7" w14:textId="1DDB6B0E" w:rsidR="00A30809" w:rsidRDefault="00A30809" w:rsidP="00E232D9">
      <w:pPr>
        <w:pStyle w:val="af4"/>
      </w:pPr>
      <w:bookmarkStart w:id="4871" w:name="_Ref122072642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4872" w:author="Степан Гусев" w:date="2023-07-24T15:02:00Z">
        <w:r w:rsidR="006028CD">
          <w:rPr>
            <w:noProof/>
          </w:rPr>
          <w:t>3</w:t>
        </w:r>
      </w:ins>
      <w:del w:id="4873" w:author="Степан Гусев" w:date="2023-07-24T15:02:00Z">
        <w:r w:rsidR="00FA1295" w:rsidDel="006028CD">
          <w:rPr>
            <w:noProof/>
          </w:rPr>
          <w:delText>9</w:delText>
        </w:r>
      </w:del>
      <w:r w:rsidR="00B63BAB">
        <w:rPr>
          <w:noProof/>
        </w:rPr>
        <w:fldChar w:fldCharType="end"/>
      </w:r>
      <w:bookmarkEnd w:id="4871"/>
      <w:r w:rsidRPr="00121A22">
        <w:t xml:space="preserve"> Предварительная схема размещения оборудования в помещении Аппаратной завода Бисфенол А</w:t>
      </w:r>
    </w:p>
    <w:p w14:paraId="5BA28924" w14:textId="6A1202F3" w:rsidR="00A30809" w:rsidRPr="00D43404" w:rsidRDefault="00A30809">
      <w:pPr>
        <w:pStyle w:val="21"/>
        <w:pPrChange w:id="4874" w:author="Степан Гусев" w:date="2023-07-24T14:51:00Z">
          <w:pPr>
            <w:pStyle w:val="af4"/>
          </w:pPr>
        </w:pPrChange>
      </w:pPr>
      <w:bookmarkStart w:id="4875" w:name="_Toc126311793"/>
      <w:r w:rsidRPr="00D43404">
        <w:t>Подключение электропитания</w:t>
      </w:r>
      <w:bookmarkEnd w:id="4875"/>
      <w:ins w:id="4876" w:author="Степан Гусев" w:date="2023-07-24T14:51:00Z">
        <w:r w:rsidR="00055270" w:rsidRPr="00055270">
          <w:t xml:space="preserve"> </w:t>
        </w:r>
      </w:ins>
      <w:ins w:id="4877" w:author="Степан Гусев" w:date="2023-07-24T15:01:00Z">
        <w:r w:rsidR="006028CD">
          <w:t xml:space="preserve">СУУТП </w:t>
        </w:r>
      </w:ins>
      <w:ins w:id="4878" w:author="Степан Гусев" w:date="2023-07-24T14:51:00Z">
        <w:r w:rsidR="00055270" w:rsidRPr="00055270">
          <w:t>корпуса 1520 (производство Бисфенола А)</w:t>
        </w:r>
      </w:ins>
    </w:p>
    <w:p w14:paraId="05741E85" w14:textId="77777777" w:rsidR="00A30809" w:rsidRDefault="00A30809" w:rsidP="00E232D9">
      <w:pPr>
        <w:pStyle w:val="af4"/>
      </w:pPr>
      <w:r>
        <w:t>В существующую схему АВР заведены два независимых трехфазных силовых ввода. Далее, с выходных шин схемы АВР, питание поступает на два источника бесперебойного питания (ИБП) и шкаф распределения питания от заводской сети.</w:t>
      </w:r>
    </w:p>
    <w:p w14:paraId="52C39222" w14:textId="77777777" w:rsidR="00A30809" w:rsidRDefault="00A30809" w:rsidP="00E232D9">
      <w:pPr>
        <w:pStyle w:val="af4"/>
      </w:pPr>
      <w:r>
        <w:t xml:space="preserve">С выходов ИБП питаются потребители бесперебойного питания (все рабочие станции, полевые станции РСУ и ПАЗ, полевое оборудование и т.п). Для распределения питания по потребителям предусмотрен шкаф ШРП EC-01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33C9F692" w14:textId="77777777" w:rsidR="00A30809" w:rsidRDefault="00A30809" w:rsidP="00E232D9">
      <w:pPr>
        <w:pStyle w:val="af4"/>
      </w:pPr>
      <w:r>
        <w:t xml:space="preserve">С выходных шин схемы АВР, через шкаф распределения питания от заводской сети EC-02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, осуществляется питание остальных потребителей, не нуждающихся в бесперебойном питании (розетки для временного подключения сервисного оборудования, освещение шкафов, устройства внешней звуковой и световой сигнализации загазованности).</w:t>
      </w:r>
    </w:p>
    <w:p w14:paraId="66051F2C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</w:t>
      </w:r>
      <w:r w:rsidRPr="0013230C">
        <w:t xml:space="preserve"> </w:t>
      </w:r>
      <w:r w:rsidRPr="00E232D9">
        <w:t>EC</w:t>
      </w:r>
      <w:r w:rsidRPr="0013230C">
        <w:t>-01</w:t>
      </w:r>
      <w:r>
        <w:t>. Для АРМ инженера СУУТП должно быть предусмотрено резервированное электропитание.</w:t>
      </w:r>
    </w:p>
    <w:p w14:paraId="6D89B68B" w14:textId="77777777" w:rsidR="00A30809" w:rsidRDefault="00A30809" w:rsidP="00E232D9">
      <w:pPr>
        <w:pStyle w:val="af4"/>
      </w:pPr>
      <w:r>
        <w:lastRenderedPageBreak/>
        <w:t>Для шкафа СУУТП должно быть предусмотрено три ввода питания:</w:t>
      </w:r>
    </w:p>
    <w:p w14:paraId="572CF159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-01</w:t>
      </w:r>
      <w:r>
        <w:t>;</w:t>
      </w:r>
    </w:p>
    <w:p w14:paraId="7233D119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>
        <w:t>-01;</w:t>
      </w:r>
    </w:p>
    <w:p w14:paraId="48E9B041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-02</w:t>
      </w:r>
      <w:r>
        <w:t>.</w:t>
      </w:r>
    </w:p>
    <w:p w14:paraId="481B9756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6589A365" w14:textId="77777777" w:rsidR="00A30809" w:rsidRDefault="00A30809" w:rsidP="00E232D9">
      <w:pPr>
        <w:pStyle w:val="af4"/>
      </w:pPr>
      <w:r w:rsidRPr="00773E76">
        <w:t xml:space="preserve">В шкаф </w:t>
      </w:r>
      <w:r>
        <w:t xml:space="preserve">СУУТП </w:t>
      </w:r>
      <w:r w:rsidRPr="00773E76">
        <w:t>должно поступать электропитание от ШРП с помощью трех отдельных питающих кабелей.</w:t>
      </w:r>
    </w:p>
    <w:p w14:paraId="6C4E3BC5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057EBDB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331359D1" w14:textId="26926A9C" w:rsidR="008D12B8" w:rsidRDefault="00A3080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шкафов ШРП для подключения нового оборудования СУУТП представлены в </w:t>
      </w:r>
      <w:r>
        <w:fldChar w:fldCharType="begin"/>
      </w:r>
      <w:r>
        <w:instrText xml:space="preserve"> REF _Ref121172347 \h  \* MERGEFORMAT </w:instrText>
      </w:r>
      <w:r>
        <w:fldChar w:fldCharType="separate"/>
      </w:r>
      <w:ins w:id="4879" w:author="Степан Гусев" w:date="2023-07-24T15:02:00Z">
        <w:r w:rsidR="006028CD">
          <w:t>Таблица 5.23</w:t>
        </w:r>
      </w:ins>
      <w:del w:id="4880" w:author="Степан Гусев" w:date="2023-07-24T15:02:00Z">
        <w:r w:rsidR="00FA1295" w:rsidDel="006028CD">
          <w:delText>Таблиц</w:delText>
        </w:r>
        <w:r w:rsidR="008D12B8" w:rsidDel="006028CD">
          <w:delText>е</w:delText>
        </w:r>
        <w:r w:rsidR="00FA1295" w:rsidDel="006028CD">
          <w:delText xml:space="preserve"> 5.23</w:delText>
        </w:r>
      </w:del>
      <w:r>
        <w:fldChar w:fldCharType="end"/>
      </w:r>
      <w:r>
        <w:t>.</w:t>
      </w:r>
    </w:p>
    <w:p w14:paraId="4FD8F38F" w14:textId="56414400" w:rsidR="00A30809" w:rsidRDefault="00A30809" w:rsidP="0050271C">
      <w:pPr>
        <w:pStyle w:val="af4"/>
        <w:ind w:firstLine="0"/>
      </w:pPr>
      <w:bookmarkStart w:id="4881" w:name="_Ref1211723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23</w:t>
      </w:r>
      <w:r w:rsidR="00B63BAB">
        <w:rPr>
          <w:noProof/>
        </w:rPr>
        <w:fldChar w:fldCharType="end"/>
      </w:r>
      <w:bookmarkEnd w:id="4881"/>
      <w:r w:rsidRPr="00121A22">
        <w:t xml:space="preserve"> Точки подключения оборудования СУУТП к шкафам ШРП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6"/>
        <w:gridCol w:w="2204"/>
        <w:gridCol w:w="2204"/>
        <w:gridCol w:w="1639"/>
      </w:tblGrid>
      <w:tr w:rsidR="00A30809" w:rsidRPr="008D12B8" w14:paraId="51E72184" w14:textId="77777777" w:rsidTr="005B5E43">
        <w:tc>
          <w:tcPr>
            <w:tcW w:w="1949" w:type="pct"/>
            <w:gridSpan w:val="2"/>
            <w:vAlign w:val="center"/>
          </w:tcPr>
          <w:p w14:paraId="5104A35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1" w:type="pct"/>
            <w:gridSpan w:val="3"/>
            <w:vAlign w:val="center"/>
          </w:tcPr>
          <w:p w14:paraId="39FA499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8D12B8" w14:paraId="680AF611" w14:textId="77777777" w:rsidTr="005B5E43">
        <w:tc>
          <w:tcPr>
            <w:tcW w:w="831" w:type="pct"/>
            <w:vAlign w:val="center"/>
          </w:tcPr>
          <w:p w14:paraId="2AFDAD1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60E6AA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C301A6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2C70C44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7D274EE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8D12B8" w14:paraId="6558151A" w14:textId="77777777" w:rsidTr="005B5E43">
        <w:tc>
          <w:tcPr>
            <w:tcW w:w="831" w:type="pct"/>
            <w:vMerge w:val="restart"/>
            <w:vAlign w:val="center"/>
          </w:tcPr>
          <w:p w14:paraId="078ED7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0DF3BD3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AAFC7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48044C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SF51 (10A)</w:t>
            </w:r>
          </w:p>
          <w:p w14:paraId="67DC5C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 w:val="restart"/>
            <w:vAlign w:val="center"/>
          </w:tcPr>
          <w:p w14:paraId="0BDAD63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EC-01</w:t>
            </w:r>
          </w:p>
        </w:tc>
      </w:tr>
      <w:tr w:rsidR="00A30809" w:rsidRPr="008D12B8" w14:paraId="045906C9" w14:textId="77777777" w:rsidTr="005B5E43">
        <w:tc>
          <w:tcPr>
            <w:tcW w:w="831" w:type="pct"/>
            <w:vMerge/>
            <w:vAlign w:val="center"/>
          </w:tcPr>
          <w:p w14:paraId="7F2E77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34AE99F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955AF4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573173F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SF52 (10A)</w:t>
            </w:r>
          </w:p>
          <w:p w14:paraId="1F3A56F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/>
            <w:vAlign w:val="center"/>
          </w:tcPr>
          <w:p w14:paraId="1C264CB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3624517A" w14:textId="77777777" w:rsidTr="005B5E43">
        <w:tc>
          <w:tcPr>
            <w:tcW w:w="831" w:type="pct"/>
            <w:vMerge w:val="restart"/>
            <w:vAlign w:val="center"/>
          </w:tcPr>
          <w:p w14:paraId="6665F06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6FC3D59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46E6C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01AF-XT-02:25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01AF-XT-02:26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01AF-XT-02:27</w:t>
            </w:r>
          </w:p>
        </w:tc>
        <w:tc>
          <w:tcPr>
            <w:tcW w:w="1112" w:type="pct"/>
            <w:vAlign w:val="center"/>
          </w:tcPr>
          <w:p w14:paraId="1E241A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SF24 (16A)</w:t>
            </w:r>
          </w:p>
        </w:tc>
        <w:tc>
          <w:tcPr>
            <w:tcW w:w="828" w:type="pct"/>
            <w:vMerge/>
            <w:vAlign w:val="center"/>
          </w:tcPr>
          <w:p w14:paraId="6A1EAE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232D2317" w14:textId="77777777" w:rsidTr="005B5E43">
        <w:tc>
          <w:tcPr>
            <w:tcW w:w="831" w:type="pct"/>
            <w:vMerge/>
            <w:vAlign w:val="center"/>
          </w:tcPr>
          <w:p w14:paraId="2A5683D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540CDD1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0C8AC39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01AF-XT-03:13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01AF-XT-03:14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01AF-XT-03:15</w:t>
            </w:r>
          </w:p>
        </w:tc>
        <w:tc>
          <w:tcPr>
            <w:tcW w:w="1112" w:type="pct"/>
            <w:vAlign w:val="center"/>
          </w:tcPr>
          <w:p w14:paraId="427DC0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SF35 (16A)</w:t>
            </w:r>
          </w:p>
        </w:tc>
        <w:tc>
          <w:tcPr>
            <w:tcW w:w="828" w:type="pct"/>
            <w:vMerge/>
            <w:vAlign w:val="center"/>
          </w:tcPr>
          <w:p w14:paraId="6D59A57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03E28B48" w14:textId="77777777" w:rsidTr="005B5E43">
        <w:tc>
          <w:tcPr>
            <w:tcW w:w="831" w:type="pct"/>
            <w:vMerge/>
            <w:vAlign w:val="center"/>
          </w:tcPr>
          <w:p w14:paraId="15A7FC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687B734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630143A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428C481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SF54 (10A)</w:t>
            </w:r>
            <w:r w:rsidRPr="0050271C">
              <w:rPr>
                <w:rFonts w:ascii="Times New Roman" w:hAnsi="Times New Roman"/>
                <w:szCs w:val="20"/>
              </w:rPr>
              <w:br/>
              <w:t>ШИБЕР</w:t>
            </w:r>
          </w:p>
        </w:tc>
        <w:tc>
          <w:tcPr>
            <w:tcW w:w="828" w:type="pct"/>
            <w:vAlign w:val="center"/>
          </w:tcPr>
          <w:p w14:paraId="1AB74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EC-02</w:t>
            </w:r>
          </w:p>
        </w:tc>
      </w:tr>
    </w:tbl>
    <w:p w14:paraId="74D6D979" w14:textId="77777777" w:rsidR="008D12B8" w:rsidRDefault="008D12B8" w:rsidP="00E232D9">
      <w:pPr>
        <w:pStyle w:val="af4"/>
      </w:pPr>
    </w:p>
    <w:p w14:paraId="38AF70D0" w14:textId="77777777" w:rsidR="008D12B8" w:rsidRDefault="008D12B8" w:rsidP="00E232D9">
      <w:pPr>
        <w:pStyle w:val="af4"/>
      </w:pPr>
    </w:p>
    <w:p w14:paraId="5D0B0DF8" w14:textId="50080C34" w:rsidR="008D12B8" w:rsidDel="006028CD" w:rsidRDefault="008D12B8" w:rsidP="00E232D9">
      <w:pPr>
        <w:pStyle w:val="af4"/>
        <w:rPr>
          <w:del w:id="4882" w:author="Степан Гусев" w:date="2023-07-24T15:01:00Z"/>
        </w:rPr>
      </w:pPr>
    </w:p>
    <w:p w14:paraId="6ED405E3" w14:textId="349C8ACC" w:rsidR="00A30809" w:rsidRPr="00D43404" w:rsidRDefault="00A30809">
      <w:pPr>
        <w:pStyle w:val="21"/>
        <w:pPrChange w:id="4883" w:author="Степан Гусев" w:date="2023-07-24T14:49:00Z">
          <w:pPr>
            <w:pStyle w:val="af4"/>
          </w:pPr>
        </w:pPrChange>
      </w:pPr>
      <w:bookmarkStart w:id="4884" w:name="_Toc126311794"/>
      <w:r w:rsidRPr="00D43404">
        <w:t xml:space="preserve">Решения по подключению к информационным </w:t>
      </w:r>
      <w:bookmarkStart w:id="4885" w:name="_Hlk141102725"/>
      <w:r w:rsidRPr="00D43404">
        <w:t>сетям</w:t>
      </w:r>
      <w:bookmarkEnd w:id="4884"/>
      <w:ins w:id="4886" w:author="Степан Гусев" w:date="2023-07-24T14:50:00Z">
        <w:r w:rsidR="00055270" w:rsidRPr="00055270">
          <w:t xml:space="preserve"> </w:t>
        </w:r>
        <w:r w:rsidR="00055270" w:rsidRPr="00D43404">
          <w:t>корпуса 1520 (производство Бисфенола А)</w:t>
        </w:r>
      </w:ins>
    </w:p>
    <w:bookmarkEnd w:id="4885"/>
    <w:p w14:paraId="56F2CA47" w14:textId="058CE921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</w:t>
      </w:r>
      <w:r w:rsidRPr="00A02831">
        <w:t>Серверы СУУТП подключаются к РСУ установки через Сервер OPС посредством локальной сети, физическое соединение сервера OPC с РСУ установки осуществляется по технологии Ethernet.</w:t>
      </w:r>
    </w:p>
    <w:p w14:paraId="3B46E687" w14:textId="77777777" w:rsidR="00A30809" w:rsidRPr="00A02831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 w:rsidRPr="00A02831">
        <w:t xml:space="preserve"> </w:t>
      </w:r>
      <w:r>
        <w:t xml:space="preserve">к управляющим сетям РСУ </w:t>
      </w:r>
      <w:r w:rsidRPr="00E232D9">
        <w:t>VnetIP</w:t>
      </w:r>
      <w:r w:rsidRPr="00A02831">
        <w:t xml:space="preserve"> (</w:t>
      </w:r>
      <w:r w:rsidRPr="00E232D9">
        <w:t>BUS</w:t>
      </w:r>
      <w:r w:rsidRPr="00A02831">
        <w:t xml:space="preserve">1) </w:t>
      </w:r>
      <w:r>
        <w:t xml:space="preserve">и </w:t>
      </w:r>
      <w:r w:rsidRPr="00E232D9">
        <w:t>VnetIP</w:t>
      </w:r>
      <w:r>
        <w:t xml:space="preserve"> </w:t>
      </w:r>
      <w:r w:rsidRPr="00E232D9">
        <w:t>Open</w:t>
      </w:r>
      <w:r w:rsidRPr="00A02831">
        <w:t xml:space="preserve"> (</w:t>
      </w:r>
      <w:r w:rsidRPr="00E232D9">
        <w:t>BUS</w:t>
      </w:r>
      <w:r w:rsidRPr="00112BBD">
        <w:t>2</w:t>
      </w:r>
      <w:r w:rsidRPr="00A02831">
        <w:t>)</w:t>
      </w:r>
      <w:r>
        <w:t xml:space="preserve"> предварительно выбраны порты 24 в коммутаторах </w:t>
      </w:r>
      <w:r w:rsidRPr="00E232D9">
        <w:t>SW</w:t>
      </w:r>
      <w:r w:rsidRPr="00A02831">
        <w:t xml:space="preserve">1.1 </w:t>
      </w:r>
      <w:r>
        <w:t xml:space="preserve">и </w:t>
      </w:r>
      <w:r w:rsidRPr="00E232D9">
        <w:t>SW</w:t>
      </w:r>
      <w:r w:rsidRPr="00112BBD">
        <w:t>2</w:t>
      </w:r>
      <w:r w:rsidRPr="00A02831">
        <w:t>.1</w:t>
      </w:r>
      <w:r>
        <w:t xml:space="preserve"> установленных в сетевом шкафу ШЗС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2A068FA1" w14:textId="77777777" w:rsidR="00A30809" w:rsidRPr="006C3444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>
        <w:t>,</w:t>
      </w:r>
      <w:r w:rsidRPr="00112BBD">
        <w:t xml:space="preserve"> </w:t>
      </w:r>
      <w:r>
        <w:t xml:space="preserve">Сервера СУУТП и Сервера МПА к существующей </w:t>
      </w:r>
      <w:r w:rsidRPr="00E232D9">
        <w:t>PIN</w:t>
      </w:r>
      <w:r w:rsidRPr="00CD28AC">
        <w:t xml:space="preserve"> </w:t>
      </w:r>
      <w:r>
        <w:t xml:space="preserve">сети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Для подключения нового коммутатора </w:t>
      </w:r>
      <w:r w:rsidRPr="00E232D9">
        <w:t>PIN</w:t>
      </w:r>
      <w:r w:rsidRPr="00112BBD">
        <w:t xml:space="preserve"> </w:t>
      </w:r>
      <w:r>
        <w:t>сети к существующему</w:t>
      </w:r>
      <w:r w:rsidRPr="00112BBD">
        <w:t xml:space="preserve"> </w:t>
      </w:r>
      <w:r>
        <w:t xml:space="preserve">предварительно выбран порт </w:t>
      </w:r>
      <w:r w:rsidRPr="002D26F6">
        <w:t>24</w:t>
      </w:r>
      <w:r>
        <w:t xml:space="preserve"> коммутатора </w:t>
      </w:r>
      <w:r w:rsidRPr="00E232D9">
        <w:t>SW</w:t>
      </w:r>
      <w:r w:rsidRPr="006C3444">
        <w:t>3.1 установленн</w:t>
      </w:r>
      <w:r>
        <w:t>ом</w:t>
      </w:r>
      <w:r w:rsidRPr="006C3444">
        <w:t xml:space="preserve"> в сетевом шкафу ШЗС (корп. 1520, Аппаратная завода Бисфенол А. 1 этаж)</w:t>
      </w:r>
    </w:p>
    <w:p w14:paraId="58C0CB02" w14:textId="09D83A48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7738FC6A" w14:textId="77777777" w:rsidR="00A30809" w:rsidRPr="001A3597" w:rsidRDefault="00A30809" w:rsidP="00E232D9">
      <w:pPr>
        <w:pStyle w:val="af4"/>
      </w:pPr>
      <w:r>
        <w:t xml:space="preserve">Для удаленного подключения АРМ инженера СУУТП к серверам СУУТП будет применяться схема IP KVM. Резервирование передачи сигналов </w:t>
      </w:r>
      <w:r w:rsidRPr="003F4430">
        <w:t xml:space="preserve">должно быть </w:t>
      </w:r>
      <w:r>
        <w:t xml:space="preserve">реализовано через дублированные коммутаторы сети KVM. Дублированные коммутаторы сети должны быть установлены в новом Шкафу СУУТП. В KVM удлинителях должны использоваться два сетевых интерфейса, что также должно обеспечить резервирование сигналов. KVM приемники и KVM передатчики должны поддерживать четыре видеосигнала. Для конфигурации сети </w:t>
      </w:r>
      <w:r w:rsidRPr="00E232D9">
        <w:t>KVM</w:t>
      </w:r>
      <w:r w:rsidRPr="00BE203F">
        <w:t xml:space="preserve"> </w:t>
      </w:r>
      <w:r>
        <w:t xml:space="preserve">и администрирования схемы </w:t>
      </w:r>
      <w:r w:rsidRPr="00E232D9">
        <w:t>IP</w:t>
      </w:r>
      <w:r w:rsidRPr="00BE203F">
        <w:t xml:space="preserve"> </w:t>
      </w:r>
      <w:r w:rsidRPr="00E232D9">
        <w:t>KVM</w:t>
      </w:r>
      <w:r w:rsidRPr="00BE203F">
        <w:t xml:space="preserve"> </w:t>
      </w:r>
      <w:r>
        <w:t xml:space="preserve">Сервер </w:t>
      </w:r>
      <w:r w:rsidRPr="00E232D9">
        <w:t>OPC</w:t>
      </w:r>
      <w:r w:rsidRPr="00C818A2">
        <w:t xml:space="preserve"> </w:t>
      </w:r>
      <w:r>
        <w:t xml:space="preserve">должен быть подключен к сети </w:t>
      </w:r>
      <w:r w:rsidRPr="00E232D9">
        <w:t>KVM</w:t>
      </w:r>
      <w:r w:rsidRPr="001A3597">
        <w:t>.</w:t>
      </w:r>
    </w:p>
    <w:p w14:paraId="603875E7" w14:textId="77777777" w:rsidR="00A30809" w:rsidRDefault="00A30809" w:rsidP="00E232D9">
      <w:pPr>
        <w:pStyle w:val="af4"/>
      </w:pPr>
      <w:r>
        <w:t>Объединение KVM устройств в единую сеть обеспечивает возможность передачи на АРМ инженера СУУТП управление всеми серверами, входящими в состав СУУТП, с целью проведения обслуживания системы и сервисных работ.</w:t>
      </w:r>
    </w:p>
    <w:p w14:paraId="47511C08" w14:textId="77777777" w:rsidR="006028CD" w:rsidRDefault="00A30809">
      <w:pPr>
        <w:pStyle w:val="af4"/>
        <w:rPr>
          <w:ins w:id="4887" w:author="Степан Гусев" w:date="2023-07-24T15:02:00Z"/>
        </w:rPr>
        <w:pPrChange w:id="4888" w:author="Степан Гусев" w:date="2023-07-24T15:02:00Z">
          <w:pPr>
            <w:pStyle w:val="af4"/>
            <w:ind w:firstLine="0"/>
          </w:pPr>
        </w:pPrChange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_Ref121172402 \h  \* MERGEFORMAT </w:instrText>
      </w:r>
      <w:r>
        <w:fldChar w:fldCharType="separate"/>
      </w:r>
    </w:p>
    <w:p w14:paraId="0DAD47F6" w14:textId="77777777" w:rsidR="006028CD" w:rsidRDefault="006028CD">
      <w:pPr>
        <w:pStyle w:val="af4"/>
        <w:rPr>
          <w:ins w:id="4889" w:author="Степан Гусев" w:date="2023-07-24T15:02:00Z"/>
        </w:rPr>
        <w:pPrChange w:id="4890" w:author="Степан Гусев" w:date="2023-07-24T15:02:00Z">
          <w:pPr>
            <w:pStyle w:val="af4"/>
            <w:ind w:firstLine="0"/>
          </w:pPr>
        </w:pPrChange>
      </w:pPr>
    </w:p>
    <w:p w14:paraId="4BAE4ECE" w14:textId="77777777" w:rsidR="006028CD" w:rsidRDefault="006028CD">
      <w:pPr>
        <w:pStyle w:val="af4"/>
        <w:rPr>
          <w:ins w:id="4891" w:author="Степан Гусев" w:date="2023-07-24T15:02:00Z"/>
        </w:rPr>
        <w:pPrChange w:id="4892" w:author="Степан Гусев" w:date="2023-07-24T15:02:00Z">
          <w:pPr>
            <w:pStyle w:val="af4"/>
            <w:ind w:firstLine="0"/>
          </w:pPr>
        </w:pPrChange>
      </w:pPr>
    </w:p>
    <w:p w14:paraId="791215A4" w14:textId="77777777" w:rsidR="006028CD" w:rsidRDefault="006028CD">
      <w:pPr>
        <w:pStyle w:val="af4"/>
        <w:rPr>
          <w:ins w:id="4893" w:author="Степан Гусев" w:date="2023-07-24T15:02:00Z"/>
        </w:rPr>
        <w:pPrChange w:id="4894" w:author="Степан Гусев" w:date="2023-07-24T15:02:00Z">
          <w:pPr>
            <w:pStyle w:val="af4"/>
            <w:ind w:firstLine="0"/>
          </w:pPr>
        </w:pPrChange>
      </w:pPr>
    </w:p>
    <w:p w14:paraId="45D5287E" w14:textId="77777777" w:rsidR="006028CD" w:rsidRDefault="006028CD">
      <w:pPr>
        <w:pStyle w:val="af4"/>
        <w:rPr>
          <w:ins w:id="4895" w:author="Степан Гусев" w:date="2023-07-24T15:02:00Z"/>
        </w:rPr>
        <w:pPrChange w:id="4896" w:author="Степан Гусев" w:date="2023-07-24T15:02:00Z">
          <w:pPr>
            <w:pStyle w:val="af4"/>
            <w:ind w:firstLine="0"/>
          </w:pPr>
        </w:pPrChange>
      </w:pPr>
    </w:p>
    <w:p w14:paraId="1D7F439D" w14:textId="77777777" w:rsidR="006028CD" w:rsidRDefault="006028CD" w:rsidP="0050271C">
      <w:pPr>
        <w:pStyle w:val="af4"/>
        <w:ind w:firstLine="0"/>
        <w:rPr>
          <w:ins w:id="4897" w:author="Степан Гусев" w:date="2023-07-24T15:02:00Z"/>
        </w:rPr>
      </w:pPr>
    </w:p>
    <w:p w14:paraId="3651AFB5" w14:textId="77777777" w:rsidR="006028CD" w:rsidRDefault="006028CD" w:rsidP="0050271C">
      <w:pPr>
        <w:pStyle w:val="af4"/>
        <w:ind w:firstLine="0"/>
        <w:rPr>
          <w:ins w:id="4898" w:author="Степан Гусев" w:date="2023-07-24T15:02:00Z"/>
        </w:rPr>
      </w:pPr>
    </w:p>
    <w:p w14:paraId="71100172" w14:textId="76CE8C24" w:rsidR="00A30809" w:rsidRDefault="006028CD" w:rsidP="00E232D9">
      <w:pPr>
        <w:pStyle w:val="af4"/>
      </w:pPr>
      <w:ins w:id="4899" w:author="Степан Гусев" w:date="2023-07-24T15:02:00Z">
        <w:r>
          <w:lastRenderedPageBreak/>
          <w:t xml:space="preserve">Таблица </w:t>
        </w:r>
        <w:r>
          <w:rPr>
            <w:noProof/>
          </w:rPr>
          <w:t>5</w:t>
        </w:r>
        <w:r>
          <w:t>.</w:t>
        </w:r>
        <w:r>
          <w:rPr>
            <w:noProof/>
          </w:rPr>
          <w:t>24</w:t>
        </w:r>
      </w:ins>
      <w:del w:id="4900" w:author="Степан Гусев" w:date="2023-07-24T15:02:00Z">
        <w:r w:rsidR="00FA1295" w:rsidDel="006028CD">
          <w:delText>Таблиц</w:delText>
        </w:r>
        <w:r w:rsidR="00B031A7" w:rsidDel="006028CD">
          <w:delText>е</w:delText>
        </w:r>
        <w:r w:rsidR="00FA1295" w:rsidDel="006028CD">
          <w:delText xml:space="preserve"> 5.24</w:delText>
        </w:r>
      </w:del>
      <w:r w:rsidR="00A30809">
        <w:fldChar w:fldCharType="end"/>
      </w:r>
      <w:r w:rsidR="00A30809">
        <w:t>.</w:t>
      </w:r>
    </w:p>
    <w:p w14:paraId="38B35A0F" w14:textId="77777777" w:rsidR="00B031A7" w:rsidRDefault="00B031A7" w:rsidP="0050271C">
      <w:pPr>
        <w:pStyle w:val="af4"/>
        <w:ind w:firstLine="0"/>
      </w:pPr>
      <w:bookmarkStart w:id="4901" w:name="_Ref121172402"/>
    </w:p>
    <w:p w14:paraId="29E08E91" w14:textId="77777777" w:rsidR="00B031A7" w:rsidRDefault="00B031A7" w:rsidP="0050271C">
      <w:pPr>
        <w:pStyle w:val="af4"/>
        <w:ind w:firstLine="0"/>
      </w:pPr>
    </w:p>
    <w:p w14:paraId="78BFF53F" w14:textId="77777777" w:rsidR="00B031A7" w:rsidRDefault="00B031A7" w:rsidP="0050271C">
      <w:pPr>
        <w:pStyle w:val="af4"/>
        <w:ind w:firstLine="0"/>
      </w:pPr>
    </w:p>
    <w:p w14:paraId="6E80EBE4" w14:textId="77777777" w:rsidR="00B031A7" w:rsidRDefault="00B031A7" w:rsidP="0050271C">
      <w:pPr>
        <w:pStyle w:val="af4"/>
        <w:ind w:firstLine="0"/>
      </w:pPr>
    </w:p>
    <w:p w14:paraId="255A773C" w14:textId="77777777" w:rsidR="00B031A7" w:rsidRDefault="00B031A7" w:rsidP="0050271C">
      <w:pPr>
        <w:pStyle w:val="af4"/>
        <w:ind w:firstLine="0"/>
      </w:pPr>
    </w:p>
    <w:p w14:paraId="6761907E" w14:textId="77777777" w:rsidR="00B031A7" w:rsidRDefault="00B031A7" w:rsidP="0050271C">
      <w:pPr>
        <w:pStyle w:val="af4"/>
        <w:ind w:firstLine="0"/>
      </w:pPr>
    </w:p>
    <w:p w14:paraId="0D87B874" w14:textId="77777777" w:rsidR="00B031A7" w:rsidRDefault="00B031A7" w:rsidP="0050271C">
      <w:pPr>
        <w:pStyle w:val="af4"/>
        <w:ind w:firstLine="0"/>
      </w:pPr>
    </w:p>
    <w:p w14:paraId="0E146D26" w14:textId="202E6023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24</w:t>
      </w:r>
      <w:r w:rsidR="00B63BAB">
        <w:rPr>
          <w:noProof/>
        </w:rPr>
        <w:fldChar w:fldCharType="end"/>
      </w:r>
      <w:bookmarkEnd w:id="4901"/>
      <w:r w:rsidRPr="00121A22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5"/>
        <w:gridCol w:w="2218"/>
        <w:gridCol w:w="1621"/>
        <w:gridCol w:w="1009"/>
        <w:gridCol w:w="1778"/>
        <w:gridCol w:w="1510"/>
      </w:tblGrid>
      <w:tr w:rsidR="00A30809" w:rsidRPr="00B031A7" w14:paraId="6E9EAA2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0AC12A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2454BE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6222DDA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B031A7" w14:paraId="75882CD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7F2B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119" w:type="pct"/>
            <w:vAlign w:val="center"/>
          </w:tcPr>
          <w:p w14:paraId="14EA54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18" w:type="pct"/>
            <w:vAlign w:val="center"/>
          </w:tcPr>
          <w:p w14:paraId="7CB0672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16726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897" w:type="pct"/>
            <w:vAlign w:val="center"/>
          </w:tcPr>
          <w:p w14:paraId="3DCAE8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762" w:type="pct"/>
            <w:vAlign w:val="center"/>
          </w:tcPr>
          <w:p w14:paraId="2C59366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:rsidRPr="00B031A7" w14:paraId="00FC70F5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42CE26A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119" w:type="pct"/>
            <w:vMerge w:val="restart"/>
            <w:vAlign w:val="center"/>
          </w:tcPr>
          <w:p w14:paraId="48F6B9E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3C4597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192.168.8.40</w:t>
            </w:r>
          </w:p>
        </w:tc>
        <w:tc>
          <w:tcPr>
            <w:tcW w:w="509" w:type="pct"/>
            <w:vAlign w:val="center"/>
          </w:tcPr>
          <w:p w14:paraId="54C45F4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0C88E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 w:val="restart"/>
            <w:vAlign w:val="center"/>
          </w:tcPr>
          <w:p w14:paraId="7AF76C2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СУУТП</w:t>
            </w:r>
          </w:p>
        </w:tc>
      </w:tr>
      <w:tr w:rsidR="00A30809" w:rsidRPr="00B031A7" w14:paraId="64DDDFE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F860C6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04964AA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14BB6E8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58C9DF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2E94F3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35DE9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643667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2EE3FA70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Merge w:val="restart"/>
            <w:vAlign w:val="center"/>
          </w:tcPr>
          <w:p w14:paraId="7B0B59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D7FFEE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192.168.8.10</w:t>
            </w:r>
          </w:p>
        </w:tc>
        <w:tc>
          <w:tcPr>
            <w:tcW w:w="509" w:type="pct"/>
            <w:vAlign w:val="center"/>
          </w:tcPr>
          <w:p w14:paraId="32620AF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764C01C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5CEDB4F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98AFF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2BF49D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7F815A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206E82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4A93C10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216106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252B2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C226FF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47F960B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119" w:type="pct"/>
            <w:vMerge w:val="restart"/>
            <w:vAlign w:val="center"/>
          </w:tcPr>
          <w:p w14:paraId="6DAC0A0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C0A575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192.168.8.11</w:t>
            </w:r>
          </w:p>
        </w:tc>
        <w:tc>
          <w:tcPr>
            <w:tcW w:w="509" w:type="pct"/>
            <w:vAlign w:val="center"/>
          </w:tcPr>
          <w:p w14:paraId="33C544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31D451C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39520F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9CA82A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702E32E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37633E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75694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639CD49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1295323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0B48E7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567CEE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9036AE8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119" w:type="pct"/>
            <w:vMerge w:val="restart"/>
            <w:vAlign w:val="center"/>
          </w:tcPr>
          <w:p w14:paraId="73291F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0BAF67D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192.168.8.12</w:t>
            </w:r>
          </w:p>
        </w:tc>
        <w:tc>
          <w:tcPr>
            <w:tcW w:w="509" w:type="pct"/>
            <w:vAlign w:val="center"/>
          </w:tcPr>
          <w:p w14:paraId="632E680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0658FF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1F5184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712396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794A7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2A2A62D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371EA10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2D13877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6140D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F0BE9B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60C1CA93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130B3B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119" w:type="pct"/>
            <w:vMerge w:val="restart"/>
            <w:vAlign w:val="center"/>
          </w:tcPr>
          <w:p w14:paraId="746ADC5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429357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192.168.8.41</w:t>
            </w:r>
          </w:p>
        </w:tc>
        <w:tc>
          <w:tcPr>
            <w:tcW w:w="509" w:type="pct"/>
            <w:vAlign w:val="center"/>
          </w:tcPr>
          <w:p w14:paraId="2992E91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0404A6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41687E4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41F4221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585669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69BE36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41305A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71DDB8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4F7B3C7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45CC19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78870FA0" w14:textId="77777777" w:rsidTr="005B5E43">
        <w:trPr>
          <w:cantSplit/>
        </w:trPr>
        <w:tc>
          <w:tcPr>
            <w:tcW w:w="895" w:type="pct"/>
            <w:vAlign w:val="center"/>
          </w:tcPr>
          <w:p w14:paraId="4DCC111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Align w:val="center"/>
          </w:tcPr>
          <w:p w14:paraId="28B85F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</w:t>
            </w:r>
            <w:r w:rsidRPr="0050271C">
              <w:rPr>
                <w:rFonts w:ascii="Times New Roman" w:hAnsi="Times New Roman"/>
              </w:rPr>
              <w:br/>
              <w:t>(KVM администратор)</w:t>
            </w:r>
          </w:p>
        </w:tc>
        <w:tc>
          <w:tcPr>
            <w:tcW w:w="818" w:type="pct"/>
            <w:vAlign w:val="center"/>
          </w:tcPr>
          <w:p w14:paraId="4428D1B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</w:t>
            </w:r>
          </w:p>
        </w:tc>
        <w:tc>
          <w:tcPr>
            <w:tcW w:w="509" w:type="pct"/>
            <w:vAlign w:val="center"/>
          </w:tcPr>
          <w:p w14:paraId="6D02171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6</w:t>
            </w:r>
          </w:p>
        </w:tc>
        <w:tc>
          <w:tcPr>
            <w:tcW w:w="897" w:type="pct"/>
            <w:vAlign w:val="center"/>
          </w:tcPr>
          <w:p w14:paraId="043BF3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0AEE718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</w:tbl>
    <w:p w14:paraId="230AD8C8" w14:textId="0CED075E" w:rsidR="00B031A7" w:rsidDel="00055270" w:rsidRDefault="00B031A7" w:rsidP="00E232D9">
      <w:pPr>
        <w:pStyle w:val="af4"/>
        <w:rPr>
          <w:del w:id="4902" w:author="Степан Гусев" w:date="2023-07-24T14:49:00Z"/>
        </w:rPr>
      </w:pPr>
      <w:bookmarkStart w:id="4903" w:name="_Toc126311795"/>
    </w:p>
    <w:p w14:paraId="706F726B" w14:textId="1F6A1C00" w:rsidR="00A30809" w:rsidRPr="00D43404" w:rsidDel="00055270" w:rsidRDefault="00A30809">
      <w:pPr>
        <w:pStyle w:val="21"/>
        <w:rPr>
          <w:del w:id="4904" w:author="Степан Гусев" w:date="2023-07-24T14:49:00Z"/>
        </w:rPr>
        <w:pPrChange w:id="4905" w:author="Степан Гусев" w:date="2023-07-24T14:49:00Z">
          <w:pPr>
            <w:pStyle w:val="af4"/>
          </w:pPr>
        </w:pPrChange>
      </w:pPr>
      <w:del w:id="4906" w:author="Степан Гусев" w:date="2023-07-24T14:49:00Z">
        <w:r w:rsidRPr="00D43404" w:rsidDel="00055270">
          <w:delText>Организация связи СУУТП и РСУ</w:delText>
        </w:r>
        <w:bookmarkEnd w:id="4903"/>
      </w:del>
    </w:p>
    <w:p w14:paraId="7E857877" w14:textId="0548B88C" w:rsidR="00A30809" w:rsidDel="00055270" w:rsidRDefault="00A30809" w:rsidP="00E232D9">
      <w:pPr>
        <w:pStyle w:val="af4"/>
        <w:rPr>
          <w:del w:id="4907" w:author="Степан Гусев" w:date="2023-07-24T14:49:00Z"/>
        </w:rPr>
      </w:pPr>
      <w:del w:id="4908" w:author="Степан Гусев" w:date="2023-07-24T14:49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должен обеспечивать взаимодействие приложений контроллеров и виртуальных анализаторов СУУТП и процедур МПА с РСУ.</w:delText>
        </w:r>
      </w:del>
    </w:p>
    <w:p w14:paraId="616B6856" w14:textId="1359CB95" w:rsidR="00A30809" w:rsidDel="00055270" w:rsidRDefault="00A30809" w:rsidP="00E232D9">
      <w:pPr>
        <w:pStyle w:val="af4"/>
        <w:rPr>
          <w:del w:id="4909" w:author="Степан Гусев" w:date="2023-07-24T14:49:00Z"/>
        </w:rPr>
      </w:pPr>
      <w:del w:id="4910" w:author="Степан Гусев" w:date="2023-07-24T14:49:00Z">
        <w:r w:rsidDel="00055270">
          <w:delText xml:space="preserve">В функции модулей входит: </w:delText>
        </w:r>
      </w:del>
    </w:p>
    <w:p w14:paraId="708E95DD" w14:textId="1C580DB2" w:rsidR="00A30809" w:rsidDel="00055270" w:rsidRDefault="00A30809" w:rsidP="00B23309">
      <w:pPr>
        <w:pStyle w:val="af4"/>
        <w:numPr>
          <w:ilvl w:val="0"/>
          <w:numId w:val="39"/>
        </w:numPr>
        <w:rPr>
          <w:del w:id="4911" w:author="Степан Гусев" w:date="2023-07-24T14:49:00Z"/>
        </w:rPr>
      </w:pPr>
      <w:del w:id="4912" w:author="Степан Гусев" w:date="2023-07-24T14:49:00Z">
        <w:r w:rsidDel="00055270">
          <w:delText xml:space="preserve">корректный обмен информации между ОРС-сервером РСУ CENTUM VP и серверами СУУТП, МПА (сеть VLAN); </w:delText>
        </w:r>
      </w:del>
    </w:p>
    <w:p w14:paraId="29182B55" w14:textId="6208262F" w:rsidR="00A30809" w:rsidDel="00055270" w:rsidRDefault="00A30809" w:rsidP="00B23309">
      <w:pPr>
        <w:pStyle w:val="af4"/>
        <w:numPr>
          <w:ilvl w:val="0"/>
          <w:numId w:val="39"/>
        </w:numPr>
        <w:rPr>
          <w:del w:id="4913" w:author="Степан Гусев" w:date="2023-07-24T14:49:00Z"/>
        </w:rPr>
      </w:pPr>
      <w:del w:id="4914" w:author="Степан Гусев" w:date="2023-07-24T14:49:00Z">
        <w:r w:rsidDel="00055270">
          <w:delText xml:space="preserve">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1F433306" w14:textId="3F4A836D" w:rsidR="00A30809" w:rsidDel="00055270" w:rsidRDefault="00A30809" w:rsidP="00B23309">
      <w:pPr>
        <w:pStyle w:val="af4"/>
        <w:numPr>
          <w:ilvl w:val="0"/>
          <w:numId w:val="39"/>
        </w:numPr>
        <w:rPr>
          <w:del w:id="4915" w:author="Степан Гусев" w:date="2023-07-24T14:49:00Z"/>
        </w:rPr>
      </w:pPr>
      <w:del w:id="4916" w:author="Степан Гусев" w:date="2023-07-24T14:49:00Z">
        <w:r w:rsidDel="00055270">
          <w:delText>обеспечение безопасного совместного функционирования ПО РСУ с СУУТП.</w:delText>
        </w:r>
      </w:del>
    </w:p>
    <w:p w14:paraId="70092A2B" w14:textId="676B0E1E" w:rsidR="00A30809" w:rsidRPr="0050271C" w:rsidDel="00055270" w:rsidRDefault="00A30809" w:rsidP="00A30809">
      <w:pPr>
        <w:keepNext/>
        <w:rPr>
          <w:del w:id="4917" w:author="Степан Гусев" w:date="2023-07-24T14:49:00Z"/>
          <w:rFonts w:ascii="Times New Roman" w:hAnsi="Times New Roman"/>
        </w:rPr>
      </w:pPr>
      <w:del w:id="4918" w:author="Степан Гусев" w:date="2023-07-24T14:49:00Z">
        <w:r w:rsidRPr="0050271C" w:rsidDel="00055270">
          <w:rPr>
            <w:rFonts w:ascii="Times New Roman" w:hAnsi="Times New Roman"/>
          </w:rPr>
          <w:delText xml:space="preserve">На Рисунке </w:delText>
        </w:r>
        <w:r w:rsidRPr="0050271C" w:rsidDel="00055270">
          <w:rPr>
            <w:rFonts w:ascii="Times New Roman" w:hAnsi="Times New Roman"/>
          </w:rPr>
          <w:fldChar w:fldCharType="begin"/>
        </w:r>
        <w:r w:rsidRPr="0050271C" w:rsidDel="00055270">
          <w:rPr>
            <w:rFonts w:ascii="Times New Roman" w:hAnsi="Times New Roman"/>
          </w:rPr>
          <w:delInstrText xml:space="preserve"> REF _Ref122332897 \h  \* MERGEFORMAT </w:delInstrText>
        </w:r>
        <w:r w:rsidRPr="0050271C" w:rsidDel="00055270">
          <w:rPr>
            <w:rFonts w:ascii="Times New Roman" w:hAnsi="Times New Roman"/>
          </w:rPr>
        </w:r>
        <w:r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hAnsi="Times New Roman"/>
            <w:vanish/>
          </w:rPr>
          <w:delText xml:space="preserve">Рисунок </w:delText>
        </w:r>
        <w:r w:rsidR="00FA1295" w:rsidRPr="0050271C" w:rsidDel="00055270">
          <w:rPr>
            <w:rFonts w:ascii="Times New Roman" w:hAnsi="Times New Roman"/>
            <w:noProof/>
          </w:rPr>
          <w:delText>5</w:delText>
        </w:r>
        <w:r w:rsidR="00FA1295" w:rsidRPr="0050271C" w:rsidDel="00055270">
          <w:rPr>
            <w:rFonts w:ascii="Times New Roman" w:hAnsi="Times New Roman"/>
          </w:rPr>
          <w:delText>.</w:delText>
        </w:r>
        <w:r w:rsidR="00FA1295" w:rsidRPr="0050271C" w:rsidDel="00055270">
          <w:rPr>
            <w:rFonts w:ascii="Times New Roman" w:hAnsi="Times New Roman"/>
            <w:noProof/>
          </w:rPr>
          <w:delText>10</w:delText>
        </w:r>
        <w:r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hAnsi="Times New Roman"/>
          </w:rPr>
          <w:delText xml:space="preserve"> приведена схема сетевой структуры обмена данных между СУУТП и РСУ.</w:delText>
        </w:r>
      </w:del>
    </w:p>
    <w:p w14:paraId="2AA3AE48" w14:textId="149E3CF8" w:rsidR="00A30809" w:rsidDel="00055270" w:rsidRDefault="00A30809" w:rsidP="00A30809">
      <w:pPr>
        <w:pStyle w:val="afffff8"/>
        <w:rPr>
          <w:del w:id="4919" w:author="Степан Гусев" w:date="2023-07-24T14:49:00Z"/>
        </w:rPr>
      </w:pPr>
      <w:del w:id="4920" w:author="Степан Гусев" w:date="2023-07-24T14:49:00Z">
        <w:r w:rsidDel="00055270">
          <w:rPr>
            <w:noProof/>
          </w:rPr>
          <w:drawing>
            <wp:inline distT="0" distB="0" distL="0" distR="0" wp14:anchorId="3CBD7EC3" wp14:editId="0B3D08B9">
              <wp:extent cx="6299835" cy="4514215"/>
              <wp:effectExtent l="0" t="0" r="5715" b="635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461C0F8" w14:textId="55C5629A" w:rsidR="00A30809" w:rsidRPr="004B583C" w:rsidDel="00055270" w:rsidRDefault="00A30809" w:rsidP="00E232D9">
      <w:pPr>
        <w:pStyle w:val="af4"/>
        <w:rPr>
          <w:del w:id="4921" w:author="Степан Гусев" w:date="2023-07-24T14:49:00Z"/>
        </w:rPr>
      </w:pPr>
      <w:bookmarkStart w:id="4922" w:name="_Ref122332897"/>
      <w:del w:id="4923" w:author="Степан Гусев" w:date="2023-07-24T14:49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10</w:delText>
        </w:r>
        <w:r w:rsidR="00B63BAB" w:rsidDel="00055270">
          <w:rPr>
            <w:noProof/>
          </w:rPr>
          <w:fldChar w:fldCharType="end"/>
        </w:r>
        <w:bookmarkEnd w:id="4922"/>
        <w:r w:rsidRPr="002E4AD2" w:rsidDel="00055270">
          <w:delText xml:space="preserve"> </w:delText>
        </w:r>
        <w:r w:rsidRPr="009F49D0" w:rsidDel="00055270">
          <w:delText xml:space="preserve">Предварительная </w:delText>
        </w:r>
        <w:r w:rsidDel="00055270">
          <w:delText>схема сетевой структуры корп. 1520</w:delText>
        </w:r>
      </w:del>
    </w:p>
    <w:p w14:paraId="43E39FC3" w14:textId="1064822B" w:rsidR="00B031A7" w:rsidDel="00055270" w:rsidRDefault="00B031A7" w:rsidP="00E232D9">
      <w:pPr>
        <w:pStyle w:val="af4"/>
        <w:rPr>
          <w:del w:id="4924" w:author="Степан Гусев" w:date="2023-07-24T14:49:00Z"/>
        </w:rPr>
      </w:pPr>
    </w:p>
    <w:p w14:paraId="1534C882" w14:textId="11886B79" w:rsidR="00A30809" w:rsidDel="00055270" w:rsidRDefault="00A30809" w:rsidP="00E232D9">
      <w:pPr>
        <w:pStyle w:val="af4"/>
        <w:rPr>
          <w:del w:id="4925" w:author="Степан Гусев" w:date="2023-07-24T14:49:00Z"/>
        </w:rPr>
      </w:pPr>
      <w:del w:id="4926" w:author="Степан Гусев" w:date="2023-07-24T14:49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24FCD19C" w14:textId="22E8EFB3" w:rsidR="00A30809" w:rsidDel="00055270" w:rsidRDefault="00A30809" w:rsidP="00E232D9">
      <w:pPr>
        <w:pStyle w:val="af4"/>
        <w:rPr>
          <w:del w:id="4927" w:author="Степан Гусев" w:date="2023-07-24T14:49:00Z"/>
        </w:rPr>
      </w:pPr>
      <w:del w:id="4928" w:author="Степан Гусев" w:date="2023-07-24T14:49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20211DC" w14:textId="094BF4D0" w:rsidR="00A30809" w:rsidDel="00055270" w:rsidRDefault="00A30809" w:rsidP="00E232D9">
      <w:pPr>
        <w:pStyle w:val="af4"/>
        <w:rPr>
          <w:del w:id="4929" w:author="Степан Гусев" w:date="2023-07-24T14:49:00Z"/>
        </w:rPr>
      </w:pPr>
      <w:del w:id="4930" w:author="Степан Гусев" w:date="2023-07-24T14:49:00Z">
        <w:r w:rsidDel="00055270">
          <w:delText>Для контроля и индикации связи между компонентами СУУТП и РСУ на стороне РСУ должен быть реализован алгоритма сторожевого таймера.</w:delText>
        </w:r>
      </w:del>
    </w:p>
    <w:p w14:paraId="60B5CF23" w14:textId="072C0735" w:rsidR="00B031A7" w:rsidDel="00055270" w:rsidRDefault="00B031A7" w:rsidP="00E232D9">
      <w:pPr>
        <w:pStyle w:val="af4"/>
        <w:rPr>
          <w:del w:id="4931" w:author="Степан Гусев" w:date="2023-07-24T14:49:00Z"/>
        </w:rPr>
      </w:pPr>
    </w:p>
    <w:p w14:paraId="7473E3A2" w14:textId="77777777" w:rsidR="00A30809" w:rsidRPr="007C47EB" w:rsidRDefault="00A30809" w:rsidP="00A30809">
      <w:pPr>
        <w:pStyle w:val="21"/>
        <w:ind w:left="426"/>
      </w:pPr>
      <w:bookmarkStart w:id="4932" w:name="_Toc120169154"/>
      <w:bookmarkStart w:id="4933" w:name="_Toc126311796"/>
      <w:bookmarkEnd w:id="4719"/>
      <w:r w:rsidRPr="007C47EB">
        <w:t>Предварительные технические решения по средствам мониторинга работы СУУТП</w:t>
      </w:r>
      <w:bookmarkEnd w:id="4932"/>
      <w:bookmarkEnd w:id="4933"/>
    </w:p>
    <w:p w14:paraId="1CF0BF55" w14:textId="77777777" w:rsidR="00A30809" w:rsidRPr="007C47EB" w:rsidRDefault="00A30809" w:rsidP="00E232D9">
      <w:pPr>
        <w:pStyle w:val="af4"/>
      </w:pPr>
      <w:r w:rsidRPr="007C47EB">
        <w:t xml:space="preserve">Решения по мониторингу СУУТП </w:t>
      </w:r>
      <w:r>
        <w:t>должны быть</w:t>
      </w:r>
      <w:r w:rsidRPr="007C47EB">
        <w:t xml:space="preserve"> разраб</w:t>
      </w:r>
      <w:r>
        <w:t>отаны</w:t>
      </w:r>
      <w:r w:rsidRPr="007C47EB">
        <w:t xml:space="preserve"> в соответствии с методикой оценки эффективности СУУТП, на этапе разработки </w:t>
      </w:r>
      <w:r>
        <w:t>модуля мониторинга (ММ)</w:t>
      </w:r>
      <w:r w:rsidRPr="007C47EB">
        <w:t xml:space="preserve"> СУУТП, согласно КСГ.</w:t>
      </w:r>
    </w:p>
    <w:p w14:paraId="5AE8CE8F" w14:textId="77777777" w:rsidR="00A30809" w:rsidRPr="007C47EB" w:rsidRDefault="00A30809" w:rsidP="00E232D9">
      <w:pPr>
        <w:pStyle w:val="af4"/>
      </w:pPr>
      <w:r w:rsidRPr="007C47EB">
        <w:t>Расчёты метрик эффективности работы СУУТП будут выполняться на основе алгоритмов, предоставленных Заказчиком</w:t>
      </w:r>
      <w:r>
        <w:t xml:space="preserve"> в отдельном документе в виде технического задания</w:t>
      </w:r>
      <w:r w:rsidRPr="007C47EB">
        <w:t>. Для расчета эффективности работы СУУТП при мониторинге работы системы необходимо постоянно отслеживать и учитывать следующие показатели:</w:t>
      </w:r>
    </w:p>
    <w:p w14:paraId="30492402" w14:textId="77777777" w:rsidR="00A30809" w:rsidRPr="00A6306E" w:rsidRDefault="00A30809" w:rsidP="00B23309">
      <w:pPr>
        <w:pStyle w:val="af4"/>
        <w:numPr>
          <w:ilvl w:val="0"/>
          <w:numId w:val="39"/>
        </w:numPr>
      </w:pPr>
      <w:r w:rsidRPr="00A6306E">
        <w:lastRenderedPageBreak/>
        <w:t>Промежуток времени работы контроллеров СУУТП с включенными экономическими функциями за выбранный (рассматриваемый) промежуток времени;</w:t>
      </w:r>
    </w:p>
    <w:p w14:paraId="00F73553" w14:textId="77777777" w:rsidR="00A30809" w:rsidRDefault="00A30809" w:rsidP="00B23309">
      <w:pPr>
        <w:pStyle w:val="af4"/>
        <w:numPr>
          <w:ilvl w:val="0"/>
          <w:numId w:val="39"/>
        </w:numPr>
      </w:pPr>
      <w:r w:rsidRPr="00A6306E">
        <w:t>Полнота включения переменных в контроллерах СУУТП, подразумевающая время работы манипулируемых, контролируемых переменных, а также измеряемых возмущений в режиме управления и оптимизации СУУТП в процентном соотношении ко всему рассматриваемому промежутку времени;</w:t>
      </w:r>
    </w:p>
    <w:p w14:paraId="26C56767" w14:textId="77777777" w:rsidR="00A30809" w:rsidRDefault="00A30809" w:rsidP="00B23309">
      <w:pPr>
        <w:pStyle w:val="af4"/>
        <w:numPr>
          <w:ilvl w:val="0"/>
          <w:numId w:val="39"/>
        </w:numPr>
      </w:pPr>
      <w:r>
        <w:t>Показатель, оценивающий диапазон работы манипулируемых переменных контроллеров СУУТП относительно их границ;</w:t>
      </w:r>
    </w:p>
    <w:p w14:paraId="7E1CA15F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Показатели, оценивающие показатель применимости (возможности включения контроллеров СУУТП при штатном режиме работы);</w:t>
      </w:r>
    </w:p>
    <w:p w14:paraId="2B67C5BE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Иные данные при необходимости.</w:t>
      </w:r>
    </w:p>
    <w:p w14:paraId="4719CE6F" w14:textId="77777777" w:rsidR="00A30809" w:rsidRPr="00926BE9" w:rsidRDefault="00A30809" w:rsidP="00E232D9">
      <w:pPr>
        <w:pStyle w:val="af4"/>
      </w:pPr>
      <w:r w:rsidRPr="00926BE9">
        <w:t>Важным условием для расчета эффективности является соответствие статусов всех тегов, участвующих в расчетах, состоянию нормы.</w:t>
      </w:r>
    </w:p>
    <w:p w14:paraId="44114BF2" w14:textId="6775563B" w:rsidR="00A30809" w:rsidRPr="001E6B9A" w:rsidRDefault="00A30809" w:rsidP="00E232D9">
      <w:pPr>
        <w:pStyle w:val="af4"/>
      </w:pPr>
      <w:r w:rsidRPr="00926BE9">
        <w:t xml:space="preserve">На </w:t>
      </w:r>
      <w:r>
        <w:fldChar w:fldCharType="begin"/>
      </w:r>
      <w:r>
        <w:instrText xml:space="preserve"> REF _Ref122335323 \h  \* MERGEFORMAT </w:instrText>
      </w:r>
      <w:r>
        <w:fldChar w:fldCharType="separate"/>
      </w:r>
      <w:ins w:id="4934" w:author="Степан Гусев" w:date="2023-07-24T15:02:00Z">
        <w:r w:rsidR="006028CD">
          <w:t>Рисунок 5.4</w:t>
        </w:r>
      </w:ins>
      <w:del w:id="4935" w:author="Степан Гусев" w:date="2023-07-24T15:02:00Z">
        <w:r w:rsidR="00FA1295" w:rsidDel="006028CD">
          <w:delText>Рисун</w:delText>
        </w:r>
        <w:r w:rsidR="00B031A7" w:rsidDel="006028CD">
          <w:delText>ке</w:delText>
        </w:r>
        <w:r w:rsidR="00FA1295" w:rsidDel="006028CD">
          <w:delText xml:space="preserve"> 5.11</w:delText>
        </w:r>
      </w:del>
      <w:r>
        <w:fldChar w:fldCharType="end"/>
      </w:r>
      <w:r w:rsidRPr="007D1364">
        <w:t xml:space="preserve"> </w:t>
      </w:r>
      <w:r w:rsidRPr="00926BE9">
        <w:t>показана</w:t>
      </w:r>
      <w:r w:rsidRPr="001E6B9A">
        <w:t xml:space="preserve"> блок-схема алгоритма расчета показателей эффективности работы СУУТП.</w:t>
      </w:r>
    </w:p>
    <w:p w14:paraId="669B51A9" w14:textId="77777777" w:rsidR="00A30809" w:rsidRDefault="00A30809" w:rsidP="00A30809">
      <w:pPr>
        <w:pStyle w:val="afffff8"/>
      </w:pPr>
      <w:r w:rsidRPr="008A27A8">
        <w:rPr>
          <w:noProof/>
          <w:lang w:val="ru-RU" w:eastAsia="ru-RU"/>
        </w:rPr>
        <w:lastRenderedPageBreak/>
        <w:drawing>
          <wp:inline distT="0" distB="0" distL="0" distR="0" wp14:anchorId="6DD59FA4" wp14:editId="375A4553">
            <wp:extent cx="2268000" cy="53676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92" b="44876"/>
                    <a:stretch/>
                  </pic:blipFill>
                  <pic:spPr bwMode="auto">
                    <a:xfrm>
                      <a:off x="0" y="0"/>
                      <a:ext cx="2268000" cy="53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BCEC" w14:textId="404FFA5C" w:rsidR="00A30809" w:rsidRPr="001E6B9A" w:rsidRDefault="00A30809" w:rsidP="00E232D9">
      <w:pPr>
        <w:pStyle w:val="af4"/>
      </w:pPr>
      <w:bookmarkStart w:id="4936" w:name="_Ref122335323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4937" w:author="Степан Гусев" w:date="2023-07-24T15:02:00Z">
        <w:r w:rsidR="006028CD">
          <w:rPr>
            <w:noProof/>
          </w:rPr>
          <w:t>4</w:t>
        </w:r>
      </w:ins>
      <w:del w:id="4938" w:author="Степан Гусев" w:date="2023-07-24T15:02:00Z">
        <w:r w:rsidR="00FA1295" w:rsidDel="006028CD">
          <w:rPr>
            <w:noProof/>
          </w:rPr>
          <w:delText>11</w:delText>
        </w:r>
      </w:del>
      <w:r w:rsidR="00B63BAB">
        <w:rPr>
          <w:noProof/>
        </w:rPr>
        <w:fldChar w:fldCharType="end"/>
      </w:r>
      <w:bookmarkEnd w:id="4936"/>
      <w:r w:rsidRPr="00706194">
        <w:t xml:space="preserve"> </w:t>
      </w:r>
      <w:r w:rsidRPr="00926BE9">
        <w:t>Блок-схема алгоритма расчёт показателей эффективности работы СУУТП</w:t>
      </w:r>
    </w:p>
    <w:p w14:paraId="27CD317A" w14:textId="77777777" w:rsidR="00B031A7" w:rsidRDefault="00B031A7" w:rsidP="00E232D9">
      <w:pPr>
        <w:pStyle w:val="af4"/>
      </w:pPr>
    </w:p>
    <w:p w14:paraId="5194A597" w14:textId="5FB7C353" w:rsidR="00A30809" w:rsidRPr="001E6B9A" w:rsidRDefault="00A30809" w:rsidP="00E232D9">
      <w:pPr>
        <w:pStyle w:val="af4"/>
      </w:pPr>
      <w:r w:rsidRPr="001E6B9A">
        <w:t>Расчет эффективности работы СУУТП (</w:t>
      </w:r>
      <w:r w:rsidRPr="00E232D9">
        <w:t>KPI</w:t>
      </w:r>
      <w:r w:rsidRPr="001E6B9A">
        <w:t>) предполагается реализовать в режиме «</w:t>
      </w:r>
      <w:r w:rsidRPr="00E232D9">
        <w:t>on</w:t>
      </w:r>
      <w:r w:rsidRPr="001E6B9A">
        <w:t>-</w:t>
      </w:r>
      <w:r w:rsidRPr="00E232D9">
        <w:t>line</w:t>
      </w:r>
      <w:r w:rsidRPr="001E6B9A">
        <w:t xml:space="preserve">» на сервере СУУТП, в соответствии с согласованной методикой. Рассчитанные метрики будут передаваться на </w:t>
      </w:r>
      <w:r w:rsidRPr="00E232D9">
        <w:t>OPC</w:t>
      </w:r>
      <w:r w:rsidRPr="001E6B9A">
        <w:t xml:space="preserve"> сервер АСУТП. Применимость показателей и способ расчета выполняется по согласованию с Заказчиком.</w:t>
      </w:r>
    </w:p>
    <w:p w14:paraId="4EA1756F" w14:textId="77777777" w:rsidR="00A30809" w:rsidRPr="001E6B9A" w:rsidRDefault="00A30809" w:rsidP="00E232D9">
      <w:pPr>
        <w:pStyle w:val="af4"/>
      </w:pPr>
      <w:r w:rsidRPr="001E6B9A">
        <w:t xml:space="preserve">На сервере СУУТП будет реализована возможность выгрузки отчета по эффективности работы СУУТП в формате </w:t>
      </w:r>
      <w:r w:rsidRPr="00E232D9">
        <w:t>MS</w:t>
      </w:r>
      <w:r w:rsidRPr="001E6B9A">
        <w:t xml:space="preserve"> </w:t>
      </w:r>
      <w:r w:rsidRPr="00E232D9">
        <w:t>Excel</w:t>
      </w:r>
      <w:r w:rsidRPr="001E6B9A">
        <w:t>.</w:t>
      </w:r>
    </w:p>
    <w:p w14:paraId="23230C87" w14:textId="77777777" w:rsidR="00A30809" w:rsidRPr="001E6B9A" w:rsidRDefault="00A30809" w:rsidP="00E232D9">
      <w:pPr>
        <w:pStyle w:val="af4"/>
      </w:pPr>
      <w:r w:rsidRPr="001E6B9A">
        <w:t>Вычислительную нагрузку предполагается реализовать на стороне СУУТП.</w:t>
      </w:r>
    </w:p>
    <w:p w14:paraId="150E910B" w14:textId="05C61CD4" w:rsidR="00E67066" w:rsidRPr="00E67066" w:rsidRDefault="00E67066" w:rsidP="00E67066">
      <w:pPr>
        <w:pStyle w:val="af4"/>
      </w:pPr>
    </w:p>
    <w:p w14:paraId="6ADEFD1A" w14:textId="3980B73A" w:rsidR="00F50F67" w:rsidRDefault="00E67066" w:rsidP="00F50F67">
      <w:pPr>
        <w:pStyle w:val="af4"/>
        <w:keepNext/>
        <w:ind w:firstLine="0"/>
      </w:pPr>
      <w:r w:rsidRPr="00E67066">
        <w:t xml:space="preserve"> </w:t>
      </w:r>
    </w:p>
    <w:p w14:paraId="3F9D429F" w14:textId="77777777" w:rsidR="000F3F79" w:rsidRPr="00EF63D9" w:rsidRDefault="000F3F79" w:rsidP="00AE1D79">
      <w:pPr>
        <w:pStyle w:val="1"/>
      </w:pPr>
      <w:bookmarkStart w:id="4939" w:name="_Toc139629567"/>
      <w:r w:rsidRPr="00EF63D9">
        <w:lastRenderedPageBreak/>
        <w:t>Перечень принятых сокращений</w:t>
      </w:r>
      <w:bookmarkEnd w:id="4341"/>
      <w:r>
        <w:t xml:space="preserve"> и определений</w:t>
      </w:r>
      <w:bookmarkEnd w:id="4342"/>
      <w:bookmarkEnd w:id="4939"/>
    </w:p>
    <w:p w14:paraId="0F119A7E" w14:textId="77777777" w:rsidR="000F3F79" w:rsidRPr="00EF63D9" w:rsidRDefault="000F3F79" w:rsidP="00AA7A84">
      <w:pPr>
        <w:pStyle w:val="af4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КИПиА</w:t>
            </w:r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(ПИД-регулятор)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(Setpoint)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8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15DE2" w:rsidRPr="00EF63D9" w14:paraId="14A16EE3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83F7E41" w14:textId="1D66E0AE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15024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46DB635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9801298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1563E50" w14:textId="598252AC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B031A7" w:rsidRPr="00EF63D9" w14:paraId="33B6A53A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27718B5" w14:textId="26009270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DFBA66D" w14:textId="3A3F8605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C9928" w14:textId="7777777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BFC9395" w14:textId="2369D6B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648D812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BD4B3B" w14:textId="7F3F1D1F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 xml:space="preserve">Ведущий </w:t>
            </w:r>
            <w:r w:rsidR="00FA1295" w:rsidRPr="00FA1295">
              <w:rPr>
                <w:rFonts w:ascii="Times New Roman" w:hAnsi="Times New Roman"/>
                <w:b w:val="0"/>
                <w:bCs/>
              </w:rPr>
              <w:t>ин</w:t>
            </w:r>
            <w:r w:rsidRPr="00FA1295">
              <w:rPr>
                <w:rFonts w:ascii="Times New Roman" w:hAnsi="Times New Roman"/>
                <w:b w:val="0"/>
                <w:bCs/>
              </w:rPr>
              <w:t>женер СУУТП</w:t>
            </w:r>
          </w:p>
          <w:p w14:paraId="360027E3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1507429A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274DBB43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FA1295" w:rsidRDefault="003F0B11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 </w:t>
            </w:r>
            <w:r w:rsidRPr="00FA1295">
              <w:rPr>
                <w:rFonts w:ascii="Times New Roman" w:hAnsi="Times New Roman"/>
                <w:b w:val="0"/>
                <w:bCs/>
              </w:rPr>
              <w:t>С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. </w:t>
            </w:r>
            <w:r w:rsidRPr="00FA1295">
              <w:rPr>
                <w:rFonts w:ascii="Times New Roman" w:hAnsi="Times New Roman"/>
                <w:b w:val="0"/>
                <w:bCs/>
              </w:rPr>
              <w:t>Н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FA1295" w:rsidRDefault="00E914FD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32CFA7B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7A5008E5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221B740B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7</w:t>
            </w:r>
            <w:r w:rsidRPr="00FA1295">
              <w:rPr>
                <w:rFonts w:ascii="Times New Roman" w:hAnsi="Times New Roman"/>
                <w:b w:val="0"/>
                <w:bCs/>
              </w:rPr>
              <w:t>.202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43C1E812" w:rsidR="00894CD6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9D1F3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922A33" w:rsidRPr="00EF63D9" w14:paraId="38D27B9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E5CD8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C884A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5383D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6AF2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922A33" w:rsidRPr="00EF63D9" w14:paraId="7F762ECC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B1F3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AF3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0D094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ECAC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102CFFFD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E47A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F180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A6A7C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06F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4E66C0E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54B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BB3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CF7AD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C48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59AEDC07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C214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5E34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E15DB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4953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85997E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E17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4914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639D7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5E045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«Сибур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31"/>
      <w:footerReference w:type="default" r:id="rId3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" w:author="Булуев Илья Иванович" w:date="2023-07-10T13:27:00Z" w:initials="БИИ">
    <w:p w14:paraId="5BFA706F" w14:textId="46B4CC6A" w:rsidR="00C118E4" w:rsidRPr="002F1FB7" w:rsidRDefault="00C118E4" w:rsidP="00550592">
      <w:pPr>
        <w:pStyle w:val="afff"/>
        <w:ind w:firstLine="0"/>
      </w:pPr>
      <w:r>
        <w:rPr>
          <w:rStyle w:val="affe"/>
        </w:rPr>
        <w:annotationRef/>
      </w:r>
      <w:r>
        <w:rPr>
          <w:rStyle w:val="affe"/>
        </w:rPr>
        <w:t>Добавить ФИО руководителя</w:t>
      </w:r>
    </w:p>
  </w:comment>
  <w:comment w:id="2078" w:author="Булуев Илья Иванович" w:date="2023-07-10T14:52:00Z" w:initials="БИИ">
    <w:p w14:paraId="1940F186" w14:textId="0CC132FA" w:rsidR="00C118E4" w:rsidRDefault="00C118E4">
      <w:pPr>
        <w:pStyle w:val="afff"/>
      </w:pPr>
      <w:r>
        <w:rPr>
          <w:rStyle w:val="affe"/>
        </w:rPr>
        <w:annotationRef/>
      </w:r>
      <w:r>
        <w:t>Раздел 5 привести в соответствие с отчетом по ПК</w:t>
      </w:r>
    </w:p>
  </w:comment>
  <w:comment w:id="2079" w:author="Stepan" w:date="2023-07-17T12:53:00Z" w:initials="S">
    <w:p w14:paraId="33CD5466" w14:textId="4CC71E4A" w:rsidR="00C118E4" w:rsidRDefault="00C118E4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084" w:author="Шайхутдинов Марсель Фандясович" w:date="2023-07-11T13:53:00Z" w:initials="ШМФ">
    <w:p w14:paraId="44226A0B" w14:textId="66216D51" w:rsidR="00C118E4" w:rsidRDefault="00C118E4">
      <w:pPr>
        <w:pStyle w:val="afff"/>
      </w:pPr>
      <w:r>
        <w:rPr>
          <w:rStyle w:val="affe"/>
        </w:rPr>
        <w:annotationRef/>
      </w:r>
      <w:r>
        <w:t>В отчете по обследованию не указываем решения, указываем инфо по результатам обследования.</w:t>
      </w:r>
    </w:p>
  </w:comment>
  <w:comment w:id="2085" w:author="Stepan" w:date="2023-07-17T12:55:00Z" w:initials="S">
    <w:p w14:paraId="274D21A0" w14:textId="4B7FDF49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11" w:author="Шайхутдинов Марсель Фандясович" w:date="2023-07-11T14:03:00Z" w:initials="ШМФ">
    <w:p w14:paraId="279A7F7F" w14:textId="0F536482" w:rsidR="00C118E4" w:rsidRDefault="00C118E4">
      <w:pPr>
        <w:pStyle w:val="afff"/>
      </w:pPr>
      <w:r>
        <w:rPr>
          <w:rStyle w:val="affe"/>
        </w:rPr>
        <w:annotationRef/>
      </w:r>
      <w:r>
        <w:t>Какие предложения? Если пар не подается это будет являться проблемой? По какой причине не подается пар?</w:t>
      </w:r>
    </w:p>
  </w:comment>
  <w:comment w:id="2112" w:author="Evgeniy Murtazin" w:date="2023-07-12T12:40:00Z" w:initials="EM">
    <w:p w14:paraId="3E661E90" w14:textId="400D311F" w:rsidR="00C118E4" w:rsidRPr="004C1C11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13" w:author="Булуев Илья Иванович" w:date="2023-07-10T13:38:00Z" w:initials="БИИ">
    <w:p w14:paraId="176923F6" w14:textId="77777777" w:rsidR="00C118E4" w:rsidRDefault="00C118E4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5F3A3A20" w14:textId="702D47F5" w:rsidR="00C118E4" w:rsidRPr="00F778FE" w:rsidRDefault="00C118E4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14" w:author="Evgeniy Murtazin" w:date="2023-07-12T14:46:00Z" w:initials="EM">
    <w:p w14:paraId="4383B5C7" w14:textId="2AD84A27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0" w:author="Шайхутдинов Марсель Фандясович" w:date="2023-07-11T14:06:00Z" w:initials="ШМФ">
    <w:p w14:paraId="6A0E84BA" w14:textId="369DB3F0" w:rsidR="00C118E4" w:rsidRDefault="00C118E4">
      <w:pPr>
        <w:pStyle w:val="afff"/>
      </w:pPr>
      <w:r>
        <w:rPr>
          <w:rStyle w:val="affe"/>
        </w:rPr>
        <w:annotationRef/>
      </w:r>
      <w:r>
        <w:t>Аналогично</w:t>
      </w:r>
    </w:p>
  </w:comment>
  <w:comment w:id="2121" w:author="Evgeniy Murtazin" w:date="2023-07-12T14:46:00Z" w:initials="EM">
    <w:p w14:paraId="2B46060D" w14:textId="45CC13A9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2" w:author="Булуев Илья Иванович" w:date="2023-07-10T13:39:00Z" w:initials="БИИ">
    <w:p w14:paraId="02364B84" w14:textId="77777777" w:rsidR="00C118E4" w:rsidRDefault="00C118E4" w:rsidP="00F778FE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763A6511" w14:textId="77FBBABA" w:rsidR="00C118E4" w:rsidRDefault="00C118E4" w:rsidP="00F778FE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23" w:author="Evgeniy Murtazin" w:date="2023-07-12T14:46:00Z" w:initials="EM">
    <w:p w14:paraId="462A758B" w14:textId="10DDD319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7" w:author="Булуев Илья Иванович" w:date="2023-07-10T13:42:00Z" w:initials="БИИ">
    <w:p w14:paraId="3FD2F806" w14:textId="5428671B" w:rsidR="00C118E4" w:rsidRDefault="00C118E4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28" w:author="Evgeniy Murtazin" w:date="2023-07-12T14:46:00Z" w:initials="EM">
    <w:p w14:paraId="2F06C69A" w14:textId="54DB0A54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30" w:author="Булуев Илья Иванович" w:date="2023-07-10T13:42:00Z" w:initials="БИИ">
    <w:p w14:paraId="0C70D719" w14:textId="5E524849" w:rsidR="00C118E4" w:rsidRDefault="00C118E4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31" w:author="Evgeniy Murtazin" w:date="2023-07-12T14:46:00Z" w:initials="EM">
    <w:p w14:paraId="6EE1376F" w14:textId="7DEF5D93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33" w:author="Шайхутдинов Марсель Фандясович" w:date="2023-07-11T14:15:00Z" w:initials="ШМФ">
    <w:p w14:paraId="554BD7BE" w14:textId="0F91DEF3" w:rsidR="00C118E4" w:rsidRPr="00CC50FD" w:rsidRDefault="00C118E4">
      <w:pPr>
        <w:pStyle w:val="afff"/>
      </w:pPr>
      <w:r>
        <w:rPr>
          <w:rStyle w:val="affe"/>
        </w:rPr>
        <w:annotationRef/>
      </w:r>
      <w:r>
        <w:t xml:space="preserve">На какой конкретно датчик? Можно ли выполнить обвязку средствами СУУТП? </w:t>
      </w:r>
    </w:p>
  </w:comment>
  <w:comment w:id="2134" w:author="Evgeniy Murtazin" w:date="2023-07-12T14:48:00Z" w:initials="EM">
    <w:p w14:paraId="0BD299F4" w14:textId="3758B291" w:rsidR="00C118E4" w:rsidRPr="004C1C11" w:rsidRDefault="00C118E4">
      <w:pPr>
        <w:pStyle w:val="afff"/>
      </w:pPr>
      <w:r>
        <w:rPr>
          <w:rStyle w:val="affe"/>
        </w:rPr>
        <w:annotationRef/>
      </w:r>
      <w:r>
        <w:t>Базовое регулирование предпочтительнее, дополнено</w:t>
      </w:r>
    </w:p>
  </w:comment>
  <w:comment w:id="2139" w:author="Шайхутдинов Марсель Фандясович" w:date="2023-07-11T14:25:00Z" w:initials="ШМФ">
    <w:p w14:paraId="49A1E537" w14:textId="6B9B1408" w:rsidR="00C118E4" w:rsidRDefault="00C118E4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40" w:author="Evgeniy Murtazin" w:date="2023-07-12T14:48:00Z" w:initials="EM">
    <w:p w14:paraId="60C738AB" w14:textId="267FC5EC" w:rsidR="00C118E4" w:rsidRDefault="00C118E4">
      <w:pPr>
        <w:pStyle w:val="afff"/>
      </w:pPr>
      <w:r>
        <w:rPr>
          <w:rStyle w:val="affe"/>
        </w:rPr>
        <w:annotationRef/>
      </w:r>
      <w:r>
        <w:t>Подсчет эффектов (удельный расход пара на колонну), по результатам обсуждения без изменений</w:t>
      </w:r>
    </w:p>
  </w:comment>
  <w:comment w:id="2142" w:author="Шайхутдинов Марсель Фандясович" w:date="2023-07-11T14:26:00Z" w:initials="ШМФ">
    <w:p w14:paraId="351C2415" w14:textId="1093359A" w:rsidR="00C118E4" w:rsidRDefault="00C118E4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43" w:author="Evgeniy Murtazin" w:date="2023-07-12T12:59:00Z" w:initials="EM">
    <w:p w14:paraId="6028BDC9" w14:textId="3A9AC187" w:rsidR="00C118E4" w:rsidRDefault="00C118E4">
      <w:pPr>
        <w:pStyle w:val="afff"/>
      </w:pPr>
      <w:r>
        <w:rPr>
          <w:rStyle w:val="affe"/>
        </w:rPr>
        <w:annotationRef/>
      </w:r>
      <w:r>
        <w:t>по результатам обсуждения  исправлено на 2</w:t>
      </w:r>
    </w:p>
  </w:comment>
  <w:comment w:id="2145" w:author="Шайхутдинов Марсель Фандясович" w:date="2023-07-11T14:27:00Z" w:initials="ШМФ">
    <w:p w14:paraId="3CF88CA2" w14:textId="5637171E" w:rsidR="00C118E4" w:rsidRDefault="00C118E4">
      <w:pPr>
        <w:pStyle w:val="afff"/>
      </w:pPr>
      <w:r>
        <w:rPr>
          <w:rStyle w:val="affe"/>
        </w:rPr>
        <w:annotationRef/>
      </w:r>
      <w:r>
        <w:t>На что влияет. Для обсуждения.</w:t>
      </w:r>
    </w:p>
  </w:comment>
  <w:comment w:id="2146" w:author="Evgeniy Murtazin" w:date="2023-07-12T13:08:00Z" w:initials="EM">
    <w:p w14:paraId="63C8C405" w14:textId="343D948E" w:rsidR="00C118E4" w:rsidRDefault="00C118E4">
      <w:pPr>
        <w:pStyle w:val="afff"/>
      </w:pPr>
      <w:r>
        <w:rPr>
          <w:rStyle w:val="affe"/>
        </w:rPr>
        <w:annotationRef/>
      </w:r>
      <w:r>
        <w:t>по результатам обсуждения  исправлено на 2</w:t>
      </w:r>
    </w:p>
  </w:comment>
  <w:comment w:id="2150" w:author="Шайхутдинов Марсель Фандясович" w:date="2023-07-11T14:29:00Z" w:initials="ШМФ">
    <w:p w14:paraId="3F9726D9" w14:textId="5798A201" w:rsidR="00C118E4" w:rsidRDefault="00C118E4">
      <w:pPr>
        <w:pStyle w:val="afff"/>
      </w:pPr>
      <w:r>
        <w:rPr>
          <w:rStyle w:val="affe"/>
        </w:rPr>
        <w:annotationRef/>
      </w:r>
      <w:r>
        <w:t>Здесь нужен будет перечень.</w:t>
      </w:r>
    </w:p>
  </w:comment>
  <w:comment w:id="2151" w:author="Evgeniy Murtazin" w:date="2023-07-12T14:57:00Z" w:initials="EM">
    <w:p w14:paraId="2D5E8087" w14:textId="5C053228" w:rsidR="00C118E4" w:rsidRDefault="00C118E4">
      <w:pPr>
        <w:pStyle w:val="afff"/>
      </w:pPr>
      <w:r>
        <w:rPr>
          <w:rStyle w:val="affe"/>
        </w:rPr>
        <w:annotationRef/>
      </w:r>
      <w:r>
        <w:t>Добавлено</w:t>
      </w:r>
    </w:p>
  </w:comment>
  <w:comment w:id="2240" w:author="Шайхутдинов Марсель Фандясович" w:date="2023-07-11T14:39:00Z" w:initials="ШМФ">
    <w:p w14:paraId="0133E5D9" w14:textId="2034CFB1" w:rsidR="00C118E4" w:rsidRPr="00E70559" w:rsidRDefault="00C118E4">
      <w:pPr>
        <w:pStyle w:val="afff"/>
      </w:pPr>
      <w:r>
        <w:rPr>
          <w:rStyle w:val="affe"/>
        </w:rPr>
        <w:annotationRef/>
      </w:r>
      <w:r>
        <w:t xml:space="preserve">Клапана или расходомера. На первый взгляд по тренду имеется шум показаний. В </w:t>
      </w:r>
      <w:r>
        <w:rPr>
          <w:lang w:val="en-US"/>
        </w:rPr>
        <w:t>MAN</w:t>
      </w:r>
      <w:r w:rsidRPr="00F119C6">
        <w:t xml:space="preserve"> </w:t>
      </w:r>
      <w:r>
        <w:t>ставили?</w:t>
      </w:r>
    </w:p>
  </w:comment>
  <w:comment w:id="2241" w:author="Учетная запись Майкрософт" w:date="2023-07-12T13:18:00Z" w:initials="УзМ">
    <w:p w14:paraId="2DC44992" w14:textId="2DB05896" w:rsidR="00C118E4" w:rsidRPr="00F119C6" w:rsidRDefault="00C118E4" w:rsidP="00F119C6">
      <w:pPr>
        <w:pStyle w:val="afff"/>
        <w:ind w:firstLine="0"/>
      </w:pPr>
      <w:r>
        <w:rPr>
          <w:rStyle w:val="affe"/>
        </w:rPr>
        <w:annotationRef/>
      </w:r>
      <w:r>
        <w:t>Исправил</w:t>
      </w:r>
    </w:p>
  </w:comment>
  <w:comment w:id="2402" w:author="Булуев Илья Иванович" w:date="2023-07-10T13:49:00Z" w:initials="БИИ">
    <w:p w14:paraId="45575A84" w14:textId="552560C6" w:rsidR="00C118E4" w:rsidRDefault="00C118E4">
      <w:pPr>
        <w:pStyle w:val="afff"/>
      </w:pPr>
      <w:r>
        <w:rPr>
          <w:rStyle w:val="affe"/>
        </w:rPr>
        <w:annotationRef/>
      </w:r>
      <w:r>
        <w:t>Разные шрифты. Привести к единому формату.</w:t>
      </w:r>
    </w:p>
  </w:comment>
  <w:comment w:id="2607" w:author="Шайхутдинов Марсель Фандясович" w:date="2023-07-11T15:55:00Z" w:initials="ШМФ">
    <w:p w14:paraId="5273461A" w14:textId="77777777" w:rsidR="00C118E4" w:rsidRPr="0067752B" w:rsidRDefault="00C118E4" w:rsidP="00F93E26">
      <w:pPr>
        <w:pStyle w:val="afff"/>
      </w:pPr>
      <w:r>
        <w:rPr>
          <w:rStyle w:val="affe"/>
        </w:rPr>
        <w:annotationRef/>
      </w:r>
      <w:r>
        <w:t xml:space="preserve">Не увидел проблемы по регулятору фенола в реактор </w:t>
      </w:r>
      <w:r>
        <w:rPr>
          <w:lang w:val="en-US"/>
        </w:rPr>
        <w:t>R</w:t>
      </w:r>
      <w:r>
        <w:t>-1,</w:t>
      </w:r>
      <w:r w:rsidRPr="0067752B">
        <w:t xml:space="preserve"> </w:t>
      </w:r>
      <w:r>
        <w:t>Имеется ввиду насыщение регулятора</w:t>
      </w:r>
    </w:p>
  </w:comment>
  <w:comment w:id="2608" w:author="Эльдар Галеев" w:date="2023-07-13T10:42:00Z" w:initials="A">
    <w:p w14:paraId="3B8D4818" w14:textId="538FA296" w:rsidR="00C118E4" w:rsidRDefault="00C118E4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</w:comment>
  <w:comment w:id="2654" w:author="Шайхутдинов Марсель Фандясович" w:date="2023-07-11T15:33:00Z" w:initials="ШМФ">
    <w:p w14:paraId="4BC5DBE0" w14:textId="4D6CC4E3" w:rsidR="00C118E4" w:rsidRPr="002B24D6" w:rsidRDefault="00C118E4" w:rsidP="002B24D6">
      <w:pPr>
        <w:pStyle w:val="afff"/>
        <w:ind w:firstLine="0"/>
      </w:pPr>
      <w:r>
        <w:t xml:space="preserve">Регулятор может работать в </w:t>
      </w:r>
      <w:r>
        <w:rPr>
          <w:lang w:val="en-US"/>
        </w:rPr>
        <w:t>PRD</w:t>
      </w:r>
      <w:r w:rsidRPr="002B24D6">
        <w:t xml:space="preserve">. </w:t>
      </w:r>
      <w:r>
        <w:rPr>
          <w:rStyle w:val="affe"/>
        </w:rPr>
        <w:annotationRef/>
      </w:r>
      <w:r>
        <w:t>Для обсуждения</w:t>
      </w:r>
      <w:r w:rsidRPr="002B24D6">
        <w:t xml:space="preserve"> </w:t>
      </w:r>
      <w:r>
        <w:t>принадлежность к 3 категории.</w:t>
      </w:r>
    </w:p>
  </w:comment>
  <w:comment w:id="2655" w:author="Эльдар Галеев" w:date="2023-07-13T10:43:00Z" w:initials="A">
    <w:p w14:paraId="1977849E" w14:textId="42DD5C78" w:rsidR="00C118E4" w:rsidRDefault="00C118E4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657" w:author="Эльдар Галеев" w:date="2023-07-13T10:51:00Z" w:initials="A">
    <w:p w14:paraId="47DE5ACA" w14:textId="0F5E24BD" w:rsidR="00C118E4" w:rsidRDefault="00C118E4">
      <w:pPr>
        <w:pStyle w:val="afff"/>
      </w:pPr>
      <w:r>
        <w:rPr>
          <w:rStyle w:val="affe"/>
        </w:rPr>
        <w:annotationRef/>
      </w:r>
      <w:r>
        <w:t>Исправил 3 на 1</w:t>
      </w:r>
    </w:p>
  </w:comment>
  <w:comment w:id="2661" w:author="Эльдар Галеев" w:date="2023-07-13T10:58:00Z" w:initials="A">
    <w:p w14:paraId="14719362" w14:textId="77777777" w:rsidR="00C118E4" w:rsidRDefault="00C118E4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23B7FCD" w14:textId="3FA287D5" w:rsidR="00C118E4" w:rsidRDefault="00C118E4">
      <w:pPr>
        <w:pStyle w:val="afff"/>
      </w:pPr>
    </w:p>
  </w:comment>
  <w:comment w:id="2677" w:author="Эльдар Галеев" w:date="2023-07-13T10:52:00Z" w:initials="A">
    <w:p w14:paraId="21B0F057" w14:textId="70CD6E32" w:rsidR="00C118E4" w:rsidRDefault="00C118E4">
      <w:pPr>
        <w:pStyle w:val="afff"/>
      </w:pPr>
      <w:r>
        <w:rPr>
          <w:rStyle w:val="affe"/>
        </w:rPr>
        <w:annotationRef/>
      </w:r>
      <w:r>
        <w:t>Исправил 3 на 2</w:t>
      </w:r>
    </w:p>
  </w:comment>
  <w:comment w:id="2680" w:author="Шайхутдинов Марсель Фандясович" w:date="2023-07-11T15:50:00Z" w:initials="ШМФ">
    <w:p w14:paraId="668B0DB1" w14:textId="0B221854" w:rsidR="00C118E4" w:rsidRDefault="00C118E4">
      <w:pPr>
        <w:pStyle w:val="afff"/>
      </w:pPr>
      <w:r>
        <w:rPr>
          <w:rStyle w:val="affe"/>
        </w:rPr>
        <w:annotationRef/>
      </w:r>
      <w:r>
        <w:t>Мне кажется это можно будет делать в рабочем порядке при необходимости по согласованию с аппаратчиком и ведущим инженером производства</w:t>
      </w:r>
    </w:p>
  </w:comment>
  <w:comment w:id="2681" w:author="Эльдар Галеев" w:date="2023-07-13T10:58:00Z" w:initials="A">
    <w:p w14:paraId="7E6BA59B" w14:textId="1F62395E" w:rsidR="00C118E4" w:rsidRDefault="00C118E4">
      <w:pPr>
        <w:pStyle w:val="afff"/>
      </w:pPr>
      <w:r>
        <w:rPr>
          <w:rStyle w:val="affe"/>
        </w:rPr>
        <w:annotationRef/>
      </w:r>
      <w:r>
        <w:t>Снизил критичность с 3 до 1</w:t>
      </w:r>
    </w:p>
  </w:comment>
  <w:comment w:id="2685" w:author="Шайхутдинов Марсель Фандясович" w:date="2023-07-11T16:09:00Z" w:initials="ШМФ">
    <w:p w14:paraId="1A3FD191" w14:textId="642110DE" w:rsidR="00C118E4" w:rsidRDefault="00C118E4">
      <w:pPr>
        <w:pStyle w:val="afff"/>
      </w:pPr>
      <w:r>
        <w:rPr>
          <w:rStyle w:val="affe"/>
        </w:rPr>
        <w:annotationRef/>
      </w:r>
      <w:r>
        <w:t>«Отсутствует датчик расхода предусмотренный проектом»</w:t>
      </w:r>
    </w:p>
  </w:comment>
  <w:comment w:id="2686" w:author="Эльдар Галеев" w:date="2023-07-13T11:00:00Z" w:initials="A">
    <w:p w14:paraId="1EB9A620" w14:textId="3A11A6FD" w:rsidR="00C118E4" w:rsidRDefault="00C118E4" w:rsidP="0072305C">
      <w:pPr>
        <w:pStyle w:val="afff"/>
      </w:pPr>
      <w:r>
        <w:rPr>
          <w:rStyle w:val="affe"/>
        </w:rPr>
        <w:annotationRef/>
      </w:r>
      <w:r>
        <w:t>Снизил критичность с 3 до 2</w:t>
      </w:r>
    </w:p>
    <w:p w14:paraId="19911583" w14:textId="6DF302A7" w:rsidR="00C118E4" w:rsidRDefault="00C118E4">
      <w:pPr>
        <w:pStyle w:val="afff"/>
      </w:pPr>
    </w:p>
  </w:comment>
  <w:comment w:id="2693" w:author="Булуев Илья Иванович" w:date="2023-07-10T13:56:00Z" w:initials="БИИ">
    <w:p w14:paraId="1A11A35C" w14:textId="6BC22071" w:rsidR="00C118E4" w:rsidRDefault="00C118E4">
      <w:pPr>
        <w:pStyle w:val="afff"/>
      </w:pPr>
      <w:r>
        <w:rPr>
          <w:rStyle w:val="affe"/>
        </w:rPr>
        <w:annotationRef/>
      </w:r>
      <w:r>
        <w:t>В РСУ имеются регуляторы? Если имеются – необходимо настроить. Если отсутствуют – нужно добавить.</w:t>
      </w:r>
    </w:p>
  </w:comment>
  <w:comment w:id="2694" w:author="Булуев Илья Иванович" w:date="2023-07-10T13:58:00Z" w:initials="БИИ">
    <w:p w14:paraId="68B2DFDF" w14:textId="2C8E9F0D" w:rsidR="00C118E4" w:rsidRDefault="00C118E4">
      <w:pPr>
        <w:pStyle w:val="afff"/>
      </w:pPr>
      <w:r>
        <w:rPr>
          <w:rStyle w:val="affe"/>
        </w:rPr>
        <w:annotationRef/>
      </w:r>
      <w:r w:rsidRPr="00A92FDB">
        <w:t>В РСУ имеются регуляторы? Если имеются – необходимо настроить. Если отсутствуют – нужно добавить.</w:t>
      </w:r>
    </w:p>
  </w:comment>
  <w:comment w:id="2695" w:author="Булуев Илья Иванович" w:date="2023-07-10T13:58:00Z" w:initials="БИИ">
    <w:p w14:paraId="3C185E4A" w14:textId="6A720F45" w:rsidR="00C118E4" w:rsidRDefault="00C118E4">
      <w:pPr>
        <w:pStyle w:val="afff"/>
      </w:pP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696" w:author="Булуев Илья Иванович" w:date="2023-07-10T13:59:00Z" w:initials="БИИ">
    <w:p w14:paraId="6B613246" w14:textId="77777777" w:rsidR="00C118E4" w:rsidRDefault="00C118E4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  <w:p w14:paraId="63AE243C" w14:textId="2AB106D6" w:rsidR="00C118E4" w:rsidRDefault="00C118E4">
      <w:pPr>
        <w:pStyle w:val="afff"/>
      </w:pPr>
    </w:p>
  </w:comment>
  <w:comment w:id="2697" w:author="Шайхутдинов Марсель Фандясович" w:date="2023-07-11T16:21:00Z" w:initials="ШМФ">
    <w:p w14:paraId="0F10D1D5" w14:textId="77777777" w:rsidR="00C118E4" w:rsidRDefault="00C118E4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  <w:p w14:paraId="59FC7128" w14:textId="09048FE4" w:rsidR="00C118E4" w:rsidRDefault="00C118E4">
      <w:pPr>
        <w:pStyle w:val="afff"/>
      </w:pPr>
    </w:p>
  </w:comment>
  <w:comment w:id="2698" w:author="Эльдар Галеев" w:date="2023-07-13T11:02:00Z" w:initials="A">
    <w:p w14:paraId="148C6BD8" w14:textId="0A89C6C5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16" w:author="Эльдар Галеев" w:date="2023-07-13T10:58:00Z" w:initials="A">
    <w:p w14:paraId="542AD8D4" w14:textId="77777777" w:rsidR="00C118E4" w:rsidRDefault="00C118E4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ACD2A44" w14:textId="77777777" w:rsidR="00C118E4" w:rsidRDefault="00C118E4">
      <w:pPr>
        <w:pStyle w:val="afff"/>
      </w:pPr>
    </w:p>
  </w:comment>
  <w:comment w:id="2717" w:author="Эльдар Галеев" w:date="2023-07-13T11:02:00Z" w:initials="A">
    <w:p w14:paraId="3B712338" w14:textId="68014560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20" w:author="Булуев Илья Иванович" w:date="2023-07-10T14:00:00Z" w:initials="БИИ">
    <w:p w14:paraId="13114F3F" w14:textId="2BFDD6D9" w:rsidR="00C118E4" w:rsidRDefault="00C118E4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721" w:author="Эльдар Галеев" w:date="2023-07-13T11:03:00Z" w:initials="A">
    <w:p w14:paraId="5E77F645" w14:textId="2A173121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29" w:author="Шайхутдинов Марсель Фандясович" w:date="2023-07-11T16:41:00Z" w:initials="ШМФ">
    <w:p w14:paraId="10C8A144" w14:textId="48134028" w:rsidR="00C118E4" w:rsidRDefault="00C118E4">
      <w:pPr>
        <w:pStyle w:val="afff"/>
      </w:pPr>
      <w:r>
        <w:rPr>
          <w:rStyle w:val="affe"/>
        </w:rPr>
        <w:annotationRef/>
      </w:r>
      <w:r>
        <w:t>Предлагаю поработать с соотношениями, прийти к оптимальным, посмотреть на результаты. Как минимум найти выгоды в излишней подаче маточной жидкости, фенола с Т-701.</w:t>
      </w:r>
    </w:p>
  </w:comment>
  <w:comment w:id="2730" w:author="Эльдар Галеев" w:date="2023-07-13T11:08:00Z" w:initials="A">
    <w:p w14:paraId="580E0116" w14:textId="65A39EF4" w:rsidR="00C118E4" w:rsidRDefault="00C118E4">
      <w:pPr>
        <w:pStyle w:val="afff"/>
      </w:pPr>
      <w:r>
        <w:rPr>
          <w:rStyle w:val="affe"/>
        </w:rPr>
        <w:annotationRef/>
      </w:r>
      <w:r>
        <w:t>Принято</w:t>
      </w:r>
    </w:p>
  </w:comment>
  <w:comment w:id="2731" w:author="Шайхутдинов Марсель Фандясович" w:date="2023-07-11T16:54:00Z" w:initials="ШМФ">
    <w:p w14:paraId="7CBD6B36" w14:textId="0147C398" w:rsidR="00C118E4" w:rsidRDefault="00C118E4">
      <w:pPr>
        <w:pStyle w:val="afff"/>
      </w:pPr>
      <w:r>
        <w:rPr>
          <w:rStyle w:val="affe"/>
        </w:rPr>
        <w:annotationRef/>
      </w:r>
      <w:r>
        <w:t>Рассмотреть зависимость суммы примесей от показаний технологических параметров. Возможно есть предикторы.</w:t>
      </w:r>
    </w:p>
  </w:comment>
  <w:comment w:id="2747" w:author="Шайхутдинов Марсель Фандясович" w:date="2023-07-11T16:39:00Z" w:initials="ШМФ">
    <w:p w14:paraId="48D16F6D" w14:textId="597AE516" w:rsidR="00C118E4" w:rsidRDefault="00C118E4">
      <w:pPr>
        <w:pStyle w:val="afff"/>
      </w:pPr>
      <w:r>
        <w:rPr>
          <w:rStyle w:val="affe"/>
        </w:rPr>
        <w:annotationRef/>
      </w:r>
      <w:r>
        <w:t>На данном этапе не стал бы исключать из периметра не проведя пошагового тестирования</w:t>
      </w:r>
    </w:p>
  </w:comment>
  <w:comment w:id="2748" w:author="Эльдар Галеев" w:date="2023-07-13T11:12:00Z" w:initials="A">
    <w:p w14:paraId="3410A44A" w14:textId="77777777" w:rsidR="00C118E4" w:rsidRDefault="00C118E4">
      <w:pPr>
        <w:pStyle w:val="afff"/>
      </w:pPr>
      <w:r>
        <w:rPr>
          <w:rStyle w:val="affe"/>
        </w:rPr>
        <w:annotationRef/>
      </w:r>
      <w:r>
        <w:t>Скорректировал рекомендацию.</w:t>
      </w:r>
    </w:p>
    <w:p w14:paraId="30091290" w14:textId="42A7FFD2" w:rsidR="00C118E4" w:rsidRDefault="00C118E4" w:rsidP="00E33EA3">
      <w:pPr>
        <w:pStyle w:val="afff"/>
        <w:ind w:firstLine="0"/>
      </w:pPr>
    </w:p>
  </w:comment>
  <w:comment w:id="2749" w:author="Эльдар Галеев" w:date="2023-07-13T11:19:00Z" w:initials="A">
    <w:p w14:paraId="420DECD0" w14:textId="11A84405" w:rsidR="00C118E4" w:rsidRDefault="00C118E4">
      <w:pPr>
        <w:pStyle w:val="afff"/>
      </w:pPr>
      <w:r>
        <w:rPr>
          <w:rStyle w:val="affe"/>
        </w:rPr>
        <w:annotationRef/>
      </w:r>
      <w:r>
        <w:t xml:space="preserve">П. 10 (исключение С-500 из периметра СУУТП) убрал. </w:t>
      </w:r>
    </w:p>
  </w:comment>
  <w:comment w:id="2782" w:author="Эльдар Галеев" w:date="2023-07-13T11:22:00Z" w:initials="A">
    <w:p w14:paraId="0DDC6E6F" w14:textId="24A2D0EF" w:rsidR="00C118E4" w:rsidRDefault="00C118E4">
      <w:pPr>
        <w:pStyle w:val="afff"/>
      </w:pPr>
      <w:r>
        <w:rPr>
          <w:rStyle w:val="affe"/>
        </w:rPr>
        <w:annotationRef/>
      </w:r>
      <w:r>
        <w:t>Добавил контроллеры фильтра и грануляционной башни</w:t>
      </w:r>
    </w:p>
  </w:comment>
  <w:comment w:id="3065" w:author="Эльдар Галеев" w:date="2023-07-13T11:46:00Z" w:initials="A">
    <w:p w14:paraId="12F675F0" w14:textId="77777777" w:rsidR="00C118E4" w:rsidRDefault="00C118E4">
      <w:pPr>
        <w:pStyle w:val="afff"/>
      </w:pPr>
      <w:r>
        <w:rPr>
          <w:rStyle w:val="affe"/>
        </w:rPr>
        <w:annotationRef/>
      </w:r>
      <w:r>
        <w:t>Привел таблицу к виду предыдущей.</w:t>
      </w:r>
    </w:p>
    <w:p w14:paraId="09251CCD" w14:textId="77777777" w:rsidR="00C118E4" w:rsidRDefault="00C118E4">
      <w:pPr>
        <w:pStyle w:val="afff"/>
      </w:pPr>
      <w:r>
        <w:t>Добавил наименование позиций РСУ.</w:t>
      </w:r>
    </w:p>
    <w:p w14:paraId="63D7AC80" w14:textId="264048CA" w:rsidR="00C118E4" w:rsidRDefault="00C118E4">
      <w:pPr>
        <w:pStyle w:val="afff"/>
      </w:pPr>
      <w:r>
        <w:t>Наименования ВА сделал, как у коллег</w:t>
      </w:r>
    </w:p>
  </w:comment>
  <w:comment w:id="3114" w:author="Булуев Илья Иванович" w:date="2023-07-10T14:29:00Z" w:initials="БИИ">
    <w:p w14:paraId="48831BE0" w14:textId="68162D74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3171" w:author="Булуев Илья Иванович" w:date="2023-07-10T14:29:00Z" w:initials="БИИ">
    <w:p w14:paraId="077DA74B" w14:textId="215D33E1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3224" w:author="Булуев Илья Иванович" w:date="2023-07-10T14:29:00Z" w:initials="БИИ">
    <w:p w14:paraId="06A0BE10" w14:textId="2D1906C8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BFA706F" w15:done="0"/>
  <w15:commentEx w15:paraId="1940F186" w15:done="0"/>
  <w15:commentEx w15:paraId="33CD5466" w15:paraIdParent="1940F186" w15:done="0"/>
  <w15:commentEx w15:paraId="44226A0B" w15:done="0"/>
  <w15:commentEx w15:paraId="274D21A0" w15:paraIdParent="44226A0B" w15:done="0"/>
  <w15:commentEx w15:paraId="279A7F7F" w15:done="0"/>
  <w15:commentEx w15:paraId="3E661E90" w15:paraIdParent="279A7F7F" w15:done="0"/>
  <w15:commentEx w15:paraId="5F3A3A20" w15:done="0"/>
  <w15:commentEx w15:paraId="4383B5C7" w15:paraIdParent="5F3A3A20" w15:done="0"/>
  <w15:commentEx w15:paraId="6A0E84BA" w15:done="0"/>
  <w15:commentEx w15:paraId="2B46060D" w15:paraIdParent="6A0E84BA" w15:done="0"/>
  <w15:commentEx w15:paraId="763A6511" w15:done="0"/>
  <w15:commentEx w15:paraId="462A758B" w15:paraIdParent="763A6511" w15:done="0"/>
  <w15:commentEx w15:paraId="3FD2F806" w15:done="0"/>
  <w15:commentEx w15:paraId="2F06C69A" w15:paraIdParent="3FD2F806" w15:done="0"/>
  <w15:commentEx w15:paraId="0C70D719" w15:done="0"/>
  <w15:commentEx w15:paraId="6EE1376F" w15:paraIdParent="0C70D719" w15:done="0"/>
  <w15:commentEx w15:paraId="554BD7BE" w15:done="0"/>
  <w15:commentEx w15:paraId="0BD299F4" w15:paraIdParent="554BD7BE" w15:done="0"/>
  <w15:commentEx w15:paraId="49A1E537" w15:done="0"/>
  <w15:commentEx w15:paraId="60C738AB" w15:paraIdParent="49A1E537" w15:done="0"/>
  <w15:commentEx w15:paraId="351C2415" w15:done="0"/>
  <w15:commentEx w15:paraId="6028BDC9" w15:paraIdParent="351C2415" w15:done="0"/>
  <w15:commentEx w15:paraId="3CF88CA2" w15:done="0"/>
  <w15:commentEx w15:paraId="63C8C405" w15:paraIdParent="3CF88CA2" w15:done="0"/>
  <w15:commentEx w15:paraId="3F9726D9" w15:done="0"/>
  <w15:commentEx w15:paraId="2D5E8087" w15:paraIdParent="3F9726D9" w15:done="0"/>
  <w15:commentEx w15:paraId="0133E5D9" w15:done="0"/>
  <w15:commentEx w15:paraId="2DC44992" w15:paraIdParent="0133E5D9" w15:done="0"/>
  <w15:commentEx w15:paraId="45575A84" w15:done="0"/>
  <w15:commentEx w15:paraId="5273461A" w15:done="0"/>
  <w15:commentEx w15:paraId="3B8D4818" w15:paraIdParent="5273461A" w15:done="0"/>
  <w15:commentEx w15:paraId="4BC5DBE0" w15:done="0"/>
  <w15:commentEx w15:paraId="1977849E" w15:paraIdParent="4BC5DBE0" w15:done="0"/>
  <w15:commentEx w15:paraId="47DE5ACA" w15:done="0"/>
  <w15:commentEx w15:paraId="023B7FCD" w15:done="0"/>
  <w15:commentEx w15:paraId="21B0F057" w15:done="0"/>
  <w15:commentEx w15:paraId="668B0DB1" w15:done="0"/>
  <w15:commentEx w15:paraId="7E6BA59B" w15:paraIdParent="668B0DB1" w15:done="0"/>
  <w15:commentEx w15:paraId="1A3FD191" w15:done="0"/>
  <w15:commentEx w15:paraId="19911583" w15:paraIdParent="1A3FD191" w15:done="0"/>
  <w15:commentEx w15:paraId="1A11A35C" w15:done="0"/>
  <w15:commentEx w15:paraId="68B2DFDF" w15:done="0"/>
  <w15:commentEx w15:paraId="3C185E4A" w15:done="0"/>
  <w15:commentEx w15:paraId="63AE243C" w15:done="0"/>
  <w15:commentEx w15:paraId="59FC7128" w15:done="0"/>
  <w15:commentEx w15:paraId="148C6BD8" w15:done="0"/>
  <w15:commentEx w15:paraId="0ACD2A44" w15:done="0"/>
  <w15:commentEx w15:paraId="3B712338" w15:done="0"/>
  <w15:commentEx w15:paraId="13114F3F" w15:done="0"/>
  <w15:commentEx w15:paraId="5E77F645" w15:done="0"/>
  <w15:commentEx w15:paraId="10C8A144" w15:done="0"/>
  <w15:commentEx w15:paraId="580E0116" w15:paraIdParent="10C8A144" w15:done="0"/>
  <w15:commentEx w15:paraId="7CBD6B36" w15:done="0"/>
  <w15:commentEx w15:paraId="48D16F6D" w15:done="0"/>
  <w15:commentEx w15:paraId="30091290" w15:paraIdParent="48D16F6D" w15:done="0"/>
  <w15:commentEx w15:paraId="420DECD0" w15:paraIdParent="48D16F6D" w15:done="0"/>
  <w15:commentEx w15:paraId="0DDC6E6F" w15:done="0"/>
  <w15:commentEx w15:paraId="63D7AC80" w15:done="0"/>
  <w15:commentEx w15:paraId="48831BE0" w15:done="0"/>
  <w15:commentEx w15:paraId="077DA74B" w15:done="0"/>
  <w15:commentEx w15:paraId="06A0BE1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85FB856" w16cex:dateUtc="2023-07-17T09:53:00Z"/>
  <w16cex:commentExtensible w16cex:durableId="285FB8BF" w16cex:dateUtc="2023-07-17T09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BFA706F" w16cid:durableId="28590D92"/>
  <w16cid:commentId w16cid:paraId="1940F186" w16cid:durableId="28590D93"/>
  <w16cid:commentId w16cid:paraId="33CD5466" w16cid:durableId="285FB856"/>
  <w16cid:commentId w16cid:paraId="44226A0B" w16cid:durableId="28590D94"/>
  <w16cid:commentId w16cid:paraId="274D21A0" w16cid:durableId="285FB8BF"/>
  <w16cid:commentId w16cid:paraId="279A7F7F" w16cid:durableId="28590D95"/>
  <w16cid:commentId w16cid:paraId="3E661E90" w16cid:durableId="28591DBB"/>
  <w16cid:commentId w16cid:paraId="5F3A3A20" w16cid:durableId="28590D96"/>
  <w16cid:commentId w16cid:paraId="4383B5C7" w16cid:durableId="28593B43"/>
  <w16cid:commentId w16cid:paraId="6A0E84BA" w16cid:durableId="28590D97"/>
  <w16cid:commentId w16cid:paraId="2B46060D" w16cid:durableId="28593B4E"/>
  <w16cid:commentId w16cid:paraId="763A6511" w16cid:durableId="28590D98"/>
  <w16cid:commentId w16cid:paraId="462A758B" w16cid:durableId="28593B4D"/>
  <w16cid:commentId w16cid:paraId="3FD2F806" w16cid:durableId="28590D99"/>
  <w16cid:commentId w16cid:paraId="2F06C69A" w16cid:durableId="28593B56"/>
  <w16cid:commentId w16cid:paraId="0C70D719" w16cid:durableId="28590D9A"/>
  <w16cid:commentId w16cid:paraId="6EE1376F" w16cid:durableId="28593B62"/>
  <w16cid:commentId w16cid:paraId="554BD7BE" w16cid:durableId="28590D9B"/>
  <w16cid:commentId w16cid:paraId="0BD299F4" w16cid:durableId="28593BA8"/>
  <w16cid:commentId w16cid:paraId="49A1E537" w16cid:durableId="28590D9C"/>
  <w16cid:commentId w16cid:paraId="60C738AB" w16cid:durableId="28593BD4"/>
  <w16cid:commentId w16cid:paraId="351C2415" w16cid:durableId="28590D9D"/>
  <w16cid:commentId w16cid:paraId="6028BDC9" w16cid:durableId="28592247"/>
  <w16cid:commentId w16cid:paraId="3CF88CA2" w16cid:durableId="28590D9E"/>
  <w16cid:commentId w16cid:paraId="63C8C405" w16cid:durableId="28592440"/>
  <w16cid:commentId w16cid:paraId="3F9726D9" w16cid:durableId="28590D9F"/>
  <w16cid:commentId w16cid:paraId="2D5E8087" w16cid:durableId="28593DE6"/>
  <w16cid:commentId w16cid:paraId="0133E5D9" w16cid:durableId="28590DA0"/>
  <w16cid:commentId w16cid:paraId="2DC44992" w16cid:durableId="285A4EDA"/>
  <w16cid:commentId w16cid:paraId="45575A84" w16cid:durableId="28590DA1"/>
  <w16cid:commentId w16cid:paraId="5273461A" w16cid:durableId="285A4FD1"/>
  <w16cid:commentId w16cid:paraId="3B8D4818" w16cid:durableId="285A53A0"/>
  <w16cid:commentId w16cid:paraId="4BC5DBE0" w16cid:durableId="28590DA3"/>
  <w16cid:commentId w16cid:paraId="1977849E" w16cid:durableId="285A53DC"/>
  <w16cid:commentId w16cid:paraId="47DE5ACA" w16cid:durableId="285A55CE"/>
  <w16cid:commentId w16cid:paraId="023B7FCD" w16cid:durableId="285A5743"/>
  <w16cid:commentId w16cid:paraId="21B0F057" w16cid:durableId="285A5604"/>
  <w16cid:commentId w16cid:paraId="668B0DB1" w16cid:durableId="28590DA5"/>
  <w16cid:commentId w16cid:paraId="7E6BA59B" w16cid:durableId="285A5761"/>
  <w16cid:commentId w16cid:paraId="1A3FD191" w16cid:durableId="28590DA6"/>
  <w16cid:commentId w16cid:paraId="19911583" w16cid:durableId="285A57CB"/>
  <w16cid:commentId w16cid:paraId="1A11A35C" w16cid:durableId="28590DA7"/>
  <w16cid:commentId w16cid:paraId="68B2DFDF" w16cid:durableId="28590DA8"/>
  <w16cid:commentId w16cid:paraId="3C185E4A" w16cid:durableId="28590DA9"/>
  <w16cid:commentId w16cid:paraId="63AE243C" w16cid:durableId="28590DAA"/>
  <w16cid:commentId w16cid:paraId="59FC7128" w16cid:durableId="28590DAB"/>
  <w16cid:commentId w16cid:paraId="148C6BD8" w16cid:durableId="285A5841"/>
  <w16cid:commentId w16cid:paraId="0ACD2A44" w16cid:durableId="285FB847"/>
  <w16cid:commentId w16cid:paraId="3B712338" w16cid:durableId="285A5859"/>
  <w16cid:commentId w16cid:paraId="13114F3F" w16cid:durableId="28590DAD"/>
  <w16cid:commentId w16cid:paraId="5E77F645" w16cid:durableId="285A5874"/>
  <w16cid:commentId w16cid:paraId="10C8A144" w16cid:durableId="28590DAF"/>
  <w16cid:commentId w16cid:paraId="580E0116" w16cid:durableId="285A59C3"/>
  <w16cid:commentId w16cid:paraId="7CBD6B36" w16cid:durableId="28590DB0"/>
  <w16cid:commentId w16cid:paraId="48D16F6D" w16cid:durableId="28590DB1"/>
  <w16cid:commentId w16cid:paraId="30091290" w16cid:durableId="285A5A82"/>
  <w16cid:commentId w16cid:paraId="420DECD0" w16cid:durableId="285A5C4F"/>
  <w16cid:commentId w16cid:paraId="0DDC6E6F" w16cid:durableId="285A5CE8"/>
  <w16cid:commentId w16cid:paraId="63D7AC80" w16cid:durableId="285A6281"/>
  <w16cid:commentId w16cid:paraId="48831BE0" w16cid:durableId="28590DB3"/>
  <w16cid:commentId w16cid:paraId="077DA74B" w16cid:durableId="28590DB4"/>
  <w16cid:commentId w16cid:paraId="06A0BE10" w16cid:durableId="28590DB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4D97F2" w14:textId="77777777" w:rsidR="000F213C" w:rsidRDefault="000F213C">
      <w:pPr>
        <w:spacing w:line="240" w:lineRule="auto"/>
      </w:pPr>
      <w:r>
        <w:separator/>
      </w:r>
    </w:p>
  </w:endnote>
  <w:endnote w:type="continuationSeparator" w:id="0">
    <w:p w14:paraId="4499C51E" w14:textId="77777777" w:rsidR="000F213C" w:rsidRDefault="000F213C">
      <w:pPr>
        <w:spacing w:line="240" w:lineRule="auto"/>
      </w:pPr>
      <w:r>
        <w:continuationSeparator/>
      </w:r>
    </w:p>
  </w:endnote>
  <w:endnote w:type="continuationNotice" w:id="1">
    <w:p w14:paraId="63733528" w14:textId="77777777" w:rsidR="000F213C" w:rsidRDefault="000F213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C118E4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C118E4" w:rsidRPr="00221356" w:rsidRDefault="00C118E4" w:rsidP="00221356">
          <w:pPr>
            <w:pStyle w:val="afa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</w:p>
      </w:tc>
      <w:tc>
        <w:tcPr>
          <w:tcW w:w="255" w:type="dxa"/>
          <w:vAlign w:val="center"/>
        </w:tcPr>
        <w:p w14:paraId="14A7A608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C118E4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C118E4" w:rsidRPr="00221356" w:rsidRDefault="00C118E4" w:rsidP="00221356">
          <w:pPr>
            <w:pStyle w:val="afa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Взам. инв.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C118E4" w:rsidRPr="00221356" w:rsidRDefault="00C118E4" w:rsidP="00221356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C118E4" w:rsidRPr="00221356" w:rsidRDefault="00C118E4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Подпись и дата</w:t>
          </w:r>
        </w:p>
      </w:tc>
      <w:tc>
        <w:tcPr>
          <w:tcW w:w="312" w:type="dxa"/>
          <w:textDirection w:val="btLr"/>
          <w:vAlign w:val="center"/>
        </w:tcPr>
        <w:p w14:paraId="6BEA08C6" w14:textId="77777777" w:rsidR="00C118E4" w:rsidRPr="00BB19DD" w:rsidRDefault="00C118E4" w:rsidP="00221356">
          <w:pPr>
            <w:pStyle w:val="afa"/>
            <w:ind w:left="113" w:right="113"/>
            <w:rPr>
              <w:rFonts w:cs="Arial"/>
              <w:i/>
              <w:szCs w:val="16"/>
            </w:rPr>
          </w:pPr>
        </w:p>
      </w:tc>
    </w:tr>
    <w:tr w:rsidR="00C118E4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C118E4" w:rsidRPr="00221356" w:rsidRDefault="00C118E4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Инв. № подл.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C118E4" w:rsidRPr="00B2239C" w:rsidRDefault="00C118E4" w:rsidP="00221356">
          <w:pPr>
            <w:pStyle w:val="afa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C118E4" w:rsidRDefault="00C118E4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C118E4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C118E4" w:rsidRPr="00B2239C" w:rsidRDefault="00C118E4" w:rsidP="00FA2E9C">
          <w:pPr>
            <w:pStyle w:val="afa"/>
            <w:rPr>
              <w:rFonts w:ascii="Arial" w:hAnsi="Arial" w:cs="Arial"/>
              <w:sz w:val="15"/>
              <w:szCs w:val="15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C118E4" w:rsidRPr="00B2239C" w:rsidRDefault="00C118E4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C118E4" w:rsidRPr="00B2239C" w:rsidRDefault="00C118E4" w:rsidP="00FA2E9C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C118E4" w:rsidRPr="00B2239C" w:rsidRDefault="00C118E4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C118E4" w:rsidRPr="00B2239C" w:rsidRDefault="00C118E4" w:rsidP="00FA2E9C">
          <w:pPr>
            <w:pStyle w:val="afa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C118E4" w:rsidRPr="00B2239C" w:rsidRDefault="00C118E4" w:rsidP="00FA2E9C">
          <w:pPr>
            <w:pStyle w:val="afa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C118E4" w:rsidRPr="00FD6BCE" w:rsidRDefault="00C118E4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C118E4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C118E4" w:rsidRPr="0034708F" w:rsidRDefault="00C118E4" w:rsidP="006905E7">
          <w:pPr>
            <w:rPr>
              <w:sz w:val="20"/>
              <w:szCs w:val="20"/>
            </w:rPr>
          </w:pPr>
          <w:r w:rsidRPr="0034708F">
            <w:rPr>
              <w:rStyle w:val="afe"/>
              <w:sz w:val="20"/>
              <w:szCs w:val="20"/>
            </w:rPr>
            <w:fldChar w:fldCharType="begin"/>
          </w:r>
          <w:r w:rsidRPr="0034708F">
            <w:rPr>
              <w:rStyle w:val="afe"/>
              <w:sz w:val="20"/>
              <w:szCs w:val="20"/>
            </w:rPr>
            <w:instrText xml:space="preserve"> NUMPAGES </w:instrText>
          </w:r>
          <w:r w:rsidRPr="0034708F">
            <w:rPr>
              <w:rStyle w:val="afe"/>
              <w:sz w:val="20"/>
              <w:szCs w:val="20"/>
            </w:rPr>
            <w:fldChar w:fldCharType="separate"/>
          </w:r>
          <w:r>
            <w:rPr>
              <w:rStyle w:val="afe"/>
              <w:noProof/>
              <w:sz w:val="20"/>
              <w:szCs w:val="20"/>
            </w:rPr>
            <w:t>45</w:t>
          </w:r>
          <w:r w:rsidRPr="0034708F">
            <w:rPr>
              <w:rStyle w:val="afe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C118E4" w:rsidRPr="002976B1" w:rsidRDefault="00C118E4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C118E4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C118E4" w:rsidRPr="0034708F" w:rsidRDefault="00C118E4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C118E4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C118E4" w:rsidRPr="0034708F" w:rsidRDefault="00C118E4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C118E4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Разраб.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C118E4" w:rsidRPr="002976B1" w:rsidRDefault="00C118E4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C118E4" w:rsidRPr="0034708F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C118E4" w:rsidRPr="002976B1" w:rsidRDefault="00C118E4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C118E4" w:rsidRPr="008763E0" w:rsidRDefault="00C118E4" w:rsidP="0043725A">
          <w:pPr>
            <w:pStyle w:val="aff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C118E4" w:rsidRPr="0043725A" w:rsidRDefault="00C118E4" w:rsidP="0043725A">
          <w:pPr>
            <w:pStyle w:val="aff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C118E4" w:rsidRPr="0043725A" w:rsidRDefault="00C118E4" w:rsidP="0043725A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C118E4" w:rsidRPr="0068049E" w:rsidRDefault="00C118E4" w:rsidP="00F52C97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C118E4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C118E4" w:rsidRPr="002976B1" w:rsidRDefault="00C118E4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C118E4" w:rsidRPr="00FC178B" w:rsidRDefault="00C118E4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C118E4" w:rsidRPr="002976B1" w:rsidRDefault="00C118E4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C118E4" w:rsidRPr="002976B1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C118E4" w:rsidRPr="00550B7B" w:rsidRDefault="00C118E4" w:rsidP="0068049E">
          <w:pPr>
            <w:pStyle w:val="afd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C118E4" w:rsidRPr="003F16EA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C118E4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C118E4" w:rsidRPr="0034708F" w:rsidRDefault="00C118E4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C118E4" w:rsidRPr="00FC178B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C118E4" w:rsidRPr="0034708F" w:rsidRDefault="00C118E4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C118E4" w:rsidRDefault="00C118E4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5pt;height:19.7pt" o:ole="">
                <v:imagedata r:id="rId1" o:title=""/>
              </v:shape>
              <o:OLEObject Type="Embed" ProgID="Visio.Drawing.11" ShapeID="_x0000_i1026" DrawAspect="Content" ObjectID="_1751893598" r:id="rId2"/>
            </w:object>
          </w:r>
        </w:p>
        <w:p w14:paraId="4798C2DE" w14:textId="77777777" w:rsidR="00C118E4" w:rsidRPr="0034708F" w:rsidRDefault="00C118E4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«Иокогава Электрик СНГ»</w:t>
          </w:r>
        </w:p>
        <w:p w14:paraId="4A78993D" w14:textId="77777777" w:rsidR="00C118E4" w:rsidRPr="0034708F" w:rsidRDefault="00C118E4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C118E4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C118E4" w:rsidRPr="0034708F" w:rsidRDefault="00C118E4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C118E4" w:rsidRPr="00FC178B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C118E4" w:rsidRPr="0034708F" w:rsidRDefault="00C118E4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</w:tr>
    <w:tr w:rsidR="00C118E4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C118E4" w:rsidRPr="00B94B64" w:rsidRDefault="00C118E4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C118E4" w:rsidRPr="00B94B64" w:rsidRDefault="00C118E4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C118E4" w:rsidRPr="00B94B64" w:rsidRDefault="00C118E4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C118E4" w:rsidRPr="00B94B64" w:rsidRDefault="00C118E4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C118E4" w:rsidRPr="00B94B64" w:rsidRDefault="00C118E4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C118E4" w:rsidRPr="00B64421" w:rsidRDefault="00C118E4">
    <w:pPr>
      <w:pStyle w:val="afa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C118E4" w:rsidRDefault="00C118E4">
    <w:pPr>
      <w:pStyle w:val="af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C118E4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C118E4" w:rsidRPr="003F0B11" w:rsidRDefault="00C118E4" w:rsidP="0087223A">
          <w:pPr>
            <w:pStyle w:val="afc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C118E4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C118E4" w:rsidRPr="00177AA3" w:rsidRDefault="00C118E4" w:rsidP="0087223A">
          <w:pPr>
            <w:pStyle w:val="afd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C118E4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C118E4" w:rsidRPr="00177AA3" w:rsidRDefault="00C118E4" w:rsidP="0087223A">
    <w:pPr>
      <w:pStyle w:val="afa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C118E4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1EABCC1D" w:rsidR="00C118E4" w:rsidRPr="007A0664" w:rsidRDefault="00C118E4" w:rsidP="008D1515">
          <w:pPr>
            <w:pStyle w:val="afc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  <w:r>
            <w:rPr>
              <w:rFonts w:ascii="Times New Roman" w:hAnsi="Times New Roman"/>
              <w:i w:val="0"/>
              <w:iCs/>
              <w:szCs w:val="32"/>
            </w:rPr>
            <w:t>2</w:t>
          </w:r>
        </w:p>
      </w:tc>
      <w:tc>
        <w:tcPr>
          <w:tcW w:w="709" w:type="dxa"/>
          <w:vAlign w:val="center"/>
        </w:tcPr>
        <w:p w14:paraId="6B5369BE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C118E4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F68E4DD" w:rsidR="00C118E4" w:rsidRPr="00DD7B97" w:rsidRDefault="00C118E4" w:rsidP="008D1515">
          <w:pPr>
            <w:pStyle w:val="afd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AC288D">
            <w:rPr>
              <w:rFonts w:ascii="Times New Roman" w:hAnsi="Times New Roman"/>
              <w:noProof/>
              <w:w w:val="100"/>
              <w:sz w:val="24"/>
              <w:szCs w:val="24"/>
            </w:rPr>
            <w:t>97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C118E4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C118E4" w:rsidRDefault="00C118E4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FCC6A3" w14:textId="77777777" w:rsidR="000F213C" w:rsidRDefault="000F213C">
      <w:pPr>
        <w:spacing w:line="240" w:lineRule="auto"/>
      </w:pPr>
      <w:r>
        <w:separator/>
      </w:r>
    </w:p>
  </w:footnote>
  <w:footnote w:type="continuationSeparator" w:id="0">
    <w:p w14:paraId="2A44C633" w14:textId="77777777" w:rsidR="000F213C" w:rsidRDefault="000F213C">
      <w:pPr>
        <w:spacing w:line="240" w:lineRule="auto"/>
      </w:pPr>
      <w:r>
        <w:continuationSeparator/>
      </w:r>
    </w:p>
  </w:footnote>
  <w:footnote w:type="continuationNotice" w:id="1">
    <w:p w14:paraId="28CDAD98" w14:textId="77777777" w:rsidR="000F213C" w:rsidRDefault="000F213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C118E4" w:rsidRPr="00EF63D9" w:rsidRDefault="00C118E4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C118E4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C118E4" w:rsidRPr="00EF63D9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C118E4" w:rsidRPr="00EF63D9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C118E4" w:rsidRPr="00EF63D9" w:rsidRDefault="00C118E4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.75pt;height:59.35pt" o:ole="">
                <v:imagedata r:id="rId1" o:title=""/>
              </v:shape>
              <o:OLEObject Type="Embed" ProgID="PBrush" ShapeID="_x0000_i1025" DrawAspect="Content" ObjectID="_1751893597" r:id="rId2"/>
            </w:object>
          </w:r>
        </w:p>
      </w:tc>
    </w:tr>
    <w:tr w:rsidR="00C118E4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3C2939CF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B872F7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616A10">
            <w:rPr>
              <w:rFonts w:ascii="Times New Roman" w:hAnsi="Times New Roman"/>
              <w:bCs/>
              <w:noProof/>
              <w:snapToGrid w:val="0"/>
            </w:rPr>
            <w:t>66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79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C118E4" w:rsidRPr="00EF63D9" w:rsidRDefault="00C118E4" w:rsidP="009217D3">
    <w:pPr>
      <w:rPr>
        <w:rFonts w:ascii="Times New Roman" w:hAnsi="Times New Roman"/>
        <w:vanish/>
      </w:rPr>
    </w:pPr>
  </w:p>
  <w:p w14:paraId="53953051" w14:textId="77777777" w:rsidR="00C118E4" w:rsidRPr="00EF63D9" w:rsidRDefault="00C118E4" w:rsidP="00AE791A">
    <w:pPr>
      <w:pStyle w:val="af8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C118E4" w:rsidRPr="00974ED4" w:rsidRDefault="00C118E4" w:rsidP="00973B1E">
    <w:pPr>
      <w:pStyle w:val="af8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C118E4" w:rsidRPr="00974ED4" w:rsidRDefault="00C118E4" w:rsidP="00973B1E">
    <w:pPr>
      <w:pStyle w:val="af8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C118E4" w:rsidRPr="00EF63D9" w:rsidRDefault="00C118E4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C118E4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320F85FB" w:rsidR="00C118E4" w:rsidRPr="00563A6B" w:rsidRDefault="00C118E4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  <w:r>
            <w:rPr>
              <w:rFonts w:ascii="Times New Roman" w:hAnsi="Times New Roman"/>
              <w:i w:val="0"/>
              <w:szCs w:val="32"/>
            </w:rPr>
            <w:t>2</w:t>
          </w:r>
        </w:p>
      </w:tc>
    </w:tr>
    <w:tr w:rsidR="00C118E4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C118E4" w:rsidRPr="00563A6B" w:rsidRDefault="00C118E4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C118E4" w:rsidRPr="00563A6B" w:rsidRDefault="00C118E4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C118E4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C118E4" w:rsidRPr="00563A6B" w:rsidRDefault="00C118E4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C118E4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24592F06" w:rsidR="00C118E4" w:rsidRPr="00563A6B" w:rsidRDefault="00C118E4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69EBE41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26DDC12A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«КАЗАНЬОРГСИНТЕЗ»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79A0FA14" w14:textId="1EB21E76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 xml:space="preserve">Отчет по 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  <w:r>
            <w:rPr>
              <w:rFonts w:ascii="Times New Roman" w:hAnsi="Times New Roman"/>
              <w:caps/>
              <w:sz w:val="18"/>
              <w:szCs w:val="18"/>
            </w:rPr>
            <w:t>обследованию</w:t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C118E4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487E257A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55C15ADA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9BB07BA" w:rsidR="00C118E4" w:rsidRPr="00563A6B" w:rsidRDefault="00C118E4" w:rsidP="00486D5A">
          <w:pPr>
            <w:pStyle w:val="afd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616A10">
            <w:rPr>
              <w:rFonts w:ascii="Times New Roman" w:hAnsi="Times New Roman"/>
              <w:noProof/>
              <w:w w:val="100"/>
            </w:rPr>
            <w:t>67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1823987E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79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C118E4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C118E4" w:rsidRPr="00563A6B" w:rsidRDefault="00C118E4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5.5pt;height:42pt" o:ole="">
                <v:imagedata r:id="rId1" o:title=""/>
              </v:shape>
              <o:OLEObject Type="Embed" ProgID="PBrush" ShapeID="_x0000_i1027" DrawAspect="Content" ObjectID="_1751893599" r:id="rId2"/>
            </w:object>
          </w:r>
        </w:p>
        <w:p w14:paraId="1CA0D361" w14:textId="77777777" w:rsidR="00C118E4" w:rsidRPr="00563A6B" w:rsidRDefault="00C118E4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C118E4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C118E4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3257261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 w:rsidRPr="00563A6B">
            <w:rPr>
              <w:rFonts w:ascii="Times New Roman" w:hAnsi="Times New Roman"/>
              <w:i w:val="0"/>
              <w:szCs w:val="16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16"/>
            </w:rPr>
            <w:instrText xml:space="preserve"> DOCPROPERTY  Утвердил  \* MERGEFORMAT </w:instrTex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separate"/>
          </w:r>
          <w:r>
            <w:rPr>
              <w:rFonts w:ascii="Times New Roman" w:hAnsi="Times New Roman"/>
              <w:i w:val="0"/>
              <w:szCs w:val="16"/>
            </w:rPr>
            <w:t>Сафин</w: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end"/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77F5D62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C118E4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C118E4" w:rsidRPr="00EF63D9" w:rsidRDefault="00C118E4" w:rsidP="00004BC0">
          <w:pPr>
            <w:pStyle w:val="afa"/>
            <w:ind w:left="57"/>
            <w:rPr>
              <w:sz w:val="15"/>
              <w:szCs w:val="15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Взам.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C118E4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C118E4" w:rsidRPr="00EF63D9" w:rsidRDefault="00C118E4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C118E4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C118E4" w:rsidRPr="00EF63D9" w:rsidRDefault="00C118E4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Инв</w:t>
          </w:r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C118E4" w:rsidRPr="00EF63D9" w:rsidRDefault="00C118E4" w:rsidP="00E21E89">
    <w:pPr>
      <w:pStyle w:val="af8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C118E4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Взам. инв. №</w:t>
          </w:r>
        </w:p>
      </w:tc>
    </w:tr>
    <w:tr w:rsidR="00C118E4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C118E4" w:rsidRPr="00076BFA" w:rsidRDefault="00C118E4" w:rsidP="00242AE5">
    <w:pPr>
      <w:pStyle w:val="af8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C118E4" w:rsidRPr="00EF63D9" w:rsidRDefault="00C118E4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C118E4" w:rsidRPr="00EF63D9" w:rsidRDefault="00C118E4" w:rsidP="00E21E89">
    <w:pPr>
      <w:pStyle w:val="af8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FFFFFF80"/>
    <w:multiLevelType w:val="singleLevel"/>
    <w:tmpl w:val="96B641F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EDBCE3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23A8676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F2C8A4B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9DE43A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1442BB9"/>
    <w:multiLevelType w:val="hybridMultilevel"/>
    <w:tmpl w:val="D90A0874"/>
    <w:lvl w:ilvl="0" w:tplc="FFA0508C">
      <w:start w:val="1"/>
      <w:numFmt w:val="bullet"/>
      <w:pStyle w:val="20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0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F133DD"/>
    <w:multiLevelType w:val="multilevel"/>
    <w:tmpl w:val="32787716"/>
    <w:styleLink w:val="a0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2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9" w15:restartNumberingAfterBreak="0">
    <w:nsid w:val="10BC3C54"/>
    <w:multiLevelType w:val="multilevel"/>
    <w:tmpl w:val="020CBEFA"/>
    <w:lvl w:ilvl="0">
      <w:start w:val="1"/>
      <w:numFmt w:val="decimal"/>
      <w:pStyle w:val="a1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0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245256B"/>
    <w:multiLevelType w:val="singleLevel"/>
    <w:tmpl w:val="0B3EAD22"/>
    <w:lvl w:ilvl="0">
      <w:start w:val="1"/>
      <w:numFmt w:val="bullet"/>
      <w:pStyle w:val="a2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2" w15:restartNumberingAfterBreak="0">
    <w:nsid w:val="15BA236A"/>
    <w:multiLevelType w:val="hybridMultilevel"/>
    <w:tmpl w:val="C88636DC"/>
    <w:lvl w:ilvl="0" w:tplc="CF34A6AE">
      <w:start w:val="1"/>
      <w:numFmt w:val="bullet"/>
      <w:pStyle w:val="a3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C13155"/>
    <w:multiLevelType w:val="hybridMultilevel"/>
    <w:tmpl w:val="31841250"/>
    <w:lvl w:ilvl="0" w:tplc="D6F4F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E7FAB"/>
    <w:multiLevelType w:val="singleLevel"/>
    <w:tmpl w:val="27E4CDF4"/>
    <w:lvl w:ilvl="0">
      <w:start w:val="1"/>
      <w:numFmt w:val="russianLower"/>
      <w:pStyle w:val="a4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5" w15:restartNumberingAfterBreak="0">
    <w:nsid w:val="1C7C09AE"/>
    <w:multiLevelType w:val="multilevel"/>
    <w:tmpl w:val="46EC4BD0"/>
    <w:styleLink w:val="a5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6" w15:restartNumberingAfterBreak="0">
    <w:nsid w:val="25F031B3"/>
    <w:multiLevelType w:val="multilevel"/>
    <w:tmpl w:val="3F4CC73A"/>
    <w:lvl w:ilvl="0">
      <w:start w:val="1"/>
      <w:numFmt w:val="upperLetter"/>
      <w:pStyle w:val="a6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0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1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1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31A542AE"/>
    <w:multiLevelType w:val="hybridMultilevel"/>
    <w:tmpl w:val="A05A0798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3D0538D4"/>
    <w:multiLevelType w:val="hybridMultilevel"/>
    <w:tmpl w:val="C8A640FC"/>
    <w:lvl w:ilvl="0" w:tplc="E6DE87A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41495192"/>
    <w:multiLevelType w:val="multilevel"/>
    <w:tmpl w:val="9FFAE460"/>
    <w:lvl w:ilvl="0">
      <w:start w:val="1"/>
      <w:numFmt w:val="lowerLetter"/>
      <w:pStyle w:val="a7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8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656769F"/>
    <w:multiLevelType w:val="hybridMultilevel"/>
    <w:tmpl w:val="EE7A68F0"/>
    <w:lvl w:ilvl="0" w:tplc="5252ABCA">
      <w:start w:val="1"/>
      <w:numFmt w:val="bullet"/>
      <w:pStyle w:val="a9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638"/>
    <w:multiLevelType w:val="hybridMultilevel"/>
    <w:tmpl w:val="AF46A668"/>
    <w:lvl w:ilvl="0" w:tplc="645448CA">
      <w:start w:val="1"/>
      <w:numFmt w:val="bullet"/>
      <w:pStyle w:val="24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5" w15:restartNumberingAfterBreak="0">
    <w:nsid w:val="582D04FC"/>
    <w:multiLevelType w:val="hybridMultilevel"/>
    <w:tmpl w:val="24321F62"/>
    <w:lvl w:ilvl="0" w:tplc="61AC9076">
      <w:start w:val="1"/>
      <w:numFmt w:val="decimal"/>
      <w:pStyle w:val="aa"/>
      <w:suff w:val="space"/>
      <w:lvlText w:val="%1"/>
      <w:lvlJc w:val="left"/>
      <w:pPr>
        <w:ind w:left="284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b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05C7D5F"/>
    <w:multiLevelType w:val="hybridMultilevel"/>
    <w:tmpl w:val="E51860F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40D0964"/>
    <w:multiLevelType w:val="hybridMultilevel"/>
    <w:tmpl w:val="A44475DE"/>
    <w:lvl w:ilvl="0" w:tplc="B2527FA2">
      <w:start w:val="1"/>
      <w:numFmt w:val="bullet"/>
      <w:pStyle w:val="ac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30" w15:restartNumberingAfterBreak="0">
    <w:nsid w:val="6468365A"/>
    <w:multiLevelType w:val="hybridMultilevel"/>
    <w:tmpl w:val="36D843AE"/>
    <w:lvl w:ilvl="0" w:tplc="C3BCB6EA">
      <w:start w:val="1"/>
      <w:numFmt w:val="bullet"/>
      <w:pStyle w:val="ad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2C54A0"/>
    <w:multiLevelType w:val="singleLevel"/>
    <w:tmpl w:val="9B0C979C"/>
    <w:lvl w:ilvl="0">
      <w:start w:val="1"/>
      <w:numFmt w:val="bullet"/>
      <w:pStyle w:val="a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2" w15:restartNumberingAfterBreak="0">
    <w:nsid w:val="6D5243E9"/>
    <w:multiLevelType w:val="hybridMultilevel"/>
    <w:tmpl w:val="149E76A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2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5" w15:restartNumberingAfterBreak="0">
    <w:nsid w:val="76FA155B"/>
    <w:multiLevelType w:val="singleLevel"/>
    <w:tmpl w:val="27F2D218"/>
    <w:lvl w:ilvl="0">
      <w:start w:val="1"/>
      <w:numFmt w:val="decimal"/>
      <w:pStyle w:val="af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7" w15:restartNumberingAfterBreak="0">
    <w:nsid w:val="779E2C67"/>
    <w:multiLevelType w:val="hybridMultilevel"/>
    <w:tmpl w:val="A9F48B22"/>
    <w:lvl w:ilvl="0" w:tplc="5A5AA7FE">
      <w:start w:val="1"/>
      <w:numFmt w:val="bullet"/>
      <w:pStyle w:val="af0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7BBA6A06"/>
    <w:multiLevelType w:val="singleLevel"/>
    <w:tmpl w:val="34F88ACA"/>
    <w:lvl w:ilvl="0">
      <w:start w:val="1"/>
      <w:numFmt w:val="decimal"/>
      <w:pStyle w:val="af1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9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5A61C8"/>
    <w:multiLevelType w:val="hybridMultilevel"/>
    <w:tmpl w:val="53DA316A"/>
    <w:lvl w:ilvl="0" w:tplc="12129EB2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35"/>
  </w:num>
  <w:num w:numId="4">
    <w:abstractNumId w:val="20"/>
  </w:num>
  <w:num w:numId="5">
    <w:abstractNumId w:val="16"/>
  </w:num>
  <w:num w:numId="6">
    <w:abstractNumId w:val="31"/>
  </w:num>
  <w:num w:numId="7">
    <w:abstractNumId w:val="18"/>
  </w:num>
  <w:num w:numId="8">
    <w:abstractNumId w:val="0"/>
  </w:num>
  <w:num w:numId="9">
    <w:abstractNumId w:val="14"/>
  </w:num>
  <w:num w:numId="10">
    <w:abstractNumId w:val="38"/>
  </w:num>
  <w:num w:numId="11">
    <w:abstractNumId w:val="24"/>
  </w:num>
  <w:num w:numId="12">
    <w:abstractNumId w:val="36"/>
  </w:num>
  <w:num w:numId="13">
    <w:abstractNumId w:val="34"/>
  </w:num>
  <w:num w:numId="14">
    <w:abstractNumId w:val="37"/>
  </w:num>
  <w:num w:numId="15">
    <w:abstractNumId w:val="27"/>
  </w:num>
  <w:num w:numId="16">
    <w:abstractNumId w:val="1"/>
  </w:num>
  <w:num w:numId="17">
    <w:abstractNumId w:val="29"/>
  </w:num>
  <w:num w:numId="18">
    <w:abstractNumId w:val="33"/>
  </w:num>
  <w:num w:numId="19">
    <w:abstractNumId w:val="26"/>
  </w:num>
  <w:num w:numId="20">
    <w:abstractNumId w:val="12"/>
  </w:num>
  <w:num w:numId="21">
    <w:abstractNumId w:val="7"/>
  </w:num>
  <w:num w:numId="22">
    <w:abstractNumId w:val="10"/>
  </w:num>
  <w:num w:numId="23">
    <w:abstractNumId w:val="15"/>
  </w:num>
  <w:num w:numId="24">
    <w:abstractNumId w:val="23"/>
  </w:num>
  <w:num w:numId="25">
    <w:abstractNumId w:val="22"/>
  </w:num>
  <w:num w:numId="2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8"/>
  </w:num>
  <w:num w:numId="28">
    <w:abstractNumId w:val="9"/>
  </w:num>
  <w:num w:numId="29">
    <w:abstractNumId w:val="40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4"/>
  </w:num>
  <w:num w:numId="35">
    <w:abstractNumId w:val="3"/>
  </w:num>
  <w:num w:numId="36">
    <w:abstractNumId w:val="2"/>
  </w:num>
  <w:num w:numId="37">
    <w:abstractNumId w:val="6"/>
  </w:num>
  <w:num w:numId="38">
    <w:abstractNumId w:val="25"/>
  </w:num>
  <w:num w:numId="39">
    <w:abstractNumId w:val="17"/>
  </w:num>
  <w:num w:numId="40">
    <w:abstractNumId w:val="22"/>
  </w:num>
  <w:num w:numId="4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42">
    <w:abstractNumId w:val="39"/>
  </w:num>
  <w:num w:numId="43">
    <w:abstractNumId w:val="13"/>
  </w:num>
  <w:num w:numId="44">
    <w:abstractNumId w:val="19"/>
  </w:num>
  <w:num w:numId="45">
    <w:abstractNumId w:val="22"/>
  </w:num>
  <w:num w:numId="46">
    <w:abstractNumId w:val="22"/>
  </w:num>
  <w:num w:numId="47">
    <w:abstractNumId w:val="22"/>
  </w:num>
  <w:num w:numId="48">
    <w:abstractNumId w:val="22"/>
  </w:num>
  <w:num w:numId="49">
    <w:abstractNumId w:val="22"/>
  </w:num>
  <w:num w:numId="50">
    <w:abstractNumId w:val="22"/>
  </w:num>
  <w:num w:numId="51">
    <w:abstractNumId w:val="22"/>
  </w:num>
  <w:num w:numId="52">
    <w:abstractNumId w:val="22"/>
  </w:num>
  <w:num w:numId="53">
    <w:abstractNumId w:val="22"/>
  </w:num>
  <w:num w:numId="54">
    <w:abstractNumId w:val="22"/>
  </w:num>
  <w:num w:numId="55">
    <w:abstractNumId w:val="22"/>
  </w:num>
  <w:num w:numId="5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7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8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9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0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2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3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4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IdMacAtCleanup w:val="5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Шайхутдинов Марсель Фандясович">
    <w15:presenceInfo w15:providerId="None" w15:userId="Шайхутдинов Марсель Фандясович"/>
  </w15:person>
  <w15:person w15:author="Булуев Илья Иванович">
    <w15:presenceInfo w15:providerId="None" w15:userId="Булуев Илья Иванович"/>
  </w15:person>
  <w15:person w15:author="Stepan">
    <w15:presenceInfo w15:providerId="None" w15:userId="Stepan"/>
  </w15:person>
  <w15:person w15:author="Evgeniy Murtazin">
    <w15:presenceInfo w15:providerId="Windows Live" w15:userId="9f3596dca7ff47d8"/>
  </w15:person>
  <w15:person w15:author="Учетная запись Майкрософт">
    <w15:presenceInfo w15:providerId="Windows Live" w15:userId="5123a977927ec4f5"/>
  </w15:person>
  <w15:person w15:author="Т-Софт">
    <w15:presenceInfo w15:providerId="None" w15:userId="Т-Софт"/>
  </w15:person>
  <w15:person w15:author="Эльдар Галеев">
    <w15:presenceInfo w15:providerId="None" w15:userId="Эльдар Галее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57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18D"/>
    <w:rsid w:val="00012346"/>
    <w:rsid w:val="0001235A"/>
    <w:rsid w:val="000125F1"/>
    <w:rsid w:val="000130CB"/>
    <w:rsid w:val="0001321F"/>
    <w:rsid w:val="0001439D"/>
    <w:rsid w:val="000144AC"/>
    <w:rsid w:val="00014A4A"/>
    <w:rsid w:val="00014DF4"/>
    <w:rsid w:val="00015466"/>
    <w:rsid w:val="0001575E"/>
    <w:rsid w:val="00015C05"/>
    <w:rsid w:val="00015C57"/>
    <w:rsid w:val="00015C5B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65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3AB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27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3F4A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87D1C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3FEE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5E6D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526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4B12"/>
    <w:rsid w:val="000E4D9D"/>
    <w:rsid w:val="000E5975"/>
    <w:rsid w:val="000E5A07"/>
    <w:rsid w:val="000E6202"/>
    <w:rsid w:val="000E6A94"/>
    <w:rsid w:val="000E6BFA"/>
    <w:rsid w:val="000E6D3D"/>
    <w:rsid w:val="000E6D6E"/>
    <w:rsid w:val="000E75BD"/>
    <w:rsid w:val="000E7CF9"/>
    <w:rsid w:val="000F0C65"/>
    <w:rsid w:val="000F17D0"/>
    <w:rsid w:val="000F213C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47F"/>
    <w:rsid w:val="000F6568"/>
    <w:rsid w:val="000F67A6"/>
    <w:rsid w:val="000F6BF5"/>
    <w:rsid w:val="000F6C51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19FF"/>
    <w:rsid w:val="0016214F"/>
    <w:rsid w:val="001624E0"/>
    <w:rsid w:val="00163274"/>
    <w:rsid w:val="001634CB"/>
    <w:rsid w:val="00163C20"/>
    <w:rsid w:val="0016413A"/>
    <w:rsid w:val="001643A7"/>
    <w:rsid w:val="0016445A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52B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29E3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2BA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7B8"/>
    <w:rsid w:val="001C5A09"/>
    <w:rsid w:val="001C5ADC"/>
    <w:rsid w:val="001C5B53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158"/>
    <w:rsid w:val="00200B9D"/>
    <w:rsid w:val="00201272"/>
    <w:rsid w:val="00201395"/>
    <w:rsid w:val="00201851"/>
    <w:rsid w:val="00201C94"/>
    <w:rsid w:val="0020271F"/>
    <w:rsid w:val="0020325C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0FBD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A30"/>
    <w:rsid w:val="00225E72"/>
    <w:rsid w:val="002261C0"/>
    <w:rsid w:val="002264FE"/>
    <w:rsid w:val="0022780A"/>
    <w:rsid w:val="002279BB"/>
    <w:rsid w:val="00227E83"/>
    <w:rsid w:val="0023021A"/>
    <w:rsid w:val="00231637"/>
    <w:rsid w:val="00231876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17C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2A0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B25"/>
    <w:rsid w:val="00292F0E"/>
    <w:rsid w:val="002934F5"/>
    <w:rsid w:val="00293507"/>
    <w:rsid w:val="00293B2B"/>
    <w:rsid w:val="00293EBC"/>
    <w:rsid w:val="00294E2A"/>
    <w:rsid w:val="002952A5"/>
    <w:rsid w:val="00295A23"/>
    <w:rsid w:val="00295D29"/>
    <w:rsid w:val="00295F13"/>
    <w:rsid w:val="0029611A"/>
    <w:rsid w:val="00296F57"/>
    <w:rsid w:val="002976B1"/>
    <w:rsid w:val="0029798C"/>
    <w:rsid w:val="00297A9A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1B1"/>
    <w:rsid w:val="002A628A"/>
    <w:rsid w:val="002A63F9"/>
    <w:rsid w:val="002A65BC"/>
    <w:rsid w:val="002A6E1E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24D6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703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C65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1FB7"/>
    <w:rsid w:val="002F210E"/>
    <w:rsid w:val="002F2907"/>
    <w:rsid w:val="002F2F6B"/>
    <w:rsid w:val="002F34B7"/>
    <w:rsid w:val="002F3E3A"/>
    <w:rsid w:val="002F3E7D"/>
    <w:rsid w:val="002F4AF3"/>
    <w:rsid w:val="002F4DB8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94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9EF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1166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AAC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90C"/>
    <w:rsid w:val="003C7B3B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05A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6E"/>
    <w:rsid w:val="003D7DBF"/>
    <w:rsid w:val="003E0187"/>
    <w:rsid w:val="003E097F"/>
    <w:rsid w:val="003E19E4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6EFC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432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32AA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0E04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4A03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8AF"/>
    <w:rsid w:val="00475F4A"/>
    <w:rsid w:val="00475F8F"/>
    <w:rsid w:val="00476B0E"/>
    <w:rsid w:val="0047725E"/>
    <w:rsid w:val="00477C04"/>
    <w:rsid w:val="00480121"/>
    <w:rsid w:val="00480504"/>
    <w:rsid w:val="00481086"/>
    <w:rsid w:val="00481138"/>
    <w:rsid w:val="0048176C"/>
    <w:rsid w:val="00482839"/>
    <w:rsid w:val="00482DE6"/>
    <w:rsid w:val="00483154"/>
    <w:rsid w:val="004838B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1D9F"/>
    <w:rsid w:val="004B2B6F"/>
    <w:rsid w:val="004B2E92"/>
    <w:rsid w:val="004B3C73"/>
    <w:rsid w:val="004B3F20"/>
    <w:rsid w:val="004B3F6C"/>
    <w:rsid w:val="004B4153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C11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596F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71C"/>
    <w:rsid w:val="005028D6"/>
    <w:rsid w:val="00502ADA"/>
    <w:rsid w:val="005034AC"/>
    <w:rsid w:val="00503F00"/>
    <w:rsid w:val="00504838"/>
    <w:rsid w:val="00504C7A"/>
    <w:rsid w:val="005059F5"/>
    <w:rsid w:val="00506ADD"/>
    <w:rsid w:val="00506D19"/>
    <w:rsid w:val="00507260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07E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3C5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42"/>
    <w:rsid w:val="005470AA"/>
    <w:rsid w:val="0054743B"/>
    <w:rsid w:val="00547547"/>
    <w:rsid w:val="0055047A"/>
    <w:rsid w:val="00550592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0D3"/>
    <w:rsid w:val="00563311"/>
    <w:rsid w:val="00563F04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4F86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3D2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63C"/>
    <w:rsid w:val="00592C7C"/>
    <w:rsid w:val="0059300C"/>
    <w:rsid w:val="0059343C"/>
    <w:rsid w:val="00593782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5E43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8BC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91F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6E77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8C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5E9"/>
    <w:rsid w:val="00613C93"/>
    <w:rsid w:val="00614418"/>
    <w:rsid w:val="006154AC"/>
    <w:rsid w:val="00615B44"/>
    <w:rsid w:val="00616867"/>
    <w:rsid w:val="00616A10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225"/>
    <w:rsid w:val="0063443A"/>
    <w:rsid w:val="00634E7F"/>
    <w:rsid w:val="006355E5"/>
    <w:rsid w:val="00635819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972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52B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1F0"/>
    <w:rsid w:val="00703AB9"/>
    <w:rsid w:val="00703BDB"/>
    <w:rsid w:val="007043D9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05C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5A4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B38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63E"/>
    <w:rsid w:val="0076698C"/>
    <w:rsid w:val="00767383"/>
    <w:rsid w:val="007677E8"/>
    <w:rsid w:val="007701C9"/>
    <w:rsid w:val="007702D8"/>
    <w:rsid w:val="00770DC1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0D7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664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37FA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B13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13F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2FD4"/>
    <w:rsid w:val="007D36A1"/>
    <w:rsid w:val="007D37B0"/>
    <w:rsid w:val="007D3B79"/>
    <w:rsid w:val="007D471F"/>
    <w:rsid w:val="007D4826"/>
    <w:rsid w:val="007D4DC7"/>
    <w:rsid w:val="007D520B"/>
    <w:rsid w:val="007D56A6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DE2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2871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644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2F2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399E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74F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54FB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3FAE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143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8DD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2B8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991"/>
    <w:rsid w:val="00910B86"/>
    <w:rsid w:val="00910DDE"/>
    <w:rsid w:val="00910EDF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5F4C"/>
    <w:rsid w:val="00916CED"/>
    <w:rsid w:val="009172B1"/>
    <w:rsid w:val="00920279"/>
    <w:rsid w:val="00920DCD"/>
    <w:rsid w:val="00920E0E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33"/>
    <w:rsid w:val="00922A43"/>
    <w:rsid w:val="00922EC3"/>
    <w:rsid w:val="00923037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BE1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77F"/>
    <w:rsid w:val="00941A73"/>
    <w:rsid w:val="00942055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AE7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3F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6C16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1F3D"/>
    <w:rsid w:val="009D339E"/>
    <w:rsid w:val="009D37DF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1B2"/>
    <w:rsid w:val="009D7E9F"/>
    <w:rsid w:val="009E08D7"/>
    <w:rsid w:val="009E1581"/>
    <w:rsid w:val="009E2AF3"/>
    <w:rsid w:val="009E2C89"/>
    <w:rsid w:val="009E2D9D"/>
    <w:rsid w:val="009E4086"/>
    <w:rsid w:val="009E4B68"/>
    <w:rsid w:val="009E50AE"/>
    <w:rsid w:val="009E56C8"/>
    <w:rsid w:val="009E5BC5"/>
    <w:rsid w:val="009E5BE2"/>
    <w:rsid w:val="009E6F04"/>
    <w:rsid w:val="009E771B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09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BD5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522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5E7D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4CF2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2FDB"/>
    <w:rsid w:val="00A930B7"/>
    <w:rsid w:val="00A93B59"/>
    <w:rsid w:val="00A94DD7"/>
    <w:rsid w:val="00A94F55"/>
    <w:rsid w:val="00A95144"/>
    <w:rsid w:val="00A953BD"/>
    <w:rsid w:val="00A953F3"/>
    <w:rsid w:val="00A95A68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24C"/>
    <w:rsid w:val="00AB6D2D"/>
    <w:rsid w:val="00AB6E8D"/>
    <w:rsid w:val="00AB7712"/>
    <w:rsid w:val="00AB7DB1"/>
    <w:rsid w:val="00AC288D"/>
    <w:rsid w:val="00AC29FA"/>
    <w:rsid w:val="00AC2A37"/>
    <w:rsid w:val="00AC2D46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07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2FBE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1A7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3309"/>
    <w:rsid w:val="00B24381"/>
    <w:rsid w:val="00B24554"/>
    <w:rsid w:val="00B24996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960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790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BAB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26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84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6FC4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54C5"/>
    <w:rsid w:val="00BC5F22"/>
    <w:rsid w:val="00BC658B"/>
    <w:rsid w:val="00BC74C2"/>
    <w:rsid w:val="00BC7661"/>
    <w:rsid w:val="00BC7A4F"/>
    <w:rsid w:val="00BC7B99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B09"/>
    <w:rsid w:val="00BD3CF2"/>
    <w:rsid w:val="00BD4197"/>
    <w:rsid w:val="00BD4617"/>
    <w:rsid w:val="00BD5062"/>
    <w:rsid w:val="00BD5643"/>
    <w:rsid w:val="00BD567A"/>
    <w:rsid w:val="00BD56C5"/>
    <w:rsid w:val="00BD5AF5"/>
    <w:rsid w:val="00BD6FDA"/>
    <w:rsid w:val="00BD7187"/>
    <w:rsid w:val="00BD7531"/>
    <w:rsid w:val="00BD7F82"/>
    <w:rsid w:val="00BE0623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29C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5E86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315"/>
    <w:rsid w:val="00C10D0D"/>
    <w:rsid w:val="00C11169"/>
    <w:rsid w:val="00C118E4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3975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650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08C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3EDC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4BC"/>
    <w:rsid w:val="00CA3986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02"/>
    <w:rsid w:val="00CB3A38"/>
    <w:rsid w:val="00CB3AD0"/>
    <w:rsid w:val="00CB4526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B7D1A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AB2"/>
    <w:rsid w:val="00CC3F43"/>
    <w:rsid w:val="00CC4332"/>
    <w:rsid w:val="00CC4D3B"/>
    <w:rsid w:val="00CC4E7C"/>
    <w:rsid w:val="00CC50FD"/>
    <w:rsid w:val="00CC52BB"/>
    <w:rsid w:val="00CC546D"/>
    <w:rsid w:val="00CC558E"/>
    <w:rsid w:val="00CC56F3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1D84"/>
    <w:rsid w:val="00D03089"/>
    <w:rsid w:val="00D0338B"/>
    <w:rsid w:val="00D03CC7"/>
    <w:rsid w:val="00D0459C"/>
    <w:rsid w:val="00D04675"/>
    <w:rsid w:val="00D04D9B"/>
    <w:rsid w:val="00D05D97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BF4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366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A1D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D40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344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559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27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3EDC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A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285"/>
    <w:rsid w:val="00DC3EC3"/>
    <w:rsid w:val="00DC4186"/>
    <w:rsid w:val="00DC5063"/>
    <w:rsid w:val="00DC5171"/>
    <w:rsid w:val="00DC589B"/>
    <w:rsid w:val="00DC5E0F"/>
    <w:rsid w:val="00DC69E1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AC6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9C6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8C8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17028"/>
    <w:rsid w:val="00E203F0"/>
    <w:rsid w:val="00E213B0"/>
    <w:rsid w:val="00E21492"/>
    <w:rsid w:val="00E21520"/>
    <w:rsid w:val="00E21A4C"/>
    <w:rsid w:val="00E21E89"/>
    <w:rsid w:val="00E22F51"/>
    <w:rsid w:val="00E232D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EA3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59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0A88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485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43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03D"/>
    <w:rsid w:val="00EE03DE"/>
    <w:rsid w:val="00EE0D5A"/>
    <w:rsid w:val="00EE100D"/>
    <w:rsid w:val="00EE1394"/>
    <w:rsid w:val="00EE2665"/>
    <w:rsid w:val="00EE2947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9C6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75F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37C43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8FE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3E26"/>
    <w:rsid w:val="00F942F1"/>
    <w:rsid w:val="00F94874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95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6A1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A88"/>
    <w:rsid w:val="00FC6B74"/>
    <w:rsid w:val="00FC7316"/>
    <w:rsid w:val="00FD053C"/>
    <w:rsid w:val="00FD0565"/>
    <w:rsid w:val="00FD09BF"/>
    <w:rsid w:val="00FD0DC9"/>
    <w:rsid w:val="00FD1778"/>
    <w:rsid w:val="00FD29DA"/>
    <w:rsid w:val="00FD2C44"/>
    <w:rsid w:val="00FD3027"/>
    <w:rsid w:val="00FD3109"/>
    <w:rsid w:val="00FD320E"/>
    <w:rsid w:val="00FD334A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040C"/>
    <w:rsid w:val="00FE1757"/>
    <w:rsid w:val="00FE1F77"/>
    <w:rsid w:val="00FE2405"/>
    <w:rsid w:val="00FE253E"/>
    <w:rsid w:val="00FE29ED"/>
    <w:rsid w:val="00FE318A"/>
    <w:rsid w:val="00FE3506"/>
    <w:rsid w:val="00FE351C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page number" w:uiPriority="99"/>
    <w:lsdException w:name="List Bullet" w:uiPriority="99"/>
    <w:lsdException w:name="List Number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507260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3"/>
    <w:next w:val="af4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1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3"/>
    <w:next w:val="af4"/>
    <w:link w:val="25"/>
    <w:qFormat/>
    <w:rsid w:val="00EB3FB8"/>
    <w:pPr>
      <w:keepNext/>
      <w:keepLines/>
      <w:numPr>
        <w:ilvl w:val="1"/>
        <w:numId w:val="26"/>
      </w:numPr>
      <w:spacing w:before="120" w:after="120"/>
      <w:jc w:val="left"/>
      <w:outlineLvl w:val="1"/>
    </w:pPr>
    <w:rPr>
      <w:rFonts w:ascii="Times New Roman" w:hAnsi="Times New Roman"/>
      <w:b/>
      <w:spacing w:val="20"/>
    </w:rPr>
  </w:style>
  <w:style w:type="paragraph" w:styleId="31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3"/>
    <w:next w:val="af4"/>
    <w:link w:val="32"/>
    <w:uiPriority w:val="9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2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3"/>
    <w:next w:val="af3"/>
    <w:link w:val="43"/>
    <w:uiPriority w:val="9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3">
    <w:name w:val="heading 5"/>
    <w:aliases w:val=". (1.),H5,Заголовок 5 Знак Знак,Заголовок 5 Знак1,H51,H52,H53,H54,H55,Block Label,Block textl,Block text,H56,LW Pico Section,PA Pico Section,Heading 5 Char Char"/>
    <w:basedOn w:val="af3"/>
    <w:next w:val="af3"/>
    <w:link w:val="54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3"/>
    <w:next w:val="af3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3"/>
    <w:next w:val="af3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3"/>
    <w:next w:val="af3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3"/>
    <w:next w:val="af3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5">
    <w:name w:val="Default Paragraph Font"/>
    <w:uiPriority w:val="1"/>
    <w:semiHidden/>
    <w:unhideWhenUsed/>
  </w:style>
  <w:style w:type="table" w:default="1" w:styleId="af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7">
    <w:name w:val="No List"/>
    <w:uiPriority w:val="99"/>
    <w:semiHidden/>
    <w:unhideWhenUsed/>
  </w:style>
  <w:style w:type="paragraph" w:styleId="af8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3"/>
    <w:link w:val="af9"/>
    <w:uiPriority w:val="99"/>
    <w:rsid w:val="00443A7E"/>
    <w:pPr>
      <w:tabs>
        <w:tab w:val="center" w:pos="4153"/>
        <w:tab w:val="right" w:pos="8306"/>
      </w:tabs>
    </w:pPr>
  </w:style>
  <w:style w:type="paragraph" w:styleId="afa">
    <w:name w:val="footer"/>
    <w:aliases w:val="Don't delete!,F1,Footer Line 1,Footer Line1,Lower running title,f,Не удалять!"/>
    <w:link w:val="afb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c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d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e">
    <w:name w:val="page number"/>
    <w:aliases w:val="PN,Page number"/>
    <w:uiPriority w:val="99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f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f0">
    <w:name w:val="Обычный_таблицы"/>
    <w:basedOn w:val="af3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f1">
    <w:name w:val="Название рисунка"/>
    <w:basedOn w:val="af3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1"/>
    <w:next w:val="af3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1"/>
    <w:next w:val="af3"/>
    <w:rsid w:val="00443A7E"/>
    <w:pPr>
      <w:spacing w:before="0" w:after="0"/>
    </w:pPr>
  </w:style>
  <w:style w:type="paragraph" w:customStyle="1" w:styleId="a4">
    <w:name w:val="Список алфавитный"/>
    <w:basedOn w:val="af3"/>
    <w:next w:val="af3"/>
    <w:rsid w:val="00443A7E"/>
    <w:pPr>
      <w:numPr>
        <w:numId w:val="9"/>
      </w:numPr>
    </w:pPr>
  </w:style>
  <w:style w:type="paragraph" w:customStyle="1" w:styleId="a2">
    <w:name w:val="Список маркированный"/>
    <w:basedOn w:val="af3"/>
    <w:next w:val="af3"/>
    <w:rsid w:val="00443A7E"/>
    <w:pPr>
      <w:numPr>
        <w:numId w:val="1"/>
      </w:numPr>
    </w:pPr>
  </w:style>
  <w:style w:type="paragraph" w:customStyle="1" w:styleId="a7">
    <w:name w:val="Список многоуровневый"/>
    <w:next w:val="af3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f1">
    <w:name w:val="Список нумерованный"/>
    <w:basedOn w:val="af3"/>
    <w:next w:val="af3"/>
    <w:rsid w:val="00443A7E"/>
    <w:pPr>
      <w:numPr>
        <w:numId w:val="10"/>
      </w:numPr>
    </w:pPr>
  </w:style>
  <w:style w:type="paragraph" w:customStyle="1" w:styleId="a8">
    <w:name w:val="Список_м_таблицы"/>
    <w:basedOn w:val="aff0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f">
    <w:name w:val="Список_н_таблицы"/>
    <w:basedOn w:val="aff0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3"/>
    <w:next w:val="af3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6">
    <w:name w:val="toc 2"/>
    <w:basedOn w:val="af3"/>
    <w:next w:val="af3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3"/>
    <w:next w:val="af3"/>
    <w:rsid w:val="00443A7E"/>
    <w:pPr>
      <w:keepNext/>
      <w:ind w:firstLine="0"/>
      <w:jc w:val="center"/>
    </w:pPr>
    <w:rPr>
      <w:sz w:val="28"/>
    </w:rPr>
  </w:style>
  <w:style w:type="paragraph" w:customStyle="1" w:styleId="aff2">
    <w:name w:val="Обложка"/>
    <w:basedOn w:val="af3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3">
    <w:name w:val="Титульный лист"/>
    <w:basedOn w:val="af3"/>
    <w:qFormat/>
    <w:rsid w:val="00B64421"/>
    <w:pPr>
      <w:jc w:val="center"/>
    </w:pPr>
    <w:rPr>
      <w:sz w:val="28"/>
    </w:rPr>
  </w:style>
  <w:style w:type="paragraph" w:customStyle="1" w:styleId="aff4">
    <w:name w:val="Название таблицы"/>
    <w:basedOn w:val="af3"/>
    <w:rsid w:val="00443A7E"/>
    <w:pPr>
      <w:spacing w:before="120" w:after="120"/>
      <w:ind w:firstLine="0"/>
    </w:pPr>
  </w:style>
  <w:style w:type="paragraph" w:customStyle="1" w:styleId="aff5">
    <w:name w:val="Примечание"/>
    <w:basedOn w:val="af3"/>
    <w:rsid w:val="00443A7E"/>
    <w:rPr>
      <w:spacing w:val="20"/>
    </w:rPr>
  </w:style>
  <w:style w:type="paragraph" w:customStyle="1" w:styleId="4-">
    <w:name w:val="Пункт 4-го уровня"/>
    <w:basedOn w:val="42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3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6">
    <w:name w:val="Заголовок приложения"/>
    <w:basedOn w:val="af3"/>
    <w:next w:val="af3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3"/>
    <w:next w:val="af3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3">
    <w:name w:val="Заголовок приложения 2"/>
    <w:basedOn w:val="af3"/>
    <w:next w:val="af3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0">
    <w:name w:val="Заголовок приложения 3"/>
    <w:basedOn w:val="af3"/>
    <w:next w:val="af3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1">
    <w:name w:val="Заголовок приложения 4"/>
    <w:basedOn w:val="af3"/>
    <w:next w:val="af3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1">
    <w:name w:val="Заголовок приложения 5"/>
    <w:basedOn w:val="af3"/>
    <w:next w:val="af3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1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1"/>
    <w:next w:val="af3"/>
    <w:rsid w:val="00443A7E"/>
    <w:pPr>
      <w:keepNext w:val="0"/>
      <w:spacing w:before="0" w:after="0" w:line="360" w:lineRule="auto"/>
    </w:pPr>
    <w:rPr>
      <w:spacing w:val="0"/>
    </w:rPr>
  </w:style>
  <w:style w:type="table" w:styleId="aff6">
    <w:name w:val="Table Grid"/>
    <w:aliases w:val="Table grid"/>
    <w:basedOn w:val="af6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Body Text Indent"/>
    <w:basedOn w:val="af3"/>
    <w:link w:val="aff8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uiPriority w:val="9"/>
    <w:rsid w:val="00AE1D79"/>
    <w:rPr>
      <w:b/>
      <w:caps/>
      <w:spacing w:val="20"/>
      <w:sz w:val="24"/>
      <w:szCs w:val="24"/>
    </w:rPr>
  </w:style>
  <w:style w:type="paragraph" w:styleId="27">
    <w:name w:val="Body Text Indent 2"/>
    <w:basedOn w:val="af3"/>
    <w:link w:val="28"/>
    <w:rsid w:val="00BC3B60"/>
    <w:pPr>
      <w:spacing w:after="120" w:line="480" w:lineRule="auto"/>
      <w:ind w:left="283"/>
    </w:pPr>
  </w:style>
  <w:style w:type="paragraph" w:styleId="ae">
    <w:name w:val="List"/>
    <w:basedOn w:val="af3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9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3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3"/>
    <w:rsid w:val="00411096"/>
    <w:pPr>
      <w:keepNext/>
      <w:numPr>
        <w:numId w:val="8"/>
      </w:numPr>
    </w:pPr>
    <w:rPr>
      <w:rFonts w:cs="Arial"/>
    </w:rPr>
  </w:style>
  <w:style w:type="paragraph" w:customStyle="1" w:styleId="affa">
    <w:name w:val="Список марк."/>
    <w:basedOn w:val="af3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b">
    <w:name w:val="Hyperlink"/>
    <w:uiPriority w:val="99"/>
    <w:rsid w:val="002340E1"/>
    <w:rPr>
      <w:color w:val="0000FF"/>
      <w:u w:val="single"/>
    </w:rPr>
  </w:style>
  <w:style w:type="paragraph" w:customStyle="1" w:styleId="affc">
    <w:name w:val="Текст таблицы"/>
    <w:basedOn w:val="af3"/>
    <w:next w:val="af3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d">
    <w:name w:val="Титульная таблица"/>
    <w:basedOn w:val="af3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9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8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3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1"/>
    <w:next w:val="af3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e">
    <w:name w:val="annotation reference"/>
    <w:uiPriority w:val="99"/>
    <w:rsid w:val="00670E20"/>
    <w:rPr>
      <w:sz w:val="16"/>
      <w:szCs w:val="16"/>
    </w:rPr>
  </w:style>
  <w:style w:type="paragraph" w:styleId="afff">
    <w:name w:val="annotation text"/>
    <w:basedOn w:val="af3"/>
    <w:link w:val="afff0"/>
    <w:uiPriority w:val="99"/>
    <w:rsid w:val="00670E20"/>
    <w:rPr>
      <w:sz w:val="20"/>
      <w:szCs w:val="20"/>
    </w:rPr>
  </w:style>
  <w:style w:type="paragraph" w:styleId="afff1">
    <w:name w:val="annotation subject"/>
    <w:basedOn w:val="afff"/>
    <w:next w:val="afff"/>
    <w:link w:val="afff2"/>
    <w:uiPriority w:val="99"/>
    <w:semiHidden/>
    <w:rsid w:val="00670E20"/>
    <w:rPr>
      <w:b/>
      <w:bCs/>
    </w:rPr>
  </w:style>
  <w:style w:type="paragraph" w:styleId="afff3">
    <w:name w:val="Balloon Text"/>
    <w:basedOn w:val="af3"/>
    <w:link w:val="afff4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3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5">
    <w:name w:val="Normal (Web)"/>
    <w:basedOn w:val="af3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6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3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3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3"/>
    <w:next w:val="af3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3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3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7">
    <w:name w:val="Plain Text"/>
    <w:basedOn w:val="af3"/>
    <w:link w:val="afff8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3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1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9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b">
    <w:name w:val="Нижний колонтитул Знак"/>
    <w:aliases w:val="Don't delete! Знак,F1 Знак,Footer Line 1 Знак,Footer Line1 Знак,Lower running title Знак,f Знак,Не удалять! Знак"/>
    <w:link w:val="afa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3"/>
    <w:next w:val="af3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3"/>
    <w:next w:val="af3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1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3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5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1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3">
    <w:name w:val="toc 3"/>
    <w:basedOn w:val="af3"/>
    <w:next w:val="af3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a">
    <w:name w:val="Normal Indent"/>
    <w:basedOn w:val="af3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b">
    <w:name w:val="Body Text"/>
    <w:basedOn w:val="af3"/>
    <w:link w:val="afffc"/>
    <w:rsid w:val="006F087F"/>
    <w:pPr>
      <w:spacing w:after="120"/>
    </w:pPr>
  </w:style>
  <w:style w:type="character" w:customStyle="1" w:styleId="afffc">
    <w:name w:val="Основной текст Знак"/>
    <w:link w:val="afffb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7"/>
    <w:uiPriority w:val="99"/>
    <w:semiHidden/>
    <w:unhideWhenUsed/>
    <w:rsid w:val="001C773D"/>
  </w:style>
  <w:style w:type="table" w:customStyle="1" w:styleId="1a">
    <w:name w:val="Сетка таблицы1"/>
    <w:basedOn w:val="af6"/>
    <w:next w:val="aff6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d">
    <w:name w:val="Subtitle"/>
    <w:basedOn w:val="af3"/>
    <w:next w:val="af3"/>
    <w:link w:val="afffe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e">
    <w:name w:val="Подзаголовок Знак"/>
    <w:link w:val="afffd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f">
    <w:name w:val="Book Title"/>
    <w:uiPriority w:val="33"/>
    <w:rsid w:val="000E1739"/>
    <w:rPr>
      <w:b/>
      <w:bCs/>
      <w:i/>
      <w:iCs/>
      <w:spacing w:val="5"/>
    </w:rPr>
  </w:style>
  <w:style w:type="paragraph" w:styleId="affff0">
    <w:name w:val="TOC Heading"/>
    <w:basedOn w:val="1"/>
    <w:next w:val="af3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f1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2">
    <w:name w:val="Табл. Левый"/>
    <w:basedOn w:val="af3"/>
    <w:link w:val="affff3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3">
    <w:name w:val="Табл. Левый Знак"/>
    <w:link w:val="affff2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3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4">
    <w:name w:val="Табл. Центр Ж"/>
    <w:basedOn w:val="af3"/>
    <w:link w:val="affff5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5">
    <w:name w:val="Табл. Центр Ж Знак"/>
    <w:link w:val="affff4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6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3"/>
    <w:link w:val="affff7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7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6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8">
    <w:name w:val="caption"/>
    <w:aliases w:val="название_таблиц,Нумерация_таблиц,図表番号 Char"/>
    <w:basedOn w:val="af3"/>
    <w:next w:val="af3"/>
    <w:link w:val="affff9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9">
    <w:name w:val="Название объекта Знак"/>
    <w:aliases w:val="название_таблиц Знак,Нумерация_таблиц Знак,図表番号 Char Знак"/>
    <w:link w:val="affff8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9">
    <w:name w:val="О2"/>
    <w:basedOn w:val="af3"/>
    <w:link w:val="2a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a">
    <w:name w:val="О2 Знак"/>
    <w:link w:val="29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6"/>
    <w:next w:val="aff6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4">
    <w:name w:val="Титульный 4 Знак"/>
    <w:link w:val="45"/>
    <w:locked/>
    <w:rsid w:val="00BC32CF"/>
    <w:rPr>
      <w:rFonts w:ascii="Arial" w:hAnsi="Arial" w:cs="Arial"/>
      <w:sz w:val="32"/>
      <w:szCs w:val="32"/>
    </w:rPr>
  </w:style>
  <w:style w:type="paragraph" w:customStyle="1" w:styleId="45">
    <w:name w:val="Титульный 4"/>
    <w:basedOn w:val="af3"/>
    <w:link w:val="44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3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4">
    <w:name w:val="Основной ГЕП"/>
    <w:basedOn w:val="af8"/>
    <w:link w:val="affffa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f0">
    <w:name w:val="Маркированный внутри абзаца"/>
    <w:basedOn w:val="af4"/>
    <w:next w:val="af4"/>
    <w:link w:val="affffb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a">
    <w:name w:val="Основной ГЕП Знак"/>
    <w:link w:val="af4"/>
    <w:rsid w:val="00AA7A84"/>
    <w:rPr>
      <w:sz w:val="24"/>
      <w:szCs w:val="24"/>
    </w:rPr>
  </w:style>
  <w:style w:type="paragraph" w:customStyle="1" w:styleId="affffc">
    <w:name w:val="Таблица название"/>
    <w:basedOn w:val="af3"/>
    <w:next w:val="af4"/>
    <w:link w:val="affffd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b">
    <w:name w:val="Маркированный внутри абзаца Знак"/>
    <w:link w:val="af0"/>
    <w:rsid w:val="00FF4B01"/>
    <w:rPr>
      <w:sz w:val="24"/>
      <w:szCs w:val="24"/>
    </w:rPr>
  </w:style>
  <w:style w:type="paragraph" w:customStyle="1" w:styleId="affffe">
    <w:name w:val="Таблица нуменация"/>
    <w:basedOn w:val="affffc"/>
    <w:next w:val="af4"/>
    <w:link w:val="afffff"/>
    <w:qFormat/>
    <w:rsid w:val="001634CB"/>
    <w:pPr>
      <w:jc w:val="left"/>
    </w:pPr>
  </w:style>
  <w:style w:type="character" w:customStyle="1" w:styleId="affffd">
    <w:name w:val="Таблица название Знак"/>
    <w:link w:val="affffc"/>
    <w:rsid w:val="00BA3335"/>
    <w:rPr>
      <w:rFonts w:ascii="Arial" w:hAnsi="Arial" w:cs="Arial"/>
      <w:bCs/>
      <w:sz w:val="24"/>
      <w:szCs w:val="24"/>
    </w:rPr>
  </w:style>
  <w:style w:type="paragraph" w:customStyle="1" w:styleId="afffff0">
    <w:name w:val="Таблица тело"/>
    <w:basedOn w:val="af3"/>
    <w:next w:val="af4"/>
    <w:link w:val="afffff1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f">
    <w:name w:val="Таблица нуменация Знак"/>
    <w:link w:val="affffe"/>
    <w:rsid w:val="001634CB"/>
    <w:rPr>
      <w:rFonts w:ascii="Arial" w:hAnsi="Arial" w:cs="Arial"/>
      <w:bCs/>
      <w:sz w:val="24"/>
      <w:szCs w:val="24"/>
    </w:rPr>
  </w:style>
  <w:style w:type="numbering" w:customStyle="1" w:styleId="a5">
    <w:name w:val="Галиуллина"/>
    <w:uiPriority w:val="99"/>
    <w:rsid w:val="0039288B"/>
    <w:pPr>
      <w:numPr>
        <w:numId w:val="23"/>
      </w:numPr>
    </w:pPr>
  </w:style>
  <w:style w:type="character" w:customStyle="1" w:styleId="afffff1">
    <w:name w:val="Таблица тело Знак"/>
    <w:link w:val="afffff0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2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1"/>
    <w:uiPriority w:val="9"/>
    <w:rsid w:val="00551305"/>
    <w:rPr>
      <w:rFonts w:ascii="Arial" w:hAnsi="Arial" w:cs="Arial"/>
      <w:sz w:val="24"/>
      <w:szCs w:val="24"/>
    </w:rPr>
  </w:style>
  <w:style w:type="paragraph" w:customStyle="1" w:styleId="afffff2">
    <w:name w:val="Рисунок"/>
    <w:basedOn w:val="af3"/>
    <w:next w:val="af4"/>
    <w:link w:val="afffff3"/>
    <w:qFormat/>
    <w:rsid w:val="00B13829"/>
    <w:pPr>
      <w:ind w:left="-284" w:firstLine="0"/>
      <w:jc w:val="left"/>
    </w:pPr>
    <w:rPr>
      <w:noProof/>
    </w:rPr>
  </w:style>
  <w:style w:type="paragraph" w:styleId="afffff4">
    <w:name w:val="Title"/>
    <w:basedOn w:val="af3"/>
    <w:next w:val="af3"/>
    <w:link w:val="afffff5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3">
    <w:name w:val="Рисунок Знак"/>
    <w:link w:val="afffff2"/>
    <w:rsid w:val="00B13829"/>
    <w:rPr>
      <w:rFonts w:ascii="Arial" w:hAnsi="Arial"/>
      <w:noProof/>
      <w:sz w:val="24"/>
      <w:szCs w:val="24"/>
    </w:rPr>
  </w:style>
  <w:style w:type="character" w:customStyle="1" w:styleId="afffff5">
    <w:name w:val="Название Знак"/>
    <w:link w:val="afffff4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b">
    <w:name w:val="ГЕП"/>
    <w:uiPriority w:val="99"/>
    <w:rsid w:val="0039288B"/>
    <w:pPr>
      <w:numPr>
        <w:numId w:val="15"/>
      </w:numPr>
    </w:pPr>
  </w:style>
  <w:style w:type="paragraph" w:styleId="46">
    <w:name w:val="toc 4"/>
    <w:basedOn w:val="af3"/>
    <w:next w:val="af3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5">
    <w:name w:val="toc 5"/>
    <w:basedOn w:val="af3"/>
    <w:next w:val="af3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3"/>
    <w:next w:val="af3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3"/>
    <w:next w:val="af3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3"/>
    <w:next w:val="af3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f0">
    <w:name w:val="Текст примечания Знак"/>
    <w:link w:val="afff"/>
    <w:uiPriority w:val="99"/>
    <w:rsid w:val="00155467"/>
    <w:rPr>
      <w:rFonts w:ascii="Arial" w:hAnsi="Arial"/>
    </w:rPr>
  </w:style>
  <w:style w:type="paragraph" w:customStyle="1" w:styleId="2b">
    <w:name w:val="З2"/>
    <w:basedOn w:val="21"/>
    <w:link w:val="2c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4">
    <w:name w:val="З3"/>
    <w:basedOn w:val="af3"/>
    <w:next w:val="29"/>
    <w:link w:val="35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7">
    <w:name w:val="З4"/>
    <w:basedOn w:val="af3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6">
    <w:name w:val="ТТ"/>
    <w:basedOn w:val="af3"/>
    <w:link w:val="afffff7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7">
    <w:name w:val="ТТ Знак"/>
    <w:link w:val="afffff6"/>
    <w:rsid w:val="00155467"/>
    <w:rPr>
      <w:rFonts w:ascii="Arial" w:eastAsia="Calibri" w:hAnsi="Arial"/>
      <w:lang w:val="x-none" w:eastAsia="x-none"/>
    </w:rPr>
  </w:style>
  <w:style w:type="paragraph" w:customStyle="1" w:styleId="afffff8">
    <w:name w:val="Название_рисунка"/>
    <w:basedOn w:val="affff8"/>
    <w:link w:val="afffff9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9">
    <w:name w:val="Название_рисунка Знак"/>
    <w:link w:val="afffff8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5">
    <w:name w:val="З3 Знак"/>
    <w:link w:val="34"/>
    <w:rsid w:val="00155467"/>
    <w:rPr>
      <w:rFonts w:ascii="Arial" w:eastAsia="Calibri" w:hAnsi="Arial"/>
      <w:lang w:val="x-none" w:eastAsia="x-none"/>
    </w:rPr>
  </w:style>
  <w:style w:type="paragraph" w:customStyle="1" w:styleId="36">
    <w:name w:val="Основной 3"/>
    <w:link w:val="37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7">
    <w:name w:val="Основной 3 Знак"/>
    <w:link w:val="36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a">
    <w:name w:val="footnote text"/>
    <w:basedOn w:val="af3"/>
    <w:link w:val="afffffb"/>
    <w:rsid w:val="007B18D2"/>
    <w:rPr>
      <w:sz w:val="20"/>
      <w:szCs w:val="20"/>
    </w:rPr>
  </w:style>
  <w:style w:type="character" w:customStyle="1" w:styleId="afffffb">
    <w:name w:val="Текст сноски Знак"/>
    <w:link w:val="afffffa"/>
    <w:rsid w:val="007B18D2"/>
    <w:rPr>
      <w:rFonts w:ascii="Arial" w:hAnsi="Arial"/>
    </w:rPr>
  </w:style>
  <w:style w:type="character" w:styleId="afffffc">
    <w:name w:val="footnote reference"/>
    <w:rsid w:val="007B18D2"/>
    <w:rPr>
      <w:vertAlign w:val="superscript"/>
    </w:rPr>
  </w:style>
  <w:style w:type="character" w:customStyle="1" w:styleId="2c">
    <w:name w:val="З2 Знак"/>
    <w:link w:val="2b"/>
    <w:rsid w:val="00944560"/>
    <w:rPr>
      <w:b/>
      <w:spacing w:val="38"/>
      <w:szCs w:val="24"/>
      <w:lang w:val="x-none"/>
    </w:rPr>
  </w:style>
  <w:style w:type="character" w:customStyle="1" w:styleId="43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2"/>
    <w:uiPriority w:val="9"/>
    <w:rsid w:val="00355801"/>
    <w:rPr>
      <w:rFonts w:ascii="Arial" w:hAnsi="Arial"/>
      <w:spacing w:val="38"/>
      <w:sz w:val="24"/>
      <w:szCs w:val="24"/>
    </w:rPr>
  </w:style>
  <w:style w:type="character" w:customStyle="1" w:styleId="54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3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d">
    <w:name w:val="Титульный 2 Знак"/>
    <w:link w:val="2e"/>
    <w:locked/>
    <w:rsid w:val="00355801"/>
    <w:rPr>
      <w:rFonts w:ascii="Arial" w:hAnsi="Arial" w:cs="Arial"/>
      <w:caps/>
      <w:szCs w:val="24"/>
    </w:rPr>
  </w:style>
  <w:style w:type="paragraph" w:customStyle="1" w:styleId="2e">
    <w:name w:val="Титульный 2"/>
    <w:basedOn w:val="af3"/>
    <w:link w:val="2d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8">
    <w:name w:val="Титульный 3 Знак"/>
    <w:link w:val="39"/>
    <w:locked/>
    <w:rsid w:val="00355801"/>
    <w:rPr>
      <w:rFonts w:ascii="Arial" w:hAnsi="Arial" w:cs="Arial"/>
    </w:rPr>
  </w:style>
  <w:style w:type="paragraph" w:customStyle="1" w:styleId="39">
    <w:name w:val="Титульный 3"/>
    <w:basedOn w:val="af3"/>
    <w:link w:val="38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d">
    <w:name w:val="Placeholder Text"/>
    <w:uiPriority w:val="99"/>
    <w:semiHidden/>
    <w:rsid w:val="00355801"/>
    <w:rPr>
      <w:color w:val="808080"/>
    </w:rPr>
  </w:style>
  <w:style w:type="character" w:customStyle="1" w:styleId="afffffe">
    <w:name w:val="Титульный лист Подзаголовок Знак"/>
    <w:link w:val="affffff"/>
    <w:locked/>
    <w:rsid w:val="00355801"/>
    <w:rPr>
      <w:rFonts w:eastAsia="Times New Roman" w:cs="Arial"/>
      <w:b/>
      <w:sz w:val="32"/>
      <w:szCs w:val="32"/>
    </w:rPr>
  </w:style>
  <w:style w:type="paragraph" w:customStyle="1" w:styleId="affffff">
    <w:name w:val="Титульный лист Подзаголовок"/>
    <w:link w:val="afffffe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8">
    <w:name w:val="Основной 4 ур"/>
    <w:basedOn w:val="af3"/>
    <w:link w:val="49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9">
    <w:name w:val="Основной 4 ур Знак"/>
    <w:link w:val="48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f">
    <w:name w:val="List Number 2"/>
    <w:basedOn w:val="af3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4">
    <w:name w:val="Текст выноски Знак"/>
    <w:link w:val="afff3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c">
    <w:name w:val="_спис"/>
    <w:basedOn w:val="af3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3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1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3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a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2">
    <w:name w:val="_5_обычн"/>
    <w:basedOn w:val="af3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3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3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3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3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3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3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3">
    <w:name w:val="Перечисление"/>
    <w:link w:val="affffff0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f0">
    <w:name w:val="Перечисление Знак"/>
    <w:link w:val="a3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9">
    <w:name w:val="перечисл_основной"/>
    <w:basedOn w:val="af3"/>
    <w:link w:val="affffff1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f1">
    <w:name w:val="перечисл_основной Знак"/>
    <w:link w:val="a9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3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0">
    <w:name w:val="Стиль 2"/>
    <w:basedOn w:val="af3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b">
    <w:name w:val="Текст 3"/>
    <w:basedOn w:val="42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0">
    <w:name w:val="Текст 2"/>
    <w:basedOn w:val="31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2">
    <w:name w:val="Тема примечания Знак"/>
    <w:link w:val="afff1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a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a">
    <w:name w:val="4_Заголовок"/>
    <w:basedOn w:val="af3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1">
    <w:name w:val="_2 жирн"/>
    <w:basedOn w:val="af3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6">
    <w:name w:val="_5 ур"/>
    <w:basedOn w:val="52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1">
    <w:name w:val="ПЕРЕЧИСЛЕНИЕ"/>
    <w:basedOn w:val="a3"/>
    <w:link w:val="affffff2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2">
    <w:name w:val="ПЕРЕЧИСЛЕНИЕ Знак"/>
    <w:link w:val="a1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7">
    <w:name w:val="Уровень 5"/>
    <w:basedOn w:val="56"/>
    <w:link w:val="58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8">
    <w:name w:val="Уровень 5 Знак"/>
    <w:link w:val="57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3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6"/>
    <w:next w:val="aff6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6"/>
    <w:next w:val="aff6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2">
    <w:name w:val="Нет списка2"/>
    <w:next w:val="af7"/>
    <w:uiPriority w:val="99"/>
    <w:semiHidden/>
    <w:unhideWhenUsed/>
    <w:rsid w:val="00B66AF8"/>
  </w:style>
  <w:style w:type="paragraph" w:customStyle="1" w:styleId="xl65">
    <w:name w:val="xl65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3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3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c">
    <w:name w:val="Нет списка3"/>
    <w:next w:val="af7"/>
    <w:uiPriority w:val="99"/>
    <w:semiHidden/>
    <w:unhideWhenUsed/>
    <w:rsid w:val="0099577E"/>
  </w:style>
  <w:style w:type="paragraph" w:customStyle="1" w:styleId="xl63">
    <w:name w:val="xl63"/>
    <w:basedOn w:val="af3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3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b">
    <w:name w:val="Нет списка4"/>
    <w:next w:val="af7"/>
    <w:uiPriority w:val="99"/>
    <w:semiHidden/>
    <w:unhideWhenUsed/>
    <w:rsid w:val="000B66F1"/>
  </w:style>
  <w:style w:type="paragraph" w:customStyle="1" w:styleId="xl69">
    <w:name w:val="xl69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3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3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3"/>
    <w:next w:val="af3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3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3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0">
    <w:name w:val="Нумерация_заголовков"/>
    <w:basedOn w:val="af7"/>
    <w:uiPriority w:val="99"/>
    <w:rsid w:val="00B42668"/>
    <w:pPr>
      <w:numPr>
        <w:numId w:val="27"/>
      </w:numPr>
    </w:pPr>
  </w:style>
  <w:style w:type="paragraph" w:customStyle="1" w:styleId="24">
    <w:name w:val="перечисл_2"/>
    <w:basedOn w:val="af8"/>
    <w:link w:val="2f3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3">
    <w:name w:val="перечисл_2 Знак"/>
    <w:basedOn w:val="af9"/>
    <w:link w:val="24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2">
    <w:name w:val="перечисл_мой"/>
    <w:basedOn w:val="af8"/>
    <w:link w:val="affffff4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4">
    <w:name w:val="перечисл_мой Знак"/>
    <w:basedOn w:val="af5"/>
    <w:link w:val="a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5">
    <w:name w:val="основной_мой"/>
    <w:basedOn w:val="af8"/>
    <w:link w:val="affffff6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6">
    <w:name w:val="основной_мой Знак"/>
    <w:basedOn w:val="af5"/>
    <w:link w:val="affffff5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3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7">
    <w:name w:val="таблиц_мой"/>
    <w:basedOn w:val="affff8"/>
    <w:link w:val="affffff8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8">
    <w:name w:val="таблиц_мой Знак"/>
    <w:basedOn w:val="af5"/>
    <w:link w:val="affffff7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b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9">
    <w:name w:val="Основной 5 ур"/>
    <w:basedOn w:val="af3"/>
    <w:link w:val="5a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a">
    <w:name w:val="Основной 5 ур Знак"/>
    <w:basedOn w:val="af5"/>
    <w:link w:val="59"/>
    <w:rsid w:val="004D47BA"/>
    <w:rPr>
      <w:rFonts w:eastAsiaTheme="minorHAnsi"/>
      <w:sz w:val="22"/>
      <w:lang w:eastAsia="en-US"/>
    </w:rPr>
  </w:style>
  <w:style w:type="paragraph" w:customStyle="1" w:styleId="affffff9">
    <w:name w:val="мой_обычный"/>
    <w:basedOn w:val="afffb"/>
    <w:link w:val="affffffa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a">
    <w:name w:val="мой_обычный Знак"/>
    <w:basedOn w:val="af5"/>
    <w:link w:val="affffff9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b">
    <w:name w:val="рисунки_мой"/>
    <w:basedOn w:val="affff8"/>
    <w:link w:val="affffffc"/>
    <w:qFormat/>
    <w:rsid w:val="00211652"/>
    <w:pPr>
      <w:jc w:val="center"/>
    </w:pPr>
    <w:rPr>
      <w:iCs w:val="0"/>
    </w:rPr>
  </w:style>
  <w:style w:type="character" w:customStyle="1" w:styleId="affffffc">
    <w:name w:val="рисунки_мой Знак"/>
    <w:basedOn w:val="affff9"/>
    <w:link w:val="affffffb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d">
    <w:name w:val="Табл.текст"/>
    <w:basedOn w:val="af3"/>
    <w:link w:val="affffffe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e">
    <w:name w:val="Табл.текст Знак"/>
    <w:basedOn w:val="af5"/>
    <w:link w:val="affffffd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f">
    <w:name w:val="рисунок_мой"/>
    <w:basedOn w:val="affff8"/>
    <w:link w:val="afffffff0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f0">
    <w:name w:val="рисунок_мой Знак"/>
    <w:basedOn w:val="af5"/>
    <w:link w:val="afffffff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6"/>
    <w:next w:val="aff6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5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5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5"/>
    <w:link w:val="9"/>
    <w:rsid w:val="00233C89"/>
    <w:rPr>
      <w:rFonts w:ascii="Arial" w:hAnsi="Arial" w:cs="Arial"/>
      <w:sz w:val="22"/>
      <w:szCs w:val="22"/>
    </w:rPr>
  </w:style>
  <w:style w:type="character" w:customStyle="1" w:styleId="aff8">
    <w:name w:val="Основной текст с отступом Знак"/>
    <w:basedOn w:val="af5"/>
    <w:link w:val="aff7"/>
    <w:rsid w:val="00233C89"/>
    <w:rPr>
      <w:sz w:val="28"/>
    </w:rPr>
  </w:style>
  <w:style w:type="character" w:customStyle="1" w:styleId="28">
    <w:name w:val="Основной текст с отступом 2 Знак"/>
    <w:basedOn w:val="af5"/>
    <w:link w:val="27"/>
    <w:rsid w:val="00233C89"/>
    <w:rPr>
      <w:rFonts w:ascii="Arial" w:hAnsi="Arial"/>
      <w:sz w:val="24"/>
      <w:szCs w:val="24"/>
    </w:rPr>
  </w:style>
  <w:style w:type="character" w:customStyle="1" w:styleId="afff8">
    <w:name w:val="Текст Знак"/>
    <w:basedOn w:val="af5"/>
    <w:link w:val="afff7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3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2">
    <w:name w:val="Стиль2"/>
    <w:basedOn w:val="141"/>
    <w:link w:val="2f4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4">
    <w:name w:val="Стиль2 Знак"/>
    <w:basedOn w:val="142"/>
    <w:link w:val="22"/>
    <w:rsid w:val="00D82B5F"/>
    <w:rPr>
      <w:b/>
      <w:snapToGrid w:val="0"/>
      <w:spacing w:val="20"/>
      <w:sz w:val="24"/>
      <w:szCs w:val="24"/>
    </w:rPr>
  </w:style>
  <w:style w:type="paragraph" w:customStyle="1" w:styleId="3d">
    <w:name w:val="Стиль3_гор"/>
    <w:basedOn w:val="21"/>
    <w:link w:val="3e"/>
    <w:qFormat/>
    <w:rsid w:val="00F142ED"/>
    <w:pPr>
      <w:ind w:left="1701"/>
    </w:pPr>
  </w:style>
  <w:style w:type="character" w:customStyle="1" w:styleId="3e">
    <w:name w:val="Стиль3_гор Знак"/>
    <w:basedOn w:val="25"/>
    <w:link w:val="3d"/>
    <w:rsid w:val="00F142ED"/>
    <w:rPr>
      <w:b/>
      <w:spacing w:val="20"/>
      <w:sz w:val="24"/>
      <w:szCs w:val="24"/>
    </w:rPr>
  </w:style>
  <w:style w:type="paragraph" w:styleId="ad">
    <w:name w:val="List Bullet"/>
    <w:basedOn w:val="affff6"/>
    <w:uiPriority w:val="99"/>
    <w:unhideWhenUsed/>
    <w:rsid w:val="00444A03"/>
    <w:pPr>
      <w:numPr>
        <w:numId w:val="30"/>
      </w:numPr>
    </w:pPr>
    <w:rPr>
      <w:rFonts w:eastAsia="Times New Roman"/>
      <w:color w:val="000000"/>
      <w:lang w:val="ru-RU" w:eastAsia="ru-RU"/>
    </w:rPr>
  </w:style>
  <w:style w:type="paragraph" w:customStyle="1" w:styleId="afffffff1">
    <w:name w:val="Название_таблицы"/>
    <w:basedOn w:val="affff8"/>
    <w:link w:val="afffffff2"/>
    <w:qFormat/>
    <w:rsid w:val="00A30809"/>
    <w:pPr>
      <w:keepNext/>
      <w:spacing w:before="240"/>
      <w:ind w:firstLine="567"/>
      <w:contextualSpacing/>
    </w:pPr>
    <w:rPr>
      <w:rFonts w:eastAsia="Times New Roman"/>
      <w:bCs/>
      <w:iCs w:val="0"/>
      <w:color w:val="000000"/>
      <w:lang w:eastAsia="ru-RU"/>
    </w:rPr>
  </w:style>
  <w:style w:type="character" w:customStyle="1" w:styleId="afffffff2">
    <w:name w:val="Название_таблицы Знак"/>
    <w:basedOn w:val="affff9"/>
    <w:link w:val="afffffff1"/>
    <w:rsid w:val="00A30809"/>
    <w:rPr>
      <w:rFonts w:ascii="Arial" w:eastAsia="Times New Roman" w:hAnsi="Arial"/>
      <w:bCs/>
      <w:iCs w:val="0"/>
      <w:color w:val="000000"/>
      <w:sz w:val="24"/>
      <w:szCs w:val="18"/>
      <w:lang w:val="ru-RU"/>
    </w:rPr>
  </w:style>
  <w:style w:type="paragraph" w:customStyle="1" w:styleId="afffffff3">
    <w:name w:val="Приложение"/>
    <w:basedOn w:val="af3"/>
    <w:link w:val="afffffff4"/>
    <w:qFormat/>
    <w:rsid w:val="00A30809"/>
    <w:pPr>
      <w:spacing w:before="240"/>
      <w:contextualSpacing/>
    </w:pPr>
    <w:rPr>
      <w:rFonts w:eastAsia="Times New Roman"/>
      <w:bCs/>
      <w:color w:val="000000"/>
      <w:sz w:val="64"/>
      <w:szCs w:val="64"/>
    </w:rPr>
  </w:style>
  <w:style w:type="character" w:customStyle="1" w:styleId="afffffff4">
    <w:name w:val="Приложение Знак"/>
    <w:basedOn w:val="af5"/>
    <w:link w:val="afffffff3"/>
    <w:rsid w:val="00A30809"/>
    <w:rPr>
      <w:rFonts w:ascii="Arial" w:eastAsia="Times New Roman" w:hAnsi="Arial"/>
      <w:bCs/>
      <w:color w:val="000000"/>
      <w:sz w:val="64"/>
      <w:szCs w:val="64"/>
    </w:rPr>
  </w:style>
  <w:style w:type="paragraph" w:styleId="2">
    <w:name w:val="List Bullet 2"/>
    <w:basedOn w:val="af3"/>
    <w:uiPriority w:val="99"/>
    <w:unhideWhenUsed/>
    <w:rsid w:val="00A30809"/>
    <w:pPr>
      <w:numPr>
        <w:numId w:val="33"/>
      </w:numPr>
      <w:spacing w:before="240"/>
      <w:contextualSpacing/>
    </w:pPr>
    <w:rPr>
      <w:rFonts w:eastAsia="Times New Roman"/>
      <w:color w:val="000000"/>
    </w:rPr>
  </w:style>
  <w:style w:type="paragraph" w:styleId="3">
    <w:name w:val="List Bullet 3"/>
    <w:basedOn w:val="af3"/>
    <w:uiPriority w:val="99"/>
    <w:unhideWhenUsed/>
    <w:rsid w:val="00A30809"/>
    <w:pPr>
      <w:numPr>
        <w:numId w:val="34"/>
      </w:numPr>
      <w:spacing w:before="240"/>
      <w:contextualSpacing/>
    </w:pPr>
    <w:rPr>
      <w:rFonts w:eastAsia="Times New Roman"/>
      <w:color w:val="000000"/>
    </w:rPr>
  </w:style>
  <w:style w:type="paragraph" w:styleId="40">
    <w:name w:val="List Bullet 4"/>
    <w:basedOn w:val="af3"/>
    <w:uiPriority w:val="99"/>
    <w:unhideWhenUsed/>
    <w:rsid w:val="00A30809"/>
    <w:pPr>
      <w:numPr>
        <w:numId w:val="35"/>
      </w:numPr>
      <w:spacing w:before="240"/>
      <w:contextualSpacing/>
    </w:pPr>
    <w:rPr>
      <w:rFonts w:eastAsia="Times New Roman"/>
      <w:color w:val="000000"/>
    </w:rPr>
  </w:style>
  <w:style w:type="paragraph" w:styleId="50">
    <w:name w:val="List Bullet 5"/>
    <w:basedOn w:val="af3"/>
    <w:uiPriority w:val="99"/>
    <w:unhideWhenUsed/>
    <w:rsid w:val="00A30809"/>
    <w:pPr>
      <w:numPr>
        <w:numId w:val="36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5">
    <w:name w:val="Загаловок оглавления"/>
    <w:basedOn w:val="af3"/>
    <w:qFormat/>
    <w:rsid w:val="00A30809"/>
    <w:pPr>
      <w:spacing w:before="240"/>
      <w:ind w:firstLine="567"/>
      <w:contextualSpacing/>
    </w:pPr>
    <w:rPr>
      <w:rFonts w:eastAsia="Times New Roman"/>
      <w:b/>
      <w:color w:val="000000"/>
      <w:sz w:val="32"/>
    </w:rPr>
  </w:style>
  <w:style w:type="paragraph" w:styleId="a">
    <w:name w:val="List Number"/>
    <w:basedOn w:val="af3"/>
    <w:uiPriority w:val="99"/>
    <w:unhideWhenUsed/>
    <w:rsid w:val="00A30809"/>
    <w:pPr>
      <w:numPr>
        <w:numId w:val="37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6">
    <w:name w:val="Маркеры"/>
    <w:basedOn w:val="af0"/>
    <w:link w:val="afffffff7"/>
    <w:qFormat/>
    <w:rsid w:val="00A30809"/>
    <w:pPr>
      <w:tabs>
        <w:tab w:val="clear" w:pos="4153"/>
        <w:tab w:val="clear" w:pos="8306"/>
      </w:tabs>
      <w:ind w:left="1259" w:right="284" w:hanging="360"/>
    </w:pPr>
    <w:rPr>
      <w:rFonts w:ascii="Arial" w:hAnsi="Arial" w:cs="Arial"/>
    </w:rPr>
  </w:style>
  <w:style w:type="character" w:customStyle="1" w:styleId="afffffff7">
    <w:name w:val="Маркеры Знак"/>
    <w:basedOn w:val="af5"/>
    <w:link w:val="afffffff6"/>
    <w:rsid w:val="00A30809"/>
    <w:rPr>
      <w:rFonts w:ascii="Arial" w:hAnsi="Arial" w:cs="Arial"/>
      <w:sz w:val="24"/>
      <w:szCs w:val="24"/>
    </w:rPr>
  </w:style>
  <w:style w:type="character" w:customStyle="1" w:styleId="FontStyle64">
    <w:name w:val="Font Style64"/>
    <w:basedOn w:val="af5"/>
    <w:uiPriority w:val="99"/>
    <w:rsid w:val="00A30809"/>
    <w:rPr>
      <w:rFonts w:ascii="Times New Roman" w:hAnsi="Times New Roman" w:cs="Times New Roman"/>
      <w:sz w:val="24"/>
      <w:szCs w:val="24"/>
    </w:rPr>
  </w:style>
  <w:style w:type="paragraph" w:customStyle="1" w:styleId="aa">
    <w:name w:val="Нумерация в таблице"/>
    <w:basedOn w:val="aff0"/>
    <w:autoRedefine/>
    <w:qFormat/>
    <w:rsid w:val="00A30809"/>
    <w:pPr>
      <w:numPr>
        <w:numId w:val="38"/>
      </w:numPr>
      <w:tabs>
        <w:tab w:val="center" w:pos="0"/>
        <w:tab w:val="center" w:pos="451"/>
      </w:tabs>
      <w:spacing w:before="0" w:after="0"/>
      <w:ind w:left="0"/>
      <w:contextualSpacing/>
      <w:jc w:val="center"/>
    </w:pPr>
    <w:rPr>
      <w:rFonts w:eastAsia="Times New Roman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38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footer" Target="footer5.xml"/><Relationship Id="rId37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77D1F"/>
    <w:rsid w:val="000A140D"/>
    <w:rsid w:val="00142BCC"/>
    <w:rsid w:val="00153162"/>
    <w:rsid w:val="001871B9"/>
    <w:rsid w:val="00187732"/>
    <w:rsid w:val="001C37C7"/>
    <w:rsid w:val="001D7585"/>
    <w:rsid w:val="00236D22"/>
    <w:rsid w:val="002A2755"/>
    <w:rsid w:val="002E74C5"/>
    <w:rsid w:val="003032B6"/>
    <w:rsid w:val="00330E56"/>
    <w:rsid w:val="00371392"/>
    <w:rsid w:val="00386A30"/>
    <w:rsid w:val="003C0B46"/>
    <w:rsid w:val="004171EE"/>
    <w:rsid w:val="004409B0"/>
    <w:rsid w:val="00443F8A"/>
    <w:rsid w:val="004C028E"/>
    <w:rsid w:val="005271C8"/>
    <w:rsid w:val="00535D0D"/>
    <w:rsid w:val="00563B36"/>
    <w:rsid w:val="005B1170"/>
    <w:rsid w:val="005C2B0E"/>
    <w:rsid w:val="0060001F"/>
    <w:rsid w:val="006530C4"/>
    <w:rsid w:val="006A74EA"/>
    <w:rsid w:val="006D27DD"/>
    <w:rsid w:val="007665FE"/>
    <w:rsid w:val="008417BD"/>
    <w:rsid w:val="00851BC4"/>
    <w:rsid w:val="008A2D08"/>
    <w:rsid w:val="008C00A7"/>
    <w:rsid w:val="008E5348"/>
    <w:rsid w:val="008F44B8"/>
    <w:rsid w:val="00930BE0"/>
    <w:rsid w:val="00970BBD"/>
    <w:rsid w:val="00991F06"/>
    <w:rsid w:val="009E741F"/>
    <w:rsid w:val="009F6E61"/>
    <w:rsid w:val="00A80343"/>
    <w:rsid w:val="00A86537"/>
    <w:rsid w:val="00AF7B3E"/>
    <w:rsid w:val="00B133D2"/>
    <w:rsid w:val="00B51C84"/>
    <w:rsid w:val="00B92961"/>
    <w:rsid w:val="00C143B3"/>
    <w:rsid w:val="00C675C5"/>
    <w:rsid w:val="00CE5D2A"/>
    <w:rsid w:val="00D36DCA"/>
    <w:rsid w:val="00DA68D1"/>
    <w:rsid w:val="00DD0661"/>
    <w:rsid w:val="00EB6B67"/>
    <w:rsid w:val="00EC6185"/>
    <w:rsid w:val="00EE33E5"/>
    <w:rsid w:val="00F21E01"/>
    <w:rsid w:val="00F60051"/>
    <w:rsid w:val="00F874C6"/>
    <w:rsid w:val="00F9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9FFF749F-2CA8-41B7-934F-AB02A5849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210</TotalTime>
  <Pages>131</Pages>
  <Words>18814</Words>
  <Characters>107242</Characters>
  <Application>Microsoft Office Word</Application>
  <DocSecurity>0</DocSecurity>
  <Lines>893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125805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Эльдар</dc:creator>
  <cp:lastModifiedBy>Учетная запись Майкрософт</cp:lastModifiedBy>
  <cp:revision>24</cp:revision>
  <cp:lastPrinted>2022-09-30T06:49:00Z</cp:lastPrinted>
  <dcterms:created xsi:type="dcterms:W3CDTF">2023-07-24T13:26:00Z</dcterms:created>
  <dcterms:modified xsi:type="dcterms:W3CDTF">2023-07-26T13:18:00Z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