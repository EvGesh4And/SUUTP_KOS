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09DFCD" w14:textId="77777777" w:rsidR="00DB33E6" w:rsidRPr="009A6664" w:rsidRDefault="00DB33E6" w:rsidP="000023CD">
      <w:pPr>
        <w:ind w:firstLine="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61DB8D98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3ED3DD0E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0D43DF2" w14:textId="77777777" w:rsidR="0080334E" w:rsidRPr="00EF63D9" w:rsidRDefault="0080334E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49596147" w14:textId="60FD0193" w:rsidR="001D5D31" w:rsidRPr="00EF63D9" w:rsidRDefault="00925B09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 w:rsidRPr="00EF63D9">
        <w:rPr>
          <w:rFonts w:ascii="Times New Roman" w:hAnsi="Times New Roman"/>
          <w:caps/>
          <w:color w:val="000000" w:themeColor="text1"/>
          <w:sz w:val="28"/>
        </w:rPr>
        <w:instrText xml:space="preserve"> DOCPROPERTY  Предприятие  \* MERGEFORMAT </w:instrTex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>ПАО «</w:t>
      </w:r>
      <w:r w:rsidR="00B9526D" w:rsidRPr="00FD334A">
        <w:rPr>
          <w:rFonts w:ascii="Times New Roman" w:hAnsi="Times New Roman"/>
          <w:caps/>
          <w:color w:val="000000" w:themeColor="text1"/>
          <w:sz w:val="28"/>
        </w:rPr>
        <w:t>Казаньоргсинтез</w:t>
      </w:r>
      <w:r w:rsidR="003F1161">
        <w:rPr>
          <w:rFonts w:ascii="Times New Roman" w:hAnsi="Times New Roman"/>
          <w:caps/>
          <w:color w:val="000000" w:themeColor="text1"/>
          <w:sz w:val="28"/>
        </w:rPr>
        <w:t>»</w: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end"/>
      </w:r>
    </w:p>
    <w:p w14:paraId="04F5BE02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28704B4" w14:textId="658AC127" w:rsidR="00BC32CF" w:rsidRPr="00EF63D9" w:rsidRDefault="002B3769" w:rsidP="00D10EEB">
      <w:pPr>
        <w:pStyle w:val="44"/>
        <w:tabs>
          <w:tab w:val="left" w:pos="5070"/>
          <w:tab w:val="center" w:pos="5174"/>
        </w:tabs>
        <w:spacing w:before="0" w:line="360" w:lineRule="auto"/>
        <w:ind w:right="-143"/>
        <w:rPr>
          <w:rFonts w:ascii="Times New Roman" w:hAnsi="Times New Roman" w:cs="Times New Roman"/>
          <w:caps/>
          <w:sz w:val="28"/>
          <w:szCs w:val="28"/>
        </w:rPr>
      </w:pP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begin"/>
      </w:r>
      <w:r w:rsidRPr="00EF63D9">
        <w:rPr>
          <w:rFonts w:ascii="Times New Roman" w:hAnsi="Times New Roman" w:cs="Times New Roman"/>
          <w:caps/>
          <w:sz w:val="28"/>
          <w:szCs w:val="28"/>
        </w:rPr>
        <w:instrText xml:space="preserve"> DOCPROPERTY  Title  \* MERGEFORMAT </w:instrTex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separate"/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СИСТЕМА УСОВЕРШЕНСТВОВАННОГО УПРАВЛЕНИЯ </w:t>
      </w:r>
      <w:r w:rsidR="003F1161" w:rsidRPr="003F1161">
        <w:rPr>
          <w:rFonts w:ascii="Times New Roman" w:hAnsi="Times New Roman" w:cs="Times New Roman"/>
          <w:sz w:val="28"/>
          <w:szCs w:val="28"/>
        </w:rPr>
        <w:t xml:space="preserve">ТЕХНОЛОГИЧЕСКИМ 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ПРОЦЕССОМ </w:t>
      </w:r>
      <w:r w:rsidR="003A5437">
        <w:rPr>
          <w:rFonts w:ascii="Times New Roman" w:hAnsi="Times New Roman" w:cs="Times New Roman"/>
          <w:caps/>
          <w:sz w:val="28"/>
          <w:szCs w:val="28"/>
        </w:rPr>
        <w:t>производства Фенола и Ацетоана, производства бисфенол А</w:t>
      </w:r>
      <w:r w:rsidR="003A5437" w:rsidRPr="00EF63D9">
        <w:rPr>
          <w:rFonts w:ascii="Times New Roman" w:hAnsi="Times New Roman" w:cs="Times New Roman"/>
          <w:caps/>
          <w:sz w:val="28"/>
          <w:szCs w:val="28"/>
        </w:rPr>
        <w:t xml:space="preserve"> </w: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end"/>
      </w:r>
    </w:p>
    <w:p w14:paraId="70CC4D25" w14:textId="77777777" w:rsidR="00F25EAE" w:rsidRPr="00EF63D9" w:rsidRDefault="00F25EAE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8B889E3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0A8EB6A4" w14:textId="008AA274" w:rsidR="00AA4717" w:rsidRPr="00EF63D9" w:rsidRDefault="0033220B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>
        <w:rPr>
          <w:rFonts w:ascii="Times New Roman" w:hAnsi="Times New Roman"/>
          <w:caps/>
          <w:color w:val="000000" w:themeColor="text1"/>
          <w:sz w:val="28"/>
        </w:rPr>
        <w:instrText xml:space="preserve"> DOCPROPERTY  Subject  \* MERGEFORMAT </w:instrText>
      </w:r>
      <w:r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 xml:space="preserve">Отчет по </w:t>
      </w:r>
      <w:r>
        <w:rPr>
          <w:rFonts w:ascii="Times New Roman" w:hAnsi="Times New Roman"/>
          <w:caps/>
          <w:color w:val="000000" w:themeColor="text1"/>
          <w:sz w:val="28"/>
        </w:rPr>
        <w:fldChar w:fldCharType="end"/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begin"/>
      </w:r>
      <w:r w:rsidR="002B3769" w:rsidRPr="00EF63D9">
        <w:rPr>
          <w:rFonts w:ascii="Times New Roman" w:hAnsi="Times New Roman"/>
          <w:caps/>
          <w:sz w:val="28"/>
          <w:szCs w:val="28"/>
        </w:rPr>
        <w:instrText xml:space="preserve"> COMMENTS  \* Upper \* MERGEFORMAT </w:instrText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end"/>
      </w:r>
      <w:r w:rsidR="00B9526D">
        <w:rPr>
          <w:rFonts w:ascii="Times New Roman" w:hAnsi="Times New Roman"/>
          <w:caps/>
          <w:sz w:val="28"/>
          <w:szCs w:val="28"/>
        </w:rPr>
        <w:t>настройке базового управления</w:t>
      </w:r>
    </w:p>
    <w:p w14:paraId="200157A5" w14:textId="03F922F9" w:rsidR="000C7CB7" w:rsidRPr="00EF63D9" w:rsidRDefault="002B376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 w:rsidRPr="00EF63D9">
        <w:rPr>
          <w:rFonts w:ascii="Times New Roman" w:hAnsi="Times New Roman"/>
          <w:bCs/>
          <w:sz w:val="28"/>
        </w:rPr>
        <w:t xml:space="preserve">на </w:t>
      </w:r>
      <w:r w:rsidRPr="00EF63D9">
        <w:rPr>
          <w:rFonts w:ascii="Times New Roman" w:hAnsi="Times New Roman"/>
          <w:bCs/>
          <w:sz w:val="28"/>
        </w:rPr>
        <w:fldChar w:fldCharType="begin"/>
      </w:r>
      <w:r w:rsidRPr="00EF63D9">
        <w:rPr>
          <w:rFonts w:ascii="Times New Roman" w:hAnsi="Times New Roman"/>
          <w:sz w:val="28"/>
        </w:rPr>
        <w:instrText>NUMPAGES  \* Arabic  \* MERGEFORMAT</w:instrText>
      </w:r>
      <w:r w:rsidRPr="00EF63D9">
        <w:rPr>
          <w:rFonts w:ascii="Times New Roman" w:hAnsi="Times New Roman"/>
          <w:bCs/>
          <w:sz w:val="28"/>
        </w:rPr>
        <w:fldChar w:fldCharType="separate"/>
      </w:r>
      <w:r w:rsidR="006625FE">
        <w:rPr>
          <w:rFonts w:ascii="Times New Roman" w:hAnsi="Times New Roman"/>
          <w:noProof/>
          <w:sz w:val="28"/>
        </w:rPr>
        <w:t>137</w:t>
      </w:r>
      <w:r w:rsidRPr="00EF63D9">
        <w:rPr>
          <w:rFonts w:ascii="Times New Roman" w:hAnsi="Times New Roman"/>
          <w:bCs/>
          <w:sz w:val="28"/>
        </w:rPr>
        <w:fldChar w:fldCharType="end"/>
      </w:r>
      <w:r w:rsidRPr="00EF63D9">
        <w:rPr>
          <w:rFonts w:ascii="Times New Roman" w:hAnsi="Times New Roman"/>
          <w:bCs/>
          <w:sz w:val="28"/>
        </w:rPr>
        <w:t xml:space="preserve"> листах</w:t>
      </w:r>
    </w:p>
    <w:p w14:paraId="6E8C12E8" w14:textId="77777777" w:rsidR="000003DA" w:rsidRPr="00EF63D9" w:rsidRDefault="000003DA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0EBE3071" w14:textId="4B7BC53D" w:rsidR="00871EB2" w:rsidRPr="00EF63D9" w:rsidRDefault="00871EB2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315510BB" w14:textId="5818D05B" w:rsidR="00925B09" w:rsidRPr="00EF63D9" w:rsidRDefault="00925B09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276F99D2" w14:textId="79F25840" w:rsidR="000003DA" w:rsidRPr="00EF63D9" w:rsidRDefault="000003DA" w:rsidP="00871EB2">
      <w:pPr>
        <w:ind w:firstLine="0"/>
        <w:jc w:val="center"/>
        <w:rPr>
          <w:rFonts w:ascii="Times New Roman" w:eastAsia="Calibri" w:hAnsi="Times New Roman"/>
          <w:bCs/>
          <w:sz w:val="28"/>
          <w:szCs w:val="28"/>
          <w:lang w:eastAsia="en-US"/>
        </w:rPr>
      </w:pPr>
    </w:p>
    <w:tbl>
      <w:tblPr>
        <w:tblStyle w:val="aff3"/>
        <w:tblpPr w:leftFromText="180" w:rightFromText="180" w:vertAnchor="text" w:horzAnchor="margin" w:tblpX="534" w:tblpY="169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925B09" w:rsidRPr="00EF63D9" w14:paraId="3E888F0F" w14:textId="77777777" w:rsidTr="00925B09">
        <w:tc>
          <w:tcPr>
            <w:tcW w:w="5070" w:type="dxa"/>
          </w:tcPr>
          <w:p w14:paraId="7F6CD67E" w14:textId="5F4CB6AA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09299927"/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Руководитель проекта</w:t>
            </w:r>
          </w:p>
        </w:tc>
        <w:tc>
          <w:tcPr>
            <w:tcW w:w="4394" w:type="dxa"/>
          </w:tcPr>
          <w:p w14:paraId="0D6D8B60" w14:textId="6186F875" w:rsidR="00925B09" w:rsidRPr="00EF63D9" w:rsidRDefault="00925B09" w:rsidP="00925B09">
            <w:pPr>
              <w:pStyle w:val="3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25B09" w:rsidRPr="00EF63D9" w14:paraId="7FAA2552" w14:textId="77777777" w:rsidTr="00925B09">
        <w:tc>
          <w:tcPr>
            <w:tcW w:w="5070" w:type="dxa"/>
          </w:tcPr>
          <w:p w14:paraId="17E4FA3C" w14:textId="77777777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ООО «Т-Софт»</w:t>
            </w:r>
          </w:p>
        </w:tc>
        <w:sdt>
          <w:sdtPr>
            <w:rPr>
              <w:rFonts w:ascii="Times New Roman" w:hAnsi="Times New Roman" w:cs="Times New Roman"/>
              <w:sz w:val="24"/>
              <w:szCs w:val="24"/>
            </w:rPr>
            <w:alias w:val="Руководитель"/>
            <w:tag w:val=""/>
            <w:id w:val="2040307704"/>
            <w:placeholder>
              <w:docPart w:val="EF573C1617CE4A3EB8E22746121ED040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EndPr/>
          <w:sdtContent>
            <w:tc>
              <w:tcPr>
                <w:tcW w:w="4394" w:type="dxa"/>
              </w:tcPr>
              <w:p w14:paraId="466083B9" w14:textId="7C55F3C1" w:rsidR="00925B09" w:rsidRPr="00EF63D9" w:rsidRDefault="00457CF9" w:rsidP="00925B09">
                <w:pPr>
                  <w:pStyle w:val="38"/>
                  <w:jc w:val="right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С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афин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З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.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И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.</w:t>
                </w:r>
              </w:p>
            </w:tc>
          </w:sdtContent>
        </w:sdt>
      </w:tr>
      <w:tr w:rsidR="00925B09" w:rsidRPr="00EF63D9" w14:paraId="2D7890EF" w14:textId="77777777" w:rsidTr="00925B09">
        <w:tc>
          <w:tcPr>
            <w:tcW w:w="5070" w:type="dxa"/>
          </w:tcPr>
          <w:p w14:paraId="3D66C82E" w14:textId="77777777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94" w:type="dxa"/>
            <w:hideMark/>
          </w:tcPr>
          <w:p w14:paraId="2B1A5D43" w14:textId="09C45976" w:rsidR="00925B09" w:rsidRPr="00EF63D9" w:rsidRDefault="00925B09" w:rsidP="00925B09">
            <w:pPr>
              <w:pStyle w:val="3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0"/>
    </w:tbl>
    <w:p w14:paraId="055CE024" w14:textId="76024271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70F8B36" w14:textId="7981BDC6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A5C710F" w14:textId="77777777" w:rsidR="00E01BAF" w:rsidRPr="00EF63D9" w:rsidRDefault="00E01BAF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9ED88DC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8A85783" w14:textId="77777777" w:rsidR="00925B0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D31EC2B" w14:textId="77777777" w:rsidR="00F142ED" w:rsidRPr="00EF63D9" w:rsidRDefault="00F142ED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F3E1493" w14:textId="11671163" w:rsidR="00A232DC" w:rsidRPr="00EF63D9" w:rsidRDefault="002B3769" w:rsidP="00871EB2">
      <w:pPr>
        <w:ind w:firstLine="0"/>
        <w:jc w:val="center"/>
        <w:rPr>
          <w:rFonts w:ascii="Times New Roman" w:hAnsi="Times New Roman"/>
          <w:b/>
        </w:rPr>
      </w:pPr>
      <w:r w:rsidRPr="00EF63D9">
        <w:rPr>
          <w:rFonts w:ascii="Times New Roman" w:hAnsi="Times New Roman"/>
          <w:caps/>
          <w:sz w:val="28"/>
          <w:szCs w:val="28"/>
        </w:rPr>
        <w:t>202</w:t>
      </w:r>
      <w:r w:rsidR="00B9526D">
        <w:rPr>
          <w:rFonts w:ascii="Times New Roman" w:hAnsi="Times New Roman"/>
          <w:caps/>
          <w:sz w:val="28"/>
          <w:szCs w:val="28"/>
        </w:rPr>
        <w:t>3</w:t>
      </w:r>
    </w:p>
    <w:p w14:paraId="4BA814E8" w14:textId="77777777" w:rsidR="00C525A1" w:rsidRPr="00EF63D9" w:rsidRDefault="00C525A1" w:rsidP="007C4610">
      <w:pPr>
        <w:pStyle w:val="SubjectFrom"/>
        <w:spacing w:before="120" w:after="240"/>
        <w:ind w:left="0"/>
        <w:rPr>
          <w:rFonts w:ascii="Times New Roman" w:hAnsi="Times New Roman" w:cs="Times New Roman"/>
          <w:b/>
          <w:sz w:val="28"/>
          <w:szCs w:val="22"/>
        </w:rPr>
        <w:sectPr w:rsidR="00C525A1" w:rsidRPr="00EF63D9" w:rsidSect="00F45E2F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284" w:right="425" w:bottom="851" w:left="1134" w:header="1" w:footer="130" w:gutter="0"/>
          <w:pgNumType w:start="1"/>
          <w:cols w:space="720"/>
          <w:docGrid w:linePitch="326"/>
        </w:sectPr>
      </w:pPr>
    </w:p>
    <w:bookmarkStart w:id="1" w:name="_Toc443467833" w:displacedByCustomXml="next"/>
    <w:bookmarkEnd w:id="1" w:displacedByCustomXml="next"/>
    <w:bookmarkStart w:id="2" w:name="_Toc443551241" w:displacedByCustomXml="next"/>
    <w:bookmarkEnd w:id="2" w:displacedByCustomXml="next"/>
    <w:bookmarkStart w:id="3" w:name="_Toc443561337" w:displacedByCustomXml="next"/>
    <w:bookmarkEnd w:id="3" w:displacedByCustomXml="next"/>
    <w:bookmarkStart w:id="4" w:name="_Toc443574389" w:displacedByCustomXml="next"/>
    <w:bookmarkEnd w:id="4" w:displacedByCustomXml="next"/>
    <w:bookmarkStart w:id="5" w:name="_Toc443579264" w:displacedByCustomXml="next"/>
    <w:bookmarkEnd w:id="5" w:displacedByCustomXml="next"/>
    <w:bookmarkStart w:id="6" w:name="_Toc443467851" w:displacedByCustomXml="next"/>
    <w:bookmarkEnd w:id="6" w:displacedByCustomXml="next"/>
    <w:bookmarkStart w:id="7" w:name="_Toc443551259" w:displacedByCustomXml="next"/>
    <w:bookmarkEnd w:id="7" w:displacedByCustomXml="next"/>
    <w:bookmarkStart w:id="8" w:name="_Toc443561355" w:displacedByCustomXml="next"/>
    <w:bookmarkEnd w:id="8" w:displacedByCustomXml="next"/>
    <w:bookmarkStart w:id="9" w:name="_Toc443574407" w:displacedByCustomXml="next"/>
    <w:bookmarkEnd w:id="9" w:displacedByCustomXml="next"/>
    <w:bookmarkStart w:id="10" w:name="_Toc443467852" w:displacedByCustomXml="next"/>
    <w:bookmarkEnd w:id="10" w:displacedByCustomXml="next"/>
    <w:bookmarkStart w:id="11" w:name="_Toc443551260" w:displacedByCustomXml="next"/>
    <w:bookmarkEnd w:id="11" w:displacedByCustomXml="next"/>
    <w:bookmarkStart w:id="12" w:name="_Toc443561356" w:displacedByCustomXml="next"/>
    <w:bookmarkEnd w:id="12" w:displacedByCustomXml="next"/>
    <w:bookmarkStart w:id="13" w:name="_Toc443574408" w:displacedByCustomXml="next"/>
    <w:bookmarkEnd w:id="13" w:displacedByCustomXml="next"/>
    <w:bookmarkStart w:id="14" w:name="_Toc443467853" w:displacedByCustomXml="next"/>
    <w:bookmarkEnd w:id="14" w:displacedByCustomXml="next"/>
    <w:bookmarkStart w:id="15" w:name="_Toc443551261" w:displacedByCustomXml="next"/>
    <w:bookmarkEnd w:id="15" w:displacedByCustomXml="next"/>
    <w:bookmarkStart w:id="16" w:name="_Toc443561357" w:displacedByCustomXml="next"/>
    <w:bookmarkEnd w:id="16" w:displacedByCustomXml="next"/>
    <w:bookmarkStart w:id="17" w:name="_Toc443574409" w:displacedByCustomXml="next"/>
    <w:bookmarkEnd w:id="17" w:displacedByCustomXml="next"/>
    <w:bookmarkStart w:id="18" w:name="_Toc443467888" w:displacedByCustomXml="next"/>
    <w:bookmarkEnd w:id="18" w:displacedByCustomXml="next"/>
    <w:bookmarkStart w:id="19" w:name="_Toc443551296" w:displacedByCustomXml="next"/>
    <w:bookmarkEnd w:id="19" w:displacedByCustomXml="next"/>
    <w:bookmarkStart w:id="20" w:name="_Toc443561392" w:displacedByCustomXml="next"/>
    <w:bookmarkEnd w:id="20" w:displacedByCustomXml="next"/>
    <w:bookmarkStart w:id="21" w:name="_Toc443574444" w:displacedByCustomXml="next"/>
    <w:bookmarkEnd w:id="21" w:displacedByCustomXml="next"/>
    <w:bookmarkStart w:id="22" w:name="_Toc443467889" w:displacedByCustomXml="next"/>
    <w:bookmarkEnd w:id="22" w:displacedByCustomXml="next"/>
    <w:bookmarkStart w:id="23" w:name="_Toc443551297" w:displacedByCustomXml="next"/>
    <w:bookmarkEnd w:id="23" w:displacedByCustomXml="next"/>
    <w:bookmarkStart w:id="24" w:name="_Toc443561393" w:displacedByCustomXml="next"/>
    <w:bookmarkEnd w:id="24" w:displacedByCustomXml="next"/>
    <w:bookmarkStart w:id="25" w:name="_Toc443574445" w:displacedByCustomXml="next"/>
    <w:bookmarkEnd w:id="25" w:displacedByCustomXml="next"/>
    <w:bookmarkStart w:id="26" w:name="_Toc443467890" w:displacedByCustomXml="next"/>
    <w:bookmarkEnd w:id="26" w:displacedByCustomXml="next"/>
    <w:bookmarkStart w:id="27" w:name="_Toc443551298" w:displacedByCustomXml="next"/>
    <w:bookmarkEnd w:id="27" w:displacedByCustomXml="next"/>
    <w:bookmarkStart w:id="28" w:name="_Toc443561394" w:displacedByCustomXml="next"/>
    <w:bookmarkEnd w:id="28" w:displacedByCustomXml="next"/>
    <w:bookmarkStart w:id="29" w:name="_Toc443574446" w:displacedByCustomXml="next"/>
    <w:bookmarkEnd w:id="29" w:displacedByCustomXml="next"/>
    <w:bookmarkStart w:id="30" w:name="_Toc443467891" w:displacedByCustomXml="next"/>
    <w:bookmarkEnd w:id="30" w:displacedByCustomXml="next"/>
    <w:bookmarkStart w:id="31" w:name="_Toc443551299" w:displacedByCustomXml="next"/>
    <w:bookmarkEnd w:id="31" w:displacedByCustomXml="next"/>
    <w:bookmarkStart w:id="32" w:name="_Toc443561395" w:displacedByCustomXml="next"/>
    <w:bookmarkEnd w:id="32" w:displacedByCustomXml="next"/>
    <w:bookmarkStart w:id="33" w:name="_Toc443574447" w:displacedByCustomXml="next"/>
    <w:bookmarkEnd w:id="33" w:displacedByCustomXml="next"/>
    <w:bookmarkStart w:id="34" w:name="_Toc443467892" w:displacedByCustomXml="next"/>
    <w:bookmarkEnd w:id="34" w:displacedByCustomXml="next"/>
    <w:bookmarkStart w:id="35" w:name="_Toc443551300" w:displacedByCustomXml="next"/>
    <w:bookmarkEnd w:id="35" w:displacedByCustomXml="next"/>
    <w:bookmarkStart w:id="36" w:name="_Toc443561396" w:displacedByCustomXml="next"/>
    <w:bookmarkEnd w:id="36" w:displacedByCustomXml="next"/>
    <w:bookmarkStart w:id="37" w:name="_Toc443574448" w:displacedByCustomXml="next"/>
    <w:bookmarkEnd w:id="37" w:displacedByCustomXml="next"/>
    <w:bookmarkStart w:id="38" w:name="_Toc443467893" w:displacedByCustomXml="next"/>
    <w:bookmarkEnd w:id="38" w:displacedByCustomXml="next"/>
    <w:bookmarkStart w:id="39" w:name="_Toc443551301" w:displacedByCustomXml="next"/>
    <w:bookmarkEnd w:id="39" w:displacedByCustomXml="next"/>
    <w:bookmarkStart w:id="40" w:name="_Toc443561397" w:displacedByCustomXml="next"/>
    <w:bookmarkEnd w:id="40" w:displacedByCustomXml="next"/>
    <w:bookmarkStart w:id="41" w:name="_Toc443574449" w:displacedByCustomXml="next"/>
    <w:bookmarkEnd w:id="41" w:displacedByCustomXml="next"/>
    <w:bookmarkStart w:id="42" w:name="_Toc443467894" w:displacedByCustomXml="next"/>
    <w:bookmarkEnd w:id="42" w:displacedByCustomXml="next"/>
    <w:bookmarkStart w:id="43" w:name="_Toc443551302" w:displacedByCustomXml="next"/>
    <w:bookmarkEnd w:id="43" w:displacedByCustomXml="next"/>
    <w:bookmarkStart w:id="44" w:name="_Toc443561398" w:displacedByCustomXml="next"/>
    <w:bookmarkEnd w:id="44" w:displacedByCustomXml="next"/>
    <w:bookmarkStart w:id="45" w:name="_Toc443574450" w:displacedByCustomXml="next"/>
    <w:bookmarkEnd w:id="45" w:displacedByCustomXml="next"/>
    <w:bookmarkStart w:id="46" w:name="_Toc443467895" w:displacedByCustomXml="next"/>
    <w:bookmarkEnd w:id="46" w:displacedByCustomXml="next"/>
    <w:bookmarkStart w:id="47" w:name="_Toc443551303" w:displacedByCustomXml="next"/>
    <w:bookmarkEnd w:id="47" w:displacedByCustomXml="next"/>
    <w:bookmarkStart w:id="48" w:name="_Toc443561399" w:displacedByCustomXml="next"/>
    <w:bookmarkEnd w:id="48" w:displacedByCustomXml="next"/>
    <w:bookmarkStart w:id="49" w:name="_Toc443574451" w:displacedByCustomXml="next"/>
    <w:bookmarkEnd w:id="49" w:displacedByCustomXml="next"/>
    <w:bookmarkStart w:id="50" w:name="_Toc443467896" w:displacedByCustomXml="next"/>
    <w:bookmarkEnd w:id="50" w:displacedByCustomXml="next"/>
    <w:bookmarkStart w:id="51" w:name="_Toc443551304" w:displacedByCustomXml="next"/>
    <w:bookmarkEnd w:id="51" w:displacedByCustomXml="next"/>
    <w:bookmarkStart w:id="52" w:name="_Toc443561400" w:displacedByCustomXml="next"/>
    <w:bookmarkEnd w:id="52" w:displacedByCustomXml="next"/>
    <w:bookmarkStart w:id="53" w:name="_Toc443574452" w:displacedByCustomXml="next"/>
    <w:bookmarkEnd w:id="53" w:displacedByCustomXml="next"/>
    <w:bookmarkStart w:id="54" w:name="_Toc443467897" w:displacedByCustomXml="next"/>
    <w:bookmarkEnd w:id="54" w:displacedByCustomXml="next"/>
    <w:bookmarkStart w:id="55" w:name="_Toc443551305" w:displacedByCustomXml="next"/>
    <w:bookmarkEnd w:id="55" w:displacedByCustomXml="next"/>
    <w:bookmarkStart w:id="56" w:name="_Toc443561401" w:displacedByCustomXml="next"/>
    <w:bookmarkEnd w:id="56" w:displacedByCustomXml="next"/>
    <w:bookmarkStart w:id="57" w:name="_Toc443574453" w:displacedByCustomXml="next"/>
    <w:bookmarkEnd w:id="57" w:displacedByCustomXml="next"/>
    <w:bookmarkStart w:id="58" w:name="_Toc443467898" w:displacedByCustomXml="next"/>
    <w:bookmarkEnd w:id="58" w:displacedByCustomXml="next"/>
    <w:bookmarkStart w:id="59" w:name="_Toc443551306" w:displacedByCustomXml="next"/>
    <w:bookmarkEnd w:id="59" w:displacedByCustomXml="next"/>
    <w:bookmarkStart w:id="60" w:name="_Toc443561402" w:displacedByCustomXml="next"/>
    <w:bookmarkEnd w:id="60" w:displacedByCustomXml="next"/>
    <w:bookmarkStart w:id="61" w:name="_Toc443574454" w:displacedByCustomXml="next"/>
    <w:bookmarkEnd w:id="61" w:displacedByCustomXml="next"/>
    <w:bookmarkStart w:id="62" w:name="_Toc443467899" w:displacedByCustomXml="next"/>
    <w:bookmarkEnd w:id="62" w:displacedByCustomXml="next"/>
    <w:bookmarkStart w:id="63" w:name="_Toc443551307" w:displacedByCustomXml="next"/>
    <w:bookmarkEnd w:id="63" w:displacedByCustomXml="next"/>
    <w:bookmarkStart w:id="64" w:name="_Toc443561403" w:displacedByCustomXml="next"/>
    <w:bookmarkEnd w:id="64" w:displacedByCustomXml="next"/>
    <w:bookmarkStart w:id="65" w:name="_Toc443574455" w:displacedByCustomXml="next"/>
    <w:bookmarkEnd w:id="65" w:displacedByCustomXml="next"/>
    <w:bookmarkStart w:id="66" w:name="_Toc443467900" w:displacedByCustomXml="next"/>
    <w:bookmarkEnd w:id="66" w:displacedByCustomXml="next"/>
    <w:bookmarkStart w:id="67" w:name="_Toc443551308" w:displacedByCustomXml="next"/>
    <w:bookmarkEnd w:id="67" w:displacedByCustomXml="next"/>
    <w:bookmarkStart w:id="68" w:name="_Toc443561404" w:displacedByCustomXml="next"/>
    <w:bookmarkEnd w:id="68" w:displacedByCustomXml="next"/>
    <w:bookmarkStart w:id="69" w:name="_Toc443574456" w:displacedByCustomXml="next"/>
    <w:bookmarkEnd w:id="69" w:displacedByCustomXml="next"/>
    <w:bookmarkStart w:id="70" w:name="_Toc443467901" w:displacedByCustomXml="next"/>
    <w:bookmarkEnd w:id="70" w:displacedByCustomXml="next"/>
    <w:bookmarkStart w:id="71" w:name="_Toc443551309" w:displacedByCustomXml="next"/>
    <w:bookmarkEnd w:id="71" w:displacedByCustomXml="next"/>
    <w:bookmarkStart w:id="72" w:name="_Toc443561405" w:displacedByCustomXml="next"/>
    <w:bookmarkEnd w:id="72" w:displacedByCustomXml="next"/>
    <w:bookmarkStart w:id="73" w:name="_Toc443574457" w:displacedByCustomXml="next"/>
    <w:bookmarkEnd w:id="73" w:displacedByCustomXml="next"/>
    <w:bookmarkStart w:id="74" w:name="_Toc443467902" w:displacedByCustomXml="next"/>
    <w:bookmarkEnd w:id="74" w:displacedByCustomXml="next"/>
    <w:bookmarkStart w:id="75" w:name="_Toc443551310" w:displacedByCustomXml="next"/>
    <w:bookmarkEnd w:id="75" w:displacedByCustomXml="next"/>
    <w:bookmarkStart w:id="76" w:name="_Toc443561406" w:displacedByCustomXml="next"/>
    <w:bookmarkEnd w:id="76" w:displacedByCustomXml="next"/>
    <w:bookmarkStart w:id="77" w:name="_Toc443574458" w:displacedByCustomXml="next"/>
    <w:bookmarkEnd w:id="77" w:displacedByCustomXml="next"/>
    <w:bookmarkStart w:id="78" w:name="_Toc443467903" w:displacedByCustomXml="next"/>
    <w:bookmarkEnd w:id="78" w:displacedByCustomXml="next"/>
    <w:bookmarkStart w:id="79" w:name="_Toc443551311" w:displacedByCustomXml="next"/>
    <w:bookmarkEnd w:id="79" w:displacedByCustomXml="next"/>
    <w:bookmarkStart w:id="80" w:name="_Toc443561407" w:displacedByCustomXml="next"/>
    <w:bookmarkEnd w:id="80" w:displacedByCustomXml="next"/>
    <w:bookmarkStart w:id="81" w:name="_Toc443574459" w:displacedByCustomXml="next"/>
    <w:bookmarkEnd w:id="81" w:displacedByCustomXml="next"/>
    <w:bookmarkStart w:id="82" w:name="_Toc443467905" w:displacedByCustomXml="next"/>
    <w:bookmarkEnd w:id="82" w:displacedByCustomXml="next"/>
    <w:bookmarkStart w:id="83" w:name="_Toc443551313" w:displacedByCustomXml="next"/>
    <w:bookmarkEnd w:id="83" w:displacedByCustomXml="next"/>
    <w:bookmarkStart w:id="84" w:name="_Toc443561409" w:displacedByCustomXml="next"/>
    <w:bookmarkEnd w:id="84" w:displacedByCustomXml="next"/>
    <w:bookmarkStart w:id="85" w:name="_Toc443574461" w:displacedByCustomXml="next"/>
    <w:bookmarkEnd w:id="85" w:displacedByCustomXml="next"/>
    <w:bookmarkStart w:id="86" w:name="_Toc443467906" w:displacedByCustomXml="next"/>
    <w:bookmarkEnd w:id="86" w:displacedByCustomXml="next"/>
    <w:bookmarkStart w:id="87" w:name="_Toc443551314" w:displacedByCustomXml="next"/>
    <w:bookmarkEnd w:id="87" w:displacedByCustomXml="next"/>
    <w:bookmarkStart w:id="88" w:name="_Toc443561410" w:displacedByCustomXml="next"/>
    <w:bookmarkEnd w:id="88" w:displacedByCustomXml="next"/>
    <w:bookmarkStart w:id="89" w:name="_Toc443574462" w:displacedByCustomXml="next"/>
    <w:bookmarkEnd w:id="89" w:displacedByCustomXml="next"/>
    <w:bookmarkStart w:id="90" w:name="_Toc443467907" w:displacedByCustomXml="next"/>
    <w:bookmarkEnd w:id="90" w:displacedByCustomXml="next"/>
    <w:bookmarkStart w:id="91" w:name="_Toc443551315" w:displacedByCustomXml="next"/>
    <w:bookmarkEnd w:id="91" w:displacedByCustomXml="next"/>
    <w:bookmarkStart w:id="92" w:name="_Toc443561411" w:displacedByCustomXml="next"/>
    <w:bookmarkEnd w:id="92" w:displacedByCustomXml="next"/>
    <w:bookmarkStart w:id="93" w:name="_Toc443574463" w:displacedByCustomXml="next"/>
    <w:bookmarkEnd w:id="93" w:displacedByCustomXml="next"/>
    <w:bookmarkStart w:id="94" w:name="_Toc443467908" w:displacedByCustomXml="next"/>
    <w:bookmarkEnd w:id="94" w:displacedByCustomXml="next"/>
    <w:bookmarkStart w:id="95" w:name="_Toc443551316" w:displacedByCustomXml="next"/>
    <w:bookmarkEnd w:id="95" w:displacedByCustomXml="next"/>
    <w:bookmarkStart w:id="96" w:name="_Toc443561412" w:displacedByCustomXml="next"/>
    <w:bookmarkEnd w:id="96" w:displacedByCustomXml="next"/>
    <w:bookmarkStart w:id="97" w:name="_Toc443574464" w:displacedByCustomXml="next"/>
    <w:bookmarkEnd w:id="97" w:displacedByCustomXml="next"/>
    <w:bookmarkStart w:id="98" w:name="_Toc443467915" w:displacedByCustomXml="next"/>
    <w:bookmarkEnd w:id="98" w:displacedByCustomXml="next"/>
    <w:bookmarkStart w:id="99" w:name="_Toc443551323" w:displacedByCustomXml="next"/>
    <w:bookmarkEnd w:id="99" w:displacedByCustomXml="next"/>
    <w:bookmarkStart w:id="100" w:name="_Toc443561419" w:displacedByCustomXml="next"/>
    <w:bookmarkEnd w:id="100" w:displacedByCustomXml="next"/>
    <w:bookmarkStart w:id="101" w:name="_Toc443574471" w:displacedByCustomXml="next"/>
    <w:bookmarkEnd w:id="101" w:displacedByCustomXml="next"/>
    <w:bookmarkStart w:id="102" w:name="_Toc443467916" w:displacedByCustomXml="next"/>
    <w:bookmarkEnd w:id="102" w:displacedByCustomXml="next"/>
    <w:bookmarkStart w:id="103" w:name="_Toc443551324" w:displacedByCustomXml="next"/>
    <w:bookmarkEnd w:id="103" w:displacedByCustomXml="next"/>
    <w:bookmarkStart w:id="104" w:name="_Toc443561420" w:displacedByCustomXml="next"/>
    <w:bookmarkEnd w:id="104" w:displacedByCustomXml="next"/>
    <w:bookmarkStart w:id="105" w:name="_Toc443574472" w:displacedByCustomXml="next"/>
    <w:bookmarkEnd w:id="105" w:displacedByCustomXml="next"/>
    <w:bookmarkStart w:id="106" w:name="_Toc443467917" w:displacedByCustomXml="next"/>
    <w:bookmarkEnd w:id="106" w:displacedByCustomXml="next"/>
    <w:bookmarkStart w:id="107" w:name="_Toc443551325" w:displacedByCustomXml="next"/>
    <w:bookmarkEnd w:id="107" w:displacedByCustomXml="next"/>
    <w:bookmarkStart w:id="108" w:name="_Toc443561421" w:displacedByCustomXml="next"/>
    <w:bookmarkEnd w:id="108" w:displacedByCustomXml="next"/>
    <w:bookmarkStart w:id="109" w:name="_Toc443574473" w:displacedByCustomXml="next"/>
    <w:bookmarkEnd w:id="109" w:displacedByCustomXml="next"/>
    <w:bookmarkStart w:id="110" w:name="_Toc443467918" w:displacedByCustomXml="next"/>
    <w:bookmarkEnd w:id="110" w:displacedByCustomXml="next"/>
    <w:bookmarkStart w:id="111" w:name="_Toc443551326" w:displacedByCustomXml="next"/>
    <w:bookmarkEnd w:id="111" w:displacedByCustomXml="next"/>
    <w:bookmarkStart w:id="112" w:name="_Toc443561422" w:displacedByCustomXml="next"/>
    <w:bookmarkEnd w:id="112" w:displacedByCustomXml="next"/>
    <w:bookmarkStart w:id="113" w:name="_Toc443574474" w:displacedByCustomXml="next"/>
    <w:bookmarkEnd w:id="113" w:displacedByCustomXml="next"/>
    <w:bookmarkStart w:id="114" w:name="_Toc443467919" w:displacedByCustomXml="next"/>
    <w:bookmarkEnd w:id="114" w:displacedByCustomXml="next"/>
    <w:bookmarkStart w:id="115" w:name="_Toc443551327" w:displacedByCustomXml="next"/>
    <w:bookmarkEnd w:id="115" w:displacedByCustomXml="next"/>
    <w:bookmarkStart w:id="116" w:name="_Toc443561423" w:displacedByCustomXml="next"/>
    <w:bookmarkEnd w:id="116" w:displacedByCustomXml="next"/>
    <w:bookmarkStart w:id="117" w:name="_Toc443574475" w:displacedByCustomXml="next"/>
    <w:bookmarkEnd w:id="117" w:displacedByCustomXml="next"/>
    <w:bookmarkStart w:id="118" w:name="_Toc443467923" w:displacedByCustomXml="next"/>
    <w:bookmarkEnd w:id="118" w:displacedByCustomXml="next"/>
    <w:bookmarkStart w:id="119" w:name="_Toc443551331" w:displacedByCustomXml="next"/>
    <w:bookmarkEnd w:id="119" w:displacedByCustomXml="next"/>
    <w:bookmarkStart w:id="120" w:name="_Toc443561427" w:displacedByCustomXml="next"/>
    <w:bookmarkEnd w:id="120" w:displacedByCustomXml="next"/>
    <w:bookmarkStart w:id="121" w:name="_Toc443574479" w:displacedByCustomXml="next"/>
    <w:bookmarkEnd w:id="121" w:displacedByCustomXml="next"/>
    <w:bookmarkStart w:id="122" w:name="_Toc443467924" w:displacedByCustomXml="next"/>
    <w:bookmarkEnd w:id="122" w:displacedByCustomXml="next"/>
    <w:bookmarkStart w:id="123" w:name="_Toc443551332" w:displacedByCustomXml="next"/>
    <w:bookmarkEnd w:id="123" w:displacedByCustomXml="next"/>
    <w:bookmarkStart w:id="124" w:name="_Toc443561428" w:displacedByCustomXml="next"/>
    <w:bookmarkEnd w:id="124" w:displacedByCustomXml="next"/>
    <w:bookmarkStart w:id="125" w:name="_Toc443574480" w:displacedByCustomXml="next"/>
    <w:bookmarkEnd w:id="125" w:displacedByCustomXml="next"/>
    <w:bookmarkStart w:id="126" w:name="_Toc443467925" w:displacedByCustomXml="next"/>
    <w:bookmarkEnd w:id="126" w:displacedByCustomXml="next"/>
    <w:bookmarkStart w:id="127" w:name="_Toc443551333" w:displacedByCustomXml="next"/>
    <w:bookmarkEnd w:id="127" w:displacedByCustomXml="next"/>
    <w:bookmarkStart w:id="128" w:name="_Toc443561429" w:displacedByCustomXml="next"/>
    <w:bookmarkEnd w:id="128" w:displacedByCustomXml="next"/>
    <w:bookmarkStart w:id="129" w:name="_Toc443574481" w:displacedByCustomXml="next"/>
    <w:bookmarkEnd w:id="129" w:displacedByCustomXml="next"/>
    <w:bookmarkStart w:id="130" w:name="_Toc443467927" w:displacedByCustomXml="next"/>
    <w:bookmarkEnd w:id="130" w:displacedByCustomXml="next"/>
    <w:bookmarkStart w:id="131" w:name="_Toc443551335" w:displacedByCustomXml="next"/>
    <w:bookmarkEnd w:id="131" w:displacedByCustomXml="next"/>
    <w:bookmarkStart w:id="132" w:name="_Toc443561431" w:displacedByCustomXml="next"/>
    <w:bookmarkEnd w:id="132" w:displacedByCustomXml="next"/>
    <w:bookmarkStart w:id="133" w:name="_Toc443574483" w:displacedByCustomXml="next"/>
    <w:bookmarkEnd w:id="133" w:displacedByCustomXml="next"/>
    <w:bookmarkStart w:id="134" w:name="_Toc443467933" w:displacedByCustomXml="next"/>
    <w:bookmarkEnd w:id="134" w:displacedByCustomXml="next"/>
    <w:bookmarkStart w:id="135" w:name="_Toc443551341" w:displacedByCustomXml="next"/>
    <w:bookmarkEnd w:id="135" w:displacedByCustomXml="next"/>
    <w:bookmarkStart w:id="136" w:name="_Toc443561437" w:displacedByCustomXml="next"/>
    <w:bookmarkEnd w:id="136" w:displacedByCustomXml="next"/>
    <w:bookmarkStart w:id="137" w:name="_Toc443574489" w:displacedByCustomXml="next"/>
    <w:bookmarkEnd w:id="137" w:displacedByCustomXml="next"/>
    <w:bookmarkStart w:id="138" w:name="_Toc443467934" w:displacedByCustomXml="next"/>
    <w:bookmarkEnd w:id="138" w:displacedByCustomXml="next"/>
    <w:bookmarkStart w:id="139" w:name="_Toc443551342" w:displacedByCustomXml="next"/>
    <w:bookmarkEnd w:id="139" w:displacedByCustomXml="next"/>
    <w:bookmarkStart w:id="140" w:name="_Toc443561438" w:displacedByCustomXml="next"/>
    <w:bookmarkEnd w:id="140" w:displacedByCustomXml="next"/>
    <w:bookmarkStart w:id="141" w:name="_Toc443574490" w:displacedByCustomXml="next"/>
    <w:bookmarkEnd w:id="141" w:displacedByCustomXml="next"/>
    <w:bookmarkStart w:id="142" w:name="_Toc443467940" w:displacedByCustomXml="next"/>
    <w:bookmarkEnd w:id="142" w:displacedByCustomXml="next"/>
    <w:bookmarkStart w:id="143" w:name="_Toc443551348" w:displacedByCustomXml="next"/>
    <w:bookmarkEnd w:id="143" w:displacedByCustomXml="next"/>
    <w:bookmarkStart w:id="144" w:name="_Toc443561444" w:displacedByCustomXml="next"/>
    <w:bookmarkEnd w:id="144" w:displacedByCustomXml="next"/>
    <w:bookmarkStart w:id="145" w:name="_Toc443574496" w:displacedByCustomXml="next"/>
    <w:bookmarkEnd w:id="145" w:displacedByCustomXml="next"/>
    <w:bookmarkStart w:id="146" w:name="_Toc443467941" w:displacedByCustomXml="next"/>
    <w:bookmarkEnd w:id="146" w:displacedByCustomXml="next"/>
    <w:bookmarkStart w:id="147" w:name="_Toc443551349" w:displacedByCustomXml="next"/>
    <w:bookmarkEnd w:id="147" w:displacedByCustomXml="next"/>
    <w:bookmarkStart w:id="148" w:name="_Toc443561445" w:displacedByCustomXml="next"/>
    <w:bookmarkEnd w:id="148" w:displacedByCustomXml="next"/>
    <w:bookmarkStart w:id="149" w:name="_Toc443574497" w:displacedByCustomXml="next"/>
    <w:bookmarkEnd w:id="149" w:displacedByCustomXml="next"/>
    <w:bookmarkStart w:id="150" w:name="_Toc443467942" w:displacedByCustomXml="next"/>
    <w:bookmarkEnd w:id="150" w:displacedByCustomXml="next"/>
    <w:bookmarkStart w:id="151" w:name="_Toc443551350" w:displacedByCustomXml="next"/>
    <w:bookmarkEnd w:id="151" w:displacedByCustomXml="next"/>
    <w:bookmarkStart w:id="152" w:name="_Toc443561446" w:displacedByCustomXml="next"/>
    <w:bookmarkEnd w:id="152" w:displacedByCustomXml="next"/>
    <w:bookmarkStart w:id="153" w:name="_Toc443574498" w:displacedByCustomXml="next"/>
    <w:bookmarkEnd w:id="153" w:displacedByCustomXml="next"/>
    <w:bookmarkStart w:id="154" w:name="_Toc443467946" w:displacedByCustomXml="next"/>
    <w:bookmarkEnd w:id="154" w:displacedByCustomXml="next"/>
    <w:bookmarkStart w:id="155" w:name="_Toc443551354" w:displacedByCustomXml="next"/>
    <w:bookmarkEnd w:id="155" w:displacedByCustomXml="next"/>
    <w:bookmarkStart w:id="156" w:name="_Toc443561450" w:displacedByCustomXml="next"/>
    <w:bookmarkEnd w:id="156" w:displacedByCustomXml="next"/>
    <w:bookmarkStart w:id="157" w:name="_Toc443574502" w:displacedByCustomXml="next"/>
    <w:bookmarkEnd w:id="157" w:displacedByCustomXml="next"/>
    <w:bookmarkStart w:id="158" w:name="_Toc443467948" w:displacedByCustomXml="next"/>
    <w:bookmarkEnd w:id="158" w:displacedByCustomXml="next"/>
    <w:bookmarkStart w:id="159" w:name="_Toc443551356" w:displacedByCustomXml="next"/>
    <w:bookmarkEnd w:id="159" w:displacedByCustomXml="next"/>
    <w:bookmarkStart w:id="160" w:name="_Toc443561452" w:displacedByCustomXml="next"/>
    <w:bookmarkEnd w:id="160" w:displacedByCustomXml="next"/>
    <w:bookmarkStart w:id="161" w:name="_Toc443574504" w:displacedByCustomXml="next"/>
    <w:bookmarkEnd w:id="161" w:displacedByCustomXml="next"/>
    <w:bookmarkStart w:id="162" w:name="_Toc443467949" w:displacedByCustomXml="next"/>
    <w:bookmarkEnd w:id="162" w:displacedByCustomXml="next"/>
    <w:bookmarkStart w:id="163" w:name="_Toc443551357" w:displacedByCustomXml="next"/>
    <w:bookmarkEnd w:id="163" w:displacedByCustomXml="next"/>
    <w:bookmarkStart w:id="164" w:name="_Toc443561453" w:displacedByCustomXml="next"/>
    <w:bookmarkEnd w:id="164" w:displacedByCustomXml="next"/>
    <w:bookmarkStart w:id="165" w:name="_Toc443574505" w:displacedByCustomXml="next"/>
    <w:bookmarkEnd w:id="165" w:displacedByCustomXml="next"/>
    <w:bookmarkStart w:id="166" w:name="_Toc443467950" w:displacedByCustomXml="next"/>
    <w:bookmarkEnd w:id="166" w:displacedByCustomXml="next"/>
    <w:bookmarkStart w:id="167" w:name="_Toc443551358" w:displacedByCustomXml="next"/>
    <w:bookmarkEnd w:id="167" w:displacedByCustomXml="next"/>
    <w:bookmarkStart w:id="168" w:name="_Toc443561454" w:displacedByCustomXml="next"/>
    <w:bookmarkEnd w:id="168" w:displacedByCustomXml="next"/>
    <w:bookmarkStart w:id="169" w:name="_Toc443574506" w:displacedByCustomXml="next"/>
    <w:bookmarkEnd w:id="169" w:displacedByCustomXml="next"/>
    <w:bookmarkStart w:id="170" w:name="_Toc443467956" w:displacedByCustomXml="next"/>
    <w:bookmarkEnd w:id="170" w:displacedByCustomXml="next"/>
    <w:bookmarkStart w:id="171" w:name="_Toc443551364" w:displacedByCustomXml="next"/>
    <w:bookmarkEnd w:id="171" w:displacedByCustomXml="next"/>
    <w:bookmarkStart w:id="172" w:name="_Toc443561460" w:displacedByCustomXml="next"/>
    <w:bookmarkEnd w:id="172" w:displacedByCustomXml="next"/>
    <w:bookmarkStart w:id="173" w:name="_Toc443574512" w:displacedByCustomXml="next"/>
    <w:bookmarkEnd w:id="173" w:displacedByCustomXml="next"/>
    <w:bookmarkStart w:id="174" w:name="_Toc443467958" w:displacedByCustomXml="next"/>
    <w:bookmarkEnd w:id="174" w:displacedByCustomXml="next"/>
    <w:bookmarkStart w:id="175" w:name="_Toc443551366" w:displacedByCustomXml="next"/>
    <w:bookmarkEnd w:id="175" w:displacedByCustomXml="next"/>
    <w:bookmarkStart w:id="176" w:name="_Toc443561462" w:displacedByCustomXml="next"/>
    <w:bookmarkEnd w:id="176" w:displacedByCustomXml="next"/>
    <w:bookmarkStart w:id="177" w:name="_Toc443574514" w:displacedByCustomXml="next"/>
    <w:bookmarkEnd w:id="177" w:displacedByCustomXml="next"/>
    <w:bookmarkStart w:id="178" w:name="_Toc443467963" w:displacedByCustomXml="next"/>
    <w:bookmarkEnd w:id="178" w:displacedByCustomXml="next"/>
    <w:bookmarkStart w:id="179" w:name="_Toc443551371" w:displacedByCustomXml="next"/>
    <w:bookmarkEnd w:id="179" w:displacedByCustomXml="next"/>
    <w:bookmarkStart w:id="180" w:name="_Toc443561467" w:displacedByCustomXml="next"/>
    <w:bookmarkEnd w:id="180" w:displacedByCustomXml="next"/>
    <w:bookmarkStart w:id="181" w:name="_Toc443574519" w:displacedByCustomXml="next"/>
    <w:bookmarkEnd w:id="181" w:displacedByCustomXml="next"/>
    <w:bookmarkStart w:id="182" w:name="_Toc443467966" w:displacedByCustomXml="next"/>
    <w:bookmarkEnd w:id="182" w:displacedByCustomXml="next"/>
    <w:bookmarkStart w:id="183" w:name="_Toc443551374" w:displacedByCustomXml="next"/>
    <w:bookmarkEnd w:id="183" w:displacedByCustomXml="next"/>
    <w:bookmarkStart w:id="184" w:name="_Toc443561470" w:displacedByCustomXml="next"/>
    <w:bookmarkEnd w:id="184" w:displacedByCustomXml="next"/>
    <w:bookmarkStart w:id="185" w:name="_Toc443574522" w:displacedByCustomXml="next"/>
    <w:bookmarkEnd w:id="185" w:displacedByCustomXml="next"/>
    <w:bookmarkStart w:id="186" w:name="_Toc443467967" w:displacedByCustomXml="next"/>
    <w:bookmarkEnd w:id="186" w:displacedByCustomXml="next"/>
    <w:bookmarkStart w:id="187" w:name="_Toc443551375" w:displacedByCustomXml="next"/>
    <w:bookmarkEnd w:id="187" w:displacedByCustomXml="next"/>
    <w:bookmarkStart w:id="188" w:name="_Toc443561471" w:displacedByCustomXml="next"/>
    <w:bookmarkEnd w:id="188" w:displacedByCustomXml="next"/>
    <w:bookmarkStart w:id="189" w:name="_Toc443574523" w:displacedByCustomXml="next"/>
    <w:bookmarkEnd w:id="189" w:displacedByCustomXml="next"/>
    <w:bookmarkStart w:id="190" w:name="_Toc443467969" w:displacedByCustomXml="next"/>
    <w:bookmarkEnd w:id="190" w:displacedByCustomXml="next"/>
    <w:bookmarkStart w:id="191" w:name="_Toc443551377" w:displacedByCustomXml="next"/>
    <w:bookmarkEnd w:id="191" w:displacedByCustomXml="next"/>
    <w:bookmarkStart w:id="192" w:name="_Toc443561473" w:displacedByCustomXml="next"/>
    <w:bookmarkEnd w:id="192" w:displacedByCustomXml="next"/>
    <w:bookmarkStart w:id="193" w:name="_Toc443574525" w:displacedByCustomXml="next"/>
    <w:bookmarkEnd w:id="193" w:displacedByCustomXml="next"/>
    <w:bookmarkStart w:id="194" w:name="_Toc443467971" w:displacedByCustomXml="next"/>
    <w:bookmarkEnd w:id="194" w:displacedByCustomXml="next"/>
    <w:bookmarkStart w:id="195" w:name="_Toc443551379" w:displacedByCustomXml="next"/>
    <w:bookmarkEnd w:id="195" w:displacedByCustomXml="next"/>
    <w:bookmarkStart w:id="196" w:name="_Toc443561475" w:displacedByCustomXml="next"/>
    <w:bookmarkEnd w:id="196" w:displacedByCustomXml="next"/>
    <w:bookmarkStart w:id="197" w:name="_Toc443574527" w:displacedByCustomXml="next"/>
    <w:bookmarkEnd w:id="197" w:displacedByCustomXml="next"/>
    <w:bookmarkStart w:id="198" w:name="_Toc443467972" w:displacedByCustomXml="next"/>
    <w:bookmarkEnd w:id="198" w:displacedByCustomXml="next"/>
    <w:bookmarkStart w:id="199" w:name="_Toc443551380" w:displacedByCustomXml="next"/>
    <w:bookmarkEnd w:id="199" w:displacedByCustomXml="next"/>
    <w:bookmarkStart w:id="200" w:name="_Toc443561476" w:displacedByCustomXml="next"/>
    <w:bookmarkEnd w:id="200" w:displacedByCustomXml="next"/>
    <w:bookmarkStart w:id="201" w:name="_Toc443574528" w:displacedByCustomXml="next"/>
    <w:bookmarkEnd w:id="201" w:displacedByCustomXml="next"/>
    <w:bookmarkStart w:id="202" w:name="_Toc443467973" w:displacedByCustomXml="next"/>
    <w:bookmarkEnd w:id="202" w:displacedByCustomXml="next"/>
    <w:bookmarkStart w:id="203" w:name="_Toc443551381" w:displacedByCustomXml="next"/>
    <w:bookmarkEnd w:id="203" w:displacedByCustomXml="next"/>
    <w:bookmarkStart w:id="204" w:name="_Toc443561477" w:displacedByCustomXml="next"/>
    <w:bookmarkEnd w:id="204" w:displacedByCustomXml="next"/>
    <w:bookmarkStart w:id="205" w:name="_Toc443574529" w:displacedByCustomXml="next"/>
    <w:bookmarkEnd w:id="205" w:displacedByCustomXml="next"/>
    <w:bookmarkStart w:id="206" w:name="_Toc443467975" w:displacedByCustomXml="next"/>
    <w:bookmarkEnd w:id="206" w:displacedByCustomXml="next"/>
    <w:bookmarkStart w:id="207" w:name="_Toc443551383" w:displacedByCustomXml="next"/>
    <w:bookmarkEnd w:id="207" w:displacedByCustomXml="next"/>
    <w:bookmarkStart w:id="208" w:name="_Toc443561479" w:displacedByCustomXml="next"/>
    <w:bookmarkEnd w:id="208" w:displacedByCustomXml="next"/>
    <w:bookmarkStart w:id="209" w:name="_Toc443574531" w:displacedByCustomXml="next"/>
    <w:bookmarkEnd w:id="209" w:displacedByCustomXml="next"/>
    <w:bookmarkStart w:id="210" w:name="_Toc443467976" w:displacedByCustomXml="next"/>
    <w:bookmarkEnd w:id="210" w:displacedByCustomXml="next"/>
    <w:bookmarkStart w:id="211" w:name="_Toc443551384" w:displacedByCustomXml="next"/>
    <w:bookmarkEnd w:id="211" w:displacedByCustomXml="next"/>
    <w:bookmarkStart w:id="212" w:name="_Toc443561480" w:displacedByCustomXml="next"/>
    <w:bookmarkEnd w:id="212" w:displacedByCustomXml="next"/>
    <w:bookmarkStart w:id="213" w:name="_Toc443574532" w:displacedByCustomXml="next"/>
    <w:bookmarkEnd w:id="213" w:displacedByCustomXml="next"/>
    <w:bookmarkStart w:id="214" w:name="_Toc443467977" w:displacedByCustomXml="next"/>
    <w:bookmarkEnd w:id="214" w:displacedByCustomXml="next"/>
    <w:bookmarkStart w:id="215" w:name="_Toc443551385" w:displacedByCustomXml="next"/>
    <w:bookmarkEnd w:id="215" w:displacedByCustomXml="next"/>
    <w:bookmarkStart w:id="216" w:name="_Toc443561481" w:displacedByCustomXml="next"/>
    <w:bookmarkEnd w:id="216" w:displacedByCustomXml="next"/>
    <w:bookmarkStart w:id="217" w:name="_Toc443574533" w:displacedByCustomXml="next"/>
    <w:bookmarkEnd w:id="217" w:displacedByCustomXml="next"/>
    <w:bookmarkStart w:id="218" w:name="_Toc443467979" w:displacedByCustomXml="next"/>
    <w:bookmarkEnd w:id="218" w:displacedByCustomXml="next"/>
    <w:bookmarkStart w:id="219" w:name="_Toc443551387" w:displacedByCustomXml="next"/>
    <w:bookmarkEnd w:id="219" w:displacedByCustomXml="next"/>
    <w:bookmarkStart w:id="220" w:name="_Toc443561483" w:displacedByCustomXml="next"/>
    <w:bookmarkEnd w:id="220" w:displacedByCustomXml="next"/>
    <w:bookmarkStart w:id="221" w:name="_Toc443574535" w:displacedByCustomXml="next"/>
    <w:bookmarkEnd w:id="221" w:displacedByCustomXml="next"/>
    <w:bookmarkStart w:id="222" w:name="_Toc443467980" w:displacedByCustomXml="next"/>
    <w:bookmarkEnd w:id="222" w:displacedByCustomXml="next"/>
    <w:bookmarkStart w:id="223" w:name="_Toc443551388" w:displacedByCustomXml="next"/>
    <w:bookmarkEnd w:id="223" w:displacedByCustomXml="next"/>
    <w:bookmarkStart w:id="224" w:name="_Toc443561484" w:displacedByCustomXml="next"/>
    <w:bookmarkEnd w:id="224" w:displacedByCustomXml="next"/>
    <w:bookmarkStart w:id="225" w:name="_Toc443574536" w:displacedByCustomXml="next"/>
    <w:bookmarkEnd w:id="225" w:displacedByCustomXml="next"/>
    <w:bookmarkStart w:id="226" w:name="_Toc443467981" w:displacedByCustomXml="next"/>
    <w:bookmarkEnd w:id="226" w:displacedByCustomXml="next"/>
    <w:bookmarkStart w:id="227" w:name="_Toc443551389" w:displacedByCustomXml="next"/>
    <w:bookmarkEnd w:id="227" w:displacedByCustomXml="next"/>
    <w:bookmarkStart w:id="228" w:name="_Toc443561485" w:displacedByCustomXml="next"/>
    <w:bookmarkEnd w:id="228" w:displacedByCustomXml="next"/>
    <w:bookmarkStart w:id="229" w:name="_Toc443574537" w:displacedByCustomXml="next"/>
    <w:bookmarkEnd w:id="229" w:displacedByCustomXml="next"/>
    <w:bookmarkStart w:id="230" w:name="_Toc443467982" w:displacedByCustomXml="next"/>
    <w:bookmarkEnd w:id="230" w:displacedByCustomXml="next"/>
    <w:bookmarkStart w:id="231" w:name="_Toc443551390" w:displacedByCustomXml="next"/>
    <w:bookmarkEnd w:id="231" w:displacedByCustomXml="next"/>
    <w:bookmarkStart w:id="232" w:name="_Toc443561486" w:displacedByCustomXml="next"/>
    <w:bookmarkEnd w:id="232" w:displacedByCustomXml="next"/>
    <w:bookmarkStart w:id="233" w:name="_Toc443574538" w:displacedByCustomXml="next"/>
    <w:bookmarkEnd w:id="233" w:displacedByCustomXml="next"/>
    <w:bookmarkStart w:id="234" w:name="_Toc443467983" w:displacedByCustomXml="next"/>
    <w:bookmarkEnd w:id="234" w:displacedByCustomXml="next"/>
    <w:bookmarkStart w:id="235" w:name="_Toc443551391" w:displacedByCustomXml="next"/>
    <w:bookmarkEnd w:id="235" w:displacedByCustomXml="next"/>
    <w:bookmarkStart w:id="236" w:name="_Toc443561487" w:displacedByCustomXml="next"/>
    <w:bookmarkEnd w:id="236" w:displacedByCustomXml="next"/>
    <w:bookmarkStart w:id="237" w:name="_Toc443574539" w:displacedByCustomXml="next"/>
    <w:bookmarkEnd w:id="237" w:displacedByCustomXml="next"/>
    <w:bookmarkStart w:id="238" w:name="_Toc443467984" w:displacedByCustomXml="next"/>
    <w:bookmarkEnd w:id="238" w:displacedByCustomXml="next"/>
    <w:bookmarkStart w:id="239" w:name="_Toc443551392" w:displacedByCustomXml="next"/>
    <w:bookmarkEnd w:id="239" w:displacedByCustomXml="next"/>
    <w:bookmarkStart w:id="240" w:name="_Toc443561488" w:displacedByCustomXml="next"/>
    <w:bookmarkEnd w:id="240" w:displacedByCustomXml="next"/>
    <w:bookmarkStart w:id="241" w:name="_Toc443574540" w:displacedByCustomXml="next"/>
    <w:bookmarkEnd w:id="241" w:displacedByCustomXml="next"/>
    <w:bookmarkStart w:id="242" w:name="_Toc443467985" w:displacedByCustomXml="next"/>
    <w:bookmarkEnd w:id="242" w:displacedByCustomXml="next"/>
    <w:bookmarkStart w:id="243" w:name="_Toc443551393" w:displacedByCustomXml="next"/>
    <w:bookmarkEnd w:id="243" w:displacedByCustomXml="next"/>
    <w:bookmarkStart w:id="244" w:name="_Toc443561489" w:displacedByCustomXml="next"/>
    <w:bookmarkEnd w:id="244" w:displacedByCustomXml="next"/>
    <w:bookmarkStart w:id="245" w:name="_Toc443574541" w:displacedByCustomXml="next"/>
    <w:bookmarkEnd w:id="245" w:displacedByCustomXml="next"/>
    <w:bookmarkStart w:id="246" w:name="_Toc443467987" w:displacedByCustomXml="next"/>
    <w:bookmarkEnd w:id="246" w:displacedByCustomXml="next"/>
    <w:bookmarkStart w:id="247" w:name="_Toc443551395" w:displacedByCustomXml="next"/>
    <w:bookmarkEnd w:id="247" w:displacedByCustomXml="next"/>
    <w:bookmarkStart w:id="248" w:name="_Toc443561491" w:displacedByCustomXml="next"/>
    <w:bookmarkEnd w:id="248" w:displacedByCustomXml="next"/>
    <w:bookmarkStart w:id="249" w:name="_Toc443574543" w:displacedByCustomXml="next"/>
    <w:bookmarkEnd w:id="249" w:displacedByCustomXml="next"/>
    <w:bookmarkStart w:id="250" w:name="_Toc443467988" w:displacedByCustomXml="next"/>
    <w:bookmarkEnd w:id="250" w:displacedByCustomXml="next"/>
    <w:bookmarkStart w:id="251" w:name="_Toc443551396" w:displacedByCustomXml="next"/>
    <w:bookmarkEnd w:id="251" w:displacedByCustomXml="next"/>
    <w:bookmarkStart w:id="252" w:name="_Toc443561492" w:displacedByCustomXml="next"/>
    <w:bookmarkEnd w:id="252" w:displacedByCustomXml="next"/>
    <w:bookmarkStart w:id="253" w:name="_Toc443574544" w:displacedByCustomXml="next"/>
    <w:bookmarkEnd w:id="253" w:displacedByCustomXml="next"/>
    <w:bookmarkStart w:id="254" w:name="_Toc443467989" w:displacedByCustomXml="next"/>
    <w:bookmarkEnd w:id="254" w:displacedByCustomXml="next"/>
    <w:bookmarkStart w:id="255" w:name="_Toc443551397" w:displacedByCustomXml="next"/>
    <w:bookmarkEnd w:id="255" w:displacedByCustomXml="next"/>
    <w:bookmarkStart w:id="256" w:name="_Toc443561493" w:displacedByCustomXml="next"/>
    <w:bookmarkEnd w:id="256" w:displacedByCustomXml="next"/>
    <w:bookmarkStart w:id="257" w:name="_Toc443574545" w:displacedByCustomXml="next"/>
    <w:bookmarkEnd w:id="257" w:displacedByCustomXml="next"/>
    <w:bookmarkStart w:id="258" w:name="_Toc443467990" w:displacedByCustomXml="next"/>
    <w:bookmarkEnd w:id="258" w:displacedByCustomXml="next"/>
    <w:bookmarkStart w:id="259" w:name="_Toc443551398" w:displacedByCustomXml="next"/>
    <w:bookmarkEnd w:id="259" w:displacedByCustomXml="next"/>
    <w:bookmarkStart w:id="260" w:name="_Toc443561494" w:displacedByCustomXml="next"/>
    <w:bookmarkEnd w:id="260" w:displacedByCustomXml="next"/>
    <w:bookmarkStart w:id="261" w:name="_Toc443574546" w:displacedByCustomXml="next"/>
    <w:bookmarkEnd w:id="261" w:displacedByCustomXml="next"/>
    <w:bookmarkStart w:id="262" w:name="_Toc443467991" w:displacedByCustomXml="next"/>
    <w:bookmarkEnd w:id="262" w:displacedByCustomXml="next"/>
    <w:bookmarkStart w:id="263" w:name="_Toc443551399" w:displacedByCustomXml="next"/>
    <w:bookmarkEnd w:id="263" w:displacedByCustomXml="next"/>
    <w:bookmarkStart w:id="264" w:name="_Toc443561495" w:displacedByCustomXml="next"/>
    <w:bookmarkEnd w:id="264" w:displacedByCustomXml="next"/>
    <w:bookmarkStart w:id="265" w:name="_Toc443574547" w:displacedByCustomXml="next"/>
    <w:bookmarkEnd w:id="265" w:displacedByCustomXml="next"/>
    <w:bookmarkStart w:id="266" w:name="_Toc443467992" w:displacedByCustomXml="next"/>
    <w:bookmarkEnd w:id="266" w:displacedByCustomXml="next"/>
    <w:bookmarkStart w:id="267" w:name="_Toc443551400" w:displacedByCustomXml="next"/>
    <w:bookmarkEnd w:id="267" w:displacedByCustomXml="next"/>
    <w:bookmarkStart w:id="268" w:name="_Toc443561496" w:displacedByCustomXml="next"/>
    <w:bookmarkEnd w:id="268" w:displacedByCustomXml="next"/>
    <w:bookmarkStart w:id="269" w:name="_Toc443574548" w:displacedByCustomXml="next"/>
    <w:bookmarkEnd w:id="269" w:displacedByCustomXml="next"/>
    <w:bookmarkStart w:id="270" w:name="_Toc443467993" w:displacedByCustomXml="next"/>
    <w:bookmarkEnd w:id="270" w:displacedByCustomXml="next"/>
    <w:bookmarkStart w:id="271" w:name="_Toc443551401" w:displacedByCustomXml="next"/>
    <w:bookmarkEnd w:id="271" w:displacedByCustomXml="next"/>
    <w:bookmarkStart w:id="272" w:name="_Toc443561497" w:displacedByCustomXml="next"/>
    <w:bookmarkEnd w:id="272" w:displacedByCustomXml="next"/>
    <w:bookmarkStart w:id="273" w:name="_Toc443574549" w:displacedByCustomXml="next"/>
    <w:bookmarkEnd w:id="273" w:displacedByCustomXml="next"/>
    <w:bookmarkStart w:id="274" w:name="_Toc443467994" w:displacedByCustomXml="next"/>
    <w:bookmarkEnd w:id="274" w:displacedByCustomXml="next"/>
    <w:bookmarkStart w:id="275" w:name="_Toc443551402" w:displacedByCustomXml="next"/>
    <w:bookmarkEnd w:id="275" w:displacedByCustomXml="next"/>
    <w:bookmarkStart w:id="276" w:name="_Toc443561498" w:displacedByCustomXml="next"/>
    <w:bookmarkEnd w:id="276" w:displacedByCustomXml="next"/>
    <w:bookmarkStart w:id="277" w:name="_Toc443574550" w:displacedByCustomXml="next"/>
    <w:bookmarkEnd w:id="277" w:displacedByCustomXml="next"/>
    <w:bookmarkStart w:id="278" w:name="_Toc443467995" w:displacedByCustomXml="next"/>
    <w:bookmarkEnd w:id="278" w:displacedByCustomXml="next"/>
    <w:bookmarkStart w:id="279" w:name="_Toc443551403" w:displacedByCustomXml="next"/>
    <w:bookmarkEnd w:id="279" w:displacedByCustomXml="next"/>
    <w:bookmarkStart w:id="280" w:name="_Toc443561499" w:displacedByCustomXml="next"/>
    <w:bookmarkEnd w:id="280" w:displacedByCustomXml="next"/>
    <w:bookmarkStart w:id="281" w:name="_Toc443574551" w:displacedByCustomXml="next"/>
    <w:bookmarkEnd w:id="281" w:displacedByCustomXml="next"/>
    <w:bookmarkStart w:id="282" w:name="_Toc443467996" w:displacedByCustomXml="next"/>
    <w:bookmarkEnd w:id="282" w:displacedByCustomXml="next"/>
    <w:bookmarkStart w:id="283" w:name="_Toc443551404" w:displacedByCustomXml="next"/>
    <w:bookmarkEnd w:id="283" w:displacedByCustomXml="next"/>
    <w:bookmarkStart w:id="284" w:name="_Toc443561500" w:displacedByCustomXml="next"/>
    <w:bookmarkEnd w:id="284" w:displacedByCustomXml="next"/>
    <w:bookmarkStart w:id="285" w:name="_Toc443574552" w:displacedByCustomXml="next"/>
    <w:bookmarkEnd w:id="285" w:displacedByCustomXml="next"/>
    <w:bookmarkStart w:id="286" w:name="_Toc443467998" w:displacedByCustomXml="next"/>
    <w:bookmarkEnd w:id="286" w:displacedByCustomXml="next"/>
    <w:bookmarkStart w:id="287" w:name="_Toc443551406" w:displacedByCustomXml="next"/>
    <w:bookmarkEnd w:id="287" w:displacedByCustomXml="next"/>
    <w:bookmarkStart w:id="288" w:name="_Toc443561502" w:displacedByCustomXml="next"/>
    <w:bookmarkEnd w:id="288" w:displacedByCustomXml="next"/>
    <w:bookmarkStart w:id="289" w:name="_Toc443574554" w:displacedByCustomXml="next"/>
    <w:bookmarkEnd w:id="289" w:displacedByCustomXml="next"/>
    <w:bookmarkStart w:id="290" w:name="_Toc443467999" w:displacedByCustomXml="next"/>
    <w:bookmarkEnd w:id="290" w:displacedByCustomXml="next"/>
    <w:bookmarkStart w:id="291" w:name="_Toc443551407" w:displacedByCustomXml="next"/>
    <w:bookmarkEnd w:id="291" w:displacedByCustomXml="next"/>
    <w:bookmarkStart w:id="292" w:name="_Toc443561503" w:displacedByCustomXml="next"/>
    <w:bookmarkEnd w:id="292" w:displacedByCustomXml="next"/>
    <w:bookmarkStart w:id="293" w:name="_Toc443574555" w:displacedByCustomXml="next"/>
    <w:bookmarkEnd w:id="293" w:displacedByCustomXml="next"/>
    <w:bookmarkStart w:id="294" w:name="_Toc443468000" w:displacedByCustomXml="next"/>
    <w:bookmarkEnd w:id="294" w:displacedByCustomXml="next"/>
    <w:bookmarkStart w:id="295" w:name="_Toc443551408" w:displacedByCustomXml="next"/>
    <w:bookmarkEnd w:id="295" w:displacedByCustomXml="next"/>
    <w:bookmarkStart w:id="296" w:name="_Toc443561504" w:displacedByCustomXml="next"/>
    <w:bookmarkEnd w:id="296" w:displacedByCustomXml="next"/>
    <w:bookmarkStart w:id="297" w:name="_Toc443574556" w:displacedByCustomXml="next"/>
    <w:bookmarkEnd w:id="297" w:displacedByCustomXml="next"/>
    <w:bookmarkStart w:id="298" w:name="_Toc443468001" w:displacedByCustomXml="next"/>
    <w:bookmarkEnd w:id="298" w:displacedByCustomXml="next"/>
    <w:bookmarkStart w:id="299" w:name="_Toc443551409" w:displacedByCustomXml="next"/>
    <w:bookmarkEnd w:id="299" w:displacedByCustomXml="next"/>
    <w:bookmarkStart w:id="300" w:name="_Toc443561505" w:displacedByCustomXml="next"/>
    <w:bookmarkEnd w:id="300" w:displacedByCustomXml="next"/>
    <w:bookmarkStart w:id="301" w:name="_Toc443574557" w:displacedByCustomXml="next"/>
    <w:bookmarkEnd w:id="301" w:displacedByCustomXml="next"/>
    <w:bookmarkStart w:id="302" w:name="_Toc443468002" w:displacedByCustomXml="next"/>
    <w:bookmarkEnd w:id="302" w:displacedByCustomXml="next"/>
    <w:bookmarkStart w:id="303" w:name="_Toc443551410" w:displacedByCustomXml="next"/>
    <w:bookmarkEnd w:id="303" w:displacedByCustomXml="next"/>
    <w:bookmarkStart w:id="304" w:name="_Toc443561506" w:displacedByCustomXml="next"/>
    <w:bookmarkEnd w:id="304" w:displacedByCustomXml="next"/>
    <w:bookmarkStart w:id="305" w:name="_Toc443574558" w:displacedByCustomXml="next"/>
    <w:bookmarkEnd w:id="305" w:displacedByCustomXml="next"/>
    <w:bookmarkStart w:id="306" w:name="_Toc443468003" w:displacedByCustomXml="next"/>
    <w:bookmarkEnd w:id="306" w:displacedByCustomXml="next"/>
    <w:bookmarkStart w:id="307" w:name="_Toc443551411" w:displacedByCustomXml="next"/>
    <w:bookmarkEnd w:id="307" w:displacedByCustomXml="next"/>
    <w:bookmarkStart w:id="308" w:name="_Toc443561507" w:displacedByCustomXml="next"/>
    <w:bookmarkEnd w:id="308" w:displacedByCustomXml="next"/>
    <w:bookmarkStart w:id="309" w:name="_Toc443574559" w:displacedByCustomXml="next"/>
    <w:bookmarkEnd w:id="309" w:displacedByCustomXml="next"/>
    <w:bookmarkStart w:id="310" w:name="_Toc443468004" w:displacedByCustomXml="next"/>
    <w:bookmarkEnd w:id="310" w:displacedByCustomXml="next"/>
    <w:bookmarkStart w:id="311" w:name="_Toc443551412" w:displacedByCustomXml="next"/>
    <w:bookmarkEnd w:id="311" w:displacedByCustomXml="next"/>
    <w:bookmarkStart w:id="312" w:name="_Toc443561508" w:displacedByCustomXml="next"/>
    <w:bookmarkEnd w:id="312" w:displacedByCustomXml="next"/>
    <w:bookmarkStart w:id="313" w:name="_Toc443574560" w:displacedByCustomXml="next"/>
    <w:bookmarkEnd w:id="313" w:displacedByCustomXml="next"/>
    <w:bookmarkStart w:id="314" w:name="_Toc443468005" w:displacedByCustomXml="next"/>
    <w:bookmarkEnd w:id="314" w:displacedByCustomXml="next"/>
    <w:bookmarkStart w:id="315" w:name="_Toc443551413" w:displacedByCustomXml="next"/>
    <w:bookmarkEnd w:id="315" w:displacedByCustomXml="next"/>
    <w:bookmarkStart w:id="316" w:name="_Toc443561509" w:displacedByCustomXml="next"/>
    <w:bookmarkEnd w:id="316" w:displacedByCustomXml="next"/>
    <w:bookmarkStart w:id="317" w:name="_Toc443574561" w:displacedByCustomXml="next"/>
    <w:bookmarkEnd w:id="317" w:displacedByCustomXml="next"/>
    <w:bookmarkStart w:id="318" w:name="_Toc443468007" w:displacedByCustomXml="next"/>
    <w:bookmarkEnd w:id="318" w:displacedByCustomXml="next"/>
    <w:bookmarkStart w:id="319" w:name="_Toc443551415" w:displacedByCustomXml="next"/>
    <w:bookmarkEnd w:id="319" w:displacedByCustomXml="next"/>
    <w:bookmarkStart w:id="320" w:name="_Toc443561511" w:displacedByCustomXml="next"/>
    <w:bookmarkEnd w:id="320" w:displacedByCustomXml="next"/>
    <w:bookmarkStart w:id="321" w:name="_Toc443574563" w:displacedByCustomXml="next"/>
    <w:bookmarkEnd w:id="321" w:displacedByCustomXml="next"/>
    <w:bookmarkStart w:id="322" w:name="_Toc443468030" w:displacedByCustomXml="next"/>
    <w:bookmarkEnd w:id="322" w:displacedByCustomXml="next"/>
    <w:bookmarkStart w:id="323" w:name="_Toc443551438" w:displacedByCustomXml="next"/>
    <w:bookmarkEnd w:id="323" w:displacedByCustomXml="next"/>
    <w:bookmarkStart w:id="324" w:name="_Toc443561534" w:displacedByCustomXml="next"/>
    <w:bookmarkEnd w:id="324" w:displacedByCustomXml="next"/>
    <w:bookmarkStart w:id="325" w:name="_Toc443574586" w:displacedByCustomXml="next"/>
    <w:bookmarkEnd w:id="325" w:displacedByCustomXml="next"/>
    <w:bookmarkStart w:id="326" w:name="_Toc443468039" w:displacedByCustomXml="next"/>
    <w:bookmarkEnd w:id="326" w:displacedByCustomXml="next"/>
    <w:bookmarkStart w:id="327" w:name="_Toc443551447" w:displacedByCustomXml="next"/>
    <w:bookmarkEnd w:id="327" w:displacedByCustomXml="next"/>
    <w:bookmarkStart w:id="328" w:name="_Toc443561543" w:displacedByCustomXml="next"/>
    <w:bookmarkEnd w:id="328" w:displacedByCustomXml="next"/>
    <w:bookmarkStart w:id="329" w:name="_Toc443574595" w:displacedByCustomXml="next"/>
    <w:bookmarkEnd w:id="329" w:displacedByCustomXml="next"/>
    <w:bookmarkStart w:id="330" w:name="_Toc443468048" w:displacedByCustomXml="next"/>
    <w:bookmarkEnd w:id="330" w:displacedByCustomXml="next"/>
    <w:bookmarkStart w:id="331" w:name="_Toc443551456" w:displacedByCustomXml="next"/>
    <w:bookmarkEnd w:id="331" w:displacedByCustomXml="next"/>
    <w:bookmarkStart w:id="332" w:name="_Toc443561552" w:displacedByCustomXml="next"/>
    <w:bookmarkEnd w:id="332" w:displacedByCustomXml="next"/>
    <w:bookmarkStart w:id="333" w:name="_Toc443574604" w:displacedByCustomXml="next"/>
    <w:bookmarkEnd w:id="333" w:displacedByCustomXml="next"/>
    <w:bookmarkStart w:id="334" w:name="_Toc443468057" w:displacedByCustomXml="next"/>
    <w:bookmarkEnd w:id="334" w:displacedByCustomXml="next"/>
    <w:bookmarkStart w:id="335" w:name="_Toc443551465" w:displacedByCustomXml="next"/>
    <w:bookmarkEnd w:id="335" w:displacedByCustomXml="next"/>
    <w:bookmarkStart w:id="336" w:name="_Toc443561561" w:displacedByCustomXml="next"/>
    <w:bookmarkEnd w:id="336" w:displacedByCustomXml="next"/>
    <w:bookmarkStart w:id="337" w:name="_Toc443574613" w:displacedByCustomXml="next"/>
    <w:bookmarkEnd w:id="337" w:displacedByCustomXml="next"/>
    <w:bookmarkStart w:id="338" w:name="_Toc443468066" w:displacedByCustomXml="next"/>
    <w:bookmarkEnd w:id="338" w:displacedByCustomXml="next"/>
    <w:bookmarkStart w:id="339" w:name="_Toc443551474" w:displacedByCustomXml="next"/>
    <w:bookmarkEnd w:id="339" w:displacedByCustomXml="next"/>
    <w:bookmarkStart w:id="340" w:name="_Toc443561570" w:displacedByCustomXml="next"/>
    <w:bookmarkEnd w:id="340" w:displacedByCustomXml="next"/>
    <w:bookmarkStart w:id="341" w:name="_Toc443574622" w:displacedByCustomXml="next"/>
    <w:bookmarkEnd w:id="341" w:displacedByCustomXml="next"/>
    <w:bookmarkStart w:id="342" w:name="_Toc443468075" w:displacedByCustomXml="next"/>
    <w:bookmarkEnd w:id="342" w:displacedByCustomXml="next"/>
    <w:bookmarkStart w:id="343" w:name="_Toc443551483" w:displacedByCustomXml="next"/>
    <w:bookmarkEnd w:id="343" w:displacedByCustomXml="next"/>
    <w:bookmarkStart w:id="344" w:name="_Toc443561579" w:displacedByCustomXml="next"/>
    <w:bookmarkEnd w:id="344" w:displacedByCustomXml="next"/>
    <w:bookmarkStart w:id="345" w:name="_Toc443574631" w:displacedByCustomXml="next"/>
    <w:bookmarkEnd w:id="345" w:displacedByCustomXml="next"/>
    <w:bookmarkStart w:id="346" w:name="_Toc443468084" w:displacedByCustomXml="next"/>
    <w:bookmarkEnd w:id="346" w:displacedByCustomXml="next"/>
    <w:bookmarkStart w:id="347" w:name="_Toc443551492" w:displacedByCustomXml="next"/>
    <w:bookmarkEnd w:id="347" w:displacedByCustomXml="next"/>
    <w:bookmarkStart w:id="348" w:name="_Toc443561588" w:displacedByCustomXml="next"/>
    <w:bookmarkEnd w:id="348" w:displacedByCustomXml="next"/>
    <w:bookmarkStart w:id="349" w:name="_Toc443574640" w:displacedByCustomXml="next"/>
    <w:bookmarkEnd w:id="349" w:displacedByCustomXml="next"/>
    <w:bookmarkStart w:id="350" w:name="_Toc443468093" w:displacedByCustomXml="next"/>
    <w:bookmarkEnd w:id="350" w:displacedByCustomXml="next"/>
    <w:bookmarkStart w:id="351" w:name="_Toc443551501" w:displacedByCustomXml="next"/>
    <w:bookmarkEnd w:id="351" w:displacedByCustomXml="next"/>
    <w:bookmarkStart w:id="352" w:name="_Toc443561597" w:displacedByCustomXml="next"/>
    <w:bookmarkEnd w:id="352" w:displacedByCustomXml="next"/>
    <w:bookmarkStart w:id="353" w:name="_Toc443574649" w:displacedByCustomXml="next"/>
    <w:bookmarkEnd w:id="353" w:displacedByCustomXml="next"/>
    <w:bookmarkStart w:id="354" w:name="_Toc443468102" w:displacedByCustomXml="next"/>
    <w:bookmarkEnd w:id="354" w:displacedByCustomXml="next"/>
    <w:bookmarkStart w:id="355" w:name="_Toc443551510" w:displacedByCustomXml="next"/>
    <w:bookmarkEnd w:id="355" w:displacedByCustomXml="next"/>
    <w:bookmarkStart w:id="356" w:name="_Toc443561606" w:displacedByCustomXml="next"/>
    <w:bookmarkEnd w:id="356" w:displacedByCustomXml="next"/>
    <w:bookmarkStart w:id="357" w:name="_Toc443574658" w:displacedByCustomXml="next"/>
    <w:bookmarkEnd w:id="357" w:displacedByCustomXml="next"/>
    <w:bookmarkStart w:id="358" w:name="_Toc443468111" w:displacedByCustomXml="next"/>
    <w:bookmarkEnd w:id="358" w:displacedByCustomXml="next"/>
    <w:bookmarkStart w:id="359" w:name="_Toc443551519" w:displacedByCustomXml="next"/>
    <w:bookmarkEnd w:id="359" w:displacedByCustomXml="next"/>
    <w:bookmarkStart w:id="360" w:name="_Toc443561615" w:displacedByCustomXml="next"/>
    <w:bookmarkEnd w:id="360" w:displacedByCustomXml="next"/>
    <w:bookmarkStart w:id="361" w:name="_Toc443574667" w:displacedByCustomXml="next"/>
    <w:bookmarkEnd w:id="361" w:displacedByCustomXml="next"/>
    <w:bookmarkStart w:id="362" w:name="_Toc443468120" w:displacedByCustomXml="next"/>
    <w:bookmarkEnd w:id="362" w:displacedByCustomXml="next"/>
    <w:bookmarkStart w:id="363" w:name="_Toc443551528" w:displacedByCustomXml="next"/>
    <w:bookmarkEnd w:id="363" w:displacedByCustomXml="next"/>
    <w:bookmarkStart w:id="364" w:name="_Toc443561624" w:displacedByCustomXml="next"/>
    <w:bookmarkEnd w:id="364" w:displacedByCustomXml="next"/>
    <w:bookmarkStart w:id="365" w:name="_Toc443574676" w:displacedByCustomXml="next"/>
    <w:bookmarkEnd w:id="365" w:displacedByCustomXml="next"/>
    <w:bookmarkStart w:id="366" w:name="_Toc443468138" w:displacedByCustomXml="next"/>
    <w:bookmarkEnd w:id="366" w:displacedByCustomXml="next"/>
    <w:bookmarkStart w:id="367" w:name="_Toc443551546" w:displacedByCustomXml="next"/>
    <w:bookmarkEnd w:id="367" w:displacedByCustomXml="next"/>
    <w:bookmarkStart w:id="368" w:name="_Toc443561642" w:displacedByCustomXml="next"/>
    <w:bookmarkEnd w:id="368" w:displacedByCustomXml="next"/>
    <w:bookmarkStart w:id="369" w:name="_Toc443574694" w:displacedByCustomXml="next"/>
    <w:bookmarkEnd w:id="369" w:displacedByCustomXml="next"/>
    <w:bookmarkStart w:id="370" w:name="_Toc443468147" w:displacedByCustomXml="next"/>
    <w:bookmarkEnd w:id="370" w:displacedByCustomXml="next"/>
    <w:bookmarkStart w:id="371" w:name="_Toc443551555" w:displacedByCustomXml="next"/>
    <w:bookmarkEnd w:id="371" w:displacedByCustomXml="next"/>
    <w:bookmarkStart w:id="372" w:name="_Toc443561651" w:displacedByCustomXml="next"/>
    <w:bookmarkEnd w:id="372" w:displacedByCustomXml="next"/>
    <w:bookmarkStart w:id="373" w:name="_Toc443574703" w:displacedByCustomXml="next"/>
    <w:bookmarkEnd w:id="373" w:displacedByCustomXml="next"/>
    <w:bookmarkStart w:id="374" w:name="_Toc443468156" w:displacedByCustomXml="next"/>
    <w:bookmarkEnd w:id="374" w:displacedByCustomXml="next"/>
    <w:bookmarkStart w:id="375" w:name="_Toc443551564" w:displacedByCustomXml="next"/>
    <w:bookmarkEnd w:id="375" w:displacedByCustomXml="next"/>
    <w:bookmarkStart w:id="376" w:name="_Toc443561660" w:displacedByCustomXml="next"/>
    <w:bookmarkEnd w:id="376" w:displacedByCustomXml="next"/>
    <w:bookmarkStart w:id="377" w:name="_Toc443574712" w:displacedByCustomXml="next"/>
    <w:bookmarkEnd w:id="377" w:displacedByCustomXml="next"/>
    <w:bookmarkStart w:id="378" w:name="_Toc443468165" w:displacedByCustomXml="next"/>
    <w:bookmarkEnd w:id="378" w:displacedByCustomXml="next"/>
    <w:bookmarkStart w:id="379" w:name="_Toc443551573" w:displacedByCustomXml="next"/>
    <w:bookmarkEnd w:id="379" w:displacedByCustomXml="next"/>
    <w:bookmarkStart w:id="380" w:name="_Toc443561669" w:displacedByCustomXml="next"/>
    <w:bookmarkEnd w:id="380" w:displacedByCustomXml="next"/>
    <w:bookmarkStart w:id="381" w:name="_Toc443574721" w:displacedByCustomXml="next"/>
    <w:bookmarkEnd w:id="381" w:displacedByCustomXml="next"/>
    <w:bookmarkStart w:id="382" w:name="_Toc443468174" w:displacedByCustomXml="next"/>
    <w:bookmarkEnd w:id="382" w:displacedByCustomXml="next"/>
    <w:bookmarkStart w:id="383" w:name="_Toc443551582" w:displacedByCustomXml="next"/>
    <w:bookmarkEnd w:id="383" w:displacedByCustomXml="next"/>
    <w:bookmarkStart w:id="384" w:name="_Toc443561678" w:displacedByCustomXml="next"/>
    <w:bookmarkEnd w:id="384" w:displacedByCustomXml="next"/>
    <w:bookmarkStart w:id="385" w:name="_Toc443574730" w:displacedByCustomXml="next"/>
    <w:bookmarkEnd w:id="385" w:displacedByCustomXml="next"/>
    <w:bookmarkStart w:id="386" w:name="_Toc443468183" w:displacedByCustomXml="next"/>
    <w:bookmarkEnd w:id="386" w:displacedByCustomXml="next"/>
    <w:bookmarkStart w:id="387" w:name="_Toc443551591" w:displacedByCustomXml="next"/>
    <w:bookmarkEnd w:id="387" w:displacedByCustomXml="next"/>
    <w:bookmarkStart w:id="388" w:name="_Toc443561687" w:displacedByCustomXml="next"/>
    <w:bookmarkEnd w:id="388" w:displacedByCustomXml="next"/>
    <w:bookmarkStart w:id="389" w:name="_Toc443574739" w:displacedByCustomXml="next"/>
    <w:bookmarkEnd w:id="389" w:displacedByCustomXml="next"/>
    <w:bookmarkStart w:id="390" w:name="_Toc443468192" w:displacedByCustomXml="next"/>
    <w:bookmarkEnd w:id="390" w:displacedByCustomXml="next"/>
    <w:bookmarkStart w:id="391" w:name="_Toc443551600" w:displacedByCustomXml="next"/>
    <w:bookmarkEnd w:id="391" w:displacedByCustomXml="next"/>
    <w:bookmarkStart w:id="392" w:name="_Toc443561696" w:displacedByCustomXml="next"/>
    <w:bookmarkEnd w:id="392" w:displacedByCustomXml="next"/>
    <w:bookmarkStart w:id="393" w:name="_Toc443574748" w:displacedByCustomXml="next"/>
    <w:bookmarkEnd w:id="393" w:displacedByCustomXml="next"/>
    <w:bookmarkStart w:id="394" w:name="_Toc443468201" w:displacedByCustomXml="next"/>
    <w:bookmarkEnd w:id="394" w:displacedByCustomXml="next"/>
    <w:bookmarkStart w:id="395" w:name="_Toc443551609" w:displacedByCustomXml="next"/>
    <w:bookmarkEnd w:id="395" w:displacedByCustomXml="next"/>
    <w:bookmarkStart w:id="396" w:name="_Toc443561705" w:displacedByCustomXml="next"/>
    <w:bookmarkEnd w:id="396" w:displacedByCustomXml="next"/>
    <w:bookmarkStart w:id="397" w:name="_Toc443574757" w:displacedByCustomXml="next"/>
    <w:bookmarkEnd w:id="397" w:displacedByCustomXml="next"/>
    <w:bookmarkStart w:id="398" w:name="_Toc443468210" w:displacedByCustomXml="next"/>
    <w:bookmarkEnd w:id="398" w:displacedByCustomXml="next"/>
    <w:bookmarkStart w:id="399" w:name="_Toc443551618" w:displacedByCustomXml="next"/>
    <w:bookmarkEnd w:id="399" w:displacedByCustomXml="next"/>
    <w:bookmarkStart w:id="400" w:name="_Toc443561714" w:displacedByCustomXml="next"/>
    <w:bookmarkEnd w:id="400" w:displacedByCustomXml="next"/>
    <w:bookmarkStart w:id="401" w:name="_Toc443574766" w:displacedByCustomXml="next"/>
    <w:bookmarkEnd w:id="401" w:displacedByCustomXml="next"/>
    <w:bookmarkStart w:id="402" w:name="_Toc443468219" w:displacedByCustomXml="next"/>
    <w:bookmarkEnd w:id="402" w:displacedByCustomXml="next"/>
    <w:bookmarkStart w:id="403" w:name="_Toc443551627" w:displacedByCustomXml="next"/>
    <w:bookmarkEnd w:id="403" w:displacedByCustomXml="next"/>
    <w:bookmarkStart w:id="404" w:name="_Toc443561723" w:displacedByCustomXml="next"/>
    <w:bookmarkEnd w:id="404" w:displacedByCustomXml="next"/>
    <w:bookmarkStart w:id="405" w:name="_Toc443574775" w:displacedByCustomXml="next"/>
    <w:bookmarkEnd w:id="405" w:displacedByCustomXml="next"/>
    <w:bookmarkStart w:id="406" w:name="_Toc443468228" w:displacedByCustomXml="next"/>
    <w:bookmarkEnd w:id="406" w:displacedByCustomXml="next"/>
    <w:bookmarkStart w:id="407" w:name="_Toc443551636" w:displacedByCustomXml="next"/>
    <w:bookmarkEnd w:id="407" w:displacedByCustomXml="next"/>
    <w:bookmarkStart w:id="408" w:name="_Toc443561732" w:displacedByCustomXml="next"/>
    <w:bookmarkEnd w:id="408" w:displacedByCustomXml="next"/>
    <w:bookmarkStart w:id="409" w:name="_Toc443574784" w:displacedByCustomXml="next"/>
    <w:bookmarkEnd w:id="409" w:displacedByCustomXml="next"/>
    <w:bookmarkStart w:id="410" w:name="_Toc443468246" w:displacedByCustomXml="next"/>
    <w:bookmarkEnd w:id="410" w:displacedByCustomXml="next"/>
    <w:bookmarkStart w:id="411" w:name="_Toc443551654" w:displacedByCustomXml="next"/>
    <w:bookmarkEnd w:id="411" w:displacedByCustomXml="next"/>
    <w:bookmarkStart w:id="412" w:name="_Toc443561750" w:displacedByCustomXml="next"/>
    <w:bookmarkEnd w:id="412" w:displacedByCustomXml="next"/>
    <w:bookmarkStart w:id="413" w:name="_Toc443574802" w:displacedByCustomXml="next"/>
    <w:bookmarkEnd w:id="413" w:displacedByCustomXml="next"/>
    <w:bookmarkStart w:id="414" w:name="_Toc443468255" w:displacedByCustomXml="next"/>
    <w:bookmarkEnd w:id="414" w:displacedByCustomXml="next"/>
    <w:bookmarkStart w:id="415" w:name="_Toc443551663" w:displacedByCustomXml="next"/>
    <w:bookmarkEnd w:id="415" w:displacedByCustomXml="next"/>
    <w:bookmarkStart w:id="416" w:name="_Toc443561759" w:displacedByCustomXml="next"/>
    <w:bookmarkEnd w:id="416" w:displacedByCustomXml="next"/>
    <w:bookmarkStart w:id="417" w:name="_Toc443574811" w:displacedByCustomXml="next"/>
    <w:bookmarkEnd w:id="417" w:displacedByCustomXml="next"/>
    <w:bookmarkStart w:id="418" w:name="_Toc443468264" w:displacedByCustomXml="next"/>
    <w:bookmarkEnd w:id="418" w:displacedByCustomXml="next"/>
    <w:bookmarkStart w:id="419" w:name="_Toc443551672" w:displacedByCustomXml="next"/>
    <w:bookmarkEnd w:id="419" w:displacedByCustomXml="next"/>
    <w:bookmarkStart w:id="420" w:name="_Toc443561768" w:displacedByCustomXml="next"/>
    <w:bookmarkEnd w:id="420" w:displacedByCustomXml="next"/>
    <w:bookmarkStart w:id="421" w:name="_Toc443574820" w:displacedByCustomXml="next"/>
    <w:bookmarkEnd w:id="421" w:displacedByCustomXml="next"/>
    <w:bookmarkStart w:id="422" w:name="_Toc443468273" w:displacedByCustomXml="next"/>
    <w:bookmarkEnd w:id="422" w:displacedByCustomXml="next"/>
    <w:bookmarkStart w:id="423" w:name="_Toc443551681" w:displacedByCustomXml="next"/>
    <w:bookmarkEnd w:id="423" w:displacedByCustomXml="next"/>
    <w:bookmarkStart w:id="424" w:name="_Toc443561777" w:displacedByCustomXml="next"/>
    <w:bookmarkEnd w:id="424" w:displacedByCustomXml="next"/>
    <w:bookmarkStart w:id="425" w:name="_Toc443574829" w:displacedByCustomXml="next"/>
    <w:bookmarkEnd w:id="425" w:displacedByCustomXml="next"/>
    <w:bookmarkStart w:id="426" w:name="_Toc443468282" w:displacedByCustomXml="next"/>
    <w:bookmarkEnd w:id="426" w:displacedByCustomXml="next"/>
    <w:bookmarkStart w:id="427" w:name="_Toc443551690" w:displacedByCustomXml="next"/>
    <w:bookmarkEnd w:id="427" w:displacedByCustomXml="next"/>
    <w:bookmarkStart w:id="428" w:name="_Toc443561786" w:displacedByCustomXml="next"/>
    <w:bookmarkEnd w:id="428" w:displacedByCustomXml="next"/>
    <w:bookmarkStart w:id="429" w:name="_Toc443574838" w:displacedByCustomXml="next"/>
    <w:bookmarkEnd w:id="429" w:displacedByCustomXml="next"/>
    <w:bookmarkStart w:id="430" w:name="_Toc443468291" w:displacedByCustomXml="next"/>
    <w:bookmarkEnd w:id="430" w:displacedByCustomXml="next"/>
    <w:bookmarkStart w:id="431" w:name="_Toc443551699" w:displacedByCustomXml="next"/>
    <w:bookmarkEnd w:id="431" w:displacedByCustomXml="next"/>
    <w:bookmarkStart w:id="432" w:name="_Toc443561795" w:displacedByCustomXml="next"/>
    <w:bookmarkEnd w:id="432" w:displacedByCustomXml="next"/>
    <w:bookmarkStart w:id="433" w:name="_Toc443574847" w:displacedByCustomXml="next"/>
    <w:bookmarkEnd w:id="433" w:displacedByCustomXml="next"/>
    <w:bookmarkStart w:id="434" w:name="_Toc443468300" w:displacedByCustomXml="next"/>
    <w:bookmarkEnd w:id="434" w:displacedByCustomXml="next"/>
    <w:bookmarkStart w:id="435" w:name="_Toc443551708" w:displacedByCustomXml="next"/>
    <w:bookmarkEnd w:id="435" w:displacedByCustomXml="next"/>
    <w:bookmarkStart w:id="436" w:name="_Toc443561804" w:displacedByCustomXml="next"/>
    <w:bookmarkEnd w:id="436" w:displacedByCustomXml="next"/>
    <w:bookmarkStart w:id="437" w:name="_Toc443574856" w:displacedByCustomXml="next"/>
    <w:bookmarkEnd w:id="437" w:displacedByCustomXml="next"/>
    <w:bookmarkStart w:id="438" w:name="_Toc443468309" w:displacedByCustomXml="next"/>
    <w:bookmarkEnd w:id="438" w:displacedByCustomXml="next"/>
    <w:bookmarkStart w:id="439" w:name="_Toc443551717" w:displacedByCustomXml="next"/>
    <w:bookmarkEnd w:id="439" w:displacedByCustomXml="next"/>
    <w:bookmarkStart w:id="440" w:name="_Toc443561813" w:displacedByCustomXml="next"/>
    <w:bookmarkEnd w:id="440" w:displacedByCustomXml="next"/>
    <w:bookmarkStart w:id="441" w:name="_Toc443574865" w:displacedByCustomXml="next"/>
    <w:bookmarkEnd w:id="441" w:displacedByCustomXml="next"/>
    <w:bookmarkStart w:id="442" w:name="_Toc443468318" w:displacedByCustomXml="next"/>
    <w:bookmarkEnd w:id="442" w:displacedByCustomXml="next"/>
    <w:bookmarkStart w:id="443" w:name="_Toc443551726" w:displacedByCustomXml="next"/>
    <w:bookmarkEnd w:id="443" w:displacedByCustomXml="next"/>
    <w:bookmarkStart w:id="444" w:name="_Toc443561822" w:displacedByCustomXml="next"/>
    <w:bookmarkEnd w:id="444" w:displacedByCustomXml="next"/>
    <w:bookmarkStart w:id="445" w:name="_Toc443574874" w:displacedByCustomXml="next"/>
    <w:bookmarkEnd w:id="445" w:displacedByCustomXml="next"/>
    <w:bookmarkStart w:id="446" w:name="_Toc443468327" w:displacedByCustomXml="next"/>
    <w:bookmarkEnd w:id="446" w:displacedByCustomXml="next"/>
    <w:bookmarkStart w:id="447" w:name="_Toc443551735" w:displacedByCustomXml="next"/>
    <w:bookmarkEnd w:id="447" w:displacedByCustomXml="next"/>
    <w:bookmarkStart w:id="448" w:name="_Toc443561831" w:displacedByCustomXml="next"/>
    <w:bookmarkEnd w:id="448" w:displacedByCustomXml="next"/>
    <w:bookmarkStart w:id="449" w:name="_Toc443574883" w:displacedByCustomXml="next"/>
    <w:bookmarkEnd w:id="449" w:displacedByCustomXml="next"/>
    <w:bookmarkStart w:id="450" w:name="_Toc443468336" w:displacedByCustomXml="next"/>
    <w:bookmarkEnd w:id="450" w:displacedByCustomXml="next"/>
    <w:bookmarkStart w:id="451" w:name="_Toc443551744" w:displacedByCustomXml="next"/>
    <w:bookmarkEnd w:id="451" w:displacedByCustomXml="next"/>
    <w:bookmarkStart w:id="452" w:name="_Toc443561840" w:displacedByCustomXml="next"/>
    <w:bookmarkEnd w:id="452" w:displacedByCustomXml="next"/>
    <w:bookmarkStart w:id="453" w:name="_Toc443574892" w:displacedByCustomXml="next"/>
    <w:bookmarkEnd w:id="453" w:displacedByCustomXml="next"/>
    <w:bookmarkStart w:id="454" w:name="_Toc443468354" w:displacedByCustomXml="next"/>
    <w:bookmarkEnd w:id="454" w:displacedByCustomXml="next"/>
    <w:bookmarkStart w:id="455" w:name="_Toc443551762" w:displacedByCustomXml="next"/>
    <w:bookmarkEnd w:id="455" w:displacedByCustomXml="next"/>
    <w:bookmarkStart w:id="456" w:name="_Toc443561858" w:displacedByCustomXml="next"/>
    <w:bookmarkEnd w:id="456" w:displacedByCustomXml="next"/>
    <w:bookmarkStart w:id="457" w:name="_Toc443574910" w:displacedByCustomXml="next"/>
    <w:bookmarkEnd w:id="457" w:displacedByCustomXml="next"/>
    <w:bookmarkStart w:id="458" w:name="_Toc443468363" w:displacedByCustomXml="next"/>
    <w:bookmarkEnd w:id="458" w:displacedByCustomXml="next"/>
    <w:bookmarkStart w:id="459" w:name="_Toc443551771" w:displacedByCustomXml="next"/>
    <w:bookmarkEnd w:id="459" w:displacedByCustomXml="next"/>
    <w:bookmarkStart w:id="460" w:name="_Toc443561867" w:displacedByCustomXml="next"/>
    <w:bookmarkEnd w:id="460" w:displacedByCustomXml="next"/>
    <w:bookmarkStart w:id="461" w:name="_Toc443574919" w:displacedByCustomXml="next"/>
    <w:bookmarkEnd w:id="461" w:displacedByCustomXml="next"/>
    <w:bookmarkStart w:id="462" w:name="_Toc443468372" w:displacedByCustomXml="next"/>
    <w:bookmarkEnd w:id="462" w:displacedByCustomXml="next"/>
    <w:bookmarkStart w:id="463" w:name="_Toc443551780" w:displacedByCustomXml="next"/>
    <w:bookmarkEnd w:id="463" w:displacedByCustomXml="next"/>
    <w:bookmarkStart w:id="464" w:name="_Toc443561876" w:displacedByCustomXml="next"/>
    <w:bookmarkEnd w:id="464" w:displacedByCustomXml="next"/>
    <w:bookmarkStart w:id="465" w:name="_Toc443574928" w:displacedByCustomXml="next"/>
    <w:bookmarkEnd w:id="465" w:displacedByCustomXml="next"/>
    <w:bookmarkStart w:id="466" w:name="_Toc443468381" w:displacedByCustomXml="next"/>
    <w:bookmarkEnd w:id="466" w:displacedByCustomXml="next"/>
    <w:bookmarkStart w:id="467" w:name="_Toc443551789" w:displacedByCustomXml="next"/>
    <w:bookmarkEnd w:id="467" w:displacedByCustomXml="next"/>
    <w:bookmarkStart w:id="468" w:name="_Toc443561885" w:displacedByCustomXml="next"/>
    <w:bookmarkEnd w:id="468" w:displacedByCustomXml="next"/>
    <w:bookmarkStart w:id="469" w:name="_Toc443574937" w:displacedByCustomXml="next"/>
    <w:bookmarkEnd w:id="469" w:displacedByCustomXml="next"/>
    <w:bookmarkStart w:id="470" w:name="_Toc443468390" w:displacedByCustomXml="next"/>
    <w:bookmarkEnd w:id="470" w:displacedByCustomXml="next"/>
    <w:bookmarkStart w:id="471" w:name="_Toc443551798" w:displacedByCustomXml="next"/>
    <w:bookmarkEnd w:id="471" w:displacedByCustomXml="next"/>
    <w:bookmarkStart w:id="472" w:name="_Toc443561894" w:displacedByCustomXml="next"/>
    <w:bookmarkEnd w:id="472" w:displacedByCustomXml="next"/>
    <w:bookmarkStart w:id="473" w:name="_Toc443574946" w:displacedByCustomXml="next"/>
    <w:bookmarkEnd w:id="473" w:displacedByCustomXml="next"/>
    <w:bookmarkStart w:id="474" w:name="_Toc443468399" w:displacedByCustomXml="next"/>
    <w:bookmarkEnd w:id="474" w:displacedByCustomXml="next"/>
    <w:bookmarkStart w:id="475" w:name="_Toc443551807" w:displacedByCustomXml="next"/>
    <w:bookmarkEnd w:id="475" w:displacedByCustomXml="next"/>
    <w:bookmarkStart w:id="476" w:name="_Toc443561903" w:displacedByCustomXml="next"/>
    <w:bookmarkEnd w:id="476" w:displacedByCustomXml="next"/>
    <w:bookmarkStart w:id="477" w:name="_Toc443574955" w:displacedByCustomXml="next"/>
    <w:bookmarkEnd w:id="477" w:displacedByCustomXml="next"/>
    <w:bookmarkStart w:id="478" w:name="_Toc443468408" w:displacedByCustomXml="next"/>
    <w:bookmarkEnd w:id="478" w:displacedByCustomXml="next"/>
    <w:bookmarkStart w:id="479" w:name="_Toc443551816" w:displacedByCustomXml="next"/>
    <w:bookmarkEnd w:id="479" w:displacedByCustomXml="next"/>
    <w:bookmarkStart w:id="480" w:name="_Toc443561912" w:displacedByCustomXml="next"/>
    <w:bookmarkEnd w:id="480" w:displacedByCustomXml="next"/>
    <w:bookmarkStart w:id="481" w:name="_Toc443574964" w:displacedByCustomXml="next"/>
    <w:bookmarkEnd w:id="481" w:displacedByCustomXml="next"/>
    <w:bookmarkStart w:id="482" w:name="_Toc443468417" w:displacedByCustomXml="next"/>
    <w:bookmarkEnd w:id="482" w:displacedByCustomXml="next"/>
    <w:bookmarkStart w:id="483" w:name="_Toc443551825" w:displacedByCustomXml="next"/>
    <w:bookmarkEnd w:id="483" w:displacedByCustomXml="next"/>
    <w:bookmarkStart w:id="484" w:name="_Toc443561921" w:displacedByCustomXml="next"/>
    <w:bookmarkEnd w:id="484" w:displacedByCustomXml="next"/>
    <w:bookmarkStart w:id="485" w:name="_Toc443574973" w:displacedByCustomXml="next"/>
    <w:bookmarkEnd w:id="485" w:displacedByCustomXml="next"/>
    <w:bookmarkStart w:id="486" w:name="_Toc443468426" w:displacedByCustomXml="next"/>
    <w:bookmarkEnd w:id="486" w:displacedByCustomXml="next"/>
    <w:bookmarkStart w:id="487" w:name="_Toc443551834" w:displacedByCustomXml="next"/>
    <w:bookmarkEnd w:id="487" w:displacedByCustomXml="next"/>
    <w:bookmarkStart w:id="488" w:name="_Toc443561930" w:displacedByCustomXml="next"/>
    <w:bookmarkEnd w:id="488" w:displacedByCustomXml="next"/>
    <w:bookmarkStart w:id="489" w:name="_Toc443574982" w:displacedByCustomXml="next"/>
    <w:bookmarkEnd w:id="489" w:displacedByCustomXml="next"/>
    <w:bookmarkStart w:id="490" w:name="_Toc443468435" w:displacedByCustomXml="next"/>
    <w:bookmarkEnd w:id="490" w:displacedByCustomXml="next"/>
    <w:bookmarkStart w:id="491" w:name="_Toc443551843" w:displacedByCustomXml="next"/>
    <w:bookmarkEnd w:id="491" w:displacedByCustomXml="next"/>
    <w:bookmarkStart w:id="492" w:name="_Toc443561939" w:displacedByCustomXml="next"/>
    <w:bookmarkEnd w:id="492" w:displacedByCustomXml="next"/>
    <w:bookmarkStart w:id="493" w:name="_Toc443574991" w:displacedByCustomXml="next"/>
    <w:bookmarkEnd w:id="493" w:displacedByCustomXml="next"/>
    <w:bookmarkStart w:id="494" w:name="_Toc443468444" w:displacedByCustomXml="next"/>
    <w:bookmarkEnd w:id="494" w:displacedByCustomXml="next"/>
    <w:bookmarkStart w:id="495" w:name="_Toc443551852" w:displacedByCustomXml="next"/>
    <w:bookmarkEnd w:id="495" w:displacedByCustomXml="next"/>
    <w:bookmarkStart w:id="496" w:name="_Toc443561948" w:displacedByCustomXml="next"/>
    <w:bookmarkEnd w:id="496" w:displacedByCustomXml="next"/>
    <w:bookmarkStart w:id="497" w:name="_Toc443575000" w:displacedByCustomXml="next"/>
    <w:bookmarkEnd w:id="497" w:displacedByCustomXml="next"/>
    <w:bookmarkStart w:id="498" w:name="_Toc443468463" w:displacedByCustomXml="next"/>
    <w:bookmarkEnd w:id="498" w:displacedByCustomXml="next"/>
    <w:bookmarkStart w:id="499" w:name="_Toc443551871" w:displacedByCustomXml="next"/>
    <w:bookmarkEnd w:id="499" w:displacedByCustomXml="next"/>
    <w:bookmarkStart w:id="500" w:name="_Toc443561967" w:displacedByCustomXml="next"/>
    <w:bookmarkEnd w:id="500" w:displacedByCustomXml="next"/>
    <w:bookmarkStart w:id="501" w:name="_Toc443575019" w:displacedByCustomXml="next"/>
    <w:bookmarkEnd w:id="501" w:displacedByCustomXml="next"/>
    <w:bookmarkStart w:id="502" w:name="_Toc443468472" w:displacedByCustomXml="next"/>
    <w:bookmarkEnd w:id="502" w:displacedByCustomXml="next"/>
    <w:bookmarkStart w:id="503" w:name="_Toc443551880" w:displacedByCustomXml="next"/>
    <w:bookmarkEnd w:id="503" w:displacedByCustomXml="next"/>
    <w:bookmarkStart w:id="504" w:name="_Toc443561976" w:displacedByCustomXml="next"/>
    <w:bookmarkEnd w:id="504" w:displacedByCustomXml="next"/>
    <w:bookmarkStart w:id="505" w:name="_Toc443575028" w:displacedByCustomXml="next"/>
    <w:bookmarkEnd w:id="505" w:displacedByCustomXml="next"/>
    <w:bookmarkStart w:id="506" w:name="_Toc443468481" w:displacedByCustomXml="next"/>
    <w:bookmarkEnd w:id="506" w:displacedByCustomXml="next"/>
    <w:bookmarkStart w:id="507" w:name="_Toc443551889" w:displacedByCustomXml="next"/>
    <w:bookmarkEnd w:id="507" w:displacedByCustomXml="next"/>
    <w:bookmarkStart w:id="508" w:name="_Toc443561985" w:displacedByCustomXml="next"/>
    <w:bookmarkEnd w:id="508" w:displacedByCustomXml="next"/>
    <w:bookmarkStart w:id="509" w:name="_Toc443575037" w:displacedByCustomXml="next"/>
    <w:bookmarkEnd w:id="509" w:displacedByCustomXml="next"/>
    <w:bookmarkStart w:id="510" w:name="_Toc443468490" w:displacedByCustomXml="next"/>
    <w:bookmarkEnd w:id="510" w:displacedByCustomXml="next"/>
    <w:bookmarkStart w:id="511" w:name="_Toc443551898" w:displacedByCustomXml="next"/>
    <w:bookmarkEnd w:id="511" w:displacedByCustomXml="next"/>
    <w:bookmarkStart w:id="512" w:name="_Toc443561994" w:displacedByCustomXml="next"/>
    <w:bookmarkEnd w:id="512" w:displacedByCustomXml="next"/>
    <w:bookmarkStart w:id="513" w:name="_Toc443575046" w:displacedByCustomXml="next"/>
    <w:bookmarkEnd w:id="513" w:displacedByCustomXml="next"/>
    <w:bookmarkStart w:id="514" w:name="_Toc443468499" w:displacedByCustomXml="next"/>
    <w:bookmarkEnd w:id="514" w:displacedByCustomXml="next"/>
    <w:bookmarkStart w:id="515" w:name="_Toc443551907" w:displacedByCustomXml="next"/>
    <w:bookmarkEnd w:id="515" w:displacedByCustomXml="next"/>
    <w:bookmarkStart w:id="516" w:name="_Toc443562003" w:displacedByCustomXml="next"/>
    <w:bookmarkEnd w:id="516" w:displacedByCustomXml="next"/>
    <w:bookmarkStart w:id="517" w:name="_Toc443575055" w:displacedByCustomXml="next"/>
    <w:bookmarkEnd w:id="517" w:displacedByCustomXml="next"/>
    <w:bookmarkStart w:id="518" w:name="_Toc443468508" w:displacedByCustomXml="next"/>
    <w:bookmarkEnd w:id="518" w:displacedByCustomXml="next"/>
    <w:bookmarkStart w:id="519" w:name="_Toc443551916" w:displacedByCustomXml="next"/>
    <w:bookmarkEnd w:id="519" w:displacedByCustomXml="next"/>
    <w:bookmarkStart w:id="520" w:name="_Toc443562012" w:displacedByCustomXml="next"/>
    <w:bookmarkEnd w:id="520" w:displacedByCustomXml="next"/>
    <w:bookmarkStart w:id="521" w:name="_Toc443575064" w:displacedByCustomXml="next"/>
    <w:bookmarkEnd w:id="521" w:displacedByCustomXml="next"/>
    <w:bookmarkStart w:id="522" w:name="_Toc443468517" w:displacedByCustomXml="next"/>
    <w:bookmarkEnd w:id="522" w:displacedByCustomXml="next"/>
    <w:bookmarkStart w:id="523" w:name="_Toc443551925" w:displacedByCustomXml="next"/>
    <w:bookmarkEnd w:id="523" w:displacedByCustomXml="next"/>
    <w:bookmarkStart w:id="524" w:name="_Toc443562021" w:displacedByCustomXml="next"/>
    <w:bookmarkEnd w:id="524" w:displacedByCustomXml="next"/>
    <w:bookmarkStart w:id="525" w:name="_Toc443575073" w:displacedByCustomXml="next"/>
    <w:bookmarkEnd w:id="525" w:displacedByCustomXml="next"/>
    <w:bookmarkStart w:id="526" w:name="_Toc443468526" w:displacedByCustomXml="next"/>
    <w:bookmarkEnd w:id="526" w:displacedByCustomXml="next"/>
    <w:bookmarkStart w:id="527" w:name="_Toc443551934" w:displacedByCustomXml="next"/>
    <w:bookmarkEnd w:id="527" w:displacedByCustomXml="next"/>
    <w:bookmarkStart w:id="528" w:name="_Toc443562030" w:displacedByCustomXml="next"/>
    <w:bookmarkEnd w:id="528" w:displacedByCustomXml="next"/>
    <w:bookmarkStart w:id="529" w:name="_Toc443575082" w:displacedByCustomXml="next"/>
    <w:bookmarkEnd w:id="529" w:displacedByCustomXml="next"/>
    <w:bookmarkStart w:id="530" w:name="_Toc443468535" w:displacedByCustomXml="next"/>
    <w:bookmarkEnd w:id="530" w:displacedByCustomXml="next"/>
    <w:bookmarkStart w:id="531" w:name="_Toc443551943" w:displacedByCustomXml="next"/>
    <w:bookmarkEnd w:id="531" w:displacedByCustomXml="next"/>
    <w:bookmarkStart w:id="532" w:name="_Toc443562039" w:displacedByCustomXml="next"/>
    <w:bookmarkEnd w:id="532" w:displacedByCustomXml="next"/>
    <w:bookmarkStart w:id="533" w:name="_Toc443575091" w:displacedByCustomXml="next"/>
    <w:bookmarkEnd w:id="533" w:displacedByCustomXml="next"/>
    <w:bookmarkStart w:id="534" w:name="_Toc443468544" w:displacedByCustomXml="next"/>
    <w:bookmarkEnd w:id="534" w:displacedByCustomXml="next"/>
    <w:bookmarkStart w:id="535" w:name="_Toc443551952" w:displacedByCustomXml="next"/>
    <w:bookmarkEnd w:id="535" w:displacedByCustomXml="next"/>
    <w:bookmarkStart w:id="536" w:name="_Toc443562048" w:displacedByCustomXml="next"/>
    <w:bookmarkEnd w:id="536" w:displacedByCustomXml="next"/>
    <w:bookmarkStart w:id="537" w:name="_Toc443575100" w:displacedByCustomXml="next"/>
    <w:bookmarkEnd w:id="537" w:displacedByCustomXml="next"/>
    <w:bookmarkStart w:id="538" w:name="_Toc443468553" w:displacedByCustomXml="next"/>
    <w:bookmarkEnd w:id="538" w:displacedByCustomXml="next"/>
    <w:bookmarkStart w:id="539" w:name="_Toc443551961" w:displacedByCustomXml="next"/>
    <w:bookmarkEnd w:id="539" w:displacedByCustomXml="next"/>
    <w:bookmarkStart w:id="540" w:name="_Toc443562057" w:displacedByCustomXml="next"/>
    <w:bookmarkEnd w:id="540" w:displacedByCustomXml="next"/>
    <w:bookmarkStart w:id="541" w:name="_Toc443575109" w:displacedByCustomXml="next"/>
    <w:bookmarkEnd w:id="541" w:displacedByCustomXml="next"/>
    <w:bookmarkStart w:id="542" w:name="_Toc443468571" w:displacedByCustomXml="next"/>
    <w:bookmarkEnd w:id="542" w:displacedByCustomXml="next"/>
    <w:bookmarkStart w:id="543" w:name="_Toc443551979" w:displacedByCustomXml="next"/>
    <w:bookmarkEnd w:id="543" w:displacedByCustomXml="next"/>
    <w:bookmarkStart w:id="544" w:name="_Toc443562075" w:displacedByCustomXml="next"/>
    <w:bookmarkEnd w:id="544" w:displacedByCustomXml="next"/>
    <w:bookmarkStart w:id="545" w:name="_Toc443575127" w:displacedByCustomXml="next"/>
    <w:bookmarkEnd w:id="545" w:displacedByCustomXml="next"/>
    <w:bookmarkStart w:id="546" w:name="_Toc443468580" w:displacedByCustomXml="next"/>
    <w:bookmarkEnd w:id="546" w:displacedByCustomXml="next"/>
    <w:bookmarkStart w:id="547" w:name="_Toc443551988" w:displacedByCustomXml="next"/>
    <w:bookmarkEnd w:id="547" w:displacedByCustomXml="next"/>
    <w:bookmarkStart w:id="548" w:name="_Toc443562084" w:displacedByCustomXml="next"/>
    <w:bookmarkEnd w:id="548" w:displacedByCustomXml="next"/>
    <w:bookmarkStart w:id="549" w:name="_Toc443575136" w:displacedByCustomXml="next"/>
    <w:bookmarkEnd w:id="549" w:displacedByCustomXml="next"/>
    <w:bookmarkStart w:id="550" w:name="_Toc443468589" w:displacedByCustomXml="next"/>
    <w:bookmarkEnd w:id="550" w:displacedByCustomXml="next"/>
    <w:bookmarkStart w:id="551" w:name="_Toc443551997" w:displacedByCustomXml="next"/>
    <w:bookmarkEnd w:id="551" w:displacedByCustomXml="next"/>
    <w:bookmarkStart w:id="552" w:name="_Toc443562093" w:displacedByCustomXml="next"/>
    <w:bookmarkEnd w:id="552" w:displacedByCustomXml="next"/>
    <w:bookmarkStart w:id="553" w:name="_Toc443575145" w:displacedByCustomXml="next"/>
    <w:bookmarkEnd w:id="553" w:displacedByCustomXml="next"/>
    <w:bookmarkStart w:id="554" w:name="_Toc443468598" w:displacedByCustomXml="next"/>
    <w:bookmarkEnd w:id="554" w:displacedByCustomXml="next"/>
    <w:bookmarkStart w:id="555" w:name="_Toc443552006" w:displacedByCustomXml="next"/>
    <w:bookmarkEnd w:id="555" w:displacedByCustomXml="next"/>
    <w:bookmarkStart w:id="556" w:name="_Toc443562102" w:displacedByCustomXml="next"/>
    <w:bookmarkEnd w:id="556" w:displacedByCustomXml="next"/>
    <w:bookmarkStart w:id="557" w:name="_Toc443575154" w:displacedByCustomXml="next"/>
    <w:bookmarkEnd w:id="557" w:displacedByCustomXml="next"/>
    <w:bookmarkStart w:id="558" w:name="_Toc443468607" w:displacedByCustomXml="next"/>
    <w:bookmarkEnd w:id="558" w:displacedByCustomXml="next"/>
    <w:bookmarkStart w:id="559" w:name="_Toc443552015" w:displacedByCustomXml="next"/>
    <w:bookmarkEnd w:id="559" w:displacedByCustomXml="next"/>
    <w:bookmarkStart w:id="560" w:name="_Toc443562111" w:displacedByCustomXml="next"/>
    <w:bookmarkEnd w:id="560" w:displacedByCustomXml="next"/>
    <w:bookmarkStart w:id="561" w:name="_Toc443575163" w:displacedByCustomXml="next"/>
    <w:bookmarkEnd w:id="561" w:displacedByCustomXml="next"/>
    <w:bookmarkStart w:id="562" w:name="_Toc443468616" w:displacedByCustomXml="next"/>
    <w:bookmarkEnd w:id="562" w:displacedByCustomXml="next"/>
    <w:bookmarkStart w:id="563" w:name="_Toc443552024" w:displacedByCustomXml="next"/>
    <w:bookmarkEnd w:id="563" w:displacedByCustomXml="next"/>
    <w:bookmarkStart w:id="564" w:name="_Toc443562120" w:displacedByCustomXml="next"/>
    <w:bookmarkEnd w:id="564" w:displacedByCustomXml="next"/>
    <w:bookmarkStart w:id="565" w:name="_Toc443575172" w:displacedByCustomXml="next"/>
    <w:bookmarkEnd w:id="565" w:displacedByCustomXml="next"/>
    <w:bookmarkStart w:id="566" w:name="_Toc443468625" w:displacedByCustomXml="next"/>
    <w:bookmarkEnd w:id="566" w:displacedByCustomXml="next"/>
    <w:bookmarkStart w:id="567" w:name="_Toc443552033" w:displacedByCustomXml="next"/>
    <w:bookmarkEnd w:id="567" w:displacedByCustomXml="next"/>
    <w:bookmarkStart w:id="568" w:name="_Toc443562129" w:displacedByCustomXml="next"/>
    <w:bookmarkEnd w:id="568" w:displacedByCustomXml="next"/>
    <w:bookmarkStart w:id="569" w:name="_Toc443575181" w:displacedByCustomXml="next"/>
    <w:bookmarkEnd w:id="569" w:displacedByCustomXml="next"/>
    <w:bookmarkStart w:id="570" w:name="_Toc443468634" w:displacedByCustomXml="next"/>
    <w:bookmarkEnd w:id="570" w:displacedByCustomXml="next"/>
    <w:bookmarkStart w:id="571" w:name="_Toc443552042" w:displacedByCustomXml="next"/>
    <w:bookmarkEnd w:id="571" w:displacedByCustomXml="next"/>
    <w:bookmarkStart w:id="572" w:name="_Toc443562138" w:displacedByCustomXml="next"/>
    <w:bookmarkEnd w:id="572" w:displacedByCustomXml="next"/>
    <w:bookmarkStart w:id="573" w:name="_Toc443575190" w:displacedByCustomXml="next"/>
    <w:bookmarkEnd w:id="573" w:displacedByCustomXml="next"/>
    <w:bookmarkStart w:id="574" w:name="_Toc443468643" w:displacedByCustomXml="next"/>
    <w:bookmarkEnd w:id="574" w:displacedByCustomXml="next"/>
    <w:bookmarkStart w:id="575" w:name="_Toc443552051" w:displacedByCustomXml="next"/>
    <w:bookmarkEnd w:id="575" w:displacedByCustomXml="next"/>
    <w:bookmarkStart w:id="576" w:name="_Toc443562147" w:displacedByCustomXml="next"/>
    <w:bookmarkEnd w:id="576" w:displacedByCustomXml="next"/>
    <w:bookmarkStart w:id="577" w:name="_Toc443575199" w:displacedByCustomXml="next"/>
    <w:bookmarkEnd w:id="577" w:displacedByCustomXml="next"/>
    <w:bookmarkStart w:id="578" w:name="_Toc443468652" w:displacedByCustomXml="next"/>
    <w:bookmarkEnd w:id="578" w:displacedByCustomXml="next"/>
    <w:bookmarkStart w:id="579" w:name="_Toc443552060" w:displacedByCustomXml="next"/>
    <w:bookmarkEnd w:id="579" w:displacedByCustomXml="next"/>
    <w:bookmarkStart w:id="580" w:name="_Toc443562156" w:displacedByCustomXml="next"/>
    <w:bookmarkEnd w:id="580" w:displacedByCustomXml="next"/>
    <w:bookmarkStart w:id="581" w:name="_Toc443575208" w:displacedByCustomXml="next"/>
    <w:bookmarkEnd w:id="581" w:displacedByCustomXml="next"/>
    <w:bookmarkStart w:id="582" w:name="_Toc443468661" w:displacedByCustomXml="next"/>
    <w:bookmarkEnd w:id="582" w:displacedByCustomXml="next"/>
    <w:bookmarkStart w:id="583" w:name="_Toc443552069" w:displacedByCustomXml="next"/>
    <w:bookmarkEnd w:id="583" w:displacedByCustomXml="next"/>
    <w:bookmarkStart w:id="584" w:name="_Toc443562165" w:displacedByCustomXml="next"/>
    <w:bookmarkEnd w:id="584" w:displacedByCustomXml="next"/>
    <w:bookmarkStart w:id="585" w:name="_Toc443575217" w:displacedByCustomXml="next"/>
    <w:bookmarkEnd w:id="585" w:displacedByCustomXml="next"/>
    <w:bookmarkStart w:id="586" w:name="_Toc443468679" w:displacedByCustomXml="next"/>
    <w:bookmarkEnd w:id="586" w:displacedByCustomXml="next"/>
    <w:bookmarkStart w:id="587" w:name="_Toc443552087" w:displacedByCustomXml="next"/>
    <w:bookmarkEnd w:id="587" w:displacedByCustomXml="next"/>
    <w:bookmarkStart w:id="588" w:name="_Toc443562183" w:displacedByCustomXml="next"/>
    <w:bookmarkEnd w:id="588" w:displacedByCustomXml="next"/>
    <w:bookmarkStart w:id="589" w:name="_Toc443575235" w:displacedByCustomXml="next"/>
    <w:bookmarkEnd w:id="589" w:displacedByCustomXml="next"/>
    <w:bookmarkStart w:id="590" w:name="_Toc443468688" w:displacedByCustomXml="next"/>
    <w:bookmarkEnd w:id="590" w:displacedByCustomXml="next"/>
    <w:bookmarkStart w:id="591" w:name="_Toc443552096" w:displacedByCustomXml="next"/>
    <w:bookmarkEnd w:id="591" w:displacedByCustomXml="next"/>
    <w:bookmarkStart w:id="592" w:name="_Toc443562192" w:displacedByCustomXml="next"/>
    <w:bookmarkEnd w:id="592" w:displacedByCustomXml="next"/>
    <w:bookmarkStart w:id="593" w:name="_Toc443575244" w:displacedByCustomXml="next"/>
    <w:bookmarkEnd w:id="593" w:displacedByCustomXml="next"/>
    <w:bookmarkStart w:id="594" w:name="_Toc443468697" w:displacedByCustomXml="next"/>
    <w:bookmarkEnd w:id="594" w:displacedByCustomXml="next"/>
    <w:bookmarkStart w:id="595" w:name="_Toc443552105" w:displacedByCustomXml="next"/>
    <w:bookmarkEnd w:id="595" w:displacedByCustomXml="next"/>
    <w:bookmarkStart w:id="596" w:name="_Toc443562201" w:displacedByCustomXml="next"/>
    <w:bookmarkEnd w:id="596" w:displacedByCustomXml="next"/>
    <w:bookmarkStart w:id="597" w:name="_Toc443575253" w:displacedByCustomXml="next"/>
    <w:bookmarkEnd w:id="597" w:displacedByCustomXml="next"/>
    <w:bookmarkStart w:id="598" w:name="_Toc443468706" w:displacedByCustomXml="next"/>
    <w:bookmarkEnd w:id="598" w:displacedByCustomXml="next"/>
    <w:bookmarkStart w:id="599" w:name="_Toc443552114" w:displacedByCustomXml="next"/>
    <w:bookmarkEnd w:id="599" w:displacedByCustomXml="next"/>
    <w:bookmarkStart w:id="600" w:name="_Toc443562210" w:displacedByCustomXml="next"/>
    <w:bookmarkEnd w:id="600" w:displacedByCustomXml="next"/>
    <w:bookmarkStart w:id="601" w:name="_Toc443575262" w:displacedByCustomXml="next"/>
    <w:bookmarkEnd w:id="601" w:displacedByCustomXml="next"/>
    <w:bookmarkStart w:id="602" w:name="_Toc443468715" w:displacedByCustomXml="next"/>
    <w:bookmarkEnd w:id="602" w:displacedByCustomXml="next"/>
    <w:bookmarkStart w:id="603" w:name="_Toc443552123" w:displacedByCustomXml="next"/>
    <w:bookmarkEnd w:id="603" w:displacedByCustomXml="next"/>
    <w:bookmarkStart w:id="604" w:name="_Toc443562219" w:displacedByCustomXml="next"/>
    <w:bookmarkEnd w:id="604" w:displacedByCustomXml="next"/>
    <w:bookmarkStart w:id="605" w:name="_Toc443575271" w:displacedByCustomXml="next"/>
    <w:bookmarkEnd w:id="605" w:displacedByCustomXml="next"/>
    <w:bookmarkStart w:id="606" w:name="_Toc443468724" w:displacedByCustomXml="next"/>
    <w:bookmarkEnd w:id="606" w:displacedByCustomXml="next"/>
    <w:bookmarkStart w:id="607" w:name="_Toc443552132" w:displacedByCustomXml="next"/>
    <w:bookmarkEnd w:id="607" w:displacedByCustomXml="next"/>
    <w:bookmarkStart w:id="608" w:name="_Toc443562228" w:displacedByCustomXml="next"/>
    <w:bookmarkEnd w:id="608" w:displacedByCustomXml="next"/>
    <w:bookmarkStart w:id="609" w:name="_Toc443575280" w:displacedByCustomXml="next"/>
    <w:bookmarkEnd w:id="609" w:displacedByCustomXml="next"/>
    <w:bookmarkStart w:id="610" w:name="_Toc443468733" w:displacedByCustomXml="next"/>
    <w:bookmarkEnd w:id="610" w:displacedByCustomXml="next"/>
    <w:bookmarkStart w:id="611" w:name="_Toc443552141" w:displacedByCustomXml="next"/>
    <w:bookmarkEnd w:id="611" w:displacedByCustomXml="next"/>
    <w:bookmarkStart w:id="612" w:name="_Toc443562237" w:displacedByCustomXml="next"/>
    <w:bookmarkEnd w:id="612" w:displacedByCustomXml="next"/>
    <w:bookmarkStart w:id="613" w:name="_Toc443575289" w:displacedByCustomXml="next"/>
    <w:bookmarkEnd w:id="613" w:displacedByCustomXml="next"/>
    <w:bookmarkStart w:id="614" w:name="_Toc443468742" w:displacedByCustomXml="next"/>
    <w:bookmarkEnd w:id="614" w:displacedByCustomXml="next"/>
    <w:bookmarkStart w:id="615" w:name="_Toc443552150" w:displacedByCustomXml="next"/>
    <w:bookmarkEnd w:id="615" w:displacedByCustomXml="next"/>
    <w:bookmarkStart w:id="616" w:name="_Toc443562246" w:displacedByCustomXml="next"/>
    <w:bookmarkEnd w:id="616" w:displacedByCustomXml="next"/>
    <w:bookmarkStart w:id="617" w:name="_Toc443575298" w:displacedByCustomXml="next"/>
    <w:bookmarkEnd w:id="617" w:displacedByCustomXml="next"/>
    <w:bookmarkStart w:id="618" w:name="_Toc443468751" w:displacedByCustomXml="next"/>
    <w:bookmarkEnd w:id="618" w:displacedByCustomXml="next"/>
    <w:bookmarkStart w:id="619" w:name="_Toc443552159" w:displacedByCustomXml="next"/>
    <w:bookmarkEnd w:id="619" w:displacedByCustomXml="next"/>
    <w:bookmarkStart w:id="620" w:name="_Toc443562255" w:displacedByCustomXml="next"/>
    <w:bookmarkEnd w:id="620" w:displacedByCustomXml="next"/>
    <w:bookmarkStart w:id="621" w:name="_Toc443575307" w:displacedByCustomXml="next"/>
    <w:bookmarkEnd w:id="621" w:displacedByCustomXml="next"/>
    <w:bookmarkStart w:id="622" w:name="_Toc443468760" w:displacedByCustomXml="next"/>
    <w:bookmarkEnd w:id="622" w:displacedByCustomXml="next"/>
    <w:bookmarkStart w:id="623" w:name="_Toc443552168" w:displacedByCustomXml="next"/>
    <w:bookmarkEnd w:id="623" w:displacedByCustomXml="next"/>
    <w:bookmarkStart w:id="624" w:name="_Toc443562264" w:displacedByCustomXml="next"/>
    <w:bookmarkEnd w:id="624" w:displacedByCustomXml="next"/>
    <w:bookmarkStart w:id="625" w:name="_Toc443575316" w:displacedByCustomXml="next"/>
    <w:bookmarkEnd w:id="625" w:displacedByCustomXml="next"/>
    <w:bookmarkStart w:id="626" w:name="_Toc443468769" w:displacedByCustomXml="next"/>
    <w:bookmarkEnd w:id="626" w:displacedByCustomXml="next"/>
    <w:bookmarkStart w:id="627" w:name="_Toc443552177" w:displacedByCustomXml="next"/>
    <w:bookmarkEnd w:id="627" w:displacedByCustomXml="next"/>
    <w:bookmarkStart w:id="628" w:name="_Toc443562273" w:displacedByCustomXml="next"/>
    <w:bookmarkEnd w:id="628" w:displacedByCustomXml="next"/>
    <w:bookmarkStart w:id="629" w:name="_Toc443575325" w:displacedByCustomXml="next"/>
    <w:bookmarkEnd w:id="629" w:displacedByCustomXml="next"/>
    <w:bookmarkStart w:id="630" w:name="_Toc443468787" w:displacedByCustomXml="next"/>
    <w:bookmarkEnd w:id="630" w:displacedByCustomXml="next"/>
    <w:bookmarkStart w:id="631" w:name="_Toc443552195" w:displacedByCustomXml="next"/>
    <w:bookmarkEnd w:id="631" w:displacedByCustomXml="next"/>
    <w:bookmarkStart w:id="632" w:name="_Toc443562291" w:displacedByCustomXml="next"/>
    <w:bookmarkEnd w:id="632" w:displacedByCustomXml="next"/>
    <w:bookmarkStart w:id="633" w:name="_Toc443575343" w:displacedByCustomXml="next"/>
    <w:bookmarkEnd w:id="633" w:displacedByCustomXml="next"/>
    <w:bookmarkStart w:id="634" w:name="_Toc443468796" w:displacedByCustomXml="next"/>
    <w:bookmarkEnd w:id="634" w:displacedByCustomXml="next"/>
    <w:bookmarkStart w:id="635" w:name="_Toc443552204" w:displacedByCustomXml="next"/>
    <w:bookmarkEnd w:id="635" w:displacedByCustomXml="next"/>
    <w:bookmarkStart w:id="636" w:name="_Toc443562300" w:displacedByCustomXml="next"/>
    <w:bookmarkEnd w:id="636" w:displacedByCustomXml="next"/>
    <w:bookmarkStart w:id="637" w:name="_Toc443575352" w:displacedByCustomXml="next"/>
    <w:bookmarkEnd w:id="637" w:displacedByCustomXml="next"/>
    <w:bookmarkStart w:id="638" w:name="_Toc443468805" w:displacedByCustomXml="next"/>
    <w:bookmarkEnd w:id="638" w:displacedByCustomXml="next"/>
    <w:bookmarkStart w:id="639" w:name="_Toc443552213" w:displacedByCustomXml="next"/>
    <w:bookmarkEnd w:id="639" w:displacedByCustomXml="next"/>
    <w:bookmarkStart w:id="640" w:name="_Toc443562309" w:displacedByCustomXml="next"/>
    <w:bookmarkEnd w:id="640" w:displacedByCustomXml="next"/>
    <w:bookmarkStart w:id="641" w:name="_Toc443575361" w:displacedByCustomXml="next"/>
    <w:bookmarkEnd w:id="641" w:displacedByCustomXml="next"/>
    <w:bookmarkStart w:id="642" w:name="_Toc443468814" w:displacedByCustomXml="next"/>
    <w:bookmarkEnd w:id="642" w:displacedByCustomXml="next"/>
    <w:bookmarkStart w:id="643" w:name="_Toc443552222" w:displacedByCustomXml="next"/>
    <w:bookmarkEnd w:id="643" w:displacedByCustomXml="next"/>
    <w:bookmarkStart w:id="644" w:name="_Toc443562318" w:displacedByCustomXml="next"/>
    <w:bookmarkEnd w:id="644" w:displacedByCustomXml="next"/>
    <w:bookmarkStart w:id="645" w:name="_Toc443575370" w:displacedByCustomXml="next"/>
    <w:bookmarkEnd w:id="645" w:displacedByCustomXml="next"/>
    <w:bookmarkStart w:id="646" w:name="_Toc443468823" w:displacedByCustomXml="next"/>
    <w:bookmarkEnd w:id="646" w:displacedByCustomXml="next"/>
    <w:bookmarkStart w:id="647" w:name="_Toc443552231" w:displacedByCustomXml="next"/>
    <w:bookmarkEnd w:id="647" w:displacedByCustomXml="next"/>
    <w:bookmarkStart w:id="648" w:name="_Toc443562327" w:displacedByCustomXml="next"/>
    <w:bookmarkEnd w:id="648" w:displacedByCustomXml="next"/>
    <w:bookmarkStart w:id="649" w:name="_Toc443575379" w:displacedByCustomXml="next"/>
    <w:bookmarkEnd w:id="649" w:displacedByCustomXml="next"/>
    <w:bookmarkStart w:id="650" w:name="_Toc443468832" w:displacedByCustomXml="next"/>
    <w:bookmarkEnd w:id="650" w:displacedByCustomXml="next"/>
    <w:bookmarkStart w:id="651" w:name="_Toc443552240" w:displacedByCustomXml="next"/>
    <w:bookmarkEnd w:id="651" w:displacedByCustomXml="next"/>
    <w:bookmarkStart w:id="652" w:name="_Toc443562336" w:displacedByCustomXml="next"/>
    <w:bookmarkEnd w:id="652" w:displacedByCustomXml="next"/>
    <w:bookmarkStart w:id="653" w:name="_Toc443575388" w:displacedByCustomXml="next"/>
    <w:bookmarkEnd w:id="653" w:displacedByCustomXml="next"/>
    <w:bookmarkStart w:id="654" w:name="_Toc443468841" w:displacedByCustomXml="next"/>
    <w:bookmarkEnd w:id="654" w:displacedByCustomXml="next"/>
    <w:bookmarkStart w:id="655" w:name="_Toc443552249" w:displacedByCustomXml="next"/>
    <w:bookmarkEnd w:id="655" w:displacedByCustomXml="next"/>
    <w:bookmarkStart w:id="656" w:name="_Toc443562345" w:displacedByCustomXml="next"/>
    <w:bookmarkEnd w:id="656" w:displacedByCustomXml="next"/>
    <w:bookmarkStart w:id="657" w:name="_Toc443575397" w:displacedByCustomXml="next"/>
    <w:bookmarkEnd w:id="657" w:displacedByCustomXml="next"/>
    <w:bookmarkStart w:id="658" w:name="_Toc443468850" w:displacedByCustomXml="next"/>
    <w:bookmarkEnd w:id="658" w:displacedByCustomXml="next"/>
    <w:bookmarkStart w:id="659" w:name="_Toc443552258" w:displacedByCustomXml="next"/>
    <w:bookmarkEnd w:id="659" w:displacedByCustomXml="next"/>
    <w:bookmarkStart w:id="660" w:name="_Toc443562354" w:displacedByCustomXml="next"/>
    <w:bookmarkEnd w:id="660" w:displacedByCustomXml="next"/>
    <w:bookmarkStart w:id="661" w:name="_Toc443575406" w:displacedByCustomXml="next"/>
    <w:bookmarkEnd w:id="661" w:displacedByCustomXml="next"/>
    <w:bookmarkStart w:id="662" w:name="_Toc443468859" w:displacedByCustomXml="next"/>
    <w:bookmarkEnd w:id="662" w:displacedByCustomXml="next"/>
    <w:bookmarkStart w:id="663" w:name="_Toc443552267" w:displacedByCustomXml="next"/>
    <w:bookmarkEnd w:id="663" w:displacedByCustomXml="next"/>
    <w:bookmarkStart w:id="664" w:name="_Toc443562363" w:displacedByCustomXml="next"/>
    <w:bookmarkEnd w:id="664" w:displacedByCustomXml="next"/>
    <w:bookmarkStart w:id="665" w:name="_Toc443575415" w:displacedByCustomXml="next"/>
    <w:bookmarkEnd w:id="665" w:displacedByCustomXml="next"/>
    <w:bookmarkStart w:id="666" w:name="_Toc443468868" w:displacedByCustomXml="next"/>
    <w:bookmarkEnd w:id="666" w:displacedByCustomXml="next"/>
    <w:bookmarkStart w:id="667" w:name="_Toc443552276" w:displacedByCustomXml="next"/>
    <w:bookmarkEnd w:id="667" w:displacedByCustomXml="next"/>
    <w:bookmarkStart w:id="668" w:name="_Toc443562372" w:displacedByCustomXml="next"/>
    <w:bookmarkEnd w:id="668" w:displacedByCustomXml="next"/>
    <w:bookmarkStart w:id="669" w:name="_Toc443575424" w:displacedByCustomXml="next"/>
    <w:bookmarkEnd w:id="669" w:displacedByCustomXml="next"/>
    <w:bookmarkStart w:id="670" w:name="_Toc443468877" w:displacedByCustomXml="next"/>
    <w:bookmarkEnd w:id="670" w:displacedByCustomXml="next"/>
    <w:bookmarkStart w:id="671" w:name="_Toc443552285" w:displacedByCustomXml="next"/>
    <w:bookmarkEnd w:id="671" w:displacedByCustomXml="next"/>
    <w:bookmarkStart w:id="672" w:name="_Toc443562381" w:displacedByCustomXml="next"/>
    <w:bookmarkEnd w:id="672" w:displacedByCustomXml="next"/>
    <w:bookmarkStart w:id="673" w:name="_Toc443575433" w:displacedByCustomXml="next"/>
    <w:bookmarkEnd w:id="673" w:displacedByCustomXml="next"/>
    <w:bookmarkStart w:id="674" w:name="_Toc443468886" w:displacedByCustomXml="next"/>
    <w:bookmarkEnd w:id="674" w:displacedByCustomXml="next"/>
    <w:bookmarkStart w:id="675" w:name="_Toc443552294" w:displacedByCustomXml="next"/>
    <w:bookmarkEnd w:id="675" w:displacedByCustomXml="next"/>
    <w:bookmarkStart w:id="676" w:name="_Toc443562390" w:displacedByCustomXml="next"/>
    <w:bookmarkEnd w:id="676" w:displacedByCustomXml="next"/>
    <w:bookmarkStart w:id="677" w:name="_Toc443575442" w:displacedByCustomXml="next"/>
    <w:bookmarkEnd w:id="677" w:displacedByCustomXml="next"/>
    <w:bookmarkStart w:id="678" w:name="_Toc443468895" w:displacedByCustomXml="next"/>
    <w:bookmarkEnd w:id="678" w:displacedByCustomXml="next"/>
    <w:bookmarkStart w:id="679" w:name="_Toc443552303" w:displacedByCustomXml="next"/>
    <w:bookmarkEnd w:id="679" w:displacedByCustomXml="next"/>
    <w:bookmarkStart w:id="680" w:name="_Toc443562399" w:displacedByCustomXml="next"/>
    <w:bookmarkEnd w:id="680" w:displacedByCustomXml="next"/>
    <w:bookmarkStart w:id="681" w:name="_Toc443575451" w:displacedByCustomXml="next"/>
    <w:bookmarkEnd w:id="681" w:displacedByCustomXml="next"/>
    <w:bookmarkStart w:id="682" w:name="_Toc443468896" w:displacedByCustomXml="next"/>
    <w:bookmarkEnd w:id="682" w:displacedByCustomXml="next"/>
    <w:bookmarkStart w:id="683" w:name="_Toc443552304" w:displacedByCustomXml="next"/>
    <w:bookmarkEnd w:id="683" w:displacedByCustomXml="next"/>
    <w:bookmarkStart w:id="684" w:name="_Toc443562400" w:displacedByCustomXml="next"/>
    <w:bookmarkEnd w:id="684" w:displacedByCustomXml="next"/>
    <w:bookmarkStart w:id="685" w:name="_Toc443575452" w:displacedByCustomXml="next"/>
    <w:bookmarkEnd w:id="685" w:displacedByCustomXml="next"/>
    <w:bookmarkStart w:id="686" w:name="_Toc443468916" w:displacedByCustomXml="next"/>
    <w:bookmarkEnd w:id="686" w:displacedByCustomXml="next"/>
    <w:bookmarkStart w:id="687" w:name="_Toc443552324" w:displacedByCustomXml="next"/>
    <w:bookmarkEnd w:id="687" w:displacedByCustomXml="next"/>
    <w:bookmarkStart w:id="688" w:name="_Toc443562420" w:displacedByCustomXml="next"/>
    <w:bookmarkEnd w:id="688" w:displacedByCustomXml="next"/>
    <w:bookmarkStart w:id="689" w:name="_Toc443575472" w:displacedByCustomXml="next"/>
    <w:bookmarkEnd w:id="689" w:displacedByCustomXml="next"/>
    <w:bookmarkStart w:id="690" w:name="_Toc443468924" w:displacedByCustomXml="next"/>
    <w:bookmarkEnd w:id="690" w:displacedByCustomXml="next"/>
    <w:bookmarkStart w:id="691" w:name="_Toc443552332" w:displacedByCustomXml="next"/>
    <w:bookmarkEnd w:id="691" w:displacedByCustomXml="next"/>
    <w:bookmarkStart w:id="692" w:name="_Toc443562428" w:displacedByCustomXml="next"/>
    <w:bookmarkEnd w:id="692" w:displacedByCustomXml="next"/>
    <w:bookmarkStart w:id="693" w:name="_Toc443575480" w:displacedByCustomXml="next"/>
    <w:bookmarkEnd w:id="693" w:displacedByCustomXml="next"/>
    <w:bookmarkStart w:id="694" w:name="_Toc443468932" w:displacedByCustomXml="next"/>
    <w:bookmarkEnd w:id="694" w:displacedByCustomXml="next"/>
    <w:bookmarkStart w:id="695" w:name="_Toc443552340" w:displacedByCustomXml="next"/>
    <w:bookmarkEnd w:id="695" w:displacedByCustomXml="next"/>
    <w:bookmarkStart w:id="696" w:name="_Toc443562436" w:displacedByCustomXml="next"/>
    <w:bookmarkEnd w:id="696" w:displacedByCustomXml="next"/>
    <w:bookmarkStart w:id="697" w:name="_Toc443575488" w:displacedByCustomXml="next"/>
    <w:bookmarkEnd w:id="697" w:displacedByCustomXml="next"/>
    <w:bookmarkStart w:id="698" w:name="_Toc443468940" w:displacedByCustomXml="next"/>
    <w:bookmarkEnd w:id="698" w:displacedByCustomXml="next"/>
    <w:bookmarkStart w:id="699" w:name="_Toc443552348" w:displacedByCustomXml="next"/>
    <w:bookmarkEnd w:id="699" w:displacedByCustomXml="next"/>
    <w:bookmarkStart w:id="700" w:name="_Toc443562444" w:displacedByCustomXml="next"/>
    <w:bookmarkEnd w:id="700" w:displacedByCustomXml="next"/>
    <w:bookmarkStart w:id="701" w:name="_Toc443575496" w:displacedByCustomXml="next"/>
    <w:bookmarkEnd w:id="701" w:displacedByCustomXml="next"/>
    <w:bookmarkStart w:id="702" w:name="_Toc443468948" w:displacedByCustomXml="next"/>
    <w:bookmarkEnd w:id="702" w:displacedByCustomXml="next"/>
    <w:bookmarkStart w:id="703" w:name="_Toc443552356" w:displacedByCustomXml="next"/>
    <w:bookmarkEnd w:id="703" w:displacedByCustomXml="next"/>
    <w:bookmarkStart w:id="704" w:name="_Toc443562452" w:displacedByCustomXml="next"/>
    <w:bookmarkEnd w:id="704" w:displacedByCustomXml="next"/>
    <w:bookmarkStart w:id="705" w:name="_Toc443575504" w:displacedByCustomXml="next"/>
    <w:bookmarkEnd w:id="705" w:displacedByCustomXml="next"/>
    <w:bookmarkStart w:id="706" w:name="_Toc443468956" w:displacedByCustomXml="next"/>
    <w:bookmarkEnd w:id="706" w:displacedByCustomXml="next"/>
    <w:bookmarkStart w:id="707" w:name="_Toc443552364" w:displacedByCustomXml="next"/>
    <w:bookmarkEnd w:id="707" w:displacedByCustomXml="next"/>
    <w:bookmarkStart w:id="708" w:name="_Toc443562460" w:displacedByCustomXml="next"/>
    <w:bookmarkEnd w:id="708" w:displacedByCustomXml="next"/>
    <w:bookmarkStart w:id="709" w:name="_Toc443575512" w:displacedByCustomXml="next"/>
    <w:bookmarkEnd w:id="709" w:displacedByCustomXml="next"/>
    <w:bookmarkStart w:id="710" w:name="_Toc443468964" w:displacedByCustomXml="next"/>
    <w:bookmarkEnd w:id="710" w:displacedByCustomXml="next"/>
    <w:bookmarkStart w:id="711" w:name="_Toc443552372" w:displacedByCustomXml="next"/>
    <w:bookmarkEnd w:id="711" w:displacedByCustomXml="next"/>
    <w:bookmarkStart w:id="712" w:name="_Toc443562468" w:displacedByCustomXml="next"/>
    <w:bookmarkEnd w:id="712" w:displacedByCustomXml="next"/>
    <w:bookmarkStart w:id="713" w:name="_Toc443575520" w:displacedByCustomXml="next"/>
    <w:bookmarkEnd w:id="713" w:displacedByCustomXml="next"/>
    <w:bookmarkStart w:id="714" w:name="_Toc443468972" w:displacedByCustomXml="next"/>
    <w:bookmarkEnd w:id="714" w:displacedByCustomXml="next"/>
    <w:bookmarkStart w:id="715" w:name="_Toc443552380" w:displacedByCustomXml="next"/>
    <w:bookmarkEnd w:id="715" w:displacedByCustomXml="next"/>
    <w:bookmarkStart w:id="716" w:name="_Toc443562476" w:displacedByCustomXml="next"/>
    <w:bookmarkEnd w:id="716" w:displacedByCustomXml="next"/>
    <w:bookmarkStart w:id="717" w:name="_Toc443575528" w:displacedByCustomXml="next"/>
    <w:bookmarkEnd w:id="717" w:displacedByCustomXml="next"/>
    <w:bookmarkStart w:id="718" w:name="_Toc443468980" w:displacedByCustomXml="next"/>
    <w:bookmarkEnd w:id="718" w:displacedByCustomXml="next"/>
    <w:bookmarkStart w:id="719" w:name="_Toc443552388" w:displacedByCustomXml="next"/>
    <w:bookmarkEnd w:id="719" w:displacedByCustomXml="next"/>
    <w:bookmarkStart w:id="720" w:name="_Toc443562484" w:displacedByCustomXml="next"/>
    <w:bookmarkEnd w:id="720" w:displacedByCustomXml="next"/>
    <w:bookmarkStart w:id="721" w:name="_Toc443575536" w:displacedByCustomXml="next"/>
    <w:bookmarkEnd w:id="721" w:displacedByCustomXml="next"/>
    <w:bookmarkStart w:id="722" w:name="_Toc443468988" w:displacedByCustomXml="next"/>
    <w:bookmarkEnd w:id="722" w:displacedByCustomXml="next"/>
    <w:bookmarkStart w:id="723" w:name="_Toc443552396" w:displacedByCustomXml="next"/>
    <w:bookmarkEnd w:id="723" w:displacedByCustomXml="next"/>
    <w:bookmarkStart w:id="724" w:name="_Toc443562492" w:displacedByCustomXml="next"/>
    <w:bookmarkEnd w:id="724" w:displacedByCustomXml="next"/>
    <w:bookmarkStart w:id="725" w:name="_Toc443575544" w:displacedByCustomXml="next"/>
    <w:bookmarkEnd w:id="725" w:displacedByCustomXml="next"/>
    <w:bookmarkStart w:id="726" w:name="_Toc443468996" w:displacedByCustomXml="next"/>
    <w:bookmarkEnd w:id="726" w:displacedByCustomXml="next"/>
    <w:bookmarkStart w:id="727" w:name="_Toc443552404" w:displacedByCustomXml="next"/>
    <w:bookmarkEnd w:id="727" w:displacedByCustomXml="next"/>
    <w:bookmarkStart w:id="728" w:name="_Toc443562500" w:displacedByCustomXml="next"/>
    <w:bookmarkEnd w:id="728" w:displacedByCustomXml="next"/>
    <w:bookmarkStart w:id="729" w:name="_Toc443575552" w:displacedByCustomXml="next"/>
    <w:bookmarkEnd w:id="729" w:displacedByCustomXml="next"/>
    <w:bookmarkStart w:id="730" w:name="_Toc443469004" w:displacedByCustomXml="next"/>
    <w:bookmarkEnd w:id="730" w:displacedByCustomXml="next"/>
    <w:bookmarkStart w:id="731" w:name="_Toc443552412" w:displacedByCustomXml="next"/>
    <w:bookmarkEnd w:id="731" w:displacedByCustomXml="next"/>
    <w:bookmarkStart w:id="732" w:name="_Toc443562508" w:displacedByCustomXml="next"/>
    <w:bookmarkEnd w:id="732" w:displacedByCustomXml="next"/>
    <w:bookmarkStart w:id="733" w:name="_Toc443575560" w:displacedByCustomXml="next"/>
    <w:bookmarkEnd w:id="733" w:displacedByCustomXml="next"/>
    <w:bookmarkStart w:id="734" w:name="_Toc443469012" w:displacedByCustomXml="next"/>
    <w:bookmarkEnd w:id="734" w:displacedByCustomXml="next"/>
    <w:bookmarkStart w:id="735" w:name="_Toc443552420" w:displacedByCustomXml="next"/>
    <w:bookmarkEnd w:id="735" w:displacedByCustomXml="next"/>
    <w:bookmarkStart w:id="736" w:name="_Toc443562516" w:displacedByCustomXml="next"/>
    <w:bookmarkEnd w:id="736" w:displacedByCustomXml="next"/>
    <w:bookmarkStart w:id="737" w:name="_Toc443575568" w:displacedByCustomXml="next"/>
    <w:bookmarkEnd w:id="737" w:displacedByCustomXml="next"/>
    <w:bookmarkStart w:id="738" w:name="_Toc443469020" w:displacedByCustomXml="next"/>
    <w:bookmarkEnd w:id="738" w:displacedByCustomXml="next"/>
    <w:bookmarkStart w:id="739" w:name="_Toc443552428" w:displacedByCustomXml="next"/>
    <w:bookmarkEnd w:id="739" w:displacedByCustomXml="next"/>
    <w:bookmarkStart w:id="740" w:name="_Toc443562524" w:displacedByCustomXml="next"/>
    <w:bookmarkEnd w:id="740" w:displacedByCustomXml="next"/>
    <w:bookmarkStart w:id="741" w:name="_Toc443575576" w:displacedByCustomXml="next"/>
    <w:bookmarkEnd w:id="741" w:displacedByCustomXml="next"/>
    <w:bookmarkStart w:id="742" w:name="_Toc443469028" w:displacedByCustomXml="next"/>
    <w:bookmarkEnd w:id="742" w:displacedByCustomXml="next"/>
    <w:bookmarkStart w:id="743" w:name="_Toc443552436" w:displacedByCustomXml="next"/>
    <w:bookmarkEnd w:id="743" w:displacedByCustomXml="next"/>
    <w:bookmarkStart w:id="744" w:name="_Toc443562532" w:displacedByCustomXml="next"/>
    <w:bookmarkEnd w:id="744" w:displacedByCustomXml="next"/>
    <w:bookmarkStart w:id="745" w:name="_Toc443575584" w:displacedByCustomXml="next"/>
    <w:bookmarkEnd w:id="745" w:displacedByCustomXml="next"/>
    <w:bookmarkStart w:id="746" w:name="_Toc443469036" w:displacedByCustomXml="next"/>
    <w:bookmarkEnd w:id="746" w:displacedByCustomXml="next"/>
    <w:bookmarkStart w:id="747" w:name="_Toc443552444" w:displacedByCustomXml="next"/>
    <w:bookmarkEnd w:id="747" w:displacedByCustomXml="next"/>
    <w:bookmarkStart w:id="748" w:name="_Toc443562540" w:displacedByCustomXml="next"/>
    <w:bookmarkEnd w:id="748" w:displacedByCustomXml="next"/>
    <w:bookmarkStart w:id="749" w:name="_Toc443575592" w:displacedByCustomXml="next"/>
    <w:bookmarkEnd w:id="749" w:displacedByCustomXml="next"/>
    <w:bookmarkStart w:id="750" w:name="_Toc443469044" w:displacedByCustomXml="next"/>
    <w:bookmarkEnd w:id="750" w:displacedByCustomXml="next"/>
    <w:bookmarkStart w:id="751" w:name="_Toc443552452" w:displacedByCustomXml="next"/>
    <w:bookmarkEnd w:id="751" w:displacedByCustomXml="next"/>
    <w:bookmarkStart w:id="752" w:name="_Toc443562548" w:displacedByCustomXml="next"/>
    <w:bookmarkEnd w:id="752" w:displacedByCustomXml="next"/>
    <w:bookmarkStart w:id="753" w:name="_Toc443575600" w:displacedByCustomXml="next"/>
    <w:bookmarkEnd w:id="753" w:displacedByCustomXml="next"/>
    <w:bookmarkStart w:id="754" w:name="_Toc443469052" w:displacedByCustomXml="next"/>
    <w:bookmarkEnd w:id="754" w:displacedByCustomXml="next"/>
    <w:bookmarkStart w:id="755" w:name="_Toc443552460" w:displacedByCustomXml="next"/>
    <w:bookmarkEnd w:id="755" w:displacedByCustomXml="next"/>
    <w:bookmarkStart w:id="756" w:name="_Toc443562556" w:displacedByCustomXml="next"/>
    <w:bookmarkEnd w:id="756" w:displacedByCustomXml="next"/>
    <w:bookmarkStart w:id="757" w:name="_Toc443575608" w:displacedByCustomXml="next"/>
    <w:bookmarkEnd w:id="757" w:displacedByCustomXml="next"/>
    <w:bookmarkStart w:id="758" w:name="_Toc443469060" w:displacedByCustomXml="next"/>
    <w:bookmarkEnd w:id="758" w:displacedByCustomXml="next"/>
    <w:bookmarkStart w:id="759" w:name="_Toc443552468" w:displacedByCustomXml="next"/>
    <w:bookmarkEnd w:id="759" w:displacedByCustomXml="next"/>
    <w:bookmarkStart w:id="760" w:name="_Toc443562564" w:displacedByCustomXml="next"/>
    <w:bookmarkEnd w:id="760" w:displacedByCustomXml="next"/>
    <w:bookmarkStart w:id="761" w:name="_Toc443575616" w:displacedByCustomXml="next"/>
    <w:bookmarkEnd w:id="761" w:displacedByCustomXml="next"/>
    <w:bookmarkStart w:id="762" w:name="_Toc443469068" w:displacedByCustomXml="next"/>
    <w:bookmarkEnd w:id="762" w:displacedByCustomXml="next"/>
    <w:bookmarkStart w:id="763" w:name="_Toc443552476" w:displacedByCustomXml="next"/>
    <w:bookmarkEnd w:id="763" w:displacedByCustomXml="next"/>
    <w:bookmarkStart w:id="764" w:name="_Toc443562572" w:displacedByCustomXml="next"/>
    <w:bookmarkEnd w:id="764" w:displacedByCustomXml="next"/>
    <w:bookmarkStart w:id="765" w:name="_Toc443575624" w:displacedByCustomXml="next"/>
    <w:bookmarkEnd w:id="765" w:displacedByCustomXml="next"/>
    <w:bookmarkStart w:id="766" w:name="_Toc443469076" w:displacedByCustomXml="next"/>
    <w:bookmarkEnd w:id="766" w:displacedByCustomXml="next"/>
    <w:bookmarkStart w:id="767" w:name="_Toc443552484" w:displacedByCustomXml="next"/>
    <w:bookmarkEnd w:id="767" w:displacedByCustomXml="next"/>
    <w:bookmarkStart w:id="768" w:name="_Toc443562580" w:displacedByCustomXml="next"/>
    <w:bookmarkEnd w:id="768" w:displacedByCustomXml="next"/>
    <w:bookmarkStart w:id="769" w:name="_Toc443575632" w:displacedByCustomXml="next"/>
    <w:bookmarkEnd w:id="769" w:displacedByCustomXml="next"/>
    <w:bookmarkStart w:id="770" w:name="_Toc443469084" w:displacedByCustomXml="next"/>
    <w:bookmarkEnd w:id="770" w:displacedByCustomXml="next"/>
    <w:bookmarkStart w:id="771" w:name="_Toc443552492" w:displacedByCustomXml="next"/>
    <w:bookmarkEnd w:id="771" w:displacedByCustomXml="next"/>
    <w:bookmarkStart w:id="772" w:name="_Toc443562588" w:displacedByCustomXml="next"/>
    <w:bookmarkEnd w:id="772" w:displacedByCustomXml="next"/>
    <w:bookmarkStart w:id="773" w:name="_Toc443575640" w:displacedByCustomXml="next"/>
    <w:bookmarkEnd w:id="773" w:displacedByCustomXml="next"/>
    <w:bookmarkStart w:id="774" w:name="_Toc443469092" w:displacedByCustomXml="next"/>
    <w:bookmarkEnd w:id="774" w:displacedByCustomXml="next"/>
    <w:bookmarkStart w:id="775" w:name="_Toc443552500" w:displacedByCustomXml="next"/>
    <w:bookmarkEnd w:id="775" w:displacedByCustomXml="next"/>
    <w:bookmarkStart w:id="776" w:name="_Toc443562596" w:displacedByCustomXml="next"/>
    <w:bookmarkEnd w:id="776" w:displacedByCustomXml="next"/>
    <w:bookmarkStart w:id="777" w:name="_Toc443575648" w:displacedByCustomXml="next"/>
    <w:bookmarkEnd w:id="777" w:displacedByCustomXml="next"/>
    <w:bookmarkStart w:id="778" w:name="_Toc443469100" w:displacedByCustomXml="next"/>
    <w:bookmarkEnd w:id="778" w:displacedByCustomXml="next"/>
    <w:bookmarkStart w:id="779" w:name="_Toc443552508" w:displacedByCustomXml="next"/>
    <w:bookmarkEnd w:id="779" w:displacedByCustomXml="next"/>
    <w:bookmarkStart w:id="780" w:name="_Toc443562604" w:displacedByCustomXml="next"/>
    <w:bookmarkEnd w:id="780" w:displacedByCustomXml="next"/>
    <w:bookmarkStart w:id="781" w:name="_Toc443575656" w:displacedByCustomXml="next"/>
    <w:bookmarkEnd w:id="781" w:displacedByCustomXml="next"/>
    <w:bookmarkStart w:id="782" w:name="_Toc443469108" w:displacedByCustomXml="next"/>
    <w:bookmarkEnd w:id="782" w:displacedByCustomXml="next"/>
    <w:bookmarkStart w:id="783" w:name="_Toc443552516" w:displacedByCustomXml="next"/>
    <w:bookmarkEnd w:id="783" w:displacedByCustomXml="next"/>
    <w:bookmarkStart w:id="784" w:name="_Toc443562612" w:displacedByCustomXml="next"/>
    <w:bookmarkEnd w:id="784" w:displacedByCustomXml="next"/>
    <w:bookmarkStart w:id="785" w:name="_Toc443575664" w:displacedByCustomXml="next"/>
    <w:bookmarkEnd w:id="785" w:displacedByCustomXml="next"/>
    <w:bookmarkStart w:id="786" w:name="_Toc443469116" w:displacedByCustomXml="next"/>
    <w:bookmarkEnd w:id="786" w:displacedByCustomXml="next"/>
    <w:bookmarkStart w:id="787" w:name="_Toc443552524" w:displacedByCustomXml="next"/>
    <w:bookmarkEnd w:id="787" w:displacedByCustomXml="next"/>
    <w:bookmarkStart w:id="788" w:name="_Toc443562620" w:displacedByCustomXml="next"/>
    <w:bookmarkEnd w:id="788" w:displacedByCustomXml="next"/>
    <w:bookmarkStart w:id="789" w:name="_Toc443575672" w:displacedByCustomXml="next"/>
    <w:bookmarkEnd w:id="789" w:displacedByCustomXml="next"/>
    <w:bookmarkStart w:id="790" w:name="_Toc443469124" w:displacedByCustomXml="next"/>
    <w:bookmarkEnd w:id="790" w:displacedByCustomXml="next"/>
    <w:bookmarkStart w:id="791" w:name="_Toc443552532" w:displacedByCustomXml="next"/>
    <w:bookmarkEnd w:id="791" w:displacedByCustomXml="next"/>
    <w:bookmarkStart w:id="792" w:name="_Toc443562628" w:displacedByCustomXml="next"/>
    <w:bookmarkEnd w:id="792" w:displacedByCustomXml="next"/>
    <w:bookmarkStart w:id="793" w:name="_Toc443575680" w:displacedByCustomXml="next"/>
    <w:bookmarkEnd w:id="793" w:displacedByCustomXml="next"/>
    <w:bookmarkStart w:id="794" w:name="_Toc443469132" w:displacedByCustomXml="next"/>
    <w:bookmarkEnd w:id="794" w:displacedByCustomXml="next"/>
    <w:bookmarkStart w:id="795" w:name="_Toc443552540" w:displacedByCustomXml="next"/>
    <w:bookmarkEnd w:id="795" w:displacedByCustomXml="next"/>
    <w:bookmarkStart w:id="796" w:name="_Toc443562636" w:displacedByCustomXml="next"/>
    <w:bookmarkEnd w:id="796" w:displacedByCustomXml="next"/>
    <w:bookmarkStart w:id="797" w:name="_Toc443575688" w:displacedByCustomXml="next"/>
    <w:bookmarkEnd w:id="797" w:displacedByCustomXml="next"/>
    <w:bookmarkStart w:id="798" w:name="_Toc443469140" w:displacedByCustomXml="next"/>
    <w:bookmarkEnd w:id="798" w:displacedByCustomXml="next"/>
    <w:bookmarkStart w:id="799" w:name="_Toc443552548" w:displacedByCustomXml="next"/>
    <w:bookmarkEnd w:id="799" w:displacedByCustomXml="next"/>
    <w:bookmarkStart w:id="800" w:name="_Toc443562644" w:displacedByCustomXml="next"/>
    <w:bookmarkEnd w:id="800" w:displacedByCustomXml="next"/>
    <w:bookmarkStart w:id="801" w:name="_Toc443575696" w:displacedByCustomXml="next"/>
    <w:bookmarkEnd w:id="801" w:displacedByCustomXml="next"/>
    <w:bookmarkStart w:id="802" w:name="_Toc443469156" w:displacedByCustomXml="next"/>
    <w:bookmarkEnd w:id="802" w:displacedByCustomXml="next"/>
    <w:bookmarkStart w:id="803" w:name="_Toc443552564" w:displacedByCustomXml="next"/>
    <w:bookmarkEnd w:id="803" w:displacedByCustomXml="next"/>
    <w:bookmarkStart w:id="804" w:name="_Toc443562660" w:displacedByCustomXml="next"/>
    <w:bookmarkEnd w:id="804" w:displacedByCustomXml="next"/>
    <w:bookmarkStart w:id="805" w:name="_Toc443575712" w:displacedByCustomXml="next"/>
    <w:bookmarkEnd w:id="805" w:displacedByCustomXml="next"/>
    <w:bookmarkStart w:id="806" w:name="_Toc443469164" w:displacedByCustomXml="next"/>
    <w:bookmarkEnd w:id="806" w:displacedByCustomXml="next"/>
    <w:bookmarkStart w:id="807" w:name="_Toc443552572" w:displacedByCustomXml="next"/>
    <w:bookmarkEnd w:id="807" w:displacedByCustomXml="next"/>
    <w:bookmarkStart w:id="808" w:name="_Toc443562668" w:displacedByCustomXml="next"/>
    <w:bookmarkEnd w:id="808" w:displacedByCustomXml="next"/>
    <w:bookmarkStart w:id="809" w:name="_Toc443575720" w:displacedByCustomXml="next"/>
    <w:bookmarkEnd w:id="809" w:displacedByCustomXml="next"/>
    <w:bookmarkStart w:id="810" w:name="_Toc443469172" w:displacedByCustomXml="next"/>
    <w:bookmarkEnd w:id="810" w:displacedByCustomXml="next"/>
    <w:bookmarkStart w:id="811" w:name="_Toc443552580" w:displacedByCustomXml="next"/>
    <w:bookmarkEnd w:id="811" w:displacedByCustomXml="next"/>
    <w:bookmarkStart w:id="812" w:name="_Toc443562676" w:displacedByCustomXml="next"/>
    <w:bookmarkEnd w:id="812" w:displacedByCustomXml="next"/>
    <w:bookmarkStart w:id="813" w:name="_Toc443575728" w:displacedByCustomXml="next"/>
    <w:bookmarkEnd w:id="813" w:displacedByCustomXml="next"/>
    <w:bookmarkStart w:id="814" w:name="_Toc443469180" w:displacedByCustomXml="next"/>
    <w:bookmarkEnd w:id="814" w:displacedByCustomXml="next"/>
    <w:bookmarkStart w:id="815" w:name="_Toc443552588" w:displacedByCustomXml="next"/>
    <w:bookmarkEnd w:id="815" w:displacedByCustomXml="next"/>
    <w:bookmarkStart w:id="816" w:name="_Toc443562684" w:displacedByCustomXml="next"/>
    <w:bookmarkEnd w:id="816" w:displacedByCustomXml="next"/>
    <w:bookmarkStart w:id="817" w:name="_Toc443575736" w:displacedByCustomXml="next"/>
    <w:bookmarkEnd w:id="817" w:displacedByCustomXml="next"/>
    <w:bookmarkStart w:id="818" w:name="_Toc443469188" w:displacedByCustomXml="next"/>
    <w:bookmarkEnd w:id="818" w:displacedByCustomXml="next"/>
    <w:bookmarkStart w:id="819" w:name="_Toc443552596" w:displacedByCustomXml="next"/>
    <w:bookmarkEnd w:id="819" w:displacedByCustomXml="next"/>
    <w:bookmarkStart w:id="820" w:name="_Toc443562692" w:displacedByCustomXml="next"/>
    <w:bookmarkEnd w:id="820" w:displacedByCustomXml="next"/>
    <w:bookmarkStart w:id="821" w:name="_Toc443575744" w:displacedByCustomXml="next"/>
    <w:bookmarkEnd w:id="821" w:displacedByCustomXml="next"/>
    <w:bookmarkStart w:id="822" w:name="_Toc443469196" w:displacedByCustomXml="next"/>
    <w:bookmarkEnd w:id="822" w:displacedByCustomXml="next"/>
    <w:bookmarkStart w:id="823" w:name="_Toc443552604" w:displacedByCustomXml="next"/>
    <w:bookmarkEnd w:id="823" w:displacedByCustomXml="next"/>
    <w:bookmarkStart w:id="824" w:name="_Toc443562700" w:displacedByCustomXml="next"/>
    <w:bookmarkEnd w:id="824" w:displacedByCustomXml="next"/>
    <w:bookmarkStart w:id="825" w:name="_Toc443575752" w:displacedByCustomXml="next"/>
    <w:bookmarkEnd w:id="825" w:displacedByCustomXml="next"/>
    <w:bookmarkStart w:id="826" w:name="_Toc443469204" w:displacedByCustomXml="next"/>
    <w:bookmarkEnd w:id="826" w:displacedByCustomXml="next"/>
    <w:bookmarkStart w:id="827" w:name="_Toc443552612" w:displacedByCustomXml="next"/>
    <w:bookmarkEnd w:id="827" w:displacedByCustomXml="next"/>
    <w:bookmarkStart w:id="828" w:name="_Toc443562708" w:displacedByCustomXml="next"/>
    <w:bookmarkEnd w:id="828" w:displacedByCustomXml="next"/>
    <w:bookmarkStart w:id="829" w:name="_Toc443575760" w:displacedByCustomXml="next"/>
    <w:bookmarkEnd w:id="829" w:displacedByCustomXml="next"/>
    <w:bookmarkStart w:id="830" w:name="_Toc443469212" w:displacedByCustomXml="next"/>
    <w:bookmarkEnd w:id="830" w:displacedByCustomXml="next"/>
    <w:bookmarkStart w:id="831" w:name="_Toc443552620" w:displacedByCustomXml="next"/>
    <w:bookmarkEnd w:id="831" w:displacedByCustomXml="next"/>
    <w:bookmarkStart w:id="832" w:name="_Toc443562716" w:displacedByCustomXml="next"/>
    <w:bookmarkEnd w:id="832" w:displacedByCustomXml="next"/>
    <w:bookmarkStart w:id="833" w:name="_Toc443575768" w:displacedByCustomXml="next"/>
    <w:bookmarkEnd w:id="833" w:displacedByCustomXml="next"/>
    <w:bookmarkStart w:id="834" w:name="_Toc443469220" w:displacedByCustomXml="next"/>
    <w:bookmarkEnd w:id="834" w:displacedByCustomXml="next"/>
    <w:bookmarkStart w:id="835" w:name="_Toc443552628" w:displacedByCustomXml="next"/>
    <w:bookmarkEnd w:id="835" w:displacedByCustomXml="next"/>
    <w:bookmarkStart w:id="836" w:name="_Toc443562724" w:displacedByCustomXml="next"/>
    <w:bookmarkEnd w:id="836" w:displacedByCustomXml="next"/>
    <w:bookmarkStart w:id="837" w:name="_Toc443575776" w:displacedByCustomXml="next"/>
    <w:bookmarkEnd w:id="837" w:displacedByCustomXml="next"/>
    <w:bookmarkStart w:id="838" w:name="_Toc443469228" w:displacedByCustomXml="next"/>
    <w:bookmarkEnd w:id="838" w:displacedByCustomXml="next"/>
    <w:bookmarkStart w:id="839" w:name="_Toc443552636" w:displacedByCustomXml="next"/>
    <w:bookmarkEnd w:id="839" w:displacedByCustomXml="next"/>
    <w:bookmarkStart w:id="840" w:name="_Toc443562732" w:displacedByCustomXml="next"/>
    <w:bookmarkEnd w:id="840" w:displacedByCustomXml="next"/>
    <w:bookmarkStart w:id="841" w:name="_Toc443575784" w:displacedByCustomXml="next"/>
    <w:bookmarkEnd w:id="841" w:displacedByCustomXml="next"/>
    <w:bookmarkStart w:id="842" w:name="_Toc443469229" w:displacedByCustomXml="next"/>
    <w:bookmarkEnd w:id="842" w:displacedByCustomXml="next"/>
    <w:bookmarkStart w:id="843" w:name="_Toc443552637" w:displacedByCustomXml="next"/>
    <w:bookmarkEnd w:id="843" w:displacedByCustomXml="next"/>
    <w:bookmarkStart w:id="844" w:name="_Toc443562733" w:displacedByCustomXml="next"/>
    <w:bookmarkEnd w:id="844" w:displacedByCustomXml="next"/>
    <w:bookmarkStart w:id="845" w:name="_Toc443575785" w:displacedByCustomXml="next"/>
    <w:bookmarkEnd w:id="845" w:displacedByCustomXml="next"/>
    <w:bookmarkStart w:id="846" w:name="_Toc443469230" w:displacedByCustomXml="next"/>
    <w:bookmarkEnd w:id="846" w:displacedByCustomXml="next"/>
    <w:bookmarkStart w:id="847" w:name="_Toc443552638" w:displacedByCustomXml="next"/>
    <w:bookmarkEnd w:id="847" w:displacedByCustomXml="next"/>
    <w:bookmarkStart w:id="848" w:name="_Toc443562734" w:displacedByCustomXml="next"/>
    <w:bookmarkEnd w:id="848" w:displacedByCustomXml="next"/>
    <w:bookmarkStart w:id="849" w:name="_Toc443575786" w:displacedByCustomXml="next"/>
    <w:bookmarkEnd w:id="849" w:displacedByCustomXml="next"/>
    <w:bookmarkStart w:id="850" w:name="_Toc443469231" w:displacedByCustomXml="next"/>
    <w:bookmarkEnd w:id="850" w:displacedByCustomXml="next"/>
    <w:bookmarkStart w:id="851" w:name="_Toc443552639" w:displacedByCustomXml="next"/>
    <w:bookmarkEnd w:id="851" w:displacedByCustomXml="next"/>
    <w:bookmarkStart w:id="852" w:name="_Toc443562735" w:displacedByCustomXml="next"/>
    <w:bookmarkEnd w:id="852" w:displacedByCustomXml="next"/>
    <w:bookmarkStart w:id="853" w:name="_Toc443575787" w:displacedByCustomXml="next"/>
    <w:bookmarkEnd w:id="853" w:displacedByCustomXml="next"/>
    <w:bookmarkStart w:id="854" w:name="_Toc443469232" w:displacedByCustomXml="next"/>
    <w:bookmarkEnd w:id="854" w:displacedByCustomXml="next"/>
    <w:bookmarkStart w:id="855" w:name="_Toc443552640" w:displacedByCustomXml="next"/>
    <w:bookmarkEnd w:id="855" w:displacedByCustomXml="next"/>
    <w:bookmarkStart w:id="856" w:name="_Toc443562736" w:displacedByCustomXml="next"/>
    <w:bookmarkEnd w:id="856" w:displacedByCustomXml="next"/>
    <w:bookmarkStart w:id="857" w:name="_Toc443575788" w:displacedByCustomXml="next"/>
    <w:bookmarkEnd w:id="857" w:displacedByCustomXml="next"/>
    <w:bookmarkStart w:id="858" w:name="_Toc443469233" w:displacedByCustomXml="next"/>
    <w:bookmarkEnd w:id="858" w:displacedByCustomXml="next"/>
    <w:bookmarkStart w:id="859" w:name="_Toc443552641" w:displacedByCustomXml="next"/>
    <w:bookmarkEnd w:id="859" w:displacedByCustomXml="next"/>
    <w:bookmarkStart w:id="860" w:name="_Toc443562737" w:displacedByCustomXml="next"/>
    <w:bookmarkEnd w:id="860" w:displacedByCustomXml="next"/>
    <w:bookmarkStart w:id="861" w:name="_Toc443575789" w:displacedByCustomXml="next"/>
    <w:bookmarkEnd w:id="861" w:displacedByCustomXml="next"/>
    <w:bookmarkStart w:id="862" w:name="_Toc443469234" w:displacedByCustomXml="next"/>
    <w:bookmarkEnd w:id="862" w:displacedByCustomXml="next"/>
    <w:bookmarkStart w:id="863" w:name="_Toc443552642" w:displacedByCustomXml="next"/>
    <w:bookmarkEnd w:id="863" w:displacedByCustomXml="next"/>
    <w:bookmarkStart w:id="864" w:name="_Toc443562738" w:displacedByCustomXml="next"/>
    <w:bookmarkEnd w:id="864" w:displacedByCustomXml="next"/>
    <w:bookmarkStart w:id="865" w:name="_Toc443575790" w:displacedByCustomXml="next"/>
    <w:bookmarkEnd w:id="865" w:displacedByCustomXml="next"/>
    <w:bookmarkStart w:id="866" w:name="_Toc443469235" w:displacedByCustomXml="next"/>
    <w:bookmarkEnd w:id="866" w:displacedByCustomXml="next"/>
    <w:bookmarkStart w:id="867" w:name="_Toc443552643" w:displacedByCustomXml="next"/>
    <w:bookmarkEnd w:id="867" w:displacedByCustomXml="next"/>
    <w:bookmarkStart w:id="868" w:name="_Toc443562739" w:displacedByCustomXml="next"/>
    <w:bookmarkEnd w:id="868" w:displacedByCustomXml="next"/>
    <w:bookmarkStart w:id="869" w:name="_Toc443575791" w:displacedByCustomXml="next"/>
    <w:bookmarkEnd w:id="869" w:displacedByCustomXml="next"/>
    <w:bookmarkStart w:id="870" w:name="_Toc443469236" w:displacedByCustomXml="next"/>
    <w:bookmarkEnd w:id="870" w:displacedByCustomXml="next"/>
    <w:bookmarkStart w:id="871" w:name="_Toc443552644" w:displacedByCustomXml="next"/>
    <w:bookmarkEnd w:id="871" w:displacedByCustomXml="next"/>
    <w:bookmarkStart w:id="872" w:name="_Toc443562740" w:displacedByCustomXml="next"/>
    <w:bookmarkEnd w:id="872" w:displacedByCustomXml="next"/>
    <w:bookmarkStart w:id="873" w:name="_Toc443575792" w:displacedByCustomXml="next"/>
    <w:bookmarkEnd w:id="873" w:displacedByCustomXml="next"/>
    <w:bookmarkStart w:id="874" w:name="_Toc443469238" w:displacedByCustomXml="next"/>
    <w:bookmarkEnd w:id="874" w:displacedByCustomXml="next"/>
    <w:bookmarkStart w:id="875" w:name="_Toc443552646" w:displacedByCustomXml="next"/>
    <w:bookmarkEnd w:id="875" w:displacedByCustomXml="next"/>
    <w:bookmarkStart w:id="876" w:name="_Toc443562742" w:displacedByCustomXml="next"/>
    <w:bookmarkEnd w:id="876" w:displacedByCustomXml="next"/>
    <w:bookmarkStart w:id="877" w:name="_Toc443575794" w:displacedByCustomXml="next"/>
    <w:bookmarkEnd w:id="877" w:displacedByCustomXml="next"/>
    <w:bookmarkStart w:id="878" w:name="_Toc443469239" w:displacedByCustomXml="next"/>
    <w:bookmarkEnd w:id="878" w:displacedByCustomXml="next"/>
    <w:bookmarkStart w:id="879" w:name="_Toc443552647" w:displacedByCustomXml="next"/>
    <w:bookmarkEnd w:id="879" w:displacedByCustomXml="next"/>
    <w:bookmarkStart w:id="880" w:name="_Toc443562743" w:displacedByCustomXml="next"/>
    <w:bookmarkEnd w:id="880" w:displacedByCustomXml="next"/>
    <w:bookmarkStart w:id="881" w:name="_Toc443575795" w:displacedByCustomXml="next"/>
    <w:bookmarkEnd w:id="881" w:displacedByCustomXml="next"/>
    <w:bookmarkStart w:id="882" w:name="_Toc443469240" w:displacedByCustomXml="next"/>
    <w:bookmarkEnd w:id="882" w:displacedByCustomXml="next"/>
    <w:bookmarkStart w:id="883" w:name="_Toc443552648" w:displacedByCustomXml="next"/>
    <w:bookmarkEnd w:id="883" w:displacedByCustomXml="next"/>
    <w:bookmarkStart w:id="884" w:name="_Toc443562744" w:displacedByCustomXml="next"/>
    <w:bookmarkEnd w:id="884" w:displacedByCustomXml="next"/>
    <w:bookmarkStart w:id="885" w:name="_Toc443575796" w:displacedByCustomXml="next"/>
    <w:bookmarkEnd w:id="885" w:displacedByCustomXml="next"/>
    <w:bookmarkStart w:id="886" w:name="_Toc443469241" w:displacedByCustomXml="next"/>
    <w:bookmarkEnd w:id="886" w:displacedByCustomXml="next"/>
    <w:bookmarkStart w:id="887" w:name="_Toc443552649" w:displacedByCustomXml="next"/>
    <w:bookmarkEnd w:id="887" w:displacedByCustomXml="next"/>
    <w:bookmarkStart w:id="888" w:name="_Toc443562745" w:displacedByCustomXml="next"/>
    <w:bookmarkEnd w:id="888" w:displacedByCustomXml="next"/>
    <w:bookmarkStart w:id="889" w:name="_Toc443575797" w:displacedByCustomXml="next"/>
    <w:bookmarkEnd w:id="889" w:displacedByCustomXml="next"/>
    <w:bookmarkStart w:id="890" w:name="_Toc443469242" w:displacedByCustomXml="next"/>
    <w:bookmarkEnd w:id="890" w:displacedByCustomXml="next"/>
    <w:bookmarkStart w:id="891" w:name="_Toc443552650" w:displacedByCustomXml="next"/>
    <w:bookmarkEnd w:id="891" w:displacedByCustomXml="next"/>
    <w:bookmarkStart w:id="892" w:name="_Toc443562746" w:displacedByCustomXml="next"/>
    <w:bookmarkEnd w:id="892" w:displacedByCustomXml="next"/>
    <w:bookmarkStart w:id="893" w:name="_Toc443575798" w:displacedByCustomXml="next"/>
    <w:bookmarkEnd w:id="893" w:displacedByCustomXml="next"/>
    <w:bookmarkStart w:id="894" w:name="_Toc443469244" w:displacedByCustomXml="next"/>
    <w:bookmarkEnd w:id="894" w:displacedByCustomXml="next"/>
    <w:bookmarkStart w:id="895" w:name="_Toc443552652" w:displacedByCustomXml="next"/>
    <w:bookmarkEnd w:id="895" w:displacedByCustomXml="next"/>
    <w:bookmarkStart w:id="896" w:name="_Toc443562748" w:displacedByCustomXml="next"/>
    <w:bookmarkEnd w:id="896" w:displacedByCustomXml="next"/>
    <w:bookmarkStart w:id="897" w:name="_Toc443575800" w:displacedByCustomXml="next"/>
    <w:bookmarkEnd w:id="897" w:displacedByCustomXml="next"/>
    <w:bookmarkStart w:id="898" w:name="_Toc443469245" w:displacedByCustomXml="next"/>
    <w:bookmarkEnd w:id="898" w:displacedByCustomXml="next"/>
    <w:bookmarkStart w:id="899" w:name="_Toc443552653" w:displacedByCustomXml="next"/>
    <w:bookmarkEnd w:id="899" w:displacedByCustomXml="next"/>
    <w:bookmarkStart w:id="900" w:name="_Toc443562749" w:displacedByCustomXml="next"/>
    <w:bookmarkEnd w:id="900" w:displacedByCustomXml="next"/>
    <w:bookmarkStart w:id="901" w:name="_Toc443575801" w:displacedByCustomXml="next"/>
    <w:bookmarkEnd w:id="901" w:displacedByCustomXml="next"/>
    <w:bookmarkStart w:id="902" w:name="_Toc443469246" w:displacedByCustomXml="next"/>
    <w:bookmarkEnd w:id="902" w:displacedByCustomXml="next"/>
    <w:bookmarkStart w:id="903" w:name="_Toc443552654" w:displacedByCustomXml="next"/>
    <w:bookmarkEnd w:id="903" w:displacedByCustomXml="next"/>
    <w:bookmarkStart w:id="904" w:name="_Toc443562750" w:displacedByCustomXml="next"/>
    <w:bookmarkEnd w:id="904" w:displacedByCustomXml="next"/>
    <w:bookmarkStart w:id="905" w:name="_Toc443575802" w:displacedByCustomXml="next"/>
    <w:bookmarkEnd w:id="905" w:displacedByCustomXml="next"/>
    <w:bookmarkStart w:id="906" w:name="_Toc443469247" w:displacedByCustomXml="next"/>
    <w:bookmarkEnd w:id="906" w:displacedByCustomXml="next"/>
    <w:bookmarkStart w:id="907" w:name="_Toc443552655" w:displacedByCustomXml="next"/>
    <w:bookmarkEnd w:id="907" w:displacedByCustomXml="next"/>
    <w:bookmarkStart w:id="908" w:name="_Toc443562751" w:displacedByCustomXml="next"/>
    <w:bookmarkEnd w:id="908" w:displacedByCustomXml="next"/>
    <w:bookmarkStart w:id="909" w:name="_Toc443575803" w:displacedByCustomXml="next"/>
    <w:bookmarkEnd w:id="909" w:displacedByCustomXml="next"/>
    <w:bookmarkStart w:id="910" w:name="_Toc443469248" w:displacedByCustomXml="next"/>
    <w:bookmarkEnd w:id="910" w:displacedByCustomXml="next"/>
    <w:bookmarkStart w:id="911" w:name="_Toc443552656" w:displacedByCustomXml="next"/>
    <w:bookmarkEnd w:id="911" w:displacedByCustomXml="next"/>
    <w:bookmarkStart w:id="912" w:name="_Toc443562752" w:displacedByCustomXml="next"/>
    <w:bookmarkEnd w:id="912" w:displacedByCustomXml="next"/>
    <w:bookmarkStart w:id="913" w:name="_Toc443575804" w:displacedByCustomXml="next"/>
    <w:bookmarkEnd w:id="913" w:displacedByCustomXml="next"/>
    <w:bookmarkStart w:id="914" w:name="_Toc443469249" w:displacedByCustomXml="next"/>
    <w:bookmarkEnd w:id="914" w:displacedByCustomXml="next"/>
    <w:bookmarkStart w:id="915" w:name="_Toc443552657" w:displacedByCustomXml="next"/>
    <w:bookmarkEnd w:id="915" w:displacedByCustomXml="next"/>
    <w:bookmarkStart w:id="916" w:name="_Toc443562753" w:displacedByCustomXml="next"/>
    <w:bookmarkEnd w:id="916" w:displacedByCustomXml="next"/>
    <w:bookmarkStart w:id="917" w:name="_Toc443575805" w:displacedByCustomXml="next"/>
    <w:bookmarkEnd w:id="917" w:displacedByCustomXml="next"/>
    <w:bookmarkStart w:id="918" w:name="_Toc443469250" w:displacedByCustomXml="next"/>
    <w:bookmarkEnd w:id="918" w:displacedByCustomXml="next"/>
    <w:bookmarkStart w:id="919" w:name="_Toc443552658" w:displacedByCustomXml="next"/>
    <w:bookmarkEnd w:id="919" w:displacedByCustomXml="next"/>
    <w:bookmarkStart w:id="920" w:name="_Toc443562754" w:displacedByCustomXml="next"/>
    <w:bookmarkEnd w:id="920" w:displacedByCustomXml="next"/>
    <w:bookmarkStart w:id="921" w:name="_Toc443575806" w:displacedByCustomXml="next"/>
    <w:bookmarkEnd w:id="921" w:displacedByCustomXml="next"/>
    <w:bookmarkStart w:id="922" w:name="_Toc443469251" w:displacedByCustomXml="next"/>
    <w:bookmarkEnd w:id="922" w:displacedByCustomXml="next"/>
    <w:bookmarkStart w:id="923" w:name="_Toc443552659" w:displacedByCustomXml="next"/>
    <w:bookmarkEnd w:id="923" w:displacedByCustomXml="next"/>
    <w:bookmarkStart w:id="924" w:name="_Toc443562755" w:displacedByCustomXml="next"/>
    <w:bookmarkEnd w:id="924" w:displacedByCustomXml="next"/>
    <w:bookmarkStart w:id="925" w:name="_Toc443575807" w:displacedByCustomXml="next"/>
    <w:bookmarkEnd w:id="925" w:displacedByCustomXml="next"/>
    <w:bookmarkStart w:id="926" w:name="_Toc443469274" w:displacedByCustomXml="next"/>
    <w:bookmarkEnd w:id="926" w:displacedByCustomXml="next"/>
    <w:bookmarkStart w:id="927" w:name="_Toc443552682" w:displacedByCustomXml="next"/>
    <w:bookmarkEnd w:id="927" w:displacedByCustomXml="next"/>
    <w:bookmarkStart w:id="928" w:name="_Toc443562778" w:displacedByCustomXml="next"/>
    <w:bookmarkEnd w:id="928" w:displacedByCustomXml="next"/>
    <w:bookmarkStart w:id="929" w:name="_Toc443575830" w:displacedByCustomXml="next"/>
    <w:bookmarkEnd w:id="929" w:displacedByCustomXml="next"/>
    <w:bookmarkStart w:id="930" w:name="_Toc443469283" w:displacedByCustomXml="next"/>
    <w:bookmarkEnd w:id="930" w:displacedByCustomXml="next"/>
    <w:bookmarkStart w:id="931" w:name="_Toc443552691" w:displacedByCustomXml="next"/>
    <w:bookmarkEnd w:id="931" w:displacedByCustomXml="next"/>
    <w:bookmarkStart w:id="932" w:name="_Toc443562787" w:displacedByCustomXml="next"/>
    <w:bookmarkEnd w:id="932" w:displacedByCustomXml="next"/>
    <w:bookmarkStart w:id="933" w:name="_Toc443575839" w:displacedByCustomXml="next"/>
    <w:bookmarkEnd w:id="933" w:displacedByCustomXml="next"/>
    <w:bookmarkStart w:id="934" w:name="_Toc443469292" w:displacedByCustomXml="next"/>
    <w:bookmarkEnd w:id="934" w:displacedByCustomXml="next"/>
    <w:bookmarkStart w:id="935" w:name="_Toc443552700" w:displacedByCustomXml="next"/>
    <w:bookmarkEnd w:id="935" w:displacedByCustomXml="next"/>
    <w:bookmarkStart w:id="936" w:name="_Toc443562796" w:displacedByCustomXml="next"/>
    <w:bookmarkEnd w:id="936" w:displacedByCustomXml="next"/>
    <w:bookmarkStart w:id="937" w:name="_Toc443575848" w:displacedByCustomXml="next"/>
    <w:bookmarkEnd w:id="937" w:displacedByCustomXml="next"/>
    <w:bookmarkStart w:id="938" w:name="_Toc443469301" w:displacedByCustomXml="next"/>
    <w:bookmarkEnd w:id="938" w:displacedByCustomXml="next"/>
    <w:bookmarkStart w:id="939" w:name="_Toc443552709" w:displacedByCustomXml="next"/>
    <w:bookmarkEnd w:id="939" w:displacedByCustomXml="next"/>
    <w:bookmarkStart w:id="940" w:name="_Toc443562805" w:displacedByCustomXml="next"/>
    <w:bookmarkEnd w:id="940" w:displacedByCustomXml="next"/>
    <w:bookmarkStart w:id="941" w:name="_Toc443575857" w:displacedByCustomXml="next"/>
    <w:bookmarkEnd w:id="941" w:displacedByCustomXml="next"/>
    <w:bookmarkStart w:id="942" w:name="_Toc443469310" w:displacedByCustomXml="next"/>
    <w:bookmarkEnd w:id="942" w:displacedByCustomXml="next"/>
    <w:bookmarkStart w:id="943" w:name="_Toc443552718" w:displacedByCustomXml="next"/>
    <w:bookmarkEnd w:id="943" w:displacedByCustomXml="next"/>
    <w:bookmarkStart w:id="944" w:name="_Toc443562814" w:displacedByCustomXml="next"/>
    <w:bookmarkEnd w:id="944" w:displacedByCustomXml="next"/>
    <w:bookmarkStart w:id="945" w:name="_Toc443575866" w:displacedByCustomXml="next"/>
    <w:bookmarkEnd w:id="945" w:displacedByCustomXml="next"/>
    <w:bookmarkStart w:id="946" w:name="_Toc443469319" w:displacedByCustomXml="next"/>
    <w:bookmarkEnd w:id="946" w:displacedByCustomXml="next"/>
    <w:bookmarkStart w:id="947" w:name="_Toc443552727" w:displacedByCustomXml="next"/>
    <w:bookmarkEnd w:id="947" w:displacedByCustomXml="next"/>
    <w:bookmarkStart w:id="948" w:name="_Toc443562823" w:displacedByCustomXml="next"/>
    <w:bookmarkEnd w:id="948" w:displacedByCustomXml="next"/>
    <w:bookmarkStart w:id="949" w:name="_Toc443575875" w:displacedByCustomXml="next"/>
    <w:bookmarkEnd w:id="949" w:displacedByCustomXml="next"/>
    <w:bookmarkStart w:id="950" w:name="_Toc443469337" w:displacedByCustomXml="next"/>
    <w:bookmarkEnd w:id="950" w:displacedByCustomXml="next"/>
    <w:bookmarkStart w:id="951" w:name="_Toc443552745" w:displacedByCustomXml="next"/>
    <w:bookmarkEnd w:id="951" w:displacedByCustomXml="next"/>
    <w:bookmarkStart w:id="952" w:name="_Toc443562841" w:displacedByCustomXml="next"/>
    <w:bookmarkEnd w:id="952" w:displacedByCustomXml="next"/>
    <w:bookmarkStart w:id="953" w:name="_Toc443575893" w:displacedByCustomXml="next"/>
    <w:bookmarkEnd w:id="953" w:displacedByCustomXml="next"/>
    <w:bookmarkStart w:id="954" w:name="_Toc443469346" w:displacedByCustomXml="next"/>
    <w:bookmarkEnd w:id="954" w:displacedByCustomXml="next"/>
    <w:bookmarkStart w:id="955" w:name="_Toc443552754" w:displacedByCustomXml="next"/>
    <w:bookmarkEnd w:id="955" w:displacedByCustomXml="next"/>
    <w:bookmarkStart w:id="956" w:name="_Toc443562850" w:displacedByCustomXml="next"/>
    <w:bookmarkEnd w:id="956" w:displacedByCustomXml="next"/>
    <w:bookmarkStart w:id="957" w:name="_Toc443575902" w:displacedByCustomXml="next"/>
    <w:bookmarkEnd w:id="957" w:displacedByCustomXml="next"/>
    <w:bookmarkStart w:id="958" w:name="_Toc443469355" w:displacedByCustomXml="next"/>
    <w:bookmarkEnd w:id="958" w:displacedByCustomXml="next"/>
    <w:bookmarkStart w:id="959" w:name="_Toc443552763" w:displacedByCustomXml="next"/>
    <w:bookmarkEnd w:id="959" w:displacedByCustomXml="next"/>
    <w:bookmarkStart w:id="960" w:name="_Toc443562859" w:displacedByCustomXml="next"/>
    <w:bookmarkEnd w:id="960" w:displacedByCustomXml="next"/>
    <w:bookmarkStart w:id="961" w:name="_Toc443575911" w:displacedByCustomXml="next"/>
    <w:bookmarkEnd w:id="961" w:displacedByCustomXml="next"/>
    <w:bookmarkStart w:id="962" w:name="_Toc443469364" w:displacedByCustomXml="next"/>
    <w:bookmarkEnd w:id="962" w:displacedByCustomXml="next"/>
    <w:bookmarkStart w:id="963" w:name="_Toc443552772" w:displacedByCustomXml="next"/>
    <w:bookmarkEnd w:id="963" w:displacedByCustomXml="next"/>
    <w:bookmarkStart w:id="964" w:name="_Toc443562868" w:displacedByCustomXml="next"/>
    <w:bookmarkEnd w:id="964" w:displacedByCustomXml="next"/>
    <w:bookmarkStart w:id="965" w:name="_Toc443575920" w:displacedByCustomXml="next"/>
    <w:bookmarkEnd w:id="965" w:displacedByCustomXml="next"/>
    <w:bookmarkStart w:id="966" w:name="_Toc443469373" w:displacedByCustomXml="next"/>
    <w:bookmarkEnd w:id="966" w:displacedByCustomXml="next"/>
    <w:bookmarkStart w:id="967" w:name="_Toc443552781" w:displacedByCustomXml="next"/>
    <w:bookmarkEnd w:id="967" w:displacedByCustomXml="next"/>
    <w:bookmarkStart w:id="968" w:name="_Toc443562877" w:displacedByCustomXml="next"/>
    <w:bookmarkEnd w:id="968" w:displacedByCustomXml="next"/>
    <w:bookmarkStart w:id="969" w:name="_Toc443575929" w:displacedByCustomXml="next"/>
    <w:bookmarkEnd w:id="969" w:displacedByCustomXml="next"/>
    <w:bookmarkStart w:id="970" w:name="_Toc443469382" w:displacedByCustomXml="next"/>
    <w:bookmarkEnd w:id="970" w:displacedByCustomXml="next"/>
    <w:bookmarkStart w:id="971" w:name="_Toc443552790" w:displacedByCustomXml="next"/>
    <w:bookmarkEnd w:id="971" w:displacedByCustomXml="next"/>
    <w:bookmarkStart w:id="972" w:name="_Toc443562886" w:displacedByCustomXml="next"/>
    <w:bookmarkEnd w:id="972" w:displacedByCustomXml="next"/>
    <w:bookmarkStart w:id="973" w:name="_Toc443575938" w:displacedByCustomXml="next"/>
    <w:bookmarkEnd w:id="973" w:displacedByCustomXml="next"/>
    <w:bookmarkStart w:id="974" w:name="_Toc443469391" w:displacedByCustomXml="next"/>
    <w:bookmarkEnd w:id="974" w:displacedByCustomXml="next"/>
    <w:bookmarkStart w:id="975" w:name="_Toc443552799" w:displacedByCustomXml="next"/>
    <w:bookmarkEnd w:id="975" w:displacedByCustomXml="next"/>
    <w:bookmarkStart w:id="976" w:name="_Toc443562895" w:displacedByCustomXml="next"/>
    <w:bookmarkEnd w:id="976" w:displacedByCustomXml="next"/>
    <w:bookmarkStart w:id="977" w:name="_Toc443575947" w:displacedByCustomXml="next"/>
    <w:bookmarkEnd w:id="977" w:displacedByCustomXml="next"/>
    <w:bookmarkStart w:id="978" w:name="_Toc443469400" w:displacedByCustomXml="next"/>
    <w:bookmarkEnd w:id="978" w:displacedByCustomXml="next"/>
    <w:bookmarkStart w:id="979" w:name="_Toc443552808" w:displacedByCustomXml="next"/>
    <w:bookmarkEnd w:id="979" w:displacedByCustomXml="next"/>
    <w:bookmarkStart w:id="980" w:name="_Toc443562904" w:displacedByCustomXml="next"/>
    <w:bookmarkEnd w:id="980" w:displacedByCustomXml="next"/>
    <w:bookmarkStart w:id="981" w:name="_Toc443575956" w:displacedByCustomXml="next"/>
    <w:bookmarkEnd w:id="981" w:displacedByCustomXml="next"/>
    <w:bookmarkStart w:id="982" w:name="_Toc443469409" w:displacedByCustomXml="next"/>
    <w:bookmarkEnd w:id="982" w:displacedByCustomXml="next"/>
    <w:bookmarkStart w:id="983" w:name="_Toc443552817" w:displacedByCustomXml="next"/>
    <w:bookmarkEnd w:id="983" w:displacedByCustomXml="next"/>
    <w:bookmarkStart w:id="984" w:name="_Toc443562913" w:displacedByCustomXml="next"/>
    <w:bookmarkEnd w:id="984" w:displacedByCustomXml="next"/>
    <w:bookmarkStart w:id="985" w:name="_Toc443575965" w:displacedByCustomXml="next"/>
    <w:bookmarkEnd w:id="985" w:displacedByCustomXml="next"/>
    <w:bookmarkStart w:id="986" w:name="_Toc443469418" w:displacedByCustomXml="next"/>
    <w:bookmarkEnd w:id="986" w:displacedByCustomXml="next"/>
    <w:bookmarkStart w:id="987" w:name="_Toc443552826" w:displacedByCustomXml="next"/>
    <w:bookmarkEnd w:id="987" w:displacedByCustomXml="next"/>
    <w:bookmarkStart w:id="988" w:name="_Toc443562922" w:displacedByCustomXml="next"/>
    <w:bookmarkEnd w:id="988" w:displacedByCustomXml="next"/>
    <w:bookmarkStart w:id="989" w:name="_Toc443575974" w:displacedByCustomXml="next"/>
    <w:bookmarkEnd w:id="989" w:displacedByCustomXml="next"/>
    <w:bookmarkStart w:id="990" w:name="_Toc443469427" w:displacedByCustomXml="next"/>
    <w:bookmarkEnd w:id="990" w:displacedByCustomXml="next"/>
    <w:bookmarkStart w:id="991" w:name="_Toc443552835" w:displacedByCustomXml="next"/>
    <w:bookmarkEnd w:id="991" w:displacedByCustomXml="next"/>
    <w:bookmarkStart w:id="992" w:name="_Toc443562931" w:displacedByCustomXml="next"/>
    <w:bookmarkEnd w:id="992" w:displacedByCustomXml="next"/>
    <w:bookmarkStart w:id="993" w:name="_Toc443575983" w:displacedByCustomXml="next"/>
    <w:bookmarkEnd w:id="993" w:displacedByCustomXml="next"/>
    <w:bookmarkStart w:id="994" w:name="_Toc443469436" w:displacedByCustomXml="next"/>
    <w:bookmarkEnd w:id="994" w:displacedByCustomXml="next"/>
    <w:bookmarkStart w:id="995" w:name="_Toc443552844" w:displacedByCustomXml="next"/>
    <w:bookmarkEnd w:id="995" w:displacedByCustomXml="next"/>
    <w:bookmarkStart w:id="996" w:name="_Toc443562940" w:displacedByCustomXml="next"/>
    <w:bookmarkEnd w:id="996" w:displacedByCustomXml="next"/>
    <w:bookmarkStart w:id="997" w:name="_Toc443575992" w:displacedByCustomXml="next"/>
    <w:bookmarkEnd w:id="997" w:displacedByCustomXml="next"/>
    <w:bookmarkStart w:id="998" w:name="_Toc443469445" w:displacedByCustomXml="next"/>
    <w:bookmarkEnd w:id="998" w:displacedByCustomXml="next"/>
    <w:bookmarkStart w:id="999" w:name="_Toc443552853" w:displacedByCustomXml="next"/>
    <w:bookmarkEnd w:id="999" w:displacedByCustomXml="next"/>
    <w:bookmarkStart w:id="1000" w:name="_Toc443562949" w:displacedByCustomXml="next"/>
    <w:bookmarkEnd w:id="1000" w:displacedByCustomXml="next"/>
    <w:bookmarkStart w:id="1001" w:name="_Toc443576001" w:displacedByCustomXml="next"/>
    <w:bookmarkEnd w:id="1001" w:displacedByCustomXml="next"/>
    <w:bookmarkStart w:id="1002" w:name="_Toc443469463" w:displacedByCustomXml="next"/>
    <w:bookmarkEnd w:id="1002" w:displacedByCustomXml="next"/>
    <w:bookmarkStart w:id="1003" w:name="_Toc443552871" w:displacedByCustomXml="next"/>
    <w:bookmarkEnd w:id="1003" w:displacedByCustomXml="next"/>
    <w:bookmarkStart w:id="1004" w:name="_Toc443562967" w:displacedByCustomXml="next"/>
    <w:bookmarkEnd w:id="1004" w:displacedByCustomXml="next"/>
    <w:bookmarkStart w:id="1005" w:name="_Toc443576019" w:displacedByCustomXml="next"/>
    <w:bookmarkEnd w:id="1005" w:displacedByCustomXml="next"/>
    <w:bookmarkStart w:id="1006" w:name="_Toc443469472" w:displacedByCustomXml="next"/>
    <w:bookmarkEnd w:id="1006" w:displacedByCustomXml="next"/>
    <w:bookmarkStart w:id="1007" w:name="_Toc443552880" w:displacedByCustomXml="next"/>
    <w:bookmarkEnd w:id="1007" w:displacedByCustomXml="next"/>
    <w:bookmarkStart w:id="1008" w:name="_Toc443562976" w:displacedByCustomXml="next"/>
    <w:bookmarkEnd w:id="1008" w:displacedByCustomXml="next"/>
    <w:bookmarkStart w:id="1009" w:name="_Toc443576028" w:displacedByCustomXml="next"/>
    <w:bookmarkEnd w:id="1009" w:displacedByCustomXml="next"/>
    <w:bookmarkStart w:id="1010" w:name="_Toc443469481" w:displacedByCustomXml="next"/>
    <w:bookmarkEnd w:id="1010" w:displacedByCustomXml="next"/>
    <w:bookmarkStart w:id="1011" w:name="_Toc443552889" w:displacedByCustomXml="next"/>
    <w:bookmarkEnd w:id="1011" w:displacedByCustomXml="next"/>
    <w:bookmarkStart w:id="1012" w:name="_Toc443562985" w:displacedByCustomXml="next"/>
    <w:bookmarkEnd w:id="1012" w:displacedByCustomXml="next"/>
    <w:bookmarkStart w:id="1013" w:name="_Toc443576037" w:displacedByCustomXml="next"/>
    <w:bookmarkEnd w:id="1013" w:displacedByCustomXml="next"/>
    <w:bookmarkStart w:id="1014" w:name="_Toc443469490" w:displacedByCustomXml="next"/>
    <w:bookmarkEnd w:id="1014" w:displacedByCustomXml="next"/>
    <w:bookmarkStart w:id="1015" w:name="_Toc443552898" w:displacedByCustomXml="next"/>
    <w:bookmarkEnd w:id="1015" w:displacedByCustomXml="next"/>
    <w:bookmarkStart w:id="1016" w:name="_Toc443562994" w:displacedByCustomXml="next"/>
    <w:bookmarkEnd w:id="1016" w:displacedByCustomXml="next"/>
    <w:bookmarkStart w:id="1017" w:name="_Toc443576046" w:displacedByCustomXml="next"/>
    <w:bookmarkEnd w:id="1017" w:displacedByCustomXml="next"/>
    <w:bookmarkStart w:id="1018" w:name="_Toc443469499" w:displacedByCustomXml="next"/>
    <w:bookmarkEnd w:id="1018" w:displacedByCustomXml="next"/>
    <w:bookmarkStart w:id="1019" w:name="_Toc443552907" w:displacedByCustomXml="next"/>
    <w:bookmarkEnd w:id="1019" w:displacedByCustomXml="next"/>
    <w:bookmarkStart w:id="1020" w:name="_Toc443563003" w:displacedByCustomXml="next"/>
    <w:bookmarkEnd w:id="1020" w:displacedByCustomXml="next"/>
    <w:bookmarkStart w:id="1021" w:name="_Toc443576055" w:displacedByCustomXml="next"/>
    <w:bookmarkEnd w:id="1021" w:displacedByCustomXml="next"/>
    <w:bookmarkStart w:id="1022" w:name="_Toc443469508" w:displacedByCustomXml="next"/>
    <w:bookmarkEnd w:id="1022" w:displacedByCustomXml="next"/>
    <w:bookmarkStart w:id="1023" w:name="_Toc443552916" w:displacedByCustomXml="next"/>
    <w:bookmarkEnd w:id="1023" w:displacedByCustomXml="next"/>
    <w:bookmarkStart w:id="1024" w:name="_Toc443563012" w:displacedByCustomXml="next"/>
    <w:bookmarkEnd w:id="1024" w:displacedByCustomXml="next"/>
    <w:bookmarkStart w:id="1025" w:name="_Toc443576064" w:displacedByCustomXml="next"/>
    <w:bookmarkEnd w:id="1025" w:displacedByCustomXml="next"/>
    <w:bookmarkStart w:id="1026" w:name="_Toc443469517" w:displacedByCustomXml="next"/>
    <w:bookmarkEnd w:id="1026" w:displacedByCustomXml="next"/>
    <w:bookmarkStart w:id="1027" w:name="_Toc443552925" w:displacedByCustomXml="next"/>
    <w:bookmarkEnd w:id="1027" w:displacedByCustomXml="next"/>
    <w:bookmarkStart w:id="1028" w:name="_Toc443563021" w:displacedByCustomXml="next"/>
    <w:bookmarkEnd w:id="1028" w:displacedByCustomXml="next"/>
    <w:bookmarkStart w:id="1029" w:name="_Toc443576073" w:displacedByCustomXml="next"/>
    <w:bookmarkEnd w:id="1029" w:displacedByCustomXml="next"/>
    <w:bookmarkStart w:id="1030" w:name="_Toc443469526" w:displacedByCustomXml="next"/>
    <w:bookmarkEnd w:id="1030" w:displacedByCustomXml="next"/>
    <w:bookmarkStart w:id="1031" w:name="_Toc443552934" w:displacedByCustomXml="next"/>
    <w:bookmarkEnd w:id="1031" w:displacedByCustomXml="next"/>
    <w:bookmarkStart w:id="1032" w:name="_Toc443563030" w:displacedByCustomXml="next"/>
    <w:bookmarkEnd w:id="1032" w:displacedByCustomXml="next"/>
    <w:bookmarkStart w:id="1033" w:name="_Toc443576082" w:displacedByCustomXml="next"/>
    <w:bookmarkEnd w:id="1033" w:displacedByCustomXml="next"/>
    <w:bookmarkStart w:id="1034" w:name="_Toc443469535" w:displacedByCustomXml="next"/>
    <w:bookmarkEnd w:id="1034" w:displacedByCustomXml="next"/>
    <w:bookmarkStart w:id="1035" w:name="_Toc443552943" w:displacedByCustomXml="next"/>
    <w:bookmarkEnd w:id="1035" w:displacedByCustomXml="next"/>
    <w:bookmarkStart w:id="1036" w:name="_Toc443563039" w:displacedByCustomXml="next"/>
    <w:bookmarkEnd w:id="1036" w:displacedByCustomXml="next"/>
    <w:bookmarkStart w:id="1037" w:name="_Toc443576091" w:displacedByCustomXml="next"/>
    <w:bookmarkEnd w:id="1037" w:displacedByCustomXml="next"/>
    <w:bookmarkStart w:id="1038" w:name="_Toc443469544" w:displacedByCustomXml="next"/>
    <w:bookmarkEnd w:id="1038" w:displacedByCustomXml="next"/>
    <w:bookmarkStart w:id="1039" w:name="_Toc443552952" w:displacedByCustomXml="next"/>
    <w:bookmarkEnd w:id="1039" w:displacedByCustomXml="next"/>
    <w:bookmarkStart w:id="1040" w:name="_Toc443563048" w:displacedByCustomXml="next"/>
    <w:bookmarkEnd w:id="1040" w:displacedByCustomXml="next"/>
    <w:bookmarkStart w:id="1041" w:name="_Toc443576100" w:displacedByCustomXml="next"/>
    <w:bookmarkEnd w:id="1041" w:displacedByCustomXml="next"/>
    <w:bookmarkStart w:id="1042" w:name="_Toc443469553" w:displacedByCustomXml="next"/>
    <w:bookmarkEnd w:id="1042" w:displacedByCustomXml="next"/>
    <w:bookmarkStart w:id="1043" w:name="_Toc443552961" w:displacedByCustomXml="next"/>
    <w:bookmarkEnd w:id="1043" w:displacedByCustomXml="next"/>
    <w:bookmarkStart w:id="1044" w:name="_Toc443563057" w:displacedByCustomXml="next"/>
    <w:bookmarkEnd w:id="1044" w:displacedByCustomXml="next"/>
    <w:bookmarkStart w:id="1045" w:name="_Toc443469562" w:displacedByCustomXml="next"/>
    <w:bookmarkEnd w:id="1045" w:displacedByCustomXml="next"/>
    <w:bookmarkStart w:id="1046" w:name="_Toc443552970" w:displacedByCustomXml="next"/>
    <w:bookmarkEnd w:id="1046" w:displacedByCustomXml="next"/>
    <w:bookmarkStart w:id="1047" w:name="_Toc443563066" w:displacedByCustomXml="next"/>
    <w:bookmarkEnd w:id="1047" w:displacedByCustomXml="next"/>
    <w:bookmarkStart w:id="1048" w:name="_Toc443469571" w:displacedByCustomXml="next"/>
    <w:bookmarkEnd w:id="1048" w:displacedByCustomXml="next"/>
    <w:bookmarkStart w:id="1049" w:name="_Toc443552979" w:displacedByCustomXml="next"/>
    <w:bookmarkEnd w:id="1049" w:displacedByCustomXml="next"/>
    <w:bookmarkStart w:id="1050" w:name="_Toc443563075" w:displacedByCustomXml="next"/>
    <w:bookmarkEnd w:id="1050" w:displacedByCustomXml="next"/>
    <w:bookmarkStart w:id="1051" w:name="_Toc443469580" w:displacedByCustomXml="next"/>
    <w:bookmarkEnd w:id="1051" w:displacedByCustomXml="next"/>
    <w:bookmarkStart w:id="1052" w:name="_Toc443552988" w:displacedByCustomXml="next"/>
    <w:bookmarkEnd w:id="1052" w:displacedByCustomXml="next"/>
    <w:bookmarkStart w:id="1053" w:name="_Toc443563084" w:displacedByCustomXml="next"/>
    <w:bookmarkEnd w:id="1053" w:displacedByCustomXml="next"/>
    <w:bookmarkStart w:id="1054" w:name="_Toc443469589" w:displacedByCustomXml="next"/>
    <w:bookmarkEnd w:id="1054" w:displacedByCustomXml="next"/>
    <w:bookmarkStart w:id="1055" w:name="_Toc443552997" w:displacedByCustomXml="next"/>
    <w:bookmarkEnd w:id="1055" w:displacedByCustomXml="next"/>
    <w:bookmarkStart w:id="1056" w:name="_Toc443563093" w:displacedByCustomXml="next"/>
    <w:bookmarkEnd w:id="1056" w:displacedByCustomXml="next"/>
    <w:bookmarkStart w:id="1057" w:name="_Toc443469607" w:displacedByCustomXml="next"/>
    <w:bookmarkEnd w:id="1057" w:displacedByCustomXml="next"/>
    <w:bookmarkStart w:id="1058" w:name="_Toc443553015" w:displacedByCustomXml="next"/>
    <w:bookmarkEnd w:id="1058" w:displacedByCustomXml="next"/>
    <w:bookmarkStart w:id="1059" w:name="_Toc443563111" w:displacedByCustomXml="next"/>
    <w:bookmarkEnd w:id="1059" w:displacedByCustomXml="next"/>
    <w:bookmarkStart w:id="1060" w:name="_Toc443469616" w:displacedByCustomXml="next"/>
    <w:bookmarkEnd w:id="1060" w:displacedByCustomXml="next"/>
    <w:bookmarkStart w:id="1061" w:name="_Toc443553024" w:displacedByCustomXml="next"/>
    <w:bookmarkEnd w:id="1061" w:displacedByCustomXml="next"/>
    <w:bookmarkStart w:id="1062" w:name="_Toc443563120" w:displacedByCustomXml="next"/>
    <w:bookmarkEnd w:id="1062" w:displacedByCustomXml="next"/>
    <w:bookmarkStart w:id="1063" w:name="_Toc443469625" w:displacedByCustomXml="next"/>
    <w:bookmarkEnd w:id="1063" w:displacedByCustomXml="next"/>
    <w:bookmarkStart w:id="1064" w:name="_Toc443553033" w:displacedByCustomXml="next"/>
    <w:bookmarkEnd w:id="1064" w:displacedByCustomXml="next"/>
    <w:bookmarkStart w:id="1065" w:name="_Toc443563129" w:displacedByCustomXml="next"/>
    <w:bookmarkEnd w:id="1065" w:displacedByCustomXml="next"/>
    <w:bookmarkStart w:id="1066" w:name="_Toc443469634" w:displacedByCustomXml="next"/>
    <w:bookmarkEnd w:id="1066" w:displacedByCustomXml="next"/>
    <w:bookmarkStart w:id="1067" w:name="_Toc443553042" w:displacedByCustomXml="next"/>
    <w:bookmarkEnd w:id="1067" w:displacedByCustomXml="next"/>
    <w:bookmarkStart w:id="1068" w:name="_Toc443563138" w:displacedByCustomXml="next"/>
    <w:bookmarkEnd w:id="1068" w:displacedByCustomXml="next"/>
    <w:bookmarkStart w:id="1069" w:name="_Toc443469643" w:displacedByCustomXml="next"/>
    <w:bookmarkEnd w:id="1069" w:displacedByCustomXml="next"/>
    <w:bookmarkStart w:id="1070" w:name="_Toc443553051" w:displacedByCustomXml="next"/>
    <w:bookmarkEnd w:id="1070" w:displacedByCustomXml="next"/>
    <w:bookmarkStart w:id="1071" w:name="_Toc443563147" w:displacedByCustomXml="next"/>
    <w:bookmarkEnd w:id="1071" w:displacedByCustomXml="next"/>
    <w:bookmarkStart w:id="1072" w:name="_Toc443469652" w:displacedByCustomXml="next"/>
    <w:bookmarkEnd w:id="1072" w:displacedByCustomXml="next"/>
    <w:bookmarkStart w:id="1073" w:name="_Toc443553060" w:displacedByCustomXml="next"/>
    <w:bookmarkEnd w:id="1073" w:displacedByCustomXml="next"/>
    <w:bookmarkStart w:id="1074" w:name="_Toc443563156" w:displacedByCustomXml="next"/>
    <w:bookmarkEnd w:id="1074" w:displacedByCustomXml="next"/>
    <w:bookmarkStart w:id="1075" w:name="_Toc443469661" w:displacedByCustomXml="next"/>
    <w:bookmarkEnd w:id="1075" w:displacedByCustomXml="next"/>
    <w:bookmarkStart w:id="1076" w:name="_Toc443553069" w:displacedByCustomXml="next"/>
    <w:bookmarkEnd w:id="1076" w:displacedByCustomXml="next"/>
    <w:bookmarkStart w:id="1077" w:name="_Toc443563165" w:displacedByCustomXml="next"/>
    <w:bookmarkEnd w:id="1077" w:displacedByCustomXml="next"/>
    <w:bookmarkStart w:id="1078" w:name="_Toc443469670" w:displacedByCustomXml="next"/>
    <w:bookmarkEnd w:id="1078" w:displacedByCustomXml="next"/>
    <w:bookmarkStart w:id="1079" w:name="_Toc443553078" w:displacedByCustomXml="next"/>
    <w:bookmarkEnd w:id="1079" w:displacedByCustomXml="next"/>
    <w:bookmarkStart w:id="1080" w:name="_Toc443563174" w:displacedByCustomXml="next"/>
    <w:bookmarkEnd w:id="1080" w:displacedByCustomXml="next"/>
    <w:bookmarkStart w:id="1081" w:name="_Toc443469679" w:displacedByCustomXml="next"/>
    <w:bookmarkEnd w:id="1081" w:displacedByCustomXml="next"/>
    <w:bookmarkStart w:id="1082" w:name="_Toc443553087" w:displacedByCustomXml="next"/>
    <w:bookmarkEnd w:id="1082" w:displacedByCustomXml="next"/>
    <w:bookmarkStart w:id="1083" w:name="_Toc443563183" w:displacedByCustomXml="next"/>
    <w:bookmarkEnd w:id="1083" w:displacedByCustomXml="next"/>
    <w:bookmarkStart w:id="1084" w:name="_Toc443469688" w:displacedByCustomXml="next"/>
    <w:bookmarkEnd w:id="1084" w:displacedByCustomXml="next"/>
    <w:bookmarkStart w:id="1085" w:name="_Toc443553096" w:displacedByCustomXml="next"/>
    <w:bookmarkEnd w:id="1085" w:displacedByCustomXml="next"/>
    <w:bookmarkStart w:id="1086" w:name="_Toc443563192" w:displacedByCustomXml="next"/>
    <w:bookmarkEnd w:id="1086" w:displacedByCustomXml="next"/>
    <w:bookmarkStart w:id="1087" w:name="_Toc443469697" w:displacedByCustomXml="next"/>
    <w:bookmarkEnd w:id="1087" w:displacedByCustomXml="next"/>
    <w:bookmarkStart w:id="1088" w:name="_Toc443553105" w:displacedByCustomXml="next"/>
    <w:bookmarkEnd w:id="1088" w:displacedByCustomXml="next"/>
    <w:bookmarkStart w:id="1089" w:name="_Toc443563201" w:displacedByCustomXml="next"/>
    <w:bookmarkEnd w:id="1089" w:displacedByCustomXml="next"/>
    <w:bookmarkStart w:id="1090" w:name="_Toc443469706" w:displacedByCustomXml="next"/>
    <w:bookmarkEnd w:id="1090" w:displacedByCustomXml="next"/>
    <w:bookmarkStart w:id="1091" w:name="_Toc443553114" w:displacedByCustomXml="next"/>
    <w:bookmarkEnd w:id="1091" w:displacedByCustomXml="next"/>
    <w:bookmarkStart w:id="1092" w:name="_Toc443563210" w:displacedByCustomXml="next"/>
    <w:bookmarkEnd w:id="1092" w:displacedByCustomXml="next"/>
    <w:bookmarkStart w:id="1093" w:name="_Toc443469715" w:displacedByCustomXml="next"/>
    <w:bookmarkEnd w:id="1093" w:displacedByCustomXml="next"/>
    <w:bookmarkStart w:id="1094" w:name="_Toc443553123" w:displacedByCustomXml="next"/>
    <w:bookmarkEnd w:id="1094" w:displacedByCustomXml="next"/>
    <w:bookmarkStart w:id="1095" w:name="_Toc443563219" w:displacedByCustomXml="next"/>
    <w:bookmarkEnd w:id="1095" w:displacedByCustomXml="next"/>
    <w:bookmarkStart w:id="1096" w:name="_Toc443469724" w:displacedByCustomXml="next"/>
    <w:bookmarkEnd w:id="1096" w:displacedByCustomXml="next"/>
    <w:bookmarkStart w:id="1097" w:name="_Toc443553132" w:displacedByCustomXml="next"/>
    <w:bookmarkEnd w:id="1097" w:displacedByCustomXml="next"/>
    <w:bookmarkStart w:id="1098" w:name="_Toc443563228" w:displacedByCustomXml="next"/>
    <w:bookmarkEnd w:id="1098" w:displacedByCustomXml="next"/>
    <w:bookmarkStart w:id="1099" w:name="_Toc443469733" w:displacedByCustomXml="next"/>
    <w:bookmarkEnd w:id="1099" w:displacedByCustomXml="next"/>
    <w:bookmarkStart w:id="1100" w:name="_Toc443553141" w:displacedByCustomXml="next"/>
    <w:bookmarkEnd w:id="1100" w:displacedByCustomXml="next"/>
    <w:bookmarkStart w:id="1101" w:name="_Toc443563237" w:displacedByCustomXml="next"/>
    <w:bookmarkEnd w:id="1101" w:displacedByCustomXml="next"/>
    <w:bookmarkStart w:id="1102" w:name="_Toc443469742" w:displacedByCustomXml="next"/>
    <w:bookmarkEnd w:id="1102" w:displacedByCustomXml="next"/>
    <w:bookmarkStart w:id="1103" w:name="_Toc443553150" w:displacedByCustomXml="next"/>
    <w:bookmarkEnd w:id="1103" w:displacedByCustomXml="next"/>
    <w:bookmarkStart w:id="1104" w:name="_Toc443563246" w:displacedByCustomXml="next"/>
    <w:bookmarkEnd w:id="1104" w:displacedByCustomXml="next"/>
    <w:bookmarkStart w:id="1105" w:name="_Toc443469760" w:displacedByCustomXml="next"/>
    <w:bookmarkEnd w:id="1105" w:displacedByCustomXml="next"/>
    <w:bookmarkStart w:id="1106" w:name="_Toc443553168" w:displacedByCustomXml="next"/>
    <w:bookmarkEnd w:id="1106" w:displacedByCustomXml="next"/>
    <w:bookmarkStart w:id="1107" w:name="_Toc443563264" w:displacedByCustomXml="next"/>
    <w:bookmarkEnd w:id="1107" w:displacedByCustomXml="next"/>
    <w:bookmarkStart w:id="1108" w:name="_Toc443469769" w:displacedByCustomXml="next"/>
    <w:bookmarkEnd w:id="1108" w:displacedByCustomXml="next"/>
    <w:bookmarkStart w:id="1109" w:name="_Toc443553177" w:displacedByCustomXml="next"/>
    <w:bookmarkEnd w:id="1109" w:displacedByCustomXml="next"/>
    <w:bookmarkStart w:id="1110" w:name="_Toc443563273" w:displacedByCustomXml="next"/>
    <w:bookmarkEnd w:id="1110" w:displacedByCustomXml="next"/>
    <w:bookmarkStart w:id="1111" w:name="_Toc443469778" w:displacedByCustomXml="next"/>
    <w:bookmarkEnd w:id="1111" w:displacedByCustomXml="next"/>
    <w:bookmarkStart w:id="1112" w:name="_Toc443553186" w:displacedByCustomXml="next"/>
    <w:bookmarkEnd w:id="1112" w:displacedByCustomXml="next"/>
    <w:bookmarkStart w:id="1113" w:name="_Toc443563282" w:displacedByCustomXml="next"/>
    <w:bookmarkEnd w:id="1113" w:displacedByCustomXml="next"/>
    <w:bookmarkStart w:id="1114" w:name="_Toc443469787" w:displacedByCustomXml="next"/>
    <w:bookmarkEnd w:id="1114" w:displacedByCustomXml="next"/>
    <w:bookmarkStart w:id="1115" w:name="_Toc443553195" w:displacedByCustomXml="next"/>
    <w:bookmarkEnd w:id="1115" w:displacedByCustomXml="next"/>
    <w:bookmarkStart w:id="1116" w:name="_Toc443563291" w:displacedByCustomXml="next"/>
    <w:bookmarkEnd w:id="1116" w:displacedByCustomXml="next"/>
    <w:bookmarkStart w:id="1117" w:name="_Toc443469796" w:displacedByCustomXml="next"/>
    <w:bookmarkEnd w:id="1117" w:displacedByCustomXml="next"/>
    <w:bookmarkStart w:id="1118" w:name="_Toc443553204" w:displacedByCustomXml="next"/>
    <w:bookmarkEnd w:id="1118" w:displacedByCustomXml="next"/>
    <w:bookmarkStart w:id="1119" w:name="_Toc443563300" w:displacedByCustomXml="next"/>
    <w:bookmarkEnd w:id="1119" w:displacedByCustomXml="next"/>
    <w:bookmarkStart w:id="1120" w:name="_Toc443469805" w:displacedByCustomXml="next"/>
    <w:bookmarkEnd w:id="1120" w:displacedByCustomXml="next"/>
    <w:bookmarkStart w:id="1121" w:name="_Toc443553213" w:displacedByCustomXml="next"/>
    <w:bookmarkEnd w:id="1121" w:displacedByCustomXml="next"/>
    <w:bookmarkStart w:id="1122" w:name="_Toc443563309" w:displacedByCustomXml="next"/>
    <w:bookmarkEnd w:id="1122" w:displacedByCustomXml="next"/>
    <w:bookmarkStart w:id="1123" w:name="_Toc443469814" w:displacedByCustomXml="next"/>
    <w:bookmarkEnd w:id="1123" w:displacedByCustomXml="next"/>
    <w:bookmarkStart w:id="1124" w:name="_Toc443553222" w:displacedByCustomXml="next"/>
    <w:bookmarkEnd w:id="1124" w:displacedByCustomXml="next"/>
    <w:bookmarkStart w:id="1125" w:name="_Toc443563318" w:displacedByCustomXml="next"/>
    <w:bookmarkEnd w:id="1125" w:displacedByCustomXml="next"/>
    <w:bookmarkStart w:id="1126" w:name="_Toc443469823" w:displacedByCustomXml="next"/>
    <w:bookmarkEnd w:id="1126" w:displacedByCustomXml="next"/>
    <w:bookmarkStart w:id="1127" w:name="_Toc443553231" w:displacedByCustomXml="next"/>
    <w:bookmarkEnd w:id="1127" w:displacedByCustomXml="next"/>
    <w:bookmarkStart w:id="1128" w:name="_Toc443563327" w:displacedByCustomXml="next"/>
    <w:bookmarkEnd w:id="1128" w:displacedByCustomXml="next"/>
    <w:bookmarkStart w:id="1129" w:name="_Toc443469832" w:displacedByCustomXml="next"/>
    <w:bookmarkEnd w:id="1129" w:displacedByCustomXml="next"/>
    <w:bookmarkStart w:id="1130" w:name="_Toc443553240" w:displacedByCustomXml="next"/>
    <w:bookmarkEnd w:id="1130" w:displacedByCustomXml="next"/>
    <w:bookmarkStart w:id="1131" w:name="_Toc443563336" w:displacedByCustomXml="next"/>
    <w:bookmarkEnd w:id="1131" w:displacedByCustomXml="next"/>
    <w:bookmarkStart w:id="1132" w:name="_Toc443469841" w:displacedByCustomXml="next"/>
    <w:bookmarkEnd w:id="1132" w:displacedByCustomXml="next"/>
    <w:bookmarkStart w:id="1133" w:name="_Toc443553249" w:displacedByCustomXml="next"/>
    <w:bookmarkEnd w:id="1133" w:displacedByCustomXml="next"/>
    <w:bookmarkStart w:id="1134" w:name="_Toc443563345" w:displacedByCustomXml="next"/>
    <w:bookmarkEnd w:id="1134" w:displacedByCustomXml="next"/>
    <w:bookmarkStart w:id="1135" w:name="_Toc443469850" w:displacedByCustomXml="next"/>
    <w:bookmarkEnd w:id="1135" w:displacedByCustomXml="next"/>
    <w:bookmarkStart w:id="1136" w:name="_Toc443553258" w:displacedByCustomXml="next"/>
    <w:bookmarkEnd w:id="1136" w:displacedByCustomXml="next"/>
    <w:bookmarkStart w:id="1137" w:name="_Toc443563354" w:displacedByCustomXml="next"/>
    <w:bookmarkEnd w:id="1137" w:displacedByCustomXml="next"/>
    <w:bookmarkStart w:id="1138" w:name="_Toc443469859" w:displacedByCustomXml="next"/>
    <w:bookmarkEnd w:id="1138" w:displacedByCustomXml="next"/>
    <w:bookmarkStart w:id="1139" w:name="_Toc443553267" w:displacedByCustomXml="next"/>
    <w:bookmarkEnd w:id="1139" w:displacedByCustomXml="next"/>
    <w:bookmarkStart w:id="1140" w:name="_Toc443563363" w:displacedByCustomXml="next"/>
    <w:bookmarkEnd w:id="1140" w:displacedByCustomXml="next"/>
    <w:bookmarkStart w:id="1141" w:name="_Toc443469868" w:displacedByCustomXml="next"/>
    <w:bookmarkEnd w:id="1141" w:displacedByCustomXml="next"/>
    <w:bookmarkStart w:id="1142" w:name="_Toc443553276" w:displacedByCustomXml="next"/>
    <w:bookmarkEnd w:id="1142" w:displacedByCustomXml="next"/>
    <w:bookmarkStart w:id="1143" w:name="_Toc443563372" w:displacedByCustomXml="next"/>
    <w:bookmarkEnd w:id="1143" w:displacedByCustomXml="next"/>
    <w:bookmarkStart w:id="1144" w:name="_Toc443469877" w:displacedByCustomXml="next"/>
    <w:bookmarkEnd w:id="1144" w:displacedByCustomXml="next"/>
    <w:bookmarkStart w:id="1145" w:name="_Toc443553285" w:displacedByCustomXml="next"/>
    <w:bookmarkEnd w:id="1145" w:displacedByCustomXml="next"/>
    <w:bookmarkStart w:id="1146" w:name="_Toc443563381" w:displacedByCustomXml="next"/>
    <w:bookmarkEnd w:id="1146" w:displacedByCustomXml="next"/>
    <w:bookmarkStart w:id="1147" w:name="_Toc443469886" w:displacedByCustomXml="next"/>
    <w:bookmarkEnd w:id="1147" w:displacedByCustomXml="next"/>
    <w:bookmarkStart w:id="1148" w:name="_Toc443553294" w:displacedByCustomXml="next"/>
    <w:bookmarkEnd w:id="1148" w:displacedByCustomXml="next"/>
    <w:bookmarkStart w:id="1149" w:name="_Toc443563390" w:displacedByCustomXml="next"/>
    <w:bookmarkEnd w:id="1149" w:displacedByCustomXml="next"/>
    <w:bookmarkStart w:id="1150" w:name="_Toc443469895" w:displacedByCustomXml="next"/>
    <w:bookmarkEnd w:id="1150" w:displacedByCustomXml="next"/>
    <w:bookmarkStart w:id="1151" w:name="_Toc443553303" w:displacedByCustomXml="next"/>
    <w:bookmarkEnd w:id="1151" w:displacedByCustomXml="next"/>
    <w:bookmarkStart w:id="1152" w:name="_Toc443563399" w:displacedByCustomXml="next"/>
    <w:bookmarkEnd w:id="1152" w:displacedByCustomXml="next"/>
    <w:bookmarkStart w:id="1153" w:name="_Toc443469904" w:displacedByCustomXml="next"/>
    <w:bookmarkEnd w:id="1153" w:displacedByCustomXml="next"/>
    <w:bookmarkStart w:id="1154" w:name="_Toc443553312" w:displacedByCustomXml="next"/>
    <w:bookmarkEnd w:id="1154" w:displacedByCustomXml="next"/>
    <w:bookmarkStart w:id="1155" w:name="_Toc443563408" w:displacedByCustomXml="next"/>
    <w:bookmarkEnd w:id="1155" w:displacedByCustomXml="next"/>
    <w:bookmarkStart w:id="1156" w:name="_Toc443469913" w:displacedByCustomXml="next"/>
    <w:bookmarkEnd w:id="1156" w:displacedByCustomXml="next"/>
    <w:bookmarkStart w:id="1157" w:name="_Toc443553321" w:displacedByCustomXml="next"/>
    <w:bookmarkEnd w:id="1157" w:displacedByCustomXml="next"/>
    <w:bookmarkStart w:id="1158" w:name="_Toc443563417" w:displacedByCustomXml="next"/>
    <w:bookmarkEnd w:id="1158" w:displacedByCustomXml="next"/>
    <w:bookmarkStart w:id="1159" w:name="_Toc443469922" w:displacedByCustomXml="next"/>
    <w:bookmarkEnd w:id="1159" w:displacedByCustomXml="next"/>
    <w:bookmarkStart w:id="1160" w:name="_Toc443553330" w:displacedByCustomXml="next"/>
    <w:bookmarkEnd w:id="1160" w:displacedByCustomXml="next"/>
    <w:bookmarkStart w:id="1161" w:name="_Toc443563426" w:displacedByCustomXml="next"/>
    <w:bookmarkEnd w:id="1161" w:displacedByCustomXml="next"/>
    <w:bookmarkStart w:id="1162" w:name="_Toc443469931" w:displacedByCustomXml="next"/>
    <w:bookmarkEnd w:id="1162" w:displacedByCustomXml="next"/>
    <w:bookmarkStart w:id="1163" w:name="_Toc443553339" w:displacedByCustomXml="next"/>
    <w:bookmarkEnd w:id="1163" w:displacedByCustomXml="next"/>
    <w:bookmarkStart w:id="1164" w:name="_Toc443563435" w:displacedByCustomXml="next"/>
    <w:bookmarkEnd w:id="1164" w:displacedByCustomXml="next"/>
    <w:bookmarkStart w:id="1165" w:name="_Toc443469940" w:displacedByCustomXml="next"/>
    <w:bookmarkEnd w:id="1165" w:displacedByCustomXml="next"/>
    <w:bookmarkStart w:id="1166" w:name="_Toc443553348" w:displacedByCustomXml="next"/>
    <w:bookmarkEnd w:id="1166" w:displacedByCustomXml="next"/>
    <w:bookmarkStart w:id="1167" w:name="_Toc443563444" w:displacedByCustomXml="next"/>
    <w:bookmarkEnd w:id="1167" w:displacedByCustomXml="next"/>
    <w:bookmarkStart w:id="1168" w:name="_Toc443469949" w:displacedByCustomXml="next"/>
    <w:bookmarkEnd w:id="1168" w:displacedByCustomXml="next"/>
    <w:bookmarkStart w:id="1169" w:name="_Toc443553357" w:displacedByCustomXml="next"/>
    <w:bookmarkEnd w:id="1169" w:displacedByCustomXml="next"/>
    <w:bookmarkStart w:id="1170" w:name="_Toc443563453" w:displacedByCustomXml="next"/>
    <w:bookmarkEnd w:id="1170" w:displacedByCustomXml="next"/>
    <w:bookmarkStart w:id="1171" w:name="_Toc443469958" w:displacedByCustomXml="next"/>
    <w:bookmarkEnd w:id="1171" w:displacedByCustomXml="next"/>
    <w:bookmarkStart w:id="1172" w:name="_Toc443553366" w:displacedByCustomXml="next"/>
    <w:bookmarkEnd w:id="1172" w:displacedByCustomXml="next"/>
    <w:bookmarkStart w:id="1173" w:name="_Toc443563462" w:displacedByCustomXml="next"/>
    <w:bookmarkEnd w:id="1173" w:displacedByCustomXml="next"/>
    <w:bookmarkStart w:id="1174" w:name="_Toc443469976" w:displacedByCustomXml="next"/>
    <w:bookmarkEnd w:id="1174" w:displacedByCustomXml="next"/>
    <w:bookmarkStart w:id="1175" w:name="_Toc443553384" w:displacedByCustomXml="next"/>
    <w:bookmarkEnd w:id="1175" w:displacedByCustomXml="next"/>
    <w:bookmarkStart w:id="1176" w:name="_Toc443563480" w:displacedByCustomXml="next"/>
    <w:bookmarkEnd w:id="1176" w:displacedByCustomXml="next"/>
    <w:bookmarkStart w:id="1177" w:name="_Toc443469985" w:displacedByCustomXml="next"/>
    <w:bookmarkEnd w:id="1177" w:displacedByCustomXml="next"/>
    <w:bookmarkStart w:id="1178" w:name="_Toc443553393" w:displacedByCustomXml="next"/>
    <w:bookmarkEnd w:id="1178" w:displacedByCustomXml="next"/>
    <w:bookmarkStart w:id="1179" w:name="_Toc443563489" w:displacedByCustomXml="next"/>
    <w:bookmarkEnd w:id="1179" w:displacedByCustomXml="next"/>
    <w:bookmarkStart w:id="1180" w:name="_Toc443469994" w:displacedByCustomXml="next"/>
    <w:bookmarkEnd w:id="1180" w:displacedByCustomXml="next"/>
    <w:bookmarkStart w:id="1181" w:name="_Toc443553402" w:displacedByCustomXml="next"/>
    <w:bookmarkEnd w:id="1181" w:displacedByCustomXml="next"/>
    <w:bookmarkStart w:id="1182" w:name="_Toc443563498" w:displacedByCustomXml="next"/>
    <w:bookmarkEnd w:id="1182" w:displacedByCustomXml="next"/>
    <w:bookmarkStart w:id="1183" w:name="_Toc443470003" w:displacedByCustomXml="next"/>
    <w:bookmarkEnd w:id="1183" w:displacedByCustomXml="next"/>
    <w:bookmarkStart w:id="1184" w:name="_Toc443553411" w:displacedByCustomXml="next"/>
    <w:bookmarkEnd w:id="1184" w:displacedByCustomXml="next"/>
    <w:bookmarkStart w:id="1185" w:name="_Toc443563507" w:displacedByCustomXml="next"/>
    <w:bookmarkEnd w:id="1185" w:displacedByCustomXml="next"/>
    <w:bookmarkStart w:id="1186" w:name="_Toc443470012" w:displacedByCustomXml="next"/>
    <w:bookmarkEnd w:id="1186" w:displacedByCustomXml="next"/>
    <w:bookmarkStart w:id="1187" w:name="_Toc443553420" w:displacedByCustomXml="next"/>
    <w:bookmarkEnd w:id="1187" w:displacedByCustomXml="next"/>
    <w:bookmarkStart w:id="1188" w:name="_Toc443563516" w:displacedByCustomXml="next"/>
    <w:bookmarkEnd w:id="1188" w:displacedByCustomXml="next"/>
    <w:bookmarkStart w:id="1189" w:name="_Toc443470021" w:displacedByCustomXml="next"/>
    <w:bookmarkEnd w:id="1189" w:displacedByCustomXml="next"/>
    <w:bookmarkStart w:id="1190" w:name="_Toc443553429" w:displacedByCustomXml="next"/>
    <w:bookmarkEnd w:id="1190" w:displacedByCustomXml="next"/>
    <w:bookmarkStart w:id="1191" w:name="_Toc443563525" w:displacedByCustomXml="next"/>
    <w:bookmarkEnd w:id="1191" w:displacedByCustomXml="next"/>
    <w:bookmarkStart w:id="1192" w:name="_Toc443470030" w:displacedByCustomXml="next"/>
    <w:bookmarkEnd w:id="1192" w:displacedByCustomXml="next"/>
    <w:bookmarkStart w:id="1193" w:name="_Toc443553438" w:displacedByCustomXml="next"/>
    <w:bookmarkEnd w:id="1193" w:displacedByCustomXml="next"/>
    <w:bookmarkStart w:id="1194" w:name="_Toc443563534" w:displacedByCustomXml="next"/>
    <w:bookmarkEnd w:id="1194" w:displacedByCustomXml="next"/>
    <w:bookmarkStart w:id="1195" w:name="_Toc443470039" w:displacedByCustomXml="next"/>
    <w:bookmarkEnd w:id="1195" w:displacedByCustomXml="next"/>
    <w:bookmarkStart w:id="1196" w:name="_Toc443553447" w:displacedByCustomXml="next"/>
    <w:bookmarkEnd w:id="1196" w:displacedByCustomXml="next"/>
    <w:bookmarkStart w:id="1197" w:name="_Toc443563543" w:displacedByCustomXml="next"/>
    <w:bookmarkEnd w:id="1197" w:displacedByCustomXml="next"/>
    <w:bookmarkStart w:id="1198" w:name="_Toc443470048" w:displacedByCustomXml="next"/>
    <w:bookmarkEnd w:id="1198" w:displacedByCustomXml="next"/>
    <w:bookmarkStart w:id="1199" w:name="_Toc443553456" w:displacedByCustomXml="next"/>
    <w:bookmarkEnd w:id="1199" w:displacedByCustomXml="next"/>
    <w:bookmarkStart w:id="1200" w:name="_Toc443563552" w:displacedByCustomXml="next"/>
    <w:bookmarkEnd w:id="1200" w:displacedByCustomXml="next"/>
    <w:bookmarkStart w:id="1201" w:name="_Toc443470057" w:displacedByCustomXml="next"/>
    <w:bookmarkEnd w:id="1201" w:displacedByCustomXml="next"/>
    <w:bookmarkStart w:id="1202" w:name="_Toc443553465" w:displacedByCustomXml="next"/>
    <w:bookmarkEnd w:id="1202" w:displacedByCustomXml="next"/>
    <w:bookmarkStart w:id="1203" w:name="_Toc443563561" w:displacedByCustomXml="next"/>
    <w:bookmarkEnd w:id="1203" w:displacedByCustomXml="next"/>
    <w:bookmarkStart w:id="1204" w:name="_Toc443470066" w:displacedByCustomXml="next"/>
    <w:bookmarkEnd w:id="1204" w:displacedByCustomXml="next"/>
    <w:bookmarkStart w:id="1205" w:name="_Toc443553474" w:displacedByCustomXml="next"/>
    <w:bookmarkEnd w:id="1205" w:displacedByCustomXml="next"/>
    <w:bookmarkStart w:id="1206" w:name="_Toc443563570" w:displacedByCustomXml="next"/>
    <w:bookmarkEnd w:id="1206" w:displacedByCustomXml="next"/>
    <w:bookmarkStart w:id="1207" w:name="_Toc443470075" w:displacedByCustomXml="next"/>
    <w:bookmarkEnd w:id="1207" w:displacedByCustomXml="next"/>
    <w:bookmarkStart w:id="1208" w:name="_Toc443553483" w:displacedByCustomXml="next"/>
    <w:bookmarkEnd w:id="1208" w:displacedByCustomXml="next"/>
    <w:bookmarkStart w:id="1209" w:name="_Toc443563579" w:displacedByCustomXml="next"/>
    <w:bookmarkEnd w:id="1209" w:displacedByCustomXml="next"/>
    <w:bookmarkStart w:id="1210" w:name="_Toc443470084" w:displacedByCustomXml="next"/>
    <w:bookmarkEnd w:id="1210" w:displacedByCustomXml="next"/>
    <w:bookmarkStart w:id="1211" w:name="_Toc443553492" w:displacedByCustomXml="next"/>
    <w:bookmarkEnd w:id="1211" w:displacedByCustomXml="next"/>
    <w:bookmarkStart w:id="1212" w:name="_Toc443563588" w:displacedByCustomXml="next"/>
    <w:bookmarkEnd w:id="1212" w:displacedByCustomXml="next"/>
    <w:bookmarkStart w:id="1213" w:name="_Toc443470093" w:displacedByCustomXml="next"/>
    <w:bookmarkEnd w:id="1213" w:displacedByCustomXml="next"/>
    <w:bookmarkStart w:id="1214" w:name="_Toc443553501" w:displacedByCustomXml="next"/>
    <w:bookmarkEnd w:id="1214" w:displacedByCustomXml="next"/>
    <w:bookmarkStart w:id="1215" w:name="_Toc443563597" w:displacedByCustomXml="next"/>
    <w:bookmarkEnd w:id="1215" w:displacedByCustomXml="next"/>
    <w:bookmarkStart w:id="1216" w:name="_Toc443470102" w:displacedByCustomXml="next"/>
    <w:bookmarkEnd w:id="1216" w:displacedByCustomXml="next"/>
    <w:bookmarkStart w:id="1217" w:name="_Toc443553510" w:displacedByCustomXml="next"/>
    <w:bookmarkEnd w:id="1217" w:displacedByCustomXml="next"/>
    <w:bookmarkStart w:id="1218" w:name="_Toc443563606" w:displacedByCustomXml="next"/>
    <w:bookmarkEnd w:id="1218" w:displacedByCustomXml="next"/>
    <w:bookmarkStart w:id="1219" w:name="_Toc443470111" w:displacedByCustomXml="next"/>
    <w:bookmarkEnd w:id="1219" w:displacedByCustomXml="next"/>
    <w:bookmarkStart w:id="1220" w:name="_Toc443553519" w:displacedByCustomXml="next"/>
    <w:bookmarkEnd w:id="1220" w:displacedByCustomXml="next"/>
    <w:bookmarkStart w:id="1221" w:name="_Toc443563615" w:displacedByCustomXml="next"/>
    <w:bookmarkEnd w:id="1221" w:displacedByCustomXml="next"/>
    <w:bookmarkStart w:id="1222" w:name="_Toc443470120" w:displacedByCustomXml="next"/>
    <w:bookmarkEnd w:id="1222" w:displacedByCustomXml="next"/>
    <w:bookmarkStart w:id="1223" w:name="_Toc443553528" w:displacedByCustomXml="next"/>
    <w:bookmarkEnd w:id="1223" w:displacedByCustomXml="next"/>
    <w:bookmarkStart w:id="1224" w:name="_Toc443563624" w:displacedByCustomXml="next"/>
    <w:bookmarkEnd w:id="1224" w:displacedByCustomXml="next"/>
    <w:bookmarkStart w:id="1225" w:name="_Toc443470129" w:displacedByCustomXml="next"/>
    <w:bookmarkEnd w:id="1225" w:displacedByCustomXml="next"/>
    <w:bookmarkStart w:id="1226" w:name="_Toc443553537" w:displacedByCustomXml="next"/>
    <w:bookmarkEnd w:id="1226" w:displacedByCustomXml="next"/>
    <w:bookmarkStart w:id="1227" w:name="_Toc443563633" w:displacedByCustomXml="next"/>
    <w:bookmarkEnd w:id="1227" w:displacedByCustomXml="next"/>
    <w:bookmarkStart w:id="1228" w:name="_Toc443470138" w:displacedByCustomXml="next"/>
    <w:bookmarkEnd w:id="1228" w:displacedByCustomXml="next"/>
    <w:bookmarkStart w:id="1229" w:name="_Toc443553546" w:displacedByCustomXml="next"/>
    <w:bookmarkEnd w:id="1229" w:displacedByCustomXml="next"/>
    <w:bookmarkStart w:id="1230" w:name="_Toc443563642" w:displacedByCustomXml="next"/>
    <w:bookmarkEnd w:id="1230" w:displacedByCustomXml="next"/>
    <w:bookmarkStart w:id="1231" w:name="_Toc443470147" w:displacedByCustomXml="next"/>
    <w:bookmarkEnd w:id="1231" w:displacedByCustomXml="next"/>
    <w:bookmarkStart w:id="1232" w:name="_Toc443553555" w:displacedByCustomXml="next"/>
    <w:bookmarkEnd w:id="1232" w:displacedByCustomXml="next"/>
    <w:bookmarkStart w:id="1233" w:name="_Toc443563651" w:displacedByCustomXml="next"/>
    <w:bookmarkEnd w:id="1233" w:displacedByCustomXml="next"/>
    <w:bookmarkStart w:id="1234" w:name="_Toc443470156" w:displacedByCustomXml="next"/>
    <w:bookmarkEnd w:id="1234" w:displacedByCustomXml="next"/>
    <w:bookmarkStart w:id="1235" w:name="_Toc443553564" w:displacedByCustomXml="next"/>
    <w:bookmarkEnd w:id="1235" w:displacedByCustomXml="next"/>
    <w:bookmarkStart w:id="1236" w:name="_Toc443563660" w:displacedByCustomXml="next"/>
    <w:bookmarkEnd w:id="1236" w:displacedByCustomXml="next"/>
    <w:bookmarkStart w:id="1237" w:name="_Toc443470165" w:displacedByCustomXml="next"/>
    <w:bookmarkEnd w:id="1237" w:displacedByCustomXml="next"/>
    <w:bookmarkStart w:id="1238" w:name="_Toc443553573" w:displacedByCustomXml="next"/>
    <w:bookmarkEnd w:id="1238" w:displacedByCustomXml="next"/>
    <w:bookmarkStart w:id="1239" w:name="_Toc443563669" w:displacedByCustomXml="next"/>
    <w:bookmarkEnd w:id="1239" w:displacedByCustomXml="next"/>
    <w:bookmarkStart w:id="1240" w:name="_Toc443470174" w:displacedByCustomXml="next"/>
    <w:bookmarkEnd w:id="1240" w:displacedByCustomXml="next"/>
    <w:bookmarkStart w:id="1241" w:name="_Toc443553582" w:displacedByCustomXml="next"/>
    <w:bookmarkEnd w:id="1241" w:displacedByCustomXml="next"/>
    <w:bookmarkStart w:id="1242" w:name="_Toc443563678" w:displacedByCustomXml="next"/>
    <w:bookmarkEnd w:id="1242" w:displacedByCustomXml="next"/>
    <w:bookmarkStart w:id="1243" w:name="_Toc443470183" w:displacedByCustomXml="next"/>
    <w:bookmarkEnd w:id="1243" w:displacedByCustomXml="next"/>
    <w:bookmarkStart w:id="1244" w:name="_Toc443553591" w:displacedByCustomXml="next"/>
    <w:bookmarkEnd w:id="1244" w:displacedByCustomXml="next"/>
    <w:bookmarkStart w:id="1245" w:name="_Toc443563687" w:displacedByCustomXml="next"/>
    <w:bookmarkEnd w:id="1245" w:displacedByCustomXml="next"/>
    <w:bookmarkStart w:id="1246" w:name="_Toc443470201" w:displacedByCustomXml="next"/>
    <w:bookmarkEnd w:id="1246" w:displacedByCustomXml="next"/>
    <w:bookmarkStart w:id="1247" w:name="_Toc443553609" w:displacedByCustomXml="next"/>
    <w:bookmarkEnd w:id="1247" w:displacedByCustomXml="next"/>
    <w:bookmarkStart w:id="1248" w:name="_Toc443563705" w:displacedByCustomXml="next"/>
    <w:bookmarkEnd w:id="1248" w:displacedByCustomXml="next"/>
    <w:bookmarkStart w:id="1249" w:name="_Toc443470210" w:displacedByCustomXml="next"/>
    <w:bookmarkEnd w:id="1249" w:displacedByCustomXml="next"/>
    <w:bookmarkStart w:id="1250" w:name="_Toc443553618" w:displacedByCustomXml="next"/>
    <w:bookmarkEnd w:id="1250" w:displacedByCustomXml="next"/>
    <w:bookmarkStart w:id="1251" w:name="_Toc443563714" w:displacedByCustomXml="next"/>
    <w:bookmarkEnd w:id="1251" w:displacedByCustomXml="next"/>
    <w:bookmarkStart w:id="1252" w:name="_Toc443470219" w:displacedByCustomXml="next"/>
    <w:bookmarkEnd w:id="1252" w:displacedByCustomXml="next"/>
    <w:bookmarkStart w:id="1253" w:name="_Toc443553627" w:displacedByCustomXml="next"/>
    <w:bookmarkEnd w:id="1253" w:displacedByCustomXml="next"/>
    <w:bookmarkStart w:id="1254" w:name="_Toc443563723" w:displacedByCustomXml="next"/>
    <w:bookmarkEnd w:id="1254" w:displacedByCustomXml="next"/>
    <w:bookmarkStart w:id="1255" w:name="_Toc443470228" w:displacedByCustomXml="next"/>
    <w:bookmarkEnd w:id="1255" w:displacedByCustomXml="next"/>
    <w:bookmarkStart w:id="1256" w:name="_Toc443553636" w:displacedByCustomXml="next"/>
    <w:bookmarkEnd w:id="1256" w:displacedByCustomXml="next"/>
    <w:bookmarkStart w:id="1257" w:name="_Toc443563732" w:displacedByCustomXml="next"/>
    <w:bookmarkEnd w:id="1257" w:displacedByCustomXml="next"/>
    <w:bookmarkStart w:id="1258" w:name="_Toc443470237" w:displacedByCustomXml="next"/>
    <w:bookmarkEnd w:id="1258" w:displacedByCustomXml="next"/>
    <w:bookmarkStart w:id="1259" w:name="_Toc443553645" w:displacedByCustomXml="next"/>
    <w:bookmarkEnd w:id="1259" w:displacedByCustomXml="next"/>
    <w:bookmarkStart w:id="1260" w:name="_Toc443563741" w:displacedByCustomXml="next"/>
    <w:bookmarkEnd w:id="1260" w:displacedByCustomXml="next"/>
    <w:bookmarkStart w:id="1261" w:name="_Toc443470246" w:displacedByCustomXml="next"/>
    <w:bookmarkEnd w:id="1261" w:displacedByCustomXml="next"/>
    <w:bookmarkStart w:id="1262" w:name="_Toc443553654" w:displacedByCustomXml="next"/>
    <w:bookmarkEnd w:id="1262" w:displacedByCustomXml="next"/>
    <w:bookmarkStart w:id="1263" w:name="_Toc443563750" w:displacedByCustomXml="next"/>
    <w:bookmarkEnd w:id="1263" w:displacedByCustomXml="next"/>
    <w:bookmarkStart w:id="1264" w:name="_Toc443470255" w:displacedByCustomXml="next"/>
    <w:bookmarkEnd w:id="1264" w:displacedByCustomXml="next"/>
    <w:bookmarkStart w:id="1265" w:name="_Toc443553663" w:displacedByCustomXml="next"/>
    <w:bookmarkEnd w:id="1265" w:displacedByCustomXml="next"/>
    <w:bookmarkStart w:id="1266" w:name="_Toc443563759" w:displacedByCustomXml="next"/>
    <w:bookmarkEnd w:id="1266" w:displacedByCustomXml="next"/>
    <w:bookmarkStart w:id="1267" w:name="_Toc443470264" w:displacedByCustomXml="next"/>
    <w:bookmarkEnd w:id="1267" w:displacedByCustomXml="next"/>
    <w:bookmarkStart w:id="1268" w:name="_Toc443553672" w:displacedByCustomXml="next"/>
    <w:bookmarkEnd w:id="1268" w:displacedByCustomXml="next"/>
    <w:bookmarkStart w:id="1269" w:name="_Toc443563768" w:displacedByCustomXml="next"/>
    <w:bookmarkEnd w:id="1269" w:displacedByCustomXml="next"/>
    <w:bookmarkStart w:id="1270" w:name="_Toc443470273" w:displacedByCustomXml="next"/>
    <w:bookmarkEnd w:id="1270" w:displacedByCustomXml="next"/>
    <w:bookmarkStart w:id="1271" w:name="_Toc443553681" w:displacedByCustomXml="next"/>
    <w:bookmarkEnd w:id="1271" w:displacedByCustomXml="next"/>
    <w:bookmarkStart w:id="1272" w:name="_Toc443563777" w:displacedByCustomXml="next"/>
    <w:bookmarkEnd w:id="1272" w:displacedByCustomXml="next"/>
    <w:bookmarkStart w:id="1273" w:name="_Toc443470282" w:displacedByCustomXml="next"/>
    <w:bookmarkEnd w:id="1273" w:displacedByCustomXml="next"/>
    <w:bookmarkStart w:id="1274" w:name="_Toc443553690" w:displacedByCustomXml="next"/>
    <w:bookmarkEnd w:id="1274" w:displacedByCustomXml="next"/>
    <w:bookmarkStart w:id="1275" w:name="_Toc443563786" w:displacedByCustomXml="next"/>
    <w:bookmarkEnd w:id="1275" w:displacedByCustomXml="next"/>
    <w:bookmarkStart w:id="1276" w:name="_Toc443470291" w:displacedByCustomXml="next"/>
    <w:bookmarkEnd w:id="1276" w:displacedByCustomXml="next"/>
    <w:bookmarkStart w:id="1277" w:name="_Toc443553699" w:displacedByCustomXml="next"/>
    <w:bookmarkEnd w:id="1277" w:displacedByCustomXml="next"/>
    <w:bookmarkStart w:id="1278" w:name="_Toc443563795" w:displacedByCustomXml="next"/>
    <w:bookmarkEnd w:id="1278" w:displacedByCustomXml="next"/>
    <w:bookmarkStart w:id="1279" w:name="_Toc443470300" w:displacedByCustomXml="next"/>
    <w:bookmarkEnd w:id="1279" w:displacedByCustomXml="next"/>
    <w:bookmarkStart w:id="1280" w:name="_Toc443553708" w:displacedByCustomXml="next"/>
    <w:bookmarkEnd w:id="1280" w:displacedByCustomXml="next"/>
    <w:bookmarkStart w:id="1281" w:name="_Toc443563804" w:displacedByCustomXml="next"/>
    <w:bookmarkEnd w:id="1281" w:displacedByCustomXml="next"/>
    <w:bookmarkStart w:id="1282" w:name="_Toc443470309" w:displacedByCustomXml="next"/>
    <w:bookmarkEnd w:id="1282" w:displacedByCustomXml="next"/>
    <w:bookmarkStart w:id="1283" w:name="_Toc443553717" w:displacedByCustomXml="next"/>
    <w:bookmarkEnd w:id="1283" w:displacedByCustomXml="next"/>
    <w:bookmarkStart w:id="1284" w:name="_Toc443563813" w:displacedByCustomXml="next"/>
    <w:bookmarkEnd w:id="1284" w:displacedByCustomXml="next"/>
    <w:bookmarkStart w:id="1285" w:name="_Toc443470318" w:displacedByCustomXml="next"/>
    <w:bookmarkEnd w:id="1285" w:displacedByCustomXml="next"/>
    <w:bookmarkStart w:id="1286" w:name="_Toc443553726" w:displacedByCustomXml="next"/>
    <w:bookmarkEnd w:id="1286" w:displacedByCustomXml="next"/>
    <w:bookmarkStart w:id="1287" w:name="_Toc443563822" w:displacedByCustomXml="next"/>
    <w:bookmarkEnd w:id="1287" w:displacedByCustomXml="next"/>
    <w:bookmarkStart w:id="1288" w:name="_Toc443470327" w:displacedByCustomXml="next"/>
    <w:bookmarkEnd w:id="1288" w:displacedByCustomXml="next"/>
    <w:bookmarkStart w:id="1289" w:name="_Toc443553735" w:displacedByCustomXml="next"/>
    <w:bookmarkEnd w:id="1289" w:displacedByCustomXml="next"/>
    <w:bookmarkStart w:id="1290" w:name="_Toc443563831" w:displacedByCustomXml="next"/>
    <w:bookmarkEnd w:id="1290" w:displacedByCustomXml="next"/>
    <w:bookmarkStart w:id="1291" w:name="_Toc443470345" w:displacedByCustomXml="next"/>
    <w:bookmarkEnd w:id="1291" w:displacedByCustomXml="next"/>
    <w:bookmarkStart w:id="1292" w:name="_Toc443553753" w:displacedByCustomXml="next"/>
    <w:bookmarkEnd w:id="1292" w:displacedByCustomXml="next"/>
    <w:bookmarkStart w:id="1293" w:name="_Toc443563849" w:displacedByCustomXml="next"/>
    <w:bookmarkEnd w:id="1293" w:displacedByCustomXml="next"/>
    <w:bookmarkStart w:id="1294" w:name="_Toc443470354" w:displacedByCustomXml="next"/>
    <w:bookmarkEnd w:id="1294" w:displacedByCustomXml="next"/>
    <w:bookmarkStart w:id="1295" w:name="_Toc443553762" w:displacedByCustomXml="next"/>
    <w:bookmarkEnd w:id="1295" w:displacedByCustomXml="next"/>
    <w:bookmarkStart w:id="1296" w:name="_Toc443563858" w:displacedByCustomXml="next"/>
    <w:bookmarkEnd w:id="1296" w:displacedByCustomXml="next"/>
    <w:bookmarkStart w:id="1297" w:name="_Toc443470363" w:displacedByCustomXml="next"/>
    <w:bookmarkEnd w:id="1297" w:displacedByCustomXml="next"/>
    <w:bookmarkStart w:id="1298" w:name="_Toc443553771" w:displacedByCustomXml="next"/>
    <w:bookmarkEnd w:id="1298" w:displacedByCustomXml="next"/>
    <w:bookmarkStart w:id="1299" w:name="_Toc443563867" w:displacedByCustomXml="next"/>
    <w:bookmarkEnd w:id="1299" w:displacedByCustomXml="next"/>
    <w:bookmarkStart w:id="1300" w:name="_Toc443470372" w:displacedByCustomXml="next"/>
    <w:bookmarkEnd w:id="1300" w:displacedByCustomXml="next"/>
    <w:bookmarkStart w:id="1301" w:name="_Toc443553780" w:displacedByCustomXml="next"/>
    <w:bookmarkEnd w:id="1301" w:displacedByCustomXml="next"/>
    <w:bookmarkStart w:id="1302" w:name="_Toc443563876" w:displacedByCustomXml="next"/>
    <w:bookmarkEnd w:id="1302" w:displacedByCustomXml="next"/>
    <w:bookmarkStart w:id="1303" w:name="_Toc443470381" w:displacedByCustomXml="next"/>
    <w:bookmarkEnd w:id="1303" w:displacedByCustomXml="next"/>
    <w:bookmarkStart w:id="1304" w:name="_Toc443553789" w:displacedByCustomXml="next"/>
    <w:bookmarkEnd w:id="1304" w:displacedByCustomXml="next"/>
    <w:bookmarkStart w:id="1305" w:name="_Toc443563885" w:displacedByCustomXml="next"/>
    <w:bookmarkEnd w:id="1305" w:displacedByCustomXml="next"/>
    <w:bookmarkStart w:id="1306" w:name="_Toc443470390" w:displacedByCustomXml="next"/>
    <w:bookmarkEnd w:id="1306" w:displacedByCustomXml="next"/>
    <w:bookmarkStart w:id="1307" w:name="_Toc443553798" w:displacedByCustomXml="next"/>
    <w:bookmarkEnd w:id="1307" w:displacedByCustomXml="next"/>
    <w:bookmarkStart w:id="1308" w:name="_Toc443563894" w:displacedByCustomXml="next"/>
    <w:bookmarkEnd w:id="1308" w:displacedByCustomXml="next"/>
    <w:bookmarkStart w:id="1309" w:name="_Toc443470399" w:displacedByCustomXml="next"/>
    <w:bookmarkEnd w:id="1309" w:displacedByCustomXml="next"/>
    <w:bookmarkStart w:id="1310" w:name="_Toc443553807" w:displacedByCustomXml="next"/>
    <w:bookmarkEnd w:id="1310" w:displacedByCustomXml="next"/>
    <w:bookmarkStart w:id="1311" w:name="_Toc443563903" w:displacedByCustomXml="next"/>
    <w:bookmarkEnd w:id="1311" w:displacedByCustomXml="next"/>
    <w:bookmarkStart w:id="1312" w:name="_Toc443470408" w:displacedByCustomXml="next"/>
    <w:bookmarkEnd w:id="1312" w:displacedByCustomXml="next"/>
    <w:bookmarkStart w:id="1313" w:name="_Toc443553816" w:displacedByCustomXml="next"/>
    <w:bookmarkEnd w:id="1313" w:displacedByCustomXml="next"/>
    <w:bookmarkStart w:id="1314" w:name="_Toc443563912" w:displacedByCustomXml="next"/>
    <w:bookmarkEnd w:id="1314" w:displacedByCustomXml="next"/>
    <w:bookmarkStart w:id="1315" w:name="_Toc443470417" w:displacedByCustomXml="next"/>
    <w:bookmarkEnd w:id="1315" w:displacedByCustomXml="next"/>
    <w:bookmarkStart w:id="1316" w:name="_Toc443553825" w:displacedByCustomXml="next"/>
    <w:bookmarkEnd w:id="1316" w:displacedByCustomXml="next"/>
    <w:bookmarkStart w:id="1317" w:name="_Toc443563921" w:displacedByCustomXml="next"/>
    <w:bookmarkEnd w:id="1317" w:displacedByCustomXml="next"/>
    <w:bookmarkStart w:id="1318" w:name="_Toc443470426" w:displacedByCustomXml="next"/>
    <w:bookmarkEnd w:id="1318" w:displacedByCustomXml="next"/>
    <w:bookmarkStart w:id="1319" w:name="_Toc443553834" w:displacedByCustomXml="next"/>
    <w:bookmarkEnd w:id="1319" w:displacedByCustomXml="next"/>
    <w:bookmarkStart w:id="1320" w:name="_Toc443563930" w:displacedByCustomXml="next"/>
    <w:bookmarkEnd w:id="1320" w:displacedByCustomXml="next"/>
    <w:bookmarkStart w:id="1321" w:name="_Toc443470435" w:displacedByCustomXml="next"/>
    <w:bookmarkEnd w:id="1321" w:displacedByCustomXml="next"/>
    <w:bookmarkStart w:id="1322" w:name="_Toc443553843" w:displacedByCustomXml="next"/>
    <w:bookmarkEnd w:id="1322" w:displacedByCustomXml="next"/>
    <w:bookmarkStart w:id="1323" w:name="_Toc443563939" w:displacedByCustomXml="next"/>
    <w:bookmarkEnd w:id="1323" w:displacedByCustomXml="next"/>
    <w:bookmarkStart w:id="1324" w:name="_Toc443470444" w:displacedByCustomXml="next"/>
    <w:bookmarkEnd w:id="1324" w:displacedByCustomXml="next"/>
    <w:bookmarkStart w:id="1325" w:name="_Toc443553852" w:displacedByCustomXml="next"/>
    <w:bookmarkEnd w:id="1325" w:displacedByCustomXml="next"/>
    <w:bookmarkStart w:id="1326" w:name="_Toc443563948" w:displacedByCustomXml="next"/>
    <w:bookmarkEnd w:id="1326" w:displacedByCustomXml="next"/>
    <w:bookmarkStart w:id="1327" w:name="_Toc443470453" w:displacedByCustomXml="next"/>
    <w:bookmarkEnd w:id="1327" w:displacedByCustomXml="next"/>
    <w:bookmarkStart w:id="1328" w:name="_Toc443553861" w:displacedByCustomXml="next"/>
    <w:bookmarkEnd w:id="1328" w:displacedByCustomXml="next"/>
    <w:bookmarkStart w:id="1329" w:name="_Toc443563957" w:displacedByCustomXml="next"/>
    <w:bookmarkEnd w:id="1329" w:displacedByCustomXml="next"/>
    <w:bookmarkStart w:id="1330" w:name="_Toc443470462" w:displacedByCustomXml="next"/>
    <w:bookmarkEnd w:id="1330" w:displacedByCustomXml="next"/>
    <w:bookmarkStart w:id="1331" w:name="_Toc443553870" w:displacedByCustomXml="next"/>
    <w:bookmarkEnd w:id="1331" w:displacedByCustomXml="next"/>
    <w:bookmarkStart w:id="1332" w:name="_Toc443563966" w:displacedByCustomXml="next"/>
    <w:bookmarkEnd w:id="1332" w:displacedByCustomXml="next"/>
    <w:bookmarkStart w:id="1333" w:name="_Toc443470480" w:displacedByCustomXml="next"/>
    <w:bookmarkEnd w:id="1333" w:displacedByCustomXml="next"/>
    <w:bookmarkStart w:id="1334" w:name="_Toc443553888" w:displacedByCustomXml="next"/>
    <w:bookmarkEnd w:id="1334" w:displacedByCustomXml="next"/>
    <w:bookmarkStart w:id="1335" w:name="_Toc443563984" w:displacedByCustomXml="next"/>
    <w:bookmarkEnd w:id="1335" w:displacedByCustomXml="next"/>
    <w:bookmarkStart w:id="1336" w:name="_Toc443470489" w:displacedByCustomXml="next"/>
    <w:bookmarkEnd w:id="1336" w:displacedByCustomXml="next"/>
    <w:bookmarkStart w:id="1337" w:name="_Toc443553897" w:displacedByCustomXml="next"/>
    <w:bookmarkEnd w:id="1337" w:displacedByCustomXml="next"/>
    <w:bookmarkStart w:id="1338" w:name="_Toc443563993" w:displacedByCustomXml="next"/>
    <w:bookmarkEnd w:id="1338" w:displacedByCustomXml="next"/>
    <w:bookmarkStart w:id="1339" w:name="_Toc443470498" w:displacedByCustomXml="next"/>
    <w:bookmarkEnd w:id="1339" w:displacedByCustomXml="next"/>
    <w:bookmarkStart w:id="1340" w:name="_Toc443553906" w:displacedByCustomXml="next"/>
    <w:bookmarkEnd w:id="1340" w:displacedByCustomXml="next"/>
    <w:bookmarkStart w:id="1341" w:name="_Toc443564002" w:displacedByCustomXml="next"/>
    <w:bookmarkEnd w:id="1341" w:displacedByCustomXml="next"/>
    <w:bookmarkStart w:id="1342" w:name="_Toc443470507" w:displacedByCustomXml="next"/>
    <w:bookmarkEnd w:id="1342" w:displacedByCustomXml="next"/>
    <w:bookmarkStart w:id="1343" w:name="_Toc443553915" w:displacedByCustomXml="next"/>
    <w:bookmarkEnd w:id="1343" w:displacedByCustomXml="next"/>
    <w:bookmarkStart w:id="1344" w:name="_Toc443564011" w:displacedByCustomXml="next"/>
    <w:bookmarkEnd w:id="1344" w:displacedByCustomXml="next"/>
    <w:bookmarkStart w:id="1345" w:name="_Toc443470516" w:displacedByCustomXml="next"/>
    <w:bookmarkEnd w:id="1345" w:displacedByCustomXml="next"/>
    <w:bookmarkStart w:id="1346" w:name="_Toc443553924" w:displacedByCustomXml="next"/>
    <w:bookmarkEnd w:id="1346" w:displacedByCustomXml="next"/>
    <w:bookmarkStart w:id="1347" w:name="_Toc443564020" w:displacedByCustomXml="next"/>
    <w:bookmarkEnd w:id="1347" w:displacedByCustomXml="next"/>
    <w:bookmarkStart w:id="1348" w:name="_Toc443470525" w:displacedByCustomXml="next"/>
    <w:bookmarkEnd w:id="1348" w:displacedByCustomXml="next"/>
    <w:bookmarkStart w:id="1349" w:name="_Toc443553933" w:displacedByCustomXml="next"/>
    <w:bookmarkEnd w:id="1349" w:displacedByCustomXml="next"/>
    <w:bookmarkStart w:id="1350" w:name="_Toc443564029" w:displacedByCustomXml="next"/>
    <w:bookmarkEnd w:id="1350" w:displacedByCustomXml="next"/>
    <w:bookmarkStart w:id="1351" w:name="_Toc443470534" w:displacedByCustomXml="next"/>
    <w:bookmarkEnd w:id="1351" w:displacedByCustomXml="next"/>
    <w:bookmarkStart w:id="1352" w:name="_Toc443553942" w:displacedByCustomXml="next"/>
    <w:bookmarkEnd w:id="1352" w:displacedByCustomXml="next"/>
    <w:bookmarkStart w:id="1353" w:name="_Toc443564038" w:displacedByCustomXml="next"/>
    <w:bookmarkEnd w:id="1353" w:displacedByCustomXml="next"/>
    <w:bookmarkStart w:id="1354" w:name="_Toc443470543" w:displacedByCustomXml="next"/>
    <w:bookmarkEnd w:id="1354" w:displacedByCustomXml="next"/>
    <w:bookmarkStart w:id="1355" w:name="_Toc443553951" w:displacedByCustomXml="next"/>
    <w:bookmarkEnd w:id="1355" w:displacedByCustomXml="next"/>
    <w:bookmarkStart w:id="1356" w:name="_Toc443564047" w:displacedByCustomXml="next"/>
    <w:bookmarkEnd w:id="1356" w:displacedByCustomXml="next"/>
    <w:bookmarkStart w:id="1357" w:name="_Toc443470552" w:displacedByCustomXml="next"/>
    <w:bookmarkEnd w:id="1357" w:displacedByCustomXml="next"/>
    <w:bookmarkStart w:id="1358" w:name="_Toc443553960" w:displacedByCustomXml="next"/>
    <w:bookmarkEnd w:id="1358" w:displacedByCustomXml="next"/>
    <w:bookmarkStart w:id="1359" w:name="_Toc443564056" w:displacedByCustomXml="next"/>
    <w:bookmarkEnd w:id="1359" w:displacedByCustomXml="next"/>
    <w:bookmarkStart w:id="1360" w:name="_Toc443470561" w:displacedByCustomXml="next"/>
    <w:bookmarkEnd w:id="1360" w:displacedByCustomXml="next"/>
    <w:bookmarkStart w:id="1361" w:name="_Toc443553969" w:displacedByCustomXml="next"/>
    <w:bookmarkEnd w:id="1361" w:displacedByCustomXml="next"/>
    <w:bookmarkStart w:id="1362" w:name="_Toc443564065" w:displacedByCustomXml="next"/>
    <w:bookmarkEnd w:id="1362" w:displacedByCustomXml="next"/>
    <w:bookmarkStart w:id="1363" w:name="_Toc443470570" w:displacedByCustomXml="next"/>
    <w:bookmarkEnd w:id="1363" w:displacedByCustomXml="next"/>
    <w:bookmarkStart w:id="1364" w:name="_Toc443553978" w:displacedByCustomXml="next"/>
    <w:bookmarkEnd w:id="1364" w:displacedByCustomXml="next"/>
    <w:bookmarkStart w:id="1365" w:name="_Toc443564074" w:displacedByCustomXml="next"/>
    <w:bookmarkEnd w:id="1365" w:displacedByCustomXml="next"/>
    <w:bookmarkStart w:id="1366" w:name="_Toc443470579" w:displacedByCustomXml="next"/>
    <w:bookmarkEnd w:id="1366" w:displacedByCustomXml="next"/>
    <w:bookmarkStart w:id="1367" w:name="_Toc443553987" w:displacedByCustomXml="next"/>
    <w:bookmarkEnd w:id="1367" w:displacedByCustomXml="next"/>
    <w:bookmarkStart w:id="1368" w:name="_Toc443564083" w:displacedByCustomXml="next"/>
    <w:bookmarkEnd w:id="1368" w:displacedByCustomXml="next"/>
    <w:bookmarkStart w:id="1369" w:name="_Toc443470588" w:displacedByCustomXml="next"/>
    <w:bookmarkEnd w:id="1369" w:displacedByCustomXml="next"/>
    <w:bookmarkStart w:id="1370" w:name="_Toc443553996" w:displacedByCustomXml="next"/>
    <w:bookmarkEnd w:id="1370" w:displacedByCustomXml="next"/>
    <w:bookmarkStart w:id="1371" w:name="_Toc443564092" w:displacedByCustomXml="next"/>
    <w:bookmarkEnd w:id="1371" w:displacedByCustomXml="next"/>
    <w:bookmarkStart w:id="1372" w:name="_Toc443470597" w:displacedByCustomXml="next"/>
    <w:bookmarkEnd w:id="1372" w:displacedByCustomXml="next"/>
    <w:bookmarkStart w:id="1373" w:name="_Toc443554005" w:displacedByCustomXml="next"/>
    <w:bookmarkEnd w:id="1373" w:displacedByCustomXml="next"/>
    <w:bookmarkStart w:id="1374" w:name="_Toc443564101" w:displacedByCustomXml="next"/>
    <w:bookmarkEnd w:id="1374" w:displacedByCustomXml="next"/>
    <w:bookmarkStart w:id="1375" w:name="_Toc443470607" w:displacedByCustomXml="next"/>
    <w:bookmarkEnd w:id="1375" w:displacedByCustomXml="next"/>
    <w:bookmarkStart w:id="1376" w:name="_Toc443554015" w:displacedByCustomXml="next"/>
    <w:bookmarkEnd w:id="1376" w:displacedByCustomXml="next"/>
    <w:bookmarkStart w:id="1377" w:name="_Toc443564111" w:displacedByCustomXml="next"/>
    <w:bookmarkEnd w:id="1377" w:displacedByCustomXml="next"/>
    <w:bookmarkStart w:id="1378" w:name="_Toc443470617" w:displacedByCustomXml="next"/>
    <w:bookmarkEnd w:id="1378" w:displacedByCustomXml="next"/>
    <w:bookmarkStart w:id="1379" w:name="_Toc443554025" w:displacedByCustomXml="next"/>
    <w:bookmarkEnd w:id="1379" w:displacedByCustomXml="next"/>
    <w:bookmarkStart w:id="1380" w:name="_Toc443564121" w:displacedByCustomXml="next"/>
    <w:bookmarkEnd w:id="1380" w:displacedByCustomXml="next"/>
    <w:bookmarkStart w:id="1381" w:name="_Toc443470635" w:displacedByCustomXml="next"/>
    <w:bookmarkEnd w:id="1381" w:displacedByCustomXml="next"/>
    <w:bookmarkStart w:id="1382" w:name="_Toc443554043" w:displacedByCustomXml="next"/>
    <w:bookmarkEnd w:id="1382" w:displacedByCustomXml="next"/>
    <w:bookmarkStart w:id="1383" w:name="_Toc443564139" w:displacedByCustomXml="next"/>
    <w:bookmarkEnd w:id="1383" w:displacedByCustomXml="next"/>
    <w:bookmarkStart w:id="1384" w:name="_Toc443470644" w:displacedByCustomXml="next"/>
    <w:bookmarkEnd w:id="1384" w:displacedByCustomXml="next"/>
    <w:bookmarkStart w:id="1385" w:name="_Toc443554052" w:displacedByCustomXml="next"/>
    <w:bookmarkEnd w:id="1385" w:displacedByCustomXml="next"/>
    <w:bookmarkStart w:id="1386" w:name="_Toc443564148" w:displacedByCustomXml="next"/>
    <w:bookmarkEnd w:id="1386" w:displacedByCustomXml="next"/>
    <w:bookmarkStart w:id="1387" w:name="_Toc443470653" w:displacedByCustomXml="next"/>
    <w:bookmarkEnd w:id="1387" w:displacedByCustomXml="next"/>
    <w:bookmarkStart w:id="1388" w:name="_Toc443554061" w:displacedByCustomXml="next"/>
    <w:bookmarkEnd w:id="1388" w:displacedByCustomXml="next"/>
    <w:bookmarkStart w:id="1389" w:name="_Toc443564157" w:displacedByCustomXml="next"/>
    <w:bookmarkEnd w:id="1389" w:displacedByCustomXml="next"/>
    <w:bookmarkStart w:id="1390" w:name="_Toc443470662" w:displacedByCustomXml="next"/>
    <w:bookmarkEnd w:id="1390" w:displacedByCustomXml="next"/>
    <w:bookmarkStart w:id="1391" w:name="_Toc443554070" w:displacedByCustomXml="next"/>
    <w:bookmarkEnd w:id="1391" w:displacedByCustomXml="next"/>
    <w:bookmarkStart w:id="1392" w:name="_Toc443564166" w:displacedByCustomXml="next"/>
    <w:bookmarkEnd w:id="1392" w:displacedByCustomXml="next"/>
    <w:bookmarkStart w:id="1393" w:name="_Toc443470671" w:displacedByCustomXml="next"/>
    <w:bookmarkEnd w:id="1393" w:displacedByCustomXml="next"/>
    <w:bookmarkStart w:id="1394" w:name="_Toc443554079" w:displacedByCustomXml="next"/>
    <w:bookmarkEnd w:id="1394" w:displacedByCustomXml="next"/>
    <w:bookmarkStart w:id="1395" w:name="_Toc443564175" w:displacedByCustomXml="next"/>
    <w:bookmarkEnd w:id="1395" w:displacedByCustomXml="next"/>
    <w:bookmarkStart w:id="1396" w:name="_Toc443470680" w:displacedByCustomXml="next"/>
    <w:bookmarkEnd w:id="1396" w:displacedByCustomXml="next"/>
    <w:bookmarkStart w:id="1397" w:name="_Toc443554088" w:displacedByCustomXml="next"/>
    <w:bookmarkEnd w:id="1397" w:displacedByCustomXml="next"/>
    <w:bookmarkStart w:id="1398" w:name="_Toc443564184" w:displacedByCustomXml="next"/>
    <w:bookmarkEnd w:id="1398" w:displacedByCustomXml="next"/>
    <w:bookmarkStart w:id="1399" w:name="_Toc443470689" w:displacedByCustomXml="next"/>
    <w:bookmarkEnd w:id="1399" w:displacedByCustomXml="next"/>
    <w:bookmarkStart w:id="1400" w:name="_Toc443554097" w:displacedByCustomXml="next"/>
    <w:bookmarkEnd w:id="1400" w:displacedByCustomXml="next"/>
    <w:bookmarkStart w:id="1401" w:name="_Toc443564193" w:displacedByCustomXml="next"/>
    <w:bookmarkEnd w:id="1401" w:displacedByCustomXml="next"/>
    <w:bookmarkStart w:id="1402" w:name="_Toc443470698" w:displacedByCustomXml="next"/>
    <w:bookmarkEnd w:id="1402" w:displacedByCustomXml="next"/>
    <w:bookmarkStart w:id="1403" w:name="_Toc443554106" w:displacedByCustomXml="next"/>
    <w:bookmarkEnd w:id="1403" w:displacedByCustomXml="next"/>
    <w:bookmarkStart w:id="1404" w:name="_Toc443564202" w:displacedByCustomXml="next"/>
    <w:bookmarkEnd w:id="1404" w:displacedByCustomXml="next"/>
    <w:bookmarkStart w:id="1405" w:name="_Toc443470707" w:displacedByCustomXml="next"/>
    <w:bookmarkEnd w:id="1405" w:displacedByCustomXml="next"/>
    <w:bookmarkStart w:id="1406" w:name="_Toc443554115" w:displacedByCustomXml="next"/>
    <w:bookmarkEnd w:id="1406" w:displacedByCustomXml="next"/>
    <w:bookmarkStart w:id="1407" w:name="_Toc443564211" w:displacedByCustomXml="next"/>
    <w:bookmarkEnd w:id="1407" w:displacedByCustomXml="next"/>
    <w:bookmarkStart w:id="1408" w:name="_Toc443470716" w:displacedByCustomXml="next"/>
    <w:bookmarkEnd w:id="1408" w:displacedByCustomXml="next"/>
    <w:bookmarkStart w:id="1409" w:name="_Toc443554124" w:displacedByCustomXml="next"/>
    <w:bookmarkEnd w:id="1409" w:displacedByCustomXml="next"/>
    <w:bookmarkStart w:id="1410" w:name="_Toc443564220" w:displacedByCustomXml="next"/>
    <w:bookmarkEnd w:id="1410" w:displacedByCustomXml="next"/>
    <w:bookmarkStart w:id="1411" w:name="_Toc443470725" w:displacedByCustomXml="next"/>
    <w:bookmarkEnd w:id="1411" w:displacedByCustomXml="next"/>
    <w:bookmarkStart w:id="1412" w:name="_Toc443554133" w:displacedByCustomXml="next"/>
    <w:bookmarkEnd w:id="1412" w:displacedByCustomXml="next"/>
    <w:bookmarkStart w:id="1413" w:name="_Toc443564229" w:displacedByCustomXml="next"/>
    <w:bookmarkEnd w:id="1413" w:displacedByCustomXml="next"/>
    <w:bookmarkStart w:id="1414" w:name="_Toc443470734" w:displacedByCustomXml="next"/>
    <w:bookmarkEnd w:id="1414" w:displacedByCustomXml="next"/>
    <w:bookmarkStart w:id="1415" w:name="_Toc443554142" w:displacedByCustomXml="next"/>
    <w:bookmarkEnd w:id="1415" w:displacedByCustomXml="next"/>
    <w:bookmarkStart w:id="1416" w:name="_Toc443564238" w:displacedByCustomXml="next"/>
    <w:bookmarkEnd w:id="1416" w:displacedByCustomXml="next"/>
    <w:bookmarkStart w:id="1417" w:name="_Toc443470743" w:displacedByCustomXml="next"/>
    <w:bookmarkEnd w:id="1417" w:displacedByCustomXml="next"/>
    <w:bookmarkStart w:id="1418" w:name="_Toc443554151" w:displacedByCustomXml="next"/>
    <w:bookmarkEnd w:id="1418" w:displacedByCustomXml="next"/>
    <w:bookmarkStart w:id="1419" w:name="_Toc443564247" w:displacedByCustomXml="next"/>
    <w:bookmarkEnd w:id="1419" w:displacedByCustomXml="next"/>
    <w:bookmarkStart w:id="1420" w:name="_Toc443470752" w:displacedByCustomXml="next"/>
    <w:bookmarkEnd w:id="1420" w:displacedByCustomXml="next"/>
    <w:bookmarkStart w:id="1421" w:name="_Toc443554160" w:displacedByCustomXml="next"/>
    <w:bookmarkEnd w:id="1421" w:displacedByCustomXml="next"/>
    <w:bookmarkStart w:id="1422" w:name="_Toc443564256" w:displacedByCustomXml="next"/>
    <w:bookmarkEnd w:id="1422" w:displacedByCustomXml="next"/>
    <w:bookmarkStart w:id="1423" w:name="_Toc443470761" w:displacedByCustomXml="next"/>
    <w:bookmarkEnd w:id="1423" w:displacedByCustomXml="next"/>
    <w:bookmarkStart w:id="1424" w:name="_Toc443554169" w:displacedByCustomXml="next"/>
    <w:bookmarkEnd w:id="1424" w:displacedByCustomXml="next"/>
    <w:bookmarkStart w:id="1425" w:name="_Toc443564265" w:displacedByCustomXml="next"/>
    <w:bookmarkEnd w:id="1425" w:displacedByCustomXml="next"/>
    <w:bookmarkStart w:id="1426" w:name="_Toc443470770" w:displacedByCustomXml="next"/>
    <w:bookmarkEnd w:id="1426" w:displacedByCustomXml="next"/>
    <w:bookmarkStart w:id="1427" w:name="_Toc443554178" w:displacedByCustomXml="next"/>
    <w:bookmarkEnd w:id="1427" w:displacedByCustomXml="next"/>
    <w:bookmarkStart w:id="1428" w:name="_Toc443564274" w:displacedByCustomXml="next"/>
    <w:bookmarkEnd w:id="1428" w:displacedByCustomXml="next"/>
    <w:bookmarkStart w:id="1429" w:name="_Toc443470779" w:displacedByCustomXml="next"/>
    <w:bookmarkEnd w:id="1429" w:displacedByCustomXml="next"/>
    <w:bookmarkStart w:id="1430" w:name="_Toc443554187" w:displacedByCustomXml="next"/>
    <w:bookmarkEnd w:id="1430" w:displacedByCustomXml="next"/>
    <w:bookmarkStart w:id="1431" w:name="_Toc443564283" w:displacedByCustomXml="next"/>
    <w:bookmarkEnd w:id="1431" w:displacedByCustomXml="next"/>
    <w:bookmarkStart w:id="1432" w:name="_Toc443470788" w:displacedByCustomXml="next"/>
    <w:bookmarkEnd w:id="1432" w:displacedByCustomXml="next"/>
    <w:bookmarkStart w:id="1433" w:name="_Toc443554196" w:displacedByCustomXml="next"/>
    <w:bookmarkEnd w:id="1433" w:displacedByCustomXml="next"/>
    <w:bookmarkStart w:id="1434" w:name="_Toc443564292" w:displacedByCustomXml="next"/>
    <w:bookmarkEnd w:id="1434" w:displacedByCustomXml="next"/>
    <w:bookmarkStart w:id="1435" w:name="_Toc443470797" w:displacedByCustomXml="next"/>
    <w:bookmarkEnd w:id="1435" w:displacedByCustomXml="next"/>
    <w:bookmarkStart w:id="1436" w:name="_Toc443554205" w:displacedByCustomXml="next"/>
    <w:bookmarkEnd w:id="1436" w:displacedByCustomXml="next"/>
    <w:bookmarkStart w:id="1437" w:name="_Toc443564301" w:displacedByCustomXml="next"/>
    <w:bookmarkEnd w:id="1437" w:displacedByCustomXml="next"/>
    <w:bookmarkStart w:id="1438" w:name="_Toc443470806" w:displacedByCustomXml="next"/>
    <w:bookmarkEnd w:id="1438" w:displacedByCustomXml="next"/>
    <w:bookmarkStart w:id="1439" w:name="_Toc443554214" w:displacedByCustomXml="next"/>
    <w:bookmarkEnd w:id="1439" w:displacedByCustomXml="next"/>
    <w:bookmarkStart w:id="1440" w:name="_Toc443564310" w:displacedByCustomXml="next"/>
    <w:bookmarkEnd w:id="1440" w:displacedByCustomXml="next"/>
    <w:bookmarkStart w:id="1441" w:name="_Toc443470815" w:displacedByCustomXml="next"/>
    <w:bookmarkEnd w:id="1441" w:displacedByCustomXml="next"/>
    <w:bookmarkStart w:id="1442" w:name="_Toc443554223" w:displacedByCustomXml="next"/>
    <w:bookmarkEnd w:id="1442" w:displacedByCustomXml="next"/>
    <w:bookmarkStart w:id="1443" w:name="_Toc443564319" w:displacedByCustomXml="next"/>
    <w:bookmarkEnd w:id="1443" w:displacedByCustomXml="next"/>
    <w:bookmarkStart w:id="1444" w:name="_Toc443470824" w:displacedByCustomXml="next"/>
    <w:bookmarkEnd w:id="1444" w:displacedByCustomXml="next"/>
    <w:bookmarkStart w:id="1445" w:name="_Toc443554232" w:displacedByCustomXml="next"/>
    <w:bookmarkEnd w:id="1445" w:displacedByCustomXml="next"/>
    <w:bookmarkStart w:id="1446" w:name="_Toc443564328" w:displacedByCustomXml="next"/>
    <w:bookmarkEnd w:id="1446" w:displacedByCustomXml="next"/>
    <w:bookmarkStart w:id="1447" w:name="_Toc443470833" w:displacedByCustomXml="next"/>
    <w:bookmarkEnd w:id="1447" w:displacedByCustomXml="next"/>
    <w:bookmarkStart w:id="1448" w:name="_Toc443554241" w:displacedByCustomXml="next"/>
    <w:bookmarkEnd w:id="1448" w:displacedByCustomXml="next"/>
    <w:bookmarkStart w:id="1449" w:name="_Toc443564337" w:displacedByCustomXml="next"/>
    <w:bookmarkEnd w:id="1449" w:displacedByCustomXml="next"/>
    <w:bookmarkStart w:id="1450" w:name="_Toc443470842" w:displacedByCustomXml="next"/>
    <w:bookmarkEnd w:id="1450" w:displacedByCustomXml="next"/>
    <w:bookmarkStart w:id="1451" w:name="_Toc443554250" w:displacedByCustomXml="next"/>
    <w:bookmarkEnd w:id="1451" w:displacedByCustomXml="next"/>
    <w:bookmarkStart w:id="1452" w:name="_Toc443564346" w:displacedByCustomXml="next"/>
    <w:bookmarkEnd w:id="1452" w:displacedByCustomXml="next"/>
    <w:bookmarkStart w:id="1453" w:name="_Toc443470851" w:displacedByCustomXml="next"/>
    <w:bookmarkEnd w:id="1453" w:displacedByCustomXml="next"/>
    <w:bookmarkStart w:id="1454" w:name="_Toc443554259" w:displacedByCustomXml="next"/>
    <w:bookmarkEnd w:id="1454" w:displacedByCustomXml="next"/>
    <w:bookmarkStart w:id="1455" w:name="_Toc443564355" w:displacedByCustomXml="next"/>
    <w:bookmarkEnd w:id="1455" w:displacedByCustomXml="next"/>
    <w:bookmarkStart w:id="1456" w:name="_Toc443470860" w:displacedByCustomXml="next"/>
    <w:bookmarkEnd w:id="1456" w:displacedByCustomXml="next"/>
    <w:bookmarkStart w:id="1457" w:name="_Toc443554268" w:displacedByCustomXml="next"/>
    <w:bookmarkEnd w:id="1457" w:displacedByCustomXml="next"/>
    <w:bookmarkStart w:id="1458" w:name="_Toc443564364" w:displacedByCustomXml="next"/>
    <w:bookmarkEnd w:id="1458" w:displacedByCustomXml="next"/>
    <w:bookmarkStart w:id="1459" w:name="_Toc443470870" w:displacedByCustomXml="next"/>
    <w:bookmarkEnd w:id="1459" w:displacedByCustomXml="next"/>
    <w:bookmarkStart w:id="1460" w:name="_Toc443554278" w:displacedByCustomXml="next"/>
    <w:bookmarkEnd w:id="1460" w:displacedByCustomXml="next"/>
    <w:bookmarkStart w:id="1461" w:name="_Toc443564374" w:displacedByCustomXml="next"/>
    <w:bookmarkEnd w:id="1461" w:displacedByCustomXml="next"/>
    <w:bookmarkStart w:id="1462" w:name="_Toc443470880" w:displacedByCustomXml="next"/>
    <w:bookmarkEnd w:id="1462" w:displacedByCustomXml="next"/>
    <w:bookmarkStart w:id="1463" w:name="_Toc443554288" w:displacedByCustomXml="next"/>
    <w:bookmarkEnd w:id="1463" w:displacedByCustomXml="next"/>
    <w:bookmarkStart w:id="1464" w:name="_Toc443564384" w:displacedByCustomXml="next"/>
    <w:bookmarkEnd w:id="1464" w:displacedByCustomXml="next"/>
    <w:bookmarkStart w:id="1465" w:name="_Toc443470898" w:displacedByCustomXml="next"/>
    <w:bookmarkEnd w:id="1465" w:displacedByCustomXml="next"/>
    <w:bookmarkStart w:id="1466" w:name="_Toc443554306" w:displacedByCustomXml="next"/>
    <w:bookmarkEnd w:id="1466" w:displacedByCustomXml="next"/>
    <w:bookmarkStart w:id="1467" w:name="_Toc443564402" w:displacedByCustomXml="next"/>
    <w:bookmarkEnd w:id="1467" w:displacedByCustomXml="next"/>
    <w:bookmarkStart w:id="1468" w:name="_Toc443470907" w:displacedByCustomXml="next"/>
    <w:bookmarkEnd w:id="1468" w:displacedByCustomXml="next"/>
    <w:bookmarkStart w:id="1469" w:name="_Toc443554315" w:displacedByCustomXml="next"/>
    <w:bookmarkEnd w:id="1469" w:displacedByCustomXml="next"/>
    <w:bookmarkStart w:id="1470" w:name="_Toc443564411" w:displacedByCustomXml="next"/>
    <w:bookmarkEnd w:id="1470" w:displacedByCustomXml="next"/>
    <w:bookmarkStart w:id="1471" w:name="_Toc443470916" w:displacedByCustomXml="next"/>
    <w:bookmarkEnd w:id="1471" w:displacedByCustomXml="next"/>
    <w:bookmarkStart w:id="1472" w:name="_Toc443554324" w:displacedByCustomXml="next"/>
    <w:bookmarkEnd w:id="1472" w:displacedByCustomXml="next"/>
    <w:bookmarkStart w:id="1473" w:name="_Toc443564420" w:displacedByCustomXml="next"/>
    <w:bookmarkEnd w:id="1473" w:displacedByCustomXml="next"/>
    <w:bookmarkStart w:id="1474" w:name="_Toc443470925" w:displacedByCustomXml="next"/>
    <w:bookmarkEnd w:id="1474" w:displacedByCustomXml="next"/>
    <w:bookmarkStart w:id="1475" w:name="_Toc443554333" w:displacedByCustomXml="next"/>
    <w:bookmarkEnd w:id="1475" w:displacedByCustomXml="next"/>
    <w:bookmarkStart w:id="1476" w:name="_Toc443564429" w:displacedByCustomXml="next"/>
    <w:bookmarkEnd w:id="1476" w:displacedByCustomXml="next"/>
    <w:bookmarkStart w:id="1477" w:name="_Toc443470934" w:displacedByCustomXml="next"/>
    <w:bookmarkEnd w:id="1477" w:displacedByCustomXml="next"/>
    <w:bookmarkStart w:id="1478" w:name="_Toc443554342" w:displacedByCustomXml="next"/>
    <w:bookmarkEnd w:id="1478" w:displacedByCustomXml="next"/>
    <w:bookmarkStart w:id="1479" w:name="_Toc443564438" w:displacedByCustomXml="next"/>
    <w:bookmarkEnd w:id="1479" w:displacedByCustomXml="next"/>
    <w:bookmarkStart w:id="1480" w:name="_Toc443470943" w:displacedByCustomXml="next"/>
    <w:bookmarkEnd w:id="1480" w:displacedByCustomXml="next"/>
    <w:bookmarkStart w:id="1481" w:name="_Toc443554351" w:displacedByCustomXml="next"/>
    <w:bookmarkEnd w:id="1481" w:displacedByCustomXml="next"/>
    <w:bookmarkStart w:id="1482" w:name="_Toc443564447" w:displacedByCustomXml="next"/>
    <w:bookmarkEnd w:id="1482" w:displacedByCustomXml="next"/>
    <w:bookmarkStart w:id="1483" w:name="_Toc443470952" w:displacedByCustomXml="next"/>
    <w:bookmarkEnd w:id="1483" w:displacedByCustomXml="next"/>
    <w:bookmarkStart w:id="1484" w:name="_Toc443554360" w:displacedByCustomXml="next"/>
    <w:bookmarkEnd w:id="1484" w:displacedByCustomXml="next"/>
    <w:bookmarkStart w:id="1485" w:name="_Toc443564456" w:displacedByCustomXml="next"/>
    <w:bookmarkEnd w:id="1485" w:displacedByCustomXml="next"/>
    <w:bookmarkStart w:id="1486" w:name="_Toc443470961" w:displacedByCustomXml="next"/>
    <w:bookmarkEnd w:id="1486" w:displacedByCustomXml="next"/>
    <w:bookmarkStart w:id="1487" w:name="_Toc443554369" w:displacedByCustomXml="next"/>
    <w:bookmarkEnd w:id="1487" w:displacedByCustomXml="next"/>
    <w:bookmarkStart w:id="1488" w:name="_Toc443564465" w:displacedByCustomXml="next"/>
    <w:bookmarkEnd w:id="1488" w:displacedByCustomXml="next"/>
    <w:bookmarkStart w:id="1489" w:name="_Toc443470970" w:displacedByCustomXml="next"/>
    <w:bookmarkEnd w:id="1489" w:displacedByCustomXml="next"/>
    <w:bookmarkStart w:id="1490" w:name="_Toc443554378" w:displacedByCustomXml="next"/>
    <w:bookmarkEnd w:id="1490" w:displacedByCustomXml="next"/>
    <w:bookmarkStart w:id="1491" w:name="_Toc443564474" w:displacedByCustomXml="next"/>
    <w:bookmarkEnd w:id="1491" w:displacedByCustomXml="next"/>
    <w:bookmarkStart w:id="1492" w:name="_Toc443470979" w:displacedByCustomXml="next"/>
    <w:bookmarkEnd w:id="1492" w:displacedByCustomXml="next"/>
    <w:bookmarkStart w:id="1493" w:name="_Toc443554387" w:displacedByCustomXml="next"/>
    <w:bookmarkEnd w:id="1493" w:displacedByCustomXml="next"/>
    <w:bookmarkStart w:id="1494" w:name="_Toc443564483" w:displacedByCustomXml="next"/>
    <w:bookmarkEnd w:id="1494" w:displacedByCustomXml="next"/>
    <w:bookmarkStart w:id="1495" w:name="_Toc443470988" w:displacedByCustomXml="next"/>
    <w:bookmarkEnd w:id="1495" w:displacedByCustomXml="next"/>
    <w:bookmarkStart w:id="1496" w:name="_Toc443554396" w:displacedByCustomXml="next"/>
    <w:bookmarkEnd w:id="1496" w:displacedByCustomXml="next"/>
    <w:bookmarkStart w:id="1497" w:name="_Toc443564492" w:displacedByCustomXml="next"/>
    <w:bookmarkEnd w:id="1497" w:displacedByCustomXml="next"/>
    <w:bookmarkStart w:id="1498" w:name="_Toc443470997" w:displacedByCustomXml="next"/>
    <w:bookmarkEnd w:id="1498" w:displacedByCustomXml="next"/>
    <w:bookmarkStart w:id="1499" w:name="_Toc443554405" w:displacedByCustomXml="next"/>
    <w:bookmarkEnd w:id="1499" w:displacedByCustomXml="next"/>
    <w:bookmarkStart w:id="1500" w:name="_Toc443564501" w:displacedByCustomXml="next"/>
    <w:bookmarkEnd w:id="1500" w:displacedByCustomXml="next"/>
    <w:bookmarkStart w:id="1501" w:name="_Toc443471006" w:displacedByCustomXml="next"/>
    <w:bookmarkEnd w:id="1501" w:displacedByCustomXml="next"/>
    <w:bookmarkStart w:id="1502" w:name="_Toc443554414" w:displacedByCustomXml="next"/>
    <w:bookmarkEnd w:id="1502" w:displacedByCustomXml="next"/>
    <w:bookmarkStart w:id="1503" w:name="_Toc443564510" w:displacedByCustomXml="next"/>
    <w:bookmarkEnd w:id="1503" w:displacedByCustomXml="next"/>
    <w:bookmarkStart w:id="1504" w:name="_Toc443471015" w:displacedByCustomXml="next"/>
    <w:bookmarkEnd w:id="1504" w:displacedByCustomXml="next"/>
    <w:bookmarkStart w:id="1505" w:name="_Toc443554423" w:displacedByCustomXml="next"/>
    <w:bookmarkEnd w:id="1505" w:displacedByCustomXml="next"/>
    <w:bookmarkStart w:id="1506" w:name="_Toc443564519" w:displacedByCustomXml="next"/>
    <w:bookmarkEnd w:id="1506" w:displacedByCustomXml="next"/>
    <w:bookmarkStart w:id="1507" w:name="_Toc443471024" w:displacedByCustomXml="next"/>
    <w:bookmarkEnd w:id="1507" w:displacedByCustomXml="next"/>
    <w:bookmarkStart w:id="1508" w:name="_Toc443554432" w:displacedByCustomXml="next"/>
    <w:bookmarkEnd w:id="1508" w:displacedByCustomXml="next"/>
    <w:bookmarkStart w:id="1509" w:name="_Toc443564528" w:displacedByCustomXml="next"/>
    <w:bookmarkEnd w:id="1509" w:displacedByCustomXml="next"/>
    <w:bookmarkStart w:id="1510" w:name="_Toc443471042" w:displacedByCustomXml="next"/>
    <w:bookmarkEnd w:id="1510" w:displacedByCustomXml="next"/>
    <w:bookmarkStart w:id="1511" w:name="_Toc443554450" w:displacedByCustomXml="next"/>
    <w:bookmarkEnd w:id="1511" w:displacedByCustomXml="next"/>
    <w:bookmarkStart w:id="1512" w:name="_Toc443564546" w:displacedByCustomXml="next"/>
    <w:bookmarkEnd w:id="1512" w:displacedByCustomXml="next"/>
    <w:bookmarkStart w:id="1513" w:name="_Toc443471051" w:displacedByCustomXml="next"/>
    <w:bookmarkEnd w:id="1513" w:displacedByCustomXml="next"/>
    <w:bookmarkStart w:id="1514" w:name="_Toc443554459" w:displacedByCustomXml="next"/>
    <w:bookmarkEnd w:id="1514" w:displacedByCustomXml="next"/>
    <w:bookmarkStart w:id="1515" w:name="_Toc443564555" w:displacedByCustomXml="next"/>
    <w:bookmarkEnd w:id="1515" w:displacedByCustomXml="next"/>
    <w:bookmarkStart w:id="1516" w:name="_Toc443471060" w:displacedByCustomXml="next"/>
    <w:bookmarkEnd w:id="1516" w:displacedByCustomXml="next"/>
    <w:bookmarkStart w:id="1517" w:name="_Toc443554468" w:displacedByCustomXml="next"/>
    <w:bookmarkEnd w:id="1517" w:displacedByCustomXml="next"/>
    <w:bookmarkStart w:id="1518" w:name="_Toc443564564" w:displacedByCustomXml="next"/>
    <w:bookmarkEnd w:id="1518" w:displacedByCustomXml="next"/>
    <w:bookmarkStart w:id="1519" w:name="_Toc443471069" w:displacedByCustomXml="next"/>
    <w:bookmarkEnd w:id="1519" w:displacedByCustomXml="next"/>
    <w:bookmarkStart w:id="1520" w:name="_Toc443554477" w:displacedByCustomXml="next"/>
    <w:bookmarkEnd w:id="1520" w:displacedByCustomXml="next"/>
    <w:bookmarkStart w:id="1521" w:name="_Toc443564573" w:displacedByCustomXml="next"/>
    <w:bookmarkEnd w:id="1521" w:displacedByCustomXml="next"/>
    <w:bookmarkStart w:id="1522" w:name="_Toc443471078" w:displacedByCustomXml="next"/>
    <w:bookmarkEnd w:id="1522" w:displacedByCustomXml="next"/>
    <w:bookmarkStart w:id="1523" w:name="_Toc443554486" w:displacedByCustomXml="next"/>
    <w:bookmarkEnd w:id="1523" w:displacedByCustomXml="next"/>
    <w:bookmarkStart w:id="1524" w:name="_Toc443564582" w:displacedByCustomXml="next"/>
    <w:bookmarkEnd w:id="1524" w:displacedByCustomXml="next"/>
    <w:bookmarkStart w:id="1525" w:name="_Toc443471087" w:displacedByCustomXml="next"/>
    <w:bookmarkEnd w:id="1525" w:displacedByCustomXml="next"/>
    <w:bookmarkStart w:id="1526" w:name="_Toc443554495" w:displacedByCustomXml="next"/>
    <w:bookmarkEnd w:id="1526" w:displacedByCustomXml="next"/>
    <w:bookmarkStart w:id="1527" w:name="_Toc443564591" w:displacedByCustomXml="next"/>
    <w:bookmarkEnd w:id="1527" w:displacedByCustomXml="next"/>
    <w:bookmarkStart w:id="1528" w:name="_Toc443471096" w:displacedByCustomXml="next"/>
    <w:bookmarkEnd w:id="1528" w:displacedByCustomXml="next"/>
    <w:bookmarkStart w:id="1529" w:name="_Toc443554504" w:displacedByCustomXml="next"/>
    <w:bookmarkEnd w:id="1529" w:displacedByCustomXml="next"/>
    <w:bookmarkStart w:id="1530" w:name="_Toc443564600" w:displacedByCustomXml="next"/>
    <w:bookmarkEnd w:id="1530" w:displacedByCustomXml="next"/>
    <w:bookmarkStart w:id="1531" w:name="_Toc443471105" w:displacedByCustomXml="next"/>
    <w:bookmarkEnd w:id="1531" w:displacedByCustomXml="next"/>
    <w:bookmarkStart w:id="1532" w:name="_Toc443554513" w:displacedByCustomXml="next"/>
    <w:bookmarkEnd w:id="1532" w:displacedByCustomXml="next"/>
    <w:bookmarkStart w:id="1533" w:name="_Toc443564609" w:displacedByCustomXml="next"/>
    <w:bookmarkEnd w:id="1533" w:displacedByCustomXml="next"/>
    <w:bookmarkStart w:id="1534" w:name="_Toc443471114" w:displacedByCustomXml="next"/>
    <w:bookmarkEnd w:id="1534" w:displacedByCustomXml="next"/>
    <w:bookmarkStart w:id="1535" w:name="_Toc443554522" w:displacedByCustomXml="next"/>
    <w:bookmarkEnd w:id="1535" w:displacedByCustomXml="next"/>
    <w:bookmarkStart w:id="1536" w:name="_Toc443564618" w:displacedByCustomXml="next"/>
    <w:bookmarkEnd w:id="1536" w:displacedByCustomXml="next"/>
    <w:bookmarkStart w:id="1537" w:name="_Toc443471123" w:displacedByCustomXml="next"/>
    <w:bookmarkEnd w:id="1537" w:displacedByCustomXml="next"/>
    <w:bookmarkStart w:id="1538" w:name="_Toc443554531" w:displacedByCustomXml="next"/>
    <w:bookmarkEnd w:id="1538" w:displacedByCustomXml="next"/>
    <w:bookmarkStart w:id="1539" w:name="_Toc443564627" w:displacedByCustomXml="next"/>
    <w:bookmarkEnd w:id="1539" w:displacedByCustomXml="next"/>
    <w:bookmarkStart w:id="1540" w:name="_Toc443471132" w:displacedByCustomXml="next"/>
    <w:bookmarkEnd w:id="1540" w:displacedByCustomXml="next"/>
    <w:bookmarkStart w:id="1541" w:name="_Toc443554540" w:displacedByCustomXml="next"/>
    <w:bookmarkEnd w:id="1541" w:displacedByCustomXml="next"/>
    <w:bookmarkStart w:id="1542" w:name="_Toc443564636" w:displacedByCustomXml="next"/>
    <w:bookmarkEnd w:id="1542" w:displacedByCustomXml="next"/>
    <w:bookmarkStart w:id="1543" w:name="_Toc443471141" w:displacedByCustomXml="next"/>
    <w:bookmarkEnd w:id="1543" w:displacedByCustomXml="next"/>
    <w:bookmarkStart w:id="1544" w:name="_Toc443554549" w:displacedByCustomXml="next"/>
    <w:bookmarkEnd w:id="1544" w:displacedByCustomXml="next"/>
    <w:bookmarkStart w:id="1545" w:name="_Toc443564645" w:displacedByCustomXml="next"/>
    <w:bookmarkEnd w:id="1545" w:displacedByCustomXml="next"/>
    <w:bookmarkStart w:id="1546" w:name="_Toc443471150" w:displacedByCustomXml="next"/>
    <w:bookmarkEnd w:id="1546" w:displacedByCustomXml="next"/>
    <w:bookmarkStart w:id="1547" w:name="_Toc443554558" w:displacedByCustomXml="next"/>
    <w:bookmarkEnd w:id="1547" w:displacedByCustomXml="next"/>
    <w:bookmarkStart w:id="1548" w:name="_Toc443564654" w:displacedByCustomXml="next"/>
    <w:bookmarkEnd w:id="1548" w:displacedByCustomXml="next"/>
    <w:bookmarkStart w:id="1549" w:name="_Toc443471168" w:displacedByCustomXml="next"/>
    <w:bookmarkEnd w:id="1549" w:displacedByCustomXml="next"/>
    <w:bookmarkStart w:id="1550" w:name="_Toc443554576" w:displacedByCustomXml="next"/>
    <w:bookmarkEnd w:id="1550" w:displacedByCustomXml="next"/>
    <w:bookmarkStart w:id="1551" w:name="_Toc443564672" w:displacedByCustomXml="next"/>
    <w:bookmarkEnd w:id="1551" w:displacedByCustomXml="next"/>
    <w:bookmarkStart w:id="1552" w:name="_Toc443471177" w:displacedByCustomXml="next"/>
    <w:bookmarkEnd w:id="1552" w:displacedByCustomXml="next"/>
    <w:bookmarkStart w:id="1553" w:name="_Toc443554585" w:displacedByCustomXml="next"/>
    <w:bookmarkEnd w:id="1553" w:displacedByCustomXml="next"/>
    <w:bookmarkStart w:id="1554" w:name="_Toc443564681" w:displacedByCustomXml="next"/>
    <w:bookmarkEnd w:id="1554" w:displacedByCustomXml="next"/>
    <w:bookmarkStart w:id="1555" w:name="_Toc443471186" w:displacedByCustomXml="next"/>
    <w:bookmarkEnd w:id="1555" w:displacedByCustomXml="next"/>
    <w:bookmarkStart w:id="1556" w:name="_Toc443554594" w:displacedByCustomXml="next"/>
    <w:bookmarkEnd w:id="1556" w:displacedByCustomXml="next"/>
    <w:bookmarkStart w:id="1557" w:name="_Toc443564690" w:displacedByCustomXml="next"/>
    <w:bookmarkEnd w:id="1557" w:displacedByCustomXml="next"/>
    <w:bookmarkStart w:id="1558" w:name="_Toc443471195" w:displacedByCustomXml="next"/>
    <w:bookmarkEnd w:id="1558" w:displacedByCustomXml="next"/>
    <w:bookmarkStart w:id="1559" w:name="_Toc443554603" w:displacedByCustomXml="next"/>
    <w:bookmarkEnd w:id="1559" w:displacedByCustomXml="next"/>
    <w:bookmarkStart w:id="1560" w:name="_Toc443564699" w:displacedByCustomXml="next"/>
    <w:bookmarkEnd w:id="1560" w:displacedByCustomXml="next"/>
    <w:bookmarkStart w:id="1561" w:name="_Toc443471204" w:displacedByCustomXml="next"/>
    <w:bookmarkEnd w:id="1561" w:displacedByCustomXml="next"/>
    <w:bookmarkStart w:id="1562" w:name="_Toc443554612" w:displacedByCustomXml="next"/>
    <w:bookmarkEnd w:id="1562" w:displacedByCustomXml="next"/>
    <w:bookmarkStart w:id="1563" w:name="_Toc443564708" w:displacedByCustomXml="next"/>
    <w:bookmarkEnd w:id="1563" w:displacedByCustomXml="next"/>
    <w:bookmarkStart w:id="1564" w:name="_Toc443471213" w:displacedByCustomXml="next"/>
    <w:bookmarkEnd w:id="1564" w:displacedByCustomXml="next"/>
    <w:bookmarkStart w:id="1565" w:name="_Toc443554621" w:displacedByCustomXml="next"/>
    <w:bookmarkEnd w:id="1565" w:displacedByCustomXml="next"/>
    <w:bookmarkStart w:id="1566" w:name="_Toc443564717" w:displacedByCustomXml="next"/>
    <w:bookmarkEnd w:id="1566" w:displacedByCustomXml="next"/>
    <w:bookmarkStart w:id="1567" w:name="_Toc443471222" w:displacedByCustomXml="next"/>
    <w:bookmarkEnd w:id="1567" w:displacedByCustomXml="next"/>
    <w:bookmarkStart w:id="1568" w:name="_Toc443554630" w:displacedByCustomXml="next"/>
    <w:bookmarkEnd w:id="1568" w:displacedByCustomXml="next"/>
    <w:bookmarkStart w:id="1569" w:name="_Toc443564726" w:displacedByCustomXml="next"/>
    <w:bookmarkEnd w:id="1569" w:displacedByCustomXml="next"/>
    <w:bookmarkStart w:id="1570" w:name="_Toc443471231" w:displacedByCustomXml="next"/>
    <w:bookmarkEnd w:id="1570" w:displacedByCustomXml="next"/>
    <w:bookmarkStart w:id="1571" w:name="_Toc443554639" w:displacedByCustomXml="next"/>
    <w:bookmarkEnd w:id="1571" w:displacedByCustomXml="next"/>
    <w:bookmarkStart w:id="1572" w:name="_Toc443564735" w:displacedByCustomXml="next"/>
    <w:bookmarkEnd w:id="1572" w:displacedByCustomXml="next"/>
    <w:bookmarkStart w:id="1573" w:name="_Toc443471240" w:displacedByCustomXml="next"/>
    <w:bookmarkEnd w:id="1573" w:displacedByCustomXml="next"/>
    <w:bookmarkStart w:id="1574" w:name="_Toc443554648" w:displacedByCustomXml="next"/>
    <w:bookmarkEnd w:id="1574" w:displacedByCustomXml="next"/>
    <w:bookmarkStart w:id="1575" w:name="_Toc443564744" w:displacedByCustomXml="next"/>
    <w:bookmarkEnd w:id="1575" w:displacedByCustomXml="next"/>
    <w:bookmarkStart w:id="1576" w:name="_Toc443471249" w:displacedByCustomXml="next"/>
    <w:bookmarkEnd w:id="1576" w:displacedByCustomXml="next"/>
    <w:bookmarkStart w:id="1577" w:name="_Toc443554657" w:displacedByCustomXml="next"/>
    <w:bookmarkEnd w:id="1577" w:displacedByCustomXml="next"/>
    <w:bookmarkStart w:id="1578" w:name="_Toc443564753" w:displacedByCustomXml="next"/>
    <w:bookmarkEnd w:id="1578" w:displacedByCustomXml="next"/>
    <w:bookmarkStart w:id="1579" w:name="_Toc443471258" w:displacedByCustomXml="next"/>
    <w:bookmarkEnd w:id="1579" w:displacedByCustomXml="next"/>
    <w:bookmarkStart w:id="1580" w:name="_Toc443554666" w:displacedByCustomXml="next"/>
    <w:bookmarkEnd w:id="1580" w:displacedByCustomXml="next"/>
    <w:bookmarkStart w:id="1581" w:name="_Toc443564762" w:displacedByCustomXml="next"/>
    <w:bookmarkEnd w:id="1581" w:displacedByCustomXml="next"/>
    <w:bookmarkStart w:id="1582" w:name="_Toc443471267" w:displacedByCustomXml="next"/>
    <w:bookmarkEnd w:id="1582" w:displacedByCustomXml="next"/>
    <w:bookmarkStart w:id="1583" w:name="_Toc443554675" w:displacedByCustomXml="next"/>
    <w:bookmarkEnd w:id="1583" w:displacedByCustomXml="next"/>
    <w:bookmarkStart w:id="1584" w:name="_Toc443564771" w:displacedByCustomXml="next"/>
    <w:bookmarkEnd w:id="1584" w:displacedByCustomXml="next"/>
    <w:bookmarkStart w:id="1585" w:name="_Toc443471276" w:displacedByCustomXml="next"/>
    <w:bookmarkEnd w:id="1585" w:displacedByCustomXml="next"/>
    <w:bookmarkStart w:id="1586" w:name="_Toc443554684" w:displacedByCustomXml="next"/>
    <w:bookmarkEnd w:id="1586" w:displacedByCustomXml="next"/>
    <w:bookmarkStart w:id="1587" w:name="_Toc443564780" w:displacedByCustomXml="next"/>
    <w:bookmarkEnd w:id="1587" w:displacedByCustomXml="next"/>
    <w:bookmarkStart w:id="1588" w:name="_Toc443471285" w:displacedByCustomXml="next"/>
    <w:bookmarkEnd w:id="1588" w:displacedByCustomXml="next"/>
    <w:bookmarkStart w:id="1589" w:name="_Toc443554693" w:displacedByCustomXml="next"/>
    <w:bookmarkEnd w:id="1589" w:displacedByCustomXml="next"/>
    <w:bookmarkStart w:id="1590" w:name="_Toc443564789" w:displacedByCustomXml="next"/>
    <w:bookmarkEnd w:id="1590" w:displacedByCustomXml="next"/>
    <w:bookmarkStart w:id="1591" w:name="_Toc443471294" w:displacedByCustomXml="next"/>
    <w:bookmarkEnd w:id="1591" w:displacedByCustomXml="next"/>
    <w:bookmarkStart w:id="1592" w:name="_Toc443554702" w:displacedByCustomXml="next"/>
    <w:bookmarkEnd w:id="1592" w:displacedByCustomXml="next"/>
    <w:bookmarkStart w:id="1593" w:name="_Toc443564798" w:displacedByCustomXml="next"/>
    <w:bookmarkEnd w:id="1593" w:displacedByCustomXml="next"/>
    <w:bookmarkStart w:id="1594" w:name="_Toc443471303" w:displacedByCustomXml="next"/>
    <w:bookmarkEnd w:id="1594" w:displacedByCustomXml="next"/>
    <w:bookmarkStart w:id="1595" w:name="_Toc443554711" w:displacedByCustomXml="next"/>
    <w:bookmarkEnd w:id="1595" w:displacedByCustomXml="next"/>
    <w:bookmarkStart w:id="1596" w:name="_Toc443564807" w:displacedByCustomXml="next"/>
    <w:bookmarkEnd w:id="1596" w:displacedByCustomXml="next"/>
    <w:bookmarkStart w:id="1597" w:name="_Toc443471312" w:displacedByCustomXml="next"/>
    <w:bookmarkEnd w:id="1597" w:displacedByCustomXml="next"/>
    <w:bookmarkStart w:id="1598" w:name="_Toc443554720" w:displacedByCustomXml="next"/>
    <w:bookmarkEnd w:id="1598" w:displacedByCustomXml="next"/>
    <w:bookmarkStart w:id="1599" w:name="_Toc443564816" w:displacedByCustomXml="next"/>
    <w:bookmarkEnd w:id="1599" w:displacedByCustomXml="next"/>
    <w:bookmarkStart w:id="1600" w:name="_Toc443471321" w:displacedByCustomXml="next"/>
    <w:bookmarkEnd w:id="1600" w:displacedByCustomXml="next"/>
    <w:bookmarkStart w:id="1601" w:name="_Toc443554729" w:displacedByCustomXml="next"/>
    <w:bookmarkEnd w:id="1601" w:displacedByCustomXml="next"/>
    <w:bookmarkStart w:id="1602" w:name="_Toc443564825" w:displacedByCustomXml="next"/>
    <w:bookmarkEnd w:id="1602" w:displacedByCustomXml="next"/>
    <w:bookmarkStart w:id="1603" w:name="_Toc443471330" w:displacedByCustomXml="next"/>
    <w:bookmarkEnd w:id="1603" w:displacedByCustomXml="next"/>
    <w:bookmarkStart w:id="1604" w:name="_Toc443554738" w:displacedByCustomXml="next"/>
    <w:bookmarkEnd w:id="1604" w:displacedByCustomXml="next"/>
    <w:bookmarkStart w:id="1605" w:name="_Toc443564834" w:displacedByCustomXml="next"/>
    <w:bookmarkEnd w:id="1605" w:displacedByCustomXml="next"/>
    <w:bookmarkStart w:id="1606" w:name="_Toc443471339" w:displacedByCustomXml="next"/>
    <w:bookmarkEnd w:id="1606" w:displacedByCustomXml="next"/>
    <w:bookmarkStart w:id="1607" w:name="_Toc443554747" w:displacedByCustomXml="next"/>
    <w:bookmarkEnd w:id="1607" w:displacedByCustomXml="next"/>
    <w:bookmarkStart w:id="1608" w:name="_Toc443564843" w:displacedByCustomXml="next"/>
    <w:bookmarkEnd w:id="1608" w:displacedByCustomXml="next"/>
    <w:bookmarkStart w:id="1609" w:name="_Toc443471357" w:displacedByCustomXml="next"/>
    <w:bookmarkEnd w:id="1609" w:displacedByCustomXml="next"/>
    <w:bookmarkStart w:id="1610" w:name="_Toc443554765" w:displacedByCustomXml="next"/>
    <w:bookmarkEnd w:id="1610" w:displacedByCustomXml="next"/>
    <w:bookmarkStart w:id="1611" w:name="_Toc443564861" w:displacedByCustomXml="next"/>
    <w:bookmarkEnd w:id="1611" w:displacedByCustomXml="next"/>
    <w:bookmarkStart w:id="1612" w:name="_Toc443471366" w:displacedByCustomXml="next"/>
    <w:bookmarkEnd w:id="1612" w:displacedByCustomXml="next"/>
    <w:bookmarkStart w:id="1613" w:name="_Toc443554774" w:displacedByCustomXml="next"/>
    <w:bookmarkEnd w:id="1613" w:displacedByCustomXml="next"/>
    <w:bookmarkStart w:id="1614" w:name="_Toc443564870" w:displacedByCustomXml="next"/>
    <w:bookmarkEnd w:id="1614" w:displacedByCustomXml="next"/>
    <w:bookmarkStart w:id="1615" w:name="_Toc443471375" w:displacedByCustomXml="next"/>
    <w:bookmarkEnd w:id="1615" w:displacedByCustomXml="next"/>
    <w:bookmarkStart w:id="1616" w:name="_Toc443554783" w:displacedByCustomXml="next"/>
    <w:bookmarkEnd w:id="1616" w:displacedByCustomXml="next"/>
    <w:bookmarkStart w:id="1617" w:name="_Toc443564879" w:displacedByCustomXml="next"/>
    <w:bookmarkEnd w:id="1617" w:displacedByCustomXml="next"/>
    <w:bookmarkStart w:id="1618" w:name="_Toc443471384" w:displacedByCustomXml="next"/>
    <w:bookmarkEnd w:id="1618" w:displacedByCustomXml="next"/>
    <w:bookmarkStart w:id="1619" w:name="_Toc443554792" w:displacedByCustomXml="next"/>
    <w:bookmarkEnd w:id="1619" w:displacedByCustomXml="next"/>
    <w:bookmarkStart w:id="1620" w:name="_Toc443564888" w:displacedByCustomXml="next"/>
    <w:bookmarkEnd w:id="1620" w:displacedByCustomXml="next"/>
    <w:bookmarkStart w:id="1621" w:name="_Toc443471393" w:displacedByCustomXml="next"/>
    <w:bookmarkEnd w:id="1621" w:displacedByCustomXml="next"/>
    <w:bookmarkStart w:id="1622" w:name="_Toc443554801" w:displacedByCustomXml="next"/>
    <w:bookmarkEnd w:id="1622" w:displacedByCustomXml="next"/>
    <w:bookmarkStart w:id="1623" w:name="_Toc443564897" w:displacedByCustomXml="next"/>
    <w:bookmarkEnd w:id="1623" w:displacedByCustomXml="next"/>
    <w:bookmarkStart w:id="1624" w:name="_Toc443471402" w:displacedByCustomXml="next"/>
    <w:bookmarkEnd w:id="1624" w:displacedByCustomXml="next"/>
    <w:bookmarkStart w:id="1625" w:name="_Toc443554810" w:displacedByCustomXml="next"/>
    <w:bookmarkEnd w:id="1625" w:displacedByCustomXml="next"/>
    <w:bookmarkStart w:id="1626" w:name="_Toc443564906" w:displacedByCustomXml="next"/>
    <w:bookmarkEnd w:id="1626" w:displacedByCustomXml="next"/>
    <w:bookmarkStart w:id="1627" w:name="_Toc443471411" w:displacedByCustomXml="next"/>
    <w:bookmarkEnd w:id="1627" w:displacedByCustomXml="next"/>
    <w:bookmarkStart w:id="1628" w:name="_Toc443554819" w:displacedByCustomXml="next"/>
    <w:bookmarkEnd w:id="1628" w:displacedByCustomXml="next"/>
    <w:bookmarkStart w:id="1629" w:name="_Toc443564915" w:displacedByCustomXml="next"/>
    <w:bookmarkEnd w:id="1629" w:displacedByCustomXml="next"/>
    <w:bookmarkStart w:id="1630" w:name="_Toc443471420" w:displacedByCustomXml="next"/>
    <w:bookmarkEnd w:id="1630" w:displacedByCustomXml="next"/>
    <w:bookmarkStart w:id="1631" w:name="_Toc443554828" w:displacedByCustomXml="next"/>
    <w:bookmarkEnd w:id="1631" w:displacedByCustomXml="next"/>
    <w:bookmarkStart w:id="1632" w:name="_Toc443564924" w:displacedByCustomXml="next"/>
    <w:bookmarkEnd w:id="1632" w:displacedByCustomXml="next"/>
    <w:bookmarkStart w:id="1633" w:name="_Toc443471429" w:displacedByCustomXml="next"/>
    <w:bookmarkEnd w:id="1633" w:displacedByCustomXml="next"/>
    <w:bookmarkStart w:id="1634" w:name="_Toc443554837" w:displacedByCustomXml="next"/>
    <w:bookmarkEnd w:id="1634" w:displacedByCustomXml="next"/>
    <w:bookmarkStart w:id="1635" w:name="_Toc443564933" w:displacedByCustomXml="next"/>
    <w:bookmarkEnd w:id="1635" w:displacedByCustomXml="next"/>
    <w:bookmarkStart w:id="1636" w:name="_Toc443471447" w:displacedByCustomXml="next"/>
    <w:bookmarkEnd w:id="1636" w:displacedByCustomXml="next"/>
    <w:bookmarkStart w:id="1637" w:name="_Toc443554855" w:displacedByCustomXml="next"/>
    <w:bookmarkEnd w:id="1637" w:displacedByCustomXml="next"/>
    <w:bookmarkStart w:id="1638" w:name="_Toc443564951" w:displacedByCustomXml="next"/>
    <w:bookmarkEnd w:id="1638" w:displacedByCustomXml="next"/>
    <w:bookmarkStart w:id="1639" w:name="_Toc443471456" w:displacedByCustomXml="next"/>
    <w:bookmarkEnd w:id="1639" w:displacedByCustomXml="next"/>
    <w:bookmarkStart w:id="1640" w:name="_Toc443554864" w:displacedByCustomXml="next"/>
    <w:bookmarkEnd w:id="1640" w:displacedByCustomXml="next"/>
    <w:bookmarkStart w:id="1641" w:name="_Toc443564960" w:displacedByCustomXml="next"/>
    <w:bookmarkEnd w:id="1641" w:displacedByCustomXml="next"/>
    <w:bookmarkStart w:id="1642" w:name="_Toc443471465" w:displacedByCustomXml="next"/>
    <w:bookmarkEnd w:id="1642" w:displacedByCustomXml="next"/>
    <w:bookmarkStart w:id="1643" w:name="_Toc443554873" w:displacedByCustomXml="next"/>
    <w:bookmarkEnd w:id="1643" w:displacedByCustomXml="next"/>
    <w:bookmarkStart w:id="1644" w:name="_Toc443564969" w:displacedByCustomXml="next"/>
    <w:bookmarkEnd w:id="1644" w:displacedByCustomXml="next"/>
    <w:bookmarkStart w:id="1645" w:name="_Toc443471474" w:displacedByCustomXml="next"/>
    <w:bookmarkEnd w:id="1645" w:displacedByCustomXml="next"/>
    <w:bookmarkStart w:id="1646" w:name="_Toc443554882" w:displacedByCustomXml="next"/>
    <w:bookmarkEnd w:id="1646" w:displacedByCustomXml="next"/>
    <w:bookmarkStart w:id="1647" w:name="_Toc443564978" w:displacedByCustomXml="next"/>
    <w:bookmarkEnd w:id="1647" w:displacedByCustomXml="next"/>
    <w:bookmarkStart w:id="1648" w:name="_Toc443471483" w:displacedByCustomXml="next"/>
    <w:bookmarkEnd w:id="1648" w:displacedByCustomXml="next"/>
    <w:bookmarkStart w:id="1649" w:name="_Toc443554891" w:displacedByCustomXml="next"/>
    <w:bookmarkEnd w:id="1649" w:displacedByCustomXml="next"/>
    <w:bookmarkStart w:id="1650" w:name="_Toc443564987" w:displacedByCustomXml="next"/>
    <w:bookmarkEnd w:id="1650" w:displacedByCustomXml="next"/>
    <w:bookmarkStart w:id="1651" w:name="_Toc443471492" w:displacedByCustomXml="next"/>
    <w:bookmarkEnd w:id="1651" w:displacedByCustomXml="next"/>
    <w:bookmarkStart w:id="1652" w:name="_Toc443554900" w:displacedByCustomXml="next"/>
    <w:bookmarkEnd w:id="1652" w:displacedByCustomXml="next"/>
    <w:bookmarkStart w:id="1653" w:name="_Toc443564996" w:displacedByCustomXml="next"/>
    <w:bookmarkEnd w:id="1653" w:displacedByCustomXml="next"/>
    <w:bookmarkStart w:id="1654" w:name="_Toc443471501" w:displacedByCustomXml="next"/>
    <w:bookmarkEnd w:id="1654" w:displacedByCustomXml="next"/>
    <w:bookmarkStart w:id="1655" w:name="_Toc443554909" w:displacedByCustomXml="next"/>
    <w:bookmarkEnd w:id="1655" w:displacedByCustomXml="next"/>
    <w:bookmarkStart w:id="1656" w:name="_Toc443565005" w:displacedByCustomXml="next"/>
    <w:bookmarkEnd w:id="1656" w:displacedByCustomXml="next"/>
    <w:bookmarkStart w:id="1657" w:name="_Toc443471510" w:displacedByCustomXml="next"/>
    <w:bookmarkEnd w:id="1657" w:displacedByCustomXml="next"/>
    <w:bookmarkStart w:id="1658" w:name="_Toc443554918" w:displacedByCustomXml="next"/>
    <w:bookmarkEnd w:id="1658" w:displacedByCustomXml="next"/>
    <w:bookmarkStart w:id="1659" w:name="_Toc443565014" w:displacedByCustomXml="next"/>
    <w:bookmarkEnd w:id="1659" w:displacedByCustomXml="next"/>
    <w:bookmarkStart w:id="1660" w:name="_Toc443471519" w:displacedByCustomXml="next"/>
    <w:bookmarkEnd w:id="1660" w:displacedByCustomXml="next"/>
    <w:bookmarkStart w:id="1661" w:name="_Toc443554927" w:displacedByCustomXml="next"/>
    <w:bookmarkEnd w:id="1661" w:displacedByCustomXml="next"/>
    <w:bookmarkStart w:id="1662" w:name="_Toc443565023" w:displacedByCustomXml="next"/>
    <w:bookmarkEnd w:id="1662" w:displacedByCustomXml="next"/>
    <w:bookmarkStart w:id="1663" w:name="_Toc443471528" w:displacedByCustomXml="next"/>
    <w:bookmarkEnd w:id="1663" w:displacedByCustomXml="next"/>
    <w:bookmarkStart w:id="1664" w:name="_Toc443554936" w:displacedByCustomXml="next"/>
    <w:bookmarkEnd w:id="1664" w:displacedByCustomXml="next"/>
    <w:bookmarkStart w:id="1665" w:name="_Toc443565032" w:displacedByCustomXml="next"/>
    <w:bookmarkEnd w:id="1665" w:displacedByCustomXml="next"/>
    <w:bookmarkStart w:id="1666" w:name="_Toc443471537" w:displacedByCustomXml="next"/>
    <w:bookmarkEnd w:id="1666" w:displacedByCustomXml="next"/>
    <w:bookmarkStart w:id="1667" w:name="_Toc443554945" w:displacedByCustomXml="next"/>
    <w:bookmarkEnd w:id="1667" w:displacedByCustomXml="next"/>
    <w:bookmarkStart w:id="1668" w:name="_Toc443565041" w:displacedByCustomXml="next"/>
    <w:bookmarkEnd w:id="1668" w:displacedByCustomXml="next"/>
    <w:bookmarkStart w:id="1669" w:name="_Toc443471546" w:displacedByCustomXml="next"/>
    <w:bookmarkEnd w:id="1669" w:displacedByCustomXml="next"/>
    <w:bookmarkStart w:id="1670" w:name="_Toc443554954" w:displacedByCustomXml="next"/>
    <w:bookmarkEnd w:id="1670" w:displacedByCustomXml="next"/>
    <w:bookmarkStart w:id="1671" w:name="_Toc443565050" w:displacedByCustomXml="next"/>
    <w:bookmarkEnd w:id="1671" w:displacedByCustomXml="next"/>
    <w:bookmarkStart w:id="1672" w:name="_Toc443471555" w:displacedByCustomXml="next"/>
    <w:bookmarkEnd w:id="1672" w:displacedByCustomXml="next"/>
    <w:bookmarkStart w:id="1673" w:name="_Toc443554963" w:displacedByCustomXml="next"/>
    <w:bookmarkEnd w:id="1673" w:displacedByCustomXml="next"/>
    <w:bookmarkStart w:id="1674" w:name="_Toc443565059" w:displacedByCustomXml="next"/>
    <w:bookmarkEnd w:id="1674" w:displacedByCustomXml="next"/>
    <w:bookmarkStart w:id="1675" w:name="_Toc443471564" w:displacedByCustomXml="next"/>
    <w:bookmarkEnd w:id="1675" w:displacedByCustomXml="next"/>
    <w:bookmarkStart w:id="1676" w:name="_Toc443554972" w:displacedByCustomXml="next"/>
    <w:bookmarkEnd w:id="1676" w:displacedByCustomXml="next"/>
    <w:bookmarkStart w:id="1677" w:name="_Toc443565068" w:displacedByCustomXml="next"/>
    <w:bookmarkEnd w:id="1677" w:displacedByCustomXml="next"/>
    <w:bookmarkStart w:id="1678" w:name="_Toc443471573" w:displacedByCustomXml="next"/>
    <w:bookmarkEnd w:id="1678" w:displacedByCustomXml="next"/>
    <w:bookmarkStart w:id="1679" w:name="_Toc443554981" w:displacedByCustomXml="next"/>
    <w:bookmarkEnd w:id="1679" w:displacedByCustomXml="next"/>
    <w:bookmarkStart w:id="1680" w:name="_Toc443565077" w:displacedByCustomXml="next"/>
    <w:bookmarkEnd w:id="1680" w:displacedByCustomXml="next"/>
    <w:bookmarkStart w:id="1681" w:name="_Toc443471582" w:displacedByCustomXml="next"/>
    <w:bookmarkEnd w:id="1681" w:displacedByCustomXml="next"/>
    <w:bookmarkStart w:id="1682" w:name="_Toc443554990" w:displacedByCustomXml="next"/>
    <w:bookmarkEnd w:id="1682" w:displacedByCustomXml="next"/>
    <w:bookmarkStart w:id="1683" w:name="_Toc443565086" w:displacedByCustomXml="next"/>
    <w:bookmarkEnd w:id="1683" w:displacedByCustomXml="next"/>
    <w:bookmarkStart w:id="1684" w:name="_Toc443471591" w:displacedByCustomXml="next"/>
    <w:bookmarkEnd w:id="1684" w:displacedByCustomXml="next"/>
    <w:bookmarkStart w:id="1685" w:name="_Toc443554999" w:displacedByCustomXml="next"/>
    <w:bookmarkEnd w:id="1685" w:displacedByCustomXml="next"/>
    <w:bookmarkStart w:id="1686" w:name="_Toc443565095" w:displacedByCustomXml="next"/>
    <w:bookmarkEnd w:id="1686" w:displacedByCustomXml="next"/>
    <w:bookmarkStart w:id="1687" w:name="_Toc443471600" w:displacedByCustomXml="next"/>
    <w:bookmarkEnd w:id="1687" w:displacedByCustomXml="next"/>
    <w:bookmarkStart w:id="1688" w:name="_Toc443555008" w:displacedByCustomXml="next"/>
    <w:bookmarkEnd w:id="1688" w:displacedByCustomXml="next"/>
    <w:bookmarkStart w:id="1689" w:name="_Toc443565104" w:displacedByCustomXml="next"/>
    <w:bookmarkEnd w:id="1689" w:displacedByCustomXml="next"/>
    <w:bookmarkStart w:id="1690" w:name="_Toc443471609" w:displacedByCustomXml="next"/>
    <w:bookmarkEnd w:id="1690" w:displacedByCustomXml="next"/>
    <w:bookmarkStart w:id="1691" w:name="_Toc443555017" w:displacedByCustomXml="next"/>
    <w:bookmarkEnd w:id="1691" w:displacedByCustomXml="next"/>
    <w:bookmarkStart w:id="1692" w:name="_Toc443565113" w:displacedByCustomXml="next"/>
    <w:bookmarkEnd w:id="1692" w:displacedByCustomXml="next"/>
    <w:bookmarkStart w:id="1693" w:name="_Toc443471619" w:displacedByCustomXml="next"/>
    <w:bookmarkEnd w:id="1693" w:displacedByCustomXml="next"/>
    <w:bookmarkStart w:id="1694" w:name="_Toc443555027" w:displacedByCustomXml="next"/>
    <w:bookmarkEnd w:id="1694" w:displacedByCustomXml="next"/>
    <w:bookmarkStart w:id="1695" w:name="_Toc443565123" w:displacedByCustomXml="next"/>
    <w:bookmarkEnd w:id="1695" w:displacedByCustomXml="next"/>
    <w:bookmarkStart w:id="1696" w:name="_Toc443471629" w:displacedByCustomXml="next"/>
    <w:bookmarkEnd w:id="1696" w:displacedByCustomXml="next"/>
    <w:bookmarkStart w:id="1697" w:name="_Toc443555037" w:displacedByCustomXml="next"/>
    <w:bookmarkEnd w:id="1697" w:displacedByCustomXml="next"/>
    <w:bookmarkStart w:id="1698" w:name="_Toc443565133" w:displacedByCustomXml="next"/>
    <w:bookmarkEnd w:id="1698" w:displacedByCustomXml="next"/>
    <w:bookmarkStart w:id="1699" w:name="_Toc443471639" w:displacedByCustomXml="next"/>
    <w:bookmarkEnd w:id="1699" w:displacedByCustomXml="next"/>
    <w:bookmarkStart w:id="1700" w:name="_Toc443555047" w:displacedByCustomXml="next"/>
    <w:bookmarkEnd w:id="1700" w:displacedByCustomXml="next"/>
    <w:bookmarkStart w:id="1701" w:name="_Toc443565143" w:displacedByCustomXml="next"/>
    <w:bookmarkEnd w:id="1701" w:displacedByCustomXml="next"/>
    <w:bookmarkStart w:id="1702" w:name="_Toc443471659" w:displacedByCustomXml="next"/>
    <w:bookmarkEnd w:id="1702" w:displacedByCustomXml="next"/>
    <w:bookmarkStart w:id="1703" w:name="_Toc443555067" w:displacedByCustomXml="next"/>
    <w:bookmarkEnd w:id="1703" w:displacedByCustomXml="next"/>
    <w:bookmarkStart w:id="1704" w:name="_Toc443565163" w:displacedByCustomXml="next"/>
    <w:bookmarkEnd w:id="1704" w:displacedByCustomXml="next"/>
    <w:bookmarkStart w:id="1705" w:name="_Toc443471669" w:displacedByCustomXml="next"/>
    <w:bookmarkEnd w:id="1705" w:displacedByCustomXml="next"/>
    <w:bookmarkStart w:id="1706" w:name="_Toc443555077" w:displacedByCustomXml="next"/>
    <w:bookmarkEnd w:id="1706" w:displacedByCustomXml="next"/>
    <w:bookmarkStart w:id="1707" w:name="_Toc443565173" w:displacedByCustomXml="next"/>
    <w:bookmarkEnd w:id="1707" w:displacedByCustomXml="next"/>
    <w:bookmarkStart w:id="1708" w:name="_Toc443471679" w:displacedByCustomXml="next"/>
    <w:bookmarkEnd w:id="1708" w:displacedByCustomXml="next"/>
    <w:bookmarkStart w:id="1709" w:name="_Toc443555087" w:displacedByCustomXml="next"/>
    <w:bookmarkEnd w:id="1709" w:displacedByCustomXml="next"/>
    <w:bookmarkStart w:id="1710" w:name="_Toc443565183" w:displacedByCustomXml="next"/>
    <w:bookmarkEnd w:id="1710" w:displacedByCustomXml="next"/>
    <w:bookmarkStart w:id="1711" w:name="_Toc443471689" w:displacedByCustomXml="next"/>
    <w:bookmarkEnd w:id="1711" w:displacedByCustomXml="next"/>
    <w:bookmarkStart w:id="1712" w:name="_Toc443555097" w:displacedByCustomXml="next"/>
    <w:bookmarkEnd w:id="1712" w:displacedByCustomXml="next"/>
    <w:bookmarkStart w:id="1713" w:name="_Toc443565193" w:displacedByCustomXml="next"/>
    <w:bookmarkEnd w:id="1713" w:displacedByCustomXml="next"/>
    <w:bookmarkStart w:id="1714" w:name="_Toc443471699" w:displacedByCustomXml="next"/>
    <w:bookmarkEnd w:id="1714" w:displacedByCustomXml="next"/>
    <w:bookmarkStart w:id="1715" w:name="_Toc443555107" w:displacedByCustomXml="next"/>
    <w:bookmarkEnd w:id="1715" w:displacedByCustomXml="next"/>
    <w:bookmarkStart w:id="1716" w:name="_Toc443565203" w:displacedByCustomXml="next"/>
    <w:bookmarkEnd w:id="1716" w:displacedByCustomXml="next"/>
    <w:bookmarkStart w:id="1717" w:name="_Toc443471709" w:displacedByCustomXml="next"/>
    <w:bookmarkEnd w:id="1717" w:displacedByCustomXml="next"/>
    <w:bookmarkStart w:id="1718" w:name="_Toc443555117" w:displacedByCustomXml="next"/>
    <w:bookmarkEnd w:id="1718" w:displacedByCustomXml="next"/>
    <w:bookmarkStart w:id="1719" w:name="_Toc443565213" w:displacedByCustomXml="next"/>
    <w:bookmarkEnd w:id="1719" w:displacedByCustomXml="next"/>
    <w:bookmarkStart w:id="1720" w:name="_Toc443471719" w:displacedByCustomXml="next"/>
    <w:bookmarkEnd w:id="1720" w:displacedByCustomXml="next"/>
    <w:bookmarkStart w:id="1721" w:name="_Toc443555127" w:displacedByCustomXml="next"/>
    <w:bookmarkEnd w:id="1721" w:displacedByCustomXml="next"/>
    <w:bookmarkStart w:id="1722" w:name="_Toc443565223" w:displacedByCustomXml="next"/>
    <w:bookmarkEnd w:id="1722" w:displacedByCustomXml="next"/>
    <w:bookmarkStart w:id="1723" w:name="_Toc443471729" w:displacedByCustomXml="next"/>
    <w:bookmarkEnd w:id="1723" w:displacedByCustomXml="next"/>
    <w:bookmarkStart w:id="1724" w:name="_Toc443555137" w:displacedByCustomXml="next"/>
    <w:bookmarkEnd w:id="1724" w:displacedByCustomXml="next"/>
    <w:bookmarkStart w:id="1725" w:name="_Toc443565233" w:displacedByCustomXml="next"/>
    <w:bookmarkEnd w:id="1725" w:displacedByCustomXml="next"/>
    <w:bookmarkStart w:id="1726" w:name="_Toc443471748" w:displacedByCustomXml="next"/>
    <w:bookmarkEnd w:id="1726" w:displacedByCustomXml="next"/>
    <w:bookmarkStart w:id="1727" w:name="_Toc443555156" w:displacedByCustomXml="next"/>
    <w:bookmarkEnd w:id="1727" w:displacedByCustomXml="next"/>
    <w:bookmarkStart w:id="1728" w:name="_Toc443565252" w:displacedByCustomXml="next"/>
    <w:bookmarkEnd w:id="1728" w:displacedByCustomXml="next"/>
    <w:bookmarkStart w:id="1729" w:name="_Toc443471757" w:displacedByCustomXml="next"/>
    <w:bookmarkEnd w:id="1729" w:displacedByCustomXml="next"/>
    <w:bookmarkStart w:id="1730" w:name="_Toc443555165" w:displacedByCustomXml="next"/>
    <w:bookmarkEnd w:id="1730" w:displacedByCustomXml="next"/>
    <w:bookmarkStart w:id="1731" w:name="_Toc443565261" w:displacedByCustomXml="next"/>
    <w:bookmarkEnd w:id="1731" w:displacedByCustomXml="next"/>
    <w:bookmarkStart w:id="1732" w:name="_Toc443471766" w:displacedByCustomXml="next"/>
    <w:bookmarkEnd w:id="1732" w:displacedByCustomXml="next"/>
    <w:bookmarkStart w:id="1733" w:name="_Toc443555174" w:displacedByCustomXml="next"/>
    <w:bookmarkEnd w:id="1733" w:displacedByCustomXml="next"/>
    <w:bookmarkStart w:id="1734" w:name="_Toc443565270" w:displacedByCustomXml="next"/>
    <w:bookmarkEnd w:id="1734" w:displacedByCustomXml="next"/>
    <w:bookmarkStart w:id="1735" w:name="_Toc443471775" w:displacedByCustomXml="next"/>
    <w:bookmarkEnd w:id="1735" w:displacedByCustomXml="next"/>
    <w:bookmarkStart w:id="1736" w:name="_Toc443555183" w:displacedByCustomXml="next"/>
    <w:bookmarkEnd w:id="1736" w:displacedByCustomXml="next"/>
    <w:bookmarkStart w:id="1737" w:name="_Toc443565279" w:displacedByCustomXml="next"/>
    <w:bookmarkEnd w:id="1737" w:displacedByCustomXml="next"/>
    <w:bookmarkStart w:id="1738" w:name="_Toc443471784" w:displacedByCustomXml="next"/>
    <w:bookmarkEnd w:id="1738" w:displacedByCustomXml="next"/>
    <w:bookmarkStart w:id="1739" w:name="_Toc443555192" w:displacedByCustomXml="next"/>
    <w:bookmarkEnd w:id="1739" w:displacedByCustomXml="next"/>
    <w:bookmarkStart w:id="1740" w:name="_Toc443565288" w:displacedByCustomXml="next"/>
    <w:bookmarkEnd w:id="1740" w:displacedByCustomXml="next"/>
    <w:bookmarkStart w:id="1741" w:name="_Toc443471793" w:displacedByCustomXml="next"/>
    <w:bookmarkEnd w:id="1741" w:displacedByCustomXml="next"/>
    <w:bookmarkStart w:id="1742" w:name="_Toc443555201" w:displacedByCustomXml="next"/>
    <w:bookmarkEnd w:id="1742" w:displacedByCustomXml="next"/>
    <w:bookmarkStart w:id="1743" w:name="_Toc443565297" w:displacedByCustomXml="next"/>
    <w:bookmarkEnd w:id="1743" w:displacedByCustomXml="next"/>
    <w:bookmarkStart w:id="1744" w:name="_Toc443471802" w:displacedByCustomXml="next"/>
    <w:bookmarkEnd w:id="1744" w:displacedByCustomXml="next"/>
    <w:bookmarkStart w:id="1745" w:name="_Toc443555210" w:displacedByCustomXml="next"/>
    <w:bookmarkEnd w:id="1745" w:displacedByCustomXml="next"/>
    <w:bookmarkStart w:id="1746" w:name="_Toc443565306" w:displacedByCustomXml="next"/>
    <w:bookmarkEnd w:id="1746" w:displacedByCustomXml="next"/>
    <w:bookmarkStart w:id="1747" w:name="_Toc443471811" w:displacedByCustomXml="next"/>
    <w:bookmarkEnd w:id="1747" w:displacedByCustomXml="next"/>
    <w:bookmarkStart w:id="1748" w:name="_Toc443555219" w:displacedByCustomXml="next"/>
    <w:bookmarkEnd w:id="1748" w:displacedByCustomXml="next"/>
    <w:bookmarkStart w:id="1749" w:name="_Toc443565315" w:displacedByCustomXml="next"/>
    <w:bookmarkEnd w:id="1749" w:displacedByCustomXml="next"/>
    <w:bookmarkStart w:id="1750" w:name="_Toc443471820" w:displacedByCustomXml="next"/>
    <w:bookmarkEnd w:id="1750" w:displacedByCustomXml="next"/>
    <w:bookmarkStart w:id="1751" w:name="_Toc443555228" w:displacedByCustomXml="next"/>
    <w:bookmarkEnd w:id="1751" w:displacedByCustomXml="next"/>
    <w:bookmarkStart w:id="1752" w:name="_Toc443565324" w:displacedByCustomXml="next"/>
    <w:bookmarkEnd w:id="1752" w:displacedByCustomXml="next"/>
    <w:bookmarkStart w:id="1753" w:name="_Toc443471829" w:displacedByCustomXml="next"/>
    <w:bookmarkEnd w:id="1753" w:displacedByCustomXml="next"/>
    <w:bookmarkStart w:id="1754" w:name="_Toc443555237" w:displacedByCustomXml="next"/>
    <w:bookmarkEnd w:id="1754" w:displacedByCustomXml="next"/>
    <w:bookmarkStart w:id="1755" w:name="_Toc443565333" w:displacedByCustomXml="next"/>
    <w:bookmarkEnd w:id="1755" w:displacedByCustomXml="next"/>
    <w:bookmarkStart w:id="1756" w:name="_Toc443471838" w:displacedByCustomXml="next"/>
    <w:bookmarkEnd w:id="1756" w:displacedByCustomXml="next"/>
    <w:bookmarkStart w:id="1757" w:name="_Toc443555246" w:displacedByCustomXml="next"/>
    <w:bookmarkEnd w:id="1757" w:displacedByCustomXml="next"/>
    <w:bookmarkStart w:id="1758" w:name="_Toc443565342" w:displacedByCustomXml="next"/>
    <w:bookmarkEnd w:id="1758" w:displacedByCustomXml="next"/>
    <w:bookmarkStart w:id="1759" w:name="_Toc443471847" w:displacedByCustomXml="next"/>
    <w:bookmarkEnd w:id="1759" w:displacedByCustomXml="next"/>
    <w:bookmarkStart w:id="1760" w:name="_Toc443555255" w:displacedByCustomXml="next"/>
    <w:bookmarkEnd w:id="1760" w:displacedByCustomXml="next"/>
    <w:bookmarkStart w:id="1761" w:name="_Toc443565351" w:displacedByCustomXml="next"/>
    <w:bookmarkEnd w:id="1761" w:displacedByCustomXml="next"/>
    <w:bookmarkStart w:id="1762" w:name="_Toc443471856" w:displacedByCustomXml="next"/>
    <w:bookmarkEnd w:id="1762" w:displacedByCustomXml="next"/>
    <w:bookmarkStart w:id="1763" w:name="_Toc443555264" w:displacedByCustomXml="next"/>
    <w:bookmarkEnd w:id="1763" w:displacedByCustomXml="next"/>
    <w:bookmarkStart w:id="1764" w:name="_Toc443565360" w:displacedByCustomXml="next"/>
    <w:bookmarkEnd w:id="1764" w:displacedByCustomXml="next"/>
    <w:bookmarkStart w:id="1765" w:name="_Toc443471865" w:displacedByCustomXml="next"/>
    <w:bookmarkEnd w:id="1765" w:displacedByCustomXml="next"/>
    <w:bookmarkStart w:id="1766" w:name="_Toc443555273" w:displacedByCustomXml="next"/>
    <w:bookmarkEnd w:id="1766" w:displacedByCustomXml="next"/>
    <w:bookmarkStart w:id="1767" w:name="_Toc443565369" w:displacedByCustomXml="next"/>
    <w:bookmarkEnd w:id="1767" w:displacedByCustomXml="next"/>
    <w:bookmarkStart w:id="1768" w:name="_Toc443471874" w:displacedByCustomXml="next"/>
    <w:bookmarkEnd w:id="1768" w:displacedByCustomXml="next"/>
    <w:bookmarkStart w:id="1769" w:name="_Toc443555282" w:displacedByCustomXml="next"/>
    <w:bookmarkEnd w:id="1769" w:displacedByCustomXml="next"/>
    <w:bookmarkStart w:id="1770" w:name="_Toc443565378" w:displacedByCustomXml="next"/>
    <w:bookmarkEnd w:id="1770" w:displacedByCustomXml="next"/>
    <w:bookmarkStart w:id="1771" w:name="_Toc443471883" w:displacedByCustomXml="next"/>
    <w:bookmarkEnd w:id="1771" w:displacedByCustomXml="next"/>
    <w:bookmarkStart w:id="1772" w:name="_Toc443555291" w:displacedByCustomXml="next"/>
    <w:bookmarkEnd w:id="1772" w:displacedByCustomXml="next"/>
    <w:bookmarkStart w:id="1773" w:name="_Toc443565387" w:displacedByCustomXml="next"/>
    <w:bookmarkEnd w:id="1773" w:displacedByCustomXml="next"/>
    <w:bookmarkStart w:id="1774" w:name="_Toc443471892" w:displacedByCustomXml="next"/>
    <w:bookmarkEnd w:id="1774" w:displacedByCustomXml="next"/>
    <w:bookmarkStart w:id="1775" w:name="_Toc443555300" w:displacedByCustomXml="next"/>
    <w:bookmarkEnd w:id="1775" w:displacedByCustomXml="next"/>
    <w:bookmarkStart w:id="1776" w:name="_Toc443565396" w:displacedByCustomXml="next"/>
    <w:bookmarkEnd w:id="1776" w:displacedByCustomXml="next"/>
    <w:bookmarkStart w:id="1777" w:name="_Toc443471901" w:displacedByCustomXml="next"/>
    <w:bookmarkEnd w:id="1777" w:displacedByCustomXml="next"/>
    <w:bookmarkStart w:id="1778" w:name="_Toc443555309" w:displacedByCustomXml="next"/>
    <w:bookmarkEnd w:id="1778" w:displacedByCustomXml="next"/>
    <w:bookmarkStart w:id="1779" w:name="_Toc443565405" w:displacedByCustomXml="next"/>
    <w:bookmarkEnd w:id="1779" w:displacedByCustomXml="next"/>
    <w:bookmarkStart w:id="1780" w:name="_Toc443471910" w:displacedByCustomXml="next"/>
    <w:bookmarkEnd w:id="1780" w:displacedByCustomXml="next"/>
    <w:bookmarkStart w:id="1781" w:name="_Toc443555318" w:displacedByCustomXml="next"/>
    <w:bookmarkEnd w:id="1781" w:displacedByCustomXml="next"/>
    <w:bookmarkStart w:id="1782" w:name="_Toc443565414" w:displacedByCustomXml="next"/>
    <w:bookmarkEnd w:id="1782" w:displacedByCustomXml="next"/>
    <w:bookmarkStart w:id="1783" w:name="_Toc443471919" w:displacedByCustomXml="next"/>
    <w:bookmarkEnd w:id="1783" w:displacedByCustomXml="next"/>
    <w:bookmarkStart w:id="1784" w:name="_Toc443555327" w:displacedByCustomXml="next"/>
    <w:bookmarkEnd w:id="1784" w:displacedByCustomXml="next"/>
    <w:bookmarkStart w:id="1785" w:name="_Toc443565423" w:displacedByCustomXml="next"/>
    <w:bookmarkEnd w:id="1785" w:displacedByCustomXml="next"/>
    <w:bookmarkStart w:id="1786" w:name="_Toc443471928" w:displacedByCustomXml="next"/>
    <w:bookmarkEnd w:id="1786" w:displacedByCustomXml="next"/>
    <w:bookmarkStart w:id="1787" w:name="_Toc443555336" w:displacedByCustomXml="next"/>
    <w:bookmarkEnd w:id="1787" w:displacedByCustomXml="next"/>
    <w:bookmarkStart w:id="1788" w:name="_Toc443565432" w:displacedByCustomXml="next"/>
    <w:bookmarkEnd w:id="1788" w:displacedByCustomXml="next"/>
    <w:bookmarkStart w:id="1789" w:name="_Toc443471937" w:displacedByCustomXml="next"/>
    <w:bookmarkEnd w:id="1789" w:displacedByCustomXml="next"/>
    <w:bookmarkStart w:id="1790" w:name="_Toc443555345" w:displacedByCustomXml="next"/>
    <w:bookmarkEnd w:id="1790" w:displacedByCustomXml="next"/>
    <w:bookmarkStart w:id="1791" w:name="_Toc443565441" w:displacedByCustomXml="next"/>
    <w:bookmarkEnd w:id="1791" w:displacedByCustomXml="next"/>
    <w:bookmarkStart w:id="1792" w:name="_Toc443471946" w:displacedByCustomXml="next"/>
    <w:bookmarkEnd w:id="1792" w:displacedByCustomXml="next"/>
    <w:bookmarkStart w:id="1793" w:name="_Toc443555354" w:displacedByCustomXml="next"/>
    <w:bookmarkEnd w:id="1793" w:displacedByCustomXml="next"/>
    <w:bookmarkStart w:id="1794" w:name="_Toc443565450" w:displacedByCustomXml="next"/>
    <w:bookmarkEnd w:id="1794" w:displacedByCustomXml="next"/>
    <w:bookmarkStart w:id="1795" w:name="_Toc443471955" w:displacedByCustomXml="next"/>
    <w:bookmarkEnd w:id="1795" w:displacedByCustomXml="next"/>
    <w:bookmarkStart w:id="1796" w:name="_Toc443555363" w:displacedByCustomXml="next"/>
    <w:bookmarkEnd w:id="1796" w:displacedByCustomXml="next"/>
    <w:bookmarkStart w:id="1797" w:name="_Toc443565459" w:displacedByCustomXml="next"/>
    <w:bookmarkEnd w:id="1797" w:displacedByCustomXml="next"/>
    <w:bookmarkStart w:id="1798" w:name="_Toc443471964" w:displacedByCustomXml="next"/>
    <w:bookmarkEnd w:id="1798" w:displacedByCustomXml="next"/>
    <w:bookmarkStart w:id="1799" w:name="_Toc443555372" w:displacedByCustomXml="next"/>
    <w:bookmarkEnd w:id="1799" w:displacedByCustomXml="next"/>
    <w:bookmarkStart w:id="1800" w:name="_Toc443565468" w:displacedByCustomXml="next"/>
    <w:bookmarkEnd w:id="1800" w:displacedByCustomXml="next"/>
    <w:bookmarkStart w:id="1801" w:name="_Toc443471973" w:displacedByCustomXml="next"/>
    <w:bookmarkEnd w:id="1801" w:displacedByCustomXml="next"/>
    <w:bookmarkStart w:id="1802" w:name="_Toc443555381" w:displacedByCustomXml="next"/>
    <w:bookmarkEnd w:id="1802" w:displacedByCustomXml="next"/>
    <w:bookmarkStart w:id="1803" w:name="_Toc443565477" w:displacedByCustomXml="next"/>
    <w:bookmarkEnd w:id="1803" w:displacedByCustomXml="next"/>
    <w:bookmarkStart w:id="1804" w:name="_Toc443471982" w:displacedByCustomXml="next"/>
    <w:bookmarkEnd w:id="1804" w:displacedByCustomXml="next"/>
    <w:bookmarkStart w:id="1805" w:name="_Toc443555390" w:displacedByCustomXml="next"/>
    <w:bookmarkEnd w:id="1805" w:displacedByCustomXml="next"/>
    <w:bookmarkStart w:id="1806" w:name="_Toc443565486" w:displacedByCustomXml="next"/>
    <w:bookmarkEnd w:id="1806" w:displacedByCustomXml="next"/>
    <w:bookmarkStart w:id="1807" w:name="_Toc443471991" w:displacedByCustomXml="next"/>
    <w:bookmarkEnd w:id="1807" w:displacedByCustomXml="next"/>
    <w:bookmarkStart w:id="1808" w:name="_Toc443555399" w:displacedByCustomXml="next"/>
    <w:bookmarkEnd w:id="1808" w:displacedByCustomXml="next"/>
    <w:bookmarkStart w:id="1809" w:name="_Toc443565495" w:displacedByCustomXml="next"/>
    <w:bookmarkEnd w:id="1809" w:displacedByCustomXml="next"/>
    <w:bookmarkStart w:id="1810" w:name="_Toc443472000" w:displacedByCustomXml="next"/>
    <w:bookmarkEnd w:id="1810" w:displacedByCustomXml="next"/>
    <w:bookmarkStart w:id="1811" w:name="_Toc443555408" w:displacedByCustomXml="next"/>
    <w:bookmarkEnd w:id="1811" w:displacedByCustomXml="next"/>
    <w:bookmarkStart w:id="1812" w:name="_Toc443565504" w:displacedByCustomXml="next"/>
    <w:bookmarkEnd w:id="1812" w:displacedByCustomXml="next"/>
    <w:bookmarkStart w:id="1813" w:name="_Toc443472009" w:displacedByCustomXml="next"/>
    <w:bookmarkEnd w:id="1813" w:displacedByCustomXml="next"/>
    <w:bookmarkStart w:id="1814" w:name="_Toc443555417" w:displacedByCustomXml="next"/>
    <w:bookmarkEnd w:id="1814" w:displacedByCustomXml="next"/>
    <w:bookmarkStart w:id="1815" w:name="_Toc443565513" w:displacedByCustomXml="next"/>
    <w:bookmarkEnd w:id="1815" w:displacedByCustomXml="next"/>
    <w:bookmarkStart w:id="1816" w:name="_Toc443472018" w:displacedByCustomXml="next"/>
    <w:bookmarkEnd w:id="1816" w:displacedByCustomXml="next"/>
    <w:bookmarkStart w:id="1817" w:name="_Toc443555426" w:displacedByCustomXml="next"/>
    <w:bookmarkEnd w:id="1817" w:displacedByCustomXml="next"/>
    <w:bookmarkStart w:id="1818" w:name="_Toc443565522" w:displacedByCustomXml="next"/>
    <w:bookmarkEnd w:id="1818" w:displacedByCustomXml="next"/>
    <w:bookmarkStart w:id="1819" w:name="_Toc443472027" w:displacedByCustomXml="next"/>
    <w:bookmarkEnd w:id="1819" w:displacedByCustomXml="next"/>
    <w:bookmarkStart w:id="1820" w:name="_Toc443555435" w:displacedByCustomXml="next"/>
    <w:bookmarkEnd w:id="1820" w:displacedByCustomXml="next"/>
    <w:bookmarkStart w:id="1821" w:name="_Toc443565531" w:displacedByCustomXml="next"/>
    <w:bookmarkEnd w:id="1821" w:displacedByCustomXml="next"/>
    <w:bookmarkStart w:id="1822" w:name="_Toc443472036" w:displacedByCustomXml="next"/>
    <w:bookmarkEnd w:id="1822" w:displacedByCustomXml="next"/>
    <w:bookmarkStart w:id="1823" w:name="_Toc443555444" w:displacedByCustomXml="next"/>
    <w:bookmarkEnd w:id="1823" w:displacedByCustomXml="next"/>
    <w:bookmarkStart w:id="1824" w:name="_Toc443565540" w:displacedByCustomXml="next"/>
    <w:bookmarkEnd w:id="1824" w:displacedByCustomXml="next"/>
    <w:bookmarkStart w:id="1825" w:name="_Toc443472045" w:displacedByCustomXml="next"/>
    <w:bookmarkEnd w:id="1825" w:displacedByCustomXml="next"/>
    <w:bookmarkStart w:id="1826" w:name="_Toc443555453" w:displacedByCustomXml="next"/>
    <w:bookmarkEnd w:id="1826" w:displacedByCustomXml="next"/>
    <w:bookmarkStart w:id="1827" w:name="_Toc443565549" w:displacedByCustomXml="next"/>
    <w:bookmarkEnd w:id="1827" w:displacedByCustomXml="next"/>
    <w:bookmarkStart w:id="1828" w:name="_Toc443472054" w:displacedByCustomXml="next"/>
    <w:bookmarkEnd w:id="1828" w:displacedByCustomXml="next"/>
    <w:bookmarkStart w:id="1829" w:name="_Toc443555462" w:displacedByCustomXml="next"/>
    <w:bookmarkEnd w:id="1829" w:displacedByCustomXml="next"/>
    <w:bookmarkStart w:id="1830" w:name="_Toc443565558" w:displacedByCustomXml="next"/>
    <w:bookmarkEnd w:id="1830" w:displacedByCustomXml="next"/>
    <w:bookmarkStart w:id="1831" w:name="_Toc443472063" w:displacedByCustomXml="next"/>
    <w:bookmarkEnd w:id="1831" w:displacedByCustomXml="next"/>
    <w:bookmarkStart w:id="1832" w:name="_Toc443555471" w:displacedByCustomXml="next"/>
    <w:bookmarkEnd w:id="1832" w:displacedByCustomXml="next"/>
    <w:bookmarkStart w:id="1833" w:name="_Toc443565567" w:displacedByCustomXml="next"/>
    <w:bookmarkEnd w:id="1833" w:displacedByCustomXml="next"/>
    <w:bookmarkStart w:id="1834" w:name="_Toc443472072" w:displacedByCustomXml="next"/>
    <w:bookmarkEnd w:id="1834" w:displacedByCustomXml="next"/>
    <w:bookmarkStart w:id="1835" w:name="_Toc443555480" w:displacedByCustomXml="next"/>
    <w:bookmarkEnd w:id="1835" w:displacedByCustomXml="next"/>
    <w:bookmarkStart w:id="1836" w:name="_Toc443565576" w:displacedByCustomXml="next"/>
    <w:bookmarkEnd w:id="1836" w:displacedByCustomXml="next"/>
    <w:bookmarkStart w:id="1837" w:name="_Toc443472081" w:displacedByCustomXml="next"/>
    <w:bookmarkEnd w:id="1837" w:displacedByCustomXml="next"/>
    <w:bookmarkStart w:id="1838" w:name="_Toc443555489" w:displacedByCustomXml="next"/>
    <w:bookmarkEnd w:id="1838" w:displacedByCustomXml="next"/>
    <w:bookmarkStart w:id="1839" w:name="_Toc443565585" w:displacedByCustomXml="next"/>
    <w:bookmarkEnd w:id="1839" w:displacedByCustomXml="next"/>
    <w:bookmarkStart w:id="1840" w:name="_Toc443472090" w:displacedByCustomXml="next"/>
    <w:bookmarkEnd w:id="1840" w:displacedByCustomXml="next"/>
    <w:bookmarkStart w:id="1841" w:name="_Toc443555498" w:displacedByCustomXml="next"/>
    <w:bookmarkEnd w:id="1841" w:displacedByCustomXml="next"/>
    <w:bookmarkStart w:id="1842" w:name="_Toc443565594" w:displacedByCustomXml="next"/>
    <w:bookmarkEnd w:id="1842" w:displacedByCustomXml="next"/>
    <w:bookmarkStart w:id="1843" w:name="_Toc443472099" w:displacedByCustomXml="next"/>
    <w:bookmarkEnd w:id="1843" w:displacedByCustomXml="next"/>
    <w:bookmarkStart w:id="1844" w:name="_Toc443555507" w:displacedByCustomXml="next"/>
    <w:bookmarkEnd w:id="1844" w:displacedByCustomXml="next"/>
    <w:bookmarkStart w:id="1845" w:name="_Toc443565603" w:displacedByCustomXml="next"/>
    <w:bookmarkEnd w:id="1845" w:displacedByCustomXml="next"/>
    <w:bookmarkStart w:id="1846" w:name="_Toc443472108" w:displacedByCustomXml="next"/>
    <w:bookmarkEnd w:id="1846" w:displacedByCustomXml="next"/>
    <w:bookmarkStart w:id="1847" w:name="_Toc443555516" w:displacedByCustomXml="next"/>
    <w:bookmarkEnd w:id="1847" w:displacedByCustomXml="next"/>
    <w:bookmarkStart w:id="1848" w:name="_Toc443565612" w:displacedByCustomXml="next"/>
    <w:bookmarkEnd w:id="1848" w:displacedByCustomXml="next"/>
    <w:bookmarkStart w:id="1849" w:name="_Toc443472117" w:displacedByCustomXml="next"/>
    <w:bookmarkEnd w:id="1849" w:displacedByCustomXml="next"/>
    <w:bookmarkStart w:id="1850" w:name="_Toc443555525" w:displacedByCustomXml="next"/>
    <w:bookmarkEnd w:id="1850" w:displacedByCustomXml="next"/>
    <w:bookmarkStart w:id="1851" w:name="_Toc443565621" w:displacedByCustomXml="next"/>
    <w:bookmarkEnd w:id="1851" w:displacedByCustomXml="next"/>
    <w:bookmarkStart w:id="1852" w:name="_Toc443472126" w:displacedByCustomXml="next"/>
    <w:bookmarkEnd w:id="1852" w:displacedByCustomXml="next"/>
    <w:bookmarkStart w:id="1853" w:name="_Toc443555534" w:displacedByCustomXml="next"/>
    <w:bookmarkEnd w:id="1853" w:displacedByCustomXml="next"/>
    <w:bookmarkStart w:id="1854" w:name="_Toc443565630" w:displacedByCustomXml="next"/>
    <w:bookmarkEnd w:id="1854" w:displacedByCustomXml="next"/>
    <w:bookmarkStart w:id="1855" w:name="_Toc443472135" w:displacedByCustomXml="next"/>
    <w:bookmarkEnd w:id="1855" w:displacedByCustomXml="next"/>
    <w:bookmarkStart w:id="1856" w:name="_Toc443555543" w:displacedByCustomXml="next"/>
    <w:bookmarkEnd w:id="1856" w:displacedByCustomXml="next"/>
    <w:bookmarkStart w:id="1857" w:name="_Toc443565639" w:displacedByCustomXml="next"/>
    <w:bookmarkEnd w:id="1857" w:displacedByCustomXml="next"/>
    <w:bookmarkStart w:id="1858" w:name="_Toc443472144" w:displacedByCustomXml="next"/>
    <w:bookmarkEnd w:id="1858" w:displacedByCustomXml="next"/>
    <w:bookmarkStart w:id="1859" w:name="_Toc443555552" w:displacedByCustomXml="next"/>
    <w:bookmarkEnd w:id="1859" w:displacedByCustomXml="next"/>
    <w:bookmarkStart w:id="1860" w:name="_Toc443565648" w:displacedByCustomXml="next"/>
    <w:bookmarkEnd w:id="1860" w:displacedByCustomXml="next"/>
    <w:bookmarkStart w:id="1861" w:name="_Toc443472153" w:displacedByCustomXml="next"/>
    <w:bookmarkEnd w:id="1861" w:displacedByCustomXml="next"/>
    <w:bookmarkStart w:id="1862" w:name="_Toc443555561" w:displacedByCustomXml="next"/>
    <w:bookmarkEnd w:id="1862" w:displacedByCustomXml="next"/>
    <w:bookmarkStart w:id="1863" w:name="_Toc443565657" w:displacedByCustomXml="next"/>
    <w:bookmarkEnd w:id="1863" w:displacedByCustomXml="next"/>
    <w:bookmarkStart w:id="1864" w:name="_Toc443472162" w:displacedByCustomXml="next"/>
    <w:bookmarkEnd w:id="1864" w:displacedByCustomXml="next"/>
    <w:bookmarkStart w:id="1865" w:name="_Toc443555570" w:displacedByCustomXml="next"/>
    <w:bookmarkEnd w:id="1865" w:displacedByCustomXml="next"/>
    <w:bookmarkStart w:id="1866" w:name="_Toc443565666" w:displacedByCustomXml="next"/>
    <w:bookmarkEnd w:id="1866" w:displacedByCustomXml="next"/>
    <w:bookmarkStart w:id="1867" w:name="_Toc443472171" w:displacedByCustomXml="next"/>
    <w:bookmarkEnd w:id="1867" w:displacedByCustomXml="next"/>
    <w:bookmarkStart w:id="1868" w:name="_Toc443555579" w:displacedByCustomXml="next"/>
    <w:bookmarkEnd w:id="1868" w:displacedByCustomXml="next"/>
    <w:bookmarkStart w:id="1869" w:name="_Toc443565675" w:displacedByCustomXml="next"/>
    <w:bookmarkEnd w:id="1869" w:displacedByCustomXml="next"/>
    <w:bookmarkStart w:id="1870" w:name="_Toc443472180" w:displacedByCustomXml="next"/>
    <w:bookmarkEnd w:id="1870" w:displacedByCustomXml="next"/>
    <w:bookmarkStart w:id="1871" w:name="_Toc443555588" w:displacedByCustomXml="next"/>
    <w:bookmarkEnd w:id="1871" w:displacedByCustomXml="next"/>
    <w:bookmarkStart w:id="1872" w:name="_Toc443565684" w:displacedByCustomXml="next"/>
    <w:bookmarkEnd w:id="1872" w:displacedByCustomXml="next"/>
    <w:bookmarkStart w:id="1873" w:name="_Toc443472189" w:displacedByCustomXml="next"/>
    <w:bookmarkEnd w:id="1873" w:displacedByCustomXml="next"/>
    <w:bookmarkStart w:id="1874" w:name="_Toc443555597" w:displacedByCustomXml="next"/>
    <w:bookmarkEnd w:id="1874" w:displacedByCustomXml="next"/>
    <w:bookmarkStart w:id="1875" w:name="_Toc443565693" w:displacedByCustomXml="next"/>
    <w:bookmarkEnd w:id="1875" w:displacedByCustomXml="next"/>
    <w:bookmarkStart w:id="1876" w:name="_Toc443472198" w:displacedByCustomXml="next"/>
    <w:bookmarkEnd w:id="1876" w:displacedByCustomXml="next"/>
    <w:bookmarkStart w:id="1877" w:name="_Toc443555606" w:displacedByCustomXml="next"/>
    <w:bookmarkEnd w:id="1877" w:displacedByCustomXml="next"/>
    <w:bookmarkStart w:id="1878" w:name="_Toc443565702" w:displacedByCustomXml="next"/>
    <w:bookmarkEnd w:id="1878" w:displacedByCustomXml="next"/>
    <w:bookmarkStart w:id="1879" w:name="_Toc443472207" w:displacedByCustomXml="next"/>
    <w:bookmarkEnd w:id="1879" w:displacedByCustomXml="next"/>
    <w:bookmarkStart w:id="1880" w:name="_Toc443555615" w:displacedByCustomXml="next"/>
    <w:bookmarkEnd w:id="1880" w:displacedByCustomXml="next"/>
    <w:bookmarkStart w:id="1881" w:name="_Toc443565711" w:displacedByCustomXml="next"/>
    <w:bookmarkEnd w:id="1881" w:displacedByCustomXml="next"/>
    <w:bookmarkStart w:id="1882" w:name="_Toc443472216" w:displacedByCustomXml="next"/>
    <w:bookmarkEnd w:id="1882" w:displacedByCustomXml="next"/>
    <w:bookmarkStart w:id="1883" w:name="_Toc443555624" w:displacedByCustomXml="next"/>
    <w:bookmarkEnd w:id="1883" w:displacedByCustomXml="next"/>
    <w:bookmarkStart w:id="1884" w:name="_Toc443565720" w:displacedByCustomXml="next"/>
    <w:bookmarkEnd w:id="1884" w:displacedByCustomXml="next"/>
    <w:bookmarkStart w:id="1885" w:name="_Toc443472225" w:displacedByCustomXml="next"/>
    <w:bookmarkEnd w:id="1885" w:displacedByCustomXml="next"/>
    <w:bookmarkStart w:id="1886" w:name="_Toc443555633" w:displacedByCustomXml="next"/>
    <w:bookmarkEnd w:id="1886" w:displacedByCustomXml="next"/>
    <w:bookmarkStart w:id="1887" w:name="_Toc443565729" w:displacedByCustomXml="next"/>
    <w:bookmarkEnd w:id="1887" w:displacedByCustomXml="next"/>
    <w:bookmarkStart w:id="1888" w:name="_Toc443472234" w:displacedByCustomXml="next"/>
    <w:bookmarkEnd w:id="1888" w:displacedByCustomXml="next"/>
    <w:bookmarkStart w:id="1889" w:name="_Toc443555642" w:displacedByCustomXml="next"/>
    <w:bookmarkEnd w:id="1889" w:displacedByCustomXml="next"/>
    <w:bookmarkStart w:id="1890" w:name="_Toc443565738" w:displacedByCustomXml="next"/>
    <w:bookmarkEnd w:id="1890" w:displacedByCustomXml="next"/>
    <w:bookmarkStart w:id="1891" w:name="_Toc443472243" w:displacedByCustomXml="next"/>
    <w:bookmarkEnd w:id="1891" w:displacedByCustomXml="next"/>
    <w:bookmarkStart w:id="1892" w:name="_Toc443555651" w:displacedByCustomXml="next"/>
    <w:bookmarkEnd w:id="1892" w:displacedByCustomXml="next"/>
    <w:bookmarkStart w:id="1893" w:name="_Toc443565747" w:displacedByCustomXml="next"/>
    <w:bookmarkEnd w:id="1893" w:displacedByCustomXml="next"/>
    <w:bookmarkStart w:id="1894" w:name="_Toc443472252" w:displacedByCustomXml="next"/>
    <w:bookmarkEnd w:id="1894" w:displacedByCustomXml="next"/>
    <w:bookmarkStart w:id="1895" w:name="_Toc443555660" w:displacedByCustomXml="next"/>
    <w:bookmarkEnd w:id="1895" w:displacedByCustomXml="next"/>
    <w:bookmarkStart w:id="1896" w:name="_Toc443565756" w:displacedByCustomXml="next"/>
    <w:bookmarkEnd w:id="1896" w:displacedByCustomXml="next"/>
    <w:bookmarkStart w:id="1897" w:name="_Toc443472261" w:displacedByCustomXml="next"/>
    <w:bookmarkEnd w:id="1897" w:displacedByCustomXml="next"/>
    <w:bookmarkStart w:id="1898" w:name="_Toc443555669" w:displacedByCustomXml="next"/>
    <w:bookmarkEnd w:id="1898" w:displacedByCustomXml="next"/>
    <w:bookmarkStart w:id="1899" w:name="_Toc443565765" w:displacedByCustomXml="next"/>
    <w:bookmarkEnd w:id="1899" w:displacedByCustomXml="next"/>
    <w:bookmarkStart w:id="1900" w:name="_Toc443472270" w:displacedByCustomXml="next"/>
    <w:bookmarkEnd w:id="1900" w:displacedByCustomXml="next"/>
    <w:bookmarkStart w:id="1901" w:name="_Toc443555678" w:displacedByCustomXml="next"/>
    <w:bookmarkEnd w:id="1901" w:displacedByCustomXml="next"/>
    <w:bookmarkStart w:id="1902" w:name="_Toc443565774" w:displacedByCustomXml="next"/>
    <w:bookmarkEnd w:id="1902" w:displacedByCustomXml="next"/>
    <w:bookmarkStart w:id="1903" w:name="_Toc443472279" w:displacedByCustomXml="next"/>
    <w:bookmarkEnd w:id="1903" w:displacedByCustomXml="next"/>
    <w:bookmarkStart w:id="1904" w:name="_Toc443555687" w:displacedByCustomXml="next"/>
    <w:bookmarkEnd w:id="1904" w:displacedByCustomXml="next"/>
    <w:bookmarkStart w:id="1905" w:name="_Toc443565783" w:displacedByCustomXml="next"/>
    <w:bookmarkEnd w:id="1905" w:displacedByCustomXml="next"/>
    <w:bookmarkStart w:id="1906" w:name="_Toc443472288" w:displacedByCustomXml="next"/>
    <w:bookmarkEnd w:id="1906" w:displacedByCustomXml="next"/>
    <w:bookmarkStart w:id="1907" w:name="_Toc443555696" w:displacedByCustomXml="next"/>
    <w:bookmarkEnd w:id="1907" w:displacedByCustomXml="next"/>
    <w:bookmarkStart w:id="1908" w:name="_Toc443565792" w:displacedByCustomXml="next"/>
    <w:bookmarkEnd w:id="1908" w:displacedByCustomXml="next"/>
    <w:bookmarkStart w:id="1909" w:name="_Toc443472297" w:displacedByCustomXml="next"/>
    <w:bookmarkEnd w:id="1909" w:displacedByCustomXml="next"/>
    <w:bookmarkStart w:id="1910" w:name="_Toc443555705" w:displacedByCustomXml="next"/>
    <w:bookmarkEnd w:id="1910" w:displacedByCustomXml="next"/>
    <w:bookmarkStart w:id="1911" w:name="_Toc443565801" w:displacedByCustomXml="next"/>
    <w:bookmarkEnd w:id="1911" w:displacedByCustomXml="next"/>
    <w:bookmarkStart w:id="1912" w:name="_Toc443472306" w:displacedByCustomXml="next"/>
    <w:bookmarkEnd w:id="1912" w:displacedByCustomXml="next"/>
    <w:bookmarkStart w:id="1913" w:name="_Toc443555714" w:displacedByCustomXml="next"/>
    <w:bookmarkEnd w:id="1913" w:displacedByCustomXml="next"/>
    <w:bookmarkStart w:id="1914" w:name="_Toc443565810" w:displacedByCustomXml="next"/>
    <w:bookmarkEnd w:id="1914" w:displacedByCustomXml="next"/>
    <w:bookmarkStart w:id="1915" w:name="_Toc443472315" w:displacedByCustomXml="next"/>
    <w:bookmarkEnd w:id="1915" w:displacedByCustomXml="next"/>
    <w:bookmarkStart w:id="1916" w:name="_Toc443555723" w:displacedByCustomXml="next"/>
    <w:bookmarkEnd w:id="1916" w:displacedByCustomXml="next"/>
    <w:bookmarkStart w:id="1917" w:name="_Toc443565819" w:displacedByCustomXml="next"/>
    <w:bookmarkEnd w:id="1917" w:displacedByCustomXml="next"/>
    <w:bookmarkStart w:id="1918" w:name="_Toc443472324" w:displacedByCustomXml="next"/>
    <w:bookmarkEnd w:id="1918" w:displacedByCustomXml="next"/>
    <w:bookmarkStart w:id="1919" w:name="_Toc443555732" w:displacedByCustomXml="next"/>
    <w:bookmarkEnd w:id="1919" w:displacedByCustomXml="next"/>
    <w:bookmarkStart w:id="1920" w:name="_Toc443565828" w:displacedByCustomXml="next"/>
    <w:bookmarkEnd w:id="1920" w:displacedByCustomXml="next"/>
    <w:bookmarkStart w:id="1921" w:name="_Toc443472333" w:displacedByCustomXml="next"/>
    <w:bookmarkEnd w:id="1921" w:displacedByCustomXml="next"/>
    <w:bookmarkStart w:id="1922" w:name="_Toc443555741" w:displacedByCustomXml="next"/>
    <w:bookmarkEnd w:id="1922" w:displacedByCustomXml="next"/>
    <w:bookmarkStart w:id="1923" w:name="_Toc443565837" w:displacedByCustomXml="next"/>
    <w:bookmarkEnd w:id="1923" w:displacedByCustomXml="next"/>
    <w:bookmarkStart w:id="1924" w:name="_Toc443472342" w:displacedByCustomXml="next"/>
    <w:bookmarkEnd w:id="1924" w:displacedByCustomXml="next"/>
    <w:bookmarkStart w:id="1925" w:name="_Toc443555750" w:displacedByCustomXml="next"/>
    <w:bookmarkEnd w:id="1925" w:displacedByCustomXml="next"/>
    <w:bookmarkStart w:id="1926" w:name="_Toc443565846" w:displacedByCustomXml="next"/>
    <w:bookmarkEnd w:id="1926" w:displacedByCustomXml="next"/>
    <w:bookmarkStart w:id="1927" w:name="_Toc443472343" w:displacedByCustomXml="next"/>
    <w:bookmarkEnd w:id="1927" w:displacedByCustomXml="next"/>
    <w:bookmarkStart w:id="1928" w:name="_Toc443555751" w:displacedByCustomXml="next"/>
    <w:bookmarkEnd w:id="1928" w:displacedByCustomXml="next"/>
    <w:bookmarkStart w:id="1929" w:name="_Toc443565847" w:displacedByCustomXml="next"/>
    <w:bookmarkEnd w:id="1929" w:displacedByCustomXml="next"/>
    <w:bookmarkStart w:id="1930" w:name="_Toc443472345" w:displacedByCustomXml="next"/>
    <w:bookmarkEnd w:id="1930" w:displacedByCustomXml="next"/>
    <w:bookmarkStart w:id="1931" w:name="_Toc443555753" w:displacedByCustomXml="next"/>
    <w:bookmarkEnd w:id="1931" w:displacedByCustomXml="next"/>
    <w:bookmarkStart w:id="1932" w:name="_Toc443565849" w:displacedByCustomXml="next"/>
    <w:bookmarkEnd w:id="1932" w:displacedByCustomXml="next"/>
    <w:bookmarkStart w:id="1933" w:name="_Toc443472360" w:displacedByCustomXml="next"/>
    <w:bookmarkEnd w:id="1933" w:displacedByCustomXml="next"/>
    <w:bookmarkStart w:id="1934" w:name="_Toc443555768" w:displacedByCustomXml="next"/>
    <w:bookmarkEnd w:id="1934" w:displacedByCustomXml="next"/>
    <w:bookmarkStart w:id="1935" w:name="_Toc443565864" w:displacedByCustomXml="next"/>
    <w:bookmarkEnd w:id="1935" w:displacedByCustomXml="next"/>
    <w:bookmarkStart w:id="1936" w:name="_Toc443472361" w:displacedByCustomXml="next"/>
    <w:bookmarkEnd w:id="1936" w:displacedByCustomXml="next"/>
    <w:bookmarkStart w:id="1937" w:name="_Toc443555769" w:displacedByCustomXml="next"/>
    <w:bookmarkEnd w:id="1937" w:displacedByCustomXml="next"/>
    <w:bookmarkStart w:id="1938" w:name="_Toc443565865" w:displacedByCustomXml="next"/>
    <w:bookmarkEnd w:id="1938" w:displacedByCustomXml="next"/>
    <w:bookmarkStart w:id="1939" w:name="_Toc443472362" w:displacedByCustomXml="next"/>
    <w:bookmarkEnd w:id="1939" w:displacedByCustomXml="next"/>
    <w:bookmarkStart w:id="1940" w:name="_Toc443555770" w:displacedByCustomXml="next"/>
    <w:bookmarkEnd w:id="1940" w:displacedByCustomXml="next"/>
    <w:bookmarkStart w:id="1941" w:name="_Toc443565866" w:displacedByCustomXml="next"/>
    <w:bookmarkEnd w:id="1941" w:displacedByCustomXml="next"/>
    <w:bookmarkStart w:id="1942" w:name="_Toc443472363" w:displacedByCustomXml="next"/>
    <w:bookmarkEnd w:id="1942" w:displacedByCustomXml="next"/>
    <w:bookmarkStart w:id="1943" w:name="_Toc443555771" w:displacedByCustomXml="next"/>
    <w:bookmarkEnd w:id="1943" w:displacedByCustomXml="next"/>
    <w:bookmarkStart w:id="1944" w:name="_Toc443565867" w:displacedByCustomXml="next"/>
    <w:bookmarkEnd w:id="1944" w:displacedByCustomXml="next"/>
    <w:bookmarkStart w:id="1945" w:name="_Toc443472364" w:displacedByCustomXml="next"/>
    <w:bookmarkEnd w:id="1945" w:displacedByCustomXml="next"/>
    <w:bookmarkStart w:id="1946" w:name="_Toc443555772" w:displacedByCustomXml="next"/>
    <w:bookmarkEnd w:id="1946" w:displacedByCustomXml="next"/>
    <w:bookmarkStart w:id="1947" w:name="_Toc443565868" w:displacedByCustomXml="next"/>
    <w:bookmarkEnd w:id="1947" w:displacedByCustomXml="next"/>
    <w:bookmarkStart w:id="1948" w:name="_Toc443472366" w:displacedByCustomXml="next"/>
    <w:bookmarkEnd w:id="1948" w:displacedByCustomXml="next"/>
    <w:bookmarkStart w:id="1949" w:name="_Toc443555774" w:displacedByCustomXml="next"/>
    <w:bookmarkEnd w:id="1949" w:displacedByCustomXml="next"/>
    <w:bookmarkStart w:id="1950" w:name="_Toc443565870" w:displacedByCustomXml="next"/>
    <w:bookmarkEnd w:id="1950" w:displacedByCustomXml="next"/>
    <w:bookmarkStart w:id="1951" w:name="_Toc443472367" w:displacedByCustomXml="next"/>
    <w:bookmarkEnd w:id="1951" w:displacedByCustomXml="next"/>
    <w:bookmarkStart w:id="1952" w:name="_Toc443555775" w:displacedByCustomXml="next"/>
    <w:bookmarkEnd w:id="1952" w:displacedByCustomXml="next"/>
    <w:bookmarkStart w:id="1953" w:name="_Toc443565871" w:displacedByCustomXml="next"/>
    <w:bookmarkEnd w:id="1953" w:displacedByCustomXml="next"/>
    <w:bookmarkStart w:id="1954" w:name="_Toc443472379" w:displacedByCustomXml="next"/>
    <w:bookmarkEnd w:id="1954" w:displacedByCustomXml="next"/>
    <w:bookmarkStart w:id="1955" w:name="_Toc443555787" w:displacedByCustomXml="next"/>
    <w:bookmarkEnd w:id="1955" w:displacedByCustomXml="next"/>
    <w:bookmarkStart w:id="1956" w:name="_Toc443565883" w:displacedByCustomXml="next"/>
    <w:bookmarkEnd w:id="1956" w:displacedByCustomXml="next"/>
    <w:bookmarkStart w:id="1957" w:name="_Toc443472390" w:displacedByCustomXml="next"/>
    <w:bookmarkEnd w:id="1957" w:displacedByCustomXml="next"/>
    <w:bookmarkStart w:id="1958" w:name="_Toc443555798" w:displacedByCustomXml="next"/>
    <w:bookmarkEnd w:id="1958" w:displacedByCustomXml="next"/>
    <w:bookmarkStart w:id="1959" w:name="_Toc443565894" w:displacedByCustomXml="next"/>
    <w:bookmarkEnd w:id="1959" w:displacedByCustomXml="next"/>
    <w:bookmarkStart w:id="1960" w:name="_Toc443472401" w:displacedByCustomXml="next"/>
    <w:bookmarkEnd w:id="1960" w:displacedByCustomXml="next"/>
    <w:bookmarkStart w:id="1961" w:name="_Toc443555809" w:displacedByCustomXml="next"/>
    <w:bookmarkEnd w:id="1961" w:displacedByCustomXml="next"/>
    <w:bookmarkStart w:id="1962" w:name="_Toc443565905" w:displacedByCustomXml="next"/>
    <w:bookmarkEnd w:id="1962" w:displacedByCustomXml="next"/>
    <w:bookmarkStart w:id="1963" w:name="_Toc443472412" w:displacedByCustomXml="next"/>
    <w:bookmarkEnd w:id="1963" w:displacedByCustomXml="next"/>
    <w:bookmarkStart w:id="1964" w:name="_Toc443555820" w:displacedByCustomXml="next"/>
    <w:bookmarkEnd w:id="1964" w:displacedByCustomXml="next"/>
    <w:bookmarkStart w:id="1965" w:name="_Toc443565916" w:displacedByCustomXml="next"/>
    <w:bookmarkEnd w:id="1965" w:displacedByCustomXml="next"/>
    <w:bookmarkStart w:id="1966" w:name="_Toc443472423" w:displacedByCustomXml="next"/>
    <w:bookmarkEnd w:id="1966" w:displacedByCustomXml="next"/>
    <w:bookmarkStart w:id="1967" w:name="_Toc443555831" w:displacedByCustomXml="next"/>
    <w:bookmarkEnd w:id="1967" w:displacedByCustomXml="next"/>
    <w:bookmarkStart w:id="1968" w:name="_Toc443565927" w:displacedByCustomXml="next"/>
    <w:bookmarkEnd w:id="1968" w:displacedByCustomXml="next"/>
    <w:bookmarkStart w:id="1969" w:name="_Toc443472434" w:displacedByCustomXml="next"/>
    <w:bookmarkEnd w:id="1969" w:displacedByCustomXml="next"/>
    <w:bookmarkStart w:id="1970" w:name="_Toc443555842" w:displacedByCustomXml="next"/>
    <w:bookmarkEnd w:id="1970" w:displacedByCustomXml="next"/>
    <w:bookmarkStart w:id="1971" w:name="_Toc443565938" w:displacedByCustomXml="next"/>
    <w:bookmarkEnd w:id="1971" w:displacedByCustomXml="next"/>
    <w:bookmarkStart w:id="1972" w:name="_Toc443472445" w:displacedByCustomXml="next"/>
    <w:bookmarkEnd w:id="1972" w:displacedByCustomXml="next"/>
    <w:bookmarkStart w:id="1973" w:name="_Toc443555853" w:displacedByCustomXml="next"/>
    <w:bookmarkEnd w:id="1973" w:displacedByCustomXml="next"/>
    <w:bookmarkStart w:id="1974" w:name="_Toc443565949" w:displacedByCustomXml="next"/>
    <w:bookmarkEnd w:id="1974" w:displacedByCustomXml="next"/>
    <w:bookmarkStart w:id="1975" w:name="_Toc443472456" w:displacedByCustomXml="next"/>
    <w:bookmarkEnd w:id="1975" w:displacedByCustomXml="next"/>
    <w:bookmarkStart w:id="1976" w:name="_Toc443555864" w:displacedByCustomXml="next"/>
    <w:bookmarkEnd w:id="1976" w:displacedByCustomXml="next"/>
    <w:bookmarkStart w:id="1977" w:name="_Toc443565960" w:displacedByCustomXml="next"/>
    <w:bookmarkEnd w:id="1977" w:displacedByCustomXml="next"/>
    <w:bookmarkStart w:id="1978" w:name="_Toc443472467" w:displacedByCustomXml="next"/>
    <w:bookmarkEnd w:id="1978" w:displacedByCustomXml="next"/>
    <w:bookmarkStart w:id="1979" w:name="_Toc443555875" w:displacedByCustomXml="next"/>
    <w:bookmarkEnd w:id="1979" w:displacedByCustomXml="next"/>
    <w:bookmarkStart w:id="1980" w:name="_Toc443565971" w:displacedByCustomXml="next"/>
    <w:bookmarkEnd w:id="1980" w:displacedByCustomXml="next"/>
    <w:bookmarkStart w:id="1981" w:name="_Toc443472478" w:displacedByCustomXml="next"/>
    <w:bookmarkEnd w:id="1981" w:displacedByCustomXml="next"/>
    <w:bookmarkStart w:id="1982" w:name="_Toc443555886" w:displacedByCustomXml="next"/>
    <w:bookmarkEnd w:id="1982" w:displacedByCustomXml="next"/>
    <w:bookmarkStart w:id="1983" w:name="_Toc443565982" w:displacedByCustomXml="next"/>
    <w:bookmarkEnd w:id="1983" w:displacedByCustomXml="next"/>
    <w:bookmarkStart w:id="1984" w:name="_Toc443472489" w:displacedByCustomXml="next"/>
    <w:bookmarkEnd w:id="1984" w:displacedByCustomXml="next"/>
    <w:bookmarkStart w:id="1985" w:name="_Toc443555897" w:displacedByCustomXml="next"/>
    <w:bookmarkEnd w:id="1985" w:displacedByCustomXml="next"/>
    <w:bookmarkStart w:id="1986" w:name="_Toc443565993" w:displacedByCustomXml="next"/>
    <w:bookmarkEnd w:id="1986" w:displacedByCustomXml="next"/>
    <w:bookmarkStart w:id="1987" w:name="_Toc443472500" w:displacedByCustomXml="next"/>
    <w:bookmarkEnd w:id="1987" w:displacedByCustomXml="next"/>
    <w:bookmarkStart w:id="1988" w:name="_Toc443555908" w:displacedByCustomXml="next"/>
    <w:bookmarkEnd w:id="1988" w:displacedByCustomXml="next"/>
    <w:bookmarkStart w:id="1989" w:name="_Toc443566004" w:displacedByCustomXml="next"/>
    <w:bookmarkEnd w:id="1989" w:displacedByCustomXml="next"/>
    <w:bookmarkStart w:id="1990" w:name="_Toc443472511" w:displacedByCustomXml="next"/>
    <w:bookmarkEnd w:id="1990" w:displacedByCustomXml="next"/>
    <w:bookmarkStart w:id="1991" w:name="_Toc443555919" w:displacedByCustomXml="next"/>
    <w:bookmarkEnd w:id="1991" w:displacedByCustomXml="next"/>
    <w:bookmarkStart w:id="1992" w:name="_Toc443566015" w:displacedByCustomXml="next"/>
    <w:bookmarkEnd w:id="1992" w:displacedByCustomXml="next"/>
    <w:bookmarkStart w:id="1993" w:name="_Toc443472522" w:displacedByCustomXml="next"/>
    <w:bookmarkEnd w:id="1993" w:displacedByCustomXml="next"/>
    <w:bookmarkStart w:id="1994" w:name="_Toc443555930" w:displacedByCustomXml="next"/>
    <w:bookmarkEnd w:id="1994" w:displacedByCustomXml="next"/>
    <w:bookmarkStart w:id="1995" w:name="_Toc443566026" w:displacedByCustomXml="next"/>
    <w:bookmarkEnd w:id="1995" w:displacedByCustomXml="next"/>
    <w:bookmarkStart w:id="1996" w:name="_Toc443472533" w:displacedByCustomXml="next"/>
    <w:bookmarkEnd w:id="1996" w:displacedByCustomXml="next"/>
    <w:bookmarkStart w:id="1997" w:name="_Toc443555941" w:displacedByCustomXml="next"/>
    <w:bookmarkEnd w:id="1997" w:displacedByCustomXml="next"/>
    <w:bookmarkStart w:id="1998" w:name="_Toc443566037" w:displacedByCustomXml="next"/>
    <w:bookmarkEnd w:id="1998" w:displacedByCustomXml="next"/>
    <w:bookmarkStart w:id="1999" w:name="_Toc443472544" w:displacedByCustomXml="next"/>
    <w:bookmarkEnd w:id="1999" w:displacedByCustomXml="next"/>
    <w:bookmarkStart w:id="2000" w:name="_Toc443555952" w:displacedByCustomXml="next"/>
    <w:bookmarkEnd w:id="2000" w:displacedByCustomXml="next"/>
    <w:bookmarkStart w:id="2001" w:name="_Toc443566048" w:displacedByCustomXml="next"/>
    <w:bookmarkEnd w:id="2001" w:displacedByCustomXml="next"/>
    <w:bookmarkStart w:id="2002" w:name="_Toc443472555" w:displacedByCustomXml="next"/>
    <w:bookmarkEnd w:id="2002" w:displacedByCustomXml="next"/>
    <w:bookmarkStart w:id="2003" w:name="_Toc443555963" w:displacedByCustomXml="next"/>
    <w:bookmarkEnd w:id="2003" w:displacedByCustomXml="next"/>
    <w:bookmarkStart w:id="2004" w:name="_Toc443566059" w:displacedByCustomXml="next"/>
    <w:bookmarkEnd w:id="2004" w:displacedByCustomXml="next"/>
    <w:bookmarkStart w:id="2005" w:name="_Toc443472566" w:displacedByCustomXml="next"/>
    <w:bookmarkEnd w:id="2005" w:displacedByCustomXml="next"/>
    <w:bookmarkStart w:id="2006" w:name="_Toc443555974" w:displacedByCustomXml="next"/>
    <w:bookmarkEnd w:id="2006" w:displacedByCustomXml="next"/>
    <w:bookmarkStart w:id="2007" w:name="_Toc443566070" w:displacedByCustomXml="next"/>
    <w:bookmarkEnd w:id="2007" w:displacedByCustomXml="next"/>
    <w:bookmarkStart w:id="2008" w:name="_Toc443472577" w:displacedByCustomXml="next"/>
    <w:bookmarkEnd w:id="2008" w:displacedByCustomXml="next"/>
    <w:bookmarkStart w:id="2009" w:name="_Toc443555985" w:displacedByCustomXml="next"/>
    <w:bookmarkEnd w:id="2009" w:displacedByCustomXml="next"/>
    <w:bookmarkStart w:id="2010" w:name="_Toc443566081" w:displacedByCustomXml="next"/>
    <w:bookmarkEnd w:id="2010" w:displacedByCustomXml="next"/>
    <w:bookmarkStart w:id="2011" w:name="_Toc443472588" w:displacedByCustomXml="next"/>
    <w:bookmarkEnd w:id="2011" w:displacedByCustomXml="next"/>
    <w:bookmarkStart w:id="2012" w:name="_Toc443555996" w:displacedByCustomXml="next"/>
    <w:bookmarkEnd w:id="2012" w:displacedByCustomXml="next"/>
    <w:bookmarkStart w:id="2013" w:name="_Toc443566092" w:displacedByCustomXml="next"/>
    <w:bookmarkEnd w:id="2013" w:displacedByCustomXml="next"/>
    <w:bookmarkStart w:id="2014" w:name="_Toc443472599" w:displacedByCustomXml="next"/>
    <w:bookmarkEnd w:id="2014" w:displacedByCustomXml="next"/>
    <w:bookmarkStart w:id="2015" w:name="_Toc443556007" w:displacedByCustomXml="next"/>
    <w:bookmarkEnd w:id="2015" w:displacedByCustomXml="next"/>
    <w:bookmarkStart w:id="2016" w:name="_Toc443566103" w:displacedByCustomXml="next"/>
    <w:bookmarkEnd w:id="2016" w:displacedByCustomXml="next"/>
    <w:bookmarkStart w:id="2017" w:name="_Toc443472610" w:displacedByCustomXml="next"/>
    <w:bookmarkEnd w:id="2017" w:displacedByCustomXml="next"/>
    <w:bookmarkStart w:id="2018" w:name="_Toc443556018" w:displacedByCustomXml="next"/>
    <w:bookmarkEnd w:id="2018" w:displacedByCustomXml="next"/>
    <w:bookmarkStart w:id="2019" w:name="_Toc443566114" w:displacedByCustomXml="next"/>
    <w:bookmarkEnd w:id="2019" w:displacedByCustomXml="next"/>
    <w:bookmarkStart w:id="2020" w:name="_Toc443472615" w:displacedByCustomXml="next"/>
    <w:bookmarkEnd w:id="2020" w:displacedByCustomXml="next"/>
    <w:bookmarkStart w:id="2021" w:name="_Toc443556023" w:displacedByCustomXml="next"/>
    <w:bookmarkEnd w:id="2021" w:displacedByCustomXml="next"/>
    <w:bookmarkStart w:id="2022" w:name="_Toc443566119" w:displacedByCustomXml="next"/>
    <w:bookmarkEnd w:id="2022" w:displacedByCustomXml="next"/>
    <w:bookmarkStart w:id="2023" w:name="_Toc443472620" w:displacedByCustomXml="next"/>
    <w:bookmarkEnd w:id="2023" w:displacedByCustomXml="next"/>
    <w:bookmarkStart w:id="2024" w:name="_Toc443556028" w:displacedByCustomXml="next"/>
    <w:bookmarkEnd w:id="2024" w:displacedByCustomXml="next"/>
    <w:bookmarkStart w:id="2025" w:name="_Toc443566124" w:displacedByCustomXml="next"/>
    <w:bookmarkEnd w:id="2025" w:displacedByCustomXml="next"/>
    <w:bookmarkStart w:id="2026" w:name="_Toc443472625" w:displacedByCustomXml="next"/>
    <w:bookmarkEnd w:id="2026" w:displacedByCustomXml="next"/>
    <w:bookmarkStart w:id="2027" w:name="_Toc443556033" w:displacedByCustomXml="next"/>
    <w:bookmarkEnd w:id="2027" w:displacedByCustomXml="next"/>
    <w:bookmarkStart w:id="2028" w:name="_Toc443566129" w:displacedByCustomXml="next"/>
    <w:bookmarkEnd w:id="2028" w:displacedByCustomXml="next"/>
    <w:bookmarkStart w:id="2029" w:name="_Toc443472630" w:displacedByCustomXml="next"/>
    <w:bookmarkEnd w:id="2029" w:displacedByCustomXml="next"/>
    <w:bookmarkStart w:id="2030" w:name="_Toc443556038" w:displacedByCustomXml="next"/>
    <w:bookmarkEnd w:id="2030" w:displacedByCustomXml="next"/>
    <w:bookmarkStart w:id="2031" w:name="_Toc443566134" w:displacedByCustomXml="next"/>
    <w:bookmarkEnd w:id="2031" w:displacedByCustomXml="next"/>
    <w:bookmarkStart w:id="2032" w:name="_Toc443472635" w:displacedByCustomXml="next"/>
    <w:bookmarkEnd w:id="2032" w:displacedByCustomXml="next"/>
    <w:bookmarkStart w:id="2033" w:name="_Toc443556043" w:displacedByCustomXml="next"/>
    <w:bookmarkEnd w:id="2033" w:displacedByCustomXml="next"/>
    <w:bookmarkStart w:id="2034" w:name="_Toc443566139" w:displacedByCustomXml="next"/>
    <w:bookmarkEnd w:id="2034" w:displacedByCustomXml="next"/>
    <w:bookmarkStart w:id="2035" w:name="_Toc443472640" w:displacedByCustomXml="next"/>
    <w:bookmarkEnd w:id="2035" w:displacedByCustomXml="next"/>
    <w:bookmarkStart w:id="2036" w:name="_Toc443556048" w:displacedByCustomXml="next"/>
    <w:bookmarkEnd w:id="2036" w:displacedByCustomXml="next"/>
    <w:bookmarkStart w:id="2037" w:name="_Toc443566144" w:displacedByCustomXml="next"/>
    <w:bookmarkEnd w:id="2037" w:displacedByCustomXml="next"/>
    <w:bookmarkStart w:id="2038" w:name="_Toc443472645" w:displacedByCustomXml="next"/>
    <w:bookmarkEnd w:id="2038" w:displacedByCustomXml="next"/>
    <w:bookmarkStart w:id="2039" w:name="_Toc443556053" w:displacedByCustomXml="next"/>
    <w:bookmarkEnd w:id="2039" w:displacedByCustomXml="next"/>
    <w:bookmarkStart w:id="2040" w:name="_Toc443566149" w:displacedByCustomXml="next"/>
    <w:bookmarkEnd w:id="2040" w:displacedByCustomXml="next"/>
    <w:bookmarkStart w:id="2041" w:name="_Toc443472650" w:displacedByCustomXml="next"/>
    <w:bookmarkEnd w:id="2041" w:displacedByCustomXml="next"/>
    <w:bookmarkStart w:id="2042" w:name="_Toc443556058" w:displacedByCustomXml="next"/>
    <w:bookmarkEnd w:id="2042" w:displacedByCustomXml="next"/>
    <w:bookmarkStart w:id="2043" w:name="_Toc443566154" w:displacedByCustomXml="next"/>
    <w:bookmarkEnd w:id="2043" w:displacedByCustomXml="next"/>
    <w:bookmarkStart w:id="2044" w:name="_Toc443472655" w:displacedByCustomXml="next"/>
    <w:bookmarkEnd w:id="2044" w:displacedByCustomXml="next"/>
    <w:bookmarkStart w:id="2045" w:name="_Toc443556063" w:displacedByCustomXml="next"/>
    <w:bookmarkEnd w:id="2045" w:displacedByCustomXml="next"/>
    <w:bookmarkStart w:id="2046" w:name="_Toc443566159" w:displacedByCustomXml="next"/>
    <w:bookmarkEnd w:id="2046" w:displacedByCustomXml="next"/>
    <w:bookmarkStart w:id="2047" w:name="_Toc443472660" w:displacedByCustomXml="next"/>
    <w:bookmarkEnd w:id="2047" w:displacedByCustomXml="next"/>
    <w:bookmarkStart w:id="2048" w:name="_Toc443556068" w:displacedByCustomXml="next"/>
    <w:bookmarkEnd w:id="2048" w:displacedByCustomXml="next"/>
    <w:bookmarkStart w:id="2049" w:name="_Toc443566164" w:displacedByCustomXml="next"/>
    <w:bookmarkEnd w:id="2049" w:displacedByCustomXml="next"/>
    <w:bookmarkStart w:id="2050" w:name="_Toc443472665" w:displacedByCustomXml="next"/>
    <w:bookmarkEnd w:id="2050" w:displacedByCustomXml="next"/>
    <w:bookmarkStart w:id="2051" w:name="_Toc443556073" w:displacedByCustomXml="next"/>
    <w:bookmarkEnd w:id="2051" w:displacedByCustomXml="next"/>
    <w:bookmarkStart w:id="2052" w:name="_Toc443566169" w:displacedByCustomXml="next"/>
    <w:bookmarkEnd w:id="2052" w:displacedByCustomXml="next"/>
    <w:bookmarkStart w:id="2053" w:name="_Toc443472670" w:displacedByCustomXml="next"/>
    <w:bookmarkEnd w:id="2053" w:displacedByCustomXml="next"/>
    <w:bookmarkStart w:id="2054" w:name="_Toc443556078" w:displacedByCustomXml="next"/>
    <w:bookmarkEnd w:id="2054" w:displacedByCustomXml="next"/>
    <w:bookmarkStart w:id="2055" w:name="_Toc443566174" w:displacedByCustomXml="next"/>
    <w:bookmarkEnd w:id="2055" w:displacedByCustomXml="next"/>
    <w:bookmarkStart w:id="2056" w:name="_Toc443472675" w:displacedByCustomXml="next"/>
    <w:bookmarkEnd w:id="2056" w:displacedByCustomXml="next"/>
    <w:bookmarkStart w:id="2057" w:name="_Toc443556083" w:displacedByCustomXml="next"/>
    <w:bookmarkEnd w:id="2057" w:displacedByCustomXml="next"/>
    <w:bookmarkStart w:id="2058" w:name="_Toc443566179" w:displacedByCustomXml="next"/>
    <w:bookmarkEnd w:id="2058" w:displacedByCustomXml="next"/>
    <w:bookmarkStart w:id="2059" w:name="_Toc443472680" w:displacedByCustomXml="next"/>
    <w:bookmarkEnd w:id="2059" w:displacedByCustomXml="next"/>
    <w:bookmarkStart w:id="2060" w:name="_Toc443556088" w:displacedByCustomXml="next"/>
    <w:bookmarkEnd w:id="2060" w:displacedByCustomXml="next"/>
    <w:bookmarkStart w:id="2061" w:name="_Toc443566184" w:displacedByCustomXml="next"/>
    <w:bookmarkEnd w:id="2061" w:displacedByCustomXml="next"/>
    <w:bookmarkStart w:id="2062" w:name="_Toc443472685" w:displacedByCustomXml="next"/>
    <w:bookmarkEnd w:id="2062" w:displacedByCustomXml="next"/>
    <w:bookmarkStart w:id="2063" w:name="_Toc443556093" w:displacedByCustomXml="next"/>
    <w:bookmarkEnd w:id="2063" w:displacedByCustomXml="next"/>
    <w:bookmarkStart w:id="2064" w:name="_Toc443566189" w:displacedByCustomXml="next"/>
    <w:bookmarkEnd w:id="2064" w:displacedByCustomXml="next"/>
    <w:bookmarkStart w:id="2065" w:name="_Toc443472690" w:displacedByCustomXml="next"/>
    <w:bookmarkEnd w:id="2065" w:displacedByCustomXml="next"/>
    <w:bookmarkStart w:id="2066" w:name="_Toc443556098" w:displacedByCustomXml="next"/>
    <w:bookmarkEnd w:id="2066" w:displacedByCustomXml="next"/>
    <w:bookmarkStart w:id="2067" w:name="_Toc443566194" w:displacedByCustomXml="next"/>
    <w:bookmarkEnd w:id="2067" w:displacedByCustomXml="next"/>
    <w:bookmarkStart w:id="2068" w:name="_Toc443472695" w:displacedByCustomXml="next"/>
    <w:bookmarkEnd w:id="2068" w:displacedByCustomXml="next"/>
    <w:bookmarkStart w:id="2069" w:name="_Toc443556103" w:displacedByCustomXml="next"/>
    <w:bookmarkEnd w:id="2069" w:displacedByCustomXml="next"/>
    <w:bookmarkStart w:id="2070" w:name="_Toc443566199" w:displacedByCustomXml="next"/>
    <w:bookmarkEnd w:id="2070" w:displacedByCustomXml="next"/>
    <w:bookmarkStart w:id="2071" w:name="_Toc443472700" w:displacedByCustomXml="next"/>
    <w:bookmarkEnd w:id="2071" w:displacedByCustomXml="next"/>
    <w:bookmarkStart w:id="2072" w:name="_Toc443556108" w:displacedByCustomXml="next"/>
    <w:bookmarkEnd w:id="2072" w:displacedByCustomXml="next"/>
    <w:bookmarkStart w:id="2073" w:name="_Toc443566204" w:displacedByCustomXml="next"/>
    <w:bookmarkEnd w:id="2073" w:displacedByCustomXml="next"/>
    <w:sdt>
      <w:sdtPr>
        <w:rPr>
          <w:rFonts w:cs="Times New Roman"/>
          <w:b/>
          <w:caps/>
          <w:lang w:eastAsia="ru-RU"/>
        </w:rPr>
        <w:id w:val="-1949758352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0A36E964" w14:textId="77777777" w:rsidR="000D6760" w:rsidRPr="00ED371A" w:rsidRDefault="000D6760" w:rsidP="00ED371A">
          <w:pPr>
            <w:pStyle w:val="affffff2"/>
            <w:ind w:firstLine="142"/>
            <w:jc w:val="center"/>
            <w:rPr>
              <w:b/>
              <w:sz w:val="32"/>
            </w:rPr>
          </w:pPr>
          <w:r w:rsidRPr="00ED371A">
            <w:rPr>
              <w:b/>
              <w:sz w:val="32"/>
            </w:rPr>
            <w:t>Оглавление</w:t>
          </w:r>
        </w:p>
        <w:p w14:paraId="5DF5DEC1" w14:textId="26BF5B93" w:rsidR="00B52824" w:rsidRDefault="00ED371A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b/>
              <w:bCs w:val="0"/>
              <w:caps w:val="0"/>
            </w:rPr>
            <w:fldChar w:fldCharType="begin"/>
          </w:r>
          <w:r>
            <w:rPr>
              <w:b/>
              <w:bCs w:val="0"/>
              <w:caps w:val="0"/>
            </w:rPr>
            <w:instrText xml:space="preserve"> TOC \o "1-1" \h \z \u </w:instrText>
          </w:r>
          <w:r>
            <w:rPr>
              <w:b/>
              <w:bCs w:val="0"/>
              <w:caps w:val="0"/>
            </w:rPr>
            <w:fldChar w:fldCharType="separate"/>
          </w:r>
          <w:hyperlink w:anchor="_Toc139996651" w:history="1">
            <w:r w:rsidR="00B52824" w:rsidRPr="0033186A">
              <w:rPr>
                <w:rStyle w:val="aff8"/>
                <w:noProof/>
              </w:rPr>
              <w:t>1</w:t>
            </w:r>
            <w:r w:rsidR="00B52824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B52824" w:rsidRPr="0033186A">
              <w:rPr>
                <w:rStyle w:val="aff8"/>
                <w:noProof/>
              </w:rPr>
              <w:t>ВВедение</w:t>
            </w:r>
            <w:r w:rsidR="00B52824">
              <w:rPr>
                <w:noProof/>
                <w:webHidden/>
              </w:rPr>
              <w:tab/>
            </w:r>
            <w:r w:rsidR="00B52824">
              <w:rPr>
                <w:noProof/>
                <w:webHidden/>
              </w:rPr>
              <w:fldChar w:fldCharType="begin"/>
            </w:r>
            <w:r w:rsidR="00B52824">
              <w:rPr>
                <w:noProof/>
                <w:webHidden/>
              </w:rPr>
              <w:instrText xml:space="preserve"> PAGEREF _Toc139996651 \h </w:instrText>
            </w:r>
            <w:r w:rsidR="00B52824">
              <w:rPr>
                <w:noProof/>
                <w:webHidden/>
              </w:rPr>
            </w:r>
            <w:r w:rsidR="00B52824">
              <w:rPr>
                <w:noProof/>
                <w:webHidden/>
              </w:rPr>
              <w:fldChar w:fldCharType="separate"/>
            </w:r>
            <w:r w:rsidR="00B52824">
              <w:rPr>
                <w:noProof/>
                <w:webHidden/>
              </w:rPr>
              <w:t>3</w:t>
            </w:r>
            <w:r w:rsidR="00B52824">
              <w:rPr>
                <w:noProof/>
                <w:webHidden/>
              </w:rPr>
              <w:fldChar w:fldCharType="end"/>
            </w:r>
          </w:hyperlink>
        </w:p>
        <w:p w14:paraId="3C6F68E1" w14:textId="7D305E17" w:rsidR="00B52824" w:rsidRDefault="00E801F9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996652" w:history="1">
            <w:r w:rsidR="00B52824" w:rsidRPr="0033186A">
              <w:rPr>
                <w:rStyle w:val="aff8"/>
                <w:noProof/>
              </w:rPr>
              <w:t>2</w:t>
            </w:r>
            <w:r w:rsidR="00B52824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B52824" w:rsidRPr="0033186A">
              <w:rPr>
                <w:rStyle w:val="aff8"/>
                <w:noProof/>
              </w:rPr>
              <w:t>Анализ работы базового регулирования</w:t>
            </w:r>
            <w:r w:rsidR="00B52824">
              <w:rPr>
                <w:noProof/>
                <w:webHidden/>
              </w:rPr>
              <w:tab/>
            </w:r>
            <w:r w:rsidR="00B52824">
              <w:rPr>
                <w:noProof/>
                <w:webHidden/>
              </w:rPr>
              <w:fldChar w:fldCharType="begin"/>
            </w:r>
            <w:r w:rsidR="00B52824">
              <w:rPr>
                <w:noProof/>
                <w:webHidden/>
              </w:rPr>
              <w:instrText xml:space="preserve"> PAGEREF _Toc139996652 \h </w:instrText>
            </w:r>
            <w:r w:rsidR="00B52824">
              <w:rPr>
                <w:noProof/>
                <w:webHidden/>
              </w:rPr>
            </w:r>
            <w:r w:rsidR="00B52824">
              <w:rPr>
                <w:noProof/>
                <w:webHidden/>
              </w:rPr>
              <w:fldChar w:fldCharType="separate"/>
            </w:r>
            <w:r w:rsidR="00B52824">
              <w:rPr>
                <w:noProof/>
                <w:webHidden/>
              </w:rPr>
              <w:t>4</w:t>
            </w:r>
            <w:r w:rsidR="00B52824">
              <w:rPr>
                <w:noProof/>
                <w:webHidden/>
              </w:rPr>
              <w:fldChar w:fldCharType="end"/>
            </w:r>
          </w:hyperlink>
        </w:p>
        <w:p w14:paraId="1917669E" w14:textId="2E5EB223" w:rsidR="00B52824" w:rsidRDefault="00E801F9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996653" w:history="1">
            <w:r w:rsidR="00B52824" w:rsidRPr="0033186A">
              <w:rPr>
                <w:rStyle w:val="aff8"/>
                <w:noProof/>
              </w:rPr>
              <w:t>3</w:t>
            </w:r>
            <w:r w:rsidR="00B52824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B52824" w:rsidRPr="0033186A">
              <w:rPr>
                <w:rStyle w:val="aff8"/>
                <w:noProof/>
              </w:rPr>
              <w:t>Результаты настройки базового регулирования</w:t>
            </w:r>
            <w:r w:rsidR="00B52824">
              <w:rPr>
                <w:noProof/>
                <w:webHidden/>
              </w:rPr>
              <w:tab/>
            </w:r>
            <w:r w:rsidR="00B52824">
              <w:rPr>
                <w:noProof/>
                <w:webHidden/>
              </w:rPr>
              <w:fldChar w:fldCharType="begin"/>
            </w:r>
            <w:r w:rsidR="00B52824">
              <w:rPr>
                <w:noProof/>
                <w:webHidden/>
              </w:rPr>
              <w:instrText xml:space="preserve"> PAGEREF _Toc139996653 \h </w:instrText>
            </w:r>
            <w:r w:rsidR="00B52824">
              <w:rPr>
                <w:noProof/>
                <w:webHidden/>
              </w:rPr>
            </w:r>
            <w:r w:rsidR="00B52824">
              <w:rPr>
                <w:noProof/>
                <w:webHidden/>
              </w:rPr>
              <w:fldChar w:fldCharType="separate"/>
            </w:r>
            <w:r w:rsidR="00B52824">
              <w:rPr>
                <w:noProof/>
                <w:webHidden/>
              </w:rPr>
              <w:t>103</w:t>
            </w:r>
            <w:r w:rsidR="00B52824">
              <w:rPr>
                <w:noProof/>
                <w:webHidden/>
              </w:rPr>
              <w:fldChar w:fldCharType="end"/>
            </w:r>
          </w:hyperlink>
        </w:p>
        <w:p w14:paraId="31C87DF0" w14:textId="7E6784D7" w:rsidR="00B52824" w:rsidRDefault="00E801F9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996654" w:history="1">
            <w:r w:rsidR="00B52824" w:rsidRPr="0033186A">
              <w:rPr>
                <w:rStyle w:val="aff8"/>
                <w:noProof/>
              </w:rPr>
              <w:t>4</w:t>
            </w:r>
            <w:r w:rsidR="00B52824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B52824" w:rsidRPr="0033186A">
              <w:rPr>
                <w:rStyle w:val="aff8"/>
                <w:noProof/>
              </w:rPr>
              <w:t>Перечень принятых сокращений и определений</w:t>
            </w:r>
            <w:r w:rsidR="00B52824">
              <w:rPr>
                <w:noProof/>
                <w:webHidden/>
              </w:rPr>
              <w:tab/>
            </w:r>
            <w:r w:rsidR="00B52824">
              <w:rPr>
                <w:noProof/>
                <w:webHidden/>
              </w:rPr>
              <w:fldChar w:fldCharType="begin"/>
            </w:r>
            <w:r w:rsidR="00B52824">
              <w:rPr>
                <w:noProof/>
                <w:webHidden/>
              </w:rPr>
              <w:instrText xml:space="preserve"> PAGEREF _Toc139996654 \h </w:instrText>
            </w:r>
            <w:r w:rsidR="00B52824">
              <w:rPr>
                <w:noProof/>
                <w:webHidden/>
              </w:rPr>
            </w:r>
            <w:r w:rsidR="00B52824">
              <w:rPr>
                <w:noProof/>
                <w:webHidden/>
              </w:rPr>
              <w:fldChar w:fldCharType="separate"/>
            </w:r>
            <w:r w:rsidR="00B52824">
              <w:rPr>
                <w:noProof/>
                <w:webHidden/>
              </w:rPr>
              <w:t>104</w:t>
            </w:r>
            <w:r w:rsidR="00B52824">
              <w:rPr>
                <w:noProof/>
                <w:webHidden/>
              </w:rPr>
              <w:fldChar w:fldCharType="end"/>
            </w:r>
          </w:hyperlink>
        </w:p>
        <w:p w14:paraId="5D12A16F" w14:textId="73941F0D" w:rsidR="000D6760" w:rsidRDefault="00ED371A">
          <w:r>
            <w:rPr>
              <w:b/>
              <w:bCs/>
              <w:caps/>
            </w:rPr>
            <w:fldChar w:fldCharType="end"/>
          </w:r>
        </w:p>
      </w:sdtContent>
    </w:sdt>
    <w:p w14:paraId="2EC80E4B" w14:textId="77777777" w:rsidR="007937DB" w:rsidRPr="000E173C" w:rsidRDefault="007937DB" w:rsidP="00792B9A">
      <w:pPr>
        <w:spacing w:line="264" w:lineRule="auto"/>
        <w:ind w:firstLine="0"/>
        <w:rPr>
          <w:rFonts w:ascii="Times New Roman" w:hAnsi="Times New Roman"/>
          <w:sz w:val="22"/>
          <w:szCs w:val="22"/>
        </w:rPr>
      </w:pPr>
    </w:p>
    <w:p w14:paraId="4BD92D76" w14:textId="77777777" w:rsidR="009221AE" w:rsidRPr="00EF63D9" w:rsidRDefault="009221AE" w:rsidP="00AA7A84">
      <w:pPr>
        <w:pStyle w:val="af1"/>
      </w:pPr>
    </w:p>
    <w:p w14:paraId="65B1D604" w14:textId="77777777" w:rsidR="002E42BE" w:rsidRDefault="002E42BE" w:rsidP="00AA7A84">
      <w:pPr>
        <w:pStyle w:val="af1"/>
        <w:rPr>
          <w:lang w:eastAsia="ja-JP"/>
        </w:rPr>
      </w:pPr>
    </w:p>
    <w:p w14:paraId="726C4299" w14:textId="77777777" w:rsidR="002E42BE" w:rsidRPr="002E42BE" w:rsidRDefault="002E42BE" w:rsidP="002E42BE">
      <w:pPr>
        <w:rPr>
          <w:lang w:eastAsia="ja-JP"/>
        </w:rPr>
      </w:pPr>
    </w:p>
    <w:p w14:paraId="3E43DE0B" w14:textId="77777777" w:rsidR="002E42BE" w:rsidRPr="002E42BE" w:rsidRDefault="002E42BE" w:rsidP="002E42BE">
      <w:pPr>
        <w:rPr>
          <w:lang w:eastAsia="ja-JP"/>
        </w:rPr>
      </w:pPr>
    </w:p>
    <w:p w14:paraId="4CAA2C94" w14:textId="77777777" w:rsidR="002E42BE" w:rsidRPr="002E42BE" w:rsidRDefault="002E42BE" w:rsidP="002E42BE">
      <w:pPr>
        <w:rPr>
          <w:lang w:eastAsia="ja-JP"/>
        </w:rPr>
      </w:pPr>
    </w:p>
    <w:p w14:paraId="377D08C7" w14:textId="77777777" w:rsidR="002E42BE" w:rsidRPr="002E42BE" w:rsidRDefault="002E42BE" w:rsidP="002E42BE">
      <w:pPr>
        <w:rPr>
          <w:lang w:eastAsia="ja-JP"/>
        </w:rPr>
      </w:pPr>
    </w:p>
    <w:p w14:paraId="52C67A0E" w14:textId="77777777" w:rsidR="002E42BE" w:rsidRPr="002E42BE" w:rsidRDefault="002E42BE" w:rsidP="002E42BE">
      <w:pPr>
        <w:rPr>
          <w:lang w:eastAsia="ja-JP"/>
        </w:rPr>
      </w:pPr>
    </w:p>
    <w:p w14:paraId="23455B08" w14:textId="77777777" w:rsidR="002E42BE" w:rsidRPr="002E42BE" w:rsidRDefault="002E42BE" w:rsidP="002E42BE">
      <w:pPr>
        <w:rPr>
          <w:lang w:eastAsia="ja-JP"/>
        </w:rPr>
      </w:pPr>
    </w:p>
    <w:p w14:paraId="36C2039F" w14:textId="77777777" w:rsidR="002E42BE" w:rsidRPr="002E42BE" w:rsidRDefault="002E42BE" w:rsidP="002E42BE">
      <w:pPr>
        <w:rPr>
          <w:lang w:eastAsia="ja-JP"/>
        </w:rPr>
      </w:pPr>
    </w:p>
    <w:p w14:paraId="4C11A9B3" w14:textId="77777777" w:rsidR="002E42BE" w:rsidRPr="002E42BE" w:rsidRDefault="002E42BE" w:rsidP="002E42BE">
      <w:pPr>
        <w:rPr>
          <w:lang w:eastAsia="ja-JP"/>
        </w:rPr>
      </w:pPr>
    </w:p>
    <w:p w14:paraId="5CA8280B" w14:textId="77777777" w:rsidR="002E42BE" w:rsidRPr="002E42BE" w:rsidRDefault="002E42BE" w:rsidP="002E42BE">
      <w:pPr>
        <w:rPr>
          <w:lang w:eastAsia="ja-JP"/>
        </w:rPr>
      </w:pPr>
    </w:p>
    <w:p w14:paraId="3A151D0A" w14:textId="77777777" w:rsidR="002E42BE" w:rsidRPr="002E42BE" w:rsidRDefault="002E42BE" w:rsidP="002E42BE">
      <w:pPr>
        <w:rPr>
          <w:lang w:eastAsia="ja-JP"/>
        </w:rPr>
      </w:pPr>
    </w:p>
    <w:p w14:paraId="5707E9D0" w14:textId="199B396A" w:rsidR="002E42BE" w:rsidRPr="002E42BE" w:rsidRDefault="002E42BE" w:rsidP="002E42BE">
      <w:pPr>
        <w:rPr>
          <w:lang w:eastAsia="ja-JP"/>
        </w:rPr>
      </w:pPr>
    </w:p>
    <w:p w14:paraId="65A1C0F4" w14:textId="1156F9D1" w:rsidR="002E42BE" w:rsidRPr="002E42BE" w:rsidRDefault="002E42BE" w:rsidP="002E42BE">
      <w:pPr>
        <w:rPr>
          <w:lang w:eastAsia="ja-JP"/>
        </w:rPr>
      </w:pPr>
    </w:p>
    <w:p w14:paraId="09743C2B" w14:textId="76EA733A" w:rsidR="002E42BE" w:rsidRPr="002E42BE" w:rsidRDefault="002E42BE" w:rsidP="002E42BE">
      <w:pPr>
        <w:rPr>
          <w:lang w:eastAsia="ja-JP"/>
        </w:rPr>
      </w:pPr>
    </w:p>
    <w:p w14:paraId="4B34E3D6" w14:textId="137CF819" w:rsidR="002E42BE" w:rsidRPr="002E42BE" w:rsidRDefault="002E42BE" w:rsidP="002E42BE">
      <w:pPr>
        <w:rPr>
          <w:lang w:eastAsia="ja-JP"/>
        </w:rPr>
      </w:pPr>
    </w:p>
    <w:p w14:paraId="471554A5" w14:textId="031B845A" w:rsidR="002E42BE" w:rsidRPr="002E42BE" w:rsidRDefault="002E42BE" w:rsidP="002E42BE">
      <w:pPr>
        <w:rPr>
          <w:lang w:eastAsia="ja-JP"/>
        </w:rPr>
      </w:pPr>
    </w:p>
    <w:p w14:paraId="185D17DC" w14:textId="621D1709" w:rsidR="002E42BE" w:rsidRPr="002E42BE" w:rsidRDefault="002E42BE" w:rsidP="002E42BE">
      <w:pPr>
        <w:rPr>
          <w:lang w:eastAsia="ja-JP"/>
        </w:rPr>
      </w:pPr>
    </w:p>
    <w:p w14:paraId="46690533" w14:textId="07CBD667" w:rsidR="002E42BE" w:rsidRDefault="002E42BE" w:rsidP="002E42BE">
      <w:pPr>
        <w:rPr>
          <w:lang w:eastAsia="ja-JP"/>
        </w:rPr>
      </w:pPr>
    </w:p>
    <w:p w14:paraId="45F94ACC" w14:textId="366B3F95" w:rsidR="002E42BE" w:rsidRDefault="002E42BE" w:rsidP="002E42BE">
      <w:pPr>
        <w:tabs>
          <w:tab w:val="left" w:pos="6165"/>
        </w:tabs>
        <w:rPr>
          <w:lang w:eastAsia="ja-JP"/>
        </w:rPr>
      </w:pPr>
      <w:r>
        <w:rPr>
          <w:lang w:eastAsia="ja-JP"/>
        </w:rPr>
        <w:tab/>
      </w:r>
    </w:p>
    <w:p w14:paraId="07B742B7" w14:textId="5F44E970" w:rsidR="00486D5A" w:rsidRPr="002E42BE" w:rsidRDefault="002E42BE" w:rsidP="002E42BE">
      <w:pPr>
        <w:tabs>
          <w:tab w:val="left" w:pos="6165"/>
        </w:tabs>
        <w:rPr>
          <w:lang w:eastAsia="ja-JP"/>
        </w:rPr>
        <w:sectPr w:rsidR="00486D5A" w:rsidRPr="002E42BE" w:rsidSect="0006206A">
          <w:headerReference w:type="default" r:id="rId12"/>
          <w:footerReference w:type="default" r:id="rId13"/>
          <w:headerReference w:type="first" r:id="rId14"/>
          <w:footerReference w:type="first" r:id="rId15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r>
        <w:rPr>
          <w:lang w:eastAsia="ja-JP"/>
        </w:rPr>
        <w:tab/>
      </w:r>
    </w:p>
    <w:p w14:paraId="1C87085A" w14:textId="310AB9D2" w:rsidR="00942F82" w:rsidRPr="00AE1D79" w:rsidRDefault="005A3B92" w:rsidP="00AE1D79">
      <w:pPr>
        <w:pStyle w:val="1"/>
      </w:pPr>
      <w:bookmarkStart w:id="2074" w:name="_Toc112142355"/>
      <w:bookmarkStart w:id="2075" w:name="_Toc139996651"/>
      <w:commentRangeStart w:id="2076"/>
      <w:r w:rsidRPr="00AE1D79">
        <w:lastRenderedPageBreak/>
        <w:t>ВВедение</w:t>
      </w:r>
      <w:bookmarkEnd w:id="2074"/>
      <w:bookmarkEnd w:id="2075"/>
      <w:commentRangeEnd w:id="2076"/>
      <w:r w:rsidR="00603B0C">
        <w:rPr>
          <w:rStyle w:val="affb"/>
          <w:rFonts w:ascii="Arial" w:hAnsi="Arial"/>
          <w:b w:val="0"/>
          <w:caps w:val="0"/>
          <w:spacing w:val="0"/>
        </w:rPr>
        <w:commentReference w:id="2076"/>
      </w:r>
    </w:p>
    <w:p w14:paraId="56AEA44F" w14:textId="67531729" w:rsidR="00B9526D" w:rsidRPr="005A3B92" w:rsidRDefault="005A3B92" w:rsidP="00B9526D">
      <w:pPr>
        <w:pStyle w:val="af1"/>
      </w:pPr>
      <w:r w:rsidRPr="005A3B92">
        <w:t xml:space="preserve">Настоящий документ содержит отчет по </w:t>
      </w:r>
      <w:r w:rsidR="00B9526D">
        <w:t>настройке базового управления</w:t>
      </w:r>
      <w:r w:rsidRPr="005A3B92">
        <w:t xml:space="preserve"> </w:t>
      </w:r>
      <w:r w:rsidR="00B9526D">
        <w:t xml:space="preserve">в рамках  </w:t>
      </w:r>
      <w:r w:rsidR="00B9526D" w:rsidRPr="005A3B92">
        <w:t>проекта создания СУУТП</w:t>
      </w:r>
      <w:r w:rsidR="00B9526D" w:rsidRPr="00F81E2E">
        <w:t>.</w:t>
      </w:r>
    </w:p>
    <w:p w14:paraId="0B04A575" w14:textId="77777777" w:rsidR="005A3B92" w:rsidRPr="00AE1D79" w:rsidRDefault="005A3B92" w:rsidP="00EB3FB8">
      <w:pPr>
        <w:pStyle w:val="20"/>
      </w:pPr>
      <w:bookmarkStart w:id="2077" w:name="_Toc112142356"/>
      <w:r w:rsidRPr="00AE1D79">
        <w:t>Структура документа</w:t>
      </w:r>
      <w:bookmarkEnd w:id="2077"/>
    </w:p>
    <w:p w14:paraId="3DB93194" w14:textId="2B552770" w:rsidR="005A3B92" w:rsidRPr="005A3B92" w:rsidRDefault="005A3B92" w:rsidP="00B9526D">
      <w:pPr>
        <w:pStyle w:val="af1"/>
      </w:pPr>
      <w:r w:rsidRPr="005A3B92">
        <w:t>Отчет включает в себя</w:t>
      </w:r>
      <w:r w:rsidR="00B9526D">
        <w:t xml:space="preserve"> </w:t>
      </w:r>
      <w:r w:rsidRPr="005A3B92">
        <w:t>анализ работы базового регулирования и выводы о степени его готовности к внедрению СУУТП</w:t>
      </w:r>
      <w:r>
        <w:t>;</w:t>
      </w:r>
    </w:p>
    <w:p w14:paraId="66A46CD2" w14:textId="77777777" w:rsidR="005A3B92" w:rsidRDefault="005A3B92" w:rsidP="00EB3FB8">
      <w:pPr>
        <w:pStyle w:val="20"/>
      </w:pPr>
      <w:bookmarkStart w:id="2078" w:name="_Toc112142357"/>
      <w:r>
        <w:t>Исходные данные для разработки</w:t>
      </w:r>
      <w:bookmarkEnd w:id="2078"/>
    </w:p>
    <w:p w14:paraId="4CEF92FF" w14:textId="77777777" w:rsidR="005A3B92" w:rsidRPr="00EE0D5A" w:rsidRDefault="005A3B92" w:rsidP="00AA7A84">
      <w:pPr>
        <w:pStyle w:val="af1"/>
      </w:pPr>
      <w:r w:rsidRPr="00EE0D5A">
        <w:t>Исходными данными для разработки данного документа являются:</w:t>
      </w:r>
    </w:p>
    <w:p w14:paraId="55ABFBD4" w14:textId="23E3CFF2" w:rsidR="00B9526D" w:rsidRPr="00AA7A84" w:rsidRDefault="003A5437" w:rsidP="003A5437">
      <w:pPr>
        <w:pStyle w:val="a8"/>
        <w:ind w:left="709" w:hanging="283"/>
      </w:pPr>
      <w:r>
        <w:t>Т</w:t>
      </w:r>
      <w:del w:id="2079" w:author="Булуев Илья Иванович" w:date="2023-07-13T09:36:00Z">
        <w:r w:rsidDel="0098015D">
          <w:delText>+</w:delText>
        </w:r>
      </w:del>
      <w:r w:rsidR="00B9526D" w:rsidRPr="00AA7A84">
        <w:t>ехнические требования на создание СУУТП</w:t>
      </w:r>
      <w:r>
        <w:t xml:space="preserve"> </w:t>
      </w:r>
      <w:r w:rsidR="00B9526D" w:rsidRPr="00AA7A84">
        <w:t>ПАО «</w:t>
      </w:r>
      <w:r w:rsidR="00B9526D" w:rsidRPr="001C57B8">
        <w:t>Казаньоргсинтез</w:t>
      </w:r>
      <w:r w:rsidR="00B9526D" w:rsidRPr="00AA7A84">
        <w:t>»;</w:t>
      </w:r>
    </w:p>
    <w:p w14:paraId="495964AD" w14:textId="7A4226D1" w:rsidR="005A3B92" w:rsidRPr="00AA7A84" w:rsidRDefault="005A3B92" w:rsidP="00EB3FB8">
      <w:pPr>
        <w:pStyle w:val="a8"/>
      </w:pPr>
      <w:r w:rsidRPr="00AA7A84">
        <w:t>комплект исходных данных, полученный от ПАО «</w:t>
      </w:r>
      <w:r w:rsidR="00B9526D" w:rsidRPr="001C57B8">
        <w:t>Казаньоргсинтез</w:t>
      </w:r>
      <w:r w:rsidRPr="00AA7A84">
        <w:t>»;</w:t>
      </w:r>
    </w:p>
    <w:p w14:paraId="0578276E" w14:textId="6CE0C14C" w:rsidR="005A3B92" w:rsidRPr="00AA7A84" w:rsidRDefault="005A3B92" w:rsidP="00EB3FB8">
      <w:pPr>
        <w:pStyle w:val="a8"/>
      </w:pPr>
      <w:r w:rsidRPr="00AA7A84">
        <w:t>результаты первичного обследования, предварительного тестирования установки и настройки базового регулирования, проведенных в период c</w:t>
      </w:r>
      <w:r w:rsidR="00B9526D" w:rsidRPr="00AA7A84">
        <w:t xml:space="preserve"> </w:t>
      </w:r>
      <w:r w:rsidR="00B9526D">
        <w:t>22</w:t>
      </w:r>
      <w:r w:rsidR="00B9526D" w:rsidRPr="00AA7A84">
        <w:t>.</w:t>
      </w:r>
      <w:r w:rsidR="00B9526D">
        <w:t>05</w:t>
      </w:r>
      <w:r w:rsidR="00B9526D" w:rsidRPr="00AA7A84">
        <w:t>.202</w:t>
      </w:r>
      <w:r w:rsidR="00B9526D">
        <w:t>3</w:t>
      </w:r>
      <w:r w:rsidR="00B9526D" w:rsidRPr="00AA7A84">
        <w:t xml:space="preserve"> по </w:t>
      </w:r>
      <w:r w:rsidR="00B9526D">
        <w:t>02</w:t>
      </w:r>
      <w:r w:rsidR="00B9526D" w:rsidRPr="00AA7A84">
        <w:t>.0</w:t>
      </w:r>
      <w:r w:rsidR="00B9526D">
        <w:t>6</w:t>
      </w:r>
      <w:r w:rsidR="00B9526D" w:rsidRPr="00AA7A84">
        <w:t>.2022</w:t>
      </w:r>
      <w:r w:rsidR="000D3CF9">
        <w:t>.</w:t>
      </w:r>
    </w:p>
    <w:p w14:paraId="6D8D4D9F" w14:textId="77777777" w:rsidR="000A2B41" w:rsidRPr="00EF63D9" w:rsidRDefault="000A2B41" w:rsidP="00AA7A84">
      <w:pPr>
        <w:pStyle w:val="af1"/>
      </w:pPr>
    </w:p>
    <w:p w14:paraId="60E7C279" w14:textId="77777777" w:rsidR="00B42668" w:rsidRPr="00EF63D9" w:rsidRDefault="00B42668" w:rsidP="00AA7A84">
      <w:pPr>
        <w:pStyle w:val="af1"/>
      </w:pPr>
    </w:p>
    <w:p w14:paraId="6FEC29C4" w14:textId="4F6B80F3" w:rsidR="008A58A7" w:rsidRPr="008A58A7" w:rsidRDefault="008A58A7" w:rsidP="00AE1D79">
      <w:pPr>
        <w:pStyle w:val="1"/>
      </w:pPr>
      <w:bookmarkStart w:id="2080" w:name="_Toc112142359"/>
      <w:bookmarkStart w:id="2081" w:name="_Toc139996652"/>
      <w:r>
        <w:lastRenderedPageBreak/>
        <w:t>Анализ работы базового регулирования</w:t>
      </w:r>
      <w:bookmarkEnd w:id="2080"/>
      <w:bookmarkEnd w:id="2081"/>
    </w:p>
    <w:p w14:paraId="520B3053" w14:textId="77777777" w:rsidR="004A7C62" w:rsidRPr="004A7C62" w:rsidRDefault="004A7C62" w:rsidP="00AA7A84">
      <w:pPr>
        <w:pStyle w:val="af1"/>
      </w:pPr>
      <w:r w:rsidRPr="004A7C62">
        <w:t>Настоящий раздел содержит:</w:t>
      </w:r>
    </w:p>
    <w:p w14:paraId="1249BE31" w14:textId="0564694A" w:rsidR="004A7C62" w:rsidRPr="004A7C62" w:rsidRDefault="004A7C62" w:rsidP="00EB3FB8">
      <w:pPr>
        <w:pStyle w:val="a8"/>
      </w:pPr>
      <w:r w:rsidRPr="004A7C62">
        <w:t>анализ базового регулирования;</w:t>
      </w:r>
    </w:p>
    <w:p w14:paraId="32120FB4" w14:textId="77777777" w:rsidR="00A34F9A" w:rsidRDefault="004A7C62" w:rsidP="00EB3FB8">
      <w:pPr>
        <w:pStyle w:val="a8"/>
      </w:pPr>
      <w:r w:rsidRPr="004A7C62">
        <w:t>рекомендации по дооснащению измерительными средствами</w:t>
      </w:r>
      <w:r w:rsidR="00A34F9A">
        <w:t>;</w:t>
      </w:r>
      <w:r w:rsidRPr="004A7C62">
        <w:t xml:space="preserve"> </w:t>
      </w:r>
    </w:p>
    <w:p w14:paraId="79F1452D" w14:textId="08EDA68F" w:rsidR="004A7C62" w:rsidRPr="004A7C62" w:rsidRDefault="00A34F9A" w:rsidP="00EB3FB8">
      <w:pPr>
        <w:pStyle w:val="a8"/>
      </w:pPr>
      <w:r>
        <w:t>рекомендации</w:t>
      </w:r>
      <w:r w:rsidR="004A7C62" w:rsidRPr="004A7C62">
        <w:t xml:space="preserve"> по настройке и реконфигурированию базового регулирования.</w:t>
      </w:r>
    </w:p>
    <w:p w14:paraId="37F7D8EB" w14:textId="5527B430" w:rsidR="004A7C62" w:rsidRPr="004A7C62" w:rsidRDefault="004A7C62" w:rsidP="00AA7A84">
      <w:pPr>
        <w:pStyle w:val="af1"/>
      </w:pPr>
      <w:r w:rsidRPr="004A7C62">
        <w:t>Для анализа использовались исторические данные работы Установ</w:t>
      </w:r>
      <w:r w:rsidR="00B9526D">
        <w:t>о</w:t>
      </w:r>
      <w:r w:rsidRPr="004A7C62">
        <w:t xml:space="preserve">к за период </w:t>
      </w:r>
      <w:r w:rsidR="00DA1D90" w:rsidRPr="00AA7A84">
        <w:t xml:space="preserve">c </w:t>
      </w:r>
      <w:r w:rsidR="00DA1D90">
        <w:t>22</w:t>
      </w:r>
      <w:r w:rsidR="00DA1D90" w:rsidRPr="00AA7A84">
        <w:t>.</w:t>
      </w:r>
      <w:r w:rsidR="00DA1D90">
        <w:t>05</w:t>
      </w:r>
      <w:r w:rsidR="00DA1D90" w:rsidRPr="00AA7A84">
        <w:t>.202</w:t>
      </w:r>
      <w:r w:rsidR="00DA1D90">
        <w:t>3</w:t>
      </w:r>
      <w:r w:rsidR="00DA1D90" w:rsidRPr="00AA7A84">
        <w:t xml:space="preserve"> по </w:t>
      </w:r>
      <w:r w:rsidR="00DA1D90">
        <w:t>02</w:t>
      </w:r>
      <w:r w:rsidR="00DA1D90" w:rsidRPr="00AA7A84">
        <w:t>.0</w:t>
      </w:r>
      <w:r w:rsidR="00DA1D90">
        <w:t>6</w:t>
      </w:r>
      <w:r w:rsidR="00DA1D90" w:rsidRPr="00AA7A84">
        <w:t>.2022</w:t>
      </w:r>
      <w:r w:rsidRPr="004A7C62">
        <w:t xml:space="preserve">. </w:t>
      </w:r>
    </w:p>
    <w:p w14:paraId="3A4975BB" w14:textId="14D1B0E4" w:rsidR="004A7C62" w:rsidRPr="004A7C62" w:rsidRDefault="004A7C62" w:rsidP="00AA7A84">
      <w:pPr>
        <w:pStyle w:val="af1"/>
      </w:pPr>
      <w:r w:rsidRPr="004A7C62">
        <w:t>Необходимыми условиями для оценки работы контуров</w:t>
      </w:r>
      <w:r w:rsidR="00B9526D">
        <w:t xml:space="preserve"> управления</w:t>
      </w:r>
      <w:r w:rsidRPr="004A7C62">
        <w:t xml:space="preserve"> – «удовлетворительно для целей СУУТП-проекта» были автоматический режим управления и наличие в данных изменений по заданию регулятора.</w:t>
      </w:r>
    </w:p>
    <w:p w14:paraId="586478D4" w14:textId="167E497C" w:rsidR="00D2774F" w:rsidRPr="00D2774F" w:rsidRDefault="00D2774F" w:rsidP="0098015D">
      <w:pPr>
        <w:pStyle w:val="af1"/>
      </w:pPr>
      <w:r w:rsidRPr="00D2774F">
        <w:t xml:space="preserve">Перечень основных контуров регулирования и режимы их работы после настройки представлены в таблице 1. </w:t>
      </w:r>
    </w:p>
    <w:p w14:paraId="217C3BF4" w14:textId="42501D3B" w:rsidR="00D2774F" w:rsidRPr="00D2774F" w:rsidRDefault="00D2774F" w:rsidP="0098015D">
      <w:pPr>
        <w:pStyle w:val="af1"/>
        <w:spacing w:line="240" w:lineRule="auto"/>
      </w:pPr>
      <w:r w:rsidRPr="00D2774F">
        <w:t xml:space="preserve">Таблица </w:t>
      </w:r>
      <w:r w:rsidR="001A4850">
        <w:rPr>
          <w:noProof/>
        </w:rPr>
        <w:fldChar w:fldCharType="begin"/>
      </w:r>
      <w:r w:rsidR="001A4850">
        <w:rPr>
          <w:noProof/>
        </w:rPr>
        <w:instrText xml:space="preserve"> SEQ Таблица \* ARABIC </w:instrText>
      </w:r>
      <w:r w:rsidR="001A4850">
        <w:rPr>
          <w:noProof/>
        </w:rPr>
        <w:fldChar w:fldCharType="separate"/>
      </w:r>
      <w:r w:rsidR="003F0B11">
        <w:rPr>
          <w:noProof/>
        </w:rPr>
        <w:t>1</w:t>
      </w:r>
      <w:r w:rsidR="001A4850">
        <w:rPr>
          <w:noProof/>
        </w:rPr>
        <w:fldChar w:fldCharType="end"/>
      </w:r>
      <w:r w:rsidRPr="00D2774F">
        <w:t xml:space="preserve"> – Основные контуры регулирования </w:t>
      </w:r>
    </w:p>
    <w:p w14:paraId="26CE401D" w14:textId="77777777" w:rsidR="00EC177B" w:rsidRDefault="00EC177B" w:rsidP="00EC177B">
      <w:pPr>
        <w:spacing w:line="240" w:lineRule="auto"/>
        <w:ind w:firstLine="0"/>
        <w:jc w:val="left"/>
        <w:rPr>
          <w:rFonts w:ascii="Times New Roman" w:hAnsi="Times New Roman"/>
          <w:lang w:val="en-US"/>
        </w:rPr>
      </w:pPr>
    </w:p>
    <w:tbl>
      <w:tblPr>
        <w:tblW w:w="10490" w:type="dxa"/>
        <w:tblInd w:w="-294" w:type="dxa"/>
        <w:tblLook w:val="04A0" w:firstRow="1" w:lastRow="0" w:firstColumn="1" w:lastColumn="0" w:noHBand="0" w:noVBand="1"/>
      </w:tblPr>
      <w:tblGrid>
        <w:gridCol w:w="546"/>
        <w:gridCol w:w="1573"/>
        <w:gridCol w:w="3540"/>
        <w:gridCol w:w="1560"/>
        <w:gridCol w:w="1339"/>
        <w:gridCol w:w="1932"/>
      </w:tblGrid>
      <w:tr w:rsidR="009F0CB6" w:rsidRPr="009F0CB6" w14:paraId="23D4AF2C" w14:textId="77777777" w:rsidTr="009F0CB6">
        <w:trPr>
          <w:trHeight w:val="870"/>
          <w:tblHeader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16F6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№</w:t>
            </w:r>
          </w:p>
        </w:tc>
        <w:tc>
          <w:tcPr>
            <w:tcW w:w="157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05522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Позиция</w:t>
            </w:r>
          </w:p>
        </w:tc>
        <w:tc>
          <w:tcPr>
            <w:tcW w:w="3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2EA98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Описание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2A21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Проектный режим работы регулятора</w:t>
            </w:r>
          </w:p>
        </w:tc>
        <w:tc>
          <w:tcPr>
            <w:tcW w:w="133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66DC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Режим работы регулятора до настройки</w:t>
            </w:r>
          </w:p>
        </w:tc>
        <w:tc>
          <w:tcPr>
            <w:tcW w:w="19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24E7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Режим работы регулятора после настройки</w:t>
            </w:r>
          </w:p>
        </w:tc>
      </w:tr>
      <w:tr w:rsidR="009F0CB6" w:rsidRPr="009F0CB6" w14:paraId="39C19A5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0EA7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83F11D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TIRCA46390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9C84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S-111A/B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81E4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2202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B6615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376B06A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4B54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FC2C7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TIRCA46001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43A7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S-158A/B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866F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61EF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270E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1A18DCC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EAD5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0165D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TIRCA41401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3AC7C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S-157A/B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3469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DF8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65EBE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54EB14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ABD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0B3E0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FIRC41100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C592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90AA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E832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37D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159B79E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F401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9E3DC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8034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6174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A0E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44E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5B0242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A03CB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4693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TIRCA41190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8407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 слоя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1819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E38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8D959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1CE7CA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8FB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389760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FIRCA41020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81A2A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на 2 слой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4A2F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0BF5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3A6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</w:tr>
      <w:tr w:rsidR="009F0CB6" w:rsidRPr="009F0CB6" w14:paraId="4933EAB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911FD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F7F10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TIRCA41250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A190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3 слоя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20050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6DFA9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368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CCC394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C166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8215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FIRCA41030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8721C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на 3 слой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28DB5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746A0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3A5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</w:tr>
      <w:tr w:rsidR="009F0CB6" w:rsidRPr="009F0CB6" w14:paraId="1EB773E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E65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0490A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TIRCA41310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3283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4 слоя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F1361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B518F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B01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58C5BA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65D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69175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FIRCA41040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5AFC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на 4 слой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A137B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E329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AA62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</w:tr>
      <w:tr w:rsidR="009F0CB6" w:rsidRPr="009F0CB6" w14:paraId="1B261C1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A610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D40D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PIRC43000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06F8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РМА из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6DD7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E613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5AA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7341F74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1173C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9475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FIRCA41000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6ED2F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пропилена на вход в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A0AD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2B969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3D932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343E7F4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8F7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FAC74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FIRCA41010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BBE5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пропилена на 2 слой в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59AE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B1A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48B4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3B19214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5C4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E62BB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FIRC41080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B556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BA6E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C65D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C84A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42AFA0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1E86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410F67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FIRCA47070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CC8D2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бензола в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4EC0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3001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A8F7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DA9779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C604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AB22F4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TIRCA41040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CC2F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орошения R-101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566F7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FFB5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828F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066C0F1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5D6A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18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D5C0B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TIRCA42010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4FDC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R-102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D7F7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334A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35F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576B25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8B480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5840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FIRC42040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ADE6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Е-104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82E5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9EDF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02E0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CAS</w:t>
            </w:r>
          </w:p>
        </w:tc>
      </w:tr>
      <w:tr w:rsidR="009F0CB6" w:rsidRPr="009F0CB6" w14:paraId="4E42A1C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3E7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EB7EE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FIRCA42020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7153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рецикл. бензола в R-102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AC2D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AAE5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EF10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6628EF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45BE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7A5CD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PIRC42045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C5E8E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РМ из R-102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856C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B03C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053F8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FD3949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141F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515F0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FIRCA48000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B407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рецикл. ПИПБ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82CF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6384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D405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663CC7F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F8A49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lastRenderedPageBreak/>
              <w:t>23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CF54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FIRCA48030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E7BBF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насыщ. ПИПБ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21AF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3BA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E924F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4599794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F2DB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196BB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LIRCA45020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4557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на 27 тарелке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3D2F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78C7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5B97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6FC652C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CD76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45075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FIRCA45020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B183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ПИПБ в R-102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14BF1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F2AC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C618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710243E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629B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E9A8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FIRCA49050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E4E7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пропилена в R-103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58602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177E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D57E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8D0201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F419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57BD99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TIRCA49000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586E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входе в R-103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8942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D727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0F4B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5DBD36A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B6A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AD00C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FIRCA49040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7B6E0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рецикла в R-103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39B85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62F1A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DD3EC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BCA484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E746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29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976DA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PIRC49080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FA95D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РМА из R-103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7F90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83C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C767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1FFA8F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48A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27AFED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PIRC49000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38E9D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V-153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38329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FA67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5362B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12A5729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0261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E54EE7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FIRC47050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4CAC3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свежего бензола в V-153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7765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8F80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3281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073028F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2A9D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E213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LIRCA49020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19B9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V-153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E9766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1630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FFFA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0FB34B7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9FC6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8BF66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FIRC43100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7886B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бензола из отд. ректификации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D5D8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EA15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3A17E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32020F9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61D7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09D3A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FQIRCA49000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E01B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бензола из V-153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82F08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52FEF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0C32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7B321EB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1CD2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0C146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FIRC49080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B7076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Е-152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A4E6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22C0B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AFD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1D322C7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D0CE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8BFD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LIRCA49030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8E78C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С-151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BD7D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784D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ADCB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3E3AC4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E10F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2135A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FIRCA49090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1441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ПИПБ из С-151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19131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D37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4A49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42C5B70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542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1EC2F6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PIRC49170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E4728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V-154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0B01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3EF4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3B29F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55ECBA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B80A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39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252685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LIRCA49080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79D9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V-154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8F57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11CE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4E4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7C4071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B6C41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40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E8E8A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FIRCA49130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66A4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С-151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B1A30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9195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DEF7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126C005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51F86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CA"/>
              </w:rPr>
              <w:t>41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1B3F7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FIRC49120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300F1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легкой фр. в 401 цех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BFCE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5878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0B9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1D5EAEF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559D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38F367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FIRC49110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2A332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легкой фр. в R-103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FA10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C5F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0ABF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50371C4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6BD3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78DCF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TIRCA43080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50F5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16 т. С-121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D573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C55A0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1C500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B174F5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455D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92DA67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FIRCA43050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5922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Е-122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8173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30AE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9AD62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332CE79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4CAC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09104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FIRCA43030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66E81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рецикл. бензола в С-121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E26D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8B16D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F78EC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55171D2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BE80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34AE7A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LIRCA43000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A5A1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V-122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2AB4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636F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B962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F2E85B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C68FE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68B5A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FIRCA43001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2A01A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свежего бензола в С-121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8DC8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7E07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7A3AC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147CBF5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CD97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39DC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LIRCA43010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C51E6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С-121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2D657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9A313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5FD50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357E088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5D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E962DC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LIRCA43040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66C5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A5E98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D4FD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BC1F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60985BD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1A52E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FEB27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FIRC43110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4FCE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С-121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BD64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D35C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977C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4F9D055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07F50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C5041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TIRC43120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E8B0F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V-121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D959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4B940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7B05E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348B1B8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E3BA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6FA7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PIRC43160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6A0C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V-121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64C67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1FC8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583F8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0A1139A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AAF3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449E5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FIC43070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00F8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Вода в Е-121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3DE4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D991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97367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7E4AFAA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DDFE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8138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FIC43123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5AA8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Вода в Е-123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FC93D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FD5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DC7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6A48312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7F59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98617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FIC43080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44A7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ХЗВ из V-121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E8D4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FFEF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5440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2C6B781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917B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E3441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TIRCA44010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C716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6 т. С-131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B367D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A3E8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728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605428B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EAFF2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F4BF5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FIRCA44010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0D8A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Е-132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9189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5796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3005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46C3FC2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AB7F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9539F1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LIRCA44060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0AFC3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7B83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72BEC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0E54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00CFE5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AD9E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AB83D0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FIRC44050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0AF4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С-131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6468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F75B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8A05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0D52B59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84F41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09402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LIRCA44000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20687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верх насадки V-131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5566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3782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A169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42A1F7C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0C9E1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41ADD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FIRC44040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5A8F5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ИПБ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E19B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D70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5F508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061203C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AC77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62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57F7E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LIRCA44020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1C42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С-131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33315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F8769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EABAE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DAFE16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2820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A65008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D22E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неочищ ПИПБ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6046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87BE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A0FA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0BC478B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6D6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72F96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FIRC44030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B9391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Орошение С-131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CF58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7E70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A37B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2529354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58FC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FCEF4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PIRCA44030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76AA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шлеме С-131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69D8C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AD4E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EEF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83DF31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D67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B6744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TIRC44110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97D6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V-131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13B9F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D1E9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FDC3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810E03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A303A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7CF2EA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FIRC44070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3C829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Вывод ИПБ из V-131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6BE7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8CB18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3318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310B71D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7575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736A2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TIRCA45050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FA85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 на выходе из Е-142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D4F8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113C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7023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78BF983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1B719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AE18CF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FIRCA45030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E8C04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Е-142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2575F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2BE0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798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33D60FC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073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89985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AB01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рец. ПИПБ в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5599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88F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A519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7B4B5AD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2940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79C79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F08E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рец. ПИПБ из отд. алк. в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9056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4D72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34D7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AUTO</w:t>
            </w:r>
          </w:p>
        </w:tc>
      </w:tr>
      <w:tr w:rsidR="009F0CB6" w:rsidRPr="009F0CB6" w14:paraId="443A2FB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98E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F144E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LIRCA45040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1C3BE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324D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E379F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CB243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4590D1E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688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7E8E5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B7F6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смолы из 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68FE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EC60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4CC7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3AEDB91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D074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0537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LIRCA45060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2BB4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V-141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AFC8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A441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A5FE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448A4D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E3A7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49E30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FIRC45060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C4A9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AD6E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377E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FCE0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5FA8B55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E87E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482AB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PIRCA45010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9C85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шлеме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BA6E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2CCB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9672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7F35CB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42CD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E519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TIRC45100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11603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V-141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A497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22C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A0C0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</w:tr>
      <w:tr w:rsidR="009F0CB6" w:rsidRPr="009F0CB6" w14:paraId="11EB516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392E6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2B5EF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FIRC45070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ACF41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сдувки аромат. из С-141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1C00E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A73E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1D5F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422FDA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DA3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98A8E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85EC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окисл. шихты из T-4/1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BE42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0B4D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95BA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355EF2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ACE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571D0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495D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окисл. шихты из T-4/1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9B5C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331D3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F3F6F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C55470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C425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9E434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FIRCA33701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2B2A6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A5667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581EC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A05E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DC89E1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300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88745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FIRCA33709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89F9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3018A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2DF3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DE21E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E4CEE3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6506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2C9C1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0B37F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окисл. шихты из T-4/2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6EE7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AA91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9774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FACD9E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5AC0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C8CE5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TIRCA31720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59EC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окисл. шихты из T-4/2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DD64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5E189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351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C408B7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3118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78B00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958B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1CC31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762A1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3AA10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4AA5F44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3353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3073A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FIRCA33729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5558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43F61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5C1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23EF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6E2646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9A32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59F5D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E116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окисл. шихты из T-4/3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2207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D1C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C237C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F8C86D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3168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7953F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97EA9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окисл. шихты из T-4/3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0FD9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1EC9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230F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26B50FA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E82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89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68848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FIRCA33747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50F5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F22A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494B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D5F2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67ED79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2770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30C68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FIRCA33746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0B52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633FD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959A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509C0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112926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2293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8C08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3A22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окисл. шихты из T-4/4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5897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BEEF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EE82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7F3FFD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F1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3E205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059C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окисл. шихты из T-4/4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59A2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C26EE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26A7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33BE8D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A998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34165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FIRCA33760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CD78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8F51D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4284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0CA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70A053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F495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E8E01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FIRCA33759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CC1E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C0C3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2A7F4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6252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F8049F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8124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6250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B885B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окисл. шихты из T-4/5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ED9C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A0C70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149F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4E51911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1BD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EA0A0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TIRCA31770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8F6A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окисл. шихты из T-4/5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F21D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4F878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1024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BC3A0A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38A52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A24BC0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FIRCA33777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4E6A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4D2AE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749E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EC2E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B5ED3C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F826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98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CF930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FIRCA33776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D119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C6BAC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F96F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BC0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6A6498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F04CF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C4A1D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81FC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окисл. шихты из T-4/6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AEEF4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EB3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E03D8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6F6B8A4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5F8AE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0605EA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1B7F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окисл. шихты из T-4/6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EB24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E2AAC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BEA9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6E9211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A52C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AA048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14E1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28F6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7FE7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E345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B29936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A6043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3FD3C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FIRCA33789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50F1B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A315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79C3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5580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DEF0EB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88B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3D585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FIRC33080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6BBE9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окисл. шихты из T-4/7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7BC8E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D801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C4CCB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2A89DA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137BE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1856A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TIRCA31600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5EBC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окисл. шихты из T-4/7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7AC9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A105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5CE4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7BDB67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B508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235B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FIRCA33010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822E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из Р-2/7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30A0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ABF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F1C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4F76B5C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E2D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EF476C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FIRCA33090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7D334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тех. воздуха в Р-2/7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52581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F5B4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12634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351199C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28E5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409328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FIRCA33802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E51E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C8F4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4D1C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3DAC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4C2F15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4569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BBB5B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TIRCA318061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BE1C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из Т-15/1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6376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CCD0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629A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6F9020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B099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F40A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FIRCA33812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46EA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99013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D188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F52D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2AAF964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D09CA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110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3170DD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TIRCA318161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7A89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из Т-15/2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00C8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0E5F1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63DA0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FD8704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2619D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111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9BAD9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FIRCA33822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36CF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BF7C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1A18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6E4EF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0FD3516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5790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112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360DFF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TIRCA318261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7C11C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из Т-15/3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C277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7507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4FEE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1679DA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708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33862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FIRCA33101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AEE5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9718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C064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A913C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70D71CB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1878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114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DB26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TIRCA31630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58FF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УРМ после Т-15/4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3EC1C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9D313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59B6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F096D8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74E2E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115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A31BD1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TIRCA318531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2F066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УРМ после Т-25/1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154D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37B99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79F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19B7A36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BBBD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116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8606D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TIRCA318631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63F69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УРМ после Т-25/2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F75B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722E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8043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6AC8D18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03F8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117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46C1F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TIRCA318731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0020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УРМ после Т-25/3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E6DE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ED67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A3ED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258F7F5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AF3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118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F945E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TIRCA31650</w:t>
            </w:r>
          </w:p>
        </w:tc>
        <w:tc>
          <w:tcPr>
            <w:tcW w:w="3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FACC2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УРМ после Т-25/4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7731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908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83E9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AUTO</w:t>
            </w:r>
          </w:p>
        </w:tc>
      </w:tr>
      <w:tr w:rsidR="009F0CB6" w:rsidRPr="009F0CB6" w14:paraId="5F079A2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1435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119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4B7E2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FICA53608_1</w:t>
            </w:r>
          </w:p>
        </w:tc>
        <w:tc>
          <w:tcPr>
            <w:tcW w:w="3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3E7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катализаторной шихты в Р-14/2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B5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991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0F1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098462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B0F1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BC69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FIC53604_2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6E1AF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ГПИПБ в Р-14/2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E6C7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33A1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854C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7875A3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74DE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4A9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FIC53623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832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трубу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5CF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C97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0B10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312E0A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9E1F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541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TICA51623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146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после Т-15/2,1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1A2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F75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11B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BB8073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4221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408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TICA51624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9F4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после Т-15/3,4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158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6720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810C0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72505A6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F9C7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68A49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TICA51622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F1C2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после Т-15/5,6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8FD0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0F4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81F9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0B1675C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AA52F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3D3E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LICA54150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592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РМ в Е-16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879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C36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3F6B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A45921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B12D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3A01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TICA51240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139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РМ после 203/1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6CF4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B3F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2528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1A97CD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0320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02B0A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TIC51628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3FF4E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Tемпература РМ после Т-203/2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DE1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D23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EA19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EEB62D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260D6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E14F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PIRCA52001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655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РМР из Т-201 в Е-16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C6F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C5E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37DB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7D747C1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3C6AB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6AB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FIC53701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755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на питание К-21/1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84B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7F6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143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2F9C0C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CABC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D81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FIC53703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C4C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перед К-21/1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E6C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0C76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E0E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EA7D64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6484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2BD6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TICA51704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846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К-21/1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7F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4D8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49E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1FDC67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D3C0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8ADC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LIRCA54704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2BF4D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куба K-21/1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BE8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F024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0440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9049F2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B461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A5B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FICA53705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2D2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на питание К-21/2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9F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61BE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F12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50ECFF1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5949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7E4F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FIC53707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F787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перед К-21/2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3492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AD0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7900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0FD603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02BE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135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5B56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TIC51708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2A5E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К-21/2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244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664C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505D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CF2C27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60314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4E9B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LIRCA54700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B708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куба K-21/2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DE9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EB7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B045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0F8487D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A49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F0B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LICA54730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F62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E-26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DEBB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7D8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6EED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BA1F73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C1AB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905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FIC53230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388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10% NaOH в 30a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B76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411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64A1D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02ABD1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6F7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139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43A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FIC53250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6C30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30a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351C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B53A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99C5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2C842F1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A4E0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3D54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FIC53270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F93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альдегид/ацетон от Н-37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FAD0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CE2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ACC16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249C77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1022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15212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TIC51341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635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30a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529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2BCF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833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2DF548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76F8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EDE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LICA54380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4B7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30a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FBEF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6D65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783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C91CFC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B99D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639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LICA54390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78DD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альдегидной фракции в Е-36а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10F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5DB7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219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83E823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DDDF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433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FIC53010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ED3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10% NaOH в К-130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45B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6FBF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C47E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AF5296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156A8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426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FIC53040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9F0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К-130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3C2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94C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3F4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DD31CD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430A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B4F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TICA51120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E19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12 тарелке в К-130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717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2D8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6C3D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00CABF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063D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05E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LICA54040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E701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К-130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E10F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ED1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313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57C7C1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2DF0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7D3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LICA54210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CAF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Е-36/3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E43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0979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3FAE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1EE4E66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B0EC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042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DD3F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К-37/1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40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C4B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4674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560D518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67CC7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1BE3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FIC53806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AB9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кубовой жидкости К-37/1 в 0406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8E2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054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325C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05789C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FE16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38C3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TICA51803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6086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К-37/1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CE74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5262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91B19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62DE9C4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4CBA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97127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FIC53814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B9F3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К-37/2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8E2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F434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840C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0E169A9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1D227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0C3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LICA54813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1270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К-37/2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53A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69E20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198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6894CDE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364BC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519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TICA51813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A9B3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К-37/2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A16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56428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2D2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2D39356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AB1C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AE2C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FIC53827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B27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сырца в К-37/3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A508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A0DF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D60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4061A32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C1AE3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73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FIC53824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0EFBD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К-37/3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F5B5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0E1D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4D3E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49FB17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BDF8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7B6D9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876E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на питания К-100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63A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015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33A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83B842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6951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AC39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FIC53826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0E7F2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кубовой жидкости К-37/3 в 0406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1BCD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62F4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01A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7C88331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4971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89578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TICA51823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066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К-37/3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587B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851CF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568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27A33B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1C69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14D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FIC53845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0F915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на К-100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890D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9BC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F2963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51B41EA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E05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FC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TIC51840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421F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769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A27B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330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29C399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09D5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E67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TICA51844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C179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895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EC31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10410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13CB79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ADD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CE4C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LICA54844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E1B3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К-100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151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902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437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FF225E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BD64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39158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FIRC53400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FB8F7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деминерализованной воды в емкость 108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AD31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203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9A0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5218F4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A53C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045C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LICA54849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4D51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углеводородной фракции в Е-70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859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594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D10E6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22C394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819F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6D1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TIC51856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4F5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кубовой жидкости К-42 из Т-97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839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918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A48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B0001F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E7E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AC02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TIC510054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AD9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фенола на выхода Т-97.3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495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AD6E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C34A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17AECC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87E9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DCF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TICA51863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5E8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К-90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AE8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8C0F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FEB5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B36722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D95F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169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33DA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FIC53210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58DD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в К-48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B98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4E6C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67D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22EE94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C716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170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BF59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FIC53180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00A9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дистиллята в К-100/42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39E1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D4EAF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7D7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DE8079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B740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2999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FIC53160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D80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в К-48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8D8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89D7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CD3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9489BC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76E14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AC281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FIC53170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B046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дистиллята К-48 в Е-56/5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3A0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A809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8DE2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67C5E41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8D2C4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8C4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TIC51410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B2C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фенола после Т-72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4385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E2C5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B47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11A030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C3A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442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TICA51281_1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4B0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К-48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3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379E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96EB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C02CE3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F3107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C694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FIC53150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052F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кубовой жидкости К-48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AA2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1E20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D25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4694293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AD73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1B59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LICA54160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DFCAA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кубе К-48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D507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5A8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2B41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07A76A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FD8F2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893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TIC7012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E787D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фенола после Е-701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92D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FE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69C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E4ED9E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25D14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AAC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TIC7016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2891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T-701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2A2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4A29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599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47FADB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0B598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179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76504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FIC7011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1C10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в Т-701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629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AD3F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211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FBD93A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3721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E747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FIC1002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97B2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 из Е-232 в Z-100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DA9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7B99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8B1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75F6D6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74CD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C54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FIC1201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3E6E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 из Е-232 в Z-110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AB4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D38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3DA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5A0CF4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F5C2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9EC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FIC1301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2BC3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 из Е-232 в Z-120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D86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13AB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6A4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75CE56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3D2B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BB34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FIC1001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732C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из Т-701 в Z-100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30B4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566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B118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772392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D872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0AEB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TIC1202B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2CAF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после Е-110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3B55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31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4E85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3F1A31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078E6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F857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TIC1302B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F59E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после Е-120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7E30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E73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26A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8723378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0B4EE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FA73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FIC2006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E25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Е-200 на подогрев С-200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92C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866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11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04DECB5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2D43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7CEB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TIC2005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5C81A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середине колонны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CD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399B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C7E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70B505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2BBA6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B97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FIC2003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79F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С-200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078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9D5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12C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30D8690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574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189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988E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TIC2002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5FC6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С-200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FF5B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378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FD7D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A471EF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4269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43D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PIC8904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C6F0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коллекторе пара 1,2 Мпа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BF41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4D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C57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E92C52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7B656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D4C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FIC1353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9B3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колонны С-200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22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5D8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E648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7C00DBDE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A2B2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0F5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LIC1352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F2C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сборнике V-135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811D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147D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EAC3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2C2105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FFCE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02D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FIC2201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4ECC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Е-220, на подогрев С-220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C8A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CB7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133E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08D465D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F8F1F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7FC0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TIC2205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BB0B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середины С-220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6599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776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82B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C8BA4B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5438B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11444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FIC2203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583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С-220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F99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545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FFFF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C925C5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9B46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9A8C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FIC2261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DD0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колонны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83C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32D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00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16BF13E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C7AC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FC9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LIC2301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331A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колонне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5B9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577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881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A2DB5E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6B45E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4B5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FIC2301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3D97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Е-230, на подогрев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BA21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6A9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661A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C5F64D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A88EE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199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FE7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TIC2301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DE05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Tемпература в кубе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30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82D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3870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E398A8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AB80E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7C72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FIC2302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185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9614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4B8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CC7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49547CC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3C6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84F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LIC2351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EDE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сборнике V-235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B8E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DCC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93A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6FC852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44F70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9B9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PIC2301B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EFA83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колонне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5C3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2B2C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1202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9DA515F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8C764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A2E8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PIC2301С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594C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колонне С-230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97D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DA25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A63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07C782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707C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790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FIC2431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E9F7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на подогрев куба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57B2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14A4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B3C7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6D44AA7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1B3E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69A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TIC2405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369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Температуры в кубе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33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CADD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6E38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32F864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4D201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206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5632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FIC2403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4ABE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CA4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DB4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BF19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552913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3FC8A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2A8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FIC2403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5640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флегмы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C0E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45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07E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341A247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991E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8DCE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FFIC2403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E8E3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28BB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73DC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ADC8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0E05A9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F4EC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82D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TIC2505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A91B7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гор.струи С-250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FE5C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973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C4B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092FE2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FFD01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E9A3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FIC2503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DD93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Флегма С-250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BC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9DF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F4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3483A0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2DDDB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069E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FIC2207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AF53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E31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6F7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8560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7B9200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629E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17DB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FIC2407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FF12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Питание колонны С-250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336B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EFC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95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74E699A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0D954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40F8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LIC2405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4358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колонне С-240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A8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817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624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ADE28A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A27F0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103A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LIC2505A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5965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колонне С-250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4CF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41F7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91DE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51B94A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CA457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6D1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FIC2101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D001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Е-210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A37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636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7DD2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350CADB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2BE1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214C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FIC2007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44BDA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в сепаратор V-210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CD7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BCB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D87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2EE0A87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7000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D86D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LIC2004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F86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главном дегидраторе С-200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6909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6F43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47EC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C8A802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B56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9264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FIC3002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DF296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фенольной воды в К-300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4D8C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DC5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707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38F0077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62383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219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2B79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TIC3005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93A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кристаллизаторе К-300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841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A181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B5EC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6CBEFB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5BE37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161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FIC3006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8304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смеси из К-300 в F300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6B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386E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4DF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A55C2AF" w14:textId="77777777" w:rsidTr="009F0CB6">
        <w:trPr>
          <w:trHeight w:val="6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78B7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6EC56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FIC3712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B4F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промывочной жидкости от V-315 в кристаллизатор К-300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38E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10B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8E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5441A0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1A60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1FB8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FIC3711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C2D5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маточной жидкости в Е-371(в С-370)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4F3C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996A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456D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2C3C8D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A625B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12A9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FIC3312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C496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в С-330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9177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5ED4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D57F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3D59F03" w14:textId="77777777" w:rsidTr="009F0CB6">
        <w:trPr>
          <w:trHeight w:val="6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FD9A2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EC7A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FIC3081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DCEB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маточной жидкости на вторую секцию фильтра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14C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D9B4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CA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108846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2264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2889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FIC3021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FF082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на F300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8D7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C5F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55E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326B5B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CBA2E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5690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FIC3008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C48E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на промывку ленты F-300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69C4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B35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D29B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C8B860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15EB9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C16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TIC3303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0CAB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С-330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D85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B001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0409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01DAD5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A2715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327E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TIC3702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7E376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С-370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F97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2D3E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706D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E550FB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8E95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0EFD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TIC3311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E6E8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питания колонны С-330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27C2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68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4F8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136BF28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7C3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4B9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TIC6002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D436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питания R-600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FD9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3726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8A69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BE17D1A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31E2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9599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FIC6201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008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Е-620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35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94F9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F17D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5BB0482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890F9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6B4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TIC6205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593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сепараторе V-620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AA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DF1A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5D4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56B793B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CC03F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FE1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FIC3402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970D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фенольной воды в К-340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9FA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58B1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912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</w:tr>
      <w:tr w:rsidR="009F0CB6" w:rsidRPr="009F0CB6" w14:paraId="4717A21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16B4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9652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TIC3405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B4D9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Tемпературы в кристаллизаторе поз. К-340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D20A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9AD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6794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540D5C2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110A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8FCD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FIC3421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69594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Бфа из К-340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25B4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4508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29C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MAB</w:t>
            </w:r>
          </w:p>
        </w:tc>
      </w:tr>
      <w:tr w:rsidR="009F0CB6" w:rsidRPr="009F0CB6" w14:paraId="08769A94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55482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D970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FIC3431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784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Бфа из К-341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0683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9F85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9FC7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34C9B29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14C8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2363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FIC7007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F660A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чистого фенола на промывку S-340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5BE0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0B1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0A22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5C8E11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D557C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238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5FA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FIC3611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9E01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БФА в Е-400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5AD7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B839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52DB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390AA50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6EF33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239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534A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LIC3601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7118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в расплавителе М-360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295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DC3B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951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6CD067E9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69B40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2BD95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TI3603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CC6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рецирк. Бфа в М-360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520D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7D8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F6E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5FC1F4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F42B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241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20387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FIC4001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23AF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Е-400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8D2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ED2C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B313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61F9A0A7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48391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242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2E27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TIC4004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721D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сепараторе V-400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ACFF7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8DE7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A793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4922C211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9506C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243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2C20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FIC4101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AABC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пара в Е-410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C1F2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B1D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PRD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6D980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</w:tr>
      <w:tr w:rsidR="009F0CB6" w:rsidRPr="009F0CB6" w14:paraId="7C560E45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BD35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244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6800F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TIC4104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FA7C7E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сепараторе V-410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C969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9A09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1DA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7DB7183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6E75A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245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4B3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TIC4201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807CA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пара в С-420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BC68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CD08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9E6C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6E8E066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27D6C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246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6AAEA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FIC4201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7B62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острого пара в колонну С-420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3427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9C2D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BC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589DC9D0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55EC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247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1DB3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FIC4105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83045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питания С-420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BB05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CAS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CEF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815EB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MAN</w:t>
            </w:r>
          </w:p>
        </w:tc>
      </w:tr>
      <w:tr w:rsidR="009F0CB6" w:rsidRPr="009F0CB6" w14:paraId="5C51BCEC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540AB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248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B6293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FIC4203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16A4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куба С-402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286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39B44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845FD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0FD5139D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C9848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249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ECE6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TIC5022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0C2D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циркулирующего азота Е-500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0B81C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3CE8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61DE1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  <w:tr w:rsidR="009F0CB6" w:rsidRPr="009F0CB6" w14:paraId="22ED35B3" w14:textId="77777777" w:rsidTr="009F0CB6">
        <w:trPr>
          <w:trHeight w:val="315"/>
        </w:trPr>
        <w:tc>
          <w:tcPr>
            <w:tcW w:w="5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5E1D76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250</w:t>
            </w:r>
          </w:p>
        </w:tc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D373F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PIC5023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D3DA2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 грануляционной башне С-500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2503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F1B8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  <w:tc>
          <w:tcPr>
            <w:tcW w:w="19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51255" w14:textId="77777777" w:rsidR="009F0CB6" w:rsidRPr="009F0CB6" w:rsidRDefault="009F0CB6" w:rsidP="009F0CB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9F0CB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AUT</w:t>
            </w:r>
          </w:p>
        </w:tc>
      </w:tr>
    </w:tbl>
    <w:p w14:paraId="2FDDEC17" w14:textId="77777777" w:rsidR="009F0CB6" w:rsidRDefault="009F0CB6" w:rsidP="00EC177B">
      <w:pPr>
        <w:spacing w:line="240" w:lineRule="auto"/>
        <w:ind w:firstLine="0"/>
        <w:jc w:val="left"/>
        <w:rPr>
          <w:rFonts w:ascii="Times New Roman" w:hAnsi="Times New Roman"/>
          <w:lang w:val="en-US"/>
        </w:rPr>
      </w:pPr>
    </w:p>
    <w:p w14:paraId="5C9CAE01" w14:textId="77777777" w:rsidR="006625FE" w:rsidRDefault="006625FE" w:rsidP="00EC177B">
      <w:pPr>
        <w:spacing w:line="240" w:lineRule="auto"/>
        <w:ind w:firstLine="0"/>
        <w:jc w:val="left"/>
        <w:rPr>
          <w:rFonts w:ascii="Times New Roman" w:hAnsi="Times New Roman"/>
          <w:lang w:val="en-US"/>
        </w:rPr>
      </w:pPr>
    </w:p>
    <w:p w14:paraId="580AC220" w14:textId="77777777" w:rsidR="006625FE" w:rsidRPr="002B7926" w:rsidRDefault="006625FE" w:rsidP="006625FE">
      <w:pPr>
        <w:pStyle w:val="af1"/>
      </w:pPr>
      <w:r w:rsidRPr="002B7926">
        <w:t xml:space="preserve">Анализ проводился после настройки базового регулирования, выполненной в период с </w:t>
      </w:r>
      <w:r>
        <w:t>22</w:t>
      </w:r>
      <w:r w:rsidRPr="00AA7A84">
        <w:t>.</w:t>
      </w:r>
      <w:r>
        <w:t>05</w:t>
      </w:r>
      <w:r w:rsidRPr="00AA7A84">
        <w:t>.202</w:t>
      </w:r>
      <w:r>
        <w:t>3</w:t>
      </w:r>
      <w:r w:rsidRPr="00AA7A84">
        <w:t xml:space="preserve"> по </w:t>
      </w:r>
      <w:r>
        <w:t>02</w:t>
      </w:r>
      <w:r w:rsidRPr="00AA7A84">
        <w:t>.0</w:t>
      </w:r>
      <w:r>
        <w:t>6</w:t>
      </w:r>
      <w:r w:rsidRPr="00AA7A84">
        <w:t>.2022</w:t>
      </w:r>
      <w:r>
        <w:t xml:space="preserve"> </w:t>
      </w:r>
      <w:r w:rsidRPr="00712EFF">
        <w:t>в соответствии</w:t>
      </w:r>
      <w:r w:rsidRPr="002B7926">
        <w:t xml:space="preserve"> с согласованной «Программой настройки базового регулирования». Результаты настройки регуляторов сведены в таблицу </w:t>
      </w:r>
      <w:r>
        <w:t>2</w:t>
      </w:r>
      <w:r w:rsidRPr="002B7926">
        <w:t>.</w:t>
      </w:r>
    </w:p>
    <w:p w14:paraId="2FC61D5E" w14:textId="026B3409" w:rsidR="006625FE" w:rsidRDefault="006625FE" w:rsidP="006625FE">
      <w:pPr>
        <w:pStyle w:val="af1"/>
      </w:pPr>
      <w:r w:rsidRPr="002B7926">
        <w:t>Ниже приведены настроечные параметры и тренды работы регуляторов (</w:t>
      </w:r>
      <w:r>
        <w:t xml:space="preserve">до и </w:t>
      </w:r>
      <w:r w:rsidRPr="002B7926">
        <w:t>после настройки), необходимость настройки которых была выявлена по результатам предварительного обследования.</w:t>
      </w:r>
      <w:r>
        <w:t xml:space="preserve"> Голубой областью выделен период до настройки.</w:t>
      </w:r>
    </w:p>
    <w:p w14:paraId="5E616D86" w14:textId="77777777" w:rsidR="006625FE" w:rsidRDefault="006625FE" w:rsidP="006625FE">
      <w:pPr>
        <w:pStyle w:val="af1"/>
      </w:pPr>
      <w:r w:rsidRPr="002B7926">
        <w:t>Работа остальных регуляторов установки удовлетворительна для целей внедрения СУУТП</w:t>
      </w:r>
      <w:r>
        <w:t>.</w:t>
      </w:r>
    </w:p>
    <w:p w14:paraId="5AB3875E" w14:textId="77777777" w:rsidR="006625FE" w:rsidRPr="00F142ED" w:rsidRDefault="006625FE" w:rsidP="006625FE">
      <w:pPr>
        <w:pStyle w:val="af1"/>
      </w:pPr>
      <w:r>
        <w:t>Ниже</w:t>
      </w:r>
      <w:r w:rsidRPr="004A7C62">
        <w:t xml:space="preserve"> приведен анализ работы ключевых контуров регулирования, а также исторические тренды их работы. На графиках </w:t>
      </w:r>
      <w:r w:rsidRPr="006F484D">
        <w:rPr>
          <w:b/>
          <w:bCs/>
          <w:color w:val="00B050"/>
        </w:rPr>
        <w:t>зелёной</w:t>
      </w:r>
      <w:r w:rsidRPr="007C615A">
        <w:rPr>
          <w:color w:val="00B050"/>
        </w:rPr>
        <w:t xml:space="preserve"> </w:t>
      </w:r>
      <w:r w:rsidRPr="007C615A">
        <w:t xml:space="preserve">кривой отображается </w:t>
      </w:r>
      <w:r>
        <w:t xml:space="preserve">значение </w:t>
      </w:r>
      <w:r w:rsidRPr="004A7C62">
        <w:t>полевого сигнала (PV-параметр</w:t>
      </w:r>
      <w:r>
        <w:t xml:space="preserve">), </w:t>
      </w:r>
      <w:r w:rsidRPr="004A7C62">
        <w:rPr>
          <w:b/>
          <w:bCs/>
          <w:color w:val="FF0000"/>
        </w:rPr>
        <w:t>красной</w:t>
      </w:r>
      <w:r w:rsidRPr="004A7C62">
        <w:rPr>
          <w:color w:val="FF0000"/>
        </w:rPr>
        <w:t xml:space="preserve"> </w:t>
      </w:r>
      <w:r w:rsidRPr="004A7C62">
        <w:t>кривой отображается уставка ПИД-регулятора (S</w:t>
      </w:r>
      <w:r>
        <w:rPr>
          <w:lang w:val="en-US"/>
        </w:rPr>
        <w:t>V</w:t>
      </w:r>
      <w:r w:rsidRPr="004A7C62">
        <w:t>-параметр)</w:t>
      </w:r>
      <w:r>
        <w:t xml:space="preserve"> и </w:t>
      </w:r>
      <w:r w:rsidRPr="004A7C62">
        <w:rPr>
          <w:b/>
          <w:bCs/>
          <w:color w:val="0070C0"/>
        </w:rPr>
        <w:t>синей</w:t>
      </w:r>
      <w:r w:rsidRPr="004A7C62">
        <w:rPr>
          <w:color w:val="0070C0"/>
        </w:rPr>
        <w:t xml:space="preserve"> </w:t>
      </w:r>
      <w:r w:rsidRPr="004A7C62">
        <w:t xml:space="preserve">кривой приводится также тренд выхода регулятора </w:t>
      </w:r>
      <w:r>
        <w:br/>
      </w:r>
      <w:r w:rsidRPr="004A7C62">
        <w:t>(</w:t>
      </w:r>
      <w:r>
        <w:rPr>
          <w:lang w:val="en-US"/>
        </w:rPr>
        <w:t>MV</w:t>
      </w:r>
      <w:r w:rsidRPr="004A7C62">
        <w:t xml:space="preserve">-параметр). </w:t>
      </w:r>
    </w:p>
    <w:p w14:paraId="32602010" w14:textId="77777777" w:rsidR="006625FE" w:rsidRPr="006625FE" w:rsidRDefault="006625FE" w:rsidP="00EC177B">
      <w:pPr>
        <w:spacing w:line="240" w:lineRule="auto"/>
        <w:ind w:firstLine="0"/>
        <w:jc w:val="left"/>
        <w:rPr>
          <w:rFonts w:ascii="Times New Roman" w:hAnsi="Times New Roman"/>
        </w:rPr>
      </w:pPr>
    </w:p>
    <w:p w14:paraId="66D545EC" w14:textId="0032A7E8" w:rsidR="006625FE" w:rsidRPr="006625FE" w:rsidRDefault="006625FE" w:rsidP="00EC177B">
      <w:pPr>
        <w:spacing w:line="240" w:lineRule="auto"/>
        <w:ind w:firstLine="0"/>
        <w:jc w:val="left"/>
        <w:rPr>
          <w:rFonts w:ascii="Times New Roman" w:hAnsi="Times New Roman"/>
        </w:rPr>
        <w:sectPr w:rsidR="006625FE" w:rsidRPr="006625FE" w:rsidSect="00B53C29">
          <w:headerReference w:type="default" r:id="rId18"/>
          <w:footerReference w:type="default" r:id="rId19"/>
          <w:footnotePr>
            <w:pos w:val="beneathText"/>
          </w:footnotePr>
          <w:pgSz w:w="11906" w:h="16838" w:code="9"/>
          <w:pgMar w:top="851" w:right="567" w:bottom="1418" w:left="1418" w:header="74" w:footer="953" w:gutter="0"/>
          <w:cols w:space="720"/>
          <w:docGrid w:linePitch="326"/>
        </w:sectPr>
      </w:pPr>
    </w:p>
    <w:p w14:paraId="1EE86413" w14:textId="5B7BA2DE" w:rsidR="00EC177B" w:rsidRPr="00065463" w:rsidRDefault="00EC177B" w:rsidP="006625FE">
      <w:pPr>
        <w:pStyle w:val="21"/>
        <w:spacing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  <w:lang w:val="en-US"/>
        </w:rPr>
        <w:lastRenderedPageBreak/>
        <w:t>TIRCA</w:t>
      </w:r>
      <w:r w:rsidRPr="00065463">
        <w:rPr>
          <w:b w:val="0"/>
          <w:bCs/>
          <w:spacing w:val="0"/>
          <w:sz w:val="22"/>
          <w:szCs w:val="22"/>
        </w:rPr>
        <w:t xml:space="preserve">41401 - </w:t>
      </w:r>
      <w:r w:rsidRPr="00065463">
        <w:rPr>
          <w:rFonts w:eastAsia="Calibri"/>
          <w:b w:val="0"/>
          <w:bCs/>
          <w:spacing w:val="0"/>
          <w:sz w:val="22"/>
          <w:szCs w:val="22"/>
        </w:rPr>
        <w:t>Температура на входе в S-157A/B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7"/>
        <w:gridCol w:w="2982"/>
        <w:gridCol w:w="2982"/>
        <w:gridCol w:w="2979"/>
      </w:tblGrid>
      <w:tr w:rsidR="00EC177B" w:rsidRPr="00BF59AA" w14:paraId="3368DD2B" w14:textId="77777777" w:rsidTr="00EC177B">
        <w:trPr>
          <w:trHeight w:val="132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453F19C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>41401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BD5E31">
              <w:rPr>
                <w:rFonts w:ascii="Times New Roman" w:eastAsia="Calibri" w:hAnsi="Times New Roman"/>
                <w:sz w:val="22"/>
                <w:szCs w:val="22"/>
              </w:rPr>
              <w:t>Температура на входе в S-157A/B</w:t>
            </w:r>
          </w:p>
        </w:tc>
      </w:tr>
      <w:tr w:rsidR="00EC177B" w:rsidRPr="00C370CF" w14:paraId="015F451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8F978E3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59F7421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13703C3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698075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1D08B43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EEB5608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5504B58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880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4675D7D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C7A5B2E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746482E4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71F6D79B" w14:textId="77777777" w:rsidR="00EC177B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EE2781F" wp14:editId="5346094D">
                      <wp:simplePos x="0" y="0"/>
                      <wp:positionH relativeFrom="column">
                        <wp:posOffset>511810</wp:posOffset>
                      </wp:positionH>
                      <wp:positionV relativeFrom="paragraph">
                        <wp:posOffset>-20320</wp:posOffset>
                      </wp:positionV>
                      <wp:extent cx="4648200" cy="3784600"/>
                      <wp:effectExtent l="0" t="0" r="0" b="6350"/>
                      <wp:wrapNone/>
                      <wp:docPr id="4" name="Прямоугольник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48200" cy="3784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F60DD93" id="Прямоугольник 4" o:spid="_x0000_s1026" style="position:absolute;margin-left:40.3pt;margin-top:-1.6pt;width:366pt;height:29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6BBEEF1" wp14:editId="5D15B091">
                  <wp:extent cx="8348351" cy="4524704"/>
                  <wp:effectExtent l="0" t="0" r="0" b="952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27894"/>
                          <a:stretch/>
                        </pic:blipFill>
                        <pic:spPr bwMode="auto">
                          <a:xfrm>
                            <a:off x="0" y="0"/>
                            <a:ext cx="8363375" cy="4532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A3A8A" w14:textId="77777777" w:rsidR="00EC177B" w:rsidRPr="009D31FF" w:rsidRDefault="00EC177B" w:rsidP="00EC177B">
            <w:pPr>
              <w:spacing w:line="240" w:lineRule="auto"/>
              <w:ind w:firstLine="0"/>
              <w:rPr>
                <w:noProof/>
              </w:rPr>
            </w:pPr>
          </w:p>
        </w:tc>
      </w:tr>
      <w:tr w:rsidR="00EC177B" w:rsidRPr="003B7563" w14:paraId="0F8DE035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4EFE5EF6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1712E81E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0DF06C1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Снижение СКО с 0,3 до 0,2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CC706E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11251F55" w14:textId="3D0C20E8" w:rsidR="00EC177B" w:rsidRPr="00CC706E" w:rsidRDefault="00EC177B" w:rsidP="00065463">
      <w:pPr>
        <w:pStyle w:val="20"/>
        <w:numPr>
          <w:ilvl w:val="0"/>
          <w:numId w:val="0"/>
        </w:numPr>
        <w:spacing w:before="0" w:after="0"/>
        <w:ind w:left="851" w:hanging="851"/>
        <w:rPr>
          <w:b w:val="0"/>
          <w:bCs/>
          <w:spacing w:val="0"/>
          <w:sz w:val="22"/>
          <w:szCs w:val="22"/>
        </w:rPr>
      </w:pPr>
      <w:r w:rsidRPr="00CC706E">
        <w:rPr>
          <w:b w:val="0"/>
          <w:bCs/>
          <w:spacing w:val="0"/>
          <w:sz w:val="22"/>
          <w:szCs w:val="22"/>
        </w:rPr>
        <w:lastRenderedPageBreak/>
        <w:t xml:space="preserve"> FIRC41100 - Расход пара в Е-103</w:t>
      </w:r>
      <w:r>
        <w:rPr>
          <w:b w:val="0"/>
          <w:bCs/>
          <w:spacing w:val="0"/>
          <w:sz w:val="22"/>
          <w:szCs w:val="22"/>
        </w:rPr>
        <w:t xml:space="preserve">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2"/>
        <w:gridCol w:w="3172"/>
        <w:gridCol w:w="3172"/>
        <w:gridCol w:w="3169"/>
      </w:tblGrid>
      <w:tr w:rsidR="00EC177B" w:rsidRPr="00BF59AA" w14:paraId="39C9B2AE" w14:textId="77777777" w:rsidTr="00EC177B">
        <w:trPr>
          <w:trHeight w:val="271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82FB899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>41100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 </w:t>
            </w:r>
            <w:r w:rsidRPr="00BD5E31">
              <w:rPr>
                <w:rFonts w:ascii="Times New Roman" w:eastAsia="Calibri" w:hAnsi="Times New Roman"/>
                <w:sz w:val="22"/>
                <w:szCs w:val="22"/>
              </w:rPr>
              <w:t>Расход пара в Е-103</w:t>
            </w:r>
          </w:p>
        </w:tc>
      </w:tr>
      <w:tr w:rsidR="00EC177B" w:rsidRPr="00C370CF" w14:paraId="642906F1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9D882A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219C29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4A3CD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80C1FB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29558CB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4FC417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C692E81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570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A29D96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2859298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4414895E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204047F" w14:textId="77777777" w:rsidR="00EC177B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9803643" wp14:editId="66AE754A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143510</wp:posOffset>
                      </wp:positionV>
                      <wp:extent cx="4245610" cy="3808095"/>
                      <wp:effectExtent l="0" t="0" r="2540" b="1905"/>
                      <wp:wrapNone/>
                      <wp:docPr id="36" name="Прямоугольник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45610" cy="3808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6C519DD" id="Прямоугольник 36" o:spid="_x0000_s1026" style="position:absolute;margin-left:36.85pt;margin-top:11.3pt;width:334.3pt;height:299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</w:p>
          <w:p w14:paraId="7F2D68EE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DD686A0" wp14:editId="5A10C9B2">
                  <wp:extent cx="8686297" cy="4524910"/>
                  <wp:effectExtent l="0" t="0" r="635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26631" b="5590"/>
                          <a:stretch/>
                        </pic:blipFill>
                        <pic:spPr bwMode="auto">
                          <a:xfrm>
                            <a:off x="0" y="0"/>
                            <a:ext cx="8717374" cy="4541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1F68C7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5FC094FB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A204C1A" w14:textId="77777777" w:rsidR="00EC177B" w:rsidRPr="00BD7531" w:rsidRDefault="00EC177B" w:rsidP="00EC177B">
            <w:pPr>
              <w:spacing w:line="240" w:lineRule="auto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EDD39F" wp14:editId="63DC64C9">
                  <wp:extent cx="8672975" cy="4715124"/>
                  <wp:effectExtent l="0" t="0" r="0" b="952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26631" b="5456"/>
                          <a:stretch/>
                        </pic:blipFill>
                        <pic:spPr bwMode="auto">
                          <a:xfrm>
                            <a:off x="0" y="0"/>
                            <a:ext cx="8691848" cy="472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44DA40B0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2E6A1CE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C07BB9">
              <w:rPr>
                <w:rFonts w:ascii="Times New Roman" w:eastAsia="Calibri" w:hAnsi="Times New Roman"/>
                <w:sz w:val="22"/>
                <w:szCs w:val="22"/>
              </w:rPr>
              <w:t xml:space="preserve">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EC177B" w:rsidRPr="00C370CF" w14:paraId="3E4B38A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3F08C83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. СКО без изменений. </w:t>
            </w:r>
          </w:p>
        </w:tc>
      </w:tr>
    </w:tbl>
    <w:p w14:paraId="66C87DC9" w14:textId="77777777" w:rsidR="00EC177B" w:rsidRDefault="00EC177B" w:rsidP="00EC177B">
      <w:pPr>
        <w:pStyle w:val="af1"/>
        <w:tabs>
          <w:tab w:val="clear" w:pos="4153"/>
          <w:tab w:val="clear" w:pos="8306"/>
          <w:tab w:val="left" w:pos="3179"/>
        </w:tabs>
        <w:spacing w:line="240" w:lineRule="auto"/>
        <w:ind w:right="-23"/>
      </w:pPr>
    </w:p>
    <w:p w14:paraId="348E672E" w14:textId="24238F88" w:rsidR="00EC177B" w:rsidRDefault="00EC177B" w:rsidP="00EC177B">
      <w:pPr>
        <w:pStyle w:val="af1"/>
        <w:tabs>
          <w:tab w:val="clear" w:pos="4153"/>
          <w:tab w:val="clear" w:pos="8306"/>
          <w:tab w:val="left" w:pos="3179"/>
        </w:tabs>
        <w:spacing w:line="240" w:lineRule="auto"/>
        <w:ind w:right="-23"/>
      </w:pPr>
    </w:p>
    <w:p w14:paraId="03461A9E" w14:textId="77777777" w:rsidR="006625FE" w:rsidRDefault="006625FE" w:rsidP="00EC177B">
      <w:pPr>
        <w:pStyle w:val="af1"/>
        <w:tabs>
          <w:tab w:val="clear" w:pos="4153"/>
          <w:tab w:val="clear" w:pos="8306"/>
          <w:tab w:val="left" w:pos="3179"/>
        </w:tabs>
        <w:spacing w:line="240" w:lineRule="auto"/>
        <w:ind w:right="-23"/>
      </w:pPr>
    </w:p>
    <w:p w14:paraId="56191D69" w14:textId="77777777" w:rsidR="00EC177B" w:rsidRDefault="00EC177B" w:rsidP="00EC177B">
      <w:pPr>
        <w:pStyle w:val="af1"/>
        <w:tabs>
          <w:tab w:val="clear" w:pos="4153"/>
          <w:tab w:val="clear" w:pos="8306"/>
          <w:tab w:val="left" w:pos="3179"/>
        </w:tabs>
        <w:spacing w:line="240" w:lineRule="auto"/>
        <w:ind w:right="-23"/>
      </w:pPr>
    </w:p>
    <w:p w14:paraId="720D7281" w14:textId="4588F57C" w:rsidR="00EC177B" w:rsidRPr="00065463" w:rsidRDefault="00EC177B" w:rsidP="006625FE">
      <w:pPr>
        <w:pStyle w:val="21"/>
        <w:spacing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>TIRCA41000 - Температура на входе в R-101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40"/>
        <w:gridCol w:w="3140"/>
        <w:gridCol w:w="3139"/>
        <w:gridCol w:w="3136"/>
      </w:tblGrid>
      <w:tr w:rsidR="00EC177B" w:rsidRPr="00BF59AA" w14:paraId="47506183" w14:textId="77777777" w:rsidTr="00EC177B">
        <w:trPr>
          <w:trHeight w:val="276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8EEAC30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>41000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 </w:t>
            </w:r>
            <w:r w:rsidRPr="00BD5E31">
              <w:rPr>
                <w:rFonts w:ascii="Times New Roman" w:eastAsia="Calibri" w:hAnsi="Times New Roman"/>
                <w:sz w:val="22"/>
                <w:szCs w:val="22"/>
              </w:rPr>
              <w:t>Температура на входе в R-101</w:t>
            </w:r>
          </w:p>
        </w:tc>
      </w:tr>
      <w:tr w:rsidR="00EC177B" w:rsidRPr="00C370CF" w14:paraId="6478E6B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1B9C1A4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E46B5B9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9B671D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73B2EA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1AEA0D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D383A4D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214F73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5F1C07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75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670D52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52B4F679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235D7096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9134DAF" wp14:editId="1498042D">
                      <wp:simplePos x="0" y="0"/>
                      <wp:positionH relativeFrom="column">
                        <wp:posOffset>455930</wp:posOffset>
                      </wp:positionH>
                      <wp:positionV relativeFrom="paragraph">
                        <wp:posOffset>-21590</wp:posOffset>
                      </wp:positionV>
                      <wp:extent cx="4189730" cy="4118610"/>
                      <wp:effectExtent l="0" t="0" r="1270" b="0"/>
                      <wp:wrapNone/>
                      <wp:docPr id="45" name="Прямоугольник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89730" cy="41186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06FB8D2" id="Прямоугольник 45" o:spid="_x0000_s1026" style="position:absolute;margin-left:35.9pt;margin-top:-1.7pt;width:329.9pt;height:324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E4DE68" wp14:editId="35350E21">
                  <wp:extent cx="8584785" cy="4746929"/>
                  <wp:effectExtent l="0" t="0" r="698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22868"/>
                          <a:stretch/>
                        </pic:blipFill>
                        <pic:spPr bwMode="auto">
                          <a:xfrm>
                            <a:off x="0" y="0"/>
                            <a:ext cx="8607478" cy="47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2122A723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0360517C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52439614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972C02F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0,2 до 0,1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CC706E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05E1504A" w14:textId="0BE02F3C" w:rsidR="00EC177B" w:rsidRPr="00065463" w:rsidRDefault="00EC177B" w:rsidP="0006546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>TIRCA41190 - Температура 2 слоя R-101</w:t>
      </w:r>
    </w:p>
    <w:tbl>
      <w:tblPr>
        <w:tblpPr w:leftFromText="181" w:rightFromText="181" w:vertAnchor="text" w:horzAnchor="page" w:tblpX="1716" w:tblpY="173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11"/>
        <w:gridCol w:w="3122"/>
        <w:gridCol w:w="3122"/>
        <w:gridCol w:w="3119"/>
      </w:tblGrid>
      <w:tr w:rsidR="00EC177B" w:rsidRPr="00BF59AA" w14:paraId="222E3C06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FD1E440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TIRCA41</w:t>
            </w: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19</w:t>
            </w: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</w:t>
            </w:r>
            <w:r>
              <w:t xml:space="preserve"> 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2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 слоя R-101</w:t>
            </w:r>
          </w:p>
        </w:tc>
      </w:tr>
      <w:tr w:rsidR="00EC177B" w:rsidRPr="00C370CF" w14:paraId="113B2F9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2C184AD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50BBA2A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DF1A48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A412BD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3C95648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69EA4C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F253599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86025A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D15136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06987ACD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4A3E6549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F6BD35E" wp14:editId="1626B871">
                      <wp:simplePos x="0" y="0"/>
                      <wp:positionH relativeFrom="column">
                        <wp:posOffset>523875</wp:posOffset>
                      </wp:positionH>
                      <wp:positionV relativeFrom="paragraph">
                        <wp:posOffset>-8255</wp:posOffset>
                      </wp:positionV>
                      <wp:extent cx="6659880" cy="4019550"/>
                      <wp:effectExtent l="0" t="0" r="7620" b="0"/>
                      <wp:wrapNone/>
                      <wp:docPr id="49" name="Прямоугольник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59880" cy="4019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C367DBB" id="Прямоугольник 49" o:spid="_x0000_s1026" style="position:absolute;margin-left:41.25pt;margin-top:-.65pt;width:524.4pt;height:316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5588B6E" wp14:editId="79CFE162">
                  <wp:extent cx="8515406" cy="4653887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21772" b="5244"/>
                          <a:stretch/>
                        </pic:blipFill>
                        <pic:spPr bwMode="auto">
                          <a:xfrm>
                            <a:off x="0" y="0"/>
                            <a:ext cx="8543388" cy="466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03FFFD" w14:textId="77777777" w:rsidR="006625FE" w:rsidRDefault="006625FE" w:rsidP="00065463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774CCE47" w14:textId="3377DA71" w:rsidR="00EC177B" w:rsidRPr="00FF1309" w:rsidRDefault="00EC177B" w:rsidP="00065463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8927B7E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4819A8F" wp14:editId="5B134553">
                  <wp:extent cx="8540151" cy="498069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21635" b="5512"/>
                          <a:stretch/>
                        </pic:blipFill>
                        <pic:spPr bwMode="auto">
                          <a:xfrm>
                            <a:off x="0" y="0"/>
                            <a:ext cx="8552096" cy="4987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31C28387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22ABBEC6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477E3B94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E3CA478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0,1 до 0,08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CC706E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50C06825" w14:textId="77777777" w:rsidR="00EC177B" w:rsidRPr="006851D2" w:rsidRDefault="00EC177B" w:rsidP="00EC177B">
      <w:pPr>
        <w:ind w:firstLine="0"/>
      </w:pPr>
    </w:p>
    <w:p w14:paraId="006822F2" w14:textId="77777777" w:rsidR="00EC177B" w:rsidRDefault="00EC177B" w:rsidP="00EC177B"/>
    <w:p w14:paraId="361146AD" w14:textId="1B9EA379" w:rsidR="00EC177B" w:rsidRPr="00065463" w:rsidRDefault="00EC177B" w:rsidP="0006546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>FIRCA41020 - Расход РМ на 2 слой R-101 (подчиненный контур)</w:t>
      </w:r>
    </w:p>
    <w:tbl>
      <w:tblPr>
        <w:tblpPr w:leftFromText="181" w:rightFromText="181" w:vertAnchor="text" w:horzAnchor="page" w:tblpX="1702" w:tblpY="88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19"/>
        <w:gridCol w:w="3127"/>
        <w:gridCol w:w="3127"/>
        <w:gridCol w:w="3123"/>
      </w:tblGrid>
      <w:tr w:rsidR="00EC177B" w:rsidRPr="00BF59AA" w14:paraId="26CB306A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FD12D7F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67B5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E67B57">
              <w:rPr>
                <w:rFonts w:ascii="Times New Roman" w:hAnsi="Times New Roman"/>
                <w:b/>
                <w:sz w:val="22"/>
                <w:szCs w:val="22"/>
              </w:rPr>
              <w:t>41020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 </w:t>
            </w:r>
            <w:r w:rsidRPr="00E67B5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РМ на 2 слой R-101</w:t>
            </w:r>
          </w:p>
        </w:tc>
      </w:tr>
      <w:tr w:rsidR="00EC177B" w:rsidRPr="00C370CF" w14:paraId="366D2C83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C0D0CBA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BAE1A9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13E85E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6A36BD9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4D39638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5517EC6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2793BF5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FFE1187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0F334B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4772707B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2DAC5490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D577824" wp14:editId="6FA8C1A3">
                      <wp:simplePos x="0" y="0"/>
                      <wp:positionH relativeFrom="column">
                        <wp:posOffset>527685</wp:posOffset>
                      </wp:positionH>
                      <wp:positionV relativeFrom="paragraph">
                        <wp:posOffset>19685</wp:posOffset>
                      </wp:positionV>
                      <wp:extent cx="6504305" cy="4018915"/>
                      <wp:effectExtent l="0" t="0" r="0" b="635"/>
                      <wp:wrapNone/>
                      <wp:docPr id="55" name="Прямоугольник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04305" cy="4018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F007BFE" id="Прямоугольник 55" o:spid="_x0000_s1026" style="position:absolute;margin-left:41.55pt;margin-top:1.55pt;width:512.15pt;height:316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196BC6" wp14:editId="42485196">
                  <wp:extent cx="8548778" cy="4975982"/>
                  <wp:effectExtent l="0" t="0" r="508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21772" b="5517"/>
                          <a:stretch/>
                        </pic:blipFill>
                        <pic:spPr bwMode="auto">
                          <a:xfrm>
                            <a:off x="0" y="0"/>
                            <a:ext cx="8559310" cy="4982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34F154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551AF543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063FEBB4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D41FC21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B6ECC58" wp14:editId="14A2388B">
                  <wp:extent cx="8554242" cy="4951562"/>
                  <wp:effectExtent l="0" t="0" r="0" b="190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22045" b="5648"/>
                          <a:stretch/>
                        </pic:blipFill>
                        <pic:spPr bwMode="auto">
                          <a:xfrm>
                            <a:off x="0" y="0"/>
                            <a:ext cx="8574686" cy="4963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3D1D1C5B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0C51E72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3F39172D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0D5A574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0C3AF07E" w14:textId="77777777" w:rsidR="00EC177B" w:rsidRPr="006851D2" w:rsidRDefault="00EC177B" w:rsidP="00EC177B">
      <w:pPr>
        <w:ind w:firstLine="0"/>
      </w:pPr>
    </w:p>
    <w:p w14:paraId="5491097F" w14:textId="3537A957" w:rsidR="00EC177B" w:rsidRPr="00065463" w:rsidRDefault="00EC177B" w:rsidP="0006546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>TIRCA41250 - Температура 3 слоя R-101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8"/>
        <w:gridCol w:w="3114"/>
        <w:gridCol w:w="3113"/>
        <w:gridCol w:w="3110"/>
      </w:tblGrid>
      <w:tr w:rsidR="00EC177B" w:rsidRPr="00BF59AA" w14:paraId="63AEDF9A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B26343D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TIRCA41</w:t>
            </w: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25</w:t>
            </w: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</w:t>
            </w:r>
            <w:r>
              <w:t xml:space="preserve"> 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3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 слоя R-101</w:t>
            </w:r>
          </w:p>
        </w:tc>
      </w:tr>
      <w:tr w:rsidR="00EC177B" w:rsidRPr="00C370CF" w14:paraId="2372D20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6C4EFCF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C30C260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59D9F1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AEDE4E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978DCA5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6EF154F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D1119DE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65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41A2CE5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B391F76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1CFBAD73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7CB55345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E5FE79E" wp14:editId="304557F0">
                      <wp:simplePos x="0" y="0"/>
                      <wp:positionH relativeFrom="column">
                        <wp:posOffset>475615</wp:posOffset>
                      </wp:positionH>
                      <wp:positionV relativeFrom="paragraph">
                        <wp:posOffset>-11430</wp:posOffset>
                      </wp:positionV>
                      <wp:extent cx="6875145" cy="4053840"/>
                      <wp:effectExtent l="0" t="0" r="1905" b="3810"/>
                      <wp:wrapNone/>
                      <wp:docPr id="61" name="Прямоугольник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75145" cy="4053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3D1AE11" id="Прямоугольник 61" o:spid="_x0000_s1026" style="position:absolute;margin-left:37.45pt;margin-top:-.9pt;width:541.35pt;height:319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F4B6D39" wp14:editId="3BAA1825">
                  <wp:extent cx="8479766" cy="4928732"/>
                  <wp:effectExtent l="0" t="0" r="0" b="571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21468" b="5926"/>
                          <a:stretch/>
                        </pic:blipFill>
                        <pic:spPr bwMode="auto">
                          <a:xfrm>
                            <a:off x="0" y="0"/>
                            <a:ext cx="8503578" cy="4942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 xml:space="preserve"> </w:t>
            </w:r>
          </w:p>
          <w:p w14:paraId="53487A26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E82D5DB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C52E211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2B75FCC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FE2E2BC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E212707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76D27C6" wp14:editId="019B92BA">
                  <wp:extent cx="8513488" cy="4850295"/>
                  <wp:effectExtent l="0" t="0" r="1905" b="762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6979" b="5650"/>
                          <a:stretch/>
                        </pic:blipFill>
                        <pic:spPr bwMode="auto">
                          <a:xfrm>
                            <a:off x="0" y="0"/>
                            <a:ext cx="8526454" cy="48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E3247D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</w:p>
        </w:tc>
      </w:tr>
      <w:tr w:rsidR="00EC177B" w:rsidRPr="003B7563" w14:paraId="0987DA01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E39C6AD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Pr="00442E33">
              <w:rPr>
                <w:rFonts w:ascii="Times New Roman" w:hAnsi="Times New Roman"/>
                <w:sz w:val="22"/>
                <w:szCs w:val="22"/>
              </w:rPr>
              <w:t>4</w:t>
            </w:r>
            <w:r w:rsidRPr="00E815BF">
              <w:rPr>
                <w:rFonts w:ascii="Times New Roman" w:hAnsi="Times New Roman"/>
                <w:sz w:val="22"/>
                <w:szCs w:val="22"/>
              </w:rPr>
              <w:t>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4614387B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BC31548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СКО без изменений.</w:t>
            </w:r>
          </w:p>
        </w:tc>
      </w:tr>
    </w:tbl>
    <w:p w14:paraId="10C7B1E9" w14:textId="525FB698" w:rsidR="00EC177B" w:rsidRPr="00065463" w:rsidRDefault="00EC177B" w:rsidP="00065463">
      <w:pPr>
        <w:pStyle w:val="21"/>
        <w:numPr>
          <w:ilvl w:val="0"/>
          <w:numId w:val="0"/>
        </w:numPr>
        <w:spacing w:before="0"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 xml:space="preserve"> FIRCA41030 - Расход РМ на 3 слой R-101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45"/>
        <w:gridCol w:w="3143"/>
        <w:gridCol w:w="3143"/>
        <w:gridCol w:w="3139"/>
      </w:tblGrid>
      <w:tr w:rsidR="00EC177B" w:rsidRPr="00BF59AA" w14:paraId="35DE7AB8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800E859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67B5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E67B57">
              <w:rPr>
                <w:rFonts w:ascii="Times New Roman" w:hAnsi="Times New Roman"/>
                <w:b/>
                <w:sz w:val="22"/>
                <w:szCs w:val="22"/>
              </w:rPr>
              <w:t>41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030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 </w:t>
            </w:r>
            <w:r w:rsidRPr="00E67B5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Расход РМ на </w:t>
            </w:r>
            <w:r w:rsidRPr="00C24D86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3</w:t>
            </w:r>
            <w:r w:rsidRPr="00E67B5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 слой R-101</w:t>
            </w:r>
          </w:p>
        </w:tc>
      </w:tr>
      <w:tr w:rsidR="00EC177B" w:rsidRPr="00C370CF" w14:paraId="140E689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316BD43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A6773B5" w14:textId="77777777" w:rsidR="00EC177B" w:rsidRPr="00C24D8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DCE9B5B" w14:textId="77777777" w:rsidR="00EC177B" w:rsidRPr="00C24D8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A2AB92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23E62B18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7CE09C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65A9468" w14:textId="77777777" w:rsidR="00EC177B" w:rsidRPr="00C24D8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BFBFD39" w14:textId="77777777" w:rsidR="00EC177B" w:rsidRPr="00C24D8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D2E4A5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776EF51A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0100292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8589B19" wp14:editId="0A42EA66">
                      <wp:simplePos x="0" y="0"/>
                      <wp:positionH relativeFrom="column">
                        <wp:posOffset>501650</wp:posOffset>
                      </wp:positionH>
                      <wp:positionV relativeFrom="paragraph">
                        <wp:posOffset>31750</wp:posOffset>
                      </wp:positionV>
                      <wp:extent cx="5753735" cy="3795395"/>
                      <wp:effectExtent l="0" t="0" r="0" b="0"/>
                      <wp:wrapNone/>
                      <wp:docPr id="65" name="Прямоугольник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53735" cy="37953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784DCFC" id="Прямоугольник 65" o:spid="_x0000_s1026" style="position:absolute;margin-left:39.5pt;margin-top:2.5pt;width:453.05pt;height:29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427019A" wp14:editId="277553C7">
                  <wp:extent cx="8488393" cy="4717970"/>
                  <wp:effectExtent l="0" t="0" r="8255" b="698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24647" b="5922"/>
                          <a:stretch/>
                        </pic:blipFill>
                        <pic:spPr bwMode="auto">
                          <a:xfrm>
                            <a:off x="0" y="0"/>
                            <a:ext cx="8497453" cy="4723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3F867D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4D172F05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0D73A2D8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283AEBA6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B1BC32C" wp14:editId="531B4C92">
                  <wp:extent cx="8601231" cy="4658264"/>
                  <wp:effectExtent l="0" t="0" r="0" b="952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26701" b="5646"/>
                          <a:stretch/>
                        </pic:blipFill>
                        <pic:spPr bwMode="auto">
                          <a:xfrm>
                            <a:off x="0" y="0"/>
                            <a:ext cx="8612041" cy="4664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AEDA697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6BDD051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 w:rsidRPr="00C24D86"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7E5A5A40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A1CCFBD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6B454C39" w14:textId="77777777" w:rsidR="00EC177B" w:rsidRPr="006851D2" w:rsidRDefault="00EC177B" w:rsidP="00EC177B"/>
    <w:p w14:paraId="5C8A1407" w14:textId="51026B7E" w:rsidR="00EC177B" w:rsidRPr="00065463" w:rsidRDefault="00EC177B" w:rsidP="0006546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065463">
        <w:rPr>
          <w:b w:val="0"/>
          <w:bCs/>
          <w:spacing w:val="0"/>
          <w:sz w:val="22"/>
          <w:szCs w:val="22"/>
        </w:rPr>
        <w:lastRenderedPageBreak/>
        <w:t>TIRCA41310 - Температура 4 слоя R-101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19"/>
        <w:gridCol w:w="3127"/>
        <w:gridCol w:w="3126"/>
        <w:gridCol w:w="3123"/>
      </w:tblGrid>
      <w:tr w:rsidR="00EC177B" w:rsidRPr="00BF59AA" w14:paraId="0490C23E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82F2AFB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TIRCA41</w:t>
            </w: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31</w:t>
            </w:r>
            <w:r w:rsidRPr="00BD5E3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</w:t>
            </w:r>
            <w:r>
              <w:t xml:space="preserve"> 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4</w:t>
            </w:r>
            <w:r w:rsidRPr="00BD5E31">
              <w:rPr>
                <w:rFonts w:ascii="Times New Roman" w:hAnsi="Times New Roman"/>
                <w:bCs/>
                <w:sz w:val="22"/>
                <w:szCs w:val="22"/>
              </w:rPr>
              <w:t xml:space="preserve"> слоя R-101</w:t>
            </w:r>
          </w:p>
        </w:tc>
      </w:tr>
      <w:tr w:rsidR="00EC177B" w:rsidRPr="00C370CF" w14:paraId="706DCD0D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0787CF2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95E2122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B2A11A8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7F440F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20C8CBA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F604CE8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C732A62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70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92DE418" w14:textId="77777777" w:rsidR="00EC177B" w:rsidRPr="00230D9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094352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551EF860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2388F84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95551DB" wp14:editId="39323013">
                      <wp:simplePos x="0" y="0"/>
                      <wp:positionH relativeFrom="column">
                        <wp:posOffset>501650</wp:posOffset>
                      </wp:positionH>
                      <wp:positionV relativeFrom="paragraph">
                        <wp:posOffset>-11430</wp:posOffset>
                      </wp:positionV>
                      <wp:extent cx="5943600" cy="4277995"/>
                      <wp:effectExtent l="0" t="0" r="0" b="8255"/>
                      <wp:wrapNone/>
                      <wp:docPr id="67" name="Прямоугольник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3600" cy="42779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1A83E40" id="Прямоугольник 67" o:spid="_x0000_s1026" style="position:absolute;margin-left:39.5pt;margin-top:-.9pt;width:468pt;height:336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56B29DC" wp14:editId="0B31B86A">
                  <wp:extent cx="8471140" cy="5159828"/>
                  <wp:effectExtent l="0" t="0" r="6350" b="317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6979" b="6060"/>
                          <a:stretch/>
                        </pic:blipFill>
                        <pic:spPr bwMode="auto">
                          <a:xfrm>
                            <a:off x="0" y="0"/>
                            <a:ext cx="8478822" cy="5164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EE6A55A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516244D6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1F7A919" w14:textId="77777777" w:rsidR="00EC177B" w:rsidRPr="009E3E15" w:rsidRDefault="00EC177B" w:rsidP="00EC177B">
            <w:pPr>
              <w:spacing w:after="8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7C65AC" wp14:editId="78551C92">
                  <wp:extent cx="8548778" cy="4623209"/>
                  <wp:effectExtent l="0" t="0" r="5080" b="635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26427" b="5242"/>
                          <a:stretch/>
                        </pic:blipFill>
                        <pic:spPr bwMode="auto">
                          <a:xfrm>
                            <a:off x="0" y="0"/>
                            <a:ext cx="8561869" cy="4630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3B5A8B43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202B61FB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 w:rsidRPr="00543485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7FCD4F0F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B9D623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0,1 до 0,08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CC706E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025F016B" w14:textId="77777777" w:rsidR="00EC177B" w:rsidRDefault="00EC177B" w:rsidP="00EC177B">
      <w:pPr>
        <w:spacing w:line="240" w:lineRule="auto"/>
      </w:pPr>
    </w:p>
    <w:p w14:paraId="11C608DE" w14:textId="77777777" w:rsidR="00EC177B" w:rsidRDefault="00EC177B" w:rsidP="00EC177B">
      <w:pPr>
        <w:spacing w:line="240" w:lineRule="auto"/>
      </w:pPr>
    </w:p>
    <w:p w14:paraId="754ED974" w14:textId="77777777" w:rsidR="00EC177B" w:rsidRDefault="00EC177B" w:rsidP="00EC177B">
      <w:pPr>
        <w:spacing w:line="240" w:lineRule="auto"/>
      </w:pPr>
    </w:p>
    <w:p w14:paraId="6CF93FCF" w14:textId="155B73F4" w:rsidR="00EC177B" w:rsidRPr="001969B0" w:rsidRDefault="00EC177B" w:rsidP="00065463">
      <w:pPr>
        <w:pStyle w:val="20"/>
        <w:numPr>
          <w:ilvl w:val="0"/>
          <w:numId w:val="0"/>
        </w:numPr>
        <w:spacing w:before="0" w:after="0"/>
        <w:ind w:left="851" w:hanging="851"/>
        <w:rPr>
          <w:b w:val="0"/>
          <w:bCs/>
          <w:spacing w:val="0"/>
          <w:sz w:val="22"/>
          <w:szCs w:val="22"/>
        </w:rPr>
      </w:pPr>
      <w:r w:rsidRPr="00CC706E">
        <w:rPr>
          <w:b w:val="0"/>
          <w:bCs/>
          <w:spacing w:val="0"/>
          <w:sz w:val="22"/>
          <w:szCs w:val="22"/>
        </w:rPr>
        <w:lastRenderedPageBreak/>
        <w:t xml:space="preserve"> </w:t>
      </w:r>
      <w:r w:rsidRPr="001969B0">
        <w:rPr>
          <w:b w:val="0"/>
          <w:bCs/>
          <w:spacing w:val="0"/>
          <w:sz w:val="22"/>
          <w:szCs w:val="22"/>
        </w:rPr>
        <w:t>FIRCA41040 - Расход РМ на 4 слой R-101</w:t>
      </w:r>
      <w:r>
        <w:rPr>
          <w:b w:val="0"/>
          <w:bCs/>
          <w:spacing w:val="0"/>
          <w:sz w:val="22"/>
          <w:szCs w:val="22"/>
        </w:rPr>
        <w:t xml:space="preserve">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00"/>
        <w:gridCol w:w="3115"/>
        <w:gridCol w:w="3115"/>
        <w:gridCol w:w="3111"/>
      </w:tblGrid>
      <w:tr w:rsidR="00EC177B" w:rsidRPr="00BF59AA" w14:paraId="1319B6B1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111CE07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67B5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E67B57">
              <w:rPr>
                <w:rFonts w:ascii="Times New Roman" w:hAnsi="Times New Roman"/>
                <w:b/>
                <w:sz w:val="22"/>
                <w:szCs w:val="22"/>
              </w:rPr>
              <w:t>41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040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- </w:t>
            </w:r>
            <w:r w:rsidRPr="00E67B5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Расход РМ на </w:t>
            </w:r>
            <w:r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4</w:t>
            </w:r>
            <w:r w:rsidRPr="00E67B5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 слой R-101</w:t>
            </w:r>
          </w:p>
        </w:tc>
      </w:tr>
      <w:tr w:rsidR="00EC177B" w:rsidRPr="00C370CF" w14:paraId="60C776D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C82571A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F546022" w14:textId="77777777" w:rsidR="00EC177B" w:rsidRPr="00E14CD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=1</w:t>
            </w:r>
            <w:r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2F8AA1B" w14:textId="77777777" w:rsidR="00EC177B" w:rsidRPr="00E14CD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8A298AA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64F7086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F270213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6878949" w14:textId="77777777" w:rsidR="00EC177B" w:rsidRPr="00E14CD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8AAB56C" w14:textId="77777777" w:rsidR="00EC177B" w:rsidRPr="00E14CD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7FECC78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16EEA566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740B794A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43609DE" wp14:editId="72AC957A">
                      <wp:simplePos x="0" y="0"/>
                      <wp:positionH relativeFrom="column">
                        <wp:posOffset>511810</wp:posOffset>
                      </wp:positionH>
                      <wp:positionV relativeFrom="paragraph">
                        <wp:posOffset>-20320</wp:posOffset>
                      </wp:positionV>
                      <wp:extent cx="6089650" cy="4038600"/>
                      <wp:effectExtent l="0" t="0" r="6350" b="0"/>
                      <wp:wrapNone/>
                      <wp:docPr id="69" name="Прямоугольник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89650" cy="403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AC7635E" id="Прямоугольник 69" o:spid="_x0000_s1026" style="position:absolute;margin-left:40.3pt;margin-top:-1.6pt;width:479.5pt;height:3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F2DB4B" wp14:editId="6FD38856">
                  <wp:extent cx="8534800" cy="4606505"/>
                  <wp:effectExtent l="0" t="0" r="0" b="381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26155" b="5652"/>
                          <a:stretch/>
                        </pic:blipFill>
                        <pic:spPr bwMode="auto">
                          <a:xfrm>
                            <a:off x="0" y="0"/>
                            <a:ext cx="8542321" cy="4610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390C75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629FD904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295559AD" w14:textId="77777777" w:rsidR="00EC177B" w:rsidRPr="005E7E41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A5E18E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1223F02" wp14:editId="39D7FBA1">
                  <wp:extent cx="8519164" cy="4589252"/>
                  <wp:effectExtent l="0" t="0" r="0" b="190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26701" b="5235"/>
                          <a:stretch/>
                        </pic:blipFill>
                        <pic:spPr bwMode="auto">
                          <a:xfrm>
                            <a:off x="0" y="0"/>
                            <a:ext cx="8541734" cy="460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7ADAE8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C4BEC1B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445541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минут. </w:t>
            </w:r>
          </w:p>
        </w:tc>
      </w:tr>
      <w:tr w:rsidR="00EC177B" w:rsidRPr="00C370CF" w14:paraId="5DA92B67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D0D98BC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3DF2F6B8" w14:textId="77777777" w:rsidR="00EC177B" w:rsidRDefault="00EC177B" w:rsidP="00EC177B"/>
    <w:p w14:paraId="2CEFC4B1" w14:textId="77777777" w:rsidR="00EC177B" w:rsidRDefault="00EC177B" w:rsidP="00EC177B"/>
    <w:p w14:paraId="5E93555F" w14:textId="4E698DE4" w:rsidR="00EC177B" w:rsidRDefault="00EC177B" w:rsidP="00484A66">
      <w:pPr>
        <w:pStyle w:val="21"/>
        <w:spacing w:before="0" w:after="0"/>
      </w:pPr>
      <w:r w:rsidRPr="00065463">
        <w:rPr>
          <w:b w:val="0"/>
          <w:bCs/>
          <w:spacing w:val="0"/>
          <w:sz w:val="22"/>
          <w:szCs w:val="22"/>
        </w:rPr>
        <w:lastRenderedPageBreak/>
        <w:t xml:space="preserve">FIRCA41000 </w:t>
      </w:r>
    </w:p>
    <w:p w14:paraId="553F08CF" w14:textId="242A1B1B" w:rsidR="00EC177B" w:rsidRPr="00441AFC" w:rsidRDefault="00441AFC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>
        <w:rPr>
          <w:b w:val="0"/>
          <w:bCs/>
          <w:spacing w:val="0"/>
          <w:sz w:val="22"/>
          <w:szCs w:val="22"/>
        </w:rPr>
        <w:t xml:space="preserve"> </w:t>
      </w:r>
      <w:r w:rsidR="00EC177B" w:rsidRPr="00441AFC">
        <w:rPr>
          <w:b w:val="0"/>
          <w:bCs/>
          <w:spacing w:val="0"/>
          <w:sz w:val="22"/>
          <w:szCs w:val="22"/>
        </w:rPr>
        <w:t xml:space="preserve"> TIRCA41040 -  Температура орошения R-101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7"/>
        <w:gridCol w:w="3101"/>
        <w:gridCol w:w="3100"/>
        <w:gridCol w:w="3097"/>
      </w:tblGrid>
      <w:tr w:rsidR="00EC177B" w:rsidRPr="00BF59AA" w14:paraId="6D1E950F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E41CB3B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7913A5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TIRCA41040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- </w:t>
            </w:r>
            <w:r w:rsidRPr="00C07BB9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 </w:t>
            </w:r>
            <w:r w:rsidRPr="007913A5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Температура орошения R-101</w:t>
            </w:r>
          </w:p>
        </w:tc>
      </w:tr>
      <w:tr w:rsidR="00EC177B" w:rsidRPr="00C370CF" w14:paraId="3F419FD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9495FC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EEB39F8" w14:textId="77777777" w:rsidR="00EC177B" w:rsidRPr="007913A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1BA42E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763E51" w14:textId="77777777" w:rsidR="00EC177B" w:rsidRPr="0058427E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C370CF" w14:paraId="45D1FE5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39CC81A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0B5699B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AA14930" w14:textId="77777777" w:rsidR="00EC177B" w:rsidRPr="007913A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  <w:r>
              <w:rPr>
                <w:rFonts w:ascii="Times New Roman" w:hAnsi="Times New Roman"/>
                <w:sz w:val="22"/>
                <w:szCs w:val="22"/>
              </w:rPr>
              <w:t>75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8815CCC" w14:textId="77777777" w:rsidR="00EC177B" w:rsidRPr="0058427E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4E7FC4" w14:paraId="7B85DE0E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241614BD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5E3FF3B3" wp14:editId="5675088C">
                      <wp:simplePos x="0" y="0"/>
                      <wp:positionH relativeFrom="column">
                        <wp:posOffset>484505</wp:posOffset>
                      </wp:positionH>
                      <wp:positionV relativeFrom="paragraph">
                        <wp:posOffset>-11430</wp:posOffset>
                      </wp:positionV>
                      <wp:extent cx="5097780" cy="3992880"/>
                      <wp:effectExtent l="0" t="0" r="7620" b="7620"/>
                      <wp:wrapNone/>
                      <wp:docPr id="97" name="Прямоугольник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97780" cy="3992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716DCDE" id="Прямоугольник 97" o:spid="_x0000_s1026" style="position:absolute;margin-left:38.15pt;margin-top:-.9pt;width:401.4pt;height:3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2D5B9A0" wp14:editId="3C3F1601">
                  <wp:extent cx="8477250" cy="4850597"/>
                  <wp:effectExtent l="0" t="0" r="0" b="762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23005"/>
                          <a:stretch/>
                        </pic:blipFill>
                        <pic:spPr bwMode="auto">
                          <a:xfrm>
                            <a:off x="0" y="0"/>
                            <a:ext cx="8477250" cy="4850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2649AF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DE5B32A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0171E03" w14:textId="77777777" w:rsidR="00EC177B" w:rsidRPr="00AF2464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61E72511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B3BE6E6" wp14:editId="2415EAC9">
                  <wp:extent cx="8477250" cy="4841970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23141"/>
                          <a:stretch/>
                        </pic:blipFill>
                        <pic:spPr bwMode="auto">
                          <a:xfrm>
                            <a:off x="0" y="0"/>
                            <a:ext cx="8477250" cy="484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1F7F34BD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9A4B9F8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возмущение </w:t>
            </w:r>
            <w:commentRangeStart w:id="2082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C17A63">
              <w:rPr>
                <w:rFonts w:ascii="Times New Roman" w:hAnsi="Times New Roman"/>
                <w:sz w:val="22"/>
                <w:szCs w:val="22"/>
              </w:rPr>
              <w:t>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  <w:commentRangeEnd w:id="2082"/>
            <w:r w:rsidR="00603B0C">
              <w:rPr>
                <w:rStyle w:val="affb"/>
              </w:rPr>
              <w:commentReference w:id="2082"/>
            </w:r>
          </w:p>
        </w:tc>
      </w:tr>
      <w:tr w:rsidR="00EC177B" w:rsidRPr="00C370CF" w14:paraId="03AA89A7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E1701BC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  Снижение СКО с 0,3 до 0,25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1969B0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114DB607" w14:textId="0E7D9DA4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TIRCA42010 - Температура на входе в R-102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8"/>
        <w:gridCol w:w="3114"/>
        <w:gridCol w:w="3113"/>
        <w:gridCol w:w="3110"/>
      </w:tblGrid>
      <w:tr w:rsidR="00EC177B" w:rsidRPr="00BF59AA" w14:paraId="3C6F0F24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D4CF565" w14:textId="77777777" w:rsidR="00EC177B" w:rsidRPr="00BD753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AF2464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AF2464">
              <w:rPr>
                <w:rFonts w:ascii="Times New Roman" w:hAnsi="Times New Roman"/>
                <w:b/>
                <w:sz w:val="22"/>
                <w:szCs w:val="22"/>
              </w:rPr>
              <w:t xml:space="preserve">42010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- </w:t>
            </w:r>
            <w:r w:rsidRPr="00AF2464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Температура на входе в R-102</w:t>
            </w:r>
          </w:p>
        </w:tc>
      </w:tr>
      <w:tr w:rsidR="00EC177B" w:rsidRPr="00C370CF" w14:paraId="2FDDA5A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BA49DD7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547F8B4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51CE2AF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03156D9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C0F6441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52934B6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8D80EAB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80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3B7AD2F" w14:textId="77777777" w:rsidR="00EC177B" w:rsidRPr="00AF2464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240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87BAFAE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536216C0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4585D460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7DCE3B4" wp14:editId="7018638E">
                      <wp:simplePos x="0" y="0"/>
                      <wp:positionH relativeFrom="column">
                        <wp:posOffset>483870</wp:posOffset>
                      </wp:positionH>
                      <wp:positionV relativeFrom="paragraph">
                        <wp:posOffset>-15240</wp:posOffset>
                      </wp:positionV>
                      <wp:extent cx="4683760" cy="4086860"/>
                      <wp:effectExtent l="0" t="0" r="2540" b="8890"/>
                      <wp:wrapNone/>
                      <wp:docPr id="83" name="Прямоугольник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83760" cy="40868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DF10437" id="Прямоугольник 83" o:spid="_x0000_s1026" style="position:absolute;margin-left:38.1pt;margin-top:-1.2pt;width:368.8pt;height:321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2B01F77" wp14:editId="69B41330">
                  <wp:extent cx="8497019" cy="4964962"/>
                  <wp:effectExtent l="0" t="0" r="0" b="762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21361" b="5647"/>
                          <a:stretch/>
                        </pic:blipFill>
                        <pic:spPr bwMode="auto">
                          <a:xfrm>
                            <a:off x="0" y="0"/>
                            <a:ext cx="8509127" cy="4972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313AA5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0DA3A8A2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A88F66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C50F520" wp14:editId="08D89A8E">
                  <wp:extent cx="8507896" cy="4980163"/>
                  <wp:effectExtent l="0" t="0" r="762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21772" b="5106"/>
                          <a:stretch/>
                        </pic:blipFill>
                        <pic:spPr bwMode="auto">
                          <a:xfrm>
                            <a:off x="0" y="0"/>
                            <a:ext cx="8518716" cy="4986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73821700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50FA03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3D801E98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0B93DAE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0,4 до 0,25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 w:rsidRPr="001969B0">
              <w:rPr>
                <w:rFonts w:ascii="Times New Roman" w:hAnsi="Times New Roman"/>
                <w:sz w:val="22"/>
                <w:szCs w:val="22"/>
              </w:rPr>
              <w:t>°C</w:t>
            </w:r>
          </w:p>
        </w:tc>
      </w:tr>
    </w:tbl>
    <w:p w14:paraId="772273A6" w14:textId="77777777" w:rsidR="00EC177B" w:rsidRDefault="00EC177B" w:rsidP="00EC177B">
      <w:pPr>
        <w:pStyle w:val="af1"/>
        <w:spacing w:line="240" w:lineRule="auto"/>
        <w:ind w:left="851" w:right="-23"/>
      </w:pPr>
    </w:p>
    <w:p w14:paraId="7FBB9D9D" w14:textId="26BEA942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FIRC42040 - Расход пара в Е-104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42"/>
        <w:gridCol w:w="3141"/>
        <w:gridCol w:w="3141"/>
        <w:gridCol w:w="3138"/>
      </w:tblGrid>
      <w:tr w:rsidR="00EC177B" w:rsidRPr="00BF59AA" w14:paraId="52885252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B9A890B" w14:textId="77777777" w:rsidR="00EC177B" w:rsidRPr="00AF2464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AF2464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AF2464">
              <w:rPr>
                <w:rFonts w:ascii="Times New Roman" w:hAnsi="Times New Roman"/>
                <w:b/>
                <w:sz w:val="22"/>
                <w:szCs w:val="22"/>
              </w:rPr>
              <w:t xml:space="preserve">42040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AF2464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AF2464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пара в Е-104</w:t>
            </w:r>
          </w:p>
        </w:tc>
      </w:tr>
      <w:tr w:rsidR="00EC177B" w:rsidRPr="00C370CF" w14:paraId="5F6BE25B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2CB0022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0D10B37" w14:textId="77777777" w:rsidR="00EC177B" w:rsidRPr="00AF2464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EA82846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41E09D5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416F809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8D79CD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2A7DD03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CD682D2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659E1C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7CB4F8BB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6DA6358A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8ADE976" wp14:editId="42E256B1">
                      <wp:simplePos x="0" y="0"/>
                      <wp:positionH relativeFrom="column">
                        <wp:posOffset>477520</wp:posOffset>
                      </wp:positionH>
                      <wp:positionV relativeFrom="paragraph">
                        <wp:posOffset>-21590</wp:posOffset>
                      </wp:positionV>
                      <wp:extent cx="5044440" cy="3769360"/>
                      <wp:effectExtent l="0" t="0" r="3810" b="2540"/>
                      <wp:wrapNone/>
                      <wp:docPr id="102" name="Прямоугольник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44440" cy="3769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8B08650" id="Прямоугольник 102" o:spid="_x0000_s1026" style="position:absolute;margin-left:37.6pt;margin-top:-1.7pt;width:397.2pt;height:296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24A3D7" wp14:editId="18AE12ED">
                  <wp:extent cx="8581470" cy="4675517"/>
                  <wp:effectExtent l="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26564" b="5377"/>
                          <a:stretch/>
                        </pic:blipFill>
                        <pic:spPr bwMode="auto">
                          <a:xfrm>
                            <a:off x="0" y="0"/>
                            <a:ext cx="8601637" cy="4686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 xml:space="preserve"> </w:t>
            </w:r>
          </w:p>
          <w:p w14:paraId="1C60F0E9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4E06E533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7993A519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3031AC8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918BAD4" wp14:editId="74C45014">
                  <wp:extent cx="8596469" cy="4382219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t="31220" b="5100"/>
                          <a:stretch/>
                        </pic:blipFill>
                        <pic:spPr bwMode="auto">
                          <a:xfrm>
                            <a:off x="0" y="0"/>
                            <a:ext cx="8616895" cy="4392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1A6874C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45B70C87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36178AA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454D90D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402E4A8F" w14:textId="77777777" w:rsidR="00EC177B" w:rsidRDefault="00EC177B" w:rsidP="00EC177B">
      <w:pPr>
        <w:pStyle w:val="af1"/>
        <w:ind w:left="851" w:right="-23"/>
      </w:pPr>
    </w:p>
    <w:p w14:paraId="4AEF2465" w14:textId="77777777" w:rsidR="00EC177B" w:rsidRDefault="00EC177B" w:rsidP="00EC177B">
      <w:pPr>
        <w:pStyle w:val="af1"/>
        <w:ind w:left="851" w:right="-23"/>
      </w:pPr>
    </w:p>
    <w:p w14:paraId="5354055E" w14:textId="77777777" w:rsidR="00EC177B" w:rsidRDefault="00EC177B" w:rsidP="00EC177B">
      <w:pPr>
        <w:pStyle w:val="af1"/>
        <w:ind w:left="851" w:right="-23"/>
      </w:pPr>
    </w:p>
    <w:p w14:paraId="595EB659" w14:textId="02AB9388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LIRCA45020 - Уровень на 27 тарелке С-141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9"/>
        <w:gridCol w:w="3133"/>
        <w:gridCol w:w="3133"/>
        <w:gridCol w:w="3130"/>
      </w:tblGrid>
      <w:tr w:rsidR="00EC177B" w:rsidRPr="00BF59AA" w14:paraId="3869200C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1864DF3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256F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LIRCA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45020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E256F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Уровень на 27 тарелке С-141</w:t>
            </w:r>
          </w:p>
        </w:tc>
      </w:tr>
      <w:tr w:rsidR="00EC177B" w:rsidRPr="00C370CF" w14:paraId="4D122A2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3FF2BC0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F3E31DA" w14:textId="77777777" w:rsidR="00EC177B" w:rsidRPr="00E256F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00B4E83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CCFDB0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5D7E9E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CE8043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BF5A676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440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9FFF4D4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B603B8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5E93EE01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4735308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A41055B" wp14:editId="1B7731BA">
                      <wp:simplePos x="0" y="0"/>
                      <wp:positionH relativeFrom="column">
                        <wp:posOffset>500380</wp:posOffset>
                      </wp:positionH>
                      <wp:positionV relativeFrom="paragraph">
                        <wp:posOffset>-25400</wp:posOffset>
                      </wp:positionV>
                      <wp:extent cx="5624195" cy="3816350"/>
                      <wp:effectExtent l="0" t="0" r="0" b="0"/>
                      <wp:wrapNone/>
                      <wp:docPr id="19" name="Прямоугольник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4195" cy="3816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3C2D9C2" id="Прямоугольник 19" o:spid="_x0000_s1026" style="position:absolute;margin-left:39.4pt;margin-top:-2pt;width:442.85pt;height:30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BB72DA" wp14:editId="2031FD93">
                  <wp:extent cx="8566785" cy="4675367"/>
                  <wp:effectExtent l="0" t="0" r="571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21498" b="4968"/>
                          <a:stretch/>
                        </pic:blipFill>
                        <pic:spPr bwMode="auto">
                          <a:xfrm>
                            <a:off x="0" y="0"/>
                            <a:ext cx="8579902" cy="468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B4710EB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C1E8E54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возмущение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10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41F70BFB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060F07F" w14:textId="77777777" w:rsidR="00EC177B" w:rsidRPr="001969B0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.  В истории отсутствовал тэг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SV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  <w:r w:rsidRPr="001969B0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7 до 3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%</w:t>
            </w:r>
          </w:p>
        </w:tc>
      </w:tr>
    </w:tbl>
    <w:p w14:paraId="3D937FD7" w14:textId="2FD5D672" w:rsidR="00EC177B" w:rsidRPr="001969B0" w:rsidRDefault="00EC177B" w:rsidP="00441AFC">
      <w:pPr>
        <w:pStyle w:val="20"/>
        <w:numPr>
          <w:ilvl w:val="0"/>
          <w:numId w:val="0"/>
        </w:numPr>
        <w:spacing w:before="0" w:after="0"/>
        <w:rPr>
          <w:b w:val="0"/>
          <w:bCs/>
          <w:spacing w:val="0"/>
          <w:sz w:val="22"/>
          <w:szCs w:val="22"/>
        </w:rPr>
      </w:pPr>
      <w:r>
        <w:rPr>
          <w:b w:val="0"/>
          <w:bCs/>
          <w:spacing w:val="0"/>
          <w:sz w:val="22"/>
          <w:szCs w:val="22"/>
        </w:rPr>
        <w:lastRenderedPageBreak/>
        <w:t xml:space="preserve"> </w:t>
      </w:r>
      <w:r w:rsidRPr="0000139E">
        <w:rPr>
          <w:b w:val="0"/>
          <w:bCs/>
          <w:spacing w:val="0"/>
          <w:sz w:val="22"/>
          <w:szCs w:val="22"/>
        </w:rPr>
        <w:t>FIRCA45020 - Расход ПИПБ в R-102</w:t>
      </w:r>
      <w:r>
        <w:rPr>
          <w:b w:val="0"/>
          <w:bCs/>
          <w:spacing w:val="0"/>
          <w:sz w:val="22"/>
          <w:szCs w:val="22"/>
        </w:rPr>
        <w:t xml:space="preserve">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40"/>
        <w:gridCol w:w="3140"/>
        <w:gridCol w:w="3139"/>
        <w:gridCol w:w="3136"/>
      </w:tblGrid>
      <w:tr w:rsidR="00EC177B" w:rsidRPr="00BF59AA" w14:paraId="2740D543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E9C24E9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256F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>45020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E256F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ПИПБ в R-102</w:t>
            </w:r>
          </w:p>
        </w:tc>
      </w:tr>
      <w:tr w:rsidR="00EC177B" w:rsidRPr="00C370CF" w14:paraId="2709E68E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D424447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24248EF" w14:textId="77777777" w:rsidR="00EC177B" w:rsidRPr="00E256F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3F4DD73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3E082E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75543356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1DE8FE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24290B8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EB69E7D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EEAEB5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64652D53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3A42614E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8D9A4DA" wp14:editId="10961EBB">
                      <wp:simplePos x="0" y="0"/>
                      <wp:positionH relativeFrom="column">
                        <wp:posOffset>518795</wp:posOffset>
                      </wp:positionH>
                      <wp:positionV relativeFrom="paragraph">
                        <wp:posOffset>-31750</wp:posOffset>
                      </wp:positionV>
                      <wp:extent cx="5891530" cy="3717925"/>
                      <wp:effectExtent l="0" t="0" r="0" b="0"/>
                      <wp:wrapNone/>
                      <wp:docPr id="85" name="Прямоугольник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91530" cy="37179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05C5E46" id="Прямоугольник 85" o:spid="_x0000_s1026" style="position:absolute;margin-left:40.85pt;margin-top:-2.5pt;width:463.9pt;height:292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25B61C" wp14:editId="43C849A1">
                  <wp:extent cx="8583218" cy="4623758"/>
                  <wp:effectExtent l="0" t="0" r="8890" b="571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26701" b="5235"/>
                          <a:stretch/>
                        </pic:blipFill>
                        <pic:spPr bwMode="auto">
                          <a:xfrm>
                            <a:off x="0" y="0"/>
                            <a:ext cx="8597502" cy="4631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9BB8F1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412B398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4C8090FB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Каскад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B46C0F3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5BD902F" wp14:editId="04514E18">
                  <wp:extent cx="8535401" cy="4856671"/>
                  <wp:effectExtent l="0" t="0" r="0" b="127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21910" b="6199"/>
                          <a:stretch/>
                        </pic:blipFill>
                        <pic:spPr bwMode="auto">
                          <a:xfrm>
                            <a:off x="0" y="0"/>
                            <a:ext cx="8551528" cy="4865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0DB4E2A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1888BD8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5F0FC257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852799A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0,3 до 0,1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т/ч</w:t>
            </w:r>
          </w:p>
        </w:tc>
      </w:tr>
    </w:tbl>
    <w:p w14:paraId="7A9F62B0" w14:textId="77777777" w:rsidR="00EC177B" w:rsidRDefault="00EC177B" w:rsidP="00EC177B">
      <w:pPr>
        <w:pStyle w:val="af1"/>
        <w:ind w:left="851" w:right="-23"/>
      </w:pPr>
    </w:p>
    <w:p w14:paraId="4F99E708" w14:textId="037F5459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FIRC49040 - Расход рецикла в R-103</w:t>
      </w:r>
    </w:p>
    <w:tbl>
      <w:tblPr>
        <w:tblpPr w:leftFromText="181" w:rightFromText="181" w:vertAnchor="text" w:horzAnchor="page" w:tblpX="1702" w:tblpY="1"/>
        <w:tblOverlap w:val="never"/>
        <w:tblW w:w="532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3"/>
        <w:gridCol w:w="3006"/>
        <w:gridCol w:w="3006"/>
        <w:gridCol w:w="3619"/>
      </w:tblGrid>
      <w:tr w:rsidR="00EC177B" w:rsidRPr="00BF59AA" w14:paraId="001F0D06" w14:textId="77777777" w:rsidTr="00484A66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E4109BA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4F4469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4F4469">
              <w:rPr>
                <w:rFonts w:ascii="Times New Roman" w:hAnsi="Times New Roman"/>
                <w:b/>
                <w:sz w:val="22"/>
                <w:szCs w:val="22"/>
              </w:rPr>
              <w:t>49040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4F4469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рецикла в R-103</w:t>
            </w:r>
          </w:p>
        </w:tc>
      </w:tr>
      <w:tr w:rsidR="00EC177B" w:rsidRPr="00C370CF" w14:paraId="2BF4F9FA" w14:textId="77777777" w:rsidTr="00484A66">
        <w:trPr>
          <w:trHeight w:val="356"/>
        </w:trPr>
        <w:tc>
          <w:tcPr>
            <w:tcW w:w="1668" w:type="pct"/>
            <w:shd w:val="clear" w:color="auto" w:fill="auto"/>
            <w:vAlign w:val="center"/>
          </w:tcPr>
          <w:p w14:paraId="42435A99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40" w:type="pct"/>
            <w:shd w:val="clear" w:color="auto" w:fill="auto"/>
            <w:vAlign w:val="center"/>
          </w:tcPr>
          <w:p w14:paraId="2CF77AFF" w14:textId="77777777" w:rsidR="00EC177B" w:rsidRPr="00E256F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40" w:type="pct"/>
            <w:shd w:val="clear" w:color="auto" w:fill="auto"/>
            <w:vAlign w:val="center"/>
          </w:tcPr>
          <w:p w14:paraId="2D366194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253" w:type="pct"/>
            <w:shd w:val="clear" w:color="auto" w:fill="auto"/>
            <w:vAlign w:val="center"/>
          </w:tcPr>
          <w:p w14:paraId="1A4A358C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854363B" w14:textId="77777777" w:rsidTr="00484A66">
        <w:trPr>
          <w:trHeight w:val="356"/>
        </w:trPr>
        <w:tc>
          <w:tcPr>
            <w:tcW w:w="1668" w:type="pct"/>
            <w:shd w:val="clear" w:color="auto" w:fill="auto"/>
            <w:vAlign w:val="center"/>
          </w:tcPr>
          <w:p w14:paraId="7026B58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40" w:type="pct"/>
            <w:shd w:val="clear" w:color="auto" w:fill="auto"/>
            <w:vAlign w:val="center"/>
          </w:tcPr>
          <w:p w14:paraId="180FB1E0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40" w:type="pct"/>
            <w:shd w:val="clear" w:color="auto" w:fill="auto"/>
            <w:vAlign w:val="center"/>
          </w:tcPr>
          <w:p w14:paraId="2D279526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253" w:type="pct"/>
            <w:shd w:val="clear" w:color="auto" w:fill="auto"/>
            <w:vAlign w:val="center"/>
          </w:tcPr>
          <w:p w14:paraId="6291A42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25361BEA" w14:textId="77777777" w:rsidTr="00484A66">
        <w:trPr>
          <w:trHeight w:val="5369"/>
        </w:trPr>
        <w:tc>
          <w:tcPr>
            <w:tcW w:w="5000" w:type="pct"/>
            <w:gridSpan w:val="4"/>
            <w:vAlign w:val="center"/>
          </w:tcPr>
          <w:p w14:paraId="024E4ABF" w14:textId="77777777" w:rsidR="00484A66" w:rsidRDefault="00484A66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</w:p>
          <w:p w14:paraId="21B12DC8" w14:textId="7E50F184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E2D9B4D" wp14:editId="596507C5">
                  <wp:extent cx="8198069" cy="4439751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24910" b="9344"/>
                          <a:stretch/>
                        </pic:blipFill>
                        <pic:spPr bwMode="auto">
                          <a:xfrm>
                            <a:off x="0" y="0"/>
                            <a:ext cx="8215049" cy="4448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1046D54" w14:textId="77777777" w:rsidTr="00484A66">
        <w:trPr>
          <w:trHeight w:val="141"/>
        </w:trPr>
        <w:tc>
          <w:tcPr>
            <w:tcW w:w="5000" w:type="pct"/>
            <w:gridSpan w:val="4"/>
            <w:vAlign w:val="center"/>
          </w:tcPr>
          <w:p w14:paraId="27D993B6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01BEEDA2" w14:textId="77777777" w:rsidTr="00484A66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1E322E9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1D936E86" w14:textId="505FEC4F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>PIRC49080 - Давление РМА из R-103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88"/>
        <w:gridCol w:w="3107"/>
        <w:gridCol w:w="3107"/>
        <w:gridCol w:w="3104"/>
      </w:tblGrid>
      <w:tr w:rsidR="00EC177B" w:rsidRPr="00BF59AA" w14:paraId="76085522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C03BA21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2023A8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PIRC</w:t>
            </w:r>
            <w:r w:rsidRPr="002023A8">
              <w:rPr>
                <w:rFonts w:ascii="Times New Roman" w:hAnsi="Times New Roman"/>
                <w:b/>
                <w:sz w:val="22"/>
                <w:szCs w:val="22"/>
              </w:rPr>
              <w:t xml:space="preserve">49080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2023A8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Давление РМА из R-103</w:t>
            </w:r>
          </w:p>
        </w:tc>
      </w:tr>
      <w:tr w:rsidR="00EC177B" w:rsidRPr="00C370CF" w14:paraId="1A5CD19B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8B6EEB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EFC129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80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4D218F5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B1471C1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1D27066B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5E1EEA3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78CE06B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60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28A56CA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0306F3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F13D6C" w14:paraId="253F97FC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7D2DF941" w14:textId="77777777" w:rsidR="00EC177B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467C231" wp14:editId="0B91A400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-15875</wp:posOffset>
                      </wp:positionV>
                      <wp:extent cx="7073265" cy="3682365"/>
                      <wp:effectExtent l="0" t="0" r="0" b="0"/>
                      <wp:wrapNone/>
                      <wp:docPr id="28" name="Прямоугольник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73265" cy="36823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8528385" id="Прямоугольник 28" o:spid="_x0000_s1026" style="position:absolute;margin-left:36.1pt;margin-top:-1.25pt;width:556.95pt;height:289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D4D5170" wp14:editId="4A3A33CB">
                  <wp:extent cx="8497019" cy="4655661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24001" b="13868"/>
                          <a:stretch/>
                        </pic:blipFill>
                        <pic:spPr bwMode="auto">
                          <a:xfrm>
                            <a:off x="0" y="0"/>
                            <a:ext cx="8538433" cy="4678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C03044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53089212" w14:textId="77777777" w:rsidR="00EC177B" w:rsidRDefault="00EC177B" w:rsidP="00EC177B">
            <w:pPr>
              <w:spacing w:after="8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0AD88F90" w14:textId="77777777" w:rsidR="00EC177B" w:rsidRDefault="00EC177B" w:rsidP="00EC177B">
            <w:pPr>
              <w:spacing w:after="8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310844AE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5E1C132" wp14:editId="30BD7BD3">
                  <wp:extent cx="8479766" cy="495624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19581" b="14142"/>
                          <a:stretch/>
                        </pic:blipFill>
                        <pic:spPr bwMode="auto">
                          <a:xfrm>
                            <a:off x="0" y="0"/>
                            <a:ext cx="8489025" cy="4961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91B8C4F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13B6710C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9</w:t>
            </w:r>
            <w:r w:rsidRPr="002023A8">
              <w:rPr>
                <w:rFonts w:ascii="Times New Roman" w:hAnsi="Times New Roman"/>
                <w:sz w:val="22"/>
                <w:szCs w:val="22"/>
              </w:rPr>
              <w:t>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612D39A9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0E2A053" w14:textId="77777777" w:rsidR="00EC177B" w:rsidRPr="002023A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 w:rsidRPr="002023A8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Снижение СКО с 0,05 до 0,01</w:t>
            </w:r>
            <w:r>
              <w:rPr>
                <w:rFonts w:cs="Arial"/>
                <w:color w:val="202124"/>
                <w:sz w:val="30"/>
                <w:szCs w:val="30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МПа</w:t>
            </w:r>
          </w:p>
        </w:tc>
      </w:tr>
    </w:tbl>
    <w:p w14:paraId="1F09FA5D" w14:textId="77777777" w:rsidR="00EC177B" w:rsidRDefault="00EC177B" w:rsidP="00EC177B">
      <w:pPr>
        <w:pStyle w:val="af1"/>
        <w:ind w:left="851" w:right="-23"/>
      </w:pPr>
    </w:p>
    <w:p w14:paraId="5CD67FD3" w14:textId="16E1E558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LIRCA49030 - Уровень в С-151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33"/>
        <w:gridCol w:w="3135"/>
        <w:gridCol w:w="3135"/>
        <w:gridCol w:w="3132"/>
      </w:tblGrid>
      <w:tr w:rsidR="00EC177B" w:rsidRPr="00BF59AA" w14:paraId="178E6811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BF2AAC7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256F7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LIRCA</w:t>
            </w:r>
            <w:r w:rsidRPr="00996E3B">
              <w:rPr>
                <w:rFonts w:ascii="Times New Roman" w:hAnsi="Times New Roman"/>
                <w:b/>
                <w:sz w:val="22"/>
                <w:szCs w:val="22"/>
              </w:rPr>
              <w:t>49030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E256F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Уровень </w:t>
            </w:r>
            <w:r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в</w:t>
            </w:r>
            <w:r w:rsidRPr="00E256F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 С-1</w:t>
            </w:r>
            <w:r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5</w:t>
            </w:r>
            <w:r w:rsidRPr="00E256F7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1</w:t>
            </w:r>
          </w:p>
        </w:tc>
      </w:tr>
      <w:tr w:rsidR="00EC177B" w:rsidRPr="00C370CF" w14:paraId="59DC96EE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D3B0A80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D0E9E6C" w14:textId="77777777" w:rsidR="00EC177B" w:rsidRPr="00E256F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4E091D7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647C1A5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7E9E6A7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E9706F1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2F24DA1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498D98E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6DEDBAE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55E957D9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1E664EC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0440D44" wp14:editId="7DBDCBB5">
                      <wp:simplePos x="0" y="0"/>
                      <wp:positionH relativeFrom="column">
                        <wp:posOffset>492125</wp:posOffset>
                      </wp:positionH>
                      <wp:positionV relativeFrom="paragraph">
                        <wp:posOffset>-22860</wp:posOffset>
                      </wp:positionV>
                      <wp:extent cx="5708650" cy="3768090"/>
                      <wp:effectExtent l="0" t="0" r="6350" b="3810"/>
                      <wp:wrapNone/>
                      <wp:docPr id="59" name="Прямоугольник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08650" cy="3768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0842739" id="Прямоугольник 59" o:spid="_x0000_s1026" style="position:absolute;margin-left:38.75pt;margin-top:-1.8pt;width:449.5pt;height:296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CCF12" wp14:editId="38E0CA2B">
                  <wp:extent cx="8579458" cy="4635513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24867" b="11524"/>
                          <a:stretch/>
                        </pic:blipFill>
                        <pic:spPr bwMode="auto">
                          <a:xfrm>
                            <a:off x="0" y="0"/>
                            <a:ext cx="8589776" cy="4641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C61867D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3DC1012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возмущение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27700876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4713E4E" w14:textId="77777777" w:rsidR="00EC177B" w:rsidRPr="00EE59D6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 СКО без изменений.</w:t>
            </w:r>
          </w:p>
        </w:tc>
      </w:tr>
    </w:tbl>
    <w:p w14:paraId="10014D58" w14:textId="77777777" w:rsidR="00EC177B" w:rsidRDefault="00EC177B" w:rsidP="00EC177B">
      <w:pPr>
        <w:pStyle w:val="af1"/>
        <w:ind w:left="851" w:right="-23"/>
      </w:pPr>
    </w:p>
    <w:p w14:paraId="1D00DE78" w14:textId="47187109" w:rsidR="00EC177B" w:rsidRPr="00441AFC" w:rsidRDefault="00EC177B" w:rsidP="00441AFC">
      <w:pPr>
        <w:pStyle w:val="21"/>
        <w:numPr>
          <w:ilvl w:val="0"/>
          <w:numId w:val="0"/>
        </w:numPr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 xml:space="preserve"> FIRCA49090 - Расход ПИПБ из С-151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7"/>
        <w:gridCol w:w="2982"/>
        <w:gridCol w:w="2982"/>
        <w:gridCol w:w="2979"/>
      </w:tblGrid>
      <w:tr w:rsidR="00EC177B" w:rsidRPr="00BF59AA" w14:paraId="12BCF76F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5636F98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</w:t>
            </w:r>
            <w:r w:rsidRPr="002023A8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IRC</w:t>
            </w: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A</w:t>
            </w:r>
            <w:r w:rsidRPr="002023A8">
              <w:rPr>
                <w:rFonts w:ascii="Times New Roman" w:hAnsi="Times New Roman"/>
                <w:b/>
                <w:sz w:val="22"/>
                <w:szCs w:val="22"/>
              </w:rPr>
              <w:t>490</w:t>
            </w:r>
            <w:r w:rsidRPr="00E97500">
              <w:rPr>
                <w:rFonts w:ascii="Times New Roman" w:hAnsi="Times New Roman"/>
                <w:b/>
                <w:sz w:val="22"/>
                <w:szCs w:val="22"/>
              </w:rPr>
              <w:t>9</w:t>
            </w:r>
            <w:r w:rsidRPr="002023A8">
              <w:rPr>
                <w:rFonts w:ascii="Times New Roman" w:hAnsi="Times New Roman"/>
                <w:b/>
                <w:sz w:val="22"/>
                <w:szCs w:val="22"/>
              </w:rPr>
              <w:t xml:space="preserve">0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Расход ПИПБ из С-151</w:t>
            </w:r>
          </w:p>
        </w:tc>
      </w:tr>
      <w:tr w:rsidR="00EC177B" w:rsidRPr="00C370CF" w14:paraId="413D8176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66D0F4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0F0DCBB" w14:textId="77777777" w:rsidR="00EC177B" w:rsidRPr="00E97500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350D12B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E75334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72220B0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F9C7510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043E7EA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824D4A6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7FEB99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F13D6C" w14:paraId="4E03BDF4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1F0CED99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2B8AB5D" wp14:editId="1CBC3CFD">
                      <wp:simplePos x="0" y="0"/>
                      <wp:positionH relativeFrom="column">
                        <wp:posOffset>494030</wp:posOffset>
                      </wp:positionH>
                      <wp:positionV relativeFrom="paragraph">
                        <wp:posOffset>-10160</wp:posOffset>
                      </wp:positionV>
                      <wp:extent cx="5295265" cy="4004310"/>
                      <wp:effectExtent l="0" t="0" r="635" b="0"/>
                      <wp:wrapNone/>
                      <wp:docPr id="72" name="Прямоугольник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95265" cy="4004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49D6FB4" id="Прямоугольник 72" o:spid="_x0000_s1026" style="position:absolute;margin-left:38.9pt;margin-top:-.8pt;width:416.95pt;height:315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A3B4796" wp14:editId="6F36093A">
                  <wp:extent cx="8486019" cy="4603805"/>
                  <wp:effectExtent l="0" t="0" r="0" b="635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24990" b="11139"/>
                          <a:stretch/>
                        </pic:blipFill>
                        <pic:spPr bwMode="auto">
                          <a:xfrm>
                            <a:off x="0" y="0"/>
                            <a:ext cx="8495426" cy="460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99D37F7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009B1C66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Pr="00E97500"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5B470898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F78E06F" w14:textId="77777777" w:rsidR="00EC177B" w:rsidRPr="002023A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 w:rsidRPr="002023A8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 СКО без изменений.</w:t>
            </w:r>
          </w:p>
        </w:tc>
      </w:tr>
    </w:tbl>
    <w:p w14:paraId="5773B503" w14:textId="709F1D61" w:rsidR="00EC177B" w:rsidRPr="00441AFC" w:rsidRDefault="00EC177B" w:rsidP="00441AFC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441AFC">
        <w:rPr>
          <w:b w:val="0"/>
          <w:bCs/>
          <w:spacing w:val="0"/>
          <w:sz w:val="22"/>
          <w:szCs w:val="22"/>
        </w:rPr>
        <w:lastRenderedPageBreak/>
        <w:t>FIRC47050 - Расход свежего бензола в V-153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4"/>
        <w:gridCol w:w="3180"/>
        <w:gridCol w:w="3180"/>
        <w:gridCol w:w="3177"/>
      </w:tblGrid>
      <w:tr w:rsidR="00EC177B" w:rsidRPr="00BF59AA" w14:paraId="0C95D4CE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CF420AA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772B9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E772B9">
              <w:rPr>
                <w:rFonts w:ascii="Times New Roman" w:hAnsi="Times New Roman"/>
                <w:b/>
                <w:sz w:val="22"/>
                <w:szCs w:val="22"/>
              </w:rPr>
              <w:t>47050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E772B9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свежего бензола в V-153</w:t>
            </w:r>
          </w:p>
        </w:tc>
      </w:tr>
      <w:tr w:rsidR="00EC177B" w:rsidRPr="00C370CF" w14:paraId="2E703EE2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B119B68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D83C3F1" w14:textId="77777777" w:rsidR="00EC177B" w:rsidRPr="00E772B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300C266" w14:textId="77777777" w:rsidR="00EC177B" w:rsidRPr="00E772B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F2EB8B2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04E5EF6B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329431D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1006F4E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8BAA68E" w14:textId="77777777" w:rsidR="00EC177B" w:rsidRPr="002023A8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B94574C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23349D98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041E8DDA" w14:textId="77777777" w:rsidR="00EC177B" w:rsidRPr="00BD7531" w:rsidRDefault="00EC177B" w:rsidP="00EC177B">
            <w:pPr>
              <w:spacing w:after="8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70CD7B5" wp14:editId="12BBE1F2">
                  <wp:extent cx="8709660" cy="4564049"/>
                  <wp:effectExtent l="0" t="0" r="0" b="825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17938" b="22494"/>
                          <a:stretch/>
                        </pic:blipFill>
                        <pic:spPr bwMode="auto">
                          <a:xfrm>
                            <a:off x="0" y="0"/>
                            <a:ext cx="8715059" cy="4566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B284C4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348E88F1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C370CF" w14:paraId="7E6CCC44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40351FB" w14:textId="77777777" w:rsidR="00EC177B" w:rsidRPr="002023A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2EE554D9" w14:textId="1C41CDC3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 xml:space="preserve"> TIRCA43080 - Температура на 16 т. С-121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91"/>
        <w:gridCol w:w="3047"/>
        <w:gridCol w:w="3047"/>
        <w:gridCol w:w="3044"/>
      </w:tblGrid>
      <w:tr w:rsidR="00EC177B" w:rsidRPr="00E256F7" w14:paraId="03E7EF51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EF4E452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602399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1D51D8">
              <w:rPr>
                <w:rFonts w:ascii="Times New Roman" w:hAnsi="Times New Roman"/>
                <w:b/>
                <w:sz w:val="22"/>
                <w:szCs w:val="22"/>
              </w:rPr>
              <w:t>43080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1D51D8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Температура на 16 т. С-121</w:t>
            </w:r>
          </w:p>
        </w:tc>
      </w:tr>
      <w:tr w:rsidR="00EC177B" w:rsidRPr="00BD7531" w14:paraId="7D9A4238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3D49B83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E5EED6C" w14:textId="77777777" w:rsidR="00EC177B" w:rsidRPr="00F753A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AC71363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23F9DE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5C49710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1EB563B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57E0E3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25B3AEF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0F0ADD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095DB2C7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08824A01" w14:textId="77777777" w:rsidR="00EC177B" w:rsidRPr="00BD7531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4CD7B450" wp14:editId="0A2D5222">
                      <wp:simplePos x="0" y="0"/>
                      <wp:positionH relativeFrom="column">
                        <wp:posOffset>78740</wp:posOffset>
                      </wp:positionH>
                      <wp:positionV relativeFrom="paragraph">
                        <wp:posOffset>189230</wp:posOffset>
                      </wp:positionV>
                      <wp:extent cx="3514090" cy="3554095"/>
                      <wp:effectExtent l="0" t="0" r="0" b="8255"/>
                      <wp:wrapNone/>
                      <wp:docPr id="162" name="Прямоугольник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14090" cy="3554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D33D5CC" id="Прямоугольник 162" o:spid="_x0000_s1026" style="position:absolute;margin-left:6.2pt;margin-top:14.9pt;width:276.7pt;height:279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B49981" wp14:editId="3671915A">
                  <wp:extent cx="8771664" cy="4548146"/>
                  <wp:effectExtent l="0" t="0" r="0" b="508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2277" cy="456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D7531" w14:paraId="1D3BB6EA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AA0286C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 отрабатывает</w:t>
            </w:r>
            <w:r>
              <w:t xml:space="preserve"> </w:t>
            </w:r>
            <w:r w:rsidRPr="00392DE9">
              <w:rPr>
                <w:rFonts w:ascii="Times New Roman" w:hAnsi="Times New Roman"/>
                <w:sz w:val="22"/>
                <w:szCs w:val="22"/>
              </w:rPr>
              <w:t xml:space="preserve">изменение уставки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в течение </w:t>
            </w:r>
            <w:r w:rsidRPr="00C75D09">
              <w:rPr>
                <w:rFonts w:ascii="Times New Roman" w:hAnsi="Times New Roman"/>
                <w:sz w:val="22"/>
                <w:szCs w:val="22"/>
              </w:rPr>
              <w:t>30 минут.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</w:tr>
      <w:tr w:rsidR="00EC177B" w:rsidRPr="00F753A3" w14:paraId="68C85E93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6E4F644" w14:textId="77777777" w:rsidR="00EC177B" w:rsidRPr="00C75D09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в истории отсутствует тэг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C75D09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после 26.05.  Снижение СКО с 1 до 0,75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00139E">
              <w:rPr>
                <w:rFonts w:ascii="Times New Roman" w:hAnsi="Times New Roman"/>
                <w:sz w:val="22"/>
                <w:szCs w:val="22"/>
              </w:rPr>
              <w:t xml:space="preserve"> °C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</w:tbl>
    <w:p w14:paraId="69E11F5E" w14:textId="77777777" w:rsidR="00EC177B" w:rsidRDefault="00EC177B" w:rsidP="00EC177B">
      <w:pPr>
        <w:pStyle w:val="af1"/>
        <w:ind w:right="-23"/>
        <w:rPr>
          <w:rStyle w:val="affb"/>
        </w:rPr>
      </w:pPr>
    </w:p>
    <w:p w14:paraId="7C7D3D8D" w14:textId="33D65182" w:rsidR="00EC177B" w:rsidRPr="00153543" w:rsidRDefault="00EC177B" w:rsidP="00153543">
      <w:pPr>
        <w:pStyle w:val="21"/>
        <w:numPr>
          <w:ilvl w:val="0"/>
          <w:numId w:val="0"/>
        </w:numPr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 xml:space="preserve"> FIRCA43050 - Расход пара в Е-122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22"/>
        <w:gridCol w:w="3129"/>
        <w:gridCol w:w="3129"/>
        <w:gridCol w:w="3126"/>
      </w:tblGrid>
      <w:tr w:rsidR="00EC177B" w:rsidRPr="00E256F7" w14:paraId="3B51B12D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BAF3358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602399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602399">
              <w:rPr>
                <w:rFonts w:ascii="Times New Roman" w:hAnsi="Times New Roman"/>
                <w:b/>
                <w:sz w:val="22"/>
                <w:szCs w:val="22"/>
              </w:rPr>
              <w:t>43050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602399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пара в Е-122</w:t>
            </w:r>
          </w:p>
        </w:tc>
      </w:tr>
      <w:tr w:rsidR="00EC177B" w:rsidRPr="00BD7531" w14:paraId="5D1AC79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806EF14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D0EA30A" w14:textId="77777777" w:rsidR="00EC177B" w:rsidRPr="00F753A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5918921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B46904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6297033C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767E22A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75C5E32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D965E15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CA43521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55DD3152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664033D" w14:textId="77777777" w:rsidR="00EC177B" w:rsidRPr="00BD7531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3DE1F8F8" wp14:editId="211922AE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151130</wp:posOffset>
                      </wp:positionV>
                      <wp:extent cx="3275330" cy="3760470"/>
                      <wp:effectExtent l="0" t="0" r="1270" b="0"/>
                      <wp:wrapNone/>
                      <wp:docPr id="164" name="Прямоугольник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5330" cy="37604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6057719" id="Прямоугольник 164" o:spid="_x0000_s1026" style="position:absolute;margin-left:1.2pt;margin-top:11.9pt;width:257.9pt;height:296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C5425DB" wp14:editId="233D28B0">
                  <wp:extent cx="9007772" cy="4691269"/>
                  <wp:effectExtent l="0" t="0" r="3175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8784" cy="4728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D7531" w14:paraId="77E3648B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21BA01CA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F753A3" w14:paraId="16C37555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995113E" w14:textId="77777777" w:rsidR="00EC177B" w:rsidRPr="00F753A3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  Снижение СКО с 50 до 20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00139E">
              <w:rPr>
                <w:rFonts w:ascii="Times New Roman" w:hAnsi="Times New Roman"/>
                <w:bCs/>
                <w:sz w:val="22"/>
                <w:szCs w:val="22"/>
              </w:rPr>
              <w:t>кг/ч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.</w:t>
            </w:r>
          </w:p>
        </w:tc>
      </w:tr>
    </w:tbl>
    <w:p w14:paraId="1B846751" w14:textId="1E4E5210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>LIRCA43040 - Уровень в V-121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92"/>
        <w:gridCol w:w="2986"/>
        <w:gridCol w:w="2986"/>
        <w:gridCol w:w="2982"/>
      </w:tblGrid>
      <w:tr w:rsidR="00EC177B" w:rsidRPr="00E256F7" w14:paraId="59A80DAE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17C53CF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LIRCA4304</w:t>
            </w:r>
            <w:r w:rsidRPr="0065521B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65521B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Уровень в V-121</w:t>
            </w:r>
          </w:p>
        </w:tc>
      </w:tr>
      <w:tr w:rsidR="00EC177B" w:rsidRPr="00BD7531" w14:paraId="3FE38CB8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F21B21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ABADD92" w14:textId="77777777" w:rsidR="00EC177B" w:rsidRPr="00F753A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DD31E7B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7451280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7AAEB99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79A4EFB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5D4A863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A4C9018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640B00E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6EAC5E75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1C11B729" w14:textId="77777777" w:rsidR="00EC177B" w:rsidRPr="00BD7531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52F68B19" wp14:editId="2E503DD3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163195</wp:posOffset>
                      </wp:positionV>
                      <wp:extent cx="5769610" cy="3846195"/>
                      <wp:effectExtent l="0" t="0" r="2540" b="1905"/>
                      <wp:wrapNone/>
                      <wp:docPr id="176" name="Прямоугольник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69610" cy="38461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58518AE" id="Прямоугольник 176" o:spid="_x0000_s1026" style="position:absolute;margin-left:7.85pt;margin-top:12.85pt;width:454.3pt;height:302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59777C9" wp14:editId="02339945">
                  <wp:extent cx="8590614" cy="4587765"/>
                  <wp:effectExtent l="0" t="0" r="1270" b="381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691" cy="462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D7531" w14:paraId="44455D6F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5B0A20B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возмущение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F753A3" w14:paraId="0578EEA7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41E3235" w14:textId="77777777" w:rsidR="00EC177B" w:rsidRPr="00F753A3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  Снижение СКО с 1,5 до 0,5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%</w:t>
            </w:r>
          </w:p>
        </w:tc>
      </w:tr>
    </w:tbl>
    <w:p w14:paraId="0B683684" w14:textId="7EF1D056" w:rsidR="00EC177B" w:rsidRPr="0000139E" w:rsidRDefault="00EC177B" w:rsidP="00EC177B">
      <w:pPr>
        <w:pStyle w:val="20"/>
        <w:spacing w:before="0" w:after="0"/>
        <w:rPr>
          <w:b w:val="0"/>
          <w:bCs/>
          <w:spacing w:val="0"/>
          <w:sz w:val="22"/>
          <w:szCs w:val="22"/>
        </w:rPr>
      </w:pPr>
      <w:r w:rsidRPr="00CC706E">
        <w:rPr>
          <w:b w:val="0"/>
          <w:bCs/>
          <w:spacing w:val="0"/>
          <w:sz w:val="22"/>
          <w:szCs w:val="22"/>
        </w:rPr>
        <w:lastRenderedPageBreak/>
        <w:t>2.2.</w:t>
      </w:r>
      <w:r>
        <w:rPr>
          <w:b w:val="0"/>
          <w:bCs/>
          <w:spacing w:val="0"/>
          <w:sz w:val="22"/>
          <w:szCs w:val="22"/>
        </w:rPr>
        <w:t xml:space="preserve">31 </w:t>
      </w:r>
      <w:r w:rsidRPr="0000139E">
        <w:rPr>
          <w:b w:val="0"/>
          <w:bCs/>
          <w:spacing w:val="0"/>
          <w:sz w:val="22"/>
          <w:szCs w:val="22"/>
        </w:rPr>
        <w:t>PIRC43160 - Давление в V-121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7"/>
        <w:gridCol w:w="2982"/>
        <w:gridCol w:w="2982"/>
        <w:gridCol w:w="2979"/>
      </w:tblGrid>
      <w:tr w:rsidR="00EC177B" w:rsidRPr="00E256F7" w14:paraId="7829D3A1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800221F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91288E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PIRC43160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91288E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Давление в V-121</w:t>
            </w:r>
          </w:p>
        </w:tc>
      </w:tr>
      <w:tr w:rsidR="00EC177B" w:rsidRPr="00BD7531" w14:paraId="4D9EAFF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7A8B58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E4A0259" w14:textId="77777777" w:rsidR="00EC177B" w:rsidRPr="00F753A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848CA41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60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B83E2C0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121935C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BD2B814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DECCD6E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091B998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60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189E4BF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25E489A3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6C30C438" w14:textId="77777777" w:rsidR="00EC177B" w:rsidRPr="00BD7531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79E3069" wp14:editId="56C00ADA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163195</wp:posOffset>
                      </wp:positionV>
                      <wp:extent cx="3672840" cy="3625850"/>
                      <wp:effectExtent l="0" t="0" r="3810" b="0"/>
                      <wp:wrapNone/>
                      <wp:docPr id="166" name="Прямоугольник 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72840" cy="3625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7525A84" id="Прямоугольник 166" o:spid="_x0000_s1026" style="position:absolute;margin-left:4.1pt;margin-top:12.85pt;width:289.2pt;height:285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3F80D04" wp14:editId="5DDC48C9">
                  <wp:extent cx="8463753" cy="4398579"/>
                  <wp:effectExtent l="0" t="0" r="0" b="254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2296" cy="4413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D7531" w14:paraId="2EA75E8E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4B80FE44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F753A3" w14:paraId="59CDC290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5E33DFB" w14:textId="77777777" w:rsidR="00EC177B" w:rsidRPr="00F753A3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 изменение настроек регулятора не потребовалось.  СКО без изменений.</w:t>
            </w:r>
          </w:p>
        </w:tc>
      </w:tr>
    </w:tbl>
    <w:p w14:paraId="45ADFC3B" w14:textId="77777777" w:rsidR="00EC177B" w:rsidRDefault="00EC177B" w:rsidP="00EC177B">
      <w:pPr>
        <w:pStyle w:val="af1"/>
        <w:ind w:right="-23" w:firstLine="0"/>
      </w:pPr>
    </w:p>
    <w:p w14:paraId="3F71C54C" w14:textId="0DDF93C5" w:rsidR="00EC177B" w:rsidRPr="00782661" w:rsidRDefault="00EC177B" w:rsidP="00484A66">
      <w:pPr>
        <w:pStyle w:val="20"/>
        <w:spacing w:before="0" w:after="0"/>
        <w:rPr>
          <w:b w:val="0"/>
          <w:bCs/>
          <w:spacing w:val="0"/>
          <w:sz w:val="22"/>
          <w:szCs w:val="22"/>
        </w:rPr>
      </w:pPr>
      <w:r w:rsidRPr="00CC706E">
        <w:rPr>
          <w:b w:val="0"/>
          <w:bCs/>
          <w:spacing w:val="0"/>
          <w:sz w:val="22"/>
          <w:szCs w:val="22"/>
        </w:rPr>
        <w:lastRenderedPageBreak/>
        <w:t>2.2.</w:t>
      </w:r>
      <w:r>
        <w:rPr>
          <w:b w:val="0"/>
          <w:bCs/>
          <w:spacing w:val="0"/>
          <w:sz w:val="22"/>
          <w:szCs w:val="22"/>
        </w:rPr>
        <w:t xml:space="preserve">32 </w:t>
      </w:r>
      <w:r w:rsidRPr="00782661">
        <w:rPr>
          <w:b w:val="0"/>
          <w:bCs/>
          <w:spacing w:val="0"/>
          <w:sz w:val="22"/>
          <w:szCs w:val="22"/>
        </w:rPr>
        <w:t>FIRC44040 - Расход ИПБ</w:t>
      </w:r>
      <w:r>
        <w:rPr>
          <w:b w:val="0"/>
          <w:bCs/>
          <w:spacing w:val="0"/>
          <w:sz w:val="22"/>
          <w:szCs w:val="22"/>
        </w:rPr>
        <w:t xml:space="preserve">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7"/>
        <w:gridCol w:w="2982"/>
        <w:gridCol w:w="2982"/>
        <w:gridCol w:w="2979"/>
      </w:tblGrid>
      <w:tr w:rsidR="00EC177B" w:rsidRPr="00E256F7" w14:paraId="57571115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AAAD917" w14:textId="77777777" w:rsidR="00EC177B" w:rsidRPr="00E256F7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095DCB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095DCB">
              <w:rPr>
                <w:rFonts w:ascii="Times New Roman" w:hAnsi="Times New Roman"/>
                <w:b/>
                <w:sz w:val="22"/>
                <w:szCs w:val="22"/>
              </w:rPr>
              <w:t>44040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>-</w:t>
            </w:r>
            <w:r w:rsidRPr="00E256F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095DCB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ИПБ</w:t>
            </w:r>
          </w:p>
        </w:tc>
      </w:tr>
      <w:tr w:rsidR="00EC177B" w:rsidRPr="00BD7531" w14:paraId="2980376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23748A4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DEA98A3" w14:textId="77777777" w:rsidR="00EC177B" w:rsidRPr="00F753A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390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BEE95FC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415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AFCA62F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6B729E06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6DA84E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82A1A09" w14:textId="77777777" w:rsidR="00EC177B" w:rsidRPr="00CB4D7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390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235D657" w14:textId="77777777" w:rsidR="00EC177B" w:rsidRPr="00C17A6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66C7FE0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D7531" w14:paraId="5B499048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2725415F" w14:textId="7D9577CC" w:rsidR="00EC177B" w:rsidRPr="00BD7531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EF49479" wp14:editId="17F0C74B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157480</wp:posOffset>
                      </wp:positionV>
                      <wp:extent cx="3381375" cy="3569970"/>
                      <wp:effectExtent l="0" t="0" r="9525" b="0"/>
                      <wp:wrapNone/>
                      <wp:docPr id="77" name="Прямоугольник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81375" cy="35699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E42BDC1" id="Прямоугольник 77" o:spid="_x0000_s1026" style="position:absolute;margin-left:3.05pt;margin-top:12.4pt;width:266.25pt;height:281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1A39DA" wp14:editId="082A1D1E">
                  <wp:extent cx="8581246" cy="4436828"/>
                  <wp:effectExtent l="0" t="0" r="0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0979" cy="444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D7531" w14:paraId="65883BB5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303111E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F753A3" w14:paraId="38DF387C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6676D77" w14:textId="77777777" w:rsidR="00EC177B" w:rsidRPr="00F753A3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  Снижение СКО с 1 до 0,5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т/ч.</w:t>
            </w:r>
          </w:p>
        </w:tc>
      </w:tr>
    </w:tbl>
    <w:p w14:paraId="6686C71C" w14:textId="77777777" w:rsidR="00EC177B" w:rsidRDefault="00EC177B" w:rsidP="00EC177B">
      <w:pPr>
        <w:pStyle w:val="af1"/>
        <w:ind w:right="-23"/>
      </w:pPr>
    </w:p>
    <w:p w14:paraId="5B9163BF" w14:textId="77777777" w:rsidR="00EC177B" w:rsidRDefault="00EC177B" w:rsidP="00EC177B">
      <w:pPr>
        <w:pStyle w:val="af1"/>
        <w:ind w:right="-23" w:firstLine="0"/>
      </w:pPr>
    </w:p>
    <w:p w14:paraId="1BECCE23" w14:textId="46B08B45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>FIRC45010 - Расход рец. ПИПБ в С-141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70"/>
        <w:gridCol w:w="3097"/>
        <w:gridCol w:w="3096"/>
        <w:gridCol w:w="3093"/>
      </w:tblGrid>
      <w:tr w:rsidR="00EC177B" w:rsidRPr="00BC68C5" w14:paraId="0CD0D9C1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6ACC365" w14:textId="77777777" w:rsidR="00EC177B" w:rsidRPr="00BC68C5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highlight w:val="yellow"/>
              </w:rPr>
            </w:pPr>
            <w:r w:rsidRPr="00C65BF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C65BF1">
              <w:rPr>
                <w:rFonts w:ascii="Times New Roman" w:hAnsi="Times New Roman"/>
                <w:b/>
                <w:sz w:val="22"/>
                <w:szCs w:val="22"/>
              </w:rPr>
              <w:t xml:space="preserve">45010 - </w:t>
            </w:r>
            <w:r w:rsidRPr="00C65BF1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</w:t>
            </w:r>
            <w:r w:rsidRPr="00B10DF0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 xml:space="preserve"> рец. ПИПБ в С-141</w:t>
            </w:r>
          </w:p>
        </w:tc>
      </w:tr>
      <w:tr w:rsidR="00EC177B" w:rsidRPr="00BC68C5" w14:paraId="5D9F5B25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33E6F58" w14:textId="77777777" w:rsidR="00EC177B" w:rsidRPr="00C65BF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D425F94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6599E17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7128C5B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5D7A012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45787D59" w14:textId="77777777" w:rsidR="00EC177B" w:rsidRPr="00C65BF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A6D902E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8410E2E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2C9A98B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4947B5F7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2C8A1B57" w14:textId="7DDBA8C9" w:rsidR="00EC177B" w:rsidRPr="00BC68C5" w:rsidRDefault="00484A66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1CEBE043" wp14:editId="1327BFA9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5715</wp:posOffset>
                      </wp:positionV>
                      <wp:extent cx="5297170" cy="3893820"/>
                      <wp:effectExtent l="0" t="0" r="0" b="0"/>
                      <wp:wrapNone/>
                      <wp:docPr id="3" name="Прямоугольник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97170" cy="3893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9882691" id="Прямоугольник 3" o:spid="_x0000_s1026" style="position:absolute;margin-left:1.65pt;margin-top:.45pt;width:417.1pt;height:306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="00EC177B">
              <w:rPr>
                <w:noProof/>
              </w:rPr>
              <w:drawing>
                <wp:inline distT="0" distB="0" distL="0" distR="0" wp14:anchorId="1D110C8F" wp14:editId="321B7F26">
                  <wp:extent cx="8915400" cy="45529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19353" b="16691"/>
                          <a:stretch/>
                        </pic:blipFill>
                        <pic:spPr bwMode="auto">
                          <a:xfrm>
                            <a:off x="0" y="0"/>
                            <a:ext cx="8924034" cy="4557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C177B">
              <w:rPr>
                <w:rStyle w:val="affb"/>
              </w:rPr>
              <w:t xml:space="preserve"> </w:t>
            </w:r>
            <w:r w:rsidR="00EC177B"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3E9AD4B" wp14:editId="16AA03F2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66" name="Прямоугольник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70A7FBF" id="Прямоугольник 66" o:spid="_x0000_s1026" style="position:absolute;margin-left:-1030.45pt;margin-top:8.35pt;width:667.5pt;height:27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CC&#10;9GzBvAIAAL8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="00EC177B" w:rsidRPr="00BC68C5">
              <w:rPr>
                <w:rFonts w:ascii="Times New Roman" w:hAnsi="Times New Roman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BC68C5" w14:paraId="69D9433E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F1CAB02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 отрабатывает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BC68C5" w14:paraId="3B70661D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EF5815B" w14:textId="77777777" w:rsidR="00EC177B" w:rsidRPr="002F6169" w:rsidRDefault="00EC177B" w:rsidP="00EC177B">
            <w:pPr>
              <w:spacing w:line="240" w:lineRule="auto"/>
              <w:ind w:left="142"/>
              <w:rPr>
                <w:highlight w:val="yellow"/>
              </w:rPr>
            </w:pPr>
            <w:r w:rsidRPr="0054137D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54137D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,</w:t>
            </w:r>
            <w: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изменение настроек регулятора не потребовалось.  В истории отсутствовал тэг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SV</w:t>
            </w:r>
            <w:r w:rsidRPr="009F4CC8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СКО без изменений.</w:t>
            </w:r>
          </w:p>
        </w:tc>
      </w:tr>
    </w:tbl>
    <w:p w14:paraId="620A2925" w14:textId="7CD73961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 xml:space="preserve"> FIRC45090 - Расход рец. ПИПБ из отд. алк. в С-141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91"/>
        <w:gridCol w:w="3048"/>
        <w:gridCol w:w="3047"/>
        <w:gridCol w:w="3044"/>
      </w:tblGrid>
      <w:tr w:rsidR="00EC177B" w:rsidRPr="00BC68C5" w14:paraId="3FC3BE25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AD95CA3" w14:textId="77777777" w:rsidR="00EC177B" w:rsidRPr="00BC68C5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highlight w:val="yellow"/>
              </w:rPr>
            </w:pPr>
            <w:r w:rsidRPr="00B10DF0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B10DF0">
              <w:rPr>
                <w:rFonts w:ascii="Times New Roman" w:hAnsi="Times New Roman"/>
                <w:b/>
                <w:sz w:val="22"/>
                <w:szCs w:val="22"/>
              </w:rPr>
              <w:t xml:space="preserve">45090 - </w:t>
            </w:r>
            <w:r w:rsidRPr="00B10DF0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рец. ПИПБ из отд. алк. в С-141</w:t>
            </w:r>
          </w:p>
        </w:tc>
      </w:tr>
      <w:tr w:rsidR="00EC177B" w:rsidRPr="00BC68C5" w14:paraId="39A9AF1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3625E9E" w14:textId="77777777" w:rsidR="00EC177B" w:rsidRPr="00C65BF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FD4B0AE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D8B08E3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9E0A1BC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501F293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DAFFB9F" w14:textId="77777777" w:rsidR="00EC177B" w:rsidRPr="00C65BF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354E7EB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=140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B51DE18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=30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EC1E947" w14:textId="77777777" w:rsidR="00EC177B" w:rsidRPr="00C65BF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65BF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C65BF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23EABE73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67D6724" w14:textId="77777777" w:rsidR="00EC177B" w:rsidRPr="00BC68C5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13660B65" wp14:editId="4CCFE92C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167640</wp:posOffset>
                      </wp:positionV>
                      <wp:extent cx="3355340" cy="3633470"/>
                      <wp:effectExtent l="0" t="0" r="0" b="5080"/>
                      <wp:wrapNone/>
                      <wp:docPr id="110" name="Прямоугольник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55340" cy="36334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4E470F2" id="Прямоугольник 110" o:spid="_x0000_s1026" style="position:absolute;margin-left:3.05pt;margin-top:13.2pt;width:264.2pt;height:286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F3121C3" wp14:editId="7AE91B70">
                  <wp:extent cx="8772172" cy="4587903"/>
                  <wp:effectExtent l="0" t="0" r="0" b="3175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1578" cy="4598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BCEA394" wp14:editId="21664367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71" name="Прямоугольник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6C627B6" id="Прямоугольник 71" o:spid="_x0000_s1026" style="position:absolute;margin-left:-1030.45pt;margin-top:8.35pt;width:667.5pt;height:274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B7&#10;7EIUvAIAAL8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BC68C5">
              <w:rPr>
                <w:rFonts w:ascii="Times New Roman" w:hAnsi="Times New Roman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BC68C5" w14:paraId="2D38CB6E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F990A9B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</w:tr>
      <w:tr w:rsidR="00EC177B" w:rsidRPr="00BC68C5" w14:paraId="304FF788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6E0FCD2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  <w:highlight w:val="yellow"/>
              </w:rPr>
            </w:pPr>
            <w:r w:rsidRPr="00803AAC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803AAC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Снижение СКО с 0,2 до 0,15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м3/ч.</w:t>
            </w:r>
          </w:p>
        </w:tc>
      </w:tr>
    </w:tbl>
    <w:p w14:paraId="06D7DDF9" w14:textId="77777777" w:rsidR="00EC177B" w:rsidRDefault="00EC177B" w:rsidP="00EC177B">
      <w:pPr>
        <w:pStyle w:val="af1"/>
        <w:ind w:right="-23" w:firstLine="0"/>
      </w:pPr>
    </w:p>
    <w:p w14:paraId="226B4A76" w14:textId="44A65A48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>LIRCA45060 - Уровень в V-141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7"/>
        <w:gridCol w:w="2982"/>
        <w:gridCol w:w="2982"/>
        <w:gridCol w:w="2979"/>
      </w:tblGrid>
      <w:tr w:rsidR="00EC177B" w:rsidRPr="00BC68C5" w14:paraId="6E1DC122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91462C4" w14:textId="77777777" w:rsidR="00EC177B" w:rsidRPr="00997F6C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LIRCA</w:t>
            </w:r>
            <w:r w:rsidRPr="00997F6C">
              <w:rPr>
                <w:rFonts w:ascii="Times New Roman" w:hAnsi="Times New Roman"/>
                <w:b/>
                <w:sz w:val="22"/>
                <w:szCs w:val="22"/>
              </w:rPr>
              <w:t xml:space="preserve">45060 - </w:t>
            </w:r>
            <w:r w:rsidRPr="00997F6C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Уровень в V-141</w:t>
            </w:r>
          </w:p>
        </w:tc>
      </w:tr>
      <w:tr w:rsidR="00EC177B" w:rsidRPr="00BC68C5" w14:paraId="5E4243C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06871D95" w14:textId="77777777" w:rsidR="00EC177B" w:rsidRPr="00997F6C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88683B8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B77F23A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=250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3946061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012718A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F2E06C6" w14:textId="77777777" w:rsidR="00EC177B" w:rsidRPr="00997F6C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3C6B499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=130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90AFCD1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=400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591B059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699FEE5A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53EA9697" w14:textId="77777777" w:rsidR="00EC177B" w:rsidRPr="00997F6C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B3489B4" wp14:editId="59939C93">
                      <wp:simplePos x="0" y="0"/>
                      <wp:positionH relativeFrom="column">
                        <wp:posOffset>111125</wp:posOffset>
                      </wp:positionH>
                      <wp:positionV relativeFrom="paragraph">
                        <wp:posOffset>149225</wp:posOffset>
                      </wp:positionV>
                      <wp:extent cx="5362575" cy="3857625"/>
                      <wp:effectExtent l="0" t="0" r="9525" b="9525"/>
                      <wp:wrapNone/>
                      <wp:docPr id="115" name="Прямоугольник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62575" cy="3857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E1884E6" id="Прямоугольник 115" o:spid="_x0000_s1026" style="position:absolute;margin-left:8.75pt;margin-top:11.75pt;width:422.25pt;height:303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997F6C"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EEA99AF" wp14:editId="59167FBA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78" name="Прямоугольник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3AD5FB2" id="Прямоугольник 78" o:spid="_x0000_s1026" style="position:absolute;margin-left:-1030.45pt;margin-top:8.35pt;width:667.5pt;height:274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Da&#10;QlLOvAIAAL8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997F6C">
              <w:rPr>
                <w:rFonts w:ascii="Times New Roman" w:hAnsi="Times New Roman"/>
                <w:sz w:val="22"/>
                <w:szCs w:val="22"/>
              </w:rPr>
              <w:t xml:space="preserve">  </w:t>
            </w:r>
            <w:r w:rsidRPr="00997F6C">
              <w:rPr>
                <w:noProof/>
              </w:rPr>
              <w:drawing>
                <wp:inline distT="0" distB="0" distL="0" distR="0" wp14:anchorId="4F2EE267" wp14:editId="2300EA73">
                  <wp:extent cx="8425919" cy="471389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102" cy="4745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C68C5" w14:paraId="759AF1EE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3787F3A6" w14:textId="77777777" w:rsidR="00EC177B" w:rsidRPr="00997F6C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возмущение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10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BC68C5" w14:paraId="3E25CC3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440345E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  <w:highlight w:val="yellow"/>
              </w:rPr>
            </w:pPr>
            <w:r w:rsidRPr="0054137D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54137D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Снижение СКО с 1 до 0,6</w:t>
            </w:r>
            <w:r w:rsidRPr="0000139E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%.</w:t>
            </w:r>
          </w:p>
        </w:tc>
      </w:tr>
    </w:tbl>
    <w:p w14:paraId="4B177008" w14:textId="6CD21DA8" w:rsidR="00EC177B" w:rsidRPr="00153543" w:rsidRDefault="00EC177B" w:rsidP="00153543">
      <w:pPr>
        <w:pStyle w:val="21"/>
        <w:numPr>
          <w:ilvl w:val="0"/>
          <w:numId w:val="0"/>
        </w:numPr>
        <w:spacing w:before="0" w:after="0"/>
        <w:ind w:left="357" w:hanging="357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 xml:space="preserve"> FIRC45060 - Расход флегмы в С-141 (подчиненный контур)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92"/>
        <w:gridCol w:w="3048"/>
        <w:gridCol w:w="3048"/>
        <w:gridCol w:w="3044"/>
      </w:tblGrid>
      <w:tr w:rsidR="00EC177B" w:rsidRPr="00BC68C5" w14:paraId="590E7274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D31C2E3" w14:textId="77777777" w:rsidR="00EC177B" w:rsidRPr="00BC68C5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highlight w:val="yellow"/>
              </w:rPr>
            </w:pPr>
            <w:r w:rsidRPr="00997F6C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997F6C">
              <w:rPr>
                <w:rFonts w:ascii="Times New Roman" w:hAnsi="Times New Roman"/>
                <w:b/>
                <w:sz w:val="22"/>
                <w:szCs w:val="22"/>
              </w:rPr>
              <w:t xml:space="preserve">45060 - </w:t>
            </w:r>
            <w:r w:rsidRPr="00997F6C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Расход флегмы в С-141</w:t>
            </w:r>
          </w:p>
        </w:tc>
      </w:tr>
      <w:tr w:rsidR="00EC177B" w:rsidRPr="00BC68C5" w14:paraId="5EEA339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A49ACE0" w14:textId="77777777" w:rsidR="00EC177B" w:rsidRPr="00997F6C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779D3F6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90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7C53BE4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=17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4976429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22A7E3F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9C8FDC4" w14:textId="77777777" w:rsidR="00EC177B" w:rsidRPr="00997F6C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EBC3BF8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=75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65564EB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50D84AD" w14:textId="77777777" w:rsidR="00EC177B" w:rsidRPr="00997F6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97F6C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997F6C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733DBA8E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1DE19C81" w14:textId="77777777" w:rsidR="00EC177B" w:rsidRPr="00BC68C5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0FB13792" wp14:editId="1CADA1E0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177800</wp:posOffset>
                      </wp:positionV>
                      <wp:extent cx="5267325" cy="3800475"/>
                      <wp:effectExtent l="0" t="0" r="9525" b="9525"/>
                      <wp:wrapNone/>
                      <wp:docPr id="117" name="Прямоугольник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67325" cy="3800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518D883" id="Прямоугольник 117" o:spid="_x0000_s1026" style="position:absolute;margin-left:2.05pt;margin-top:14pt;width:414.75pt;height:299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C27CCF1" wp14:editId="2DEE06BA">
                  <wp:extent cx="8773160" cy="4874149"/>
                  <wp:effectExtent l="0" t="0" r="0" b="317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9907" cy="4877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F84EADC" wp14:editId="4932B2DE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81" name="Прямоугольник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3B55CCF" id="Прямоугольник 81" o:spid="_x0000_s1026" style="position:absolute;margin-left:-1030.45pt;margin-top:8.35pt;width:667.5pt;height:274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B9&#10;bG5JvAIAAL8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BC68C5">
              <w:rPr>
                <w:rFonts w:ascii="Times New Roman" w:hAnsi="Times New Roman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BC68C5" w14:paraId="6028B52E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222AD48C" w14:textId="77777777" w:rsidR="00EC177B" w:rsidRPr="0054137D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54137D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54137D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 изменение уставки в течение 2 минут. </w:t>
            </w:r>
          </w:p>
        </w:tc>
      </w:tr>
      <w:tr w:rsidR="00EC177B" w:rsidRPr="00BC68C5" w14:paraId="7C0FC83D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4BB9A01" w14:textId="77777777" w:rsidR="00EC177B" w:rsidRPr="0054137D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54137D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54137D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Снижение СКО с 0,5 до 0,</w:t>
            </w:r>
            <w:r w:rsidRPr="00782661">
              <w:rPr>
                <w:rFonts w:ascii="Times New Roman" w:hAnsi="Times New Roman"/>
                <w:sz w:val="22"/>
                <w:szCs w:val="22"/>
              </w:rPr>
              <w:t>2 т/ч.</w:t>
            </w:r>
          </w:p>
        </w:tc>
      </w:tr>
    </w:tbl>
    <w:p w14:paraId="0481CEFD" w14:textId="15D7CCF7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153543">
        <w:rPr>
          <w:b w:val="0"/>
          <w:bCs/>
          <w:spacing w:val="0"/>
          <w:sz w:val="22"/>
          <w:szCs w:val="22"/>
        </w:rPr>
        <w:lastRenderedPageBreak/>
        <w:t xml:space="preserve"> PIRCA45010 - Давление в шлеме С-141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91"/>
        <w:gridCol w:w="3048"/>
        <w:gridCol w:w="3047"/>
        <w:gridCol w:w="3044"/>
      </w:tblGrid>
      <w:tr w:rsidR="00EC177B" w:rsidRPr="00BC68C5" w14:paraId="11A7E4D0" w14:textId="77777777" w:rsidTr="00EC177B">
        <w:trPr>
          <w:trHeight w:val="274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2EE7916" w14:textId="77777777" w:rsidR="00EC177B" w:rsidRPr="002A67BB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PIRCA</w:t>
            </w:r>
            <w:r w:rsidRPr="002A67BB">
              <w:rPr>
                <w:rFonts w:ascii="Times New Roman" w:hAnsi="Times New Roman"/>
                <w:b/>
                <w:sz w:val="22"/>
                <w:szCs w:val="22"/>
              </w:rPr>
              <w:t xml:space="preserve">45010 - </w:t>
            </w:r>
            <w:r w:rsidRPr="002A67BB">
              <w:rPr>
                <w:rFonts w:ascii="Times New Roman" w:eastAsia="Calibri" w:hAnsi="Times New Roman"/>
                <w:color w:val="000000"/>
                <w:sz w:val="22"/>
                <w:szCs w:val="22"/>
              </w:rPr>
              <w:t>Давление в шлеме С-141</w:t>
            </w:r>
          </w:p>
        </w:tc>
      </w:tr>
      <w:tr w:rsidR="00EC177B" w:rsidRPr="00BC68C5" w14:paraId="763F60C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101AC4B" w14:textId="77777777" w:rsidR="00EC177B" w:rsidRPr="002A67BB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83BBAF2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110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67FBFF0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=350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DF334D9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7093A01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8711E3D" w14:textId="77777777" w:rsidR="00EC177B" w:rsidRPr="002A67BB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6A209EA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=35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163244F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=150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374BD6C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A67BB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2A67BB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C68C5" w14:paraId="1D6D1F2F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6A71739C" w14:textId="77777777" w:rsidR="00EC177B" w:rsidRPr="00BC68C5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3904CA49" wp14:editId="07D131FB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189230</wp:posOffset>
                      </wp:positionV>
                      <wp:extent cx="5859780" cy="3561715"/>
                      <wp:effectExtent l="0" t="0" r="7620" b="635"/>
                      <wp:wrapNone/>
                      <wp:docPr id="119" name="Прямоугольник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59780" cy="35617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BA023C6" id="Прямоугольник 119" o:spid="_x0000_s1026" style="position:absolute;margin-left:3.7pt;margin-top:14.9pt;width:461.4pt;height:280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F772D64" wp14:editId="1A1552E9">
                  <wp:extent cx="8771890" cy="457200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3607" cy="4578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F1A789B" wp14:editId="7591A27B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86" name="Прямоугольник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4B075E2" id="Прямоугольник 86" o:spid="_x0000_s1026" style="position:absolute;margin-left:-1030.45pt;margin-top:8.35pt;width:667.5pt;height:274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Di&#10;CZ4AvAIAAL8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BC68C5">
              <w:rPr>
                <w:rFonts w:ascii="Times New Roman" w:hAnsi="Times New Roman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BC68C5" w14:paraId="2F31406F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E521D0C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изменение уставки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 </w:t>
            </w:r>
          </w:p>
        </w:tc>
      </w:tr>
      <w:tr w:rsidR="00EC177B" w:rsidRPr="00BC68C5" w14:paraId="7C9E45A3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F81AB88" w14:textId="77777777" w:rsidR="00EC177B" w:rsidRPr="00BC68C5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  <w:highlight w:val="yellow"/>
              </w:rPr>
            </w:pPr>
            <w:r w:rsidRPr="006E768B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6E768B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Снижение СКО с 2 до 0,5</w:t>
            </w:r>
            <w:r w:rsidRPr="00782661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кПа.</w:t>
            </w:r>
          </w:p>
        </w:tc>
      </w:tr>
    </w:tbl>
    <w:p w14:paraId="1424ABF6" w14:textId="77777777" w:rsidR="00B53C29" w:rsidRDefault="00B53C29" w:rsidP="00153543">
      <w:pPr>
        <w:pStyle w:val="a8"/>
        <w:numPr>
          <w:ilvl w:val="0"/>
          <w:numId w:val="0"/>
        </w:numPr>
        <w:ind w:left="720" w:hanging="360"/>
        <w:sectPr w:rsidR="00B53C29" w:rsidSect="00741578">
          <w:headerReference w:type="default" r:id="rId61"/>
          <w:footerReference w:type="default" r:id="rId62"/>
          <w:footnotePr>
            <w:pos w:val="beneathText"/>
          </w:footnotePr>
          <w:pgSz w:w="16838" w:h="11906" w:orient="landscape" w:code="9"/>
          <w:pgMar w:top="567" w:right="1418" w:bottom="1418" w:left="1843" w:header="74" w:footer="953" w:gutter="0"/>
          <w:cols w:space="720"/>
          <w:docGrid w:linePitch="326"/>
        </w:sectPr>
      </w:pPr>
    </w:p>
    <w:p w14:paraId="3A1092F9" w14:textId="77777777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83" w:name="_Toc139619767"/>
      <w:bookmarkStart w:id="2084" w:name="_Toc112142361"/>
      <w:r w:rsidRPr="00153543">
        <w:rPr>
          <w:b w:val="0"/>
          <w:bCs/>
          <w:spacing w:val="0"/>
          <w:sz w:val="22"/>
          <w:szCs w:val="22"/>
        </w:rPr>
        <w:lastRenderedPageBreak/>
        <w:t>Расход РМ после Р-2/5</w:t>
      </w:r>
      <w:bookmarkEnd w:id="2083"/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29"/>
        <w:gridCol w:w="3257"/>
        <w:gridCol w:w="3257"/>
        <w:gridCol w:w="3254"/>
      </w:tblGrid>
      <w:tr w:rsidR="00EC177B" w:rsidRPr="00BF59AA" w14:paraId="31260497" w14:textId="77777777" w:rsidTr="00EC177B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8E34049" w14:textId="77777777" w:rsidR="00EC177B" w:rsidRPr="00AD2DA1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77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после Р-2</w:t>
            </w:r>
            <w:r w:rsidRPr="00E26E95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5</w:t>
            </w:r>
          </w:p>
        </w:tc>
      </w:tr>
      <w:tr w:rsidR="00EC177B" w:rsidRPr="00C370CF" w14:paraId="6CF4FC61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A8AE70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DCEC187" w14:textId="77777777" w:rsidR="00EC177B" w:rsidRPr="00AD2DA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FE32FC8" w14:textId="77777777" w:rsidR="00EC177B" w:rsidRPr="00AD2DA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9AD0065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4146D8D7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D82FF57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58A67DF" w14:textId="77777777" w:rsidR="00EC177B" w:rsidRPr="0038585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9BFC9DA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DAF832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6956C4EA" w14:textId="77777777" w:rsidTr="00EC177B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55F98500" w14:textId="77777777" w:rsidR="00EC177B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03B1EEE" wp14:editId="771E2EF4">
                      <wp:simplePos x="0" y="0"/>
                      <wp:positionH relativeFrom="column">
                        <wp:posOffset>459740</wp:posOffset>
                      </wp:positionH>
                      <wp:positionV relativeFrom="paragraph">
                        <wp:posOffset>153670</wp:posOffset>
                      </wp:positionV>
                      <wp:extent cx="4432300" cy="4168140"/>
                      <wp:effectExtent l="0" t="0" r="6350" b="3810"/>
                      <wp:wrapNone/>
                      <wp:docPr id="11" name="Прямоугольник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32852" cy="4168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FD409DD" id="Прямоугольник 11" o:spid="_x0000_s1026" style="position:absolute;margin-left:36.2pt;margin-top:12.1pt;width:349pt;height:32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BFC4412" wp14:editId="77CC514F">
                  <wp:extent cx="8862413" cy="50139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3069" cy="502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0231F" w14:textId="77777777" w:rsidR="00EC177B" w:rsidRDefault="00EC177B" w:rsidP="00EC177B">
            <w:pPr>
              <w:spacing w:line="240" w:lineRule="auto"/>
              <w:ind w:firstLine="0"/>
              <w:rPr>
                <w:noProof/>
              </w:rPr>
            </w:pPr>
          </w:p>
          <w:p w14:paraId="49003919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289B4FF2" w14:textId="77777777" w:rsidR="00EC177B" w:rsidRPr="009D31FF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583DAE" wp14:editId="78433152">
                  <wp:extent cx="8801857" cy="5707283"/>
                  <wp:effectExtent l="0" t="0" r="0" b="825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2927" cy="572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18A696B0" w14:textId="77777777" w:rsidTr="00EC177B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40CD2238" w14:textId="77777777" w:rsidR="00EC177B" w:rsidRPr="008F5AF3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  <w:r>
              <w:rPr>
                <w:rFonts w:ascii="Times New Roman" w:hAnsi="Times New Roman"/>
                <w:sz w:val="22"/>
                <w:szCs w:val="22"/>
              </w:rPr>
              <w:t>. Существенных изменений нет.</w:t>
            </w:r>
          </w:p>
        </w:tc>
      </w:tr>
      <w:tr w:rsidR="00EC177B" w:rsidRPr="00C370CF" w14:paraId="078D76F7" w14:textId="77777777" w:rsidTr="00EC177B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9EF9755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3B3E1826" w14:textId="77777777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85" w:name="_Toc139619770"/>
      <w:r w:rsidRPr="00153543">
        <w:rPr>
          <w:b w:val="0"/>
          <w:bCs/>
          <w:spacing w:val="0"/>
          <w:sz w:val="22"/>
          <w:szCs w:val="22"/>
        </w:rPr>
        <w:lastRenderedPageBreak/>
        <w:t>Расход РМ на К-14/3</w:t>
      </w:r>
      <w:bookmarkEnd w:id="2085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EC177B" w:rsidRPr="00BF59AA" w14:paraId="71D526F3" w14:textId="77777777" w:rsidTr="00EC177B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8312E96" w14:textId="77777777" w:rsidR="00EC177B" w:rsidRPr="008D7259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822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на К-14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Pr="008D7259"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EC177B" w:rsidRPr="00C370CF" w14:paraId="568AC808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9443F27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A376CD8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B5784B7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78B500D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725049F3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528B56C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5C4B3E6" w14:textId="77777777" w:rsidR="00EC177B" w:rsidRPr="00B84CC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63632DC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849CD27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1ECB7E6C" w14:textId="77777777" w:rsidTr="00EC177B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0D31E7FE" w14:textId="77777777" w:rsidR="00EC177B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4C92D88E" wp14:editId="388A9D66">
                      <wp:simplePos x="0" y="0"/>
                      <wp:positionH relativeFrom="column">
                        <wp:posOffset>492760</wp:posOffset>
                      </wp:positionH>
                      <wp:positionV relativeFrom="paragraph">
                        <wp:posOffset>149860</wp:posOffset>
                      </wp:positionV>
                      <wp:extent cx="5601335" cy="4259580"/>
                      <wp:effectExtent l="0" t="0" r="0" b="7620"/>
                      <wp:wrapNone/>
                      <wp:docPr id="14" name="Прямоугольник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1694" cy="4259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F0310A3" id="Прямоугольник 14" o:spid="_x0000_s1026" style="position:absolute;margin-left:38.8pt;margin-top:11.8pt;width:441.05pt;height:335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C5156A" wp14:editId="7BD368A8">
                  <wp:extent cx="8664167" cy="5101379"/>
                  <wp:effectExtent l="0" t="0" r="3810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0887" cy="511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DA05D" w14:textId="77777777" w:rsidR="00EC177B" w:rsidRDefault="00EC177B" w:rsidP="00EC177B">
            <w:pPr>
              <w:spacing w:line="240" w:lineRule="auto"/>
              <w:ind w:firstLine="0"/>
              <w:rPr>
                <w:noProof/>
              </w:rPr>
            </w:pPr>
          </w:p>
          <w:p w14:paraId="101DE641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6617169D" w14:textId="77777777" w:rsidR="00EC177B" w:rsidRPr="009D31FF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62FD79" wp14:editId="08A30252">
                  <wp:extent cx="8710654" cy="5553710"/>
                  <wp:effectExtent l="0" t="0" r="0" b="889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643" cy="556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2B798EB8" w14:textId="77777777" w:rsidTr="00EC177B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7FBDB299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время отработки изменения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уставки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егулятор</w:t>
            </w:r>
            <w:r>
              <w:rPr>
                <w:rFonts w:ascii="Times New Roman" w:hAnsi="Times New Roman"/>
                <w:sz w:val="22"/>
                <w:szCs w:val="22"/>
              </w:rPr>
              <w:t>ом уменьшилось</w:t>
            </w:r>
            <w:commentRangeStart w:id="2086"/>
            <w:commentRangeStart w:id="2087"/>
            <w:r w:rsidRPr="000450ED">
              <w:rPr>
                <w:rFonts w:ascii="Times New Roman" w:hAnsi="Times New Roman"/>
                <w:sz w:val="22"/>
                <w:szCs w:val="22"/>
              </w:rPr>
              <w:t>: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было 8 минут и стало 4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минут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.</w:t>
            </w:r>
            <w:commentRangeEnd w:id="2086"/>
            <w:r w:rsidR="00D47417">
              <w:rPr>
                <w:rStyle w:val="affb"/>
              </w:rPr>
              <w:commentReference w:id="2086"/>
            </w:r>
            <w:commentRangeEnd w:id="2087"/>
            <w:r w:rsidR="00431AD4">
              <w:rPr>
                <w:rStyle w:val="affb"/>
              </w:rPr>
              <w:commentReference w:id="2087"/>
            </w:r>
          </w:p>
        </w:tc>
      </w:tr>
      <w:tr w:rsidR="00EC177B" w:rsidRPr="00C370CF" w14:paraId="4A10D1A9" w14:textId="77777777" w:rsidTr="00EC177B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164FB7D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</w:tbl>
    <w:p w14:paraId="024825ED" w14:textId="77777777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88" w:name="_Toc139619771"/>
      <w:r w:rsidRPr="00153543">
        <w:rPr>
          <w:b w:val="0"/>
          <w:bCs/>
          <w:spacing w:val="0"/>
          <w:sz w:val="22"/>
          <w:szCs w:val="22"/>
        </w:rPr>
        <w:lastRenderedPageBreak/>
        <w:t>Расход РМ на К-14/4</w:t>
      </w:r>
      <w:bookmarkEnd w:id="2088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EC177B" w:rsidRPr="00BF59AA" w14:paraId="4D7BF8EE" w14:textId="77777777" w:rsidTr="00EC177B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4E3AD4C" w14:textId="77777777" w:rsidR="00EC177B" w:rsidRPr="00D84023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10</w:t>
            </w:r>
            <w:r w:rsidRPr="00D03D17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на К-14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4</w:t>
            </w:r>
          </w:p>
        </w:tc>
      </w:tr>
      <w:tr w:rsidR="00EC177B" w:rsidRPr="00C370CF" w14:paraId="34627E9D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8099569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2B5938C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AEA1063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0839E73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22AEE28A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1A028E6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84DCD8E" w14:textId="77777777" w:rsidR="00EC177B" w:rsidRPr="00B84CC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BD39DCD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059737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6F33654A" w14:textId="77777777" w:rsidTr="00EC177B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2A3580DB" w14:textId="77777777" w:rsidR="00EC177B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09CC4E6" wp14:editId="493AA5D6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157480</wp:posOffset>
                      </wp:positionV>
                      <wp:extent cx="4265295" cy="4225925"/>
                      <wp:effectExtent l="0" t="0" r="1905" b="3175"/>
                      <wp:wrapNone/>
                      <wp:docPr id="26" name="Прямоугольник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65875" cy="4225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2D66A65" id="Прямоугольник 26" o:spid="_x0000_s1026" style="position:absolute;margin-left:36pt;margin-top:12.4pt;width:335.85pt;height:332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9F8ED5D" wp14:editId="0DB6F4D6">
                  <wp:extent cx="8726556" cy="5072380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8210" cy="507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D184A" w14:textId="77777777" w:rsidR="00EC177B" w:rsidRDefault="00EC177B" w:rsidP="00EC177B">
            <w:pPr>
              <w:spacing w:line="240" w:lineRule="auto"/>
              <w:ind w:firstLine="0"/>
              <w:rPr>
                <w:noProof/>
              </w:rPr>
            </w:pPr>
          </w:p>
          <w:p w14:paraId="62B9BAB4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До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0A3C73D8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EDB665F" wp14:editId="01F31FEF">
                  <wp:extent cx="8790167" cy="6034636"/>
                  <wp:effectExtent l="0" t="0" r="0" b="444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0385" cy="604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4E0E3" w14:textId="77777777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23A43FE1" w14:textId="77777777" w:rsidR="00EC177B" w:rsidRPr="009D31FF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CC9FF" wp14:editId="567E21FD">
                  <wp:extent cx="8730532" cy="5410778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918" cy="542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209BF789" w14:textId="77777777" w:rsidTr="00EC177B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21C1BDD2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время отработки изменения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уставки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егулятор</w:t>
            </w:r>
            <w:r>
              <w:rPr>
                <w:rFonts w:ascii="Times New Roman" w:hAnsi="Times New Roman"/>
                <w:sz w:val="22"/>
                <w:szCs w:val="22"/>
              </w:rPr>
              <w:t>ом уменьшилось</w:t>
            </w:r>
            <w:r w:rsidRPr="000450ED">
              <w:rPr>
                <w:rFonts w:ascii="Times New Roman" w:hAnsi="Times New Roman"/>
                <w:sz w:val="22"/>
                <w:szCs w:val="22"/>
              </w:rPr>
              <w:t>: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commentRangeStart w:id="2089"/>
            <w:commentRangeStart w:id="2090"/>
            <w:r>
              <w:rPr>
                <w:rFonts w:ascii="Times New Roman" w:hAnsi="Times New Roman"/>
                <w:sz w:val="22"/>
                <w:szCs w:val="22"/>
              </w:rPr>
              <w:t xml:space="preserve">было 8 минут и стало 4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минут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.</w:t>
            </w:r>
            <w:commentRangeEnd w:id="2089"/>
            <w:r w:rsidR="00D47417">
              <w:rPr>
                <w:rStyle w:val="affb"/>
              </w:rPr>
              <w:commentReference w:id="2089"/>
            </w:r>
            <w:commentRangeEnd w:id="2090"/>
            <w:r w:rsidR="00431AD4">
              <w:rPr>
                <w:rStyle w:val="affb"/>
              </w:rPr>
              <w:commentReference w:id="2090"/>
            </w:r>
          </w:p>
        </w:tc>
      </w:tr>
      <w:tr w:rsidR="00EC177B" w:rsidRPr="00C370CF" w14:paraId="6E1F3C08" w14:textId="77777777" w:rsidTr="00EC177B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A73F8DF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3F4EE183" w14:textId="77777777" w:rsidR="00EC177B" w:rsidRPr="00153543" w:rsidRDefault="00EC177B" w:rsidP="00153543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1" w:name="_Toc139619772"/>
      <w:r w:rsidRPr="00153543">
        <w:rPr>
          <w:b w:val="0"/>
          <w:bCs/>
          <w:spacing w:val="0"/>
          <w:sz w:val="22"/>
          <w:szCs w:val="22"/>
        </w:rPr>
        <w:lastRenderedPageBreak/>
        <w:t>Температура УРМ после Т-25/4</w:t>
      </w:r>
      <w:bookmarkEnd w:id="2091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EC177B" w:rsidRPr="00BF59AA" w14:paraId="1871230D" w14:textId="77777777" w:rsidTr="00EC177B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02E39ED" w14:textId="77777777" w:rsidR="00EC177B" w:rsidRPr="00D84023" w:rsidRDefault="00EC177B" w:rsidP="00EC177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D01029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CE0A10">
              <w:rPr>
                <w:rFonts w:ascii="Times New Roman" w:hAnsi="Times New Roman"/>
                <w:b/>
                <w:sz w:val="22"/>
                <w:szCs w:val="22"/>
              </w:rPr>
              <w:t>650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Температура УРМ после Т-25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4</w:t>
            </w:r>
          </w:p>
        </w:tc>
      </w:tr>
      <w:tr w:rsidR="00EC177B" w:rsidRPr="00C370CF" w14:paraId="24F7CDF3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75A570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FCA89CD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81575E2" w14:textId="77777777" w:rsidR="00EC177B" w:rsidRPr="00D03D1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A58350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C370CF" w14:paraId="7AF40E7C" w14:textId="77777777" w:rsidTr="00EC177B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51A4ACEE" w14:textId="77777777" w:rsidR="00EC177B" w:rsidRPr="00BD7531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58B1581" w14:textId="77777777" w:rsidR="00EC177B" w:rsidRPr="00B84CC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3C4D70C" w14:textId="77777777" w:rsidR="00EC177B" w:rsidRPr="00BD5E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17AB164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69DB2335" w14:textId="77777777" w:rsidTr="00EC177B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7FDC9DFC" w14:textId="77777777" w:rsidR="00EC177B" w:rsidRDefault="00EC177B" w:rsidP="00EC177B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FEADC66" wp14:editId="7A6B45DC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163830</wp:posOffset>
                      </wp:positionV>
                      <wp:extent cx="5249545" cy="4285615"/>
                      <wp:effectExtent l="0" t="0" r="8255" b="635"/>
                      <wp:wrapNone/>
                      <wp:docPr id="27" name="Прямоугольник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9545" cy="42856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AD9B01B" id="Прямоугольник 27" o:spid="_x0000_s1026" style="position:absolute;margin-left:5.15pt;margin-top:12.9pt;width:413.35pt;height:337.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8324547" wp14:editId="1B989A2C">
                  <wp:extent cx="9203634" cy="5024755"/>
                  <wp:effectExtent l="0" t="0" r="0" b="444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9855" cy="503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5BEF6" w14:textId="77777777" w:rsidR="00EC177B" w:rsidRDefault="00EC177B" w:rsidP="00EC177B">
            <w:pPr>
              <w:spacing w:line="240" w:lineRule="auto"/>
              <w:ind w:firstLine="0"/>
              <w:rPr>
                <w:noProof/>
              </w:rPr>
            </w:pPr>
          </w:p>
          <w:p w14:paraId="03447B33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6A9BCB4A" w14:textId="156CA00B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До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5D2D39C" w14:textId="77777777" w:rsidR="00EC177B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85F5A9B" wp14:editId="7E1FB207">
                  <wp:extent cx="8229598" cy="5691352"/>
                  <wp:effectExtent l="0" t="0" r="635" b="508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5682" cy="570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0A7F7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A5E484A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2935F109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40CFFEF" w14:textId="4E082310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1C33BD4" w14:textId="77777777" w:rsidR="00EC177B" w:rsidRPr="009D31FF" w:rsidRDefault="00EC177B" w:rsidP="00EC177B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4D3FE" wp14:editId="7DB8496D">
                  <wp:extent cx="8804856" cy="5391807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5434" cy="541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0DD5FFAA" w14:textId="77777777" w:rsidTr="00EC177B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16E29760" w14:textId="77777777" w:rsidR="00EC177B" w:rsidRPr="00BD753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до настройки регулятор не держал уставку, после настройки уставку держит и колебания значительно снизились (в 2.5 раза).</w:t>
            </w:r>
            <w:del w:id="2092" w:author="Булуев Илья Иванович" w:date="2023-07-13T10:37:00Z">
              <w:r w:rsidDel="00D47417">
                <w:rPr>
                  <w:rFonts w:ascii="Times New Roman" w:hAnsi="Times New Roman"/>
                  <w:sz w:val="22"/>
                  <w:szCs w:val="22"/>
                </w:rPr>
                <w:delText>.</w:delText>
              </w:r>
            </w:del>
          </w:p>
        </w:tc>
      </w:tr>
      <w:tr w:rsidR="00EC177B" w:rsidRPr="00C370CF" w14:paraId="40AD7FA8" w14:textId="77777777" w:rsidTr="00EC177B">
        <w:trPr>
          <w:trHeight w:val="180"/>
          <w:jc w:val="center"/>
        </w:trPr>
        <w:tc>
          <w:tcPr>
            <w:tcW w:w="5000" w:type="pct"/>
            <w:gridSpan w:val="4"/>
            <w:vAlign w:val="center"/>
          </w:tcPr>
          <w:p w14:paraId="65BDE2AA" w14:textId="77777777" w:rsidR="00EC177B" w:rsidRPr="00C00AA1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СКО до</w:t>
            </w:r>
            <w:r w:rsidRPr="00C00AA1">
              <w:rPr>
                <w:rFonts w:ascii="Times New Roman" w:hAnsi="Times New Roman"/>
                <w:sz w:val="22"/>
                <w:szCs w:val="22"/>
              </w:rPr>
              <w:t>: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0.25 º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Pr="00C00AA1">
              <w:rPr>
                <w:rFonts w:ascii="Times New Roman" w:hAnsi="Times New Roman"/>
                <w:sz w:val="22"/>
                <w:szCs w:val="22"/>
              </w:rPr>
              <w:t>: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0.1 º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</w:tbl>
    <w:p w14:paraId="54D0E699" w14:textId="7E4495CE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3" w:name="_Toc139574099"/>
      <w:r w:rsidRPr="002961E8">
        <w:rPr>
          <w:b w:val="0"/>
          <w:bCs/>
          <w:spacing w:val="0"/>
          <w:sz w:val="22"/>
          <w:szCs w:val="22"/>
        </w:rPr>
        <w:lastRenderedPageBreak/>
        <w:t>TIRC51708 - Температура в кубе К-22/1</w:t>
      </w:r>
      <w:bookmarkEnd w:id="2093"/>
    </w:p>
    <w:tbl>
      <w:tblPr>
        <w:tblpPr w:leftFromText="181" w:rightFromText="181" w:vertAnchor="text" w:horzAnchor="page" w:tblpX="1702" w:tblpY="1"/>
        <w:tblOverlap w:val="never"/>
        <w:tblW w:w="5019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6"/>
        <w:gridCol w:w="3174"/>
        <w:gridCol w:w="3174"/>
        <w:gridCol w:w="3171"/>
      </w:tblGrid>
      <w:tr w:rsidR="00EC177B" w:rsidRPr="00352F19" w14:paraId="144B64A5" w14:textId="77777777" w:rsidTr="00EC177B">
        <w:trPr>
          <w:trHeight w:val="324"/>
        </w:trPr>
        <w:tc>
          <w:tcPr>
            <w:tcW w:w="1743" w:type="pct"/>
            <w:shd w:val="clear" w:color="auto" w:fill="auto"/>
            <w:vAlign w:val="center"/>
          </w:tcPr>
          <w:p w14:paraId="6D2B6813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544A1B4" w14:textId="77777777" w:rsidR="00EC177B" w:rsidRPr="00E57A7A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170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4FC5986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1000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0032913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4BFDF735" w14:textId="77777777" w:rsidTr="00EC177B">
        <w:trPr>
          <w:trHeight w:val="324"/>
        </w:trPr>
        <w:tc>
          <w:tcPr>
            <w:tcW w:w="1743" w:type="pct"/>
            <w:shd w:val="clear" w:color="auto" w:fill="auto"/>
            <w:vAlign w:val="center"/>
          </w:tcPr>
          <w:p w14:paraId="2B60BDE6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961EB72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C925029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520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41A3207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791AC88E" w14:textId="77777777" w:rsidTr="00EC177B">
        <w:trPr>
          <w:trHeight w:val="6444"/>
        </w:trPr>
        <w:tc>
          <w:tcPr>
            <w:tcW w:w="5000" w:type="pct"/>
            <w:gridSpan w:val="4"/>
            <w:vAlign w:val="center"/>
          </w:tcPr>
          <w:p w14:paraId="69017CBA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4DC0E253" wp14:editId="7BB76C4E">
                      <wp:simplePos x="0" y="0"/>
                      <wp:positionH relativeFrom="column">
                        <wp:posOffset>256540</wp:posOffset>
                      </wp:positionH>
                      <wp:positionV relativeFrom="paragraph">
                        <wp:posOffset>173355</wp:posOffset>
                      </wp:positionV>
                      <wp:extent cx="4404360" cy="3558540"/>
                      <wp:effectExtent l="0" t="0" r="0" b="3810"/>
                      <wp:wrapNone/>
                      <wp:docPr id="142" name="Прямоугольник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04360" cy="35585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8F0DCEC" id="Прямоугольник 142" o:spid="_x0000_s1026" style="position:absolute;margin-left:20.2pt;margin-top:13.65pt;width:346.8pt;height:280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</w:t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6C2EA97" wp14:editId="3EAE7F3E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43" name="Прямоугольник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EB36D3E" id="Прямоугольник 143" o:spid="_x0000_s1026" style="position:absolute;margin-left:-1030.45pt;margin-top:8.35pt;width:667.5pt;height:274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475445F0" wp14:editId="070BEEEB">
                  <wp:extent cx="8773160" cy="4556760"/>
                  <wp:effectExtent l="0" t="0" r="8890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160" cy="455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52F19" w14:paraId="1D7C70BA" w14:textId="77777777" w:rsidTr="00EC177B">
        <w:trPr>
          <w:trHeight w:val="57"/>
        </w:trPr>
        <w:tc>
          <w:tcPr>
            <w:tcW w:w="5000" w:type="pct"/>
            <w:gridSpan w:val="4"/>
            <w:vAlign w:val="center"/>
          </w:tcPr>
          <w:p w14:paraId="138CD963" w14:textId="77777777" w:rsidR="00EC177B" w:rsidRPr="00D52482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D52482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D52482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регулятор отрабатывает изменение уставки в течение 20 минут. </w:t>
            </w:r>
          </w:p>
        </w:tc>
      </w:tr>
      <w:tr w:rsidR="00EC177B" w:rsidRPr="00352F19" w14:paraId="14A00DEC" w14:textId="77777777" w:rsidTr="00EC177B">
        <w:trPr>
          <w:trHeight w:val="157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9FD472B" w14:textId="77777777" w:rsidR="00EC177B" w:rsidRPr="00D52482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D52482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D52482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СКО уменьшилось в 1,25</w:t>
            </w:r>
          </w:p>
        </w:tc>
      </w:tr>
    </w:tbl>
    <w:p w14:paraId="5B42CD48" w14:textId="77777777" w:rsidR="00EC177B" w:rsidRPr="00861A13" w:rsidRDefault="00EC177B" w:rsidP="00EC177B">
      <w:pPr>
        <w:pStyle w:val="af1"/>
      </w:pPr>
    </w:p>
    <w:p w14:paraId="2CCA25FD" w14:textId="11EF4BBD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4" w:name="_Toc139574100"/>
      <w:r w:rsidRPr="002961E8">
        <w:rPr>
          <w:b w:val="0"/>
          <w:bCs/>
          <w:spacing w:val="0"/>
          <w:sz w:val="22"/>
          <w:szCs w:val="22"/>
        </w:rPr>
        <w:lastRenderedPageBreak/>
        <w:t>LIRCA54390 - Уровень в 36а (К-30а)</w:t>
      </w:r>
      <w:bookmarkEnd w:id="2094"/>
    </w:p>
    <w:tbl>
      <w:tblPr>
        <w:tblpPr w:leftFromText="181" w:rightFromText="181" w:vertAnchor="text" w:horzAnchor="page" w:tblpX="1702" w:tblpY="1"/>
        <w:tblOverlap w:val="never"/>
        <w:tblW w:w="496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11"/>
        <w:gridCol w:w="3062"/>
        <w:gridCol w:w="3059"/>
        <w:gridCol w:w="3423"/>
      </w:tblGrid>
      <w:tr w:rsidR="00EC177B" w:rsidRPr="00352F19" w14:paraId="26056DDB" w14:textId="77777777" w:rsidTr="00EC177B">
        <w:trPr>
          <w:trHeight w:val="324"/>
        </w:trPr>
        <w:tc>
          <w:tcPr>
            <w:tcW w:w="1699" w:type="pct"/>
            <w:shd w:val="clear" w:color="auto" w:fill="auto"/>
            <w:vAlign w:val="center"/>
          </w:tcPr>
          <w:p w14:paraId="622024CA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59" w:type="pct"/>
            <w:shd w:val="clear" w:color="auto" w:fill="auto"/>
            <w:vAlign w:val="center"/>
          </w:tcPr>
          <w:p w14:paraId="063036F9" w14:textId="77777777" w:rsidR="00EC177B" w:rsidRPr="006463B7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350</w:t>
            </w:r>
          </w:p>
        </w:tc>
        <w:tc>
          <w:tcPr>
            <w:tcW w:w="1058" w:type="pct"/>
            <w:shd w:val="clear" w:color="auto" w:fill="auto"/>
            <w:vAlign w:val="center"/>
          </w:tcPr>
          <w:p w14:paraId="02B99CEB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400</w:t>
            </w:r>
          </w:p>
        </w:tc>
        <w:tc>
          <w:tcPr>
            <w:tcW w:w="1184" w:type="pct"/>
            <w:shd w:val="clear" w:color="auto" w:fill="auto"/>
            <w:vAlign w:val="center"/>
          </w:tcPr>
          <w:p w14:paraId="25C5882A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6870FB2F" w14:textId="77777777" w:rsidTr="00EC177B">
        <w:trPr>
          <w:trHeight w:val="324"/>
        </w:trPr>
        <w:tc>
          <w:tcPr>
            <w:tcW w:w="1699" w:type="pct"/>
            <w:shd w:val="clear" w:color="auto" w:fill="auto"/>
            <w:vAlign w:val="center"/>
          </w:tcPr>
          <w:p w14:paraId="395436B0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59" w:type="pct"/>
            <w:shd w:val="clear" w:color="auto" w:fill="auto"/>
            <w:vAlign w:val="center"/>
          </w:tcPr>
          <w:p w14:paraId="6EC2C664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150</w:t>
            </w:r>
          </w:p>
        </w:tc>
        <w:tc>
          <w:tcPr>
            <w:tcW w:w="1058" w:type="pct"/>
            <w:shd w:val="clear" w:color="auto" w:fill="auto"/>
            <w:vAlign w:val="center"/>
          </w:tcPr>
          <w:p w14:paraId="4141DCF8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4000</w:t>
            </w:r>
          </w:p>
        </w:tc>
        <w:tc>
          <w:tcPr>
            <w:tcW w:w="1184" w:type="pct"/>
            <w:shd w:val="clear" w:color="auto" w:fill="auto"/>
            <w:vAlign w:val="center"/>
          </w:tcPr>
          <w:p w14:paraId="16C6ECA4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5D9A1962" w14:textId="77777777" w:rsidTr="00EC177B">
        <w:trPr>
          <w:trHeight w:val="6403"/>
        </w:trPr>
        <w:tc>
          <w:tcPr>
            <w:tcW w:w="5000" w:type="pct"/>
            <w:gridSpan w:val="4"/>
            <w:vAlign w:val="center"/>
          </w:tcPr>
          <w:p w14:paraId="487BCD58" w14:textId="77777777" w:rsidR="002961E8" w:rsidRDefault="002961E8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</w:p>
          <w:p w14:paraId="51612F56" w14:textId="6DC20D0E" w:rsidR="00EC177B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6FD961F8" wp14:editId="01905491">
                      <wp:simplePos x="0" y="0"/>
                      <wp:positionH relativeFrom="column">
                        <wp:posOffset>73660</wp:posOffset>
                      </wp:positionH>
                      <wp:positionV relativeFrom="paragraph">
                        <wp:posOffset>200025</wp:posOffset>
                      </wp:positionV>
                      <wp:extent cx="8679180" cy="3848100"/>
                      <wp:effectExtent l="0" t="0" r="7620" b="0"/>
                      <wp:wrapNone/>
                      <wp:docPr id="144" name="Прямоугольник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79180" cy="3848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3DD072A" id="Прямоугольник 144" o:spid="_x0000_s1026" style="position:absolute;margin-left:5.8pt;margin-top:15.75pt;width:683.4pt;height:30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190900B1" wp14:editId="096C3AC1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45" name="Прямоугольник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45853F5" id="Прямоугольник 145" o:spid="_x0000_s1026" style="position:absolute;margin-left:-1030.45pt;margin-top:8.35pt;width:667.5pt;height:274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816C2CA" wp14:editId="3C3B71D9">
                  <wp:extent cx="8773160" cy="4907280"/>
                  <wp:effectExtent l="0" t="0" r="8890" b="762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160" cy="490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EF43E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0B9FA96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28E4D4BD" w14:textId="77777777" w:rsidR="002961E8" w:rsidRDefault="002961E8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861DA59" w14:textId="49CF1852" w:rsidR="00EC177B" w:rsidRPr="00FF1309" w:rsidRDefault="00EC177B" w:rsidP="00EC177B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D025594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F8B6557" wp14:editId="31BB921F">
                  <wp:extent cx="8773160" cy="5318760"/>
                  <wp:effectExtent l="0" t="0" r="889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160" cy="531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52F19" w14:paraId="7420A422" w14:textId="77777777" w:rsidTr="00EC177B">
        <w:trPr>
          <w:trHeight w:val="128"/>
        </w:trPr>
        <w:tc>
          <w:tcPr>
            <w:tcW w:w="5000" w:type="pct"/>
            <w:gridSpan w:val="4"/>
            <w:vAlign w:val="center"/>
          </w:tcPr>
          <w:p w14:paraId="7BCC9FF0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5A62B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регулятор отрабатывает изменение уставки в течен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ие 5</w:t>
            </w:r>
            <w:r w:rsidRPr="005A62B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минут. </w:t>
            </w:r>
          </w:p>
        </w:tc>
      </w:tr>
      <w:tr w:rsidR="00EC177B" w:rsidRPr="00352F19" w14:paraId="42139FAE" w14:textId="77777777" w:rsidTr="00EC177B">
        <w:trPr>
          <w:trHeight w:val="157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345A690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5A62B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</w:p>
        </w:tc>
      </w:tr>
    </w:tbl>
    <w:p w14:paraId="0E6C5350" w14:textId="77777777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5" w:name="_Toc139574101"/>
      <w:r w:rsidRPr="002961E8">
        <w:rPr>
          <w:b w:val="0"/>
          <w:bCs/>
          <w:spacing w:val="0"/>
          <w:sz w:val="22"/>
          <w:szCs w:val="22"/>
        </w:rPr>
        <w:lastRenderedPageBreak/>
        <w:t>TIRCA51120-  Температура на КТ К-130</w:t>
      </w:r>
      <w:bookmarkEnd w:id="2095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352F19" w14:paraId="786BB98E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CC4EB51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98478A9" w14:textId="77777777" w:rsidR="00EC177B" w:rsidRPr="00C664B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A15DD83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3DFB691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5F6DBA6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57BA7778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7860C3D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904B3D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6A33D27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6C9E0D01" w14:textId="77777777" w:rsidTr="00EC177B">
        <w:trPr>
          <w:trHeight w:val="6488"/>
        </w:trPr>
        <w:tc>
          <w:tcPr>
            <w:tcW w:w="5000" w:type="pct"/>
            <w:gridSpan w:val="4"/>
            <w:vAlign w:val="center"/>
          </w:tcPr>
          <w:p w14:paraId="0F9545A9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03E18F19" wp14:editId="44D28F82">
                      <wp:simplePos x="0" y="0"/>
                      <wp:positionH relativeFrom="column">
                        <wp:posOffset>259715</wp:posOffset>
                      </wp:positionH>
                      <wp:positionV relativeFrom="paragraph">
                        <wp:posOffset>210820</wp:posOffset>
                      </wp:positionV>
                      <wp:extent cx="3397885" cy="3787140"/>
                      <wp:effectExtent l="0" t="0" r="0" b="3810"/>
                      <wp:wrapNone/>
                      <wp:docPr id="146" name="Прямоугольник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7885" cy="37871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B9C6439" id="Прямоугольник 146" o:spid="_x0000_s1026" style="position:absolute;margin-left:20.45pt;margin-top:16.6pt;width:267.55pt;height:298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   </w:t>
            </w:r>
            <w:r w:rsidRPr="00352F19">
              <w:rPr>
                <w:noProof/>
                <w:color w:val="000000" w:themeColor="text1"/>
              </w:rPr>
              <w:drawing>
                <wp:inline distT="0" distB="0" distL="0" distR="0" wp14:anchorId="26887B8B" wp14:editId="5CF84967">
                  <wp:extent cx="8772487" cy="4580466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4568" cy="4597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C24E051" wp14:editId="6DBE4C7A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47" name="Прямоугольник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A32EB2B" id="Прямоугольник 147" o:spid="_x0000_s1026" style="position:absolute;margin-left:-1030.45pt;margin-top:8.35pt;width:667.5pt;height:274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352F19" w14:paraId="0A13F3E5" w14:textId="77777777" w:rsidTr="00EC177B">
        <w:trPr>
          <w:trHeight w:val="186"/>
        </w:trPr>
        <w:tc>
          <w:tcPr>
            <w:tcW w:w="5000" w:type="pct"/>
            <w:gridSpan w:val="4"/>
            <w:vAlign w:val="center"/>
          </w:tcPr>
          <w:p w14:paraId="0665CA71" w14:textId="77777777" w:rsidR="00EC177B" w:rsidRPr="00063B64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6707CD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063B64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уменьшился диапазон </w:t>
            </w:r>
            <w:commentRangeStart w:id="2096"/>
            <w:r w:rsidRPr="00063B64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колебаний</w:t>
            </w:r>
            <w:commentRangeEnd w:id="2096"/>
            <w:r w:rsidR="00D47417">
              <w:rPr>
                <w:rStyle w:val="affb"/>
              </w:rPr>
              <w:commentReference w:id="2096"/>
            </w:r>
          </w:p>
        </w:tc>
      </w:tr>
      <w:tr w:rsidR="00EC177B" w:rsidRPr="00352F19" w14:paraId="698CF224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A805D6D" w14:textId="77777777" w:rsidR="00EC177B" w:rsidRPr="00063B64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6707CD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6707CD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Информации по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 xml:space="preserve">MV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и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SV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нет</w:t>
            </w:r>
          </w:p>
        </w:tc>
      </w:tr>
    </w:tbl>
    <w:p w14:paraId="5F323D39" w14:textId="77777777" w:rsidR="00EC177B" w:rsidRDefault="00EC177B" w:rsidP="00EC177B">
      <w:pPr>
        <w:rPr>
          <w:color w:val="000000" w:themeColor="text1"/>
        </w:rPr>
      </w:pPr>
    </w:p>
    <w:p w14:paraId="25638DFF" w14:textId="77777777" w:rsidR="00EC177B" w:rsidRPr="00352F19" w:rsidRDefault="00EC177B" w:rsidP="00EC177B">
      <w:pPr>
        <w:rPr>
          <w:color w:val="000000" w:themeColor="text1"/>
        </w:rPr>
      </w:pPr>
    </w:p>
    <w:p w14:paraId="774B44C1" w14:textId="77777777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7" w:name="_Toc139574102"/>
      <w:r w:rsidRPr="002961E8">
        <w:rPr>
          <w:b w:val="0"/>
          <w:bCs/>
          <w:spacing w:val="0"/>
          <w:sz w:val="22"/>
          <w:szCs w:val="22"/>
        </w:rPr>
        <w:lastRenderedPageBreak/>
        <w:t>TIRC51823 -Температура в кубе К-37/3</w:t>
      </w:r>
      <w:bookmarkEnd w:id="2097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352F19" w14:paraId="35126C1F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D998724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5E240A1" w14:textId="77777777" w:rsidR="00EC177B" w:rsidRPr="00C1313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28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3D61E14" w14:textId="77777777" w:rsidR="00EC177B" w:rsidRPr="003820EE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820EE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820E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=250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84CCAF1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59745490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ECAC2BF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39DD8ED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997D723" w14:textId="77777777" w:rsidR="00EC177B" w:rsidRPr="003820EE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820EE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820E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=220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12527CB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5C6AFD8A" w14:textId="77777777" w:rsidTr="00EC177B">
        <w:trPr>
          <w:trHeight w:val="4526"/>
        </w:trPr>
        <w:tc>
          <w:tcPr>
            <w:tcW w:w="5000" w:type="pct"/>
            <w:gridSpan w:val="4"/>
            <w:vAlign w:val="center"/>
          </w:tcPr>
          <w:p w14:paraId="5EDCEC88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3888E858" wp14:editId="774653E7">
                      <wp:simplePos x="0" y="0"/>
                      <wp:positionH relativeFrom="column">
                        <wp:posOffset>248920</wp:posOffset>
                      </wp:positionH>
                      <wp:positionV relativeFrom="paragraph">
                        <wp:posOffset>169545</wp:posOffset>
                      </wp:positionV>
                      <wp:extent cx="2720340" cy="3520440"/>
                      <wp:effectExtent l="0" t="0" r="3810" b="3810"/>
                      <wp:wrapNone/>
                      <wp:docPr id="148" name="Прямоугольник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0340" cy="3520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DEF5B7E" id="Прямоугольник 148" o:spid="_x0000_s1026" style="position:absolute;margin-left:19.6pt;margin-top:13.35pt;width:214.2pt;height:277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00DC040" wp14:editId="0A95307E">
                  <wp:extent cx="8181975" cy="4442460"/>
                  <wp:effectExtent l="0" t="0" r="9525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1975" cy="444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8721211" wp14:editId="6B2BC3CE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49" name="Прямоугольник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1139623" id="Прямоугольник 149" o:spid="_x0000_s1026" style="position:absolute;margin-left:-1030.45pt;margin-top:8.35pt;width:667.5pt;height:274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352F19" w14:paraId="4075EF2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0F8D72B3" w14:textId="77777777" w:rsidR="00EC177B" w:rsidRPr="00C855F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C855F8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регулятор отрабатыва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ет изменение уставки в течение 8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минут. </w:t>
            </w:r>
          </w:p>
        </w:tc>
      </w:tr>
      <w:tr w:rsidR="00EC177B" w:rsidRPr="00352F19" w14:paraId="39492D21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076498DE" w14:textId="77777777" w:rsidR="00EC177B" w:rsidRPr="00C855F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C855F8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При переводе в Автомат ход клапана увеличился. 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 </w:t>
            </w:r>
          </w:p>
        </w:tc>
      </w:tr>
    </w:tbl>
    <w:p w14:paraId="50DDCA0F" w14:textId="77777777" w:rsidR="002961E8" w:rsidRDefault="002961E8" w:rsidP="002961E8">
      <w:pPr>
        <w:pStyle w:val="21"/>
        <w:numPr>
          <w:ilvl w:val="0"/>
          <w:numId w:val="0"/>
        </w:numPr>
        <w:spacing w:before="0" w:after="0"/>
        <w:ind w:left="357"/>
        <w:rPr>
          <w:b w:val="0"/>
          <w:bCs/>
          <w:spacing w:val="0"/>
          <w:sz w:val="22"/>
          <w:szCs w:val="22"/>
        </w:rPr>
      </w:pPr>
      <w:bookmarkStart w:id="2098" w:name="_Toc139574103"/>
    </w:p>
    <w:p w14:paraId="47551278" w14:textId="62DCEF86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t>TICA51844 - Температура в кубе К-100</w:t>
      </w:r>
      <w:bookmarkEnd w:id="2098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352F19" w14:paraId="0074B532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5B26A60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8A7A41D" w14:textId="77777777" w:rsidR="00EC177B" w:rsidRPr="00C1313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24FD210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B3A8E60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7579087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857FB1C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24920A4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A75ECC9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909BBDE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15AAB66C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3F46AEBF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903A76E" wp14:editId="6C3AE885">
                      <wp:simplePos x="0" y="0"/>
                      <wp:positionH relativeFrom="column">
                        <wp:posOffset>241300</wp:posOffset>
                      </wp:positionH>
                      <wp:positionV relativeFrom="paragraph">
                        <wp:posOffset>180975</wp:posOffset>
                      </wp:positionV>
                      <wp:extent cx="4953000" cy="3543300"/>
                      <wp:effectExtent l="0" t="0" r="0" b="0"/>
                      <wp:wrapNone/>
                      <wp:docPr id="227" name="Прямоугольник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3000" cy="3543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9B586B1" id="Прямоугольник 227" o:spid="_x0000_s1026" style="position:absolute;margin-left:19pt;margin-top:14.25pt;width:390pt;height:27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AF7340C" wp14:editId="68948267">
                  <wp:extent cx="8773160" cy="4518660"/>
                  <wp:effectExtent l="0" t="0" r="889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160" cy="451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245BA5A7" wp14:editId="6AEEB149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50" name="Прямоугольник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D35077D" id="Прямоугольник 150" o:spid="_x0000_s1026" style="position:absolute;margin-left:-1030.45pt;margin-top:8.35pt;width:667.5pt;height:274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Dt&#10;wqhvvAIAAME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352F19" w14:paraId="14E3A8EB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1250953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5A62B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регулятор отрабатывает изменение уставки в течение 2 минут. </w:t>
            </w:r>
          </w:p>
        </w:tc>
      </w:tr>
      <w:tr w:rsidR="00EC177B" w:rsidRPr="00352F19" w14:paraId="6DBE7678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CD40B32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5A62BE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для целей СУУТП-проекта контур регулирования отрабатывает удовлетворительно.  СКО уменьшился в 1,5 раза</w:t>
            </w:r>
          </w:p>
        </w:tc>
      </w:tr>
    </w:tbl>
    <w:p w14:paraId="3ED3DCCB" w14:textId="77777777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099" w:name="_Toc139574104"/>
      <w:r w:rsidRPr="002961E8">
        <w:rPr>
          <w:b w:val="0"/>
          <w:bCs/>
          <w:spacing w:val="0"/>
          <w:sz w:val="22"/>
          <w:szCs w:val="22"/>
        </w:rPr>
        <w:lastRenderedPageBreak/>
        <w:t>TIRCA51863 - Температура в кубе К-90</w:t>
      </w:r>
      <w:bookmarkEnd w:id="2099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352F19" w14:paraId="46B1B27E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0CA33AE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82D958B" w14:textId="77777777" w:rsidR="00EC177B" w:rsidRPr="00C1313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7CECE97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1000</w:t>
            </w:r>
          </w:p>
        </w:tc>
        <w:tc>
          <w:tcPr>
            <w:tcW w:w="1085" w:type="pct"/>
            <w:shd w:val="clear" w:color="auto" w:fill="auto"/>
          </w:tcPr>
          <w:p w14:paraId="73D82934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28E6CF9A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2A195654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911A417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4D0DC73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1000</w:t>
            </w:r>
          </w:p>
        </w:tc>
        <w:tc>
          <w:tcPr>
            <w:tcW w:w="1085" w:type="pct"/>
            <w:shd w:val="clear" w:color="auto" w:fill="auto"/>
          </w:tcPr>
          <w:p w14:paraId="7BA5F64D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= 0</w:t>
            </w:r>
          </w:p>
        </w:tc>
      </w:tr>
      <w:tr w:rsidR="00EC177B" w:rsidRPr="00352F19" w14:paraId="3CE844F1" w14:textId="77777777" w:rsidTr="00EC177B">
        <w:trPr>
          <w:trHeight w:val="6636"/>
        </w:trPr>
        <w:tc>
          <w:tcPr>
            <w:tcW w:w="5000" w:type="pct"/>
            <w:gridSpan w:val="4"/>
            <w:vAlign w:val="center"/>
          </w:tcPr>
          <w:p w14:paraId="39B70284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2143182" wp14:editId="3BBC28F6">
                      <wp:simplePos x="0" y="0"/>
                      <wp:positionH relativeFrom="column">
                        <wp:posOffset>233680</wp:posOffset>
                      </wp:positionH>
                      <wp:positionV relativeFrom="paragraph">
                        <wp:posOffset>194945</wp:posOffset>
                      </wp:positionV>
                      <wp:extent cx="2278380" cy="3489960"/>
                      <wp:effectExtent l="0" t="0" r="7620" b="0"/>
                      <wp:wrapNone/>
                      <wp:docPr id="229" name="Прямоугольник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78380" cy="34899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6C9DAA9" id="Прямоугольник 229" o:spid="_x0000_s1026" style="position:absolute;margin-left:18.4pt;margin-top:15.35pt;width:179.4pt;height:274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7C2BF3" wp14:editId="02AEE72B">
                  <wp:extent cx="8773160" cy="4488180"/>
                  <wp:effectExtent l="0" t="0" r="8890" b="762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3160" cy="448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AE70097" wp14:editId="5B0E5B86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230" name="Прямоугольник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A327B05" id="Прямоугольник 230" o:spid="_x0000_s1026" style="position:absolute;margin-left:-1030.45pt;margin-top:8.35pt;width:667.5pt;height:274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CM&#10;8ScBvAIAAME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  <w:t xml:space="preserve">  </w:t>
            </w:r>
          </w:p>
        </w:tc>
      </w:tr>
      <w:tr w:rsidR="00EC177B" w:rsidRPr="00352F19" w14:paraId="459A559C" w14:textId="77777777" w:rsidTr="00EC177B">
        <w:trPr>
          <w:trHeight w:val="63"/>
        </w:trPr>
        <w:tc>
          <w:tcPr>
            <w:tcW w:w="5000" w:type="pct"/>
            <w:gridSpan w:val="4"/>
            <w:vAlign w:val="center"/>
          </w:tcPr>
          <w:p w14:paraId="35A993DD" w14:textId="77777777" w:rsidR="00EC177B" w:rsidRPr="00C855F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C855F8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регулятор отрабатыва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ет изменение уставки в течение 8 минут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. </w:t>
            </w:r>
          </w:p>
        </w:tc>
      </w:tr>
      <w:tr w:rsidR="00EC177B" w:rsidRPr="00352F19" w14:paraId="583554E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CD310B9" w14:textId="77777777" w:rsidR="00EC177B" w:rsidRPr="00C855F8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C855F8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C855F8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</w:p>
        </w:tc>
      </w:tr>
    </w:tbl>
    <w:p w14:paraId="231412E8" w14:textId="77777777" w:rsidR="002961E8" w:rsidRPr="002961E8" w:rsidRDefault="002961E8" w:rsidP="002961E8">
      <w:pPr>
        <w:pStyle w:val="20"/>
        <w:numPr>
          <w:ilvl w:val="0"/>
          <w:numId w:val="0"/>
        </w:numPr>
        <w:spacing w:before="0" w:after="0"/>
        <w:ind w:left="851" w:hanging="851"/>
      </w:pPr>
      <w:bookmarkStart w:id="2100" w:name="_Toc139574105"/>
    </w:p>
    <w:p w14:paraId="11064D7A" w14:textId="7A18C395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t>TIRCA51281_1 - Температура в кубе К-48</w:t>
      </w:r>
      <w:bookmarkEnd w:id="2100"/>
      <w:r w:rsidRPr="002961E8">
        <w:rPr>
          <w:b w:val="0"/>
          <w:bCs/>
          <w:spacing w:val="0"/>
          <w:sz w:val="22"/>
          <w:szCs w:val="22"/>
        </w:rPr>
        <w:t xml:space="preserve">    </w:t>
      </w:r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352F19" w14:paraId="506D973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39D6FFF6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8265484" w14:textId="77777777" w:rsidR="00EC177B" w:rsidRPr="00C13136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29,56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84FEC1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618,75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62E11CC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=0</w:t>
            </w:r>
          </w:p>
        </w:tc>
      </w:tr>
      <w:tr w:rsidR="00EC177B" w:rsidRPr="00352F19" w14:paraId="761EFF1E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74F56ED" w14:textId="77777777" w:rsidR="00EC177B" w:rsidRPr="00352F19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9C6872E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P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03CDBAF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I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1000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9C49899" w14:textId="77777777" w:rsidR="00EC177B" w:rsidRPr="00352F19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D</w: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=0</w:t>
            </w:r>
          </w:p>
        </w:tc>
      </w:tr>
      <w:tr w:rsidR="00EC177B" w:rsidRPr="00352F19" w14:paraId="6B382D41" w14:textId="77777777" w:rsidTr="00EC177B">
        <w:trPr>
          <w:trHeight w:val="5369"/>
        </w:trPr>
        <w:tc>
          <w:tcPr>
            <w:tcW w:w="5000" w:type="pct"/>
            <w:gridSpan w:val="4"/>
            <w:vAlign w:val="center"/>
          </w:tcPr>
          <w:p w14:paraId="1E2E246D" w14:textId="77777777" w:rsidR="00EC177B" w:rsidRPr="00352F19" w:rsidRDefault="00EC177B" w:rsidP="00EC177B">
            <w:pPr>
              <w:spacing w:after="80"/>
              <w:ind w:firstLine="0"/>
              <w:rPr>
                <w:rFonts w:ascii="Times New Roman" w:hAnsi="Times New Roman"/>
                <w:color w:val="000000" w:themeColor="text1"/>
                <w:sz w:val="22"/>
                <w:szCs w:val="22"/>
                <w:highlight w:val="yellow"/>
              </w:rPr>
            </w:pP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0DA1D21" wp14:editId="5A9C5666">
                      <wp:simplePos x="0" y="0"/>
                      <wp:positionH relativeFrom="column">
                        <wp:posOffset>309880</wp:posOffset>
                      </wp:positionH>
                      <wp:positionV relativeFrom="paragraph">
                        <wp:posOffset>188595</wp:posOffset>
                      </wp:positionV>
                      <wp:extent cx="4800600" cy="3566160"/>
                      <wp:effectExtent l="0" t="0" r="0" b="0"/>
                      <wp:wrapNone/>
                      <wp:docPr id="241" name="Прямоугольник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00600" cy="35661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D92E9C6" id="Прямоугольник 241" o:spid="_x0000_s1026" style="position:absolute;margin-left:24.4pt;margin-top:14.85pt;width:378pt;height:280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Pr="00352F19">
              <w:rPr>
                <w:noProof/>
                <w:color w:val="000000" w:themeColor="text1"/>
              </w:rPr>
              <w:t xml:space="preserve">   </w:t>
            </w:r>
            <w:r w:rsidRPr="00352F19">
              <w:rPr>
                <w:rFonts w:ascii="Times New Roman" w:hAnsi="Times New Roman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3AAB77F9" wp14:editId="5F265B08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51" name="Прямоугольник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9D4D5B3" id="Прямоугольник 151" o:spid="_x0000_s1026" style="position:absolute;margin-left:-1030.45pt;margin-top:8.35pt;width:667.5pt;height:274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352F19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 </w:t>
            </w:r>
            <w:r w:rsidRPr="00352F19">
              <w:rPr>
                <w:noProof/>
                <w:color w:val="000000" w:themeColor="text1"/>
              </w:rPr>
              <w:t xml:space="preserve">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D7F17FF" wp14:editId="6FC88686">
                  <wp:extent cx="8747760" cy="4488180"/>
                  <wp:effectExtent l="0" t="0" r="0" b="762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760" cy="448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52F19" w14:paraId="0DF0C054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52D17A3" w14:textId="77777777" w:rsidR="00EC177B" w:rsidRPr="0001083B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commentRangeStart w:id="2101"/>
            <w:r w:rsidRPr="0001083B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Анализ работы контура регулирования: </w:t>
            </w:r>
            <w:r w:rsidRPr="0001083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регулятор отрабатыва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ет изменение уставки в течение 5</w:t>
            </w:r>
            <w:r w:rsidRPr="0001083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минут. </w:t>
            </w:r>
            <w:commentRangeEnd w:id="2101"/>
            <w:r w:rsidR="00C94170">
              <w:rPr>
                <w:rStyle w:val="affb"/>
              </w:rPr>
              <w:commentReference w:id="2101"/>
            </w:r>
          </w:p>
        </w:tc>
      </w:tr>
      <w:tr w:rsidR="00EC177B" w:rsidRPr="00352F19" w14:paraId="24F93BB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80F1082" w14:textId="77777777" w:rsidR="00EC177B" w:rsidRPr="0001083B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</w:pPr>
            <w:r w:rsidRPr="0001083B">
              <w:rPr>
                <w:rFonts w:ascii="Times New Roman" w:hAnsi="Times New Roman"/>
                <w:b/>
                <w:color w:val="000000" w:themeColor="text1"/>
                <w:sz w:val="22"/>
                <w:szCs w:val="22"/>
              </w:rPr>
              <w:t xml:space="preserve">Вывод: </w:t>
            </w:r>
            <w:r w:rsidRPr="0001083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</w:p>
        </w:tc>
      </w:tr>
    </w:tbl>
    <w:p w14:paraId="0873E7CC" w14:textId="77777777" w:rsidR="00EC177B" w:rsidRDefault="00EC177B" w:rsidP="00EC177B">
      <w:pPr>
        <w:pStyle w:val="af1"/>
        <w:ind w:right="-23"/>
        <w:rPr>
          <w:color w:val="000000" w:themeColor="text1"/>
        </w:rPr>
      </w:pPr>
    </w:p>
    <w:p w14:paraId="61901F33" w14:textId="77777777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102" w:name="_Toc139574106"/>
      <w:r w:rsidRPr="002961E8">
        <w:rPr>
          <w:b w:val="0"/>
          <w:bCs/>
          <w:spacing w:val="0"/>
          <w:sz w:val="22"/>
          <w:szCs w:val="22"/>
        </w:rPr>
        <w:t>LICA54160 - Расход щелочи в К-30а</w:t>
      </w:r>
      <w:bookmarkEnd w:id="2102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4C1C22" w14:paraId="0114DF79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109DA2A" w14:textId="77777777" w:rsidR="00EC177B" w:rsidRPr="004C1C22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2037A04" w14:textId="77777777" w:rsidR="00EC177B" w:rsidRPr="004610F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P=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A6CAF8F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698056C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2A67BB" w14:paraId="35B51C13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18CDD344" w14:textId="77777777" w:rsidR="00EC177B" w:rsidRPr="004C1C22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B2E94EC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513F013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8EDCBED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BC68C5" w14:paraId="0A4A43A3" w14:textId="77777777" w:rsidTr="00EC177B">
        <w:trPr>
          <w:trHeight w:val="6369"/>
        </w:trPr>
        <w:tc>
          <w:tcPr>
            <w:tcW w:w="5000" w:type="pct"/>
            <w:gridSpan w:val="4"/>
            <w:vAlign w:val="center"/>
          </w:tcPr>
          <w:p w14:paraId="0002E650" w14:textId="77777777" w:rsidR="00EC177B" w:rsidRPr="00BC68C5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7ADDAA4D" wp14:editId="24DB5445">
                      <wp:simplePos x="0" y="0"/>
                      <wp:positionH relativeFrom="column">
                        <wp:posOffset>340360</wp:posOffset>
                      </wp:positionH>
                      <wp:positionV relativeFrom="paragraph">
                        <wp:posOffset>165735</wp:posOffset>
                      </wp:positionV>
                      <wp:extent cx="5494020" cy="3699510"/>
                      <wp:effectExtent l="0" t="0" r="0" b="0"/>
                      <wp:wrapNone/>
                      <wp:docPr id="152" name="Прямоугольник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94020" cy="36995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C7B9010" id="Прямоугольник 152" o:spid="_x0000_s1026" style="position:absolute;margin-left:26.8pt;margin-top:13.05pt;width:432.6pt;height:291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    </w:t>
            </w:r>
            <w:r w:rsidRPr="005118DB"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0D3C9E21" wp14:editId="698B2144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53" name="Прямоугольник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1017C8E9" id="Прямоугольник 153" o:spid="_x0000_s1026" style="position:absolute;margin-left:-1030.45pt;margin-top:8.35pt;width:667.5pt;height:274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5118DB">
              <w:rPr>
                <w:rFonts w:ascii="Times New Roman" w:hAnsi="Times New Roman"/>
                <w:sz w:val="22"/>
                <w:szCs w:val="22"/>
              </w:rPr>
              <w:t xml:space="preserve">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882045" wp14:editId="164AC67E">
                  <wp:extent cx="8617585" cy="4656666"/>
                  <wp:effectExtent l="0" t="0" r="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887" cy="4669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C68C5" w14:paraId="5FF5B79F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E117D03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5A62BE">
              <w:rPr>
                <w:rFonts w:ascii="Times New Roman" w:hAnsi="Times New Roman"/>
                <w:sz w:val="22"/>
                <w:szCs w:val="22"/>
              </w:rPr>
              <w:t xml:space="preserve"> регулятор отрабатывает возмущение в течение 4 минут.</w:t>
            </w:r>
          </w:p>
        </w:tc>
      </w:tr>
      <w:tr w:rsidR="00EC177B" w:rsidRPr="00BC68C5" w14:paraId="369BDA89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0924632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5A62BE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удовлетворительно.  </w:t>
            </w:r>
          </w:p>
        </w:tc>
      </w:tr>
    </w:tbl>
    <w:p w14:paraId="141B82AE" w14:textId="25D2EA48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bookmarkStart w:id="2103" w:name="_Toc139574107"/>
      <w:r w:rsidRPr="002961E8">
        <w:rPr>
          <w:b w:val="0"/>
          <w:bCs/>
          <w:spacing w:val="0"/>
          <w:sz w:val="22"/>
          <w:szCs w:val="22"/>
        </w:rPr>
        <w:lastRenderedPageBreak/>
        <w:t>LICA54844 - Расход щелочи в К-30а</w:t>
      </w:r>
      <w:bookmarkEnd w:id="2103"/>
    </w:p>
    <w:tbl>
      <w:tblPr>
        <w:tblpPr w:leftFromText="181" w:rightFromText="181" w:vertAnchor="text" w:horzAnchor="page" w:tblpX="1702" w:tblpY="1"/>
        <w:tblOverlap w:val="never"/>
        <w:tblW w:w="506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38"/>
        <w:gridCol w:w="3200"/>
        <w:gridCol w:w="3200"/>
        <w:gridCol w:w="3197"/>
      </w:tblGrid>
      <w:tr w:rsidR="00EC177B" w:rsidRPr="004C1C22" w14:paraId="2F518577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7E70F691" w14:textId="77777777" w:rsidR="00EC177B" w:rsidRPr="004C1C22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</w:rPr>
              <w:t>Начальные настройки ПИД 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EB02311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63E2FE5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AC05389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2A67BB" w14:paraId="216B035C" w14:textId="77777777" w:rsidTr="00EC177B">
        <w:trPr>
          <w:trHeight w:val="356"/>
        </w:trPr>
        <w:tc>
          <w:tcPr>
            <w:tcW w:w="1743" w:type="pct"/>
            <w:shd w:val="clear" w:color="auto" w:fill="auto"/>
            <w:vAlign w:val="center"/>
          </w:tcPr>
          <w:p w14:paraId="6579DFC6" w14:textId="77777777" w:rsidR="00EC177B" w:rsidRPr="004C1C22" w:rsidRDefault="00EC177B" w:rsidP="00EC177B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F8A9BF4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38D9E21" w14:textId="77777777" w:rsidR="00EC177B" w:rsidRPr="004C1C22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AF8448E" w14:textId="77777777" w:rsidR="00EC177B" w:rsidRPr="002A67B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C1C22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4C1C22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</w:tr>
      <w:tr w:rsidR="00EC177B" w:rsidRPr="00BC68C5" w14:paraId="5E36276E" w14:textId="77777777" w:rsidTr="00EC177B">
        <w:trPr>
          <w:trHeight w:val="6369"/>
        </w:trPr>
        <w:tc>
          <w:tcPr>
            <w:tcW w:w="5000" w:type="pct"/>
            <w:gridSpan w:val="4"/>
            <w:vAlign w:val="center"/>
          </w:tcPr>
          <w:p w14:paraId="216C98FF" w14:textId="77777777" w:rsidR="00EC177B" w:rsidRPr="00BC68C5" w:rsidRDefault="00EC177B" w:rsidP="00EC177B">
            <w:pPr>
              <w:spacing w:after="80"/>
              <w:ind w:firstLine="0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4DAD97EE" wp14:editId="1ADD348E">
                      <wp:simplePos x="0" y="0"/>
                      <wp:positionH relativeFrom="column">
                        <wp:posOffset>378460</wp:posOffset>
                      </wp:positionH>
                      <wp:positionV relativeFrom="paragraph">
                        <wp:posOffset>142875</wp:posOffset>
                      </wp:positionV>
                      <wp:extent cx="4221480" cy="3416300"/>
                      <wp:effectExtent l="0" t="0" r="7620" b="0"/>
                      <wp:wrapNone/>
                      <wp:docPr id="154" name="Прямоугольник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1480" cy="3416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A572981" id="Прямоугольник 154" o:spid="_x0000_s1026" style="position:absolute;margin-left:29.8pt;margin-top:11.25pt;width:332.4pt;height:26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    </w:t>
            </w:r>
            <w:r w:rsidRPr="005118DB"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7DA103F2" wp14:editId="252143D1">
                      <wp:simplePos x="0" y="0"/>
                      <wp:positionH relativeFrom="column">
                        <wp:posOffset>-13086715</wp:posOffset>
                      </wp:positionH>
                      <wp:positionV relativeFrom="page">
                        <wp:posOffset>106045</wp:posOffset>
                      </wp:positionV>
                      <wp:extent cx="8477250" cy="3486150"/>
                      <wp:effectExtent l="0" t="0" r="0" b="0"/>
                      <wp:wrapNone/>
                      <wp:docPr id="155" name="Прямоугольник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0" cy="3486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679EAC7" id="Прямоугольник 155" o:spid="_x0000_s1026" style="position:absolute;margin-left:-1030.45pt;margin-top:8.35pt;width:667.5pt;height:274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" fillcolor="#5b9bd5 [3204]" stroked="f" strokeweight="1pt">
                      <v:fill opacity="13107f"/>
                      <w10:wrap anchory="page"/>
                    </v:rect>
                  </w:pict>
                </mc:Fallback>
              </mc:AlternateContent>
            </w:r>
            <w:r w:rsidRPr="005118DB">
              <w:rPr>
                <w:rFonts w:ascii="Times New Roman" w:hAnsi="Times New Roman"/>
                <w:sz w:val="22"/>
                <w:szCs w:val="22"/>
              </w:rPr>
              <w:t xml:space="preserve">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83367CB" wp14:editId="3721996F">
                  <wp:extent cx="8601710" cy="4292600"/>
                  <wp:effectExtent l="0" t="0" r="889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1815" cy="4297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BC68C5" w14:paraId="5FAF1CE1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5E939B06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5A62BE">
              <w:rPr>
                <w:rFonts w:ascii="Times New Roman" w:hAnsi="Times New Roman"/>
                <w:sz w:val="22"/>
                <w:szCs w:val="22"/>
              </w:rPr>
              <w:t xml:space="preserve"> регулятор отрабатывает возмущение в течение 5 минут.</w:t>
            </w:r>
          </w:p>
        </w:tc>
      </w:tr>
      <w:tr w:rsidR="00EC177B" w:rsidRPr="00BC68C5" w14:paraId="32FB8E93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BF3CC90" w14:textId="77777777" w:rsidR="00EC177B" w:rsidRPr="005A62BE" w:rsidRDefault="00EC177B" w:rsidP="00EC177B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5A62BE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5A62BE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  СК</w:t>
            </w:r>
            <w:commentRangeStart w:id="2104"/>
            <w:r w:rsidRPr="005A62BE">
              <w:rPr>
                <w:rFonts w:ascii="Times New Roman" w:hAnsi="Times New Roman"/>
                <w:sz w:val="22"/>
                <w:szCs w:val="22"/>
              </w:rPr>
              <w:t>О 1,75</w:t>
            </w:r>
            <w:commentRangeEnd w:id="2104"/>
            <w:r w:rsidR="001C7C97">
              <w:rPr>
                <w:rStyle w:val="affb"/>
              </w:rPr>
              <w:commentReference w:id="2104"/>
            </w:r>
          </w:p>
        </w:tc>
      </w:tr>
    </w:tbl>
    <w:p w14:paraId="77996435" w14:textId="77777777" w:rsidR="00EC177B" w:rsidRDefault="00EC177B" w:rsidP="00EC177B">
      <w:pPr>
        <w:pStyle w:val="af1"/>
        <w:ind w:left="851" w:right="-23"/>
        <w:rPr>
          <w:color w:val="000000" w:themeColor="text1"/>
        </w:rPr>
      </w:pPr>
    </w:p>
    <w:p w14:paraId="52A6380B" w14:textId="77777777" w:rsidR="00EC177B" w:rsidRDefault="00EC177B" w:rsidP="00EC177B">
      <w:pPr>
        <w:pStyle w:val="af1"/>
        <w:ind w:left="851" w:right="-23"/>
      </w:pPr>
    </w:p>
    <w:p w14:paraId="39F2296C" w14:textId="762800BD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>Расход чистого фенола на промывку S-340</w:t>
      </w:r>
    </w:p>
    <w:tbl>
      <w:tblPr>
        <w:tblpPr w:leftFromText="181" w:rightFromText="181" w:vertAnchor="text" w:horzAnchor="page" w:tblpX="1702" w:tblpY="1"/>
        <w:tblOverlap w:val="never"/>
        <w:tblW w:w="496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1FD53D8C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1A2BDD4B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8334B5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>FIC7007</w:t>
            </w:r>
            <w:r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 </w:t>
            </w:r>
            <w:r w:rsidRPr="00A11C52">
              <w:rPr>
                <w:rFonts w:ascii="Times New Roman" w:hAnsi="Times New Roman"/>
                <w:color w:val="000000"/>
                <w:sz w:val="22"/>
                <w:szCs w:val="22"/>
              </w:rPr>
              <w:t>– Расход чистого фенола на промывку S-340</w:t>
            </w:r>
          </w:p>
        </w:tc>
      </w:tr>
      <w:tr w:rsidR="00EC177B" w:rsidRPr="00BF59AA" w14:paraId="0D4395A8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2A6D948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5EA8C8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21EDE8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4CC58E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24083DBC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D102E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16A4772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54391F1" w14:textId="77777777" w:rsidR="00EC177B" w:rsidRPr="00132C6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C42A6DC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11EEC612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6B3519DB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75CA288" wp14:editId="0F094E6B">
                      <wp:simplePos x="0" y="0"/>
                      <wp:positionH relativeFrom="margin">
                        <wp:posOffset>601345</wp:posOffset>
                      </wp:positionH>
                      <wp:positionV relativeFrom="paragraph">
                        <wp:posOffset>218440</wp:posOffset>
                      </wp:positionV>
                      <wp:extent cx="6477000" cy="3209925"/>
                      <wp:effectExtent l="0" t="0" r="3810" b="1905"/>
                      <wp:wrapNone/>
                      <wp:docPr id="171" name="Прямоугольник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77000" cy="3209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32A0439" id="Прямоугольник 171" o:spid="_x0000_s1026" style="position:absolute;margin-left:47.35pt;margin-top:17.2pt;width:510pt;height:252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</w:p>
          <w:p w14:paraId="6F2DC81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406AAA99" wp14:editId="38FA7915">
                  <wp:extent cx="9102090" cy="4176395"/>
                  <wp:effectExtent l="0" t="0" r="381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A62ED8E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50404584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4CB7A621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3C6D1D46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AUT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4108E5B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0D625F4D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716054F6" wp14:editId="17A85E5A">
                  <wp:extent cx="9102090" cy="4176395"/>
                  <wp:effectExtent l="0" t="0" r="3810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1CC93F7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103163C1" w14:textId="77777777" w:rsidR="00EC177B" w:rsidRPr="00BD753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 минут</w:t>
            </w:r>
          </w:p>
        </w:tc>
      </w:tr>
      <w:tr w:rsidR="00EC177B" w:rsidRPr="00C370CF" w14:paraId="54ACCA42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055550E" w14:textId="77777777" w:rsidR="00EC177B" w:rsidRPr="00BD7531" w:rsidRDefault="00EC177B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удовлетворительно.  СКО до: 0.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2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/ч, после: 0.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1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/ч.</w:t>
            </w:r>
          </w:p>
        </w:tc>
      </w:tr>
    </w:tbl>
    <w:p w14:paraId="03D82D75" w14:textId="77777777" w:rsidR="00EC177B" w:rsidRDefault="00EC177B" w:rsidP="00EC177B">
      <w:pPr>
        <w:pStyle w:val="a8"/>
        <w:numPr>
          <w:ilvl w:val="0"/>
          <w:numId w:val="0"/>
        </w:numPr>
        <w:ind w:left="360"/>
      </w:pPr>
    </w:p>
    <w:p w14:paraId="17548F10" w14:textId="77777777" w:rsidR="00EC177B" w:rsidRPr="004D47BA" w:rsidRDefault="00EC177B" w:rsidP="00EC177B">
      <w:pPr>
        <w:pStyle w:val="af1"/>
        <w:tabs>
          <w:tab w:val="clear" w:pos="4153"/>
          <w:tab w:val="clear" w:pos="8306"/>
        </w:tabs>
        <w:ind w:left="567"/>
      </w:pPr>
      <w:r>
        <w:br w:type="page"/>
      </w:r>
    </w:p>
    <w:p w14:paraId="22011D13" w14:textId="77777777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>Расход маточной жидкости в Е-371 (в С-370)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698C7C7B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1FC52797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8334B5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FIC</w:t>
            </w:r>
            <w:r w:rsidRPr="008334B5">
              <w:rPr>
                <w:rFonts w:ascii="Times New Roman" w:hAnsi="Times New Roman"/>
                <w:b/>
                <w:sz w:val="22"/>
                <w:szCs w:val="22"/>
              </w:rPr>
              <w:t>3711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– </w:t>
            </w:r>
            <w:r w:rsidRPr="000B1B43">
              <w:rPr>
                <w:rFonts w:ascii="Times New Roman" w:hAnsi="Times New Roman"/>
                <w:sz w:val="22"/>
                <w:szCs w:val="22"/>
              </w:rPr>
              <w:t>Расход маточной жидкости в Е-371 (в С-370)</w:t>
            </w:r>
          </w:p>
        </w:tc>
      </w:tr>
      <w:tr w:rsidR="00EC177B" w:rsidRPr="00BF59AA" w14:paraId="23885441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907677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A1D8FC5" w14:textId="77777777" w:rsidR="00EC177B" w:rsidRPr="000B1B4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350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B21388F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4837E12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0FFA08EF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1501A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0EE2F4E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997490" w14:textId="77777777" w:rsidR="00EC177B" w:rsidRPr="000B1B43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199F1E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766CCDD0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063573CC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4BA80AB6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31385546" wp14:editId="5C040D4A">
                      <wp:simplePos x="0" y="0"/>
                      <wp:positionH relativeFrom="margin">
                        <wp:posOffset>612140</wp:posOffset>
                      </wp:positionH>
                      <wp:positionV relativeFrom="paragraph">
                        <wp:posOffset>123190</wp:posOffset>
                      </wp:positionV>
                      <wp:extent cx="4650740" cy="3028950"/>
                      <wp:effectExtent l="0" t="0" r="0" b="0"/>
                      <wp:wrapNone/>
                      <wp:docPr id="173" name="Прямоугольник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50740" cy="3028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C5BA380" id="Прямоугольник 173" o:spid="_x0000_s1026" style="position:absolute;margin-left:48.2pt;margin-top:9.7pt;width:366.2pt;height:238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0E35BABC" wp14:editId="3E498807">
                  <wp:extent cx="9102090" cy="4176395"/>
                  <wp:effectExtent l="0" t="0" r="381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8AFCB67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5B1AD561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2F78D576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49A1E6EF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63253B35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AUT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265D5F09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67139CA2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25F44432" wp14:editId="26E8E8DD">
                  <wp:extent cx="9102090" cy="4176395"/>
                  <wp:effectExtent l="0" t="0" r="3810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478F254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37896572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 минут</w:t>
            </w:r>
          </w:p>
          <w:p w14:paraId="47209208" w14:textId="41A379EE" w:rsidR="002961E8" w:rsidRPr="00BD7531" w:rsidRDefault="002961E8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</w:p>
        </w:tc>
      </w:tr>
      <w:tr w:rsidR="00EC177B" w:rsidRPr="00C370CF" w14:paraId="6DD5AAA0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820FC5A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удовлетворительно.  СКО до: 0.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73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/ч, после: 0.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/ч.</w:t>
            </w:r>
          </w:p>
          <w:p w14:paraId="599615F8" w14:textId="06D1C28B" w:rsidR="002961E8" w:rsidRPr="00BD7531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</w:tc>
      </w:tr>
    </w:tbl>
    <w:p w14:paraId="38FFACAB" w14:textId="1AD78208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>Расход питания в колонну С-330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03DEBB6C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38FEF5E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EB2BA4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>FIC3312</w:t>
            </w:r>
            <w:r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 – </w:t>
            </w:r>
            <w:r w:rsidRPr="002C21B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Расход питания в </w:t>
            </w:r>
            <w:commentRangeStart w:id="2105"/>
            <w:r w:rsidRPr="002C21B9">
              <w:rPr>
                <w:rFonts w:ascii="Times New Roman" w:hAnsi="Times New Roman"/>
                <w:color w:val="000000"/>
                <w:sz w:val="22"/>
                <w:szCs w:val="22"/>
              </w:rPr>
              <w:t>колонну С-330</w:t>
            </w:r>
            <w:commentRangeEnd w:id="2105"/>
            <w:r w:rsidR="00870490">
              <w:rPr>
                <w:rStyle w:val="affb"/>
              </w:rPr>
              <w:commentReference w:id="2105"/>
            </w:r>
          </w:p>
        </w:tc>
      </w:tr>
      <w:tr w:rsidR="00EC177B" w:rsidRPr="00BF59AA" w14:paraId="3E65DFAD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2C8E2A6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FABA790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480E10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25051FA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100D4DFD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542D35A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FB305E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F733F6" w14:textId="77777777" w:rsidR="00EC177B" w:rsidRPr="00132C6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3911632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0678F100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6975A3DF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611C8E5B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503A30B0" wp14:editId="636AB7F0">
                      <wp:simplePos x="0" y="0"/>
                      <wp:positionH relativeFrom="margin">
                        <wp:posOffset>603885</wp:posOffset>
                      </wp:positionH>
                      <wp:positionV relativeFrom="paragraph">
                        <wp:posOffset>128270</wp:posOffset>
                      </wp:positionV>
                      <wp:extent cx="4380230" cy="3039745"/>
                      <wp:effectExtent l="0" t="0" r="1270" b="8255"/>
                      <wp:wrapNone/>
                      <wp:docPr id="175" name="Прямоугольник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0230" cy="3039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36617C7" id="Прямоугольник 175" o:spid="_x0000_s1026" style="position:absolute;margin-left:47.55pt;margin-top:10.1pt;width:344.9pt;height:239.3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101F5087" wp14:editId="1C60F275">
                  <wp:extent cx="9108440" cy="4170045"/>
                  <wp:effectExtent l="0" t="0" r="0" b="1905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0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F8E2BE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2C37E809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77CD58F0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BD9EDD2" w14:textId="77777777" w:rsidR="00EC177B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28543DE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AUT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1D89666E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3B2B4814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4E423ACF" wp14:editId="5DD6FBE7">
                  <wp:extent cx="9108440" cy="4176395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7DA96B94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68C23649" w14:textId="77777777" w:rsidR="00EC177B" w:rsidRPr="00BD753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 минут</w:t>
            </w:r>
          </w:p>
        </w:tc>
      </w:tr>
      <w:tr w:rsidR="00EC177B" w:rsidRPr="00C370CF" w14:paraId="405B327B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E087149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удовлетворительно.  СКО до: 0.</w:t>
            </w:r>
            <w:r>
              <w:rPr>
                <w:rFonts w:ascii="Times New Roman" w:hAnsi="Times New Roman"/>
                <w:sz w:val="22"/>
                <w:szCs w:val="22"/>
              </w:rPr>
              <w:t>140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/ч, после: 0.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  <w:r w:rsidRPr="00F2382B"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/ч.</w:t>
            </w:r>
          </w:p>
          <w:p w14:paraId="5AEDE8E7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28534515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6790FD88" w14:textId="740CC0F4" w:rsidR="002961E8" w:rsidRPr="00BD7531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</w:tc>
      </w:tr>
    </w:tbl>
    <w:p w14:paraId="05AC7DFE" w14:textId="04B2C555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>Расход БФА в Е-400/V-400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12D6AF5C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56A1C91" w14:textId="77777777" w:rsidR="00EC177B" w:rsidRPr="004C7EE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4C7EE1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FIC3611 – </w:t>
            </w:r>
            <w:r w:rsidRPr="004C7EE1">
              <w:rPr>
                <w:rFonts w:ascii="Times New Roman" w:hAnsi="Times New Roman"/>
                <w:color w:val="000000"/>
                <w:sz w:val="22"/>
                <w:szCs w:val="22"/>
              </w:rPr>
              <w:t>Расход БФА в Е-400/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V</w:t>
            </w:r>
            <w:r w:rsidRPr="004C7EE1">
              <w:rPr>
                <w:rFonts w:ascii="Times New Roman" w:hAnsi="Times New Roman"/>
                <w:color w:val="000000"/>
                <w:sz w:val="22"/>
                <w:szCs w:val="22"/>
              </w:rPr>
              <w:t>-400</w:t>
            </w:r>
          </w:p>
        </w:tc>
      </w:tr>
      <w:tr w:rsidR="00EC177B" w:rsidRPr="00BF59AA" w14:paraId="1DCB45A3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112173D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E126F8E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44E5FBE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</w:rPr>
              <w:t>0000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DBBEEF7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08ECAE51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A3B31C5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104D7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853A7BD" w14:textId="77777777" w:rsidR="00EC177B" w:rsidRPr="00132C6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C56CC69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037675F9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7AE8088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329D1318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1B8AAB8E" wp14:editId="31E429DF">
                      <wp:simplePos x="0" y="0"/>
                      <wp:positionH relativeFrom="margin">
                        <wp:posOffset>603885</wp:posOffset>
                      </wp:positionH>
                      <wp:positionV relativeFrom="paragraph">
                        <wp:posOffset>128270</wp:posOffset>
                      </wp:positionV>
                      <wp:extent cx="6655435" cy="3039745"/>
                      <wp:effectExtent l="0" t="0" r="0" b="8255"/>
                      <wp:wrapNone/>
                      <wp:docPr id="177" name="Прямоугольник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55435" cy="3039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CED2D8F" id="Прямоугольник 177" o:spid="_x0000_s1026" style="position:absolute;margin-left:47.55pt;margin-top:10.1pt;width:524.05pt;height:239.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19272E33" wp14:editId="0F241A5F">
                  <wp:extent cx="9108440" cy="4170045"/>
                  <wp:effectExtent l="0" t="0" r="0" b="1905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0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EF23B96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3DE4C85A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0CE6FCE4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480624A" w14:textId="77777777" w:rsidR="00EC177B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1C4771D9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CAS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7BE757D0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7520B96D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771458B1" wp14:editId="629B889E">
                  <wp:extent cx="9108440" cy="4176395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1DFC318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298902B" w14:textId="77777777" w:rsidR="00EC177B" w:rsidRPr="004C7EE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</w:t>
            </w:r>
            <w:r>
              <w:rPr>
                <w:rFonts w:ascii="Times New Roman" w:hAnsi="Times New Roman"/>
                <w:sz w:val="22"/>
                <w:szCs w:val="22"/>
              </w:rPr>
              <w:t>от внешнего контура</w:t>
            </w:r>
          </w:p>
        </w:tc>
      </w:tr>
      <w:tr w:rsidR="00EC177B" w:rsidRPr="00C370CF" w14:paraId="6EB68AAE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2A0F797" w14:textId="77777777" w:rsidR="002961E8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удовлетворительно. </w:t>
            </w:r>
          </w:p>
          <w:p w14:paraId="16E46D61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</w:p>
          <w:p w14:paraId="711ACFE4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</w:p>
          <w:p w14:paraId="604C6B20" w14:textId="5444DE8E" w:rsidR="00EC177B" w:rsidRPr="00BD7531" w:rsidRDefault="00EC177B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</w:tr>
    </w:tbl>
    <w:p w14:paraId="6BF3302A" w14:textId="6296ECC8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 xml:space="preserve"> Уровень в расплавителе М-360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6B10AAB3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B8BBE4E" w14:textId="77777777" w:rsidR="00EC177B" w:rsidRPr="004C7EE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8C2F2A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LIC3601 – </w:t>
            </w:r>
            <w:r w:rsidRPr="008C2F2A">
              <w:rPr>
                <w:rFonts w:ascii="Times New Roman" w:hAnsi="Times New Roman"/>
                <w:color w:val="000000"/>
                <w:sz w:val="22"/>
                <w:szCs w:val="22"/>
              </w:rPr>
              <w:t>Уровень в расплавителе М-360</w:t>
            </w:r>
          </w:p>
        </w:tc>
      </w:tr>
      <w:tr w:rsidR="00EC177B" w:rsidRPr="00BF59AA" w14:paraId="26C49102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971724F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03B4673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A6618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FB8907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014A97AB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FBCDCB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12DD4F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C0DD25" w14:textId="77777777" w:rsidR="00EC177B" w:rsidRPr="00132C6B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F085D2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4170E435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25A92E73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6667B583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03D4FB3B" wp14:editId="1CB6B424">
                  <wp:extent cx="9108440" cy="4176395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28299B47" wp14:editId="5F36B03C">
                      <wp:simplePos x="0" y="0"/>
                      <wp:positionH relativeFrom="margin">
                        <wp:posOffset>603885</wp:posOffset>
                      </wp:positionH>
                      <wp:positionV relativeFrom="paragraph">
                        <wp:posOffset>128270</wp:posOffset>
                      </wp:positionV>
                      <wp:extent cx="6655435" cy="3039745"/>
                      <wp:effectExtent l="0" t="0" r="0" b="8255"/>
                      <wp:wrapNone/>
                      <wp:docPr id="178" name="Прямоугольник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55435" cy="3039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5A63BD7" id="Прямоугольник 178" o:spid="_x0000_s1026" style="position:absolute;margin-left:47.55pt;margin-top:10.1pt;width:524.05pt;height:239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</w:p>
          <w:p w14:paraId="33AB4FB9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4E1E485E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7ACB2805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5ECB3AE8" w14:textId="77777777" w:rsidR="00EC177B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359FB01F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AUT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4A3466EF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575DB836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5013C58A" wp14:editId="218E0D83">
                  <wp:extent cx="9108440" cy="4176395"/>
                  <wp:effectExtent l="0" t="0" r="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844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5B9AC5B4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22EF9102" w14:textId="77777777" w:rsidR="00EC177B" w:rsidRPr="004C7EE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</w:t>
            </w:r>
            <w:r>
              <w:rPr>
                <w:rFonts w:ascii="Times New Roman" w:hAnsi="Times New Roman"/>
                <w:sz w:val="22"/>
                <w:szCs w:val="22"/>
              </w:rPr>
              <w:t>возмущения.</w:t>
            </w:r>
          </w:p>
        </w:tc>
      </w:tr>
      <w:tr w:rsidR="00EC177B" w:rsidRPr="00C370CF" w14:paraId="0DE330F4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83A55C2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удовлетворительно.  </w:t>
            </w:r>
          </w:p>
          <w:p w14:paraId="539331FA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4E422019" w14:textId="77777777" w:rsidR="002961E8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5B9F6B46" w14:textId="50F125C0" w:rsidR="002961E8" w:rsidRPr="00BD7531" w:rsidRDefault="002961E8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</w:tc>
      </w:tr>
    </w:tbl>
    <w:p w14:paraId="5FD9AFEB" w14:textId="54DC5D8D" w:rsidR="00EC177B" w:rsidRPr="002961E8" w:rsidRDefault="00EC177B" w:rsidP="002961E8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2961E8">
        <w:rPr>
          <w:b w:val="0"/>
          <w:bCs/>
          <w:spacing w:val="0"/>
          <w:sz w:val="22"/>
          <w:szCs w:val="22"/>
        </w:rPr>
        <w:lastRenderedPageBreak/>
        <w:t xml:space="preserve"> Уровень в колонне С-250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2AB7F48E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D3EBBD0" w14:textId="77777777" w:rsidR="00EC177B" w:rsidRPr="00BD753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4A733C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LIC2505A – </w:t>
            </w:r>
            <w:r w:rsidRPr="004A733C">
              <w:rPr>
                <w:rFonts w:ascii="Times New Roman" w:hAnsi="Times New Roman"/>
                <w:color w:val="000000"/>
                <w:sz w:val="22"/>
                <w:szCs w:val="22"/>
              </w:rPr>
              <w:t>Уровень в колонне С-250</w:t>
            </w:r>
          </w:p>
        </w:tc>
      </w:tr>
      <w:tr w:rsidR="00EC177B" w:rsidRPr="00BF59AA" w14:paraId="4539CC10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2DA4D4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8195086" w14:textId="77777777" w:rsidR="00EC177B" w:rsidRPr="004A733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350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331A18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97CD665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5D566442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55666E4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B613F0" w14:textId="77777777" w:rsidR="00EC177B" w:rsidRPr="004A733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27D998" w14:textId="77777777" w:rsidR="00EC177B" w:rsidRPr="004A733C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2000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5D37C5A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18EFCF87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56511077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7EF192EC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49E64F1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61A90DEA" wp14:editId="2D87B41C">
                      <wp:simplePos x="0" y="0"/>
                      <wp:positionH relativeFrom="margin">
                        <wp:posOffset>620395</wp:posOffset>
                      </wp:positionH>
                      <wp:positionV relativeFrom="paragraph">
                        <wp:posOffset>128270</wp:posOffset>
                      </wp:positionV>
                      <wp:extent cx="2990850" cy="3039745"/>
                      <wp:effectExtent l="0" t="0" r="0" b="8255"/>
                      <wp:wrapNone/>
                      <wp:docPr id="179" name="Прямоугольник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90850" cy="3039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9152E87" id="Прямоугольник 179" o:spid="_x0000_s1026" style="position:absolute;margin-left:48.85pt;margin-top:10.1pt;width:235.5pt;height:239.3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4A155171" wp14:editId="2EE22987">
                  <wp:extent cx="9102090" cy="4170045"/>
                  <wp:effectExtent l="0" t="0" r="3810" b="1905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0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B93391C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7A02AC8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53A2A511" w14:textId="77777777" w:rsidR="00EC177B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21A36328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AUT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141FB12D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EDCD54E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355FF2D7" wp14:editId="3CF3F0EE">
                  <wp:extent cx="9102090" cy="4176395"/>
                  <wp:effectExtent l="0" t="0" r="381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6EE8CA8C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42F93EBE" w14:textId="77777777" w:rsidR="00EC177B" w:rsidRPr="00BD753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 w:rsidRPr="004A733C">
              <w:rPr>
                <w:rFonts w:ascii="Times New Roman" w:hAnsi="Times New Roman"/>
                <w:sz w:val="22"/>
                <w:szCs w:val="22"/>
              </w:rPr>
              <w:t>15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EC177B" w:rsidRPr="00C370CF" w14:paraId="2A1BFA5A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72D8CA3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удовлетворительно.  СКО до: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078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%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, после: 0.</w:t>
            </w:r>
            <w:r>
              <w:rPr>
                <w:rFonts w:ascii="Times New Roman" w:hAnsi="Times New Roman"/>
                <w:sz w:val="22"/>
                <w:szCs w:val="22"/>
              </w:rPr>
              <w:t>110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%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>.</w:t>
            </w:r>
          </w:p>
          <w:p w14:paraId="57092458" w14:textId="77777777" w:rsidR="006F24C9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438196D1" w14:textId="77777777" w:rsidR="006F24C9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73AF60A8" w14:textId="14C4230E" w:rsidR="006F24C9" w:rsidRPr="00BD7531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</w:tc>
      </w:tr>
    </w:tbl>
    <w:p w14:paraId="0E602923" w14:textId="4BD2B407" w:rsidR="00EC177B" w:rsidRPr="006F24C9" w:rsidRDefault="00EC177B" w:rsidP="006F24C9">
      <w:pPr>
        <w:pStyle w:val="21"/>
        <w:spacing w:before="0" w:after="0"/>
        <w:rPr>
          <w:b w:val="0"/>
          <w:bCs/>
          <w:spacing w:val="0"/>
          <w:sz w:val="22"/>
          <w:szCs w:val="22"/>
        </w:rPr>
      </w:pPr>
      <w:r w:rsidRPr="006F24C9">
        <w:rPr>
          <w:b w:val="0"/>
          <w:bCs/>
          <w:spacing w:val="0"/>
          <w:sz w:val="22"/>
          <w:szCs w:val="22"/>
        </w:rPr>
        <w:lastRenderedPageBreak/>
        <w:t>Расход питания колонны С-230</w:t>
      </w:r>
    </w:p>
    <w:tbl>
      <w:tblPr>
        <w:tblpPr w:leftFromText="181" w:rightFromText="181" w:vertAnchor="text" w:horzAnchor="page" w:tblpX="1702" w:tblpY="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94"/>
        <w:gridCol w:w="2715"/>
        <w:gridCol w:w="3282"/>
        <w:gridCol w:w="3569"/>
      </w:tblGrid>
      <w:tr w:rsidR="00EC177B" w:rsidRPr="00BF59AA" w14:paraId="7AABD490" w14:textId="77777777" w:rsidTr="00EC177B">
        <w:trPr>
          <w:trHeight w:val="8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1A16E069" w14:textId="77777777" w:rsidR="00EC177B" w:rsidRPr="004C7EE1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2E6A60">
              <w:rPr>
                <w:rFonts w:ascii="Times New Roman" w:hAnsi="Times New Roman"/>
                <w:b/>
                <w:color w:val="000000"/>
                <w:sz w:val="22"/>
                <w:szCs w:val="22"/>
              </w:rPr>
              <w:t xml:space="preserve">FIC2261 – </w:t>
            </w:r>
            <w:r w:rsidRPr="002E6A60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Расход питания </w:t>
            </w:r>
            <w:commentRangeStart w:id="2106"/>
            <w:r w:rsidRPr="002E6A60">
              <w:rPr>
                <w:rFonts w:ascii="Times New Roman" w:hAnsi="Times New Roman"/>
                <w:color w:val="000000"/>
                <w:sz w:val="22"/>
                <w:szCs w:val="22"/>
              </w:rPr>
              <w:t>колонны С-230</w:t>
            </w:r>
            <w:commentRangeEnd w:id="2106"/>
            <w:r w:rsidR="00A9600A">
              <w:rPr>
                <w:rStyle w:val="affb"/>
              </w:rPr>
              <w:commentReference w:id="2106"/>
            </w:r>
          </w:p>
        </w:tc>
      </w:tr>
      <w:tr w:rsidR="00EC177B" w:rsidRPr="00BF59AA" w14:paraId="4258EEC5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D068FE6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CB407F" w14:textId="77777777" w:rsidR="00EC177B" w:rsidRPr="002E6A60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762F16" w14:textId="77777777" w:rsidR="00EC177B" w:rsidRPr="002E6A60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F94F03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BF59AA" w14:paraId="43FDD2C4" w14:textId="77777777" w:rsidTr="00EC177B">
        <w:trPr>
          <w:trHeight w:val="411"/>
        </w:trPr>
        <w:tc>
          <w:tcPr>
            <w:tcW w:w="17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8CCDCBF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9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3D7BC8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100</w:t>
            </w:r>
          </w:p>
        </w:tc>
        <w:tc>
          <w:tcPr>
            <w:tcW w:w="1127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FC26CD0" w14:textId="77777777" w:rsidR="00EC177B" w:rsidRPr="002E6A60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5</w:t>
            </w:r>
          </w:p>
        </w:tc>
        <w:tc>
          <w:tcPr>
            <w:tcW w:w="1226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D55A80" w14:textId="77777777" w:rsidR="00EC177B" w:rsidRPr="008334B5" w:rsidRDefault="00EC177B" w:rsidP="00EC1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C177B" w:rsidRPr="004E7FC4" w14:paraId="7B7C71FF" w14:textId="77777777" w:rsidTr="00EC177B">
        <w:trPr>
          <w:trHeight w:val="7525"/>
        </w:trPr>
        <w:tc>
          <w:tcPr>
            <w:tcW w:w="5000" w:type="pct"/>
            <w:gridSpan w:val="4"/>
            <w:vAlign w:val="center"/>
          </w:tcPr>
          <w:p w14:paraId="7B8B8330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3234CE69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56EB798" wp14:editId="338639F5">
                      <wp:simplePos x="0" y="0"/>
                      <wp:positionH relativeFrom="margin">
                        <wp:posOffset>610870</wp:posOffset>
                      </wp:positionH>
                      <wp:positionV relativeFrom="paragraph">
                        <wp:posOffset>121920</wp:posOffset>
                      </wp:positionV>
                      <wp:extent cx="5791200" cy="3039745"/>
                      <wp:effectExtent l="0" t="0" r="0" b="9525"/>
                      <wp:wrapNone/>
                      <wp:docPr id="180" name="Прямоугольник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3039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893139D" id="Прямоугольник 180" o:spid="_x0000_s1026" style="position:absolute;margin-left:48.1pt;margin-top:9.6pt;width:456pt;height:239.3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" fillcolor="#5b9bd5" stroked="f" strokeweight="1pt">
                      <v:fill opacity="13107f"/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3F6A29AC" wp14:editId="66CD71C4">
                  <wp:extent cx="9102090" cy="4176395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EDF634B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4AF10338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B15666B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1F06E001" w14:textId="77777777" w:rsidR="00EC177B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</w:p>
          <w:p w14:paraId="65CC44A0" w14:textId="77777777" w:rsidR="00EC177B" w:rsidRPr="000B1B43" w:rsidRDefault="00EC177B" w:rsidP="00EC177B">
            <w:pPr>
              <w:spacing w:line="240" w:lineRule="auto"/>
              <w:ind w:firstLine="0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</w:t>
            </w:r>
            <w:r>
              <w:rPr>
                <w:rFonts w:ascii="Times New Roman" w:hAnsi="Times New Roman"/>
                <w:noProof/>
                <w:sz w:val="22"/>
                <w:szCs w:val="22"/>
                <w:lang w:val="en-US"/>
              </w:rPr>
              <w:t>CAS</w:t>
            </w:r>
            <w:r w:rsidRPr="000B1B43">
              <w:rPr>
                <w:rFonts w:ascii="Times New Roman" w:hAnsi="Times New Roman"/>
                <w:noProof/>
                <w:sz w:val="22"/>
                <w:szCs w:val="22"/>
              </w:rPr>
              <w:t>:</w:t>
            </w:r>
          </w:p>
          <w:p w14:paraId="6871AC27" w14:textId="77777777" w:rsidR="00EC177B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</w:p>
          <w:p w14:paraId="6BE641F0" w14:textId="77777777" w:rsidR="00EC177B" w:rsidRPr="00BD7531" w:rsidRDefault="00EC177B" w:rsidP="00EC177B">
            <w:pPr>
              <w:ind w:firstLine="22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drawing>
                <wp:inline distT="0" distB="0" distL="0" distR="0" wp14:anchorId="72925493" wp14:editId="72C38C93">
                  <wp:extent cx="9102090" cy="4176395"/>
                  <wp:effectExtent l="0" t="0" r="381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2090" cy="4176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177B" w:rsidRPr="003B7563" w14:paraId="368F07A7" w14:textId="77777777" w:rsidTr="00EC177B">
        <w:trPr>
          <w:trHeight w:val="141"/>
        </w:trPr>
        <w:tc>
          <w:tcPr>
            <w:tcW w:w="5000" w:type="pct"/>
            <w:gridSpan w:val="4"/>
            <w:vAlign w:val="center"/>
          </w:tcPr>
          <w:p w14:paraId="702E2D5C" w14:textId="77777777" w:rsidR="00EC177B" w:rsidRPr="004C7EE1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</w:t>
            </w:r>
            <w:r>
              <w:rPr>
                <w:rFonts w:ascii="Times New Roman" w:hAnsi="Times New Roman"/>
                <w:sz w:val="22"/>
                <w:szCs w:val="22"/>
              </w:rPr>
              <w:t>от вне</w:t>
            </w:r>
            <w:commentRangeStart w:id="2107"/>
            <w:r>
              <w:rPr>
                <w:rFonts w:ascii="Times New Roman" w:hAnsi="Times New Roman"/>
                <w:sz w:val="22"/>
                <w:szCs w:val="22"/>
              </w:rPr>
              <w:t>шнего контура</w:t>
            </w:r>
            <w:commentRangeEnd w:id="2107"/>
            <w:r w:rsidR="00A9600A">
              <w:rPr>
                <w:rStyle w:val="affb"/>
              </w:rPr>
              <w:commentReference w:id="2107"/>
            </w:r>
          </w:p>
        </w:tc>
      </w:tr>
      <w:tr w:rsidR="00EC177B" w:rsidRPr="00C370CF" w14:paraId="3B24D3BB" w14:textId="77777777" w:rsidTr="00EC177B">
        <w:trPr>
          <w:trHeight w:val="173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A8BD0F2" w14:textId="77777777" w:rsidR="00EC177B" w:rsidRDefault="00EC177B" w:rsidP="00EC177B">
            <w:pPr>
              <w:ind w:left="22" w:firstLine="0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для целей СУУТП-проекта контур регулирования отрабатывает </w:t>
            </w:r>
            <w:r w:rsidRPr="00F2382B">
              <w:rPr>
                <w:rFonts w:ascii="Times New Roman" w:hAnsi="Times New Roman"/>
                <w:sz w:val="22"/>
                <w:szCs w:val="22"/>
              </w:rPr>
              <w:t xml:space="preserve">удовлетворительно.  </w:t>
            </w:r>
          </w:p>
          <w:p w14:paraId="69041BA5" w14:textId="77777777" w:rsidR="006F24C9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30BC56F0" w14:textId="77777777" w:rsidR="006F24C9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  <w:p w14:paraId="2825546E" w14:textId="5DA57D14" w:rsidR="006F24C9" w:rsidRPr="00BD7531" w:rsidRDefault="006F24C9" w:rsidP="00EC177B">
            <w:pPr>
              <w:ind w:left="22" w:firstLine="0"/>
              <w:rPr>
                <w:rFonts w:ascii="Times New Roman" w:hAnsi="Times New Roman"/>
                <w:b/>
                <w:sz w:val="22"/>
                <w:szCs w:val="22"/>
              </w:rPr>
            </w:pPr>
          </w:p>
        </w:tc>
      </w:tr>
    </w:tbl>
    <w:p w14:paraId="5AA71850" w14:textId="0712D982" w:rsidR="00EC177B" w:rsidRDefault="00EC177B" w:rsidP="00B70B3E">
      <w:pPr>
        <w:pStyle w:val="21"/>
        <w:numPr>
          <w:ilvl w:val="0"/>
          <w:numId w:val="0"/>
        </w:numPr>
        <w:spacing w:before="0" w:after="0"/>
      </w:pPr>
    </w:p>
    <w:p w14:paraId="19519CB5" w14:textId="7EF41DA5" w:rsidR="00EC177B" w:rsidRDefault="00EC177B" w:rsidP="00B92FC2">
      <w:pPr>
        <w:pStyle w:val="af1"/>
        <w:spacing w:line="240" w:lineRule="auto"/>
        <w:ind w:right="-23" w:firstLine="0"/>
      </w:pPr>
      <w:r w:rsidRPr="004D47BA">
        <w:t xml:space="preserve">Таблица </w:t>
      </w:r>
      <w:r w:rsidR="00431AD4">
        <w:rPr>
          <w:noProof/>
        </w:rPr>
        <w:fldChar w:fldCharType="begin"/>
      </w:r>
      <w:r w:rsidR="00431AD4">
        <w:rPr>
          <w:noProof/>
        </w:rPr>
        <w:instrText xml:space="preserve"> SEQ Таблица \* ARABIC </w:instrText>
      </w:r>
      <w:r w:rsidR="00431AD4">
        <w:rPr>
          <w:noProof/>
        </w:rPr>
        <w:fldChar w:fldCharType="separate"/>
      </w:r>
      <w:r>
        <w:rPr>
          <w:noProof/>
        </w:rPr>
        <w:t>2</w:t>
      </w:r>
      <w:r w:rsidR="00431AD4">
        <w:rPr>
          <w:noProof/>
        </w:rPr>
        <w:fldChar w:fldCharType="end"/>
      </w:r>
      <w:r w:rsidRPr="004D47BA">
        <w:t xml:space="preserve"> – Результаты анализа и настройки контуров регулирования</w:t>
      </w:r>
    </w:p>
    <w:tbl>
      <w:tblPr>
        <w:tblW w:w="15124" w:type="dxa"/>
        <w:tblInd w:w="-294" w:type="dxa"/>
        <w:tblLook w:val="04A0" w:firstRow="1" w:lastRow="0" w:firstColumn="1" w:lastColumn="0" w:noHBand="0" w:noVBand="1"/>
      </w:tblPr>
      <w:tblGrid>
        <w:gridCol w:w="1398"/>
        <w:gridCol w:w="1573"/>
        <w:gridCol w:w="2305"/>
        <w:gridCol w:w="845"/>
        <w:gridCol w:w="963"/>
        <w:gridCol w:w="879"/>
        <w:gridCol w:w="1054"/>
        <w:gridCol w:w="1099"/>
        <w:gridCol w:w="1003"/>
        <w:gridCol w:w="3766"/>
        <w:gridCol w:w="226"/>
        <w:gridCol w:w="13"/>
        <w:tblGridChange w:id="2108">
          <w:tblGrid>
            <w:gridCol w:w="568"/>
            <w:gridCol w:w="636"/>
            <w:gridCol w:w="194"/>
            <w:gridCol w:w="1379"/>
            <w:gridCol w:w="194"/>
            <w:gridCol w:w="2134"/>
            <w:gridCol w:w="171"/>
            <w:gridCol w:w="701"/>
            <w:gridCol w:w="144"/>
            <w:gridCol w:w="848"/>
            <w:gridCol w:w="115"/>
            <w:gridCol w:w="832"/>
            <w:gridCol w:w="47"/>
            <w:gridCol w:w="1054"/>
            <w:gridCol w:w="35"/>
            <w:gridCol w:w="1064"/>
            <w:gridCol w:w="70"/>
            <w:gridCol w:w="933"/>
            <w:gridCol w:w="164"/>
            <w:gridCol w:w="3602"/>
            <w:gridCol w:w="226"/>
            <w:gridCol w:w="13"/>
            <w:gridCol w:w="329"/>
            <w:gridCol w:w="239"/>
          </w:tblGrid>
        </w:tblGridChange>
      </w:tblGrid>
      <w:tr w:rsidR="00B70B3E" w:rsidRPr="00B70B3E" w14:paraId="3A705AF4" w14:textId="77777777" w:rsidTr="006510C1">
        <w:trPr>
          <w:gridAfter w:val="2"/>
          <w:wAfter w:w="239" w:type="dxa"/>
          <w:trHeight w:val="315"/>
          <w:tblHeader/>
        </w:trPr>
        <w:tc>
          <w:tcPr>
            <w:tcW w:w="139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172D7F" w14:textId="77777777" w:rsidR="00B70B3E" w:rsidRPr="00B70B3E" w:rsidRDefault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№</w:t>
            </w:r>
          </w:p>
        </w:tc>
        <w:tc>
          <w:tcPr>
            <w:tcW w:w="157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3932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Позиция</w:t>
            </w:r>
          </w:p>
        </w:tc>
        <w:tc>
          <w:tcPr>
            <w:tcW w:w="230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4529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Описание</w:t>
            </w:r>
          </w:p>
        </w:tc>
        <w:tc>
          <w:tcPr>
            <w:tcW w:w="2687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5F9E1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Параметры регулятора до настройки</w:t>
            </w:r>
          </w:p>
        </w:tc>
        <w:tc>
          <w:tcPr>
            <w:tcW w:w="3156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3FBA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Параметры регулятора после настройки</w:t>
            </w:r>
          </w:p>
        </w:tc>
        <w:tc>
          <w:tcPr>
            <w:tcW w:w="3766" w:type="dxa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4C5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Примечание</w:t>
            </w:r>
          </w:p>
        </w:tc>
      </w:tr>
      <w:tr w:rsidR="00B70B3E" w:rsidRPr="00B70B3E" w14:paraId="589B9C63" w14:textId="77777777" w:rsidTr="006510C1">
        <w:trPr>
          <w:gridAfter w:val="2"/>
          <w:wAfter w:w="239" w:type="dxa"/>
          <w:trHeight w:val="315"/>
          <w:tblHeader/>
        </w:trPr>
        <w:tc>
          <w:tcPr>
            <w:tcW w:w="13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35E24A7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B0BE42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230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7FCE8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308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P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FABF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I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8B23A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D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E4911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P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9F191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I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9364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  <w:t>D</w:t>
            </w:r>
          </w:p>
        </w:tc>
        <w:tc>
          <w:tcPr>
            <w:tcW w:w="3766" w:type="dxa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8CCCD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B70B3E" w:rsidRPr="00B70B3E" w14:paraId="6B95DC96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CB70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Блок очистки и осушки пропилена</w:t>
            </w:r>
          </w:p>
        </w:tc>
      </w:tr>
      <w:tr w:rsidR="00B70B3E" w:rsidRPr="00B70B3E" w14:paraId="4A271D25" w14:textId="77777777" w:rsidTr="006510C1">
        <w:trPr>
          <w:gridAfter w:val="2"/>
          <w:wAfter w:w="239" w:type="dxa"/>
          <w:trHeight w:val="900"/>
        </w:trPr>
        <w:tc>
          <w:tcPr>
            <w:tcW w:w="139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3C6618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09" w:author="Учетная запись Майкрософт" w:date="2023-07-19T13:54:00Z">
                  <w:rPr/>
                </w:rPrChange>
              </w:rPr>
              <w:pPrChange w:id="2110" w:author="Учетная запись Майкрософт" w:date="2023-07-19T14:22:00Z">
                <w:pPr>
                  <w:spacing w:line="240" w:lineRule="auto"/>
                  <w:ind w:firstLine="0"/>
                  <w:jc w:val="center"/>
                </w:pPr>
              </w:pPrChange>
            </w:pPr>
            <w:del w:id="2111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112" w:author="Учетная запись Майкрософт" w:date="2023-07-19T13:54:00Z">
                    <w:rPr/>
                  </w:rPrChange>
                </w:rPr>
                <w:delText>1</w:delText>
              </w:r>
            </w:del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58D7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TIRCA46390</w:t>
            </w:r>
          </w:p>
        </w:tc>
        <w:tc>
          <w:tcPr>
            <w:tcW w:w="23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B029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S-111A/B</w:t>
            </w:r>
          </w:p>
        </w:tc>
        <w:tc>
          <w:tcPr>
            <w:tcW w:w="84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3315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96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4A30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330</w:t>
            </w:r>
          </w:p>
        </w:tc>
        <w:tc>
          <w:tcPr>
            <w:tcW w:w="87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AF3A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512F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109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A673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330</w:t>
            </w:r>
          </w:p>
        </w:tc>
        <w:tc>
          <w:tcPr>
            <w:tcW w:w="100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A408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E346FD" w14:textId="47692C05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Клапан </w:t>
            </w:r>
            <w:ins w:id="2113" w:author="Булуев Илья Иванович" w:date="2023-07-13T11:11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eastAsia="en-US"/>
                </w:rPr>
                <w:t xml:space="preserve">открыт на 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100 %, пар в т/о не подается, т.к. Т пропилена 31 С, при норме 25 С. В  AUTO только в морозы. </w:t>
            </w:r>
          </w:p>
        </w:tc>
      </w:tr>
      <w:tr w:rsidR="00B70B3E" w:rsidRPr="00B70B3E" w14:paraId="023740D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95E7FC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14" w:author="Учетная запись Майкрософт" w:date="2023-07-19T13:52:00Z">
                  <w:rPr/>
                </w:rPrChange>
              </w:rPr>
              <w:pPrChange w:id="2115" w:author="Учетная запись Майкрософт" w:date="2023-07-19T13:54:00Z">
                <w:pPr>
                  <w:spacing w:line="240" w:lineRule="auto"/>
                  <w:ind w:firstLine="0"/>
                  <w:jc w:val="left"/>
                </w:pPr>
              </w:pPrChange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F19CB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150C9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4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90D1F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6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6D4247C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887985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5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AAC04E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A033C7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0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EEF8B0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755E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Нет возможности регулирования</w:t>
            </w:r>
          </w:p>
        </w:tc>
      </w:tr>
      <w:tr w:rsidR="00B70B3E" w:rsidRPr="00B70B3E" w14:paraId="67FED701" w14:textId="77777777" w:rsidTr="006510C1">
        <w:trPr>
          <w:gridAfter w:val="2"/>
          <w:wAfter w:w="239" w:type="dxa"/>
          <w:trHeight w:val="900"/>
        </w:trPr>
        <w:tc>
          <w:tcPr>
            <w:tcW w:w="139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BFE568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16" w:author="Учетная запись Майкрософт" w:date="2023-07-19T13:54:00Z">
                  <w:rPr/>
                </w:rPrChange>
              </w:rPr>
              <w:pPrChange w:id="2117" w:author="Учетная запись Майкрософт" w:date="2023-07-19T14:23:00Z">
                <w:pPr>
                  <w:spacing w:line="240" w:lineRule="auto"/>
                  <w:ind w:firstLine="0"/>
                  <w:jc w:val="center"/>
                </w:pPr>
              </w:pPrChange>
            </w:pPr>
            <w:del w:id="2118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119" w:author="Учетная запись Майкрософт" w:date="2023-07-19T13:54:00Z">
                    <w:rPr/>
                  </w:rPrChange>
                </w:rPr>
                <w:delText>2</w:delText>
              </w:r>
            </w:del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D0841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TIRCA46001</w:t>
            </w:r>
          </w:p>
        </w:tc>
        <w:tc>
          <w:tcPr>
            <w:tcW w:w="23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67AD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S-158A/B</w:t>
            </w:r>
          </w:p>
        </w:tc>
        <w:tc>
          <w:tcPr>
            <w:tcW w:w="84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FECA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A735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87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CB10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381F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F29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0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AC7F3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9A2EB6" w14:textId="4A02C23D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Клапан </w:t>
            </w:r>
            <w:ins w:id="2120" w:author="Булуев Илья Иванович" w:date="2023-07-13T11:12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eastAsia="en-US"/>
                </w:rPr>
                <w:t xml:space="preserve">открыт на 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100 %, пар в т/о не подается, т.к. Т пропилена 31 С, при норме 25 С. В  AUTO только в морозы. </w:t>
            </w:r>
          </w:p>
        </w:tc>
      </w:tr>
      <w:tr w:rsidR="00B70B3E" w:rsidRPr="00B70B3E" w14:paraId="5D739AB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68B27DE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8535B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6A3439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4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6255E3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6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0859D96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FB5F35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5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80345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63ECE1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0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8356CA" w14:textId="77777777" w:rsidR="00B70B3E" w:rsidRPr="00B70B3E" w:rsidRDefault="00B70B3E" w:rsidP="00B70B3E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A5888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Нет возможности регулирования</w:t>
            </w:r>
          </w:p>
        </w:tc>
      </w:tr>
      <w:tr w:rsidR="00B70B3E" w:rsidRPr="00B70B3E" w14:paraId="00CB14CF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02C8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 очистки возвратного бензола</w:t>
            </w:r>
          </w:p>
        </w:tc>
      </w:tr>
      <w:tr w:rsidR="00B70B3E" w:rsidRPr="00B70B3E" w14:paraId="2E7B3CBA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E9ECB8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21" w:author="Учетная запись Майкрософт" w:date="2023-07-19T13:52:00Z">
                  <w:rPr/>
                </w:rPrChange>
              </w:rPr>
              <w:pPrChange w:id="2122" w:author="Учетная запись Майкрософт" w:date="2023-07-19T14:22:00Z">
                <w:pPr>
                  <w:spacing w:line="240" w:lineRule="auto"/>
                  <w:ind w:firstLine="0"/>
                  <w:jc w:val="center"/>
                </w:pPr>
              </w:pPrChange>
            </w:pPr>
            <w:del w:id="2123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124" w:author="Учетная запись Майкрософт" w:date="2023-07-19T13:52:00Z">
                    <w:rPr/>
                  </w:rPrChange>
                </w:rPr>
                <w:delText>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E2B06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TIRCA41401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949A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S-157A/B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F7D3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8BEF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F8E5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B36F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880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BEC79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4FB6B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658A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440077D0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D584F6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25" w:author="Учетная запись Майкрософт" w:date="2023-07-19T13:52:00Z">
                  <w:rPr/>
                </w:rPrChange>
              </w:rPr>
              <w:pPrChange w:id="2126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27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128" w:author="Учетная запись Майкрософт" w:date="2023-07-19T13:52:00Z">
                    <w:rPr/>
                  </w:rPrChange>
                </w:rPr>
                <w:delText>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25A9F9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FIRC41100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A955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пара в Е-103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53FD6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2E6C3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FA01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22DE9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570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C1787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B37E0A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B3062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Расходчик замерзает зимой, держат в PRD</w:t>
            </w:r>
          </w:p>
        </w:tc>
      </w:tr>
      <w:tr w:rsidR="00B70B3E" w:rsidRPr="00B70B3E" w14:paraId="06DCEEEE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01386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 алкилирования</w:t>
            </w:r>
          </w:p>
        </w:tc>
      </w:tr>
      <w:tr w:rsidR="00B70B3E" w:rsidRPr="00B70B3E" w14:paraId="217CA8F3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C6E671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29" w:author="Учетная запись Майкрософт" w:date="2023-07-19T13:53:00Z">
                  <w:rPr/>
                </w:rPrChange>
              </w:rPr>
              <w:pPrChange w:id="2130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31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132" w:author="Учетная запись Майкрософт" w:date="2023-07-19T13:53:00Z">
                    <w:rPr/>
                  </w:rPrChange>
                </w:rPr>
                <w:delText>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D836FE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TIRCA41000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694F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14415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1CB1D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FD7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6C8A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12C8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9B1DC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D2DD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2D51B155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A2754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33" w:author="Учетная запись Майкрософт" w:date="2023-07-19T13:53:00Z">
                  <w:rPr/>
                </w:rPrChange>
              </w:rPr>
              <w:pPrChange w:id="2134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35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136" w:author="Учетная запись Майкрософт" w:date="2023-07-19T13:53:00Z">
                    <w:rPr/>
                  </w:rPrChange>
                </w:rPr>
                <w:delText>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1738C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TIRCA41190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D15E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2 слоя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454C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0532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7BD5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B555A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A303A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CCF719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464F0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45347536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0CC6CC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37" w:author="Учетная запись Майкрософт" w:date="2023-07-19T13:53:00Z">
                  <w:rPr/>
                </w:rPrChange>
              </w:rPr>
              <w:pPrChange w:id="2138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39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140" w:author="Учетная запись Майкрософт" w:date="2023-07-19T13:53:00Z">
                    <w:rPr/>
                  </w:rPrChange>
                </w:rPr>
                <w:delText>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334D7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FIRCA41020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2E86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РМ на 2 слой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EC7F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F4837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5047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69099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A1E7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F319D0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62DFE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551A6C09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817FB9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41" w:author="Учетная запись Майкрософт" w:date="2023-07-19T13:53:00Z">
                  <w:rPr/>
                </w:rPrChange>
              </w:rPr>
              <w:pPrChange w:id="2142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43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144" w:author="Учетная запись Майкрософт" w:date="2023-07-19T13:53:00Z">
                    <w:rPr/>
                  </w:rPrChange>
                </w:rPr>
                <w:delText>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B0D8D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TIRCA41250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F202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3 слоя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5253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6A7B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0804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A339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E9E6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33F0E4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3D68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2353CB3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AF716E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45" w:author="Учетная запись Майкрософт" w:date="2023-07-19T13:53:00Z">
                  <w:rPr/>
                </w:rPrChange>
              </w:rPr>
              <w:pPrChange w:id="2146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47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148" w:author="Учетная запись Майкрософт" w:date="2023-07-19T13:53:00Z">
                    <w:rPr/>
                  </w:rPrChange>
                </w:rPr>
                <w:delText>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29F72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FIRCA41030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5488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РМ на 3 слой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CDD6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5A6C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5B361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380E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AF99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E961BD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B6652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4FFDC0F6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A88181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49" w:author="Учетная запись Майкрософт" w:date="2023-07-19T13:53:00Z">
                  <w:rPr/>
                </w:rPrChange>
              </w:rPr>
              <w:pPrChange w:id="2150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51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152" w:author="Учетная запись Майкрософт" w:date="2023-07-19T13:53:00Z">
                    <w:rPr/>
                  </w:rPrChange>
                </w:rPr>
                <w:delText>10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B7D21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TIRCA41310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7584B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4 слоя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702B9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5A0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36A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81829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7C597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C80E5F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026C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7DDBD0E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E06E70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53" w:author="Учетная запись Майкрософт" w:date="2023-07-19T13:53:00Z">
                  <w:rPr/>
                </w:rPrChange>
              </w:rPr>
              <w:pPrChange w:id="2154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55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156" w:author="Учетная запись Майкрософт" w:date="2023-07-19T13:53:00Z">
                    <w:rPr/>
                  </w:rPrChange>
                </w:rPr>
                <w:lastRenderedPageBreak/>
                <w:delText>11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0F9AD0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FIRCA41040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70E1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РМ на 4 слой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F4F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2985C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FEA90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A6EA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7947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DC26E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28D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0784D139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B22C2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57" w:author="Учетная запись Майкрософт" w:date="2023-07-19T13:53:00Z">
                  <w:rPr/>
                </w:rPrChange>
              </w:rPr>
              <w:pPrChange w:id="2158" w:author="Учетная запись Майкрософт" w:date="2023-07-19T14:22:00Z">
                <w:pPr>
                  <w:spacing w:line="240" w:lineRule="auto"/>
                  <w:ind w:firstLine="0"/>
                  <w:jc w:val="center"/>
                </w:pPr>
              </w:pPrChange>
            </w:pPr>
            <w:del w:id="2159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160" w:author="Учетная запись Майкрософт" w:date="2023-07-19T13:53:00Z">
                    <w:rPr/>
                  </w:rPrChange>
                </w:rPr>
                <w:delText>12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BA166A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PIRC43000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D2B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 РМА из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320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16849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EA57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2003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27231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57A6E0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C6E6B" w14:textId="42A4FC32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 высоких нагрузках клапан</w:t>
            </w:r>
            <w:ins w:id="2161" w:author="Булуев Илья Иванович" w:date="2023-07-13T11:13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eastAsia="en-US"/>
                </w:rPr>
                <w:t>открыт на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100 %</w:t>
            </w:r>
          </w:p>
        </w:tc>
      </w:tr>
      <w:tr w:rsidR="00B70B3E" w:rsidRPr="00B70B3E" w14:paraId="103783EF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5B1CBA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62" w:author="Учетная запись Майкрософт" w:date="2023-07-19T13:53:00Z">
                  <w:rPr/>
                </w:rPrChange>
              </w:rPr>
              <w:pPrChange w:id="2163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64" w:author="Учетная запись Майкрософт" w:date="2023-07-19T13:52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165" w:author="Учетная запись Майкрософт" w:date="2023-07-19T13:53:00Z">
                    <w:rPr/>
                  </w:rPrChange>
                </w:rPr>
                <w:delText>13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B69B4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FIRCA41000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4652E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пропилена на вход в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E654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401AD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53029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6920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6CDB1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1E56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D62A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787EF16F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CD0FEA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66" w:author="Учетная запись Майкрософт" w:date="2023-07-19T13:53:00Z">
                  <w:rPr/>
                </w:rPrChange>
              </w:rPr>
              <w:pPrChange w:id="2167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68" w:author="Учетная запись Майкрософт" w:date="2023-07-19T13:53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169" w:author="Учетная запись Майкрософт" w:date="2023-07-19T13:53:00Z">
                    <w:rPr/>
                  </w:rPrChange>
                </w:rPr>
                <w:delText>14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E855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FIRCA41010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1D6E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пропилена на 2 слой в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B49B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E7E1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CB53C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5A679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43F0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7AD5F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F8CF1" w14:textId="15A48799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Недостаточно проходимости при высоком давлении. При </w:t>
            </w:r>
            <w:ins w:id="2170" w:author="Булуев Илья Иванович" w:date="2023-07-13T11:13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давлении больше 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2,35 Мпа </w:t>
            </w:r>
            <w:ins w:id="2171" w:author="Булуев Илья Иванович" w:date="2023-07-13T11:13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клапан 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открывается на 100 %</w:t>
            </w:r>
          </w:p>
        </w:tc>
      </w:tr>
      <w:tr w:rsidR="00B70B3E" w:rsidRPr="00B70B3E" w14:paraId="5923BD3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012124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72" w:author="Учетная запись Майкрософт" w:date="2023-07-19T13:53:00Z">
                  <w:rPr/>
                </w:rPrChange>
              </w:rPr>
              <w:pPrChange w:id="2173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74" w:author="Учетная запись Майкрософт" w:date="2023-07-19T13:53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175" w:author="Учетная запись Майкрософт" w:date="2023-07-19T13:53:00Z">
                    <w:rPr/>
                  </w:rPrChange>
                </w:rPr>
                <w:delText>15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B6138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FIRC41080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C5FD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РМ в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3E4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7BF60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9961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022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C87A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D0269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A79C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6AB900C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1FBEC0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76" w:author="Учетная запись Майкрософт" w:date="2023-07-19T13:53:00Z">
                  <w:rPr/>
                </w:rPrChange>
              </w:rPr>
              <w:pPrChange w:id="2177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78" w:author="Учетная запись Майкрософт" w:date="2023-07-19T13:53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179" w:author="Учетная запись Майкрософт" w:date="2023-07-19T13:53:00Z">
                    <w:rPr/>
                  </w:rPrChange>
                </w:rPr>
                <w:delText>16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BE5B3A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FIRCA47070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2ACB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бензола в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C2CEE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270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8755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E69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4C483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7B01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BE359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E712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E7E09C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5FE813" w14:textId="77777777" w:rsidR="00B70B3E" w:rsidRPr="006247BE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80" w:author="Учетная запись Майкрософт" w:date="2023-07-19T13:53:00Z">
                  <w:rPr/>
                </w:rPrChange>
              </w:rPr>
              <w:pPrChange w:id="2181" w:author="Учетная запись Майкрософт" w:date="2023-07-19T13:54:00Z">
                <w:pPr>
                  <w:spacing w:line="240" w:lineRule="auto"/>
                  <w:ind w:firstLine="0"/>
                  <w:jc w:val="center"/>
                </w:pPr>
              </w:pPrChange>
            </w:pPr>
            <w:del w:id="2182" w:author="Учетная запись Майкрософт" w:date="2023-07-19T13:53:00Z">
              <w:r w:rsidRPr="006247BE" w:rsidDel="006247BE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183" w:author="Учетная запись Майкрософт" w:date="2023-07-19T13:53:00Z">
                    <w:rPr/>
                  </w:rPrChange>
                </w:rPr>
                <w:delText>17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856FE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TIRCA41040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70B61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орошения R-101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06CA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928B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045D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88F3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E42CC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195B40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27D75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4445846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A5F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 трансалкилирования</w:t>
            </w:r>
          </w:p>
        </w:tc>
      </w:tr>
      <w:tr w:rsidR="00B70B3E" w:rsidRPr="00B70B3E" w14:paraId="7D18958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FB174C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84" w:author="Учетная запись Майкрософт" w:date="2023-07-19T13:57:00Z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2185" w:author="Учетная запись Майкрософт" w:date="2023-07-19T14:22:00Z">
                <w:pPr>
                  <w:spacing w:line="240" w:lineRule="auto"/>
                  <w:ind w:firstLine="0"/>
                  <w:jc w:val="center"/>
                </w:pPr>
              </w:pPrChange>
            </w:pPr>
            <w:del w:id="2186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187" w:author="Учетная запись Майкрософт" w:date="2023-07-19T13:57:00Z">
                    <w:rPr/>
                  </w:rPrChange>
                </w:rPr>
                <w:delText>18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7B99C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TIRCA42010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AFBE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R-102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4A87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0586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BBC8C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12229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C663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240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5E44BD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3E5A3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68B1ACF0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2E0F53" w14:textId="2CF8DFAF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88" w:author="Учетная запись Майкрософт" w:date="2023-07-19T13:57:00Z">
                  <w:rPr/>
                </w:rPrChange>
              </w:rPr>
              <w:pPrChange w:id="2189" w:author="Учетная запись Майкрософт" w:date="2023-07-19T14:22:00Z">
                <w:pPr>
                  <w:spacing w:line="240" w:lineRule="auto"/>
                  <w:ind w:firstLine="0"/>
                  <w:jc w:val="center"/>
                </w:pPr>
              </w:pPrChange>
            </w:pPr>
            <w:del w:id="2190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191" w:author="Учетная запись Майкрософт" w:date="2023-07-19T13:57:00Z">
                    <w:rPr/>
                  </w:rPrChange>
                </w:rPr>
                <w:delText>19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90EB9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FIRC42040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0F3E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пара в Е-104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C96F5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0F3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40193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152E3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9A29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3F9E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A46B3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Расходчик замерзает зимой, держат в PRD,  настройка не требовалась</w:t>
            </w:r>
          </w:p>
        </w:tc>
      </w:tr>
      <w:tr w:rsidR="00B70B3E" w:rsidRPr="00B70B3E" w14:paraId="1DAB0F59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4677B" w14:textId="62AA0AB9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92" w:author="Учетная запись Майкрософт" w:date="2023-07-19T13:57:00Z">
                  <w:rPr/>
                </w:rPrChange>
              </w:rPr>
              <w:pPrChange w:id="2193" w:author="Учетная запись Майкрософт" w:date="2023-07-19T14:23:00Z">
                <w:pPr>
                  <w:spacing w:line="240" w:lineRule="auto"/>
                  <w:ind w:firstLine="0"/>
                  <w:jc w:val="center"/>
                </w:pPr>
              </w:pPrChange>
            </w:pPr>
            <w:del w:id="2194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195" w:author="Учетная запись Майкрософт" w:date="2023-07-19T13:57:00Z">
                    <w:rPr/>
                  </w:rPrChange>
                </w:rPr>
                <w:delText>20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242898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FIRCA42020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435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рецикл. бензола в R-102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AFE3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B353E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A6F0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6B1CC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3C87B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72E530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337F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4AA359E9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789203" w14:textId="306A465B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196" w:author="Учетная запись Майкрософт" w:date="2023-07-19T13:57:00Z">
                  <w:rPr/>
                </w:rPrChange>
              </w:rPr>
              <w:pPrChange w:id="2197" w:author="Учетная запись Майкрософт" w:date="2023-07-19T14:28:00Z">
                <w:pPr>
                  <w:spacing w:line="240" w:lineRule="auto"/>
                  <w:ind w:firstLine="0"/>
                  <w:jc w:val="center"/>
                </w:pPr>
              </w:pPrChange>
            </w:pPr>
            <w:del w:id="2198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199" w:author="Учетная запись Майкрософт" w:date="2023-07-19T13:57:00Z">
                    <w:rPr/>
                  </w:rPrChange>
                </w:rPr>
                <w:delText>21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A865E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PIRC42045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DB6D7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 РМ из R-102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030D0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792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D7B2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7AD42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2A74A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C90A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A0B09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Колебания после насоса P-143. Требуется проверить позиционер</w:t>
            </w:r>
          </w:p>
        </w:tc>
      </w:tr>
      <w:tr w:rsidR="00B70B3E" w:rsidRPr="00B70B3E" w14:paraId="259B13F5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BD1D4D" w14:textId="7819E12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00" w:author="Учетная запись Майкрософт" w:date="2023-07-19T13:57:00Z">
                  <w:rPr/>
                </w:rPrChange>
              </w:rPr>
              <w:pPrChange w:id="2201" w:author="Учетная запись Майкрософт" w:date="2023-07-19T14:28:00Z">
                <w:pPr>
                  <w:spacing w:line="240" w:lineRule="auto"/>
                  <w:ind w:firstLine="0"/>
                  <w:jc w:val="center"/>
                </w:pPr>
              </w:pPrChange>
            </w:pPr>
            <w:del w:id="2202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03" w:author="Учетная запись Майкрософт" w:date="2023-07-19T13:57:00Z">
                    <w:rPr/>
                  </w:rPrChange>
                </w:rPr>
                <w:delText>22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1A152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FIRCA48000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933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рецикл. ПИПБ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32753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852A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17413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2E649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D63E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F2AF3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2CF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линия перекрыта</w:t>
            </w:r>
          </w:p>
        </w:tc>
      </w:tr>
      <w:tr w:rsidR="00B70B3E" w:rsidRPr="00B70B3E" w14:paraId="6CCFAF03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5975AB" w14:textId="13DF9C0B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04" w:author="Учетная запись Майкрософт" w:date="2023-07-19T13:57:00Z">
                  <w:rPr/>
                </w:rPrChange>
              </w:rPr>
              <w:pPrChange w:id="2205" w:author="Учетная запись Майкрософт" w:date="2023-07-19T14:28:00Z">
                <w:pPr>
                  <w:spacing w:line="240" w:lineRule="auto"/>
                  <w:ind w:firstLine="0"/>
                  <w:jc w:val="center"/>
                </w:pPr>
              </w:pPrChange>
            </w:pPr>
            <w:del w:id="2206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07" w:author="Учетная запись Майкрософт" w:date="2023-07-19T13:57:00Z">
                    <w:rPr/>
                  </w:rPrChange>
                </w:rPr>
                <w:delText>23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8040EE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FIRCA48030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BC1EA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насыщ. ПИПБ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F03CF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5EA8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6CF3B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CD77D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C13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BFF5B3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5ACF4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линия перекрыта</w:t>
            </w:r>
          </w:p>
        </w:tc>
      </w:tr>
      <w:tr w:rsidR="00B70B3E" w:rsidRPr="00B70B3E" w14:paraId="4CA71B50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9F176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08" w:author="Учетная запись Майкрософт" w:date="2023-07-19T13:57:00Z">
                  <w:rPr/>
                </w:rPrChange>
              </w:rPr>
              <w:pPrChange w:id="2209" w:author="Учетная запись Майкрософт" w:date="2023-07-19T14:28:00Z">
                <w:pPr>
                  <w:spacing w:line="240" w:lineRule="auto"/>
                  <w:ind w:firstLine="0"/>
                  <w:jc w:val="center"/>
                </w:pPr>
              </w:pPrChange>
            </w:pPr>
            <w:del w:id="2210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11" w:author="Учетная запись Майкрософт" w:date="2023-07-19T13:57:00Z">
                    <w:rPr/>
                  </w:rPrChange>
                </w:rPr>
                <w:delText>24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F3120F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LIRCA45020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C9BF1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на 27 тарелке С-141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247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44787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CD5C0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5004E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440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D9110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C6DE2D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A575D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6C003C1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CFB437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12" w:author="Учетная запись Майкрософт" w:date="2023-07-19T13:57:00Z">
                  <w:rPr/>
                </w:rPrChange>
              </w:rPr>
              <w:pPrChange w:id="2213" w:author="Учетная запись Майкрософт" w:date="2023-07-19T14:28:00Z">
                <w:pPr>
                  <w:spacing w:line="240" w:lineRule="auto"/>
                  <w:ind w:firstLine="0"/>
                  <w:jc w:val="center"/>
                </w:pPr>
              </w:pPrChange>
            </w:pPr>
            <w:del w:id="2214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215" w:author="Учетная запись Майкрософт" w:date="2023-07-19T13:57:00Z">
                    <w:rPr/>
                  </w:rPrChange>
                </w:rPr>
                <w:delText>25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4167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FIRCA45020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3B5B5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ПИПБ в R-102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2CC7D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FB60C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BC1AF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64494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5D16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3B761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2E0D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Колебания после насоса P-143. Требуется проверить позиционер</w:t>
            </w:r>
          </w:p>
        </w:tc>
      </w:tr>
      <w:tr w:rsidR="00B70B3E" w:rsidRPr="00B70B3E" w14:paraId="4B30304F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5CEE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lastRenderedPageBreak/>
              <w:t>Блок алкилирования неароматических УВ</w:t>
            </w:r>
          </w:p>
        </w:tc>
      </w:tr>
      <w:tr w:rsidR="00B70B3E" w:rsidRPr="00B70B3E" w14:paraId="412C476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A2317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16" w:author="Учетная запись Майкрософт" w:date="2023-07-19T13:57:00Z">
                  <w:rPr/>
                </w:rPrChange>
              </w:rPr>
              <w:pPrChange w:id="2217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18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219" w:author="Учетная запись Майкрософт" w:date="2023-07-19T13:57:00Z">
                    <w:rPr/>
                  </w:rPrChange>
                </w:rPr>
                <w:delText>26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9E0DB6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FIRCA49050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4E0B8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пропилена в R-103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C553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FCFFE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F24F9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E3DA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5466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2DE30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F70F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34639960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BD297E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20" w:author="Учетная запись Майкрософт" w:date="2023-07-19T13:57:00Z">
                  <w:rPr/>
                </w:rPrChange>
              </w:rPr>
              <w:pPrChange w:id="222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22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23" w:author="Учетная запись Майкрософт" w:date="2023-07-19T13:57:00Z">
                    <w:rPr/>
                  </w:rPrChange>
                </w:rPr>
                <w:delText>27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5ED9B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TIRCA49000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5A22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на входе в R-103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0A5F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F027D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362FF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D9E9A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E68A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F5B7B7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9C0B2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69D1E06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FFCE0A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24" w:author="Учетная запись Майкрософт" w:date="2023-07-19T13:57:00Z">
                  <w:rPr/>
                </w:rPrChange>
              </w:rPr>
              <w:pPrChange w:id="222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26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27" w:author="Учетная запись Майкрософт" w:date="2023-07-19T13:57:00Z">
                    <w:rPr/>
                  </w:rPrChange>
                </w:rPr>
                <w:delText>28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F90517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FIRCA49040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930BF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рецикла в R-103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3FD2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C56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F013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EE42E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8A041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5CBD49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A6EC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013901B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9A43BB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28" w:author="Учетная запись Майкрософт" w:date="2023-07-19T13:57:00Z">
                  <w:rPr/>
                </w:rPrChange>
              </w:rPr>
              <w:pPrChange w:id="2229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30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231" w:author="Учетная запись Майкрософт" w:date="2023-07-19T13:57:00Z">
                    <w:rPr/>
                  </w:rPrChange>
                </w:rPr>
                <w:delText>29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02529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PIRC49080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C4B1D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 РМА из R-103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797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9E1AA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71DC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2E884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F773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9FD6E3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7B24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5A1156D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0493EB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32" w:author="Учетная запись Майкрософт" w:date="2023-07-19T13:57:00Z">
                  <w:rPr/>
                </w:rPrChange>
              </w:rPr>
              <w:pPrChange w:id="2233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34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35" w:author="Учетная запись Майкрософт" w:date="2023-07-19T13:57:00Z">
                    <w:rPr/>
                  </w:rPrChange>
                </w:rPr>
                <w:delText>30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1AB53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FIRC47050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A38CA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свежего бензола в V-153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589C7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7776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03E42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3E83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01C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5F009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A608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Недостаточно текущей шкалы, периодически в зашкале, настройка не требовалась</w:t>
            </w:r>
          </w:p>
        </w:tc>
      </w:tr>
      <w:tr w:rsidR="00B70B3E" w:rsidRPr="00B70B3E" w14:paraId="61DED3E1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BFEB43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36" w:author="Учетная запись Майкрософт" w:date="2023-07-19T13:57:00Z">
                  <w:rPr/>
                </w:rPrChange>
              </w:rPr>
              <w:pPrChange w:id="2237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38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39" w:author="Учетная запись Майкрософт" w:date="2023-07-19T13:57:00Z">
                    <w:rPr/>
                  </w:rPrChange>
                </w:rPr>
                <w:delText>31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B13C1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LIRCA49020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9F9A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V-153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CBF66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B7B8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23BD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20FA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3112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B106B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5A64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70D161F0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733B46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40" w:author="Учетная запись Майкрософт" w:date="2023-07-19T13:57:00Z">
                  <w:rPr/>
                </w:rPrChange>
              </w:rPr>
              <w:pPrChange w:id="224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42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43" w:author="Учетная запись Майкрософт" w:date="2023-07-19T13:57:00Z">
                    <w:rPr/>
                  </w:rPrChange>
                </w:rPr>
                <w:delText>32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B5D2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FIRC43100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6421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бензола из отд. ректификации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583DC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4754D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8D6E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AD4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DDA4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07BC6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74A4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Недостаточно текущей шкалы, периодически в зашкале,  настройка не требовалась</w:t>
            </w:r>
          </w:p>
        </w:tc>
      </w:tr>
      <w:tr w:rsidR="00B70B3E" w:rsidRPr="00B70B3E" w14:paraId="42E14F3F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72734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44" w:author="Учетная запись Майкрософт" w:date="2023-07-19T13:57:00Z">
                  <w:rPr/>
                </w:rPrChange>
              </w:rPr>
              <w:pPrChange w:id="224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46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47" w:author="Учетная запись Майкрософт" w:date="2023-07-19T13:57:00Z">
                    <w:rPr/>
                  </w:rPrChange>
                </w:rPr>
                <w:delText>33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697C8D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FQIRCA49000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0096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бензола из V-153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A7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270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228F9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EBBD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CE8D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270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033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45CC7D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6A9BA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6AAE408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AA02F8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48" w:author="Учетная запись Майкрософт" w:date="2023-07-19T13:57:00Z">
                  <w:rPr/>
                </w:rPrChange>
              </w:rPr>
              <w:pPrChange w:id="2249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50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51" w:author="Учетная запись Майкрософт" w:date="2023-07-19T13:57:00Z">
                    <w:rPr/>
                  </w:rPrChange>
                </w:rPr>
                <w:delText>34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D40D13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FIRC49080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A60A4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пара в Е-152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E46E6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6D2D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72BD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E27A3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77AC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4191C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5D91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7DDBFB8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EF6971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52" w:author="Учетная запись Майкрософт" w:date="2023-07-19T13:57:00Z">
                  <w:rPr/>
                </w:rPrChange>
              </w:rPr>
              <w:pPrChange w:id="2253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54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55" w:author="Учетная запись Майкрософт" w:date="2023-07-19T13:57:00Z">
                    <w:rPr/>
                  </w:rPrChange>
                </w:rPr>
                <w:delText>35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0ACF66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LIRCA49030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6C6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С-151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3D0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4FB8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5C09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EFD6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FD65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F27C59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D3C29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697F6D4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4E7057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56" w:author="Учетная запись Майкрософт" w:date="2023-07-19T13:57:00Z">
                  <w:rPr/>
                </w:rPrChange>
              </w:rPr>
              <w:pPrChange w:id="2257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58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259" w:author="Учетная запись Майкрософт" w:date="2023-07-19T13:57:00Z">
                    <w:rPr/>
                  </w:rPrChange>
                </w:rPr>
                <w:delText>36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38C0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FIRCA49090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3440D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ПИПБ из С-151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7B5D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F8EF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1AF3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14E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3F2DA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7C723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BA27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BCF7E9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911AC8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60" w:author="Учетная запись Майкрософт" w:date="2023-07-19T13:57:00Z">
                  <w:rPr/>
                </w:rPrChange>
              </w:rPr>
              <w:pPrChange w:id="226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62" w:author="Учетная запись Майкрософт" w:date="2023-07-19T13:55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263" w:author="Учетная запись Майкрософт" w:date="2023-07-19T13:57:00Z">
                    <w:rPr/>
                  </w:rPrChange>
                </w:rPr>
                <w:delText>37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1BD55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LIRCA49080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610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V-154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1FCC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320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BAE8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674C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E0F6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74BB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00525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4C4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148B82E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8DC52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64" w:author="Учетная запись Майкрософт" w:date="2023-07-19T13:57:00Z">
                  <w:rPr/>
                </w:rPrChange>
              </w:rPr>
              <w:pPrChange w:id="226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66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67" w:author="Учетная запись Майкрософт" w:date="2023-07-19T13:57:00Z">
                    <w:rPr/>
                  </w:rPrChange>
                </w:rPr>
                <w:delText>38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A6911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FIRCA49130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D9E1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в С-151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AE44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7C176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B667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705E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A2F8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7AD57B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0B82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75BE3867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2AA99F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68" w:author="Учетная запись Майкрософт" w:date="2023-07-19T13:57:00Z">
                  <w:rPr/>
                </w:rPrChange>
              </w:rPr>
              <w:pPrChange w:id="2269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70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71" w:author="Учетная запись Майкрософт" w:date="2023-07-19T13:57:00Z">
                    <w:rPr/>
                  </w:rPrChange>
                </w:rPr>
                <w:delText>39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ABA05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FIRC49120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6BA6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легкой фр. в 401 цех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FA3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8274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C48C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40034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ADDC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4AA5E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F08F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проводилась, блок остановлен</w:t>
            </w:r>
          </w:p>
        </w:tc>
      </w:tr>
      <w:tr w:rsidR="00B70B3E" w:rsidRPr="00B70B3E" w14:paraId="72B089A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86C0E1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72" w:author="Учетная запись Майкрософт" w:date="2023-07-19T13:57:00Z">
                  <w:rPr/>
                </w:rPrChange>
              </w:rPr>
              <w:pPrChange w:id="2273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74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75" w:author="Учетная запись Майкрософт" w:date="2023-07-19T13:57:00Z">
                    <w:rPr/>
                  </w:rPrChange>
                </w:rPr>
                <w:delText>40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A23C2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FIRC49110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EA51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легкой фр. в R-103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4291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ED9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7AD9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92B8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3767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82FB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E4C6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Отсутствуют тэги в истории</w:t>
            </w:r>
          </w:p>
        </w:tc>
      </w:tr>
      <w:tr w:rsidR="00B70B3E" w:rsidRPr="00B70B3E" w14:paraId="5505325E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9E9D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 выделения возвратного бензола</w:t>
            </w:r>
          </w:p>
        </w:tc>
      </w:tr>
      <w:tr w:rsidR="00B70B3E" w:rsidRPr="00B70B3E" w14:paraId="07D94D0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6A1E2F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76" w:author="Учетная запись Майкрософт" w:date="2023-07-19T13:57:00Z">
                  <w:rPr/>
                </w:rPrChange>
              </w:rPr>
              <w:pPrChange w:id="2277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78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279" w:author="Учетная запись Майкрософт" w:date="2023-07-19T13:57:00Z">
                    <w:rPr/>
                  </w:rPrChange>
                </w:rPr>
                <w:lastRenderedPageBreak/>
                <w:delText>41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14C9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TIRCA43080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7CE76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на 16 т. С-121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C5F0E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B76D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0072F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82A9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735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FCB92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8419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B227FF9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6D7D42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80" w:author="Учетная запись Майкрософт" w:date="2023-07-19T13:57:00Z">
                  <w:rPr/>
                </w:rPrChange>
              </w:rPr>
              <w:pPrChange w:id="228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82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283" w:author="Учетная запись Майкрософт" w:date="2023-07-19T13:57:00Z">
                    <w:rPr/>
                  </w:rPrChange>
                </w:rPr>
                <w:delText>42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6B13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FIRCA43050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E2D2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пара в Е-122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B043B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23B22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77669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A7FE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1FB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0A7491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AB85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B70B3E" w:rsidRPr="00B70B3E" w14:paraId="4564857A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44A00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84" w:author="Учетная запись Майкрософт" w:date="2023-07-19T13:57:00Z">
                  <w:rPr/>
                </w:rPrChange>
              </w:rPr>
              <w:pPrChange w:id="228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86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87" w:author="Учетная запись Майкрософт" w:date="2023-07-19T13:57:00Z">
                    <w:rPr/>
                  </w:rPrChange>
                </w:rPr>
                <w:delText>43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4E7B3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FIRCA43030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F026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рецикл. бензола в С-121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FC552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5BF98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7FD4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074E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48FFC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88D5E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82AE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5B62FA7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616F30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88" w:author="Учетная запись Майкрософт" w:date="2023-07-19T13:57:00Z">
                  <w:rPr/>
                </w:rPrChange>
              </w:rPr>
              <w:pPrChange w:id="2289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90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291" w:author="Учетная запись Майкрософт" w:date="2023-07-19T13:57:00Z">
                    <w:rPr/>
                  </w:rPrChange>
                </w:rPr>
                <w:delText>44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0F364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LIRCA43000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6050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V-122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0AE8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8C47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91100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20DD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D85C0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D4F30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1645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72324C6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2F16F8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92" w:author="Учетная запись Майкрософт" w:date="2023-07-19T13:57:00Z">
                  <w:rPr/>
                </w:rPrChange>
              </w:rPr>
              <w:pPrChange w:id="2293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94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295" w:author="Учетная запись Майкрософт" w:date="2023-07-19T13:57:00Z">
                    <w:rPr/>
                  </w:rPrChange>
                </w:rPr>
                <w:delText>45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9118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FIRCA43001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5F78F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свежего бензола в С-121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B0F1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307DD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7F7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B6EAD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5AFCF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A83E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1E8F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1FFDFE5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AADA80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296" w:author="Учетная запись Майкрософт" w:date="2023-07-19T13:57:00Z">
                  <w:rPr/>
                </w:rPrChange>
              </w:rPr>
              <w:pPrChange w:id="2297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298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299" w:author="Учетная запись Майкрософт" w:date="2023-07-19T13:57:00Z">
                    <w:rPr/>
                  </w:rPrChange>
                </w:rPr>
                <w:delText>46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B8D1F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LIRCA43010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F91BD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С-121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ADAD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E78E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4DF3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D2F1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55836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49F5A7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5E62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659BA105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142799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00" w:author="Учетная запись Майкрософт" w:date="2023-07-19T13:57:00Z">
                  <w:rPr/>
                </w:rPrChange>
              </w:rPr>
              <w:pPrChange w:id="230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02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03" w:author="Учетная запись Майкрософт" w:date="2023-07-19T13:57:00Z">
                    <w:rPr/>
                  </w:rPrChange>
                </w:rPr>
                <w:delText>47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640156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LIRCA43040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824EA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V-121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08A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87A2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942E9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CC6F0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CC82B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C057A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FE7C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59FFF26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D33F4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04" w:author="Учетная запись Майкрософт" w:date="2023-07-19T13:57:00Z">
                  <w:rPr/>
                </w:rPrChange>
              </w:rPr>
              <w:pPrChange w:id="230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06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07" w:author="Учетная запись Майкрософт" w:date="2023-07-19T13:57:00Z">
                    <w:rPr/>
                  </w:rPrChange>
                </w:rPr>
                <w:delText>48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43EEA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FIRC43110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A91A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в С-121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86C2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3A57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D7E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C3B0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21FE1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41EBF0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3729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Проходимость не более 22,5 м3/ч,  отсутствуют тэги в истории</w:t>
            </w:r>
          </w:p>
        </w:tc>
      </w:tr>
      <w:tr w:rsidR="00B70B3E" w:rsidRPr="00B70B3E" w14:paraId="018B2C93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0C04AF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08" w:author="Учетная запись Майкрософт" w:date="2023-07-19T13:57:00Z">
                  <w:rPr/>
                </w:rPrChange>
              </w:rPr>
              <w:pPrChange w:id="2309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10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311" w:author="Учетная запись Майкрософт" w:date="2023-07-19T13:57:00Z">
                    <w:rPr/>
                  </w:rPrChange>
                </w:rPr>
                <w:delText>49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61C8A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TIRC43120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E85AA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V-121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EA9B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687A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9E5E0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8AA0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5E5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0E530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724342" w14:textId="7CCB5A49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</w:t>
            </w:r>
            <w:ins w:id="2312" w:author="Булуев Илья Иванович" w:date="2023-07-13T11:15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открыт на 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100 %, нет запаса по T на насосе</w:t>
            </w:r>
          </w:p>
        </w:tc>
      </w:tr>
      <w:tr w:rsidR="00B70B3E" w:rsidRPr="00B70B3E" w14:paraId="3BEB1C25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39AA24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13" w:author="Учетная запись Майкрософт" w:date="2023-07-19T13:57:00Z">
                  <w:rPr/>
                </w:rPrChange>
              </w:rPr>
              <w:pPrChange w:id="231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15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316" w:author="Учетная запись Майкрософт" w:date="2023-07-19T13:57:00Z">
                    <w:rPr/>
                  </w:rPrChange>
                </w:rPr>
                <w:delText>50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640FD6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PIRC43160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45FA9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 в V-121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AB1FB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ED67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B900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4AD1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50C4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C93DDE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B5C8F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10D82A0F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A399AC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17" w:author="Учетная запись Майкрософт" w:date="2023-07-19T13:57:00Z">
                  <w:rPr/>
                </w:rPrChange>
              </w:rPr>
              <w:pPrChange w:id="231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19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20" w:author="Учетная запись Майкрософт" w:date="2023-07-19T13:57:00Z">
                    <w:rPr/>
                  </w:rPrChange>
                </w:rPr>
                <w:delText>51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04B3A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FIC43070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A1A2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Вода в Е-121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A68B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315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01BC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279A2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52C99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BF7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F2A6C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807A1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Эффект «закусывания клапана»</w:t>
            </w:r>
          </w:p>
        </w:tc>
      </w:tr>
      <w:tr w:rsidR="00B70B3E" w:rsidRPr="00B70B3E" w14:paraId="1DE26CE3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D23E4A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21" w:author="Учетная запись Майкрософт" w:date="2023-07-19T13:57:00Z">
                  <w:rPr/>
                </w:rPrChange>
              </w:rPr>
              <w:pPrChange w:id="232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23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24" w:author="Учетная запись Майкрософт" w:date="2023-07-19T13:57:00Z">
                    <w:rPr/>
                  </w:rPrChange>
                </w:rPr>
                <w:delText>52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FAC899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FIC43123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27C84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Вода в Е-123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3B959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230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E608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D9ABB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D96B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240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AB17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22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CA73A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70BBD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Пропуск на закрытие</w:t>
            </w:r>
          </w:p>
        </w:tc>
      </w:tr>
      <w:tr w:rsidR="00B70B3E" w:rsidRPr="00B70B3E" w14:paraId="0A72FBD7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81523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25" w:author="Учетная запись Майкрософт" w:date="2023-07-19T13:57:00Z">
                  <w:rPr/>
                </w:rPrChange>
              </w:rPr>
              <w:pPrChange w:id="232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27" w:author="Учетная запись Майкрософт" w:date="2023-07-19T13:56:00Z">
              <w:r w:rsidRPr="00170309" w:rsidDel="00C07AE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28" w:author="Учетная запись Майкрософт" w:date="2023-07-19T13:57:00Z">
                    <w:rPr/>
                  </w:rPrChange>
                </w:rPr>
                <w:delText>53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3CF9C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FIC43080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C43F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ХЗВ из V-121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CB112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220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5D1DF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46E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24790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44661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00CC0E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50CA6F" w14:textId="552B8175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Пропуск на закрытый</w:t>
            </w:r>
            <w:ins w:id="2329" w:author="Булуев Илья Иванович" w:date="2023-07-13T11:16:00Z">
              <w:r w:rsidR="00D678C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eastAsia="en-US"/>
                </w:rPr>
                <w:t xml:space="preserve"> клапан</w:t>
              </w:r>
            </w:ins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, эффект «закусывания клапана»</w:t>
            </w:r>
          </w:p>
        </w:tc>
      </w:tr>
      <w:tr w:rsidR="00B70B3E" w:rsidRPr="00B70B3E" w14:paraId="004BCA8F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340F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 выделения изопропилбензола</w:t>
            </w:r>
          </w:p>
        </w:tc>
      </w:tr>
      <w:tr w:rsidR="00B70B3E" w:rsidRPr="00B70B3E" w14:paraId="46B653AC" w14:textId="77777777" w:rsidTr="006510C1">
        <w:trPr>
          <w:gridAfter w:val="2"/>
          <w:wAfter w:w="239" w:type="dxa"/>
          <w:trHeight w:val="9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A672CA" w14:textId="77777777" w:rsidR="00B70B3E" w:rsidRPr="00ED735C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30" w:author="Учетная запись Майкрософт" w:date="2023-07-19T14:32:00Z">
                  <w:rPr/>
                </w:rPrChange>
              </w:rPr>
              <w:pPrChange w:id="2331" w:author="Учетная запись Майкрософт" w:date="2023-07-19T14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2332" w:author="Учетная запись Майкрософт" w:date="2023-07-19T13:58:00Z">
              <w:r w:rsidRPr="00ED735C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33" w:author="Учетная запись Майкрософт" w:date="2023-07-19T14:32:00Z">
                    <w:rPr/>
                  </w:rPrChange>
                </w:rPr>
                <w:delText>54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A8E9A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TIRCA44010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DC71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на 6 т. С-131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EC4EE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B1C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8250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B18E5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AF263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5A71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CEE9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D71E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Нестабильные показания из-за сырья из С-121.  Требуется перевязать на 4 тарелку (стабильная, быстрый отклик)</w:t>
            </w:r>
          </w:p>
        </w:tc>
      </w:tr>
      <w:tr w:rsidR="00B70B3E" w:rsidRPr="00B70B3E" w14:paraId="55842573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B4C9CB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34" w:author="Учетная запись Майкрософт" w:date="2023-07-19T13:59:00Z">
                  <w:rPr/>
                </w:rPrChange>
              </w:rPr>
              <w:pPrChange w:id="233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36" w:author="Учетная запись Майкрософт" w:date="2023-07-19T13:58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337" w:author="Учетная запись Майкрософт" w:date="2023-07-19T13:59:00Z">
                    <w:rPr/>
                  </w:rPrChange>
                </w:rPr>
                <w:delText>55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1AE688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FIRCA44010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EDFA6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пара в Е-132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AD4EE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931A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210C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39B48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CF4E8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E0530D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F9C1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7096C031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9D99CC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38" w:author="Учетная запись Майкрософт" w:date="2023-07-19T13:59:00Z">
                  <w:rPr/>
                </w:rPrChange>
              </w:rPr>
              <w:pPrChange w:id="2339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40" w:author="Учетная запись Майкрософт" w:date="2023-07-19T13:58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41" w:author="Учетная запись Майкрософт" w:date="2023-07-19T13:59:00Z">
                    <w:rPr/>
                  </w:rPrChange>
                </w:rPr>
                <w:delText>56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E220BF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LIRCA44060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31C8F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V-131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F6809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B0262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B485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E951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5A50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360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2D1DA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E30E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3CF9065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581381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42" w:author="Учетная запись Майкрософт" w:date="2023-07-19T13:59:00Z">
                  <w:rPr/>
                </w:rPrChange>
              </w:rPr>
              <w:pPrChange w:id="2343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44" w:author="Учетная запись Майкрософт" w:date="2023-07-19T13:58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45" w:author="Учетная запись Майкрософт" w:date="2023-07-19T13:59:00Z">
                    <w:rPr/>
                  </w:rPrChange>
                </w:rPr>
                <w:delText>57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7F137D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FIRC44050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F9311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в С-131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DD19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2224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E212E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FC69F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AAD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855861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069E6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3BBDDFA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75989E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46" w:author="Учетная запись Майкрософт" w:date="2023-07-19T13:59:00Z">
                  <w:rPr/>
                </w:rPrChange>
              </w:rPr>
              <w:pPrChange w:id="2347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48" w:author="Учетная запись Майкрософт" w:date="2023-07-19T13:58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49" w:author="Учетная запись Майкрософт" w:date="2023-07-19T13:59:00Z">
                    <w:rPr/>
                  </w:rPrChange>
                </w:rPr>
                <w:delText>58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6CAA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LIRCA44000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E09C2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верх насадки V-131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D2D0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9A187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A84EC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E2730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635B0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3A8486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EE72F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4684194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AB72D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50" w:author="Учетная запись Майкрософт" w:date="2023-07-19T13:59:00Z">
                  <w:rPr/>
                </w:rPrChange>
              </w:rPr>
              <w:pPrChange w:id="235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52" w:author="Учетная запись Майкрософт" w:date="2023-07-19T13:58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53" w:author="Учетная запись Майкрософт" w:date="2023-07-19T13:59:00Z">
                    <w:rPr/>
                  </w:rPrChange>
                </w:rPr>
                <w:lastRenderedPageBreak/>
                <w:delText>59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92368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FIRC44040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43AD2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ИПБ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5629D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390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8F652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415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27AF4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B2BA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390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4673B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2D3243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20B31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2306C2BC" w14:textId="77777777" w:rsidTr="006510C1">
        <w:trPr>
          <w:gridAfter w:val="2"/>
          <w:wAfter w:w="239" w:type="dxa"/>
          <w:trHeight w:val="9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BA0E6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54" w:author="Учетная запись Майкрософт" w:date="2023-07-19T13:59:00Z">
                  <w:rPr/>
                </w:rPrChange>
              </w:rPr>
              <w:pPrChange w:id="235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56" w:author="Учетная запись Майкрософт" w:date="2023-07-19T13:58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57" w:author="Учетная запись Майкрософт" w:date="2023-07-19T13:59:00Z">
                    <w:rPr/>
                  </w:rPrChange>
                </w:rPr>
                <w:delText>60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2E8700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LIRCA44020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1F43B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С-131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74B42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2FB6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89608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4867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A85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640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A657D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7C3B9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поддерживают откачкой в аварийную емкость или открытием байпаса, проблема в неподходящей диафрагме</w:t>
            </w:r>
          </w:p>
        </w:tc>
      </w:tr>
      <w:tr w:rsidR="00B70B3E" w:rsidRPr="00B70B3E" w14:paraId="131FDC1B" w14:textId="77777777" w:rsidTr="006510C1">
        <w:trPr>
          <w:gridAfter w:val="2"/>
          <w:wAfter w:w="239" w:type="dxa"/>
          <w:trHeight w:val="12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6966A9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58" w:author="Учетная запись Майкрософт" w:date="2023-07-19T13:59:00Z">
                  <w:rPr/>
                </w:rPrChange>
              </w:rPr>
              <w:pPrChange w:id="2359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60" w:author="Учетная запись Майкрософт" w:date="2023-07-19T13:58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361" w:author="Учетная запись Майкрософт" w:date="2023-07-19T13:59:00Z">
                    <w:rPr/>
                  </w:rPrChange>
                </w:rPr>
                <w:delText>61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7943C5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DC5C8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неочищ ПИПБ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D68F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45F6D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1A6D3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DCC72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D0D3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4BAF2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8C1C2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Проходимость не более 6 м3/ч, уровень поддерживают откачкой в аварийную емкость или открытием байпаса, проблема в неподходящей диафрагме</w:t>
            </w:r>
          </w:p>
        </w:tc>
      </w:tr>
      <w:tr w:rsidR="00B70B3E" w:rsidRPr="00B70B3E" w14:paraId="342D199A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BC18A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62" w:author="Учетная запись Майкрософт" w:date="2023-07-19T13:59:00Z">
                  <w:rPr/>
                </w:rPrChange>
              </w:rPr>
              <w:pPrChange w:id="2363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64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365" w:author="Учетная запись Майкрософт" w:date="2023-07-19T13:59:00Z">
                    <w:rPr/>
                  </w:rPrChange>
                </w:rPr>
                <w:delText>62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D4C9AC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FIRC44030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AC7B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Орошение С-131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2CA83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3F60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74C2C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200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B05F8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4EAF4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A7888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 зашкале, шкала 27 м3/ч, надо 40-50 м3/ч</w:t>
            </w:r>
          </w:p>
        </w:tc>
      </w:tr>
      <w:tr w:rsidR="00B70B3E" w:rsidRPr="00B70B3E" w14:paraId="1545A79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3C0721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66" w:author="Учетная запись Майкрософт" w:date="2023-07-19T13:59:00Z">
                  <w:rPr/>
                </w:rPrChange>
              </w:rPr>
              <w:pPrChange w:id="2367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68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369" w:author="Учетная запись Майкрософт" w:date="2023-07-19T13:59:00Z">
                    <w:rPr/>
                  </w:rPrChange>
                </w:rPr>
                <w:delText>63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6EA633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PIRCA44030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EC1F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 в шлеме С-131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B7D4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823F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BF4DB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1606B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0C06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E5B7D4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E333C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B4EA88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3C21D4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0" w:author="Учетная запись Майкрософт" w:date="2023-07-19T13:59:00Z">
                  <w:rPr/>
                </w:rPrChange>
              </w:rPr>
              <w:pPrChange w:id="237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72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73" w:author="Учетная запись Майкрософт" w:date="2023-07-19T13:59:00Z">
                    <w:rPr/>
                  </w:rPrChange>
                </w:rPr>
                <w:delText>64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9EA9C2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TIRC44110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7571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V-131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9842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379FB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F606F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761E6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7831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D063F1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E285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Нет отклика по Т</w:t>
            </w:r>
          </w:p>
        </w:tc>
      </w:tr>
      <w:tr w:rsidR="00B70B3E" w:rsidRPr="00B70B3E" w14:paraId="454DEC5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A37CAF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4" w:author="Учетная запись Майкрософт" w:date="2023-07-19T13:59:00Z">
                  <w:rPr/>
                </w:rPrChange>
              </w:rPr>
              <w:pPrChange w:id="237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76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77" w:author="Учетная запись Майкрософт" w:date="2023-07-19T13:59:00Z">
                    <w:rPr/>
                  </w:rPrChange>
                </w:rPr>
                <w:delText>65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1F3304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FIRC44070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8FBA1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Вывод ИПБ из V-131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E28A8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E8264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11E44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6EB01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661C6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5D52C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3C386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777B6A9E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71A2B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Блок выделения полиалкилбензолов</w:t>
            </w:r>
          </w:p>
        </w:tc>
      </w:tr>
      <w:tr w:rsidR="00B70B3E" w:rsidRPr="00B70B3E" w14:paraId="548FF37D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B61513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78" w:author="Учетная запись Майкрософт" w:date="2023-07-19T14:00:00Z">
                  <w:rPr/>
                </w:rPrChange>
              </w:rPr>
              <w:pPrChange w:id="2379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80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81" w:author="Учетная запись Майкрософт" w:date="2023-07-19T14:00:00Z">
                    <w:rPr/>
                  </w:rPrChange>
                </w:rPr>
                <w:delText>66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853667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TIRCA45050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F115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 на выходе из Е-142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9FBB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5AA10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DF711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015A8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FA3C6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9EC8CC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133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Режим по снижению смолы, пар на 100 %. В истории отсутствуют данные</w:t>
            </w:r>
          </w:p>
        </w:tc>
      </w:tr>
      <w:tr w:rsidR="00B70B3E" w:rsidRPr="00B70B3E" w14:paraId="671420B1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CD774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2" w:author="Учетная запись Майкрософт" w:date="2023-07-19T14:00:00Z">
                  <w:rPr/>
                </w:rPrChange>
              </w:rPr>
              <w:pPrChange w:id="2383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84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385" w:author="Учетная запись Майкрософт" w:date="2023-07-19T14:00:00Z">
                    <w:rPr/>
                  </w:rPrChange>
                </w:rPr>
                <w:delText>67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D625D3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FIRCA45030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9E421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пара в Е-142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5B7BE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C075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A2223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8809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3AC39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26DD5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A8C1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 зашкале, клапан 100 %</w:t>
            </w:r>
          </w:p>
        </w:tc>
      </w:tr>
      <w:tr w:rsidR="00B70B3E" w:rsidRPr="00B70B3E" w14:paraId="4911AFD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37144D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86" w:author="Учетная запись Майкрософт" w:date="2023-07-19T14:00:00Z">
                  <w:rPr/>
                </w:rPrChange>
              </w:rPr>
              <w:pPrChange w:id="2387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88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89" w:author="Учетная запись Майкрософт" w:date="2023-07-19T14:00:00Z">
                    <w:rPr/>
                  </w:rPrChange>
                </w:rPr>
                <w:delText>68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E1273F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F781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рец. ПИПБ в С-141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38A2F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1F61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DAA7F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69D5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AF6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AE38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BD026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B70B3E" w:rsidRPr="00B70B3E" w14:paraId="64BD620B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947C97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0" w:author="Учетная запись Майкрософт" w:date="2023-07-19T14:00:00Z">
                  <w:rPr/>
                </w:rPrChange>
              </w:rPr>
              <w:pPrChange w:id="239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92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93" w:author="Учетная запись Майкрософт" w:date="2023-07-19T14:00:00Z">
                    <w:rPr/>
                  </w:rPrChange>
                </w:rPr>
                <w:delText>69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97C756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FIRC45090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B02A3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рец. ПИПБ из отд. алк. в С-141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502BE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08E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4D8DD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47E05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140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6B5B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025D8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FD76A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5EB6D9F6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67327C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4" w:author="Учетная запись Майкрософт" w:date="2023-07-19T14:00:00Z">
                  <w:rPr/>
                </w:rPrChange>
              </w:rPr>
              <w:pPrChange w:id="239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396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397" w:author="Учетная запись Майкрософт" w:date="2023-07-19T14:00:00Z">
                    <w:rPr/>
                  </w:rPrChange>
                </w:rPr>
                <w:delText>70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208ADD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LIRCA45040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02E9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кубе С-141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4FF7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5A48C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804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BB610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6719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FC1315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649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 хватает проходимости для поддержания уровня, регулируют байпасом</w:t>
            </w:r>
          </w:p>
        </w:tc>
      </w:tr>
      <w:tr w:rsidR="00B70B3E" w:rsidRPr="00B70B3E" w14:paraId="44BA678E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D4A708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398" w:author="Учетная запись Майкрософт" w:date="2023-07-19T14:00:00Z">
                  <w:rPr/>
                </w:rPrChange>
              </w:rPr>
              <w:pPrChange w:id="2399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400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401" w:author="Учетная запись Майкрософт" w:date="2023-07-19T14:00:00Z">
                    <w:rPr/>
                  </w:rPrChange>
                </w:rPr>
                <w:delText>71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418B0A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3CD85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смолы из  С-141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44893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51471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203E9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0D80B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0FDB39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C5A058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92F47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 зашкале, не хватает проходимости для поддержания уровня, регулируют байпасом</w:t>
            </w:r>
          </w:p>
        </w:tc>
      </w:tr>
      <w:tr w:rsidR="00B70B3E" w:rsidRPr="00B70B3E" w14:paraId="1D81337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238E13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2" w:author="Учетная запись Майкрософт" w:date="2023-07-19T14:00:00Z">
                  <w:rPr/>
                </w:rPrChange>
              </w:rPr>
              <w:pPrChange w:id="2403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404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405" w:author="Учетная запись Майкрософт" w:date="2023-07-19T14:00:00Z">
                    <w:rPr/>
                  </w:rPrChange>
                </w:rPr>
                <w:delText>72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50E406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LIRCA45060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CA610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V-141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FA064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CF30A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8B2BE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1FE23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36DCC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CC1AFD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839F40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0FC6287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A12911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06" w:author="Учетная запись Майкрософт" w:date="2023-07-19T14:00:00Z">
                  <w:rPr/>
                </w:rPrChange>
              </w:rPr>
              <w:pPrChange w:id="2407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408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409" w:author="Учетная запись Майкрософт" w:date="2023-07-19T14:00:00Z">
                    <w:rPr/>
                  </w:rPrChange>
                </w:rPr>
                <w:lastRenderedPageBreak/>
                <w:delText>73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1B11EC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FIRC45060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F7B66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в С-141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1E66F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61C74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6168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3B13E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75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78780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0A1E4B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D0D69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B70B3E" w:rsidRPr="00B70B3E" w14:paraId="40029256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0B387E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0" w:author="Учетная запись Майкрософт" w:date="2023-07-19T14:00:00Z">
                  <w:rPr/>
                </w:rPrChange>
              </w:rPr>
              <w:pPrChange w:id="241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412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413" w:author="Учетная запись Майкрософт" w:date="2023-07-19T14:00:00Z">
                    <w:rPr/>
                  </w:rPrChange>
                </w:rPr>
                <w:delText>74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9831CC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PIRCA45010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F2EFE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 в шлеме С-141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EB52CE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47E68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021FE4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8E4BF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04156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DB6A4E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E1157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Периодические просадки вакуума при PC45010.MV &gt; 55 %. Ограничили MV до 50 %</w:t>
            </w:r>
          </w:p>
        </w:tc>
      </w:tr>
      <w:tr w:rsidR="00B70B3E" w:rsidRPr="00B70B3E" w14:paraId="4EB60CA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4C7FB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4" w:author="Учетная запись Майкрософт" w:date="2023-07-19T14:00:00Z">
                  <w:rPr/>
                </w:rPrChange>
              </w:rPr>
              <w:pPrChange w:id="241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416" w:author="Учетная запись Майкрософт" w:date="2023-07-19T13:59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417" w:author="Учетная запись Майкрософт" w:date="2023-07-19T14:00:00Z">
                    <w:rPr/>
                  </w:rPrChange>
                </w:rPr>
                <w:delText>75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68C0BF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TIRC45100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B7540C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V-141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20497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AE6245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FCD253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1D998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7FF6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F2CE13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C8D59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Нет отклика по Т</w:t>
            </w:r>
          </w:p>
        </w:tc>
      </w:tr>
      <w:tr w:rsidR="00B70B3E" w:rsidRPr="00B70B3E" w14:paraId="73E8A26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10D2AA" w14:textId="77777777" w:rsidR="00B70B3E" w:rsidRPr="00170309" w:rsidRDefault="00B70B3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8" w:author="Учетная запись Майкрософт" w:date="2023-07-19T14:00:00Z">
                  <w:rPr/>
                </w:rPrChange>
              </w:rPr>
              <w:pPrChange w:id="2419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420" w:author="Учетная запись Майкрософт" w:date="2023-07-19T14:00:00Z">
              <w:r w:rsidRPr="00170309" w:rsidDel="0017030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421" w:author="Учетная запись Майкрософт" w:date="2023-07-19T14:00:00Z">
                    <w:rPr/>
                  </w:rPrChange>
                </w:rPr>
                <w:delText>76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6E95B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FIRC45070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72F5D6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сдувки аромат. из С-141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DD07B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43F24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B331F1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8FA657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ED55DD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03C0DA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0A1C32" w14:textId="77777777" w:rsidR="00B70B3E" w:rsidRPr="00B70B3E" w:rsidRDefault="00B70B3E" w:rsidP="00B70B3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Линия перекрыта</w:t>
            </w:r>
          </w:p>
        </w:tc>
      </w:tr>
      <w:tr w:rsidR="00431AD4" w:rsidRPr="00B70B3E" w14:paraId="07561B53" w14:textId="77777777" w:rsidTr="00431AD4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E30F5E5" w14:textId="7295C7D4" w:rsidR="00431AD4" w:rsidRPr="00B70B3E" w:rsidRDefault="00431AD4" w:rsidP="0054237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2422" w:author="Учетная запись Майкрософт" w:date="2023-07-19T15:32:00Z">
                <w:pPr>
                  <w:spacing w:line="240" w:lineRule="auto"/>
                  <w:ind w:firstLine="0"/>
                  <w:jc w:val="center"/>
                </w:pPr>
              </w:pPrChange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Узел </w:t>
            </w:r>
            <w:del w:id="2423" w:author="Учетная запись Майкрософт" w:date="2023-07-19T15:32:00Z">
              <w:r w:rsidR="00802047" w:rsidDel="00542371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окисления ИПБ</w:delText>
              </w:r>
            </w:del>
            <w:ins w:id="2424" w:author="Учетная запись Майкрософт" w:date="2023-07-19T15:32:00Z">
              <w:r w:rsidR="00542371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выделения ГПИПБ</w:t>
              </w:r>
            </w:ins>
            <w:bookmarkStart w:id="2425" w:name="_GoBack"/>
            <w:bookmarkEnd w:id="2425"/>
          </w:p>
        </w:tc>
      </w:tr>
      <w:tr w:rsidR="006247BE" w:rsidRPr="00B70B3E" w14:paraId="1EA3BDA7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946CD9" w14:textId="64E2AE73" w:rsidR="006247BE" w:rsidRPr="001837D6" w:rsidRDefault="006247B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6" w:author="Учетная запись Майкрософт" w:date="2023-07-19T14:04:00Z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  <w:pPrChange w:id="2427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3820ACE1" w14:textId="5D77156D" w:rsidR="006247BE" w:rsidRPr="00B70B3E" w:rsidRDefault="006247BE" w:rsidP="006247B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FIRC33700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8950AE1" w14:textId="3C7DD143" w:rsidR="006247BE" w:rsidRPr="00B70B3E" w:rsidRDefault="006247BE" w:rsidP="006247B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CF3D17" w14:textId="41D1C8F0" w:rsidR="006247BE" w:rsidRPr="00B70B3E" w:rsidRDefault="006247BE" w:rsidP="006247B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679603" w14:textId="2816719C" w:rsidR="006247BE" w:rsidRPr="00B70B3E" w:rsidRDefault="006247BE" w:rsidP="006247B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</w:t>
            </w:r>
            <w:r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DF2D831" w14:textId="00114006" w:rsidR="006247BE" w:rsidRPr="00B70B3E" w:rsidRDefault="006247BE" w:rsidP="006247B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5CA73E" w14:textId="30D1CB32" w:rsidR="006247BE" w:rsidRPr="00B70B3E" w:rsidRDefault="006247BE" w:rsidP="006247B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88CE63" w14:textId="7B6D0CA9" w:rsidR="006247BE" w:rsidRPr="00B70B3E" w:rsidRDefault="006247BE" w:rsidP="006247B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1C629624" w14:textId="218BB285" w:rsidR="006247BE" w:rsidRPr="00B70B3E" w:rsidRDefault="006247BE" w:rsidP="006247B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26A565" w14:textId="77777777" w:rsidR="006247BE" w:rsidRPr="00B70B3E" w:rsidRDefault="006247BE" w:rsidP="006247B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6510C1" w:rsidRPr="00B70B3E" w14:paraId="21069E4C" w14:textId="77777777" w:rsidTr="004D587E">
        <w:trPr>
          <w:gridAfter w:val="2"/>
          <w:wAfter w:w="239" w:type="dxa"/>
          <w:trHeight w:val="315"/>
          <w:ins w:id="2428" w:author="Учетная запись Майкрософт" w:date="2023-07-19T14:38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54A573" w14:textId="77777777" w:rsidR="006510C1" w:rsidRPr="001837D6" w:rsidRDefault="006510C1" w:rsidP="006510C1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429" w:author="Учетная запись Майкрософт" w:date="2023-07-19T14:38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625C17B3" w14:textId="4701DF78" w:rsidR="006510C1" w:rsidRPr="007156B1" w:rsidRDefault="006510C1" w:rsidP="006510C1">
            <w:pPr>
              <w:spacing w:line="240" w:lineRule="auto"/>
              <w:ind w:firstLine="0"/>
              <w:jc w:val="center"/>
              <w:rPr>
                <w:ins w:id="2430" w:author="Учетная запись Майкрософт" w:date="2023-07-19T14:38:00Z"/>
                <w:rFonts w:ascii="Times New Roman" w:hAnsi="Times New Roman"/>
                <w:color w:val="000000"/>
                <w:sz w:val="22"/>
                <w:szCs w:val="20"/>
              </w:rPr>
            </w:pPr>
            <w:ins w:id="2431" w:author="Учетная запись Майкрософт" w:date="2023-07-19T14:38:00Z">
              <w:r w:rsidRPr="007156B1">
                <w:rPr>
                  <w:rFonts w:ascii="Times New Roman" w:hAnsi="Times New Roman"/>
                  <w:color w:val="000000"/>
                  <w:sz w:val="22"/>
                  <w:szCs w:val="20"/>
                </w:rPr>
                <w:t>TIRCA31700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060FAA" w14:textId="2DE6C8D9" w:rsidR="006510C1" w:rsidRPr="006A4A09" w:rsidRDefault="006510C1" w:rsidP="006510C1">
            <w:pPr>
              <w:spacing w:line="240" w:lineRule="auto"/>
              <w:ind w:firstLine="0"/>
              <w:jc w:val="center"/>
              <w:rPr>
                <w:ins w:id="2432" w:author="Учетная запись Майкрософт" w:date="2023-07-19T14:38:00Z"/>
                <w:rFonts w:ascii="Times New Roman" w:hAnsi="Times New Roman"/>
                <w:color w:val="000000"/>
                <w:sz w:val="22"/>
                <w:szCs w:val="20"/>
              </w:rPr>
            </w:pPr>
            <w:ins w:id="2433" w:author="Учетная запись Майкрософт" w:date="2023-07-19T14:38:00Z">
              <w:r w:rsidRPr="006A4A09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Температура </w:t>
              </w:r>
              <w:r w:rsidRPr="00941AA4">
                <w:rPr>
                  <w:rFonts w:ascii="Times New Roman" w:hAnsi="Times New Roman"/>
                  <w:color w:val="000000"/>
                  <w:sz w:val="22"/>
                  <w:szCs w:val="20"/>
                </w:rPr>
                <w:t>окисл.</w:t>
              </w:r>
              <w:r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 </w:t>
              </w:r>
              <w:r w:rsidRPr="006A4A09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шихты после </w:t>
              </w:r>
              <w:r w:rsidRPr="007156B1">
                <w:rPr>
                  <w:rFonts w:ascii="Times New Roman" w:hAnsi="Times New Roman"/>
                  <w:color w:val="000000"/>
                  <w:sz w:val="22"/>
                  <w:szCs w:val="20"/>
                </w:rPr>
                <w:t>T</w:t>
              </w:r>
              <w:r w:rsidRPr="006A4A09">
                <w:rPr>
                  <w:rFonts w:ascii="Times New Roman" w:hAnsi="Times New Roman"/>
                  <w:color w:val="000000"/>
                  <w:sz w:val="22"/>
                  <w:szCs w:val="20"/>
                </w:rPr>
                <w:t>-4/1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166B3D" w14:textId="63679F5B" w:rsidR="006510C1" w:rsidRPr="007326E6" w:rsidRDefault="006510C1" w:rsidP="006510C1">
            <w:pPr>
              <w:spacing w:line="240" w:lineRule="auto"/>
              <w:ind w:firstLine="0"/>
              <w:jc w:val="center"/>
              <w:rPr>
                <w:ins w:id="2434" w:author="Учетная запись Майкрософт" w:date="2023-07-19T14:38:00Z"/>
                <w:rFonts w:ascii="Times New Roman" w:hAnsi="Times New Roman"/>
                <w:color w:val="000000"/>
                <w:sz w:val="22"/>
                <w:szCs w:val="22"/>
              </w:rPr>
            </w:pPr>
            <w:ins w:id="2435" w:author="Учетная запись Майкрософт" w:date="2023-07-19T14:40:00Z">
              <w:r w:rsidRPr="00B70B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Настройка не проведена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1CDAE7" w14:textId="20097C96" w:rsidR="006510C1" w:rsidRPr="00B70B3E" w:rsidRDefault="006510C1" w:rsidP="006510C1">
            <w:pPr>
              <w:spacing w:line="240" w:lineRule="auto"/>
              <w:ind w:firstLine="0"/>
              <w:jc w:val="center"/>
              <w:rPr>
                <w:ins w:id="2436" w:author="Учетная запись Майкрософт" w:date="2023-07-19T14:38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437" w:author="Учетная запись Майкрософт" w:date="2023-07-19T14:3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К</w:t>
              </w:r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 xml:space="preserve">лапан </w:t>
              </w:r>
            </w:ins>
            <w:ins w:id="2438" w:author="Учетная запись Майкрософт" w:date="2023-07-19T15:19:00Z">
              <w:r w:rsidR="00EC6879" w:rsidRPr="00B70B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открыт на </w:t>
              </w:r>
            </w:ins>
            <w:ins w:id="2439" w:author="Учетная запись Майкрософт" w:date="2023-07-19T14:39:00Z"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>100 %</w:t>
              </w:r>
            </w:ins>
          </w:p>
        </w:tc>
      </w:tr>
      <w:tr w:rsidR="006510C1" w:rsidRPr="00B70B3E" w14:paraId="5EF18990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770645" w14:textId="77777777" w:rsidR="006510C1" w:rsidRPr="006510C1" w:rsidRDefault="006510C1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0" w:author="Учетная запись Майкрософт" w:date="2023-07-19T14:38:00Z">
                  <w:rPr/>
                </w:rPrChange>
              </w:rPr>
              <w:pPrChange w:id="244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45387B87" w14:textId="6516EEE6" w:rsidR="006510C1" w:rsidRPr="00B70B3E" w:rsidRDefault="006510C1" w:rsidP="006510C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FIRCA33701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E7CA8D" w14:textId="3BD7D4A8" w:rsidR="006510C1" w:rsidRPr="00B70B3E" w:rsidRDefault="006510C1" w:rsidP="006510C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Р-2/1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1525B44" w14:textId="62060879" w:rsidR="006510C1" w:rsidRPr="00B70B3E" w:rsidRDefault="006510C1" w:rsidP="006510C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840397" w14:textId="1C7FE2D3" w:rsidR="006510C1" w:rsidRPr="00B70B3E" w:rsidRDefault="006510C1" w:rsidP="006510C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8A810F" w14:textId="712D7C76" w:rsidR="006510C1" w:rsidRPr="00B70B3E" w:rsidRDefault="006510C1" w:rsidP="006510C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86080C" w14:textId="790CA377" w:rsidR="006510C1" w:rsidRPr="00B70B3E" w:rsidRDefault="006510C1" w:rsidP="006510C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EF87E8" w14:textId="74E7FBF2" w:rsidR="006510C1" w:rsidRPr="00B70B3E" w:rsidRDefault="006510C1" w:rsidP="006510C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0A3D9711" w14:textId="02B96C87" w:rsidR="006510C1" w:rsidRPr="00B70B3E" w:rsidRDefault="006510C1" w:rsidP="006510C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D91B19" w14:textId="77777777" w:rsidR="006510C1" w:rsidRPr="00B70B3E" w:rsidRDefault="006510C1" w:rsidP="006510C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974300" w:rsidRPr="00B70B3E" w14:paraId="716BFE70" w14:textId="77777777" w:rsidTr="004D587E">
        <w:trPr>
          <w:gridAfter w:val="2"/>
          <w:wAfter w:w="239" w:type="dxa"/>
          <w:trHeight w:val="315"/>
          <w:ins w:id="2442" w:author="Учетная запись Майкрософт" w:date="2023-07-19T14:40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4DE91E" w14:textId="77777777" w:rsidR="00974300" w:rsidRPr="006510C1" w:rsidRDefault="00974300" w:rsidP="00974300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443" w:author="Учетная запись Майкрософт" w:date="2023-07-19T14:40:00Z"/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75F4D5F3" w14:textId="4D56B6A8" w:rsidR="00974300" w:rsidRPr="007156B1" w:rsidRDefault="00974300" w:rsidP="00974300">
            <w:pPr>
              <w:spacing w:line="240" w:lineRule="auto"/>
              <w:ind w:firstLine="0"/>
              <w:jc w:val="center"/>
              <w:rPr>
                <w:ins w:id="2444" w:author="Учетная запись Майкрософт" w:date="2023-07-19T14:40:00Z"/>
                <w:rFonts w:ascii="Times New Roman" w:hAnsi="Times New Roman"/>
                <w:color w:val="000000"/>
                <w:sz w:val="22"/>
                <w:szCs w:val="20"/>
              </w:rPr>
            </w:pPr>
            <w:ins w:id="2445" w:author="Учетная запись Майкрософт" w:date="2023-07-19T14:40:00Z">
              <w:r w:rsidRPr="007156B1">
                <w:rPr>
                  <w:rFonts w:ascii="Times New Roman" w:hAnsi="Times New Roman"/>
                  <w:color w:val="000000"/>
                  <w:sz w:val="22"/>
                  <w:szCs w:val="20"/>
                </w:rPr>
                <w:t>FIRCA33709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C0B201" w14:textId="12AA2A7F" w:rsidR="00974300" w:rsidRPr="007156B1" w:rsidRDefault="00974300" w:rsidP="00974300">
            <w:pPr>
              <w:spacing w:line="240" w:lineRule="auto"/>
              <w:ind w:firstLine="0"/>
              <w:jc w:val="center"/>
              <w:rPr>
                <w:ins w:id="2446" w:author="Учетная запись Майкрософт" w:date="2023-07-19T14:40:00Z"/>
                <w:rFonts w:ascii="Times New Roman" w:hAnsi="Times New Roman"/>
                <w:color w:val="000000"/>
                <w:sz w:val="22"/>
                <w:szCs w:val="20"/>
              </w:rPr>
            </w:pPr>
            <w:ins w:id="2447" w:author="Учетная запись Майкрософт" w:date="2023-07-19T14:40:00Z">
              <w:r w:rsidRPr="007156B1">
                <w:rPr>
                  <w:rFonts w:ascii="Times New Roman" w:hAnsi="Times New Roman"/>
                  <w:color w:val="000000"/>
                  <w:sz w:val="22"/>
                  <w:szCs w:val="20"/>
                </w:rPr>
                <w:t>Расход тех. воздуха после П-3а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B8E5A6" w14:textId="6C731A4A" w:rsidR="00974300" w:rsidRDefault="00974300" w:rsidP="00974300">
            <w:pPr>
              <w:spacing w:line="240" w:lineRule="auto"/>
              <w:ind w:firstLine="0"/>
              <w:jc w:val="center"/>
              <w:rPr>
                <w:ins w:id="2448" w:author="Учетная запись Майкрософт" w:date="2023-07-19T14:40:00Z"/>
                <w:rFonts w:ascii="Times New Roman" w:hAnsi="Times New Roman"/>
                <w:color w:val="000000"/>
                <w:sz w:val="22"/>
                <w:szCs w:val="22"/>
              </w:rPr>
            </w:pPr>
            <w:ins w:id="2449" w:author="Учетная запись Майкрософт" w:date="2023-07-19T14:41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F4EE9CB" w14:textId="77777777" w:rsidR="00974300" w:rsidRPr="00B70B3E" w:rsidRDefault="00974300" w:rsidP="00974300">
            <w:pPr>
              <w:spacing w:line="240" w:lineRule="auto"/>
              <w:ind w:firstLine="0"/>
              <w:jc w:val="center"/>
              <w:rPr>
                <w:ins w:id="2450" w:author="Учетная запись Майкрософт" w:date="2023-07-19T14:4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974300" w:rsidRPr="00B70B3E" w14:paraId="5E87BD3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0B61C9" w14:textId="77777777" w:rsidR="00974300" w:rsidRPr="00974300" w:rsidRDefault="00974300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1" w:author="Учетная запись Майкрософт" w:date="2023-07-19T14:40:00Z">
                  <w:rPr/>
                </w:rPrChange>
              </w:rPr>
              <w:pPrChange w:id="245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4AB330D7" w14:textId="52A66E18" w:rsidR="00974300" w:rsidRPr="00B70B3E" w:rsidRDefault="00974300" w:rsidP="00974300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FIRC33720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7657342" w14:textId="55DA7080" w:rsidR="00974300" w:rsidRPr="00B70B3E" w:rsidRDefault="00974300" w:rsidP="00974300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Расход окисл. шихты из T-4/2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038BEE" w14:textId="381AB9EA" w:rsidR="00974300" w:rsidRPr="00B70B3E" w:rsidRDefault="00974300" w:rsidP="00974300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300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1C2B50" w14:textId="745B108F" w:rsidR="00974300" w:rsidRPr="00B70B3E" w:rsidRDefault="00974300" w:rsidP="00974300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40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B66D96" w14:textId="649733E2" w:rsidR="00974300" w:rsidRPr="00B70B3E" w:rsidRDefault="00974300" w:rsidP="00974300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96DEF2" w14:textId="17AE61B6" w:rsidR="00974300" w:rsidRPr="00B70B3E" w:rsidRDefault="00974300" w:rsidP="00974300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450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7F3C062" w14:textId="17E73938" w:rsidR="00974300" w:rsidRPr="00B70B3E" w:rsidRDefault="00974300" w:rsidP="00974300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4D283A9B" w14:textId="1C8AD25E" w:rsidR="00974300" w:rsidRPr="00B70B3E" w:rsidRDefault="00974300" w:rsidP="00974300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7326E6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5D1F55" w14:textId="77777777" w:rsidR="00974300" w:rsidRPr="00B70B3E" w:rsidRDefault="00974300" w:rsidP="00974300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50EAB" w:rsidRPr="00B70B3E" w14:paraId="30F91AAE" w14:textId="77777777" w:rsidTr="004D587E">
        <w:trPr>
          <w:gridAfter w:val="2"/>
          <w:wAfter w:w="239" w:type="dxa"/>
          <w:trHeight w:val="315"/>
          <w:ins w:id="2453" w:author="Учетная запись Майкрософт" w:date="2023-07-19T14:46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406234" w14:textId="77777777" w:rsidR="00B50EAB" w:rsidRPr="00974300" w:rsidRDefault="00B50EAB" w:rsidP="00B50EAB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454" w:author="Учетная запись Майкрософт" w:date="2023-07-19T14:46:00Z"/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73045A86" w14:textId="04FD47F7" w:rsidR="00B50EAB" w:rsidRPr="00941AA4" w:rsidRDefault="00B50EAB" w:rsidP="00B50EAB">
            <w:pPr>
              <w:spacing w:line="240" w:lineRule="auto"/>
              <w:ind w:firstLine="0"/>
              <w:jc w:val="center"/>
              <w:rPr>
                <w:ins w:id="2455" w:author="Учетная запись Майкрософт" w:date="2023-07-19T14:46:00Z"/>
                <w:rFonts w:ascii="Times New Roman" w:hAnsi="Times New Roman"/>
                <w:color w:val="000000"/>
                <w:sz w:val="22"/>
                <w:szCs w:val="20"/>
              </w:rPr>
            </w:pPr>
            <w:ins w:id="2456" w:author="Учетная запись Майкрософт" w:date="2023-07-19T14:47:00Z">
              <w:r w:rsidRPr="00941AA4">
                <w:rPr>
                  <w:rFonts w:ascii="Times New Roman" w:hAnsi="Times New Roman"/>
                  <w:color w:val="000000"/>
                  <w:sz w:val="22"/>
                  <w:szCs w:val="20"/>
                </w:rPr>
                <w:t>TIRCA31720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11CDA1" w14:textId="03BE8356" w:rsidR="00B50EAB" w:rsidRPr="00941AA4" w:rsidRDefault="00B50EAB" w:rsidP="00B50EAB">
            <w:pPr>
              <w:spacing w:line="240" w:lineRule="auto"/>
              <w:ind w:firstLine="0"/>
              <w:jc w:val="center"/>
              <w:rPr>
                <w:ins w:id="2457" w:author="Учетная запись Майкрософт" w:date="2023-07-19T14:46:00Z"/>
                <w:rFonts w:ascii="Times New Roman" w:hAnsi="Times New Roman"/>
                <w:color w:val="000000"/>
                <w:sz w:val="22"/>
                <w:szCs w:val="20"/>
              </w:rPr>
            </w:pPr>
            <w:ins w:id="2458" w:author="Учетная запись Майкрософт" w:date="2023-07-19T14:47:00Z">
              <w:r w:rsidRPr="00941AA4">
                <w:rPr>
                  <w:rFonts w:ascii="Times New Roman" w:hAnsi="Times New Roman"/>
                  <w:color w:val="000000"/>
                  <w:sz w:val="22"/>
                  <w:szCs w:val="20"/>
                </w:rPr>
                <w:t>Температура окисл. шихты из T-4/2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42FC1D" w14:textId="6AF911BC" w:rsidR="00B50EAB" w:rsidRPr="007326E6" w:rsidRDefault="00B50EAB" w:rsidP="00B50EAB">
            <w:pPr>
              <w:spacing w:line="240" w:lineRule="auto"/>
              <w:ind w:firstLine="0"/>
              <w:jc w:val="center"/>
              <w:rPr>
                <w:ins w:id="2459" w:author="Учетная запись Майкрософт" w:date="2023-07-19T14:46:00Z"/>
                <w:rFonts w:ascii="Times New Roman" w:hAnsi="Times New Roman"/>
                <w:color w:val="000000"/>
                <w:sz w:val="22"/>
                <w:szCs w:val="22"/>
              </w:rPr>
            </w:pPr>
            <w:ins w:id="2460" w:author="Учетная запись Майкрософт" w:date="2023-07-19T14:47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CEE377" w14:textId="7E305A69" w:rsidR="00B50EAB" w:rsidRPr="00B70B3E" w:rsidRDefault="00B50EAB" w:rsidP="00B50EAB">
            <w:pPr>
              <w:spacing w:line="240" w:lineRule="auto"/>
              <w:ind w:firstLine="0"/>
              <w:jc w:val="center"/>
              <w:rPr>
                <w:ins w:id="2461" w:author="Учетная запись Майкрософт" w:date="2023-07-19T14:46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462" w:author="Учетная запись Майкрософт" w:date="2023-07-19T14:48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К</w:t>
              </w:r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 xml:space="preserve">лапан </w:t>
              </w:r>
            </w:ins>
            <w:ins w:id="2463" w:author="Учетная запись Майкрософт" w:date="2023-07-19T15:19:00Z">
              <w:r w:rsidR="00EC6879" w:rsidRPr="00B70B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открыт на </w:t>
              </w:r>
            </w:ins>
            <w:ins w:id="2464" w:author="Учетная запись Майкрософт" w:date="2023-07-19T14:48:00Z"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>100 %</w:t>
              </w:r>
            </w:ins>
          </w:p>
        </w:tc>
      </w:tr>
      <w:tr w:rsidR="00BC4F1E" w:rsidRPr="00B70B3E" w14:paraId="690CCCC3" w14:textId="77777777" w:rsidTr="004D587E">
        <w:trPr>
          <w:gridAfter w:val="2"/>
          <w:wAfter w:w="239" w:type="dxa"/>
          <w:trHeight w:val="315"/>
          <w:ins w:id="2465" w:author="Учетная запись Майкрософт" w:date="2023-07-19T14:49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F5348A" w14:textId="77777777" w:rsidR="00BC4F1E" w:rsidRPr="00B50EAB" w:rsidRDefault="00BC4F1E" w:rsidP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466" w:author="Учетная запись Майкрософт" w:date="2023-07-19T14:49:00Z"/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72ED7BDB" w14:textId="0DE29179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ins w:id="2467" w:author="Учетная запись Майкрософт" w:date="2023-07-19T14:49:00Z"/>
                <w:rFonts w:ascii="Times New Roman" w:hAnsi="Times New Roman"/>
                <w:color w:val="000000"/>
                <w:sz w:val="22"/>
                <w:szCs w:val="20"/>
              </w:rPr>
            </w:pPr>
            <w:ins w:id="2468" w:author="Учетная запись Майкрософт" w:date="2023-07-19T14:49:00Z">
              <w:r w:rsidRPr="00941AA4">
                <w:rPr>
                  <w:rFonts w:ascii="Times New Roman" w:hAnsi="Times New Roman"/>
                  <w:color w:val="000000"/>
                  <w:sz w:val="22"/>
                  <w:szCs w:val="20"/>
                </w:rPr>
                <w:t>FIRCA33730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B565CA" w14:textId="47F39949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ins w:id="2469" w:author="Учетная запись Майкрософт" w:date="2023-07-19T14:49:00Z"/>
                <w:rFonts w:ascii="Times New Roman" w:hAnsi="Times New Roman"/>
                <w:color w:val="000000"/>
                <w:sz w:val="22"/>
                <w:szCs w:val="20"/>
              </w:rPr>
            </w:pPr>
            <w:ins w:id="2470" w:author="Учетная запись Майкрософт" w:date="2023-07-19T14:49:00Z">
              <w:r w:rsidRPr="00941AA4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Расход </w:t>
              </w:r>
              <w:r>
                <w:rPr>
                  <w:rFonts w:ascii="Times New Roman" w:hAnsi="Times New Roman"/>
                  <w:color w:val="000000"/>
                  <w:sz w:val="22"/>
                  <w:szCs w:val="20"/>
                </w:rPr>
                <w:t>РМ</w:t>
              </w:r>
              <w:r w:rsidRPr="00941AA4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 из Р-2/2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5B21697" w14:textId="563F4E16" w:rsidR="00BC4F1E" w:rsidRDefault="00BC4F1E" w:rsidP="00BC4F1E">
            <w:pPr>
              <w:spacing w:line="240" w:lineRule="auto"/>
              <w:ind w:firstLine="0"/>
              <w:jc w:val="center"/>
              <w:rPr>
                <w:ins w:id="2471" w:author="Учетная запись Майкрософт" w:date="2023-07-19T14:49:00Z"/>
                <w:rFonts w:ascii="Times New Roman" w:hAnsi="Times New Roman"/>
                <w:color w:val="000000"/>
                <w:sz w:val="22"/>
                <w:szCs w:val="22"/>
              </w:rPr>
            </w:pPr>
            <w:ins w:id="2472" w:author="Учетная запись Майкрософт" w:date="2023-07-19T14:49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197E3E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ins w:id="2473" w:author="Учетная запись Майкрософт" w:date="2023-07-19T14:49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C4F1E" w:rsidRPr="00B70B3E" w14:paraId="2A07C2B3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31C184" w14:textId="77777777" w:rsidR="00BC4F1E" w:rsidRPr="00B50EAB" w:rsidRDefault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4" w:author="Учетная запись Майкрософт" w:date="2023-07-19T14:47:00Z">
                  <w:rPr/>
                </w:rPrChange>
              </w:rPr>
              <w:pPrChange w:id="247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58D9D8CB" w14:textId="3FC2BD8F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FIRCA33729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5ECD8C" w14:textId="2CEEDCEF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Расход тех. воздуха в Р-2/2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00399F" w14:textId="629E8953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AF405C" w14:textId="77072072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40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44DAB7" w14:textId="6774B9CF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587A1C1" w14:textId="040938E8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800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554BF1" w14:textId="70D8D5AC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164F4CCC" w14:textId="498A2CEE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41E554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C4F1E" w:rsidRPr="00B70B3E" w14:paraId="7F3E43B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F4B2CE" w14:textId="77777777" w:rsidR="00BC4F1E" w:rsidRPr="001837D6" w:rsidRDefault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476" w:author="Учетная запись Майкрософт" w:date="2023-07-19T14:04:00Z">
                  <w:rPr/>
                </w:rPrChange>
              </w:rPr>
              <w:pPrChange w:id="2477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727C5748" w14:textId="1684C87D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478" w:author="Учетная запись Майкрософт" w:date="2023-07-19T13:48:00Z">
              <w:r w:rsidRPr="00941AA4">
                <w:rPr>
                  <w:rFonts w:ascii="Times New Roman" w:hAnsi="Times New Roman"/>
                  <w:color w:val="000000"/>
                  <w:sz w:val="22"/>
                  <w:szCs w:val="20"/>
                </w:rPr>
                <w:t>FIRC33740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72D6C2E" w14:textId="7F0C31B5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ins w:id="2479" w:author="Учетная запись Майкрософт" w:date="2023-07-19T13:48:00Z">
              <w:r w:rsidRPr="00941AA4">
                <w:rPr>
                  <w:rFonts w:ascii="Times New Roman" w:hAnsi="Times New Roman"/>
                  <w:color w:val="000000"/>
                  <w:sz w:val="22"/>
                  <w:szCs w:val="20"/>
                </w:rPr>
                <w:t>Расход окисл. шихты из T-4/3</w:t>
              </w:r>
            </w:ins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9BE07A" w14:textId="11DBE5D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480" w:author="Учетная запись Майкрософт" w:date="2023-07-19T13:48:00Z">
              <w:r>
                <w:rPr>
                  <w:rFonts w:ascii="Times New Roman" w:eastAsia="Calibri" w:hAnsi="Times New Roman"/>
                  <w:sz w:val="22"/>
                  <w:szCs w:val="22"/>
                </w:rPr>
                <w:t>200</w:t>
              </w:r>
            </w:ins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FF71E7" w14:textId="3C0D30F6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481" w:author="Учетная запись Майкрософт" w:date="2023-07-19T13:48:00Z">
              <w:r>
                <w:rPr>
                  <w:rFonts w:ascii="Times New Roman" w:eastAsia="Calibri" w:hAnsi="Times New Roman"/>
                  <w:sz w:val="22"/>
                  <w:szCs w:val="22"/>
                </w:rPr>
                <w:t>20</w:t>
              </w:r>
            </w:ins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C16CA1" w14:textId="611C2E9F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482" w:author="Учетная запись Майкрософт" w:date="2023-07-19T13:48:00Z">
              <w:r>
                <w:rPr>
                  <w:rFonts w:ascii="Times New Roman" w:eastAsia="Calibri" w:hAnsi="Times New Roman"/>
                  <w:sz w:val="22"/>
                  <w:szCs w:val="22"/>
                </w:rPr>
                <w:t>0</w:t>
              </w:r>
            </w:ins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B7141CB" w14:textId="11358120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483" w:author="Учетная запись Майкрософт" w:date="2023-07-19T13:48:00Z">
              <w:r>
                <w:rPr>
                  <w:rFonts w:ascii="Times New Roman" w:eastAsia="Calibri" w:hAnsi="Times New Roman"/>
                  <w:sz w:val="22"/>
                  <w:szCs w:val="22"/>
                </w:rPr>
                <w:t>210</w:t>
              </w:r>
            </w:ins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F5D268" w14:textId="4CA769AA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484" w:author="Учетная запись Майкрософт" w:date="2023-07-19T13:48:00Z">
              <w:r>
                <w:rPr>
                  <w:rFonts w:ascii="Times New Roman" w:eastAsia="Calibri" w:hAnsi="Times New Roman"/>
                  <w:sz w:val="22"/>
                  <w:szCs w:val="22"/>
                </w:rPr>
                <w:t>20</w:t>
              </w:r>
            </w:ins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2B95821A" w14:textId="4D8D6BB5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485" w:author="Учетная запись Майкрософт" w:date="2023-07-19T13:48:00Z">
              <w:r>
                <w:rPr>
                  <w:rFonts w:ascii="Times New Roman" w:eastAsia="Calibri" w:hAnsi="Times New Roman"/>
                  <w:sz w:val="22"/>
                  <w:szCs w:val="22"/>
                </w:rPr>
                <w:t>0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ACDA45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C4F1E" w:rsidRPr="00B70B3E" w14:paraId="599E053B" w14:textId="77777777" w:rsidTr="004D587E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4494A4" w14:textId="77777777" w:rsidR="00BC4F1E" w:rsidRPr="001837D6" w:rsidRDefault="00BC4F1E" w:rsidP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18071818" w14:textId="26281C6E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TIRCA31740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341341" w14:textId="6BD77CED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Температура окисл. шихты из T-4/3</w:t>
            </w:r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94F02D" w14:textId="448B6D5D" w:rsidR="00BC4F1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ins w:id="2486" w:author="Учетная запись Майкрософт" w:date="2023-07-19T14:53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CEB90E" w14:textId="43285ACE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487" w:author="Учетная запись Майкрософт" w:date="2023-07-19T14:54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К</w:t>
              </w:r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 xml:space="preserve">лапан </w:t>
              </w:r>
            </w:ins>
            <w:ins w:id="2488" w:author="Учетная запись Майкрософт" w:date="2023-07-19T15:19:00Z">
              <w:r w:rsidR="00EC6879" w:rsidRPr="00B70B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открыт на </w:t>
              </w:r>
            </w:ins>
            <w:ins w:id="2489" w:author="Учетная запись Майкрософт" w:date="2023-07-19T14:54:00Z"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>100 %</w:t>
              </w:r>
            </w:ins>
          </w:p>
        </w:tc>
      </w:tr>
      <w:tr w:rsidR="00BC4F1E" w:rsidRPr="00B70B3E" w14:paraId="6C4CB6A9" w14:textId="77777777" w:rsidTr="004D587E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EE3AA2" w14:textId="77777777" w:rsidR="00BC4F1E" w:rsidRPr="00BC4F1E" w:rsidRDefault="00BC4F1E" w:rsidP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490" w:author="Учетная запись Майкрософт" w:date="2023-07-19T14:51:00Z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524C2F18" w14:textId="44E08F8D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FIRCA33747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FB7882E" w14:textId="75EFED02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Р-2/3</w:t>
            </w:r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AAFDF9" w14:textId="33EF6E64" w:rsidR="00BC4F1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ins w:id="2491" w:author="Учетная запись Майкрософт" w:date="2023-07-19T14:53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DE0402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C4F1E" w:rsidRPr="00B70B3E" w14:paraId="5D884897" w14:textId="77777777" w:rsidTr="004D587E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0139C5" w14:textId="77777777" w:rsidR="00BC4F1E" w:rsidRPr="001837D6" w:rsidRDefault="00BC4F1E" w:rsidP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3812233E" w14:textId="10646F4C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FIRCA33746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ADED1D9" w14:textId="780E7CF7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Расход тех. воздуха в Р-2/3</w:t>
            </w:r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D7B0B5" w14:textId="036AB17F" w:rsidR="00BC4F1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ins w:id="2492" w:author="Учетная запись Майкрософт" w:date="2023-07-19T14:53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A315CD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C4F1E" w:rsidRPr="00B70B3E" w14:paraId="416F1120" w14:textId="77777777" w:rsidTr="004D587E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CE3A8F" w14:textId="77777777" w:rsidR="00BC4F1E" w:rsidRPr="00BC4F1E" w:rsidRDefault="00BC4F1E" w:rsidP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493" w:author="Учетная запись Майкрософт" w:date="2023-07-19T14:51:00Z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33A9798F" w14:textId="12EA62C4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FIRC33750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A93539" w14:textId="44DBA809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Расход окисл. шихты из T-4/4</w:t>
            </w:r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BA3687" w14:textId="2F280D56" w:rsidR="00BC4F1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ins w:id="2494" w:author="Учетная запись Майкрософт" w:date="2023-07-19T14:53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CA92D0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C4F1E" w:rsidRPr="00B70B3E" w14:paraId="610E2F21" w14:textId="77777777" w:rsidTr="004D587E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CF0AC7" w14:textId="77777777" w:rsidR="00BC4F1E" w:rsidRPr="00BC4F1E" w:rsidRDefault="00BC4F1E" w:rsidP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495" w:author="Учетная запись Майкрософт" w:date="2023-07-19T14:51:00Z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03DD5328" w14:textId="39CA28E7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TIRCA31750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CBD75B" w14:textId="1B8FF246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Температура окисл. шихты из T-4/4</w:t>
            </w:r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4E560C" w14:textId="2E945890" w:rsidR="00BC4F1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ins w:id="2496" w:author="Учетная запись Майкрософт" w:date="2023-07-19T14:53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E47BC43" w14:textId="4AA1FB09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497" w:author="Учетная запись Майкрософт" w:date="2023-07-19T14:53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К</w:t>
              </w:r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 xml:space="preserve">лапан </w:t>
              </w:r>
            </w:ins>
            <w:ins w:id="2498" w:author="Учетная запись Майкрософт" w:date="2023-07-19T15:19:00Z">
              <w:r w:rsidR="00EC6879" w:rsidRPr="00B70B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открыт на </w:t>
              </w:r>
            </w:ins>
            <w:ins w:id="2499" w:author="Учетная запись Майкрософт" w:date="2023-07-19T14:53:00Z"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>100 %</w:t>
              </w:r>
            </w:ins>
          </w:p>
        </w:tc>
      </w:tr>
      <w:tr w:rsidR="00BC4F1E" w:rsidRPr="00B70B3E" w14:paraId="09A1AACC" w14:textId="77777777" w:rsidTr="004D587E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A5D56D" w14:textId="77777777" w:rsidR="00BC4F1E" w:rsidRPr="00BC4F1E" w:rsidRDefault="00BC4F1E" w:rsidP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500" w:author="Учетная запись Майкрософт" w:date="2023-07-19T14:51:00Z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5EF9B1C7" w14:textId="7C4E1E6C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FIRCA33760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C2610D0" w14:textId="5BF221E0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Р-2/4</w:t>
            </w:r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3B2D60" w14:textId="0C164842" w:rsidR="00BC4F1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ins w:id="2501" w:author="Учетная запись Майкрософт" w:date="2023-07-19T14:53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488EF8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C4F1E" w:rsidRPr="00B70B3E" w14:paraId="254E1C8B" w14:textId="77777777" w:rsidTr="004D587E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F4DB2F" w14:textId="77777777" w:rsidR="00BC4F1E" w:rsidRPr="00BC4F1E" w:rsidRDefault="00BC4F1E" w:rsidP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502" w:author="Учетная запись Майкрософт" w:date="2023-07-19T14:51:00Z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5989867F" w14:textId="730A65F7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FIRCA33759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F989AF" w14:textId="70F69B88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Расход тех. воздуха в Р-2/4</w:t>
            </w:r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8C7AE3" w14:textId="4DDECB71" w:rsidR="00BC4F1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ins w:id="2503" w:author="Учетная запись Майкрософт" w:date="2023-07-19T14:53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533CBE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C4F1E" w:rsidRPr="00B70B3E" w14:paraId="4AE4C401" w14:textId="77777777" w:rsidTr="004D587E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F74776" w14:textId="77777777" w:rsidR="00BC4F1E" w:rsidRPr="00BC4F1E" w:rsidRDefault="00BC4F1E" w:rsidP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504" w:author="Учетная запись Майкрософт" w:date="2023-07-19T14:51:00Z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337D2AB9" w14:textId="1730969A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ins w:id="2505" w:author="Учетная запись Майкрософт" w:date="2023-07-19T14:5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FIRC33770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DCBF2A" w14:textId="3E0E4BF1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ins w:id="2506" w:author="Учетная запись Майкрософт" w:date="2023-07-19T14:5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Расход окисл. шихты из T-4/5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0E6951" w14:textId="772F821E" w:rsidR="00BC4F1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ins w:id="2507" w:author="Учетная запись Майкрософт" w:date="2023-07-19T14:53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EB1DD9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C4F1E" w:rsidRPr="00B70B3E" w14:paraId="1079013A" w14:textId="77777777" w:rsidTr="004D587E">
        <w:trPr>
          <w:gridAfter w:val="2"/>
          <w:wAfter w:w="239" w:type="dxa"/>
          <w:trHeight w:val="315"/>
          <w:ins w:id="2508" w:author="Учетная запись Майкрософт" w:date="2023-07-19T14:51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84FC2E" w14:textId="77777777" w:rsidR="00BC4F1E" w:rsidRPr="00BC4F1E" w:rsidRDefault="00BC4F1E" w:rsidP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509" w:author="Учетная запись Майкрософт" w:date="2023-07-19T14:51:00Z"/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38CB75A2" w14:textId="458426A8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ins w:id="2510" w:author="Учетная запись Майкрософт" w:date="2023-07-19T14:51:00Z"/>
                <w:rFonts w:ascii="Times New Roman" w:hAnsi="Times New Roman"/>
                <w:color w:val="000000"/>
                <w:sz w:val="22"/>
                <w:szCs w:val="20"/>
              </w:rPr>
            </w:pPr>
            <w:ins w:id="2511" w:author="Учетная запись Майкрософт" w:date="2023-07-19T14:5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TIRCA31770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6CAAAE" w14:textId="79CBC728" w:rsidR="00BC4F1E" w:rsidRPr="00941AA4" w:rsidRDefault="00BC4F1E" w:rsidP="00BC4F1E">
            <w:pPr>
              <w:spacing w:line="240" w:lineRule="auto"/>
              <w:ind w:firstLine="0"/>
              <w:jc w:val="center"/>
              <w:rPr>
                <w:ins w:id="2512" w:author="Учетная запись Майкрософт" w:date="2023-07-19T14:51:00Z"/>
                <w:rFonts w:ascii="Times New Roman" w:hAnsi="Times New Roman"/>
                <w:color w:val="000000"/>
                <w:sz w:val="22"/>
                <w:szCs w:val="20"/>
              </w:rPr>
            </w:pPr>
            <w:ins w:id="2513" w:author="Учетная запись Майкрософт" w:date="2023-07-19T14:5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Температура окисл. шихты из T-4/5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BF7ACF" w14:textId="749FB175" w:rsidR="00BC4F1E" w:rsidRDefault="00BC4F1E" w:rsidP="00BC4F1E">
            <w:pPr>
              <w:spacing w:line="240" w:lineRule="auto"/>
              <w:ind w:firstLine="0"/>
              <w:jc w:val="center"/>
              <w:rPr>
                <w:ins w:id="2514" w:author="Учетная запись Майкрософт" w:date="2023-07-19T14:51:00Z"/>
                <w:rFonts w:ascii="Times New Roman" w:eastAsia="Calibri" w:hAnsi="Times New Roman"/>
                <w:sz w:val="22"/>
                <w:szCs w:val="22"/>
              </w:rPr>
            </w:pPr>
            <w:ins w:id="2515" w:author="Учетная запись Майкрософт" w:date="2023-07-19T14:53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D71CD0" w14:textId="290F4A4B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ins w:id="2516" w:author="Учетная запись Майкрософт" w:date="2023-07-19T14:51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517" w:author="Учетная запись Майкрософт" w:date="2023-07-19T14:53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К</w:t>
              </w:r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 xml:space="preserve">лапан </w:t>
              </w:r>
            </w:ins>
            <w:ins w:id="2518" w:author="Учетная запись Майкрософт" w:date="2023-07-19T15:19:00Z">
              <w:r w:rsidR="00EC6879" w:rsidRPr="00B70B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открыт на </w:t>
              </w:r>
            </w:ins>
            <w:ins w:id="2519" w:author="Учетная запись Майкрософт" w:date="2023-07-19T14:53:00Z"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>100 %</w:t>
              </w:r>
            </w:ins>
          </w:p>
        </w:tc>
      </w:tr>
      <w:tr w:rsidR="00BC4F1E" w:rsidRPr="00B70B3E" w14:paraId="6795D2D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29F168" w14:textId="77777777" w:rsidR="00BC4F1E" w:rsidRPr="00BC4F1E" w:rsidRDefault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0" w:author="Учетная запись Майкрософт" w:date="2023-07-19T14:51:00Z">
                  <w:rPr/>
                </w:rPrChange>
              </w:rPr>
              <w:pPrChange w:id="252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681F1558" w14:textId="671230CE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FIRCA33777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82C6C2" w14:textId="3FE74DB1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Р-2/5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0FC8A2" w14:textId="279C46A2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400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90C59D" w14:textId="314E8BB2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FA2546" w14:textId="2D51F326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74D767" w14:textId="3BE9B738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200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7876B1" w14:textId="1026C4F3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6B6E29D5" w14:textId="3A5E5D71" w:rsidR="00BC4F1E" w:rsidRPr="006247B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2" w:author="Учетная запись Майкрософт" w:date="2023-07-19T13:48:00Z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47BFCB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C4F1E" w:rsidRPr="00B70B3E" w14:paraId="78A4FAE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9BA231" w14:textId="77777777" w:rsidR="00BC4F1E" w:rsidRPr="001837D6" w:rsidRDefault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523" w:author="Учетная запись Майкрософт" w:date="2023-07-19T14:04:00Z">
                  <w:rPr/>
                </w:rPrChange>
              </w:rPr>
              <w:pPrChange w:id="252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6FAA1587" w14:textId="626D71AD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FIRCA33776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08D32D" w14:textId="1BAEF3FC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Расход тех. воздуха в Р-2/5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9A5E5B" w14:textId="21D2C0DF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300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22B062" w14:textId="2D3DF8F0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2D58BF3" w14:textId="3D83E56E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66B5C7" w14:textId="0805896D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587E98" w14:textId="5775D39E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5DFD44E4" w14:textId="5E443701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48B718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BC4F1E" w:rsidRPr="00B70B3E" w14:paraId="2E26EE56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5A0932" w14:textId="77777777" w:rsidR="00BC4F1E" w:rsidRPr="001837D6" w:rsidRDefault="00BC4F1E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525" w:author="Учетная запись Майкрософт" w:date="2023-07-19T14:04:00Z">
                  <w:rPr/>
                </w:rPrChange>
              </w:rPr>
              <w:pPrChange w:id="252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311FAA7E" w14:textId="5623A762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FIRC33780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DC69D5" w14:textId="30D94C0B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Расход окисл. шихты из T-4/6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D4E3D9" w14:textId="1B471BFD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500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35E302" w14:textId="12097229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75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52A236" w14:textId="0F6D39AF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25CD54" w14:textId="6C4A972F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42F5F1" w14:textId="0496D12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11E20415" w14:textId="28E26803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C351D4" w14:textId="77777777" w:rsidR="00BC4F1E" w:rsidRPr="00B70B3E" w:rsidRDefault="00BC4F1E" w:rsidP="00BC4F1E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54030FD9" w14:textId="77777777" w:rsidTr="004D587E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206912" w14:textId="77777777" w:rsidR="00C81814" w:rsidRPr="001837D6" w:rsidRDefault="00C81814" w:rsidP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736B9B0C" w14:textId="4D6F4736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ins w:id="2527" w:author="Учетная запись Майкрософт" w:date="2023-07-19T14:59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TIRCA31780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280E74" w14:textId="410BBA5C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ins w:id="2528" w:author="Учетная запись Майкрософт" w:date="2023-07-19T14:59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Температура окисл. шихты из T-4/6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4A6C66" w14:textId="4665923D" w:rsidR="00C81814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ins w:id="2529" w:author="Учетная запись Майкрософт" w:date="2023-07-19T15:00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2D5AD9" w14:textId="007BD10B" w:rsidR="00C81814" w:rsidRPr="00B70B3E" w:rsidRDefault="00EC6879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530" w:author="Учетная запись Майкрософт" w:date="2023-07-19T15:18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К</w:t>
              </w:r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 xml:space="preserve">лапан </w:t>
              </w:r>
            </w:ins>
            <w:ins w:id="2531" w:author="Учетная запись Майкрософт" w:date="2023-07-19T15:19:00Z">
              <w:r w:rsidRPr="00B70B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открыт на </w:t>
              </w:r>
            </w:ins>
            <w:ins w:id="2532" w:author="Учетная запись Майкрософт" w:date="2023-07-19T15:18:00Z"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>100 %</w:t>
              </w:r>
            </w:ins>
          </w:p>
        </w:tc>
      </w:tr>
      <w:tr w:rsidR="00C81814" w:rsidRPr="00B70B3E" w14:paraId="45A44481" w14:textId="77777777" w:rsidTr="004D587E">
        <w:trPr>
          <w:gridAfter w:val="2"/>
          <w:wAfter w:w="239" w:type="dxa"/>
          <w:trHeight w:val="315"/>
          <w:ins w:id="2533" w:author="Учетная запись Майкрософт" w:date="2023-07-19T14:59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33E1AA" w14:textId="77777777" w:rsidR="00C81814" w:rsidRPr="00C81814" w:rsidRDefault="00C81814" w:rsidP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534" w:author="Учетная запись Майкрософт" w:date="2023-07-19T14:59:00Z"/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535" w:author="Учетная запись Майкрософт" w:date="2023-07-19T14:59:00Z">
                  <w:rPr>
                    <w:ins w:id="2536" w:author="Учетная запись Майкрософт" w:date="2023-07-19T14:59:00Z"/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146520B6" w14:textId="79F929CB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537" w:author="Учетная запись Майкрософт" w:date="2023-07-19T14:59:00Z"/>
                <w:rFonts w:ascii="Times New Roman" w:hAnsi="Times New Roman"/>
                <w:color w:val="000000"/>
                <w:sz w:val="22"/>
                <w:szCs w:val="20"/>
              </w:rPr>
            </w:pPr>
            <w:ins w:id="2538" w:author="Учетная запись Майкрософт" w:date="2023-07-19T14:59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FIRCA33790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6A49374" w14:textId="66C550CC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539" w:author="Учетная запись Майкрософт" w:date="2023-07-19T14:59:00Z"/>
                <w:rFonts w:ascii="Times New Roman" w:hAnsi="Times New Roman"/>
                <w:color w:val="000000"/>
                <w:sz w:val="22"/>
                <w:szCs w:val="20"/>
              </w:rPr>
            </w:pPr>
            <w:ins w:id="2540" w:author="Учетная запись Майкрософт" w:date="2023-07-19T14:59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Расход </w:t>
              </w:r>
              <w:r>
                <w:rPr>
                  <w:rFonts w:ascii="Times New Roman" w:hAnsi="Times New Roman"/>
                  <w:color w:val="000000"/>
                  <w:sz w:val="22"/>
                  <w:szCs w:val="20"/>
                </w:rPr>
                <w:t>РМ</w:t>
              </w:r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 из Р-2/6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504BA1" w14:textId="41A81902" w:rsidR="00C81814" w:rsidRDefault="00C81814" w:rsidP="00C81814">
            <w:pPr>
              <w:spacing w:line="240" w:lineRule="auto"/>
              <w:ind w:firstLine="0"/>
              <w:jc w:val="center"/>
              <w:rPr>
                <w:ins w:id="2541" w:author="Учетная запись Майкрософт" w:date="2023-07-19T14:59:00Z"/>
                <w:rFonts w:ascii="Times New Roman" w:eastAsia="Calibri" w:hAnsi="Times New Roman"/>
                <w:sz w:val="22"/>
                <w:szCs w:val="22"/>
              </w:rPr>
            </w:pPr>
            <w:ins w:id="2542" w:author="Учетная запись Майкрософт" w:date="2023-07-19T15:00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72228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ins w:id="2543" w:author="Учетная запись Майкрософт" w:date="2023-07-19T14:59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30C7A44A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C98B29" w14:textId="77777777" w:rsidR="00C81814" w:rsidRPr="001837D6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544" w:author="Учетная запись Майкрософт" w:date="2023-07-19T14:04:00Z">
                  <w:rPr/>
                </w:rPrChange>
              </w:rPr>
              <w:pPrChange w:id="254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67EC89DF" w14:textId="679A5184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FIRCA33789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721217" w14:textId="26363203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Расход тех. воздуха в Р-2/6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2CF3A4" w14:textId="082956A3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300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8BBB04" w14:textId="34ED71E0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92332A" w14:textId="14365CDE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C19A44" w14:textId="049576DC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47EB89" w14:textId="74FD90F6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5023AF86" w14:textId="3EAF32AA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eastAsia="Calibri" w:hAnsi="Times New Roman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118FD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33ECD952" w14:textId="77777777" w:rsidTr="004D587E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53D65F" w14:textId="77777777" w:rsidR="00C81814" w:rsidRPr="001837D6" w:rsidRDefault="00C81814" w:rsidP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7453CF7A" w14:textId="7E9A9052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ins w:id="2546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FIRC33080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E4B7AC6" w14:textId="0A9FA22A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ins w:id="2547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Расход окисл. шихты из T-4/7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7B860F" w14:textId="04130F2A" w:rsidR="00C81814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ins w:id="2548" w:author="Учетная запись Майкрософт" w:date="2023-07-19T15:02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ED2B16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45A1334A" w14:textId="77777777" w:rsidTr="004D587E">
        <w:trPr>
          <w:gridAfter w:val="2"/>
          <w:wAfter w:w="239" w:type="dxa"/>
          <w:trHeight w:val="315"/>
          <w:ins w:id="2549" w:author="Учетная запись Майкрософт" w:date="2023-07-19T15:00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589EBF" w14:textId="77777777" w:rsidR="00C81814" w:rsidRPr="00C81814" w:rsidRDefault="00C81814" w:rsidP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550" w:author="Учетная запись Майкрософт" w:date="2023-07-19T15:00:00Z"/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551" w:author="Учетная запись Майкрософт" w:date="2023-07-19T15:01:00Z">
                  <w:rPr>
                    <w:ins w:id="2552" w:author="Учетная запись Майкрософт" w:date="2023-07-19T15:00:00Z"/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05CF1314" w14:textId="68F273C2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553" w:author="Учетная запись Майкрософт" w:date="2023-07-19T15:00:00Z"/>
                <w:rFonts w:ascii="Times New Roman" w:hAnsi="Times New Roman"/>
                <w:color w:val="000000"/>
                <w:sz w:val="22"/>
                <w:szCs w:val="20"/>
              </w:rPr>
            </w:pPr>
            <w:ins w:id="2554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TIRCA31600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41BAC52" w14:textId="384FCE84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555" w:author="Учетная запись Майкрософт" w:date="2023-07-19T15:00:00Z"/>
                <w:rFonts w:ascii="Times New Roman" w:hAnsi="Times New Roman"/>
                <w:color w:val="000000"/>
                <w:sz w:val="22"/>
                <w:szCs w:val="20"/>
              </w:rPr>
            </w:pPr>
            <w:ins w:id="2556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Температура окисл. шихты из T-4/7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8420B8" w14:textId="6A396837" w:rsidR="00C81814" w:rsidRDefault="00C81814" w:rsidP="00C81814">
            <w:pPr>
              <w:spacing w:line="240" w:lineRule="auto"/>
              <w:ind w:firstLine="0"/>
              <w:jc w:val="center"/>
              <w:rPr>
                <w:ins w:id="2557" w:author="Учетная запись Майкрософт" w:date="2023-07-19T15:00:00Z"/>
                <w:rFonts w:ascii="Times New Roman" w:eastAsia="Calibri" w:hAnsi="Times New Roman"/>
                <w:sz w:val="22"/>
                <w:szCs w:val="22"/>
              </w:rPr>
            </w:pPr>
            <w:ins w:id="2558" w:author="Учетная запись Майкрософт" w:date="2023-07-19T15:02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E7E09F" w14:textId="25A3302C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ins w:id="2559" w:author="Учетная запись Майкрософт" w:date="2023-07-19T15:0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560" w:author="Учетная запись Майкрософт" w:date="2023-07-19T15:02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К</w:t>
              </w:r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 xml:space="preserve">лапан </w:t>
              </w:r>
            </w:ins>
            <w:ins w:id="2561" w:author="Учетная запись Майкрософт" w:date="2023-07-19T15:19:00Z">
              <w:r w:rsidR="00EC6879" w:rsidRPr="00B70B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открыт на </w:t>
              </w:r>
            </w:ins>
            <w:ins w:id="2562" w:author="Учетная запись Майкрософт" w:date="2023-07-19T15:02:00Z">
              <w:r w:rsidRPr="007326E6">
                <w:rPr>
                  <w:rFonts w:ascii="Times New Roman" w:hAnsi="Times New Roman"/>
                  <w:color w:val="000000"/>
                  <w:sz w:val="22"/>
                  <w:szCs w:val="22"/>
                </w:rPr>
                <w:t>100 %</w:t>
              </w:r>
            </w:ins>
          </w:p>
        </w:tc>
      </w:tr>
      <w:tr w:rsidR="00C81814" w:rsidRPr="00B70B3E" w14:paraId="76CFFC2A" w14:textId="77777777" w:rsidTr="004D587E">
        <w:trPr>
          <w:gridAfter w:val="2"/>
          <w:wAfter w:w="239" w:type="dxa"/>
          <w:trHeight w:val="315"/>
          <w:ins w:id="2563" w:author="Учетная запись Майкрософт" w:date="2023-07-19T15:00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075123" w14:textId="77777777" w:rsidR="00C81814" w:rsidRPr="00C81814" w:rsidRDefault="00C81814" w:rsidP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564" w:author="Учетная запись Майкрософт" w:date="2023-07-19T15:00:00Z"/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565" w:author="Учетная запись Майкрософт" w:date="2023-07-19T15:01:00Z">
                  <w:rPr>
                    <w:ins w:id="2566" w:author="Учетная запись Майкрософт" w:date="2023-07-19T15:00:00Z"/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18C06C61" w14:textId="223D751B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567" w:author="Учетная запись Майкрософт" w:date="2023-07-19T15:00:00Z"/>
                <w:rFonts w:ascii="Times New Roman" w:hAnsi="Times New Roman"/>
                <w:color w:val="000000"/>
                <w:sz w:val="22"/>
                <w:szCs w:val="20"/>
              </w:rPr>
            </w:pPr>
            <w:ins w:id="2568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FIRCA33010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0A95B7" w14:textId="2AC23F89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569" w:author="Учетная запись Майкрософт" w:date="2023-07-19T15:00:00Z"/>
                <w:rFonts w:ascii="Times New Roman" w:hAnsi="Times New Roman"/>
                <w:color w:val="000000"/>
                <w:sz w:val="22"/>
                <w:szCs w:val="20"/>
              </w:rPr>
            </w:pPr>
            <w:ins w:id="2570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Расход </w:t>
              </w:r>
              <w:r>
                <w:rPr>
                  <w:rFonts w:ascii="Times New Roman" w:hAnsi="Times New Roman"/>
                  <w:color w:val="000000"/>
                  <w:sz w:val="22"/>
                  <w:szCs w:val="20"/>
                </w:rPr>
                <w:t>РМ</w:t>
              </w:r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 из Р-2/7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5EFDF7" w14:textId="375FFB65" w:rsidR="00C81814" w:rsidRDefault="00C81814" w:rsidP="00C81814">
            <w:pPr>
              <w:spacing w:line="240" w:lineRule="auto"/>
              <w:ind w:firstLine="0"/>
              <w:jc w:val="center"/>
              <w:rPr>
                <w:ins w:id="2571" w:author="Учетная запись Майкрософт" w:date="2023-07-19T15:00:00Z"/>
                <w:rFonts w:ascii="Times New Roman" w:eastAsia="Calibri" w:hAnsi="Times New Roman"/>
                <w:sz w:val="22"/>
                <w:szCs w:val="22"/>
              </w:rPr>
            </w:pPr>
            <w:ins w:id="2572" w:author="Учетная запись Майкрософт" w:date="2023-07-19T15:02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41D68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ins w:id="2573" w:author="Учетная запись Майкрософт" w:date="2023-07-19T15:0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1E38E1A7" w14:textId="77777777" w:rsidTr="004D587E">
        <w:trPr>
          <w:gridAfter w:val="2"/>
          <w:wAfter w:w="239" w:type="dxa"/>
          <w:trHeight w:val="315"/>
          <w:ins w:id="2574" w:author="Учетная запись Майкрософт" w:date="2023-07-19T15:00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AD0C1E" w14:textId="77777777" w:rsidR="00C81814" w:rsidRPr="00C81814" w:rsidRDefault="00C81814" w:rsidP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575" w:author="Учетная запись Майкрософт" w:date="2023-07-19T15:00:00Z"/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576" w:author="Учетная запись Майкрософт" w:date="2023-07-19T15:01:00Z">
                  <w:rPr>
                    <w:ins w:id="2577" w:author="Учетная запись Майкрософт" w:date="2023-07-19T15:00:00Z"/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52B6BBC8" w14:textId="5EEEB81A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578" w:author="Учетная запись Майкрософт" w:date="2023-07-19T15:00:00Z"/>
                <w:rFonts w:ascii="Times New Roman" w:hAnsi="Times New Roman"/>
                <w:color w:val="000000"/>
                <w:sz w:val="22"/>
                <w:szCs w:val="20"/>
              </w:rPr>
            </w:pPr>
            <w:ins w:id="2579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FIRCA33090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74EBC2D" w14:textId="07199C02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580" w:author="Учетная запись Майкрософт" w:date="2023-07-19T15:00:00Z"/>
                <w:rFonts w:ascii="Times New Roman" w:hAnsi="Times New Roman"/>
                <w:color w:val="000000"/>
                <w:sz w:val="22"/>
                <w:szCs w:val="20"/>
              </w:rPr>
            </w:pPr>
            <w:ins w:id="2581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Расход тех. воздуха в Р-2/7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F4D2AF" w14:textId="783C1D5E" w:rsidR="00C81814" w:rsidRDefault="00C81814" w:rsidP="00C81814">
            <w:pPr>
              <w:spacing w:line="240" w:lineRule="auto"/>
              <w:ind w:firstLine="0"/>
              <w:jc w:val="center"/>
              <w:rPr>
                <w:ins w:id="2582" w:author="Учетная запись Майкрософт" w:date="2023-07-19T15:00:00Z"/>
                <w:rFonts w:ascii="Times New Roman" w:eastAsia="Calibri" w:hAnsi="Times New Roman"/>
                <w:sz w:val="22"/>
                <w:szCs w:val="22"/>
              </w:rPr>
            </w:pPr>
            <w:ins w:id="2583" w:author="Учетная запись Майкрософт" w:date="2023-07-19T15:02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43484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ins w:id="2584" w:author="Учетная запись Майкрософт" w:date="2023-07-19T15:0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23D8373D" w14:textId="77777777" w:rsidTr="004D587E">
        <w:trPr>
          <w:gridAfter w:val="2"/>
          <w:wAfter w:w="239" w:type="dxa"/>
          <w:trHeight w:val="315"/>
          <w:ins w:id="2585" w:author="Учетная запись Майкрософт" w:date="2023-07-19T15:00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8358E5" w14:textId="77777777" w:rsidR="00C81814" w:rsidRPr="00C81814" w:rsidRDefault="00C81814" w:rsidP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586" w:author="Учетная запись Майкрософт" w:date="2023-07-19T15:00:00Z"/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587" w:author="Учетная запись Майкрософт" w:date="2023-07-19T15:01:00Z">
                  <w:rPr>
                    <w:ins w:id="2588" w:author="Учетная запись Майкрософт" w:date="2023-07-19T15:00:00Z"/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7CF63862" w14:textId="38B78A3E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589" w:author="Учетная запись Майкрософт" w:date="2023-07-19T15:00:00Z"/>
                <w:rFonts w:ascii="Times New Roman" w:hAnsi="Times New Roman"/>
                <w:color w:val="000000"/>
                <w:sz w:val="22"/>
                <w:szCs w:val="20"/>
              </w:rPr>
            </w:pPr>
            <w:ins w:id="2590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FIRCA33802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CDDF6B9" w14:textId="743F2EC2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591" w:author="Учетная запись Майкрософт" w:date="2023-07-19T15:00:00Z"/>
                <w:rFonts w:ascii="Times New Roman" w:hAnsi="Times New Roman"/>
                <w:color w:val="000000"/>
                <w:sz w:val="22"/>
                <w:szCs w:val="20"/>
              </w:rPr>
            </w:pPr>
            <w:ins w:id="2592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Расход </w:t>
              </w:r>
              <w:r>
                <w:rPr>
                  <w:rFonts w:ascii="Times New Roman" w:hAnsi="Times New Roman"/>
                  <w:color w:val="000000"/>
                  <w:sz w:val="22"/>
                  <w:szCs w:val="20"/>
                </w:rPr>
                <w:t>РМ</w:t>
              </w:r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 в К-14/1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210B4F2" w14:textId="353F8A86" w:rsidR="00C81814" w:rsidRDefault="00C81814" w:rsidP="00C81814">
            <w:pPr>
              <w:spacing w:line="240" w:lineRule="auto"/>
              <w:ind w:firstLine="0"/>
              <w:jc w:val="center"/>
              <w:rPr>
                <w:ins w:id="2593" w:author="Учетная запись Майкрософт" w:date="2023-07-19T15:00:00Z"/>
                <w:rFonts w:ascii="Times New Roman" w:eastAsia="Calibri" w:hAnsi="Times New Roman"/>
                <w:sz w:val="22"/>
                <w:szCs w:val="22"/>
              </w:rPr>
            </w:pPr>
            <w:ins w:id="2594" w:author="Учетная запись Майкрософт" w:date="2023-07-19T15:02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FA7144" w14:textId="041044CC" w:rsidR="00C81814" w:rsidRPr="00B70B3E" w:rsidRDefault="004D587E" w:rsidP="00C81814">
            <w:pPr>
              <w:spacing w:line="240" w:lineRule="auto"/>
              <w:ind w:firstLine="0"/>
              <w:jc w:val="center"/>
              <w:rPr>
                <w:ins w:id="2595" w:author="Учетная запись Майкрософт" w:date="2023-07-19T15:0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596" w:author="Учетная запись Майкрософт" w:date="2023-07-19T15:17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Имеются </w:t>
              </w:r>
            </w:ins>
            <w:ins w:id="2597" w:author="Учетная запись Майкрософт" w:date="2023-07-19T15:15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колебания</w:t>
              </w:r>
            </w:ins>
            <w:ins w:id="2598" w:author="Учетная запись Майкрософт" w:date="2023-07-19T15:17:00Z">
              <w:r w:rsidR="00D3207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, которые не удалось убрать настройка регулятора</w:t>
              </w:r>
            </w:ins>
          </w:p>
        </w:tc>
      </w:tr>
      <w:tr w:rsidR="00C81814" w:rsidRPr="00B70B3E" w14:paraId="1DF2184B" w14:textId="77777777" w:rsidTr="004D587E">
        <w:trPr>
          <w:gridAfter w:val="2"/>
          <w:wAfter w:w="239" w:type="dxa"/>
          <w:trHeight w:val="315"/>
          <w:ins w:id="2599" w:author="Учетная запись Майкрософт" w:date="2023-07-19T15:00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071A26" w14:textId="77777777" w:rsidR="00C81814" w:rsidRPr="00C81814" w:rsidRDefault="00C81814" w:rsidP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600" w:author="Учетная запись Майкрософт" w:date="2023-07-19T15:00:00Z"/>
                <w:rFonts w:ascii="Times New Roman" w:eastAsia="Times New Roman" w:hAnsi="Times New Roman"/>
                <w:color w:val="000000"/>
                <w:sz w:val="22"/>
                <w:szCs w:val="22"/>
                <w:lang w:val="ru-RU"/>
                <w:rPrChange w:id="2601" w:author="Учетная запись Майкрософт" w:date="2023-07-19T15:01:00Z">
                  <w:rPr>
                    <w:ins w:id="2602" w:author="Учетная запись Майкрософт" w:date="2023-07-19T15:00:00Z"/>
                    <w:rFonts w:ascii="Times New Roman" w:eastAsia="Times New Roman" w:hAnsi="Times New Roman"/>
                    <w:color w:val="000000"/>
                    <w:sz w:val="22"/>
                    <w:szCs w:val="22"/>
                    <w:lang w:val="en-US"/>
                  </w:rPr>
                </w:rPrChange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188312B4" w14:textId="3C35DDC3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603" w:author="Учетная запись Майкрософт" w:date="2023-07-19T15:00:00Z"/>
                <w:rFonts w:ascii="Times New Roman" w:hAnsi="Times New Roman"/>
                <w:color w:val="000000"/>
                <w:sz w:val="22"/>
                <w:szCs w:val="20"/>
              </w:rPr>
            </w:pPr>
            <w:ins w:id="2604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TIRCA318061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7713045" w14:textId="79895CE0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605" w:author="Учетная запись Майкрософт" w:date="2023-07-19T15:00:00Z"/>
                <w:rFonts w:ascii="Times New Roman" w:hAnsi="Times New Roman"/>
                <w:color w:val="000000"/>
                <w:sz w:val="22"/>
                <w:szCs w:val="20"/>
              </w:rPr>
            </w:pPr>
            <w:ins w:id="2606" w:author="Учетная запись Майкрософт" w:date="2023-07-19T15:01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Температура </w:t>
              </w:r>
              <w:r>
                <w:rPr>
                  <w:rFonts w:ascii="Times New Roman" w:hAnsi="Times New Roman"/>
                  <w:color w:val="000000"/>
                  <w:sz w:val="22"/>
                  <w:szCs w:val="20"/>
                </w:rPr>
                <w:t>РМ</w:t>
              </w:r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 из Т-15/1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EB6511" w14:textId="61B1F565" w:rsidR="00C81814" w:rsidRDefault="00C81814" w:rsidP="00C81814">
            <w:pPr>
              <w:spacing w:line="240" w:lineRule="auto"/>
              <w:ind w:firstLine="0"/>
              <w:jc w:val="center"/>
              <w:rPr>
                <w:ins w:id="2607" w:author="Учетная запись Майкрософт" w:date="2023-07-19T15:00:00Z"/>
                <w:rFonts w:ascii="Times New Roman" w:eastAsia="Calibri" w:hAnsi="Times New Roman"/>
                <w:sz w:val="22"/>
                <w:szCs w:val="22"/>
              </w:rPr>
            </w:pPr>
            <w:ins w:id="2608" w:author="Учетная запись Майкрософт" w:date="2023-07-19T15:02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91443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ins w:id="2609" w:author="Учетная запись Майкрософт" w:date="2023-07-19T15:0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0D434CB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9502D9" w14:textId="77777777" w:rsidR="00C81814" w:rsidRPr="00C81814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10" w:author="Учетная запись Майкрософт" w:date="2023-07-19T15:01:00Z">
                  <w:rPr/>
                </w:rPrChange>
              </w:rPr>
              <w:pPrChange w:id="261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439B24A9" w14:textId="0A3417B3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12" w:author="Учетная запись Майкрософт" w:date="2023-07-19T13:49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FIRCA33812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DA3B77" w14:textId="0B7DEED8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ins w:id="2613" w:author="Учетная запись Майкрософт" w:date="2023-07-19T13:49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Расход </w:t>
              </w:r>
              <w:r>
                <w:rPr>
                  <w:rFonts w:ascii="Times New Roman" w:hAnsi="Times New Roman"/>
                  <w:color w:val="000000"/>
                  <w:sz w:val="22"/>
                  <w:szCs w:val="20"/>
                </w:rPr>
                <w:t>РМ</w:t>
              </w:r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 в К-14/2</w:t>
              </w:r>
            </w:ins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28166E" w14:textId="79408C83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14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0</w:t>
              </w:r>
            </w:ins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F13767" w14:textId="3C5B78B3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15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120</w:t>
              </w:r>
            </w:ins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E74228" w14:textId="1C322F4A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16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0</w:t>
              </w:r>
            </w:ins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AE1ED46" w14:textId="4C4CEF91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17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380</w:t>
              </w:r>
            </w:ins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5849C2" w14:textId="3E8F64AB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18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25</w:t>
              </w:r>
            </w:ins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0E125B37" w14:textId="1E15C98B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19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0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42083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028FD87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E9F1E7" w14:textId="77777777" w:rsidR="00C81814" w:rsidRPr="001837D6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620" w:author="Учетная запись Майкрософт" w:date="2023-07-19T14:04:00Z">
                  <w:rPr/>
                </w:rPrChange>
              </w:rPr>
              <w:pPrChange w:id="2621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2EF20E33" w14:textId="6D81DF71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TIRCA318161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71787DB" w14:textId="2A65D99A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из Т-15/2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C3A16A" w14:textId="2059C3FC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145CEF" w14:textId="2EC068A0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3E3FB9" w14:textId="267A7FF1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1F82A3" w14:textId="448B14C5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E3664D" w14:textId="26A8A9B4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3CD895ED" w14:textId="2F83139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FC8BE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112D0479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808770" w14:textId="77777777" w:rsidR="00C81814" w:rsidRPr="001837D6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622" w:author="Учетная запись Майкрософт" w:date="2023-07-19T14:04:00Z">
                  <w:rPr/>
                </w:rPrChange>
              </w:rPr>
              <w:pPrChange w:id="2623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25D8C5F4" w14:textId="47A5F4AD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FIRCA33822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2EFB8F" w14:textId="44A86FDB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в К-14/3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754F3B" w14:textId="0CD80AB0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6D3956" w14:textId="571ECB84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3D8D35" w14:textId="53726F0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5EF27B" w14:textId="681A44D8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895CC8" w14:textId="52D0027C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4AB9477D" w14:textId="10FC3E18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F8504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3FADA682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875252" w14:textId="77777777" w:rsidR="00C81814" w:rsidRPr="001837D6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624" w:author="Учетная запись Майкрософт" w:date="2023-07-19T14:04:00Z">
                  <w:rPr/>
                </w:rPrChange>
              </w:rPr>
              <w:pPrChange w:id="262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7C6DF81D" w14:textId="604EFBBE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26" w:author="Учетная запись Майкрософт" w:date="2023-07-19T13:49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TIRCA318261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D4790F" w14:textId="511CA0BB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ins w:id="2627" w:author="Учетная запись Майкрософт" w:date="2023-07-19T13:49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Температура </w:t>
              </w:r>
              <w:r>
                <w:rPr>
                  <w:rFonts w:ascii="Times New Roman" w:hAnsi="Times New Roman"/>
                  <w:color w:val="000000"/>
                  <w:sz w:val="22"/>
                  <w:szCs w:val="20"/>
                </w:rPr>
                <w:t>РМ</w:t>
              </w:r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 xml:space="preserve"> из Т-15/3</w:t>
              </w:r>
            </w:ins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34E620" w14:textId="524F17AD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28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21</w:t>
              </w:r>
            </w:ins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6D43DF" w14:textId="3F4C1759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29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500</w:t>
              </w:r>
            </w:ins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D1B1BC" w14:textId="65288074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30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0</w:t>
              </w:r>
            </w:ins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9C261B" w14:textId="5DD4DB26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31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20</w:t>
              </w:r>
            </w:ins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6EA51D" w14:textId="49E8280E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32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200</w:t>
              </w:r>
            </w:ins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38C11211" w14:textId="6A558676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ins w:id="2633" w:author="Учетная запись Майкрософт" w:date="2023-07-19T13:49:00Z">
              <w:r>
                <w:rPr>
                  <w:rFonts w:ascii="Times New Roman" w:hAnsi="Times New Roman"/>
                  <w:color w:val="000000"/>
                  <w:sz w:val="22"/>
                  <w:szCs w:val="22"/>
                </w:rPr>
                <w:t>0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DEE96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3245EAF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2D20F2" w14:textId="77777777" w:rsidR="00C81814" w:rsidRPr="001837D6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634" w:author="Учетная запись Майкрософт" w:date="2023-07-19T14:04:00Z">
                  <w:rPr/>
                </w:rPrChange>
              </w:rPr>
              <w:pPrChange w:id="2635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6B55E3F7" w14:textId="6A19A35B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FIRCA33101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1764E7" w14:textId="749CDB4F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РМ</w:t>
            </w: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в К-14/4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86DA97" w14:textId="40964C34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7CC98A" w14:textId="60F62CF2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4CA88C" w14:textId="5F2739BF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EACE89" w14:textId="7EDF3B8F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024925" w14:textId="54FCE1B9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33BCCF28" w14:textId="046C4AF4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640CA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7E2D9BF5" w14:textId="77777777" w:rsidTr="004D587E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0020716" w14:textId="77777777" w:rsidR="00C81814" w:rsidRPr="001837D6" w:rsidRDefault="00C81814" w:rsidP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38D69FF9" w14:textId="620C6055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ins w:id="2636" w:author="Учетная запись Майкрософт" w:date="2023-07-19T14:56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TIRCA31630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CC3EA27" w14:textId="0FD88DB9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ins w:id="2637" w:author="Учетная запись Майкрософт" w:date="2023-07-19T14:56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Температура УРМ после Т-15/4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49E67A" w14:textId="2365AF61" w:rsidR="00C81814" w:rsidRDefault="00C81814" w:rsidP="00C8181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ins w:id="2638" w:author="Учетная запись Майкрософт" w:date="2023-07-19T14:56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1BB64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00201A5A" w14:textId="77777777" w:rsidTr="004D587E">
        <w:trPr>
          <w:gridAfter w:val="2"/>
          <w:wAfter w:w="239" w:type="dxa"/>
          <w:trHeight w:val="315"/>
          <w:ins w:id="2639" w:author="Учетная запись Майкрософт" w:date="2023-07-19T14:55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4A1109" w14:textId="77777777" w:rsidR="00C81814" w:rsidRPr="001837D6" w:rsidRDefault="00C81814" w:rsidP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640" w:author="Учетная запись Майкрософт" w:date="2023-07-19T14:55:00Z"/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497C3B8B" w14:textId="5441EB91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641" w:author="Учетная запись Майкрософт" w:date="2023-07-19T14:55:00Z"/>
                <w:rFonts w:ascii="Times New Roman" w:hAnsi="Times New Roman"/>
                <w:color w:val="000000"/>
                <w:sz w:val="22"/>
                <w:szCs w:val="20"/>
              </w:rPr>
            </w:pPr>
            <w:ins w:id="2642" w:author="Учетная запись Майкрософт" w:date="2023-07-19T14:56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TIRCA318531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0522F5" w14:textId="7FF6FCCD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643" w:author="Учетная запись Майкрософт" w:date="2023-07-19T14:55:00Z"/>
                <w:rFonts w:ascii="Times New Roman" w:hAnsi="Times New Roman"/>
                <w:color w:val="000000"/>
                <w:sz w:val="22"/>
                <w:szCs w:val="20"/>
              </w:rPr>
            </w:pPr>
            <w:ins w:id="2644" w:author="Учетная запись Майкрософт" w:date="2023-07-19T14:56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Температура УРМ после Т-25/1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EB113B" w14:textId="4B01E973" w:rsidR="00C81814" w:rsidRDefault="00C81814" w:rsidP="00C81814">
            <w:pPr>
              <w:spacing w:line="240" w:lineRule="auto"/>
              <w:ind w:firstLine="0"/>
              <w:jc w:val="center"/>
              <w:rPr>
                <w:ins w:id="2645" w:author="Учетная запись Майкрософт" w:date="2023-07-19T14:55:00Z"/>
                <w:rFonts w:ascii="Times New Roman" w:hAnsi="Times New Roman"/>
                <w:color w:val="000000"/>
                <w:sz w:val="22"/>
                <w:szCs w:val="22"/>
              </w:rPr>
            </w:pPr>
            <w:ins w:id="2646" w:author="Учетная запись Майкрософт" w:date="2023-07-19T14:56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00C8B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ins w:id="2647" w:author="Учетная запись Майкрософт" w:date="2023-07-19T14:55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6BB19A7C" w14:textId="77777777" w:rsidTr="004D587E">
        <w:trPr>
          <w:gridAfter w:val="2"/>
          <w:wAfter w:w="239" w:type="dxa"/>
          <w:trHeight w:val="315"/>
          <w:ins w:id="2648" w:author="Учетная запись Майкрософт" w:date="2023-07-19T14:55:00Z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41943E" w14:textId="77777777" w:rsidR="00C81814" w:rsidRPr="001837D6" w:rsidRDefault="00C81814" w:rsidP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ins w:id="2649" w:author="Учетная запись Майкрософт" w:date="2023-07-19T14:55:00Z"/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01E0D316" w14:textId="1A5DFE2D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650" w:author="Учетная запись Майкрософт" w:date="2023-07-19T14:55:00Z"/>
                <w:rFonts w:ascii="Times New Roman" w:hAnsi="Times New Roman"/>
                <w:color w:val="000000"/>
                <w:sz w:val="22"/>
                <w:szCs w:val="20"/>
              </w:rPr>
            </w:pPr>
            <w:ins w:id="2651" w:author="Учетная запись Майкрософт" w:date="2023-07-19T14:56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TIRCA318631</w:t>
              </w:r>
            </w:ins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0EAE30" w14:textId="22ECB80D" w:rsidR="00C81814" w:rsidRPr="00314DE7" w:rsidRDefault="00C81814" w:rsidP="00C81814">
            <w:pPr>
              <w:spacing w:line="240" w:lineRule="auto"/>
              <w:ind w:firstLine="0"/>
              <w:jc w:val="center"/>
              <w:rPr>
                <w:ins w:id="2652" w:author="Учетная запись Майкрософт" w:date="2023-07-19T14:55:00Z"/>
                <w:rFonts w:ascii="Times New Roman" w:hAnsi="Times New Roman"/>
                <w:color w:val="000000"/>
                <w:sz w:val="22"/>
                <w:szCs w:val="20"/>
              </w:rPr>
            </w:pPr>
            <w:ins w:id="2653" w:author="Учетная запись Майкрософт" w:date="2023-07-19T14:56:00Z">
              <w:r w:rsidRPr="00314DE7">
                <w:rPr>
                  <w:rFonts w:ascii="Times New Roman" w:hAnsi="Times New Roman"/>
                  <w:color w:val="000000"/>
                  <w:sz w:val="22"/>
                  <w:szCs w:val="20"/>
                </w:rPr>
                <w:t>Температура УРМ после Т-25/2</w:t>
              </w:r>
            </w:ins>
          </w:p>
        </w:tc>
        <w:tc>
          <w:tcPr>
            <w:tcW w:w="5843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166028" w14:textId="7B3C1516" w:rsidR="00C81814" w:rsidRDefault="00C81814" w:rsidP="00C81814">
            <w:pPr>
              <w:spacing w:line="240" w:lineRule="auto"/>
              <w:ind w:firstLine="0"/>
              <w:jc w:val="center"/>
              <w:rPr>
                <w:ins w:id="2654" w:author="Учетная запись Майкрософт" w:date="2023-07-19T14:55:00Z"/>
                <w:rFonts w:ascii="Times New Roman" w:hAnsi="Times New Roman"/>
                <w:color w:val="000000"/>
                <w:sz w:val="22"/>
                <w:szCs w:val="22"/>
              </w:rPr>
            </w:pPr>
            <w:ins w:id="2655" w:author="Учетная запись Майкрософт" w:date="2023-07-19T14:56:00Z">
              <w:r>
                <w:rPr>
                  <w:rFonts w:ascii="Times New Roman" w:eastAsia="Calibri" w:hAnsi="Times New Roman"/>
                  <w:sz w:val="22"/>
                  <w:szCs w:val="22"/>
                </w:rPr>
                <w:t>Настройка не требовалась</w:t>
              </w:r>
            </w:ins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73AC9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ins w:id="2656" w:author="Учетная запись Майкрософт" w:date="2023-07-19T14:55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37CB7FF3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8686B1" w14:textId="77777777" w:rsidR="00C81814" w:rsidRPr="001837D6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657" w:author="Учетная запись Майкрософт" w:date="2023-07-19T14:04:00Z">
                  <w:rPr/>
                </w:rPrChange>
              </w:rPr>
              <w:pPrChange w:id="265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72EA3A1F" w14:textId="04A1A43A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TIRCA318731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C4A0FD" w14:textId="4825FC11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Температура УРМ после Т-25/3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60C8C6" w14:textId="7443FE73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033CFB" w14:textId="6F857FA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473622" w14:textId="6F7F2FDD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F4A518" w14:textId="7D5C1769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6E758A" w14:textId="50FB0729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39A017A9" w14:textId="494E9F03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B870C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4CF23CC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61A012" w14:textId="77777777" w:rsidR="00C81814" w:rsidRPr="001837D6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659" w:author="Учетная запись Майкрософт" w:date="2023-07-19T14:04:00Z">
                  <w:rPr/>
                </w:rPrChange>
              </w:rPr>
              <w:pPrChange w:id="266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</w:tcPr>
          <w:p w14:paraId="3246CB79" w14:textId="1859EE40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TIRCA31650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F8C163" w14:textId="4D15CDD6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</w:pPr>
            <w:r w:rsidRPr="00314DE7">
              <w:rPr>
                <w:rFonts w:ascii="Times New Roman" w:hAnsi="Times New Roman"/>
                <w:color w:val="000000"/>
                <w:sz w:val="22"/>
                <w:szCs w:val="20"/>
              </w:rPr>
              <w:t>Температура УРМ после Т-25/4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21FEA67" w14:textId="58867A9C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320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70396C" w14:textId="3A1A93C8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900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57D36E" w14:textId="28A422B8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56EBB8" w14:textId="3BD4B620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95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9DB3A1" w14:textId="6A5BB5D3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1500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</w:tcPr>
          <w:p w14:paraId="270113C3" w14:textId="5B5B5570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5FE57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6643DE44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ABF78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Узел приготовления катализаторной шихты и разложения гидропероксида изопропилбензола</w:t>
            </w:r>
          </w:p>
        </w:tc>
      </w:tr>
      <w:tr w:rsidR="00C81814" w:rsidRPr="00B70B3E" w14:paraId="60D507D1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B2C9F1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61" w:author="Учетная запись Майкрософт" w:date="2023-07-19T14:07:00Z">
                  <w:rPr/>
                </w:rPrChange>
              </w:rPr>
              <w:pPrChange w:id="266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663" w:author="Учетная запись Майкрософт" w:date="2023-07-19T14:05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664" w:author="Учетная запись Майкрософт" w:date="2023-07-19T14:07:00Z">
                    <w:rPr/>
                  </w:rPrChange>
                </w:rPr>
                <w:delText>77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9FA0A5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FICA53608_1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6B01F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катализаторной шихты в Р-14/2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367B0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230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1B8F4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4132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6E69E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230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25E8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65101B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BB847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6C787192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9C72C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65" w:author="Учетная запись Майкрософт" w:date="2023-07-19T14:07:00Z">
                  <w:rPr/>
                </w:rPrChange>
              </w:rPr>
              <w:pPrChange w:id="266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667" w:author="Учетная запись Майкрософт" w:date="2023-07-19T14:05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668" w:author="Учетная запись Майкрософт" w:date="2023-07-19T14:07:00Z">
                    <w:rPr/>
                  </w:rPrChange>
                </w:rPr>
                <w:delText>78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17AD28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FIC53604_2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EC56D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ГПИПБ в Р-14/2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CB89D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739E8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9554F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E9833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5B95A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88AB6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24DE7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Шкала прибора до 20 т/ч (текущий расход 19-19,8 т/ч)</w:t>
            </w:r>
          </w:p>
        </w:tc>
      </w:tr>
      <w:tr w:rsidR="00C81814" w:rsidRPr="00B70B3E" w14:paraId="6B657B1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A9DA29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69" w:author="Учетная запись Майкрософт" w:date="2023-07-19T14:07:00Z">
                  <w:rPr/>
                </w:rPrChange>
              </w:rPr>
              <w:pPrChange w:id="267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671" w:author="Учетная запись Майкрософт" w:date="2023-07-19T14:05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672" w:author="Учетная запись Майкрософт" w:date="2023-07-19T14:07:00Z">
                    <w:rPr/>
                  </w:rPrChange>
                </w:rPr>
                <w:delText>79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2334E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FIC53623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B266B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РМ в трубу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1BC65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959AA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59D8D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0C5D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400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11934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30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4B048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F94F5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743943A7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30344B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73" w:author="Учетная запись Майкрософт" w:date="2023-07-19T14:07:00Z">
                  <w:rPr/>
                </w:rPrChange>
              </w:rPr>
              <w:pPrChange w:id="267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675" w:author="Учетная запись Майкрософт" w:date="2023-07-19T14:05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676" w:author="Учетная запись Майкрософт" w:date="2023-07-19T14:07:00Z">
                    <w:rPr/>
                  </w:rPrChange>
                </w:rPr>
                <w:delText>80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752DC5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TICA51623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DCC1A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РМ после Т-15/2,1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FF57F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90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DEDFF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60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3183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05D2A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90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6DFE4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60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FC0751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59770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Необходима проверка, настройка.</w:t>
            </w:r>
          </w:p>
        </w:tc>
      </w:tr>
      <w:tr w:rsidR="00C81814" w:rsidRPr="00B70B3E" w14:paraId="4A919E6A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E54944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77" w:author="Учетная запись Майкрософт" w:date="2023-07-19T14:07:00Z">
                  <w:rPr/>
                </w:rPrChange>
              </w:rPr>
              <w:pPrChange w:id="267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679" w:author="Учетная запись Майкрософт" w:date="2023-07-19T14:05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680" w:author="Учетная запись Майкрософт" w:date="2023-07-19T14:07:00Z">
                    <w:rPr/>
                  </w:rPrChange>
                </w:rPr>
                <w:delText>81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E38894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TICA51624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F6240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РМ после Т-15/3,4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D1213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90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F3505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60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5EA12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58424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90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F4A9F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60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A2842D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9064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Необходима проверка, настройка.</w:t>
            </w:r>
          </w:p>
        </w:tc>
      </w:tr>
      <w:tr w:rsidR="00C81814" w:rsidRPr="00B70B3E" w14:paraId="3644A79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772831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81" w:author="Учетная запись Майкрософт" w:date="2023-07-19T14:07:00Z">
                  <w:rPr/>
                </w:rPrChange>
              </w:rPr>
              <w:pPrChange w:id="268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683" w:author="Учетная запись Майкрософт" w:date="2023-07-19T14:05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684" w:author="Учетная запись Майкрософт" w:date="2023-07-19T14:07:00Z">
                    <w:rPr/>
                  </w:rPrChange>
                </w:rPr>
                <w:delText>82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94DB7E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TICA51622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57D3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РМ после Т-15/5,6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F1DF2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70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0AC72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86802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F01ED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70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DC8F9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47DCAE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DDF67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 xml:space="preserve">Необходима проверка, настройка. </w:t>
            </w:r>
          </w:p>
        </w:tc>
      </w:tr>
      <w:tr w:rsidR="00C81814" w:rsidRPr="00B70B3E" w14:paraId="329D6ED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F2C52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85" w:author="Учетная запись Майкрософт" w:date="2023-07-19T14:07:00Z">
                  <w:rPr/>
                </w:rPrChange>
              </w:rPr>
              <w:pPrChange w:id="268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687" w:author="Учетная запись Майкрософт" w:date="2023-07-19T14:05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688" w:author="Учетная запись Майкрософт" w:date="2023-07-19T14:07:00Z">
                    <w:rPr/>
                  </w:rPrChange>
                </w:rPr>
                <w:delText>83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6B40A0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LICA54150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F25A6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РМ в Е-16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8335C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200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B2DFA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3A9A4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3E623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200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4C08D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350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6FC06F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4B41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На потоке отсутствует расход.</w:t>
            </w:r>
          </w:p>
        </w:tc>
      </w:tr>
      <w:tr w:rsidR="00C81814" w:rsidRPr="00B70B3E" w14:paraId="6C991CC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B2B0AE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89" w:author="Учетная запись Майкрософт" w:date="2023-07-19T14:07:00Z">
                  <w:rPr/>
                </w:rPrChange>
              </w:rPr>
              <w:pPrChange w:id="269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691" w:author="Учетная запись Майкрософт" w:date="2023-07-19T14:05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692" w:author="Учетная запись Майкрософт" w:date="2023-07-19T14:07:00Z">
                    <w:rPr/>
                  </w:rPrChange>
                </w:rPr>
                <w:delText>84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30FD5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TICA51240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F5A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РМ после 203/1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A3FBF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130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5BC3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3995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EECAB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130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E3B11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1700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30D745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34A48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118677C6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F28FB5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93" w:author="Учетная запись Майкрософт" w:date="2023-07-19T14:07:00Z">
                  <w:rPr/>
                </w:rPrChange>
              </w:rPr>
              <w:pPrChange w:id="269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695" w:author="Учетная запись Майкрософт" w:date="2023-07-19T14:05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696" w:author="Учетная запись Майкрософт" w:date="2023-07-19T14:07:00Z">
                    <w:rPr/>
                  </w:rPrChange>
                </w:rPr>
                <w:delText>85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7FE54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TIC51628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8AA19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Tемпература РМ после Т-203/2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64FEE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130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94E6C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660C9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FD4AA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130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CE3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6432B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FAC5E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 в работе на момент обследования.</w:t>
            </w:r>
          </w:p>
        </w:tc>
      </w:tr>
      <w:tr w:rsidR="00C81814" w:rsidRPr="00B70B3E" w14:paraId="45461459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ADA664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97" w:author="Учетная запись Майкрософт" w:date="2023-07-19T14:07:00Z">
                  <w:rPr/>
                </w:rPrChange>
              </w:rPr>
              <w:pPrChange w:id="269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699" w:author="Учетная запись Майкрософт" w:date="2023-07-19T14:05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00" w:author="Учетная запись Майкрософт" w:date="2023-07-19T14:07:00Z">
                    <w:rPr/>
                  </w:rPrChange>
                </w:rPr>
                <w:lastRenderedPageBreak/>
                <w:delText>86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6D544C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PIRCA52001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BBBF3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РМР из Т-201 в Е-16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A25FD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250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42A46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AAB8B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7D63D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250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C898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9E49FA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CE094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Клапан в насыщении (открыт - 100%). Забиваются фильтры Ф-1,2,3.</w:t>
            </w:r>
          </w:p>
        </w:tc>
      </w:tr>
      <w:tr w:rsidR="00C81814" w:rsidRPr="00B70B3E" w14:paraId="652CDA62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877F5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Узел выделения ацетона из реакционной массы</w:t>
            </w:r>
          </w:p>
        </w:tc>
      </w:tr>
      <w:tr w:rsidR="00C81814" w:rsidRPr="00B70B3E" w14:paraId="406A5159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C2E122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01" w:author="Учетная запись Майкрософт" w:date="2023-07-19T14:07:00Z">
                  <w:rPr/>
                </w:rPrChange>
              </w:rPr>
              <w:pPrChange w:id="270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03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04" w:author="Учетная запись Майкрософт" w:date="2023-07-19T14:07:00Z">
                    <w:rPr/>
                  </w:rPrChange>
                </w:rPr>
                <w:delText>87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3438EA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FIC53701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C5349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РМ на питание К-21/1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FC2C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0F78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05EE8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9DB3F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0E310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27A82C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F8B5F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707C2537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BFA424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05" w:author="Учетная запись Майкрософт" w:date="2023-07-19T14:07:00Z">
                  <w:rPr/>
                </w:rPrChange>
              </w:rPr>
              <w:pPrChange w:id="270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07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08" w:author="Учетная запись Майкрософт" w:date="2023-07-19T14:07:00Z">
                    <w:rPr/>
                  </w:rPrChange>
                </w:rPr>
                <w:delText>88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08C6A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FIC53703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8E84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перед К-21/1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B2D05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EE90F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3B150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2EFE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77D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35385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C05B5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44E74F4F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AC934F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09" w:author="Учетная запись Майкрософт" w:date="2023-07-19T14:07:00Z">
                  <w:rPr/>
                </w:rPrChange>
              </w:rPr>
              <w:pPrChange w:id="271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11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12" w:author="Учетная запись Майкрософт" w:date="2023-07-19T14:07:00Z">
                    <w:rPr/>
                  </w:rPrChange>
                </w:rPr>
                <w:delText>89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89C1FE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TICA51704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81CC5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кубе К-21/1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83DF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E980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DA45B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05D4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F7860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DD591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B08B9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 держит задание (необходима каскадная схема с паром)</w:t>
            </w:r>
          </w:p>
        </w:tc>
      </w:tr>
      <w:tr w:rsidR="00C81814" w:rsidRPr="00B70B3E" w14:paraId="31FABF6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DA596B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13" w:author="Учетная запись Майкрософт" w:date="2023-07-19T14:07:00Z">
                  <w:rPr/>
                </w:rPrChange>
              </w:rPr>
              <w:pPrChange w:id="271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15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16" w:author="Учетная запись Майкрософт" w:date="2023-07-19T14:07:00Z">
                    <w:rPr/>
                  </w:rPrChange>
                </w:rPr>
                <w:delText>90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BA5684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LIRCA54704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9DBF1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куба K-21/1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791D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63CF4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14E57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B4B37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54D76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ED7A29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477F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56015CA5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DC49B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17" w:author="Учетная запись Майкрософт" w:date="2023-07-19T14:07:00Z">
                  <w:rPr/>
                </w:rPrChange>
              </w:rPr>
              <w:pPrChange w:id="271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19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720" w:author="Учетная запись Майкрософт" w:date="2023-07-19T14:07:00Z">
                    <w:rPr/>
                  </w:rPrChange>
                </w:rPr>
                <w:delText>91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8BC679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FICA53705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DFF53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РМ на питание К-21/2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FDAA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04536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0026E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E1444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477B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572466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02E46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 в работе на момент обследования.</w:t>
            </w:r>
          </w:p>
        </w:tc>
      </w:tr>
      <w:tr w:rsidR="00C81814" w:rsidRPr="00B70B3E" w14:paraId="50B7A23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4C113E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21" w:author="Учетная запись Майкрософт" w:date="2023-07-19T14:07:00Z">
                  <w:rPr/>
                </w:rPrChange>
              </w:rPr>
              <w:pPrChange w:id="272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23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24" w:author="Учетная запись Майкрософт" w:date="2023-07-19T14:07:00Z">
                    <w:rPr/>
                  </w:rPrChange>
                </w:rPr>
                <w:delText>92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A3E2F3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FIC53707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A5696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перед К-21/2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A79C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9E0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94663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2D0A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AB941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25D5F9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2A16C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62670B9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D7B383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25" w:author="Учетная запись Майкрософт" w:date="2023-07-19T14:07:00Z">
                  <w:rPr/>
                </w:rPrChange>
              </w:rPr>
              <w:pPrChange w:id="272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27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728" w:author="Учетная запись Майкрософт" w:date="2023-07-19T14:07:00Z">
                    <w:rPr/>
                  </w:rPrChange>
                </w:rPr>
                <w:delText>93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0E68A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TIC51708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1B42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кубе К-21/2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F7E0D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79FD7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FEE1B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26135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C156C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12B36D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1E46797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42A5BD16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353983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29" w:author="Учетная запись Майкрософт" w:date="2023-07-19T14:07:00Z">
                  <w:rPr/>
                </w:rPrChange>
              </w:rPr>
              <w:pPrChange w:id="273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31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32" w:author="Учетная запись Майкрософт" w:date="2023-07-19T14:07:00Z">
                    <w:rPr/>
                  </w:rPrChange>
                </w:rPr>
                <w:delText>94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2EC284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LIRCA54700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D16BB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куба K-21/2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EB32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CBF7A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E8674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CF163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311E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6224BB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CC091CA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62668147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53D280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33" w:author="Учетная запись Майкрософт" w:date="2023-07-19T14:07:00Z">
                  <w:rPr/>
                </w:rPrChange>
              </w:rPr>
              <w:pPrChange w:id="273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35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736" w:author="Учетная запись Майкрософт" w:date="2023-07-19T14:07:00Z">
                    <w:rPr/>
                  </w:rPrChange>
                </w:rPr>
                <w:delText>95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9BF6CB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LICA54730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BA77D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E-26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93E79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27809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7BFAE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54C9D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0A5E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F799CD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82724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6732E89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A7443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37" w:author="Учетная запись Майкрософт" w:date="2023-07-19T14:07:00Z">
                  <w:rPr/>
                </w:rPrChange>
              </w:rPr>
              <w:pPrChange w:id="273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39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40" w:author="Учетная запись Майкрософт" w:date="2023-07-19T14:07:00Z">
                    <w:rPr/>
                  </w:rPrChange>
                </w:rPr>
                <w:delText>96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CADE4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FIC53230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BEC6A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10% NaOH в 30a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D8B61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F334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EFF6C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DBEA8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C1A8B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71721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334D8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62A9EEED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120F46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41" w:author="Учетная запись Майкрософт" w:date="2023-07-19T14:07:00Z">
                  <w:rPr/>
                </w:rPrChange>
              </w:rPr>
              <w:pPrChange w:id="274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43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44" w:author="Учетная запись Майкрософт" w:date="2023-07-19T14:07:00Z">
                    <w:rPr/>
                  </w:rPrChange>
                </w:rPr>
                <w:delText>97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AE0B42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FIC53250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6C90E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в 30a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FF486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888B0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9703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62D96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C221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DF3EB3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4C08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 xml:space="preserve">Необходима проверка, настройка. Клапан закусывает. </w:t>
            </w:r>
          </w:p>
        </w:tc>
      </w:tr>
      <w:tr w:rsidR="00C81814" w:rsidRPr="00B70B3E" w14:paraId="6426D6F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3FE0AD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45" w:author="Учетная запись Майкрософт" w:date="2023-07-19T14:07:00Z">
                  <w:rPr/>
                </w:rPrChange>
              </w:rPr>
              <w:pPrChange w:id="274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47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48" w:author="Учетная запись Майкрософт" w:date="2023-07-19T14:07:00Z">
                    <w:rPr/>
                  </w:rPrChange>
                </w:rPr>
                <w:delText>98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99B19E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FIC53270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C75B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альдегид/ацетон от Н-37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7D21C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4EA5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1FD84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954F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FC750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922282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6AD97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770447F7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11CF6C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49" w:author="Учетная запись Майкрософт" w:date="2023-07-19T14:07:00Z">
                  <w:rPr/>
                </w:rPrChange>
              </w:rPr>
              <w:pPrChange w:id="275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51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52" w:author="Учетная запись Майкрософт" w:date="2023-07-19T14:07:00Z">
                    <w:rPr/>
                  </w:rPrChange>
                </w:rPr>
                <w:delText>99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34F283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TIC51341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C6B8D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 кубе 30a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AE21C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523A3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910E6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E3446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36D2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43FF75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00B3F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Нет расхода пара.</w:t>
            </w:r>
          </w:p>
        </w:tc>
      </w:tr>
      <w:tr w:rsidR="00C81814" w:rsidRPr="00B70B3E" w14:paraId="1FD6EBA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9D500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53" w:author="Учетная запись Майкрософт" w:date="2023-07-19T14:07:00Z">
                  <w:rPr/>
                </w:rPrChange>
              </w:rPr>
              <w:pPrChange w:id="275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55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756" w:author="Учетная запись Майкрософт" w:date="2023-07-19T14:07:00Z">
                    <w:rPr/>
                  </w:rPrChange>
                </w:rPr>
                <w:delText>100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D7D4E0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LICA54380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26FAB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кубе 30a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6E3EA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65D77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07F1C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D361B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9990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64F932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CE210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78A5B56A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B5025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57" w:author="Учетная запись Майкрософт" w:date="2023-07-19T14:07:00Z">
                  <w:rPr/>
                </w:rPrChange>
              </w:rPr>
              <w:pPrChange w:id="275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59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760" w:author="Учетная запись Майкрософт" w:date="2023-07-19T14:07:00Z">
                    <w:rPr/>
                  </w:rPrChange>
                </w:rPr>
                <w:delText>101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9DE533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LICA54390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A37A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альдегидной фракции в Е-36а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A6962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B39C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3490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564A7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72BF4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209B5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F39B9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 проверка, настройка.</w:t>
            </w:r>
          </w:p>
        </w:tc>
      </w:tr>
      <w:tr w:rsidR="00C81814" w:rsidRPr="00B70B3E" w14:paraId="4248E03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2DAC7B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61" w:author="Учетная запись Майкрософт" w:date="2023-07-19T14:07:00Z">
                  <w:rPr/>
                </w:rPrChange>
              </w:rPr>
              <w:pPrChange w:id="276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63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64" w:author="Учетная запись Майкрософт" w:date="2023-07-19T14:07:00Z">
                    <w:rPr/>
                  </w:rPrChange>
                </w:rPr>
                <w:lastRenderedPageBreak/>
                <w:delText>102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B3E9FA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FIC53010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FD9F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10% NaOH в К-130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DA45E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B79E7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6C08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55B71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DCD5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9B503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61C82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57D4913A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CE08C8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65" w:author="Учетная запись Майкрософт" w:date="2023-07-19T14:07:00Z">
                  <w:rPr/>
                </w:rPrChange>
              </w:rPr>
              <w:pPrChange w:id="276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67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768" w:author="Учетная запись Майкрософт" w:date="2023-07-19T14:07:00Z">
                    <w:rPr/>
                  </w:rPrChange>
                </w:rPr>
                <w:delText>103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B33930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FIC53040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9B8FF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в К-130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EECCD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34892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6AF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37B45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0D437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2E132D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687EC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21584AEF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D43E5B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69" w:author="Учетная запись Майкрософт" w:date="2023-07-19T14:07:00Z">
                  <w:rPr/>
                </w:rPrChange>
              </w:rPr>
              <w:pPrChange w:id="277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71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72" w:author="Учетная запись Майкрософт" w:date="2023-07-19T14:07:00Z">
                    <w:rPr/>
                  </w:rPrChange>
                </w:rPr>
                <w:delText>104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968EC3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TICA51120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3A0A6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на 12 тарелке в К-130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AE4C9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BD0CA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9B4DA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FF5B4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DC1E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8E4B89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89AA5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 проверка, настройка.</w:t>
            </w:r>
          </w:p>
        </w:tc>
      </w:tr>
      <w:tr w:rsidR="00C81814" w:rsidRPr="00B70B3E" w14:paraId="1AF95BA5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3F7450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73" w:author="Учетная запись Майкрософт" w:date="2023-07-19T14:07:00Z">
                  <w:rPr/>
                </w:rPrChange>
              </w:rPr>
              <w:pPrChange w:id="277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75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76" w:author="Учетная запись Майкрософт" w:date="2023-07-19T14:07:00Z">
                    <w:rPr/>
                  </w:rPrChange>
                </w:rPr>
                <w:delText>105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45DF17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LICA54040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0511E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кубе К-130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8BF90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DD209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3715C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4BF2A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A8A55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6DBEF0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6E5D2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5430C6D1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3D89C1" w14:textId="77777777" w:rsidR="00C81814" w:rsidRPr="00193963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77" w:author="Учетная запись Майкрософт" w:date="2023-07-19T14:07:00Z">
                  <w:rPr/>
                </w:rPrChange>
              </w:rPr>
              <w:pPrChange w:id="277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79" w:author="Учетная запись Майкрософт" w:date="2023-07-19T14:06:00Z">
              <w:r w:rsidRPr="00193963" w:rsidDel="001837D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80" w:author="Учетная запись Майкрософт" w:date="2023-07-19T14:07:00Z">
                    <w:rPr/>
                  </w:rPrChange>
                </w:rPr>
                <w:delText>106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2DA8F8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LICA54210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C0DC6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Е-36/3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D505C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4BAEB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280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7B3D6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FBA3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6A37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77B13B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B0C98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 проверка, настройка.</w:t>
            </w:r>
          </w:p>
        </w:tc>
      </w:tr>
      <w:tr w:rsidR="00C81814" w:rsidRPr="00B70B3E" w14:paraId="5F2844D7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481A5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Узел выделения фенола из реакционной массы</w:t>
            </w:r>
          </w:p>
        </w:tc>
      </w:tr>
      <w:tr w:rsidR="00C81814" w:rsidRPr="00B70B3E" w14:paraId="2A20EFCA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E5CB0B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81" w:author="Учетная запись Майкрософт" w:date="2023-07-19T14:16:00Z">
                  <w:rPr/>
                </w:rPrChange>
              </w:rPr>
              <w:pPrChange w:id="278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83" w:author="Учетная запись Майкрософт" w:date="2023-07-19T14:11:00Z">
              <w:r w:rsidRPr="00596945" w:rsidDel="00193963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84" w:author="Учетная запись Майкрософт" w:date="2023-07-19T14:16:00Z">
                    <w:rPr/>
                  </w:rPrChange>
                </w:rPr>
                <w:delText>107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AB1DC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FIC53804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C27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в К-37/1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0A771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887C5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7B3C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57E75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5250C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F235F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0D23B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 в работе на момент обследования.</w:t>
            </w:r>
          </w:p>
        </w:tc>
      </w:tr>
      <w:tr w:rsidR="00C81814" w:rsidRPr="00B70B3E" w14:paraId="5D33B761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9BE1F7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85" w:author="Учетная запись Майкрософт" w:date="2023-07-19T14:16:00Z">
                  <w:rPr/>
                </w:rPrChange>
              </w:rPr>
              <w:pPrChange w:id="278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87" w:author="Учетная запись Майкрософт" w:date="2023-07-19T14:11:00Z">
              <w:r w:rsidRPr="00596945" w:rsidDel="00193963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88" w:author="Учетная запись Майкрософт" w:date="2023-07-19T14:16:00Z">
                    <w:rPr/>
                  </w:rPrChange>
                </w:rPr>
                <w:delText>108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338997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FIC53806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6386A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кубовой жидкости К-37/1 в 0406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317F2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E79D8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945F2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140E4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75686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934105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62AA7F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71EB269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0EFE00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89" w:author="Учетная запись Майкрософт" w:date="2023-07-19T14:16:00Z">
                  <w:rPr/>
                </w:rPrChange>
              </w:rPr>
              <w:pPrChange w:id="279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91" w:author="Учетная запись Майкрософт" w:date="2023-07-19T14:11:00Z">
              <w:r w:rsidRPr="00596945" w:rsidDel="00193963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792" w:author="Учетная запись Майкрософт" w:date="2023-07-19T14:16:00Z">
                    <w:rPr/>
                  </w:rPrChange>
                </w:rPr>
                <w:delText>109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E32FFD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TICA51803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8DE40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кубе К-37/1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70A87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28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FAEC1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3FFD8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EF0A3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28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6729A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AB5F7C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1EFA71F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546600D2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33DF32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93" w:author="Учетная запись Майкрософт" w:date="2023-07-19T14:16:00Z">
                  <w:rPr/>
                </w:rPrChange>
              </w:rPr>
              <w:pPrChange w:id="279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95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796" w:author="Учетная запись Майкрософт" w:date="2023-07-19T14:16:00Z">
                    <w:rPr/>
                  </w:rPrChange>
                </w:rPr>
                <w:delText>110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065C8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FIC53814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17847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в К-37/2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41037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2F0EA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52D4E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BE2B2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99E4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F8ADFF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DBF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Не в работе на момент обследования.</w:t>
            </w:r>
          </w:p>
        </w:tc>
      </w:tr>
      <w:tr w:rsidR="00C81814" w:rsidRPr="00B70B3E" w14:paraId="28ECFC1F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3A68AE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797" w:author="Учетная запись Майкрософт" w:date="2023-07-19T14:16:00Z">
                  <w:rPr/>
                </w:rPrChange>
              </w:rPr>
              <w:pPrChange w:id="279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799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800" w:author="Учетная запись Майкрософт" w:date="2023-07-19T14:16:00Z">
                    <w:rPr/>
                  </w:rPrChange>
                </w:rPr>
                <w:delText>111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3CEC6B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LICA54813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AAE6D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кубе К-37/2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67EB4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9DCB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54E46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CACBF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FF6AF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1B78B5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68EA2F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6C76D8D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90EC15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01" w:author="Учетная запись Майкрософт" w:date="2023-07-19T14:16:00Z">
                  <w:rPr/>
                </w:rPrChange>
              </w:rPr>
              <w:pPrChange w:id="280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03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804" w:author="Учетная запись Майкрософт" w:date="2023-07-19T14:16:00Z">
                    <w:rPr/>
                  </w:rPrChange>
                </w:rPr>
                <w:delText>112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BDABA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TICA51813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F378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кубе К-37/2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30F2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598A2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1620E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F85DB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130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2FE04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BB5FA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2525AEC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4A778552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6A7AEA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05" w:author="Учетная запись Майкрософт" w:date="2023-07-19T14:16:00Z">
                  <w:rPr/>
                </w:rPrChange>
              </w:rPr>
              <w:pPrChange w:id="280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07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808" w:author="Учетная запись Майкрософт" w:date="2023-07-19T14:16:00Z">
                    <w:rPr/>
                  </w:rPrChange>
                </w:rPr>
                <w:delText>113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FA3AB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FIC53827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ACA62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сырца в К-37/3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6DF35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C2E2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23BC8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04548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2B451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007385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09FE8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Необходима проверка, настройка. В зашкале.</w:t>
            </w:r>
          </w:p>
        </w:tc>
      </w:tr>
      <w:tr w:rsidR="00C81814" w:rsidRPr="00B70B3E" w14:paraId="7E0BF6C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427ED1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09" w:author="Учетная запись Майкрософт" w:date="2023-07-19T14:16:00Z">
                  <w:rPr/>
                </w:rPrChange>
              </w:rPr>
              <w:pPrChange w:id="281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11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812" w:author="Учетная запись Майкрософт" w:date="2023-07-19T14:16:00Z">
                    <w:rPr/>
                  </w:rPrChange>
                </w:rPr>
                <w:delText>114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008049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FIC53824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A43D6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в К-37/3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D4E65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94B75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49B55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BE50F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354B3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93EA2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9C9B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7E96F745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07EC58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13" w:author="Учетная запись Майкрософт" w:date="2023-07-19T14:16:00Z">
                  <w:rPr/>
                </w:rPrChange>
              </w:rPr>
              <w:pPrChange w:id="281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15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16" w:author="Учетная запись Майкрософт" w:date="2023-07-19T14:16:00Z">
                    <w:rPr/>
                  </w:rPrChange>
                </w:rPr>
                <w:delText>115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702A5B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FIC53805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9D1F3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фенола на питания К-100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C3A63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BB9D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603C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B3DB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AA475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802D4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56A22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Необходима проверка, настройка. Периодически биение824</w:t>
            </w:r>
          </w:p>
        </w:tc>
      </w:tr>
      <w:tr w:rsidR="00C81814" w:rsidRPr="00B70B3E" w14:paraId="498222EF" w14:textId="77777777" w:rsidTr="006510C1">
        <w:trPr>
          <w:gridAfter w:val="2"/>
          <w:wAfter w:w="239" w:type="dxa"/>
          <w:trHeight w:val="300"/>
        </w:trPr>
        <w:tc>
          <w:tcPr>
            <w:tcW w:w="139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991B1D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17" w:author="Учетная запись Майкрософт" w:date="2023-07-19T14:16:00Z">
                  <w:rPr/>
                </w:rPrChange>
              </w:rPr>
              <w:pPrChange w:id="281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19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820" w:author="Учетная запись Майкрософт" w:date="2023-07-19T14:16:00Z">
                    <w:rPr/>
                  </w:rPrChange>
                </w:rPr>
                <w:delText>116</w:delText>
              </w:r>
            </w:del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B1E38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FIC53826</w:t>
            </w:r>
          </w:p>
        </w:tc>
        <w:tc>
          <w:tcPr>
            <w:tcW w:w="23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73850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кубовой жидкости К-37/3 в 0406</w:t>
            </w:r>
          </w:p>
        </w:tc>
        <w:tc>
          <w:tcPr>
            <w:tcW w:w="84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2EC4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EECDE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87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5EB76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FCD3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145</w:t>
            </w:r>
          </w:p>
        </w:tc>
        <w:tc>
          <w:tcPr>
            <w:tcW w:w="109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61904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90</w:t>
            </w:r>
          </w:p>
        </w:tc>
        <w:tc>
          <w:tcPr>
            <w:tcW w:w="100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E7C11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E7610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Нестабильная работа расходомера.</w:t>
            </w:r>
          </w:p>
        </w:tc>
      </w:tr>
      <w:tr w:rsidR="00C81814" w:rsidRPr="00B70B3E" w14:paraId="492657E5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82F920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21" w:author="Учетная запись Майкрософт" w:date="2023-07-19T14:16:00Z">
                  <w:rPr/>
                </w:rPrChange>
              </w:rPr>
              <w:pPrChange w:id="2822" w:author="Учетная запись Майкрософт" w:date="2023-07-19T14:29:00Z">
                <w:pPr>
                  <w:spacing w:line="240" w:lineRule="auto"/>
                  <w:ind w:firstLine="0"/>
                  <w:jc w:val="left"/>
                </w:pPr>
              </w:pPrChange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9C1358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9F053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4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896E3B2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6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A9F4A9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1BDECB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5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63F0510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AB1FF44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0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9AC657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B7F45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Необходима проверка, настройка. </w:t>
            </w:r>
          </w:p>
        </w:tc>
      </w:tr>
      <w:tr w:rsidR="00C81814" w:rsidRPr="00B70B3E" w14:paraId="5233C4D6" w14:textId="77777777" w:rsidTr="006510C1">
        <w:trPr>
          <w:gridAfter w:val="2"/>
          <w:wAfter w:w="239" w:type="dxa"/>
          <w:trHeight w:val="300"/>
        </w:trPr>
        <w:tc>
          <w:tcPr>
            <w:tcW w:w="139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06CA4D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23" w:author="Учетная запись Майкрософт" w:date="2023-07-19T14:16:00Z">
                  <w:rPr/>
                </w:rPrChange>
              </w:rPr>
              <w:pPrChange w:id="282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25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826" w:author="Учетная запись Майкрософт" w:date="2023-07-19T14:16:00Z">
                    <w:rPr/>
                  </w:rPrChange>
                </w:rPr>
                <w:delText>117</w:delText>
              </w:r>
            </w:del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BCB3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TICA51823</w:t>
            </w:r>
          </w:p>
        </w:tc>
        <w:tc>
          <w:tcPr>
            <w:tcW w:w="23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F84E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кубе К-37/3</w:t>
            </w:r>
          </w:p>
        </w:tc>
        <w:tc>
          <w:tcPr>
            <w:tcW w:w="84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9B355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28</w:t>
            </w:r>
          </w:p>
        </w:tc>
        <w:tc>
          <w:tcPr>
            <w:tcW w:w="96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59274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87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4101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9A7E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25</w:t>
            </w:r>
          </w:p>
        </w:tc>
        <w:tc>
          <w:tcPr>
            <w:tcW w:w="109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1B448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220</w:t>
            </w:r>
          </w:p>
        </w:tc>
        <w:tc>
          <w:tcPr>
            <w:tcW w:w="100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21A3D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969DE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пара нестабилен.</w:t>
            </w:r>
          </w:p>
        </w:tc>
      </w:tr>
      <w:tr w:rsidR="00C81814" w:rsidRPr="00B70B3E" w14:paraId="018C55B3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132880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27" w:author="Учетная запись Майкрософт" w:date="2023-07-19T14:16:00Z">
                  <w:rPr/>
                </w:rPrChange>
              </w:rPr>
              <w:pPrChange w:id="2828" w:author="Учетная запись Майкрософт" w:date="2023-07-19T14:29:00Z">
                <w:pPr>
                  <w:spacing w:line="240" w:lineRule="auto"/>
                  <w:ind w:firstLine="0"/>
                  <w:jc w:val="left"/>
                </w:pPr>
              </w:pPrChange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05796A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0F92D9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4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68189A4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6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8A2742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10B7D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5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68802D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0A387A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0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25475D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2F604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Необходима проверка, настройка. </w:t>
            </w:r>
          </w:p>
        </w:tc>
      </w:tr>
      <w:tr w:rsidR="00C81814" w:rsidRPr="00B70B3E" w14:paraId="03759C6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C064F4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29" w:author="Учетная запись Майкрософт" w:date="2023-07-19T14:16:00Z">
                  <w:rPr/>
                </w:rPrChange>
              </w:rPr>
              <w:pPrChange w:id="283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31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832" w:author="Учетная запись Майкрософт" w:date="2023-07-19T14:16:00Z">
                    <w:rPr/>
                  </w:rPrChange>
                </w:rPr>
                <w:delText>118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2EDD5F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FIC53845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35096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на К-100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70E5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ACCEA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DFD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BAFD6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98C23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65EC73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0D54A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52E0AFD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FE007F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33" w:author="Учетная запись Майкрософт" w:date="2023-07-19T14:16:00Z">
                  <w:rPr/>
                </w:rPrChange>
              </w:rPr>
              <w:pPrChange w:id="283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35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36" w:author="Учетная запись Майкрософт" w:date="2023-07-19T14:16:00Z">
                    <w:rPr/>
                  </w:rPrChange>
                </w:rPr>
                <w:delText>119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65E34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TIC51840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BE34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верха К-100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DB944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D548E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5BAF1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5832D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A3FC4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12589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DE153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424DA15F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6317C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37" w:author="Учетная запись Майкрософт" w:date="2023-07-19T14:16:00Z">
                  <w:rPr/>
                </w:rPrChange>
              </w:rPr>
              <w:pPrChange w:id="283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39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40" w:author="Учетная запись Майкрософт" w:date="2023-07-19T14:16:00Z">
                    <w:rPr/>
                  </w:rPrChange>
                </w:rPr>
                <w:delText>120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E6510E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TICA51844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454F5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кубе К-100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2BBD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EDEAA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FA23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0F15D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C678C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300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5136A2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DCB66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59310BE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349633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41" w:author="Учетная запись Майкрософт" w:date="2023-07-19T14:16:00Z">
                  <w:rPr/>
                </w:rPrChange>
              </w:rPr>
              <w:pPrChange w:id="284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43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44" w:author="Учетная запись Майкрософт" w:date="2023-07-19T14:16:00Z">
                    <w:rPr/>
                  </w:rPrChange>
                </w:rPr>
                <w:delText>121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772F07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LICA54844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7F686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кубе К-100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4542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ACA91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DECFA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1621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D8C3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8E9BF4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5AD1D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 проверка, настройка.</w:t>
            </w:r>
          </w:p>
        </w:tc>
      </w:tr>
      <w:tr w:rsidR="00C81814" w:rsidRPr="00B70B3E" w14:paraId="339B6324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A2A536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45" w:author="Учетная запись Майкрософт" w:date="2023-07-19T14:16:00Z">
                  <w:rPr/>
                </w:rPrChange>
              </w:rPr>
              <w:pPrChange w:id="284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47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48" w:author="Учетная запись Майкрософт" w:date="2023-07-19T14:16:00Z">
                    <w:rPr/>
                  </w:rPrChange>
                </w:rPr>
                <w:delText>122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FA8F1F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FIRC53400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57796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деминерализованной воды в емкость 108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D95B2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8BC9B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6D27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5F12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16D0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23FF1F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33785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7D659FF8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3719E4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49" w:author="Учетная запись Майкрософт" w:date="2023-07-19T14:16:00Z">
                  <w:rPr/>
                </w:rPrChange>
              </w:rPr>
              <w:pPrChange w:id="285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51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52" w:author="Учетная запись Майкрософт" w:date="2023-07-19T14:16:00Z">
                    <w:rPr/>
                  </w:rPrChange>
                </w:rPr>
                <w:delText>123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BE93A6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LICA54849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2AE4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Уровень углеводородной фракции в Е-70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94B55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FE3CB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6B744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9565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52DD9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70BBF5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89CD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7C31A75E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B6F251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53" w:author="Учетная запись Майкрософт" w:date="2023-07-19T14:16:00Z">
                  <w:rPr/>
                </w:rPrChange>
              </w:rPr>
              <w:pPrChange w:id="285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55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56" w:author="Учетная запись Майкрософт" w:date="2023-07-19T14:16:00Z">
                    <w:rPr/>
                  </w:rPrChange>
                </w:rPr>
                <w:delText>124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7AE5C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TIC51856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CD6FF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кубовой жидкости К-42 из Т-97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4D0F7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569BE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A6A5D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34C4D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6FDAC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1299F8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D9A23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Клапан в насыщении (открыт - 100%).</w:t>
            </w:r>
          </w:p>
        </w:tc>
      </w:tr>
      <w:tr w:rsidR="00C81814" w:rsidRPr="00B70B3E" w14:paraId="2CCE6D5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EEBD9B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57" w:author="Учетная запись Майкрософт" w:date="2023-07-19T14:16:00Z">
                  <w:rPr/>
                </w:rPrChange>
              </w:rPr>
              <w:pPrChange w:id="285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59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860" w:author="Учетная запись Майкрософт" w:date="2023-07-19T14:16:00Z">
                    <w:rPr/>
                  </w:rPrChange>
                </w:rPr>
                <w:delText>125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CECB1E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TIC510054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71FFE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фенола на выхода Т-97.3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72121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D9EE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36D36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57C53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35C9C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58B301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BF9BF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4FB558D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5F8C1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61" w:author="Учетная запись Майкрософт" w:date="2023-07-19T14:16:00Z">
                  <w:rPr/>
                </w:rPrChange>
              </w:rPr>
              <w:pPrChange w:id="286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63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64" w:author="Учетная запись Майкрософт" w:date="2023-07-19T14:16:00Z">
                    <w:rPr/>
                  </w:rPrChange>
                </w:rPr>
                <w:delText>126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564BC8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TICA51863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A1A4F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кубе К-90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437A3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B476E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3785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6C0F9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A0303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4656AB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BE10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0B66D5E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1EBF1E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65" w:author="Учетная запись Майкрософт" w:date="2023-07-19T14:16:00Z">
                  <w:rPr/>
                </w:rPrChange>
              </w:rPr>
              <w:pPrChange w:id="286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67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68" w:author="Учетная запись Майкрософт" w:date="2023-07-19T14:16:00Z">
                    <w:rPr/>
                  </w:rPrChange>
                </w:rPr>
                <w:delText>127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96E1E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FIC53210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64318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питания в К-48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CC079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4D058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D8D5D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F965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87FC6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4EA98A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E9F6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39CCDCE2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2855A3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69" w:author="Учетная запись Майкрософт" w:date="2023-07-19T14:16:00Z">
                  <w:rPr/>
                </w:rPrChange>
              </w:rPr>
              <w:pPrChange w:id="287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71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872" w:author="Учетная запись Майкрософт" w:date="2023-07-19T14:16:00Z">
                    <w:rPr/>
                  </w:rPrChange>
                </w:rPr>
                <w:delText>128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D69FE7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FIC53180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541A8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дистиллята в К-100/42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8ADB8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158BA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AB6C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62732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E80DA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4615CC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30D0F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14C4091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2A571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73" w:author="Учетная запись Майкрософт" w:date="2023-07-19T14:16:00Z">
                  <w:rPr/>
                </w:rPrChange>
              </w:rPr>
              <w:pPrChange w:id="287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75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76" w:author="Учетная запись Майкрософт" w:date="2023-07-19T14:16:00Z">
                    <w:rPr/>
                  </w:rPrChange>
                </w:rPr>
                <w:delText>129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ED1A3A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FIC53160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7F77E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в К-48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28125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55692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AEEDA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E10C1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9AC7E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F4674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2BC22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 проверка, настройка.</w:t>
            </w:r>
          </w:p>
        </w:tc>
      </w:tr>
      <w:tr w:rsidR="00C81814" w:rsidRPr="00B70B3E" w14:paraId="574D3590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9D96AA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77" w:author="Учетная запись Майкрософт" w:date="2023-07-19T14:16:00Z">
                  <w:rPr/>
                </w:rPrChange>
              </w:rPr>
              <w:pPrChange w:id="2878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79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80" w:author="Учетная запись Майкрософт" w:date="2023-07-19T14:16:00Z">
                    <w:rPr/>
                  </w:rPrChange>
                </w:rPr>
                <w:delText>130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BA9D36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FIC53170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1FA92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дистиллята К-48 в Е-56/5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A9006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80607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012C7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13A16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110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23D3E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84D9F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AB00D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 проверка, настройка.</w:t>
            </w:r>
          </w:p>
        </w:tc>
      </w:tr>
      <w:tr w:rsidR="00C81814" w:rsidRPr="00B70B3E" w14:paraId="407E47E1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0CCB40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81" w:author="Учетная запись Майкрософт" w:date="2023-07-19T14:16:00Z">
                  <w:rPr/>
                </w:rPrChange>
              </w:rPr>
              <w:pPrChange w:id="2882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83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884" w:author="Учетная запись Майкрософт" w:date="2023-07-19T14:16:00Z">
                    <w:rPr/>
                  </w:rPrChange>
                </w:rPr>
                <w:delText>131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DE2C5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TIC51410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57FA7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фенола после Т-72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19B6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2379E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08C20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084CF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7DE2C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F71722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4892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3B90C3E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84AE5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85" w:author="Учетная запись Майкрософт" w:date="2023-07-19T14:16:00Z">
                  <w:rPr/>
                </w:rPrChange>
              </w:rPr>
              <w:pPrChange w:id="2886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87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888" w:author="Учетная запись Майкрософт" w:date="2023-07-19T14:16:00Z">
                    <w:rPr/>
                  </w:rPrChange>
                </w:rPr>
                <w:delText>132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87E09F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TICA51281_1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50E2E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кубе К-48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1CBAA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29,56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30E47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618,75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B8AC2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B20E1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40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D47D0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CE21A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ED097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Нет расхода пара.</w:t>
            </w:r>
          </w:p>
        </w:tc>
      </w:tr>
      <w:tr w:rsidR="00C81814" w:rsidRPr="00B70B3E" w14:paraId="6E4A50F2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7DB5E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89" w:author="Учетная запись Майкрософт" w:date="2023-07-19T14:16:00Z">
                  <w:rPr/>
                </w:rPrChange>
              </w:rPr>
              <w:pPrChange w:id="2890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91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92" w:author="Учетная запись Майкрософт" w:date="2023-07-19T14:16:00Z">
                    <w:rPr/>
                  </w:rPrChange>
                </w:rPr>
                <w:lastRenderedPageBreak/>
                <w:delText>133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67815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FIC53150</w:t>
            </w:r>
          </w:p>
        </w:tc>
        <w:tc>
          <w:tcPr>
            <w:tcW w:w="230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D89D9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кубовой жидкости К-48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21DD2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2D14D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84DAB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C66B5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1043B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0039BC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7BED4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Необходима проверка, настройка.</w:t>
            </w:r>
          </w:p>
        </w:tc>
      </w:tr>
      <w:tr w:rsidR="00C81814" w:rsidRPr="00B70B3E" w14:paraId="62AC755D" w14:textId="77777777" w:rsidTr="006510C1">
        <w:trPr>
          <w:gridAfter w:val="2"/>
          <w:wAfter w:w="239" w:type="dxa"/>
          <w:trHeight w:val="300"/>
        </w:trPr>
        <w:tc>
          <w:tcPr>
            <w:tcW w:w="139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104ECC" w14:textId="7777777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93" w:author="Учетная запись Майкрософт" w:date="2023-07-19T14:16:00Z">
                  <w:rPr/>
                </w:rPrChange>
              </w:rPr>
              <w:pPrChange w:id="2894" w:author="Учетная запись Майкрософт" w:date="2023-07-19T14:29:00Z">
                <w:pPr>
                  <w:spacing w:line="240" w:lineRule="auto"/>
                  <w:ind w:firstLine="0"/>
                  <w:jc w:val="center"/>
                </w:pPr>
              </w:pPrChange>
            </w:pPr>
            <w:del w:id="2895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896" w:author="Учетная запись Майкрософт" w:date="2023-07-19T14:16:00Z">
                    <w:rPr/>
                  </w:rPrChange>
                </w:rPr>
                <w:delText>134</w:delText>
              </w:r>
            </w:del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ABBDC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LICA54160</w:t>
            </w:r>
          </w:p>
        </w:tc>
        <w:tc>
          <w:tcPr>
            <w:tcW w:w="23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9B603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кубе К-48</w:t>
            </w:r>
          </w:p>
        </w:tc>
        <w:tc>
          <w:tcPr>
            <w:tcW w:w="84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C611F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6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AB11B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4225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105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36B45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09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B1E2D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300</w:t>
            </w:r>
          </w:p>
        </w:tc>
        <w:tc>
          <w:tcPr>
            <w:tcW w:w="100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865D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376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48B09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Некорректные показания уровнемера.</w:t>
            </w:r>
          </w:p>
        </w:tc>
      </w:tr>
      <w:tr w:rsidR="00C81814" w:rsidRPr="00B70B3E" w14:paraId="6FE6A52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1F5412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E8DD8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18662B9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4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B862A46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6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109BD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367957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5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9D9E555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3FC8EA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0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0BAD72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09D2B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Необходима проверка, настройка. </w:t>
            </w:r>
          </w:p>
        </w:tc>
      </w:tr>
      <w:tr w:rsidR="00C81814" w:rsidRPr="00B70B3E" w14:paraId="1E1FC956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5BAD9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Установка синтеза бисфенола А</w:t>
            </w:r>
          </w:p>
        </w:tc>
      </w:tr>
      <w:tr w:rsidR="00C81814" w:rsidRPr="00B70B3E" w14:paraId="54DDF5D8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7B9A5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реакции (блок 100)</w:t>
            </w:r>
          </w:p>
        </w:tc>
      </w:tr>
      <w:tr w:rsidR="00C81814" w:rsidRPr="00B70B3E" w14:paraId="2FDC4C7F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2D364F" w14:textId="4EEA215B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897" w:author="Учетная запись Майкрософт" w:date="2023-07-19T14:16:00Z">
                  <w:rPr/>
                </w:rPrChange>
              </w:rPr>
              <w:pPrChange w:id="2898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899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00" w:author="Учетная запись Майкрософт" w:date="2023-07-19T14:16:00Z">
                    <w:rPr/>
                  </w:rPrChange>
                </w:rPr>
                <w:delText>135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9628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TIC7012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6534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фенола после Е-701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058A1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901A4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4DFCC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E731F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758CA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A0CE8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204AA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7C4BAE5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6F7296" w14:textId="070E8657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01" w:author="Учетная запись Майкрософт" w:date="2023-07-19T14:16:00Z">
                  <w:rPr/>
                </w:rPrChange>
              </w:rPr>
              <w:pPrChange w:id="2902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03" w:author="Учетная запись Майкрософт" w:date="2023-07-19T14:15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04" w:author="Учетная запись Майкрософт" w:date="2023-07-19T14:16:00Z">
                    <w:rPr/>
                  </w:rPrChange>
                </w:rPr>
                <w:delText>13</w:delText>
              </w:r>
            </w:del>
            <w:del w:id="2905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06" w:author="Учетная запись Майкрософт" w:date="2023-07-19T14:16:00Z">
                    <w:rPr/>
                  </w:rPrChange>
                </w:rPr>
                <w:delText>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BC52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TIC7016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1728C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T-701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462A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C9DDB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4B73C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A43E0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ED667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81CD9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B8B6D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4E7DE7F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6C6E69" w14:textId="534468C2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07" w:author="Учетная запись Майкрософт" w:date="2023-07-19T14:16:00Z">
                  <w:rPr/>
                </w:rPrChange>
              </w:rPr>
              <w:pPrChange w:id="2908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09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10" w:author="Учетная запись Майкрософт" w:date="2023-07-19T14:16:00Z">
                    <w:rPr/>
                  </w:rPrChange>
                </w:rPr>
                <w:delText>137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4A98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FIC7011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77A15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фенола в Т-701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755A8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180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EB14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84C30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3A6DC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93739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C750E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78C72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12FCD3E1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3971D5" w14:textId="0273BA50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11" w:author="Учетная запись Майкрософт" w:date="2023-07-19T14:16:00Z">
                  <w:rPr/>
                </w:rPrChange>
              </w:rPr>
              <w:pPrChange w:id="2912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13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14" w:author="Учетная запись Майкрософт" w:date="2023-07-19T14:16:00Z">
                    <w:rPr/>
                  </w:rPrChange>
                </w:rPr>
                <w:delText>138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D0D69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FIC1002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C4388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ацетона из Е-232 в Z-100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8F08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EF427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D541D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AF26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310F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EEDDF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C6782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35B47C46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591272" w14:textId="2CBF4EC1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15" w:author="Учетная запись Майкрософт" w:date="2023-07-19T14:16:00Z">
                  <w:rPr/>
                </w:rPrChange>
              </w:rPr>
              <w:pPrChange w:id="2916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17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18" w:author="Учетная запись Майкрософт" w:date="2023-07-19T14:16:00Z">
                    <w:rPr/>
                  </w:rPrChange>
                </w:rPr>
                <w:delText>139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25504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FIC1201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852B0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ацетона из Е-232 в Z-110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D07BB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702F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A9450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C8DC3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B584F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BC020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A5B24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5D5F3F2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104B4A" w14:textId="423D04BA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19" w:author="Учетная запись Майкрософт" w:date="2023-07-19T14:16:00Z">
                  <w:rPr/>
                </w:rPrChange>
              </w:rPr>
              <w:pPrChange w:id="2920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21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22" w:author="Учетная запись Майкрософт" w:date="2023-07-19T14:16:00Z">
                    <w:rPr/>
                  </w:rPrChange>
                </w:rPr>
                <w:delText>140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25491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FIC1301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73120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ацетона из Е-232 в Z-120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87D31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8E6F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80E5D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FD988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D275A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F92B8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72D3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314FE96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0755E0" w14:textId="39EB3068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23" w:author="Учетная запись Майкрософт" w:date="2023-07-19T14:16:00Z">
                  <w:rPr/>
                </w:rPrChange>
              </w:rPr>
              <w:pPrChange w:id="2924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25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26" w:author="Учетная запись Майкрософт" w:date="2023-07-19T14:16:00Z">
                    <w:rPr/>
                  </w:rPrChange>
                </w:rPr>
                <w:delText>141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6328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FIC1001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7CB80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фенола из Т-701 в Z-100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AC1EA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201B0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B882E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3933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B38C0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EF93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AF68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63B284E3" w14:textId="77777777" w:rsidTr="006510C1">
        <w:trPr>
          <w:gridAfter w:val="2"/>
          <w:wAfter w:w="239" w:type="dxa"/>
          <w:trHeight w:val="18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B96716" w14:textId="0EACE1A6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27" w:author="Учетная запись Майкрософт" w:date="2023-07-19T14:16:00Z">
                  <w:rPr/>
                </w:rPrChange>
              </w:rPr>
              <w:pPrChange w:id="2928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bookmarkStart w:id="2929" w:name="RANGE!A162"/>
            <w:del w:id="2930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31" w:author="Учетная запись Майкрософт" w:date="2023-07-19T14:16:00Z">
                    <w:rPr/>
                  </w:rPrChange>
                </w:rPr>
                <w:delText>142</w:delText>
              </w:r>
            </w:del>
            <w:bookmarkEnd w:id="2929"/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B494F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TIC1202B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C325F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после Е-110</w:t>
            </w:r>
          </w:p>
        </w:tc>
        <w:tc>
          <w:tcPr>
            <w:tcW w:w="5843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3451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CEB2E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bookmarkStart w:id="2932" w:name="RANGE!J162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 летний период клапан открыт на 100 %. Недостаточно хладоносителя. Температура хладоносителя понижена до минимума в цехе гранулирования. Настройка не проведена, т.к. манипуляцию с температурой в данных условиях недопустимы.</w:t>
            </w:r>
            <w:bookmarkEnd w:id="2932"/>
          </w:p>
        </w:tc>
      </w:tr>
      <w:tr w:rsidR="00C81814" w:rsidRPr="00B70B3E" w14:paraId="47F36A6E" w14:textId="77777777" w:rsidTr="006510C1">
        <w:trPr>
          <w:gridAfter w:val="2"/>
          <w:wAfter w:w="239" w:type="dxa"/>
          <w:trHeight w:val="18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0D60D" w14:textId="677ACDAD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33" w:author="Учетная запись Майкрософт" w:date="2023-07-19T14:16:00Z">
                  <w:rPr/>
                </w:rPrChange>
              </w:rPr>
              <w:pPrChange w:id="2934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35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36" w:author="Учетная запись Майкрософт" w:date="2023-07-19T14:16:00Z">
                    <w:rPr/>
                  </w:rPrChange>
                </w:rPr>
                <w:lastRenderedPageBreak/>
                <w:delText>143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0858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TIC1302B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FF0A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после Е-120</w:t>
            </w:r>
          </w:p>
        </w:tc>
        <w:tc>
          <w:tcPr>
            <w:tcW w:w="5843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CFF15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6A52B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 летний период клапан открыт на 100 %. Недостаточно хладоносителя. Температура хладоносителя понижена до минимума в цехе гранулирования. Настройка не проведена, т.к. манипуляцию с температурой в данных условиях недопустимы</w:t>
            </w:r>
          </w:p>
        </w:tc>
      </w:tr>
      <w:tr w:rsidR="00C81814" w:rsidRPr="00B70B3E" w14:paraId="16B81D55" w14:textId="77777777" w:rsidTr="00B70B3E">
        <w:trPr>
          <w:gridAfter w:val="2"/>
          <w:wAfter w:w="239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46C9C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регенерации сырья (блок 200)</w:t>
            </w:r>
          </w:p>
        </w:tc>
      </w:tr>
      <w:tr w:rsidR="00C81814" w:rsidRPr="00B70B3E" w14:paraId="216004B0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49FC4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Дегидратор (С-200)</w:t>
            </w:r>
          </w:p>
        </w:tc>
      </w:tr>
      <w:tr w:rsidR="00C81814" w:rsidRPr="00B70B3E" w14:paraId="585D6C91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0A60E" w14:textId="6D3152F1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37" w:author="Учетная запись Майкрософт" w:date="2023-07-19T14:17:00Z">
                  <w:rPr/>
                </w:rPrChange>
              </w:rPr>
              <w:pPrChange w:id="2938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39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40" w:author="Учетная запись Майкрософт" w:date="2023-07-19T14:17:00Z">
                    <w:rPr/>
                  </w:rPrChange>
                </w:rPr>
                <w:delText>144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0F6A4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FIC2006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6D4E7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пара в Е-200 на подогрев С-200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67B37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5D020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245F1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0382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56878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9B418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2EBED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3340CC18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AE4C0" w14:textId="1847D360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41" w:author="Учетная запись Майкрософт" w:date="2023-07-19T14:17:00Z">
                  <w:rPr/>
                </w:rPrChange>
              </w:rPr>
              <w:pPrChange w:id="2942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43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44" w:author="Учетная запись Майкрософт" w:date="2023-07-19T14:17:00Z">
                    <w:rPr/>
                  </w:rPrChange>
                </w:rPr>
                <w:delText>145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C646B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TIC2005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9366F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середине колонны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E304E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C81814" w:rsidRPr="00B70B3E" w14:paraId="7E506B87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E27FF2" w14:textId="1684CC0A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45" w:author="Учетная запись Майкрософт" w:date="2023-07-19T14:17:00Z">
                  <w:rPr/>
                </w:rPrChange>
              </w:rPr>
              <w:pPrChange w:id="2946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47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48" w:author="Учетная запись Майкрософт" w:date="2023-07-19T14:17:00Z">
                    <w:rPr/>
                  </w:rPrChange>
                </w:rPr>
                <w:delText>146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534ED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FIC2003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04657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С-200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5A4D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822D7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7FCA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43C62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16280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973A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A7681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15A03E1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3A16F2" w14:textId="7F945E04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49" w:author="Учетная запись Майкрософт" w:date="2023-07-19T14:17:00Z">
                  <w:rPr/>
                </w:rPrChange>
              </w:rPr>
              <w:pPrChange w:id="2950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51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52" w:author="Учетная запись Майкрософт" w:date="2023-07-19T14:17:00Z">
                    <w:rPr/>
                  </w:rPrChange>
                </w:rPr>
                <w:delText>147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8F3A5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TIC2002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BD581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верха С-200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E977A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A0CAF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982D0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03DBE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17100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E730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1F738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5D8823AE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7BB53A" w14:textId="79E7BD1B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53" w:author="Учетная запись Майкрософт" w:date="2023-07-19T14:17:00Z">
                  <w:rPr/>
                </w:rPrChange>
              </w:rPr>
              <w:pPrChange w:id="2954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55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56" w:author="Учетная запись Майкрософт" w:date="2023-07-19T14:17:00Z">
                    <w:rPr/>
                  </w:rPrChange>
                </w:rPr>
                <w:delText>148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E451F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PIC8904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29D0D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Давление в коллекторе пара 1,2 Мпа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3DACF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900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211F9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C52BC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2E832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698E8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8D057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68F6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5985D610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CDAC11" w14:textId="4A4EA62D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57" w:author="Учетная запись Майкрософт" w:date="2023-07-19T14:17:00Z">
                  <w:rPr/>
                </w:rPrChange>
              </w:rPr>
              <w:pPrChange w:id="2958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59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60" w:author="Учетная запись Майкрософт" w:date="2023-07-19T14:17:00Z">
                    <w:rPr/>
                  </w:rPrChange>
                </w:rPr>
                <w:delText>149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4EEA8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FIC1353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9366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питания колонны С-200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F81D8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927CC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CA580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9FEE1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7ECC1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695ED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68EE2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1632F295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7219F9" w14:textId="4649DF71" w:rsidR="00C81814" w:rsidRPr="00596945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61" w:author="Учетная запись Майкрософт" w:date="2023-07-19T14:17:00Z">
                  <w:rPr/>
                </w:rPrChange>
              </w:rPr>
              <w:pPrChange w:id="2962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63" w:author="Учетная запись Майкрософт" w:date="2023-07-19T14:14:00Z">
              <w:r w:rsidRPr="00596945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64" w:author="Учетная запись Майкрософт" w:date="2023-07-19T14:17:00Z">
                    <w:rPr/>
                  </w:rPrChange>
                </w:rPr>
                <w:delText>150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5B507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LIC1352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A5AA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сборнике V-135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E5149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53766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1A12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BF882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6B16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60C4F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70031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414FA777" w14:textId="77777777" w:rsidTr="00B70B3E">
        <w:trPr>
          <w:gridAfter w:val="2"/>
          <w:wAfter w:w="239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0E93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регенерации сырья (блок 200)</w:t>
            </w:r>
          </w:p>
        </w:tc>
      </w:tr>
      <w:tr w:rsidR="00C81814" w:rsidRPr="00B70B3E" w14:paraId="3220F4EB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D85AD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Регенерация и очистка ацетона (С-220, С-230)</w:t>
            </w:r>
          </w:p>
        </w:tc>
      </w:tr>
      <w:tr w:rsidR="00C81814" w:rsidRPr="00B70B3E" w14:paraId="028F73AA" w14:textId="77777777" w:rsidTr="006510C1">
        <w:trPr>
          <w:gridAfter w:val="2"/>
          <w:wAfter w:w="239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60B1EA" w14:textId="1B0DDCC0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65" w:author="Учетная запись Майкрософт" w:date="2023-07-19T14:17:00Z">
                  <w:rPr/>
                </w:rPrChange>
              </w:rPr>
              <w:pPrChange w:id="2966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67" w:author="Учетная запись Майкрософт" w:date="2023-07-19T14:14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68" w:author="Учетная запись Майкрософт" w:date="2023-07-19T14:17:00Z">
                    <w:rPr/>
                  </w:rPrChange>
                </w:rPr>
                <w:delText>151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62FF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FIC2201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BB7F1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пара в Е-220, на подогрев С-220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72CB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4BF58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17E01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FD93B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8FC3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90CC4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F9BB3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44582D9A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54F5F5" w14:textId="7DDA7E66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69" w:author="Учетная запись Майкрософт" w:date="2023-07-19T14:17:00Z">
                  <w:rPr/>
                </w:rPrChange>
              </w:rPr>
              <w:pPrChange w:id="2970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71" w:author="Учетная запись Майкрософт" w:date="2023-07-19T14:14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72" w:author="Учетная запись Майкрософт" w:date="2023-07-19T14:17:00Z">
                    <w:rPr/>
                  </w:rPrChange>
                </w:rPr>
                <w:delText>152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6C907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TIC2205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0367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середины С-220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668DB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C81814" w:rsidRPr="00B70B3E" w14:paraId="5EC8882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A51A7" w14:textId="4230084A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73" w:author="Учетная запись Майкрософт" w:date="2023-07-19T14:17:00Z">
                  <w:rPr/>
                </w:rPrChange>
              </w:rPr>
              <w:pPrChange w:id="2974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75" w:author="Учетная запись Майкрософт" w:date="2023-07-19T14:14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76" w:author="Учетная запись Майкрософт" w:date="2023-07-19T14:17:00Z">
                    <w:rPr/>
                  </w:rPrChange>
                </w:rPr>
                <w:delText>153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7B2BF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FIC2203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517FD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С-220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A212E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BCF44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F4FE8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5184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10F4B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8A098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C0DC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1E385AF4" w14:textId="77777777" w:rsidTr="006510C1">
        <w:trPr>
          <w:gridAfter w:val="2"/>
          <w:wAfter w:w="239" w:type="dxa"/>
          <w:trHeight w:val="12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1CB868" w14:textId="47BAD4D3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77" w:author="Учетная запись Майкрософт" w:date="2023-07-19T14:17:00Z">
                  <w:rPr/>
                </w:rPrChange>
              </w:rPr>
              <w:pPrChange w:id="2978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79" w:author="Учетная запись Майкрософт" w:date="2023-07-19T14:14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80" w:author="Учетная запись Майкрософт" w:date="2023-07-19T14:17:00Z">
                    <w:rPr/>
                  </w:rPrChange>
                </w:rPr>
                <w:lastRenderedPageBreak/>
                <w:delText>154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DB3F0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FIC2261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0CDF4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питания колонны С-230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DF9A4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2ED28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FC0D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A4CCB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4F856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BE1F0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B9427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Переведен в CAS. Настройки подобраны таким образом, чтобы минимизировать колебания расхода питания C-230 с некоторым допустимым отклонением уровня в С-230</w:t>
            </w:r>
          </w:p>
        </w:tc>
      </w:tr>
      <w:tr w:rsidR="00C81814" w:rsidRPr="00B70B3E" w14:paraId="09604627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5F630" w14:textId="6583899A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81" w:author="Учетная запись Майкрософт" w:date="2023-07-19T14:17:00Z">
                  <w:rPr/>
                </w:rPrChange>
              </w:rPr>
              <w:pPrChange w:id="2982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83" w:author="Учетная запись Майкрософт" w:date="2023-07-19T14:14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84" w:author="Учетная запись Майкрософт" w:date="2023-07-19T14:17:00Z">
                    <w:rPr/>
                  </w:rPrChange>
                </w:rPr>
                <w:delText>155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C28E7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LIC2301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DF5A6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колонне С-230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9BAA4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F907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B569E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AC08B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D68FC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56631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25349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424B951E" w14:textId="77777777" w:rsidTr="006510C1">
        <w:trPr>
          <w:gridAfter w:val="2"/>
          <w:wAfter w:w="239" w:type="dxa"/>
          <w:trHeight w:val="18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6FF4D9" w14:textId="0242C8D1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85" w:author="Учетная запись Майкрософт" w:date="2023-07-19T14:17:00Z">
                  <w:rPr/>
                </w:rPrChange>
              </w:rPr>
              <w:pPrChange w:id="2986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87" w:author="Учетная запись Майкрософт" w:date="2023-07-19T14:14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88" w:author="Учетная запись Майкрософт" w:date="2023-07-19T14:17:00Z">
                    <w:rPr/>
                  </w:rPrChange>
                </w:rPr>
                <w:delText>156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108E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FIC2301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8EE76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пара в Е-230, на подогрев С-230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50F6D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1AA9C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F084B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217DD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E63F0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0CF52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253AC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Перевод в режим CAS не целесообразен, т.к. уровень в V-235 регулируется подачей флегмы. Если FIC2301 в CAS возможна ситуация, когда температура в кубе и уровень находятся на заданных значениях при пониженных расходах флегмы и греющего пара в кипятильник</w:t>
            </w:r>
          </w:p>
        </w:tc>
      </w:tr>
      <w:tr w:rsidR="00C81814" w:rsidRPr="00B70B3E" w14:paraId="67B0F159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470AB" w14:textId="571EB4AB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89" w:author="Учетная запись Майкрософт" w:date="2023-07-19T14:17:00Z">
                  <w:rPr/>
                </w:rPrChange>
              </w:rPr>
              <w:pPrChange w:id="2990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91" w:author="Учетная запись Майкрософт" w:date="2023-07-19T14:14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92" w:author="Учетная запись Майкрософт" w:date="2023-07-19T14:17:00Z">
                    <w:rPr/>
                  </w:rPrChange>
                </w:rPr>
                <w:delText>15</w:delText>
              </w:r>
            </w:del>
            <w:del w:id="2993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994" w:author="Учетная запись Майкрософт" w:date="2023-07-19T14:17:00Z">
                    <w:rPr/>
                  </w:rPrChange>
                </w:rPr>
                <w:delText>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8348F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TIC2301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939E7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Tемпература в кубе С-230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345BC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C81814" w:rsidRPr="00B70B3E" w14:paraId="543979B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27D54D" w14:textId="5005ED8C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95" w:author="Учетная запись Майкрософт" w:date="2023-07-19T14:17:00Z">
                  <w:rPr/>
                </w:rPrChange>
              </w:rPr>
              <w:pPrChange w:id="2996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2997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2998" w:author="Учетная запись Майкрософт" w:date="2023-07-19T14:17:00Z">
                    <w:rPr/>
                  </w:rPrChange>
                </w:rPr>
                <w:delText>158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2EA90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FIC2302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16C13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С-230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FF2EC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B1587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9A8E9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5DF34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4AC74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CAE80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33045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327D733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FFE0C3" w14:textId="0E76F425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999" w:author="Учетная запись Майкрософт" w:date="2023-07-19T14:17:00Z">
                  <w:rPr/>
                </w:rPrChange>
              </w:rPr>
              <w:pPrChange w:id="3000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01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02" w:author="Учетная запись Майкрософт" w:date="2023-07-19T14:17:00Z">
                    <w:rPr/>
                  </w:rPrChange>
                </w:rPr>
                <w:delText>159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5E6CE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LIC2351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84F8D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сборнике V-235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4B33E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13496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F3295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5C84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61CF6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5F247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06FF5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1A43DDDB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BA901A" w14:textId="0480F295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03" w:author="Учетная запись Майкрософт" w:date="2023-07-19T14:17:00Z">
                  <w:rPr/>
                </w:rPrChange>
              </w:rPr>
              <w:pPrChange w:id="3004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05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06" w:author="Учетная запись Майкрософт" w:date="2023-07-19T14:17:00Z">
                    <w:rPr/>
                  </w:rPrChange>
                </w:rPr>
                <w:delText>160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36FDF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PIC2301B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A331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 в колонне С-230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45E57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0313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EBE91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58D08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36F2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1700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0B1A6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00E45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05550669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A2D9A6" w14:textId="61E6E803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07" w:author="Учетная запись Майкрософт" w:date="2023-07-19T14:17:00Z">
                  <w:rPr/>
                </w:rPrChange>
              </w:rPr>
              <w:pPrChange w:id="3008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09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10" w:author="Учетная запись Майкрософт" w:date="2023-07-19T14:17:00Z">
                    <w:rPr/>
                  </w:rPrChange>
                </w:rPr>
                <w:delText>161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84986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PIC2301С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D7502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Давление в колонне С-230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2BC75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8BD54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831D3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0518B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919B0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F5ACD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3B43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1D08A417" w14:textId="77777777" w:rsidTr="00B70B3E">
        <w:trPr>
          <w:gridAfter w:val="2"/>
          <w:wAfter w:w="239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E3A39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регенерации сырья (блок 200)</w:t>
            </w:r>
          </w:p>
        </w:tc>
      </w:tr>
      <w:tr w:rsidR="00C81814" w:rsidRPr="00B70B3E" w14:paraId="60A997ED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8BC8F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Регенерация и очистка фенола (С-240, С-250)</w:t>
            </w:r>
          </w:p>
        </w:tc>
      </w:tr>
      <w:tr w:rsidR="00C81814" w:rsidRPr="00B70B3E" w14:paraId="7D80BD1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364406" w14:textId="725FA988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11" w:author="Учетная запись Майкрософт" w:date="2023-07-19T14:17:00Z">
                  <w:rPr/>
                </w:rPrChange>
              </w:rPr>
              <w:pPrChange w:id="3012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13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14" w:author="Учетная запись Майкрософт" w:date="2023-07-19T14:17:00Z">
                    <w:rPr/>
                  </w:rPrChange>
                </w:rPr>
                <w:delText>162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DC8DB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FIC2431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35A92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пара на подогрев куба С-240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A6365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C81814" w:rsidRPr="00B70B3E" w14:paraId="1B29E895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E4033C" w14:textId="5AF7BC91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15" w:author="Учетная запись Майкрософт" w:date="2023-07-19T14:17:00Z">
                  <w:rPr/>
                </w:rPrChange>
              </w:rPr>
              <w:pPrChange w:id="3016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17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18" w:author="Учетная запись Майкрософт" w:date="2023-07-19T14:17:00Z">
                    <w:rPr/>
                  </w:rPrChange>
                </w:rPr>
                <w:delText>163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5CFED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TIC2405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A898F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Температуры в кубе С-240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009A3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C81814" w:rsidRPr="00B70B3E" w14:paraId="6FE34544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CC6E7A" w14:textId="6D09F1BF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19" w:author="Учетная запись Майкрософт" w:date="2023-07-19T14:17:00Z">
                  <w:rPr/>
                </w:rPrChange>
              </w:rPr>
              <w:pPrChange w:id="3020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21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22" w:author="Учетная запись Майкрософт" w:date="2023-07-19T14:17:00Z">
                    <w:rPr/>
                  </w:rPrChange>
                </w:rPr>
                <w:delText>164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B709B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FIC2403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FBE78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С-240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EDF52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C81814" w:rsidRPr="00B70B3E" w14:paraId="1BAD3966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528F3" w14:textId="318C1BE2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23" w:author="Учетная запись Майкрософт" w:date="2023-07-19T14:17:00Z">
                  <w:rPr/>
                </w:rPrChange>
              </w:rPr>
              <w:pPrChange w:id="3024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25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26" w:author="Учетная запись Майкрософт" w:date="2023-07-19T14:17:00Z">
                    <w:rPr/>
                  </w:rPrChange>
                </w:rPr>
                <w:delText>165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60FE2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FIC2403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3964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флегмы С-240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A8255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C81814" w:rsidRPr="00B70B3E" w14:paraId="061E8153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7FB9C5" w14:textId="67166B5D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27" w:author="Учетная запись Майкрософт" w:date="2023-07-19T14:17:00Z">
                  <w:rPr/>
                </w:rPrChange>
              </w:rPr>
              <w:pPrChange w:id="3028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29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30" w:author="Учетная запись Майкрософт" w:date="2023-07-19T14:17:00Z">
                    <w:rPr/>
                  </w:rPrChange>
                </w:rPr>
                <w:lastRenderedPageBreak/>
                <w:delText>166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06B1D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FFIC2403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1D8A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Флегмовое число С-240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0699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C81814" w:rsidRPr="00B70B3E" w14:paraId="182AA061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53EF9E" w14:textId="6221CCD0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31" w:author="Учетная запись Майкрософт" w:date="2023-07-19T14:17:00Z">
                  <w:rPr/>
                </w:rPrChange>
              </w:rPr>
              <w:pPrChange w:id="3032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33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34" w:author="Учетная запись Майкрософт" w:date="2023-07-19T14:17:00Z">
                    <w:rPr/>
                  </w:rPrChange>
                </w:rPr>
                <w:delText>167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1C6F8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TIC2505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EF031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гор.струи С-250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56E8B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C81814" w:rsidRPr="00B70B3E" w14:paraId="3346EB5F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57724B" w14:textId="45BB3555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35" w:author="Учетная запись Майкрософт" w:date="2023-07-19T14:17:00Z">
                  <w:rPr/>
                </w:rPrChange>
              </w:rPr>
              <w:pPrChange w:id="3036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37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38" w:author="Учетная запись Майкрософт" w:date="2023-07-19T14:17:00Z">
                    <w:rPr/>
                  </w:rPrChange>
                </w:rPr>
                <w:delText>168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C884E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FIC2503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F941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Флегма С-250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003D9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C81814" w:rsidRPr="00B70B3E" w14:paraId="1C69E957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C0737A" w14:textId="39F9DBB1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39" w:author="Учетная запись Майкрософт" w:date="2023-07-19T14:17:00Z">
                  <w:rPr/>
                </w:rPrChange>
              </w:rPr>
              <w:pPrChange w:id="3040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41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42" w:author="Учетная запись Майкрософт" w:date="2023-07-19T14:17:00Z">
                    <w:rPr/>
                  </w:rPrChange>
                </w:rPr>
                <w:delText>169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AF29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FIC2207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D9CB4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питания С-240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58014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364AF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E628A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B2DA2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68B0B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commentRangeStart w:id="3043"/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</w:t>
            </w:r>
            <w:commentRangeEnd w:id="3043"/>
            <w:r>
              <w:rPr>
                <w:rStyle w:val="affb"/>
              </w:rPr>
              <w:commentReference w:id="3043"/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50111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AC19E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0A02B9AA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97A36" w14:textId="416DD8A9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44" w:author="Учетная запись Майкрософт" w:date="2023-07-19T14:17:00Z">
                  <w:rPr/>
                </w:rPrChange>
              </w:rPr>
              <w:pPrChange w:id="3045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46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47" w:author="Учетная запись Майкрософт" w:date="2023-07-19T14:17:00Z">
                    <w:rPr/>
                  </w:rPrChange>
                </w:rPr>
                <w:delText>170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4227A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FIC2407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F8412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Питание колонны С-250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E86F4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</w:tr>
      <w:tr w:rsidR="00C81814" w:rsidRPr="00B70B3E" w14:paraId="462818D7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95652" w14:textId="2E1DB08D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48" w:author="Учетная запись Майкрософт" w:date="2023-07-19T14:17:00Z">
                  <w:rPr/>
                </w:rPrChange>
              </w:rPr>
              <w:pPrChange w:id="3049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50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51" w:author="Учетная запись Майкрософт" w:date="2023-07-19T14:17:00Z">
                    <w:rPr/>
                  </w:rPrChange>
                </w:rPr>
                <w:delText>171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915E0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LIC2405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D1355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колонне С-240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F9368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ADE20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4686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E7079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C396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D3DC3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B33C9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1C7F04A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4DBB7D" w14:textId="440ACCF1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52" w:author="Учетная запись Майкрософт" w:date="2023-07-19T14:17:00Z">
                  <w:rPr/>
                </w:rPrChange>
              </w:rPr>
              <w:pPrChange w:id="3053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54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55" w:author="Учетная запись Майкрософт" w:date="2023-07-19T14:17:00Z">
                    <w:rPr/>
                  </w:rPrChange>
                </w:rPr>
                <w:delText>172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1E538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LIC2505A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77F0F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колонне С-250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64C63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142D0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11311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95831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D20E1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73B6B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35580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534ADFF2" w14:textId="77777777" w:rsidTr="00B70B3E">
        <w:trPr>
          <w:gridAfter w:val="2"/>
          <w:wAfter w:w="239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E3053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регенерации сырья (блок 200)</w:t>
            </w:r>
          </w:p>
        </w:tc>
      </w:tr>
      <w:tr w:rsidR="00C81814" w:rsidRPr="00B70B3E" w14:paraId="57AF3043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7E3B2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Концентратор фенола (V-210, V-211, V-212)</w:t>
            </w:r>
          </w:p>
        </w:tc>
      </w:tr>
      <w:tr w:rsidR="00C81814" w:rsidRPr="00B70B3E" w14:paraId="68DD1721" w14:textId="77777777" w:rsidTr="006510C1">
        <w:trPr>
          <w:gridAfter w:val="2"/>
          <w:wAfter w:w="239" w:type="dxa"/>
          <w:trHeight w:val="12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B5B12" w14:textId="6D650A79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56" w:author="Учетная запись Майкрософт" w:date="2023-07-19T14:17:00Z">
                  <w:rPr/>
                </w:rPrChange>
              </w:rPr>
              <w:pPrChange w:id="3057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58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59" w:author="Учетная запись Майкрософт" w:date="2023-07-19T14:17:00Z">
                    <w:rPr/>
                  </w:rPrChange>
                </w:rPr>
                <w:delText>173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41AE7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FIC2101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CFA91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пара в Е-210</w:t>
            </w:r>
          </w:p>
        </w:tc>
        <w:tc>
          <w:tcPr>
            <w:tcW w:w="5843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662E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5CC42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Переведен в режим AUT. Перевод в CAS по температуре концентрата БФА из V-212 (TIC2121) не целесообразен в связи с высоким запаздыванием (более 20 мин.)</w:t>
            </w:r>
          </w:p>
        </w:tc>
      </w:tr>
      <w:tr w:rsidR="00C81814" w:rsidRPr="00B70B3E" w14:paraId="316AD550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CD3179" w14:textId="584FA463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60" w:author="Учетная запись Майкрософт" w:date="2023-07-19T14:17:00Z">
                  <w:rPr/>
                </w:rPrChange>
              </w:rPr>
              <w:pPrChange w:id="3061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62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63" w:author="Учетная запись Майкрософт" w:date="2023-07-19T14:17:00Z">
                    <w:rPr/>
                  </w:rPrChange>
                </w:rPr>
                <w:delText>174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EF925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FIC2007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CD49C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питания в сепаратор V-210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951A8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430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27C42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9DB40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188C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81DC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AD73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006D3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7E1E857C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861AFA" w14:textId="0262617B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64" w:author="Учетная запись Майкрософт" w:date="2023-07-19T14:17:00Z">
                  <w:rPr/>
                </w:rPrChange>
              </w:rPr>
              <w:pPrChange w:id="3065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66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67" w:author="Учетная запись Майкрософт" w:date="2023-07-19T14:17:00Z">
                    <w:rPr/>
                  </w:rPrChange>
                </w:rPr>
                <w:delText>175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C5DC8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LIC2004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A9527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Уровень в главном дегидраторе С-200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CCDCD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4126D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160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7C8EF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85EA7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814C7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5F84F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7DBF3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703F26B3" w14:textId="77777777" w:rsidTr="00B70B3E">
        <w:trPr>
          <w:gridAfter w:val="2"/>
          <w:wAfter w:w="239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F3EFB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кристаллизации (блок 300)</w:t>
            </w:r>
          </w:p>
        </w:tc>
      </w:tr>
      <w:tr w:rsidR="00C81814" w:rsidRPr="00B70B3E" w14:paraId="7A6B7E3B" w14:textId="77777777" w:rsidTr="00B70B3E">
        <w:trPr>
          <w:gridAfter w:val="2"/>
          <w:wAfter w:w="239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BC934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Кристаллизатор (К-300)</w:t>
            </w:r>
          </w:p>
        </w:tc>
      </w:tr>
      <w:tr w:rsidR="00C81814" w:rsidRPr="00B70B3E" w14:paraId="267298BD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D6A369" w14:textId="1342544C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68" w:author="Учетная запись Майкрософт" w:date="2023-07-19T14:18:00Z">
                  <w:rPr/>
                </w:rPrChange>
              </w:rPr>
              <w:pPrChange w:id="3069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70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71" w:author="Учетная запись Майкрософт" w:date="2023-07-19T14:18:00Z">
                    <w:rPr/>
                  </w:rPrChange>
                </w:rPr>
                <w:delText>176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479DE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FIC3002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2827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фенольной воды в К-300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D2C76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385D2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BB8B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C9A92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6A4BC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4,4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EAD82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724FF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5842FAD5" w14:textId="77777777" w:rsidTr="006510C1">
        <w:trPr>
          <w:gridAfter w:val="2"/>
          <w:wAfter w:w="239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5A549E" w14:textId="72A8AC51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72" w:author="Учетная запись Майкрософт" w:date="2023-07-19T14:18:00Z">
                  <w:rPr/>
                </w:rPrChange>
              </w:rPr>
              <w:pPrChange w:id="3073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74" w:author="Учетная запись Майкрософт" w:date="2023-07-19T14:13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75" w:author="Учетная запись Майкрософт" w:date="2023-07-19T14:18:00Z">
                    <w:rPr/>
                  </w:rPrChange>
                </w:rPr>
                <w:delText>177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6CEF9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TIC3005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30448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кристаллизаторе К-300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C2C71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5D80F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29976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A297D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A9221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DFC0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0BC9A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81814" w:rsidRPr="00B70B3E" w14:paraId="12B15E65" w14:textId="77777777" w:rsidTr="006510C1">
        <w:trPr>
          <w:gridAfter w:val="2"/>
          <w:wAfter w:w="239" w:type="dxa"/>
          <w:trHeight w:val="12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D92F3" w14:textId="4BE7A5EC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76" w:author="Учетная запись Майкрософт" w:date="2023-07-19T14:18:00Z">
                  <w:rPr/>
                </w:rPrChange>
              </w:rPr>
              <w:pPrChange w:id="3077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78" w:author="Учетная запись Майкрософт" w:date="2023-07-19T14:12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079" w:author="Учетная запись Майкрософт" w:date="2023-07-19T14:18:00Z">
                    <w:rPr/>
                  </w:rPrChange>
                </w:rPr>
                <w:lastRenderedPageBreak/>
                <w:delText>178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1B386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FIC3006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F0C1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смеси из К-300 в F300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8F142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04576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452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FFA03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B2E79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4,5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6BD59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ECCE4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Перевод регулятора в режим CAS по уровню в К-300 нецелесообразен по причине необходимости обеспечения постоянства расхода FT3006 (питание фильтра F300)</w:t>
            </w:r>
          </w:p>
        </w:tc>
      </w:tr>
      <w:tr w:rsidR="00C81814" w:rsidRPr="00B70B3E" w14:paraId="338B60A5" w14:textId="77777777" w:rsidTr="006510C1">
        <w:trPr>
          <w:gridAfter w:val="2"/>
          <w:wAfter w:w="239" w:type="dxa"/>
          <w:trHeight w:val="300"/>
        </w:trPr>
        <w:tc>
          <w:tcPr>
            <w:tcW w:w="139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7F06CF" w14:textId="10D52A60" w:rsidR="00C81814" w:rsidRPr="00DB310D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80" w:author="Учетная запись Майкрософт" w:date="2023-07-19T14:18:00Z">
                  <w:rPr/>
                </w:rPrChange>
              </w:rPr>
              <w:pPrChange w:id="3081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82" w:author="Учетная запись Майкрософт" w:date="2023-07-19T14:12:00Z">
              <w:r w:rsidRPr="00DB310D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83" w:author="Учетная запись Майкрософт" w:date="2023-07-19T14:18:00Z">
                    <w:rPr/>
                  </w:rPrChange>
                </w:rPr>
                <w:delText>179</w:delText>
              </w:r>
            </w:del>
          </w:p>
        </w:tc>
        <w:tc>
          <w:tcPr>
            <w:tcW w:w="157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34FCE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FIC3712</w:t>
            </w:r>
          </w:p>
        </w:tc>
        <w:tc>
          <w:tcPr>
            <w:tcW w:w="230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D8061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промывочной жидкости от V-315 в кристаллизатор К-300</w:t>
            </w:r>
          </w:p>
        </w:tc>
        <w:tc>
          <w:tcPr>
            <w:tcW w:w="84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6F3D3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96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8CF13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87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0E198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F62E6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800</w:t>
            </w:r>
          </w:p>
        </w:tc>
        <w:tc>
          <w:tcPr>
            <w:tcW w:w="109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E0D0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5</w:t>
            </w:r>
          </w:p>
        </w:tc>
        <w:tc>
          <w:tcPr>
            <w:tcW w:w="100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61AC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DD803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</w:tr>
      <w:tr w:rsidR="00C81814" w:rsidRPr="00B70B3E" w14:paraId="3128F467" w14:textId="77777777" w:rsidTr="006510C1">
        <w:trPr>
          <w:trHeight w:val="300"/>
        </w:trPr>
        <w:tc>
          <w:tcPr>
            <w:tcW w:w="13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075E0E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AFF6D6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9D289D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4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2BE3B4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6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CB53F8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613A4A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5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10629FC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85812F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0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B9E3B5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37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661658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FDC0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</w:tr>
      <w:tr w:rsidR="00C81814" w:rsidRPr="00B70B3E" w14:paraId="165607C4" w14:textId="77777777" w:rsidTr="006510C1">
        <w:trPr>
          <w:trHeight w:val="300"/>
        </w:trPr>
        <w:tc>
          <w:tcPr>
            <w:tcW w:w="13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B34D090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431E02F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722393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4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CB703B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6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9D5942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F75F9F0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5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025888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0B4C47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0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979DE7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37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5753B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28CF3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000C235D" w14:textId="77777777" w:rsidTr="006510C1">
        <w:trPr>
          <w:trHeight w:val="300"/>
        </w:trPr>
        <w:tc>
          <w:tcPr>
            <w:tcW w:w="13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D74BA99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277BF8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CB7A4A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4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1F2E44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6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3EDF30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051146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5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74864B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50B93E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0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DF8319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37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B52E6C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2C4FE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4B6BBC91" w14:textId="77777777" w:rsidTr="006510C1">
        <w:trPr>
          <w:trHeight w:val="315"/>
        </w:trPr>
        <w:tc>
          <w:tcPr>
            <w:tcW w:w="13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B54727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57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778EFF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0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B57612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4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7F7B89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96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B32AC2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87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7C3535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5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121F32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9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43C56A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100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F93DE9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37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3C8FBA6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3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AC746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431B1A0D" w14:textId="77777777" w:rsidTr="00B70B3E">
        <w:trPr>
          <w:gridAfter w:val="1"/>
          <w:wAfter w:w="13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2DF57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кристаллизации (блок 300)</w:t>
            </w:r>
          </w:p>
        </w:tc>
        <w:tc>
          <w:tcPr>
            <w:tcW w:w="226" w:type="dxa"/>
            <w:vAlign w:val="center"/>
            <w:hideMark/>
          </w:tcPr>
          <w:p w14:paraId="212FD56A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1FDF8D6C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C336B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Фильтр (F-300)</w:t>
            </w:r>
          </w:p>
        </w:tc>
        <w:tc>
          <w:tcPr>
            <w:tcW w:w="226" w:type="dxa"/>
            <w:vAlign w:val="center"/>
            <w:hideMark/>
          </w:tcPr>
          <w:p w14:paraId="39161990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739DB189" w14:textId="77777777" w:rsidTr="006510C1">
        <w:tblPrEx>
          <w:tblW w:w="15124" w:type="dxa"/>
          <w:tblInd w:w="-294" w:type="dxa"/>
          <w:tblPrExChange w:id="3084" w:author="Булуев Илья Иванович" w:date="2023-07-13T11:26:00Z">
            <w:tblPrEx>
              <w:tblW w:w="15124" w:type="dxa"/>
              <w:tblInd w:w="-294" w:type="dxa"/>
            </w:tblPrEx>
          </w:tblPrExChange>
        </w:tblPrEx>
        <w:trPr>
          <w:trHeight w:val="253"/>
          <w:trPrChange w:id="3085" w:author="Булуев Илья Иванович" w:date="2023-07-13T11:26:00Z">
            <w:trPr>
              <w:gridBefore w:val="1"/>
              <w:trHeight w:val="1215"/>
            </w:trPr>
          </w:trPrChange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86" w:author="Булуев Илья Иванович" w:date="2023-07-13T11:26:00Z">
              <w:tcPr>
                <w:tcW w:w="636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E412620" w14:textId="5CC75DF8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087" w:author="Учетная запись Майкрософт" w:date="2023-07-19T14:18:00Z">
                  <w:rPr/>
                </w:rPrChange>
              </w:rPr>
              <w:pPrChange w:id="3088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089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090" w:author="Учетная запись Майкрософт" w:date="2023-07-19T14:18:00Z">
                    <w:rPr/>
                  </w:rPrChange>
                </w:rPr>
                <w:delText>180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91" w:author="Булуев Илья Иванович" w:date="2023-07-13T11:26:00Z">
              <w:tcPr>
                <w:tcW w:w="1573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46074D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FIC3711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92" w:author="Булуев Илья Иванович" w:date="2023-07-13T11:26:00Z">
              <w:tcPr>
                <w:tcW w:w="232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6E2B9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маточной жидкости в Е-371(в С-370)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93" w:author="Булуев Илья Иванович" w:date="2023-07-13T11:26:00Z">
              <w:tcPr>
                <w:tcW w:w="87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8A825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94" w:author="Булуев Илья Иванович" w:date="2023-07-13T11:26:00Z">
              <w:tcPr>
                <w:tcW w:w="9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0B7189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95" w:author="Булуев Илья Иванович" w:date="2023-07-13T11:26:00Z">
              <w:tcPr>
                <w:tcW w:w="947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36987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96" w:author="Булуев Илья Иванович" w:date="2023-07-13T11:26:00Z">
              <w:tcPr>
                <w:tcW w:w="1136" w:type="dxa"/>
                <w:gridSpan w:val="3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884F27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97" w:author="Булуев Илья Иванович" w:date="2023-07-13T11:26:00Z">
              <w:tcPr>
                <w:tcW w:w="1134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F5781A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98" w:author="Булуев Илья Иванович" w:date="2023-07-13T11:26:00Z">
              <w:tcPr>
                <w:tcW w:w="1097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B1587C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99" w:author="Булуев Илья Иванович" w:date="2023-07-13T11:26:00Z">
              <w:tcPr>
                <w:tcW w:w="4170" w:type="dxa"/>
                <w:gridSpan w:val="4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406F2C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Перевод регулятора в режим CAS по уровню в сборнике поз. V-315 нецелесообразен по причине необходимости обеспечения постоянства расхода FT3711 (питание С-370)</w:t>
            </w:r>
          </w:p>
        </w:tc>
        <w:tc>
          <w:tcPr>
            <w:tcW w:w="239" w:type="dxa"/>
            <w:gridSpan w:val="2"/>
            <w:vAlign w:val="center"/>
            <w:hideMark/>
            <w:tcPrChange w:id="3100" w:author="Булуев Илья Иванович" w:date="2023-07-13T11:26:00Z">
              <w:tcPr>
                <w:tcW w:w="239" w:type="dxa"/>
                <w:vAlign w:val="center"/>
                <w:hideMark/>
              </w:tcPr>
            </w:tcPrChange>
          </w:tcPr>
          <w:p w14:paraId="299C7E15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27ABB04D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0C0AC" w14:textId="676CDCAA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01" w:author="Учетная запись Майкрософт" w:date="2023-07-19T14:18:00Z">
                  <w:rPr/>
                </w:rPrChange>
              </w:rPr>
              <w:pPrChange w:id="3102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103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04" w:author="Учетная запись Майкрософт" w:date="2023-07-19T14:18:00Z">
                    <w:rPr/>
                  </w:rPrChange>
                </w:rPr>
                <w:delText>181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DC292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FIC3312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24810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в С-330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76058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BE5FF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7527E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7BAB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26ED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3249A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F691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22AED199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5AC3FEB0" w14:textId="77777777" w:rsidTr="006510C1">
        <w:trPr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974C06" w14:textId="565A6356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05" w:author="Учетная запись Майкрософт" w:date="2023-07-19T14:18:00Z">
                  <w:rPr/>
                </w:rPrChange>
              </w:rPr>
              <w:pPrChange w:id="3106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107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108" w:author="Учетная запись Майкрософт" w:date="2023-07-19T14:18:00Z">
                    <w:rPr/>
                  </w:rPrChange>
                </w:rPr>
                <w:delText>182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4C31A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FIC3081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1AE68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маточной жидкости на вторую секцию фильтра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0BD50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999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F8B95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B679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F1168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F9B4E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9E9C0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D4674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108BB5A4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45668CF3" w14:textId="77777777" w:rsidTr="006510C1">
        <w:trPr>
          <w:gridAfter w:val="1"/>
          <w:wAfter w:w="13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0E82ED" w14:textId="64A1C490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09" w:author="Учетная запись Майкрософт" w:date="2023-07-19T14:18:00Z">
                  <w:rPr/>
                </w:rPrChange>
              </w:rPr>
              <w:pPrChange w:id="3110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111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12" w:author="Учетная запись Майкрософт" w:date="2023-07-19T14:18:00Z">
                    <w:rPr/>
                  </w:rPrChange>
                </w:rPr>
                <w:delText>183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1818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FIC3021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932A8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фенола на F300</w:t>
            </w:r>
          </w:p>
        </w:tc>
        <w:tc>
          <w:tcPr>
            <w:tcW w:w="5843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D35B0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5706D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Эффект «затирания» клапана</w:t>
            </w:r>
          </w:p>
        </w:tc>
        <w:tc>
          <w:tcPr>
            <w:tcW w:w="226" w:type="dxa"/>
            <w:vAlign w:val="center"/>
            <w:hideMark/>
          </w:tcPr>
          <w:p w14:paraId="0DAD1E0D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468BA4C8" w14:textId="77777777" w:rsidTr="006510C1">
        <w:trPr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3A10E9" w14:textId="2CFEBEDA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13" w:author="Учетная запись Майкрософт" w:date="2023-07-19T14:18:00Z">
                  <w:rPr/>
                </w:rPrChange>
              </w:rPr>
              <w:pPrChange w:id="3114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115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16" w:author="Учетная запись Майкрософт" w:date="2023-07-19T14:18:00Z">
                    <w:rPr/>
                  </w:rPrChange>
                </w:rPr>
                <w:delText>184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A76AD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FIC3008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B9F29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фенола на промывку ленты F-300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DB32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EF910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9B7E8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2CC4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4811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8FE0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867F5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45CF8E1C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73FA554F" w14:textId="77777777" w:rsidTr="00B70B3E">
        <w:trPr>
          <w:gridAfter w:val="1"/>
          <w:wAfter w:w="13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3D79F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кристаллизации (блок 300)</w:t>
            </w:r>
          </w:p>
        </w:tc>
        <w:tc>
          <w:tcPr>
            <w:tcW w:w="226" w:type="dxa"/>
            <w:vAlign w:val="center"/>
            <w:hideMark/>
          </w:tcPr>
          <w:p w14:paraId="2F7D462F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63457066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A7A88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Дегидраторы (C-330, C-370)</w:t>
            </w:r>
          </w:p>
        </w:tc>
        <w:tc>
          <w:tcPr>
            <w:tcW w:w="226" w:type="dxa"/>
            <w:vAlign w:val="center"/>
            <w:hideMark/>
          </w:tcPr>
          <w:p w14:paraId="6BF9A540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27B23474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F5E579" w14:textId="43EC724F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17" w:author="Учетная запись Майкрософт" w:date="2023-07-19T14:18:00Z">
                  <w:rPr/>
                </w:rPrChange>
              </w:rPr>
              <w:pPrChange w:id="3118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119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20" w:author="Учетная запись Майкрософт" w:date="2023-07-19T14:18:00Z">
                    <w:rPr/>
                  </w:rPrChange>
                </w:rPr>
                <w:delText>185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14CC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TIC3303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9BC8B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куба С-330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6FB41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95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D15F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1FD03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385A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AB300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5D9C7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49202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52627F15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6FCC7487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30839" w14:textId="60EA149E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21" w:author="Учетная запись Майкрософт" w:date="2023-07-19T14:18:00Z">
                  <w:rPr/>
                </w:rPrChange>
              </w:rPr>
              <w:pPrChange w:id="3122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123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124" w:author="Учетная запись Майкрософт" w:date="2023-07-19T14:18:00Z">
                    <w:rPr/>
                  </w:rPrChange>
                </w:rPr>
                <w:lastRenderedPageBreak/>
                <w:delText>186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F7AD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TIC3702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08D8A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куба С-370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6D832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4E016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8C52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CF4E5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FE3BA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431E8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F6147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7B7C6F72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009AFAC8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9F5E0D" w14:textId="0F25DC06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25" w:author="Учетная запись Майкрософт" w:date="2023-07-19T14:18:00Z">
                  <w:rPr/>
                </w:rPrChange>
              </w:rPr>
              <w:pPrChange w:id="3126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127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128" w:author="Учетная запись Майкрософт" w:date="2023-07-19T14:18:00Z">
                    <w:rPr/>
                  </w:rPrChange>
                </w:rPr>
                <w:delText>187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E7C7B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TIC3311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519F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Tемпература питания колонны С-330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21B67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62446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80F3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BC5D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1601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D0E2F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9F309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2C16C547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3A2A1A7F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9370C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B70B3E">
              <w:rPr>
                <w:rFonts w:ascii="Times New Roman" w:eastAsia="Times New Roman" w:hAnsi="Times New Roman"/>
                <w:color w:val="000000"/>
                <w:lang w:val="en-US" w:eastAsia="en-US"/>
              </w:rPr>
              <w:t>C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екция регенерации БФА (блок 600)</w:t>
            </w:r>
          </w:p>
        </w:tc>
        <w:tc>
          <w:tcPr>
            <w:tcW w:w="226" w:type="dxa"/>
            <w:vAlign w:val="center"/>
            <w:hideMark/>
          </w:tcPr>
          <w:p w14:paraId="375B070C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79261C4E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474A6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Реактор изомеризации (R-600)</w:t>
            </w:r>
          </w:p>
        </w:tc>
        <w:tc>
          <w:tcPr>
            <w:tcW w:w="226" w:type="dxa"/>
            <w:vAlign w:val="center"/>
            <w:hideMark/>
          </w:tcPr>
          <w:p w14:paraId="55FD800B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3112688E" w14:textId="77777777" w:rsidTr="006510C1">
        <w:trPr>
          <w:gridAfter w:val="1"/>
          <w:wAfter w:w="13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18D545" w14:textId="3A7697DD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29" w:author="Учетная запись Майкрософт" w:date="2023-07-19T14:18:00Z">
                  <w:rPr/>
                </w:rPrChange>
              </w:rPr>
              <w:pPrChange w:id="3130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131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32" w:author="Учетная запись Майкрософт" w:date="2023-07-19T14:18:00Z">
                    <w:rPr/>
                  </w:rPrChange>
                </w:rPr>
                <w:delText>188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BA988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TIC6002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9379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питания R-600</w:t>
            </w:r>
          </w:p>
        </w:tc>
        <w:tc>
          <w:tcPr>
            <w:tcW w:w="5843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55CA6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2E6F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 режиме промывки фильтра наблюдается неуправляемый рост температуры.</w:t>
            </w:r>
          </w:p>
        </w:tc>
        <w:tc>
          <w:tcPr>
            <w:tcW w:w="226" w:type="dxa"/>
            <w:vAlign w:val="center"/>
            <w:hideMark/>
          </w:tcPr>
          <w:p w14:paraId="12A3CD94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17FCBACF" w14:textId="77777777" w:rsidTr="006510C1">
        <w:trPr>
          <w:gridAfter w:val="1"/>
          <w:wAfter w:w="13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41D57F" w14:textId="72ACD046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33" w:author="Учетная запись Майкрософт" w:date="2023-07-19T14:18:00Z">
                  <w:rPr/>
                </w:rPrChange>
              </w:rPr>
              <w:pPrChange w:id="3134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135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36" w:author="Учетная запись Майкрософт" w:date="2023-07-19T14:18:00Z">
                    <w:rPr/>
                  </w:rPrChange>
                </w:rPr>
                <w:delText>189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A82EA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FIC6201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13458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пара в Е-620</w:t>
            </w:r>
          </w:p>
        </w:tc>
        <w:tc>
          <w:tcPr>
            <w:tcW w:w="5843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F9CC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0EF38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«Обнуление» показаний расхода ниже значений 40 кг/ч</w:t>
            </w:r>
          </w:p>
        </w:tc>
        <w:tc>
          <w:tcPr>
            <w:tcW w:w="226" w:type="dxa"/>
            <w:vAlign w:val="center"/>
            <w:hideMark/>
          </w:tcPr>
          <w:p w14:paraId="7EA195CC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49BD05BD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748E0" w14:textId="6ABF0935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37" w:author="Учетная запись Майкрософт" w:date="2023-07-19T14:18:00Z">
                  <w:rPr/>
                </w:rPrChange>
              </w:rPr>
              <w:pPrChange w:id="3138" w:author="Учетная запись Майкрософт" w:date="2023-07-19T14:30:00Z">
                <w:pPr>
                  <w:spacing w:line="240" w:lineRule="auto"/>
                  <w:ind w:firstLine="0"/>
                  <w:jc w:val="center"/>
                </w:pPr>
              </w:pPrChange>
            </w:pPr>
            <w:del w:id="3139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40" w:author="Учетная запись Майкрософт" w:date="2023-07-19T14:18:00Z">
                    <w:rPr/>
                  </w:rPrChange>
                </w:rPr>
                <w:delText>190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D3A3A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TIC6205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38FA5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сепараторе V-620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8541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FB01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42DD6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34DF7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C7A7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1400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2281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E857B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687ACAA5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193903D9" w14:textId="77777777" w:rsidTr="00B70B3E">
        <w:trPr>
          <w:gridAfter w:val="1"/>
          <w:wAfter w:w="13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20FC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Секция кристаллизации (блок 300)</w:t>
            </w:r>
          </w:p>
        </w:tc>
        <w:tc>
          <w:tcPr>
            <w:tcW w:w="226" w:type="dxa"/>
            <w:vAlign w:val="center"/>
            <w:hideMark/>
          </w:tcPr>
          <w:p w14:paraId="4574499E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66BE0A14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5605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Рекристаллизатор (К-330) и центрифуги (S-340)</w:t>
            </w:r>
          </w:p>
        </w:tc>
        <w:tc>
          <w:tcPr>
            <w:tcW w:w="226" w:type="dxa"/>
            <w:vAlign w:val="center"/>
            <w:hideMark/>
          </w:tcPr>
          <w:p w14:paraId="555CDE03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1468462C" w14:textId="77777777" w:rsidTr="006510C1">
        <w:trPr>
          <w:gridAfter w:val="1"/>
          <w:wAfter w:w="13" w:type="dxa"/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959E2C" w14:textId="3DD13927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41" w:author="Учетная запись Майкрософт" w:date="2023-07-19T14:18:00Z">
                  <w:rPr/>
                </w:rPrChange>
              </w:rPr>
              <w:pPrChange w:id="3142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43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44" w:author="Учетная запись Майкрософт" w:date="2023-07-19T14:18:00Z">
                    <w:rPr/>
                  </w:rPrChange>
                </w:rPr>
                <w:delText>191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E1CFF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FIC3402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F3B8E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фенольной воды в К-340</w:t>
            </w:r>
          </w:p>
        </w:tc>
        <w:tc>
          <w:tcPr>
            <w:tcW w:w="5843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095A0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CF656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Эффект «затирания» клапана</w:t>
            </w:r>
          </w:p>
        </w:tc>
        <w:tc>
          <w:tcPr>
            <w:tcW w:w="226" w:type="dxa"/>
            <w:vAlign w:val="center"/>
            <w:hideMark/>
          </w:tcPr>
          <w:p w14:paraId="77731136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6AE7E641" w14:textId="77777777" w:rsidTr="006510C1">
        <w:trPr>
          <w:gridAfter w:val="1"/>
          <w:wAfter w:w="13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58BBB4" w14:textId="1E8A7386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45" w:author="Учетная запись Майкрософт" w:date="2023-07-19T14:18:00Z">
                  <w:rPr/>
                </w:rPrChange>
              </w:rPr>
              <w:pPrChange w:id="3146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47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148" w:author="Учетная запись Майкрософт" w:date="2023-07-19T14:18:00Z">
                    <w:rPr/>
                  </w:rPrChange>
                </w:rPr>
                <w:delText>192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25F1A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TIC3405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B4B13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емпературы в кристаллизаторе поз. К-340</w:t>
            </w:r>
          </w:p>
        </w:tc>
        <w:tc>
          <w:tcPr>
            <w:tcW w:w="9609" w:type="dxa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0070F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требовалась</w:t>
            </w:r>
          </w:p>
        </w:tc>
        <w:tc>
          <w:tcPr>
            <w:tcW w:w="226" w:type="dxa"/>
            <w:vAlign w:val="center"/>
            <w:hideMark/>
          </w:tcPr>
          <w:p w14:paraId="0AFB6F42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23AEE70B" w14:textId="77777777" w:rsidTr="006510C1">
        <w:trPr>
          <w:gridAfter w:val="1"/>
          <w:wAfter w:w="13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793D0E" w14:textId="407E93CD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49" w:author="Учетная запись Майкрософт" w:date="2023-07-19T14:18:00Z">
                  <w:rPr/>
                </w:rPrChange>
              </w:rPr>
              <w:pPrChange w:id="3150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51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52" w:author="Учетная запись Майкрософт" w:date="2023-07-19T14:18:00Z">
                    <w:rPr/>
                  </w:rPrChange>
                </w:rPr>
                <w:delText>193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81C3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FIC3421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FA44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Бфа из К-340</w:t>
            </w:r>
          </w:p>
        </w:tc>
        <w:tc>
          <w:tcPr>
            <w:tcW w:w="5843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DD1A8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F300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226" w:type="dxa"/>
            <w:vAlign w:val="center"/>
            <w:hideMark/>
          </w:tcPr>
          <w:p w14:paraId="69F2D3A9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0D24A608" w14:textId="77777777" w:rsidTr="006510C1">
        <w:trPr>
          <w:gridAfter w:val="1"/>
          <w:wAfter w:w="13" w:type="dxa"/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E25303" w14:textId="52F8FB2F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53" w:author="Учетная запись Майкрософт" w:date="2023-07-19T14:18:00Z">
                  <w:rPr/>
                </w:rPrChange>
              </w:rPr>
              <w:pPrChange w:id="3154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55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56" w:author="Учетная запись Майкрософт" w:date="2023-07-19T14:18:00Z">
                    <w:rPr/>
                  </w:rPrChange>
                </w:rPr>
                <w:delText>194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974E8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FIC3431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ACE3A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Бфа из К-340</w:t>
            </w:r>
          </w:p>
        </w:tc>
        <w:tc>
          <w:tcPr>
            <w:tcW w:w="5843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A6E14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1E1A1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226" w:type="dxa"/>
            <w:vAlign w:val="center"/>
            <w:hideMark/>
          </w:tcPr>
          <w:p w14:paraId="74DAE8DF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6BCF989B" w14:textId="77777777" w:rsidTr="006510C1">
        <w:trPr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022D7D" w14:textId="34C92081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57" w:author="Учетная запись Майкрософт" w:date="2023-07-19T14:18:00Z">
                  <w:rPr/>
                </w:rPrChange>
              </w:rPr>
              <w:pPrChange w:id="3158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59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60" w:author="Учетная запись Майкрософт" w:date="2023-07-19T14:18:00Z">
                    <w:rPr/>
                  </w:rPrChange>
                </w:rPr>
                <w:delText>195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97F12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FIC7007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0BF9E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чистого фенола на промывку S-340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7DFED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A71AC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BA605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0EB79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6A98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248F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75993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1D83FEB8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02271C31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1E6241" w14:textId="22F0B3F4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61" w:author="Учетная запись Майкрософт" w:date="2023-07-19T14:18:00Z">
                  <w:rPr/>
                </w:rPrChange>
              </w:rPr>
              <w:pPrChange w:id="3162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63" w:author="Учетная запись Майкрософт" w:date="2023-07-19T14:12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64" w:author="Учетная запись Майкрософт" w:date="2023-07-19T14:18:00Z">
                    <w:rPr/>
                  </w:rPrChange>
                </w:rPr>
                <w:delText>196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AC197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FIC3611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5A2A3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БФА в Е-400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11A7F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6491F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1245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B4B5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25EB4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C0A04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D152D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0C646298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20CEAAA2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13568" w14:textId="07346F3C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65" w:author="Учетная запись Майкрософт" w:date="2023-07-19T14:18:00Z">
                  <w:rPr/>
                </w:rPrChange>
              </w:rPr>
              <w:pPrChange w:id="3166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67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168" w:author="Учетная запись Майкрософт" w:date="2023-07-19T14:18:00Z">
                    <w:rPr/>
                  </w:rPrChange>
                </w:rPr>
                <w:delText>197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1A93B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LIC3601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A11E5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Уровень в расплавителе М-360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66B3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1BF4D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8DEB5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89A09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E2F86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616E8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AE1D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12173EBE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545E5DB2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74D7C1" w14:textId="019C113D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69" w:author="Учетная запись Майкрософт" w:date="2023-07-19T14:18:00Z">
                  <w:rPr/>
                </w:rPrChange>
              </w:rPr>
              <w:pPrChange w:id="3170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71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172" w:author="Учетная запись Майкрософт" w:date="2023-07-19T14:18:00Z">
                    <w:rPr/>
                  </w:rPrChange>
                </w:rPr>
                <w:lastRenderedPageBreak/>
                <w:delText>198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5C4D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TI3603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DDD2C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Температура рецирк. Бфа в М-360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ED337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75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DBC45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07A69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F44D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60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51300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ACEF7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6B573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77FD882F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5606237B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3D61C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B70B3E">
              <w:rPr>
                <w:rFonts w:ascii="Times New Roman" w:eastAsia="Times New Roman" w:hAnsi="Times New Roman"/>
                <w:color w:val="000000"/>
                <w:lang w:val="en-US" w:eastAsia="en-US"/>
              </w:rPr>
              <w:t>C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екция разложения аддукта (блок 400)</w:t>
            </w:r>
          </w:p>
        </w:tc>
        <w:tc>
          <w:tcPr>
            <w:tcW w:w="226" w:type="dxa"/>
            <w:vAlign w:val="center"/>
            <w:hideMark/>
          </w:tcPr>
          <w:p w14:paraId="24DD39FB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6FA71099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8C029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Испарители фенола (V-400, V-410)</w:t>
            </w:r>
          </w:p>
        </w:tc>
        <w:tc>
          <w:tcPr>
            <w:tcW w:w="226" w:type="dxa"/>
            <w:vAlign w:val="center"/>
            <w:hideMark/>
          </w:tcPr>
          <w:p w14:paraId="4A4C640D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526B23BF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34C187" w14:textId="5B4E0CBA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73" w:author="Учетная запись Майкрософт" w:date="2023-07-19T14:19:00Z">
                  <w:rPr/>
                </w:rPrChange>
              </w:rPr>
              <w:pPrChange w:id="3174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75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76" w:author="Учетная запись Майкрософт" w:date="2023-07-19T14:19:00Z">
                    <w:rPr/>
                  </w:rPrChange>
                </w:rPr>
                <w:delText>199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F1534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FIC4001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15832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пара в Е-400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5EC6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70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5BE95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37CF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E82D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DF8F1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206C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4BDA5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140301DC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0761EC4F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473385" w14:textId="5C4B24EB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77" w:author="Учетная запись Майкрософт" w:date="2023-07-19T14:19:00Z">
                  <w:rPr/>
                </w:rPrChange>
              </w:rPr>
              <w:pPrChange w:id="3178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79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180" w:author="Учетная запись Майкрософт" w:date="2023-07-19T14:19:00Z">
                    <w:rPr/>
                  </w:rPrChange>
                </w:rPr>
                <w:delText>200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906D0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TIC4004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B46FC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сепараторе V-400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30056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4BDC3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4C12B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7676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C5A6B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9A8AD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CF5F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4105678A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64F96FA9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B337A3" w14:textId="49D43F82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81" w:author="Учетная запись Майкрософт" w:date="2023-07-19T14:19:00Z">
                  <w:rPr/>
                </w:rPrChange>
              </w:rPr>
              <w:pPrChange w:id="3182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83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184" w:author="Учетная запись Майкрософт" w:date="2023-07-19T14:19:00Z">
                    <w:rPr/>
                  </w:rPrChange>
                </w:rPr>
                <w:delText>201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6A571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FIC4101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9CA06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пара в Е-410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C2FB2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297ED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F444E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03B48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3230E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8B0A3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1413A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4B4303E6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56A2E1C1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D8FD1" w14:textId="6E954CE5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85" w:author="Учетная запись Майкрософт" w:date="2023-07-19T14:19:00Z">
                  <w:rPr/>
                </w:rPrChange>
              </w:rPr>
              <w:pPrChange w:id="3186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87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188" w:author="Учетная запись Майкрософт" w:date="2023-07-19T14:19:00Z">
                    <w:rPr/>
                  </w:rPrChange>
                </w:rPr>
                <w:delText>202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C3349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TIC4104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C4913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в сепараторе V-410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04C6F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51207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56191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D6E3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4AB65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41C01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73B4D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07EE28E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5F3EF46E" w14:textId="77777777" w:rsidTr="00B70B3E">
        <w:trPr>
          <w:gridAfter w:val="1"/>
          <w:wAfter w:w="13" w:type="dxa"/>
          <w:trHeight w:val="30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BB94C9" w14:textId="77777777" w:rsidR="00C81814" w:rsidRPr="00B70B3E" w:rsidRDefault="00C81814">
            <w:pPr>
              <w:spacing w:line="240" w:lineRule="auto"/>
              <w:ind w:firstLine="0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pPrChange w:id="3189" w:author="Учетная запись Майкрософт" w:date="2023-07-19T13:2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90" w:author="Учетная запись Майкрософт" w:date="2023-07-19T13:21:00Z">
              <w:r w:rsidRPr="00B70B3E" w:rsidDel="00431AD4">
                <w:rPr>
                  <w:rFonts w:ascii="Calibri" w:eastAsia="Times New Roman" w:hAnsi="Calibri" w:cs="Calibri"/>
                  <w:color w:val="000000"/>
                  <w:sz w:val="22"/>
                  <w:szCs w:val="22"/>
                </w:rPr>
                <w:delText> </w:delText>
              </w:r>
            </w:del>
          </w:p>
        </w:tc>
        <w:tc>
          <w:tcPr>
            <w:tcW w:w="226" w:type="dxa"/>
            <w:vAlign w:val="center"/>
            <w:hideMark/>
          </w:tcPr>
          <w:p w14:paraId="5447BD88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310994A1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33FAA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B70B3E">
              <w:rPr>
                <w:rFonts w:ascii="Times New Roman" w:eastAsia="Times New Roman" w:hAnsi="Times New Roman"/>
                <w:color w:val="000000"/>
                <w:lang w:val="en-US" w:eastAsia="en-US"/>
              </w:rPr>
              <w:t>C</w:t>
            </w: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 w:eastAsia="en-US"/>
              </w:rPr>
              <w:t>екция разложения аддукта (блок 400)</w:t>
            </w:r>
          </w:p>
        </w:tc>
        <w:tc>
          <w:tcPr>
            <w:tcW w:w="226" w:type="dxa"/>
            <w:vAlign w:val="center"/>
            <w:hideMark/>
          </w:tcPr>
          <w:p w14:paraId="1E229DB9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34A7A3C3" w14:textId="77777777" w:rsidTr="00B70B3E">
        <w:trPr>
          <w:gridAfter w:val="1"/>
          <w:wAfter w:w="13" w:type="dxa"/>
          <w:trHeight w:val="315"/>
        </w:trPr>
        <w:tc>
          <w:tcPr>
            <w:tcW w:w="14885" w:type="dxa"/>
            <w:gridSpan w:val="10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97B6D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отгонки фенола (С-420)</w:t>
            </w:r>
          </w:p>
        </w:tc>
        <w:tc>
          <w:tcPr>
            <w:tcW w:w="226" w:type="dxa"/>
            <w:vAlign w:val="center"/>
            <w:hideMark/>
          </w:tcPr>
          <w:p w14:paraId="724DFB1E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4A5ECE3F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423F0B" w14:textId="70B3D1E4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91" w:author="Учетная запись Майкрософт" w:date="2023-07-19T14:19:00Z">
                  <w:rPr/>
                </w:rPrChange>
              </w:rPr>
              <w:pPrChange w:id="3192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93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94" w:author="Учетная запись Майкрософт" w:date="2023-07-19T14:19:00Z">
                    <w:rPr/>
                  </w:rPrChange>
                </w:rPr>
                <w:delText>203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793C3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TIC4201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09200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пара в С-420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1E1F4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A2E13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A7404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200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9548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0BD6F7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900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42B67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5EF34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5FA7FB4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149A6317" w14:textId="77777777" w:rsidTr="006510C1">
        <w:trPr>
          <w:trHeight w:val="3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B145D" w14:textId="3D881CD4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95" w:author="Учетная запись Майкрософт" w:date="2023-07-19T14:19:00Z">
                  <w:rPr/>
                </w:rPrChange>
              </w:rPr>
              <w:pPrChange w:id="3196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197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198" w:author="Учетная запись Майкрософт" w:date="2023-07-19T14:19:00Z">
                    <w:rPr/>
                  </w:rPrChange>
                </w:rPr>
                <w:delText>204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E9069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FIC4201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AE50F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Расход острого пара в колонну С-420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647DC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3A0CA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4B9A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5280E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500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28CE5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812CD6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A1D4EE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3872510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0EF503F0" w14:textId="77777777" w:rsidTr="006510C1">
        <w:trPr>
          <w:gridAfter w:val="1"/>
          <w:wAfter w:w="13" w:type="dxa"/>
          <w:trHeight w:val="9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D8327D" w14:textId="29C6B461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199" w:author="Учетная запись Майкрософт" w:date="2023-07-19T14:19:00Z">
                  <w:rPr/>
                </w:rPrChange>
              </w:rPr>
              <w:pPrChange w:id="3200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201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02" w:author="Учетная запись Майкрософт" w:date="2023-07-19T14:19:00Z">
                    <w:rPr/>
                  </w:rPrChange>
                </w:rPr>
                <w:delText>205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15A3A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FIC4105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34FB8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питания С-420</w:t>
            </w:r>
          </w:p>
        </w:tc>
        <w:tc>
          <w:tcPr>
            <w:tcW w:w="5843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A1D55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Настройка не проведена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83258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Показания расхода некорректны (при переменных значениях уровней в V-410 и С-420 показания FТ-4105 неизменны)</w:t>
            </w:r>
          </w:p>
        </w:tc>
        <w:tc>
          <w:tcPr>
            <w:tcW w:w="226" w:type="dxa"/>
            <w:vAlign w:val="center"/>
            <w:hideMark/>
          </w:tcPr>
          <w:p w14:paraId="6F439697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77B916FC" w14:textId="77777777" w:rsidTr="006510C1">
        <w:trPr>
          <w:trHeight w:val="15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4C303" w14:textId="4702AC07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203" w:author="Учетная запись Майкрософт" w:date="2023-07-19T14:19:00Z">
                  <w:rPr/>
                </w:rPrChange>
              </w:rPr>
              <w:pPrChange w:id="3204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205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06" w:author="Учетная запись Майкрософт" w:date="2023-07-19T14:19:00Z">
                    <w:rPr/>
                  </w:rPrChange>
                </w:rPr>
                <w:delText>206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DA261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FIC4203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F48F62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Расход куба С-402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2D779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52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8CBC8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0E747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400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818D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FE78F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3EC7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Перевод регулятора в режим CAS по уровню в кубе колонны LIC4202 нецелесообразен по причине необходимости обеспечения постоянства расхода FT4203 (питание грануляционной башни С-500)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27440679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1CC6A990" w14:textId="77777777" w:rsidTr="00B70B3E">
        <w:trPr>
          <w:gridAfter w:val="1"/>
          <w:wAfter w:w="13" w:type="dxa"/>
          <w:trHeight w:val="330"/>
        </w:trPr>
        <w:tc>
          <w:tcPr>
            <w:tcW w:w="14885" w:type="dxa"/>
            <w:gridSpan w:val="10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B3C93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B70B3E">
              <w:rPr>
                <w:rFonts w:ascii="Times New Roman" w:eastAsia="Times New Roman" w:hAnsi="Times New Roman"/>
                <w:color w:val="000000"/>
                <w:lang w:eastAsia="en-US"/>
              </w:rPr>
              <w:t>Секция грануляции (блок 500)</w:t>
            </w:r>
          </w:p>
        </w:tc>
        <w:tc>
          <w:tcPr>
            <w:tcW w:w="226" w:type="dxa"/>
            <w:vAlign w:val="center"/>
            <w:hideMark/>
          </w:tcPr>
          <w:p w14:paraId="163C2791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4CC197CB" w14:textId="77777777" w:rsidTr="006510C1">
        <w:trPr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63C285" w14:textId="4C8E6AA0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207" w:author="Учетная запись Майкрософт" w:date="2023-07-19T14:19:00Z">
                  <w:rPr/>
                </w:rPrChange>
              </w:rPr>
              <w:pPrChange w:id="3208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209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10" w:author="Учетная запись Майкрософт" w:date="2023-07-19T14:19:00Z">
                    <w:rPr/>
                  </w:rPrChange>
                </w:rPr>
                <w:delText>207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2A2D8C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TIC5022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24DC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Температура циркулирующего азота Е-500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0E465A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D9EC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1200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B0CE9F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F3888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150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CA341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2500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3CDF93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59CB1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6AD01BA6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C81814" w:rsidRPr="00B70B3E" w14:paraId="73D8CE8F" w14:textId="77777777" w:rsidTr="006510C1">
        <w:trPr>
          <w:trHeight w:val="615"/>
        </w:trPr>
        <w:tc>
          <w:tcPr>
            <w:tcW w:w="13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E918F1" w14:textId="0E9D4D0D" w:rsidR="00C81814" w:rsidRPr="008170C1" w:rsidRDefault="00C81814">
            <w:pPr>
              <w:pStyle w:val="affff3"/>
              <w:numPr>
                <w:ilvl w:val="0"/>
                <w:numId w:val="41"/>
              </w:num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3211" w:author="Учетная запись Майкрософт" w:date="2023-07-19T14:19:00Z">
                  <w:rPr/>
                </w:rPrChange>
              </w:rPr>
              <w:pPrChange w:id="3212" w:author="Учетная запись Майкрософт" w:date="2023-07-19T14:31:00Z">
                <w:pPr>
                  <w:spacing w:line="240" w:lineRule="auto"/>
                  <w:ind w:firstLine="0"/>
                  <w:jc w:val="center"/>
                </w:pPr>
              </w:pPrChange>
            </w:pPr>
            <w:del w:id="3213" w:author="Учетная запись Майкрософт" w:date="2023-07-19T14:11:00Z">
              <w:r w:rsidRPr="008170C1" w:rsidDel="00596945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  <w:rPrChange w:id="3214" w:author="Учетная запись Майкрософт" w:date="2023-07-19T14:19:00Z">
                    <w:rPr/>
                  </w:rPrChange>
                </w:rPr>
                <w:lastRenderedPageBreak/>
                <w:delText>208</w:delText>
              </w:r>
            </w:del>
          </w:p>
        </w:tc>
        <w:tc>
          <w:tcPr>
            <w:tcW w:w="15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6EB95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PIC5023</w:t>
            </w:r>
          </w:p>
        </w:tc>
        <w:tc>
          <w:tcPr>
            <w:tcW w:w="23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C9AFC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Давление в грануляционной башне С-500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6A19D9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6E7385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529F6B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BA8724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10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F3D8D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30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494361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37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AAD580" w14:textId="77777777" w:rsidR="00C81814" w:rsidRPr="00B70B3E" w:rsidRDefault="00C81814" w:rsidP="00C8181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B70B3E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39" w:type="dxa"/>
            <w:gridSpan w:val="2"/>
            <w:vAlign w:val="center"/>
            <w:hideMark/>
          </w:tcPr>
          <w:p w14:paraId="5BCD739A" w14:textId="77777777" w:rsidR="00C81814" w:rsidRPr="00B70B3E" w:rsidRDefault="00C81814" w:rsidP="00C8181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</w:tbl>
    <w:p w14:paraId="76223B6C" w14:textId="1A4EA170" w:rsidR="00B70B3E" w:rsidRDefault="00B70B3E" w:rsidP="00B92FC2">
      <w:pPr>
        <w:pStyle w:val="af1"/>
        <w:spacing w:line="240" w:lineRule="auto"/>
        <w:ind w:right="-23" w:firstLine="0"/>
      </w:pPr>
    </w:p>
    <w:p w14:paraId="5B071916" w14:textId="675E0901" w:rsidR="00EC177B" w:rsidRDefault="00EC177B" w:rsidP="00EC177B">
      <w:pPr>
        <w:pStyle w:val="af1"/>
        <w:ind w:firstLine="0"/>
        <w:sectPr w:rsidR="00EC177B" w:rsidSect="00EC177B">
          <w:headerReference w:type="default" r:id="rId97"/>
          <w:footerReference w:type="default" r:id="rId98"/>
          <w:footnotePr>
            <w:pos w:val="beneathText"/>
          </w:footnotePr>
          <w:pgSz w:w="16838" w:h="11906" w:orient="landscape" w:code="9"/>
          <w:pgMar w:top="567" w:right="567" w:bottom="1418" w:left="1701" w:header="0" w:footer="0" w:gutter="0"/>
          <w:cols w:space="720"/>
          <w:docGrid w:linePitch="326"/>
        </w:sectPr>
      </w:pPr>
    </w:p>
    <w:p w14:paraId="1093DD37" w14:textId="34CA0F02" w:rsidR="00BC40AD" w:rsidRDefault="00BC40AD" w:rsidP="006625FE">
      <w:pPr>
        <w:pStyle w:val="1"/>
      </w:pPr>
      <w:bookmarkStart w:id="3215" w:name="_Toc139996653"/>
      <w:bookmarkEnd w:id="2084"/>
      <w:r>
        <w:lastRenderedPageBreak/>
        <w:t>Результаты настройки базового регулирования</w:t>
      </w:r>
      <w:bookmarkStart w:id="3216" w:name="_Toc112142365"/>
      <w:bookmarkEnd w:id="3215"/>
    </w:p>
    <w:bookmarkEnd w:id="3216"/>
    <w:p w14:paraId="6927954A" w14:textId="77777777" w:rsidR="006625FE" w:rsidRDefault="001E4D7F" w:rsidP="006625FE">
      <w:pPr>
        <w:pStyle w:val="af1"/>
      </w:pPr>
      <w:r w:rsidRPr="00B120AC">
        <w:t xml:space="preserve">Значительных проблем, препятствующих реализации функций управления </w:t>
      </w:r>
      <w:r w:rsidR="00AF617A">
        <w:t xml:space="preserve">СУУТП </w:t>
      </w:r>
      <w:r w:rsidRPr="00B120AC">
        <w:t xml:space="preserve">не выявлено. </w:t>
      </w:r>
      <w:bookmarkStart w:id="3217" w:name="_Toc109770380"/>
      <w:bookmarkStart w:id="3218" w:name="_Toc112142388"/>
    </w:p>
    <w:p w14:paraId="4CA9264B" w14:textId="6CBEA75D" w:rsidR="006625FE" w:rsidRDefault="006625FE" w:rsidP="006625FE">
      <w:pPr>
        <w:pStyle w:val="af1"/>
      </w:pPr>
      <w:r>
        <w:t>Основные изменения в настройки ПИД-регуляторов внесены с целью уменьшения времени отработки регулятором изменений уставки для эффективного управления технологическим режимом.</w:t>
      </w:r>
    </w:p>
    <w:p w14:paraId="61AA2C36" w14:textId="7D677CDC" w:rsidR="004809F9" w:rsidRDefault="004809F9" w:rsidP="006625FE">
      <w:pPr>
        <w:pStyle w:val="af1"/>
      </w:pPr>
      <w:r>
        <w:t>В ходе работ по настройке базового управления на производств</w:t>
      </w:r>
      <w:r w:rsidR="00EB26B7">
        <w:t>е</w:t>
      </w:r>
      <w:r>
        <w:t xml:space="preserve"> фенола и ацетона переведено из ручного режима работы в автоматический 15 контуров управления, из ручного в каскадный </w:t>
      </w:r>
      <w:r w:rsidR="00EB26B7">
        <w:t xml:space="preserve">4 контура управления, из режим </w:t>
      </w:r>
      <w:r w:rsidR="00EB26B7">
        <w:rPr>
          <w:lang w:val="en-US"/>
        </w:rPr>
        <w:t>PRD</w:t>
      </w:r>
      <w:r w:rsidR="00EB26B7">
        <w:t xml:space="preserve"> в каскадный 1 контур управления.</w:t>
      </w:r>
    </w:p>
    <w:p w14:paraId="154201D1" w14:textId="3E72EE32" w:rsidR="00EB26B7" w:rsidRDefault="00EB26B7" w:rsidP="00EB26B7">
      <w:pPr>
        <w:pStyle w:val="af1"/>
      </w:pPr>
      <w:r>
        <w:t xml:space="preserve">В ходе работ по настройке базового управления на производстве бисфенола А переведено из ручного режима работы в автоматический 4 контура управления, из режим </w:t>
      </w:r>
      <w:r>
        <w:rPr>
          <w:lang w:val="en-US"/>
        </w:rPr>
        <w:t>PRD</w:t>
      </w:r>
      <w:r w:rsidRPr="00EB26B7">
        <w:t xml:space="preserve"> </w:t>
      </w:r>
      <w:r>
        <w:t xml:space="preserve">в каскадный </w:t>
      </w:r>
      <w:r w:rsidRPr="00EB26B7">
        <w:t>9</w:t>
      </w:r>
      <w:r>
        <w:t xml:space="preserve"> контуров управления.</w:t>
      </w:r>
    </w:p>
    <w:p w14:paraId="1F5149DF" w14:textId="77777777" w:rsidR="004809F9" w:rsidRPr="004809F9" w:rsidRDefault="004809F9" w:rsidP="004809F9">
      <w:pPr>
        <w:pStyle w:val="af1"/>
      </w:pPr>
    </w:p>
    <w:p w14:paraId="5293E4D2" w14:textId="77777777" w:rsidR="006625FE" w:rsidRDefault="006625FE" w:rsidP="006625FE">
      <w:pPr>
        <w:pStyle w:val="af1"/>
      </w:pPr>
    </w:p>
    <w:p w14:paraId="3E475406" w14:textId="77777777" w:rsidR="006625FE" w:rsidRDefault="006625FE" w:rsidP="006625FE">
      <w:pPr>
        <w:pStyle w:val="af1"/>
      </w:pPr>
    </w:p>
    <w:p w14:paraId="35493D36" w14:textId="77777777" w:rsidR="006625FE" w:rsidRDefault="006625FE" w:rsidP="006625FE">
      <w:pPr>
        <w:pStyle w:val="af1"/>
      </w:pPr>
    </w:p>
    <w:p w14:paraId="79B084AC" w14:textId="77777777" w:rsidR="006625FE" w:rsidRDefault="006625FE" w:rsidP="006625FE">
      <w:pPr>
        <w:pStyle w:val="af1"/>
      </w:pPr>
    </w:p>
    <w:p w14:paraId="114853B9" w14:textId="77777777" w:rsidR="006625FE" w:rsidRDefault="006625FE" w:rsidP="006625FE">
      <w:pPr>
        <w:pStyle w:val="af1"/>
      </w:pPr>
    </w:p>
    <w:p w14:paraId="5FBFF1C9" w14:textId="77777777" w:rsidR="006625FE" w:rsidRDefault="006625FE" w:rsidP="006625FE">
      <w:pPr>
        <w:pStyle w:val="af1"/>
      </w:pPr>
    </w:p>
    <w:p w14:paraId="0C6078EA" w14:textId="77777777" w:rsidR="006625FE" w:rsidRDefault="006625FE" w:rsidP="006625FE">
      <w:pPr>
        <w:pStyle w:val="af1"/>
      </w:pPr>
    </w:p>
    <w:p w14:paraId="0E4ECB89" w14:textId="77777777" w:rsidR="006625FE" w:rsidRDefault="006625FE" w:rsidP="006625FE">
      <w:pPr>
        <w:pStyle w:val="af1"/>
      </w:pPr>
    </w:p>
    <w:p w14:paraId="4430B755" w14:textId="77777777" w:rsidR="006625FE" w:rsidRDefault="006625FE" w:rsidP="006625FE">
      <w:pPr>
        <w:pStyle w:val="af1"/>
      </w:pPr>
    </w:p>
    <w:p w14:paraId="3F9D429F" w14:textId="7FE30B2D" w:rsidR="000F3F79" w:rsidRPr="00EF63D9" w:rsidRDefault="000F3F79" w:rsidP="006625FE">
      <w:pPr>
        <w:pStyle w:val="1"/>
      </w:pPr>
      <w:bookmarkStart w:id="3219" w:name="_Toc139996654"/>
      <w:r w:rsidRPr="00EF63D9">
        <w:lastRenderedPageBreak/>
        <w:t>Перечень принятых сокращений</w:t>
      </w:r>
      <w:bookmarkEnd w:id="3217"/>
      <w:r>
        <w:t xml:space="preserve"> и определений</w:t>
      </w:r>
      <w:bookmarkEnd w:id="3218"/>
      <w:bookmarkEnd w:id="3219"/>
    </w:p>
    <w:p w14:paraId="0F119A7E" w14:textId="77777777" w:rsidR="000F3F79" w:rsidRPr="00EF63D9" w:rsidRDefault="000F3F79" w:rsidP="00AA7A84">
      <w:pPr>
        <w:pStyle w:val="af1"/>
      </w:pPr>
    </w:p>
    <w:tbl>
      <w:tblPr>
        <w:tblW w:w="0" w:type="dxa"/>
        <w:tblInd w:w="142" w:type="dxa"/>
        <w:tblLayout w:type="fixed"/>
        <w:tblLook w:val="04A0" w:firstRow="1" w:lastRow="0" w:firstColumn="1" w:lastColumn="0" w:noHBand="0" w:noVBand="1"/>
      </w:tblPr>
      <w:tblGrid>
        <w:gridCol w:w="2977"/>
        <w:gridCol w:w="425"/>
        <w:gridCol w:w="6379"/>
      </w:tblGrid>
      <w:tr w:rsidR="0001193E" w:rsidRPr="00E86174" w14:paraId="3079DFDA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1608740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АСУТП</w:t>
            </w:r>
          </w:p>
        </w:tc>
        <w:tc>
          <w:tcPr>
            <w:tcW w:w="425" w:type="dxa"/>
            <w:hideMark/>
          </w:tcPr>
          <w:p w14:paraId="5F3173EC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738FE2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Автоматизированная система управления технологическим процессом</w:t>
            </w:r>
          </w:p>
        </w:tc>
      </w:tr>
      <w:tr w:rsidR="0001193E" w:rsidRPr="00E86174" w14:paraId="109805A9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E8D79F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КИПиА</w:t>
            </w:r>
          </w:p>
        </w:tc>
        <w:tc>
          <w:tcPr>
            <w:tcW w:w="425" w:type="dxa"/>
            <w:hideMark/>
          </w:tcPr>
          <w:p w14:paraId="248C2B4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0643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Контрольно-измерительные приборы и автоматика</w:t>
            </w:r>
          </w:p>
        </w:tc>
      </w:tr>
      <w:tr w:rsidR="0001193E" w:rsidRPr="00E86174" w14:paraId="4E841F9A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31DD3A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ПИД</w:t>
            </w:r>
          </w:p>
        </w:tc>
        <w:tc>
          <w:tcPr>
            <w:tcW w:w="425" w:type="dxa"/>
            <w:hideMark/>
          </w:tcPr>
          <w:p w14:paraId="1A4E5EE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B9C8416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Пропорционально-Интегрально-Дифференциальный</w:t>
            </w:r>
          </w:p>
        </w:tc>
      </w:tr>
      <w:tr w:rsidR="0001193E" w:rsidRPr="00E86174" w14:paraId="7C12E00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DBD28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РСУ</w:t>
            </w:r>
          </w:p>
        </w:tc>
        <w:tc>
          <w:tcPr>
            <w:tcW w:w="425" w:type="dxa"/>
            <w:hideMark/>
          </w:tcPr>
          <w:p w14:paraId="1CB7EFB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773445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Распределенная система управления</w:t>
            </w:r>
          </w:p>
        </w:tc>
      </w:tr>
      <w:tr w:rsidR="0001193E" w:rsidRPr="00E86174" w14:paraId="4D322393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B286AF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Система</w:t>
            </w:r>
          </w:p>
        </w:tc>
        <w:tc>
          <w:tcPr>
            <w:tcW w:w="425" w:type="dxa"/>
            <w:hideMark/>
          </w:tcPr>
          <w:p w14:paraId="589D6A03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9F8E9E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</w:rPr>
              <w:t>Система усовершенствованного управления технологическими процессами Объекта (СУУТП)</w:t>
            </w:r>
          </w:p>
        </w:tc>
      </w:tr>
      <w:tr w:rsidR="0001193E" w:rsidRPr="00E86174" w14:paraId="543C65A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78BA46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СУУТП</w:t>
            </w:r>
          </w:p>
        </w:tc>
        <w:tc>
          <w:tcPr>
            <w:tcW w:w="425" w:type="dxa"/>
            <w:hideMark/>
          </w:tcPr>
          <w:p w14:paraId="632DFF3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6A5DDD7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Система усовершенствованного управления технологическим процессом</w:t>
            </w:r>
          </w:p>
        </w:tc>
      </w:tr>
      <w:tr w:rsidR="0001193E" w:rsidRPr="00E86174" w14:paraId="6FE2DA7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C14D53E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CV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364584FD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40BB31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Контролируемый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Controlled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612B2751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E2ED6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(СУУТП)</w:t>
            </w:r>
          </w:p>
        </w:tc>
        <w:tc>
          <w:tcPr>
            <w:tcW w:w="425" w:type="dxa"/>
            <w:hideMark/>
          </w:tcPr>
          <w:p w14:paraId="58BA65DA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1E24985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Манипулируемый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04E18773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F902A84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DV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68BBD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A2D3F4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Возмущающий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D</w:t>
            </w:r>
            <w:r w:rsidRPr="00E86174">
              <w:rPr>
                <w:rFonts w:ascii="Times New Roman" w:eastAsia="Calibri" w:hAnsi="Times New Roman"/>
              </w:rPr>
              <w:t xml:space="preserve">isturbance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48E92A3F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B15F58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479496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02F7C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Управляющее выходное воздействие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output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value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3C2A349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406845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PV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90F9BB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6D6092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Переменная процесса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Process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7AAC4ECB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A30AF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S</w:t>
            </w:r>
            <w:r>
              <w:rPr>
                <w:rFonts w:ascii="Times New Roman" w:eastAsia="Calibri" w:hAnsi="Times New Roman"/>
                <w:lang w:val="en-US"/>
              </w:rPr>
              <w:t>P</w:t>
            </w:r>
            <w:r w:rsidRPr="00E86174">
              <w:rPr>
                <w:rFonts w:ascii="Times New Roman" w:eastAsia="Calibri" w:hAnsi="Times New Roman"/>
                <w:lang w:val="en-US"/>
              </w:rPr>
              <w:t xml:space="preserve"> (ПИД-регулятор)</w:t>
            </w:r>
          </w:p>
        </w:tc>
        <w:tc>
          <w:tcPr>
            <w:tcW w:w="425" w:type="dxa"/>
            <w:hideMark/>
          </w:tcPr>
          <w:p w14:paraId="78B9F99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1A8255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Задание ПИД-регулятора (Setpoint)</w:t>
            </w:r>
          </w:p>
        </w:tc>
      </w:tr>
    </w:tbl>
    <w:p w14:paraId="3F57AEB1" w14:textId="77777777" w:rsidR="000F3F79" w:rsidRPr="00EF63D9" w:rsidRDefault="000F3F79" w:rsidP="000F3F79">
      <w:pPr>
        <w:tabs>
          <w:tab w:val="left" w:pos="4603"/>
        </w:tabs>
        <w:ind w:firstLine="0"/>
        <w:rPr>
          <w:rFonts w:ascii="Times New Roman" w:hAnsi="Times New Roman"/>
          <w:sz w:val="22"/>
          <w:szCs w:val="22"/>
          <w:lang w:eastAsia="ja-JP"/>
        </w:rPr>
      </w:pPr>
    </w:p>
    <w:p w14:paraId="21D59A57" w14:textId="77777777" w:rsidR="00EF63D9" w:rsidRDefault="00EF63D9" w:rsidP="00894CD6">
      <w:pPr>
        <w:pStyle w:val="af5"/>
        <w:rPr>
          <w:rFonts w:ascii="Times New Roman" w:hAnsi="Times New Roman"/>
        </w:rPr>
      </w:pPr>
    </w:p>
    <w:p w14:paraId="1A8EAD83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EA32D04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0502D5A9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58CB7AC0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11310719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20E9FA6A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4B386E0D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4EE2D5BE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F2EBEE0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F5D83F2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719BBC65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7E9754AA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0E980635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DABED78" w14:textId="77777777" w:rsidR="00EB26B7" w:rsidRPr="00EF63D9" w:rsidRDefault="00EB26B7" w:rsidP="00EB26B7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lastRenderedPageBreak/>
        <w:t>СОСТАВИЛИ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EB26B7" w:rsidRPr="00EF63D9" w14:paraId="79A2679C" w14:textId="77777777" w:rsidTr="0098015D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77C201C3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8CA88B4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3CEB4CC3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29ECB9D8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EB26B7" w:rsidRPr="00EF63D9" w14:paraId="46A667D5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666DCB33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Ахметзянов В.З.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1D19435D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6D3A0679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61738EE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23EFEEB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EB26B7" w:rsidRPr="00EF63D9" w14:paraId="03BC958C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78EA1F6E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Андреев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48C4C2F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И</w:t>
            </w:r>
            <w:r w:rsidRPr="00FA1295">
              <w:rPr>
                <w:rFonts w:ascii="Times New Roman" w:hAnsi="Times New Roman"/>
                <w:b w:val="0"/>
                <w:bCs/>
              </w:rPr>
              <w:t>нженер СУУТП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3F79197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23D37F0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EB26B7" w:rsidRPr="00EF63D9" w14:paraId="50CE7FB1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74C1CE3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Муртазин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4A10C9DB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011CA11E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425DA51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1D93F94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EB26B7" w:rsidRPr="00EF63D9" w14:paraId="318BC110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D0588E9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Гусев С. Н.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786223CA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6803F1B8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7A5D0B10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5E7E623E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</w:tbl>
    <w:p w14:paraId="597A42CD" w14:textId="77777777" w:rsidR="00EB26B7" w:rsidRPr="00EF63D9" w:rsidRDefault="00EB26B7" w:rsidP="00EB26B7">
      <w:pPr>
        <w:rPr>
          <w:rFonts w:ascii="Times New Roman" w:hAnsi="Times New Roman"/>
        </w:rPr>
      </w:pPr>
    </w:p>
    <w:p w14:paraId="426190F5" w14:textId="77777777" w:rsidR="00EB26B7" w:rsidRPr="00EF63D9" w:rsidRDefault="00EB26B7" w:rsidP="00EB26B7">
      <w:pPr>
        <w:rPr>
          <w:rFonts w:ascii="Times New Roman" w:hAnsi="Times New Roman"/>
        </w:rPr>
      </w:pPr>
    </w:p>
    <w:p w14:paraId="3402E2B8" w14:textId="77777777" w:rsidR="00EB26B7" w:rsidRPr="00EF63D9" w:rsidRDefault="00EB26B7" w:rsidP="00EB26B7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СОГЛАСОВАНО</w:t>
      </w:r>
    </w:p>
    <w:p w14:paraId="6DC06CE8" w14:textId="77777777" w:rsidR="00EB26B7" w:rsidRDefault="00EB26B7" w:rsidP="00EB26B7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r>
        <w:rPr>
          <w:rFonts w:ascii="Times New Roman" w:eastAsia="Arial" w:hAnsi="Times New Roman"/>
        </w:rPr>
        <w:t>КАЗАНЬОРГСИНТЕЗ</w:t>
      </w:r>
      <w:r w:rsidRPr="00EF63D9">
        <w:rPr>
          <w:rFonts w:ascii="Times New Roman" w:eastAsia="Arial" w:hAnsi="Times New Roman"/>
        </w:rPr>
        <w:t>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EB26B7" w:rsidRPr="00EF63D9" w14:paraId="12A1E19C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EE5BD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603509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DF8F02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7E196B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EB26B7" w:rsidRPr="00EF63D9" w14:paraId="3514D719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58D8F0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Булуев И.И.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876307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Руководитель проекта внедрения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EED657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A1966E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EB26B7" w:rsidRPr="00EF63D9" w14:paraId="2F5E7F91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8CAB73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Шайхутдинов М.Ф.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9A650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Главный эксперт, внедрение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224F99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54982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EB26B7" w:rsidRPr="00EF63D9" w14:paraId="3BD4BA1D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09E43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Хайруллин М.Г.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D4603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Директор завода,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7BB25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765CD9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EB26B7" w:rsidRPr="00EF63D9" w14:paraId="72D223EA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F4B6BC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Исхаков М.А.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34015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инженер-технолог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8E5427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F0C93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EB26B7" w:rsidRPr="00EF63D9" w14:paraId="4FB88BD5" w14:textId="77777777" w:rsidTr="0098015D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8C7EA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Картавых А.Н.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DA11E3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Начальник производства,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ECD596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CA94BB" w14:textId="77777777" w:rsidR="00EB26B7" w:rsidRPr="00FA1295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</w:tbl>
    <w:p w14:paraId="75D94DEB" w14:textId="77777777" w:rsidR="00EB26B7" w:rsidRPr="00EF63D9" w:rsidRDefault="00EB26B7" w:rsidP="00EB26B7">
      <w:pPr>
        <w:ind w:firstLine="567"/>
        <w:rPr>
          <w:rFonts w:ascii="Times New Roman" w:hAnsi="Times New Roman"/>
        </w:rPr>
      </w:pPr>
    </w:p>
    <w:p w14:paraId="2C8F294F" w14:textId="77777777" w:rsidR="00EB26B7" w:rsidRPr="00EF63D9" w:rsidRDefault="00EB26B7" w:rsidP="00EB26B7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«Сибур Холдинг»: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EB26B7" w:rsidRPr="00EF63D9" w14:paraId="3B0435E9" w14:textId="77777777" w:rsidTr="0098015D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B3075C6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D22D7A3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CB77696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454D2153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EB26B7" w:rsidRPr="00EF63D9" w14:paraId="68049F7C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2B94ED6F" w14:textId="77777777" w:rsidR="00EB26B7" w:rsidRPr="00EF63D9" w:rsidRDefault="00EB26B7" w:rsidP="0098015D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0B65813C" w14:textId="77777777" w:rsidR="00EB26B7" w:rsidRPr="00EF63D9" w:rsidRDefault="00EB26B7" w:rsidP="0098015D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501BA054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EE2A5EF" w14:textId="77777777" w:rsidR="00EB26B7" w:rsidRPr="00EF63D9" w:rsidRDefault="00EB26B7" w:rsidP="0098015D">
            <w:pPr>
              <w:pStyle w:val="affff1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EB26B7" w:rsidRPr="00EF63D9" w14:paraId="6FDC3D9D" w14:textId="77777777" w:rsidTr="0098015D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46733D6" w14:textId="77777777" w:rsidR="00EB26B7" w:rsidRPr="00EF63D9" w:rsidRDefault="00EB26B7" w:rsidP="0098015D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563C5FC6" w14:textId="77777777" w:rsidR="00EB26B7" w:rsidRPr="00EF63D9" w:rsidRDefault="00EB26B7" w:rsidP="0098015D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5331042" w14:textId="77777777" w:rsidR="00EB26B7" w:rsidRPr="00EF63D9" w:rsidRDefault="00EB26B7" w:rsidP="0098015D">
            <w:pPr>
              <w:pStyle w:val="affff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7303B24E" w14:textId="77777777" w:rsidR="00EB26B7" w:rsidRPr="00EF63D9" w:rsidRDefault="00EB26B7" w:rsidP="0098015D">
            <w:pPr>
              <w:pStyle w:val="affff"/>
              <w:jc w:val="center"/>
              <w:rPr>
                <w:rFonts w:ascii="Times New Roman" w:hAnsi="Times New Roman"/>
                <w:bCs/>
                <w:lang w:val="en-US"/>
              </w:rPr>
            </w:pPr>
          </w:p>
        </w:tc>
      </w:tr>
    </w:tbl>
    <w:p w14:paraId="223D67FE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p w14:paraId="28CB5125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p w14:paraId="1AF4B210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sectPr w:rsidR="00F0125D" w:rsidRPr="00EF63D9" w:rsidSect="00792B9A">
      <w:headerReference w:type="default" r:id="rId99"/>
      <w:footerReference w:type="default" r:id="rId100"/>
      <w:footnotePr>
        <w:pos w:val="beneathText"/>
      </w:footnotePr>
      <w:pgSz w:w="11906" w:h="16838" w:code="9"/>
      <w:pgMar w:top="851" w:right="567" w:bottom="1418" w:left="1418" w:header="74" w:footer="953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076" w:author="Булуев Илья Иванович" w:date="2023-07-13T10:00:00Z" w:initials="БИИ">
    <w:p w14:paraId="7F54ED27" w14:textId="5A3BD10E" w:rsidR="004D587E" w:rsidRDefault="004D587E">
      <w:pPr>
        <w:pStyle w:val="affc"/>
      </w:pPr>
      <w:r>
        <w:rPr>
          <w:rStyle w:val="affb"/>
        </w:rPr>
        <w:annotationRef/>
      </w:r>
      <w:r>
        <w:t>Коллеги, общие замечания:</w:t>
      </w:r>
    </w:p>
    <w:p w14:paraId="7370A7DA" w14:textId="01A78480" w:rsidR="004D587E" w:rsidRDefault="004D587E" w:rsidP="00603B0C">
      <w:pPr>
        <w:pStyle w:val="affc"/>
        <w:numPr>
          <w:ilvl w:val="0"/>
          <w:numId w:val="37"/>
        </w:numPr>
      </w:pPr>
      <w:r>
        <w:t>В отчете указаны контура, к-ые видимо, пытались настроить, но их настройка не дала нужного результата. В результате настройки были возвращены. Мы ранее проговаривали, что такие регуляторы нет необходимости отображать в отчете;</w:t>
      </w:r>
    </w:p>
    <w:p w14:paraId="1292CE09" w14:textId="5DFEC9AC" w:rsidR="004D587E" w:rsidRDefault="004D587E" w:rsidP="00603B0C">
      <w:pPr>
        <w:pStyle w:val="affc"/>
        <w:numPr>
          <w:ilvl w:val="0"/>
          <w:numId w:val="37"/>
        </w:numPr>
      </w:pPr>
      <w:r>
        <w:t>Отсутствуют значения в ячейках настройки ПИД-регуляторов по Д-составляющей (даже если Д=0, прошу указать);</w:t>
      </w:r>
    </w:p>
    <w:p w14:paraId="128BA135" w14:textId="3D3353CF" w:rsidR="004D587E" w:rsidRDefault="004D587E" w:rsidP="00603B0C">
      <w:pPr>
        <w:pStyle w:val="affc"/>
        <w:numPr>
          <w:ilvl w:val="0"/>
          <w:numId w:val="37"/>
        </w:numPr>
      </w:pPr>
      <w:r>
        <w:t>Необходимо учесть замечания, к-ые ранее выдавали при отображении трендов (наглядность изменения параметра «до»-«после», особенно касается расходов).</w:t>
      </w:r>
    </w:p>
    <w:p w14:paraId="752313E6" w14:textId="0C5563A8" w:rsidR="004D587E" w:rsidRDefault="004D587E" w:rsidP="00603B0C">
      <w:pPr>
        <w:pStyle w:val="affc"/>
        <w:numPr>
          <w:ilvl w:val="0"/>
          <w:numId w:val="37"/>
        </w:numPr>
      </w:pPr>
      <w:r>
        <w:t>Необходимо обновить все поля, нумерации листов (поля, видимо, остались с предыдущего отчета/без обновления)</w:t>
      </w:r>
    </w:p>
  </w:comment>
  <w:comment w:id="2082" w:author="Булуев Илья Иванович" w:date="2023-07-13T09:56:00Z" w:initials="БИИ">
    <w:p w14:paraId="623634D6" w14:textId="6286FAFF" w:rsidR="004D587E" w:rsidRPr="00603B0C" w:rsidRDefault="004D587E" w:rsidP="00603B0C">
      <w:pPr>
        <w:pStyle w:val="affc"/>
        <w:ind w:firstLine="0"/>
      </w:pPr>
      <w:r>
        <w:rPr>
          <w:rStyle w:val="affb"/>
        </w:rPr>
        <w:annotationRef/>
      </w:r>
      <w:r>
        <w:t>Коллеги, а здесь применимо использование ПИД-регулятора? Длительная отработка контура. Возможно стоит рассмотреть размыкание контура и реализовывать управление в СУУТП?</w:t>
      </w:r>
    </w:p>
  </w:comment>
  <w:comment w:id="2086" w:author="Булуев Илья Иванович" w:date="2023-07-13T10:31:00Z" w:initials="БИИ">
    <w:p w14:paraId="30D2D904" w14:textId="1D134D1D" w:rsidR="004D587E" w:rsidRDefault="004D587E">
      <w:pPr>
        <w:pStyle w:val="affc"/>
      </w:pPr>
      <w:r>
        <w:rPr>
          <w:rStyle w:val="affb"/>
        </w:rPr>
        <w:annotationRef/>
      </w:r>
      <w:r>
        <w:t>СКО не поменялось?</w:t>
      </w:r>
    </w:p>
  </w:comment>
  <w:comment w:id="2087" w:author="Учетная запись Майкрософт" w:date="2023-07-19T13:17:00Z" w:initials="УзМ">
    <w:p w14:paraId="32025989" w14:textId="1F31A6A7" w:rsidR="004D587E" w:rsidRDefault="004D587E" w:rsidP="00431AD4">
      <w:pPr>
        <w:pStyle w:val="affc"/>
      </w:pPr>
      <w:r>
        <w:rPr>
          <w:rStyle w:val="affb"/>
        </w:rPr>
        <w:annotationRef/>
      </w:r>
      <w:r>
        <w:t>Не поменялось</w:t>
      </w:r>
    </w:p>
  </w:comment>
  <w:comment w:id="2089" w:author="Булуев Илья Иванович" w:date="2023-07-13T10:33:00Z" w:initials="БИИ">
    <w:p w14:paraId="6DF86E80" w14:textId="21186098" w:rsidR="004D587E" w:rsidRDefault="004D587E">
      <w:pPr>
        <w:pStyle w:val="affc"/>
      </w:pPr>
      <w:r>
        <w:rPr>
          <w:rStyle w:val="affb"/>
        </w:rPr>
        <w:annotationRef/>
      </w:r>
      <w:r>
        <w:t>СКО не поменялось?</w:t>
      </w:r>
    </w:p>
  </w:comment>
  <w:comment w:id="2090" w:author="Учетная запись Майкрософт" w:date="2023-07-19T13:17:00Z" w:initials="УзМ">
    <w:p w14:paraId="4ED30BE4" w14:textId="5CE4F175" w:rsidR="004D587E" w:rsidRDefault="004D587E">
      <w:pPr>
        <w:pStyle w:val="affc"/>
      </w:pPr>
      <w:r>
        <w:rPr>
          <w:rStyle w:val="affb"/>
        </w:rPr>
        <w:annotationRef/>
      </w:r>
      <w:r>
        <w:t>Не поменялось</w:t>
      </w:r>
    </w:p>
  </w:comment>
  <w:comment w:id="2096" w:author="Булуев Илья Иванович" w:date="2023-07-13T10:40:00Z" w:initials="БИИ">
    <w:p w14:paraId="6DCDD01C" w14:textId="3340AAC0" w:rsidR="004D587E" w:rsidRDefault="004D587E">
      <w:pPr>
        <w:pStyle w:val="affc"/>
      </w:pPr>
      <w:r>
        <w:rPr>
          <w:rStyle w:val="affb"/>
        </w:rPr>
        <w:annotationRef/>
      </w:r>
      <w:r>
        <w:t>Нет численных значений по снижению СКО</w:t>
      </w:r>
    </w:p>
  </w:comment>
  <w:comment w:id="2101" w:author="Булуев Илья Иванович" w:date="2023-07-13T10:49:00Z" w:initials="БИИ">
    <w:p w14:paraId="3EFE0A8E" w14:textId="2C7C0B9B" w:rsidR="004D587E" w:rsidRDefault="004D587E">
      <w:pPr>
        <w:pStyle w:val="affc"/>
      </w:pPr>
      <w:r>
        <w:rPr>
          <w:rStyle w:val="affb"/>
        </w:rPr>
        <w:annotationRef/>
      </w:r>
      <w:r>
        <w:t>По трендам заметно, что произошло снижение СКО. Не приведено численное описание.</w:t>
      </w:r>
    </w:p>
  </w:comment>
  <w:comment w:id="2104" w:author="Булуев Илья Иванович" w:date="2023-07-13T10:52:00Z" w:initials="БИИ">
    <w:p w14:paraId="0292DB4F" w14:textId="368D1950" w:rsidR="004D587E" w:rsidRDefault="004D587E">
      <w:pPr>
        <w:pStyle w:val="affc"/>
      </w:pPr>
      <w:r>
        <w:rPr>
          <w:rStyle w:val="affb"/>
        </w:rPr>
        <w:annotationRef/>
      </w:r>
      <w:r>
        <w:t>Показать величину СКО «до-после»</w:t>
      </w:r>
    </w:p>
  </w:comment>
  <w:comment w:id="2105" w:author="Булуев Илья Иванович" w:date="2023-07-13T10:56:00Z" w:initials="БИИ">
    <w:p w14:paraId="163CCB86" w14:textId="6EF2C1F3" w:rsidR="004D587E" w:rsidRDefault="004D587E">
      <w:pPr>
        <w:pStyle w:val="affc"/>
      </w:pPr>
      <w:r>
        <w:rPr>
          <w:rStyle w:val="affb"/>
        </w:rPr>
        <w:annotationRef/>
      </w:r>
      <w:r>
        <w:t>Непоказательные тренды для расхода. Ранее в замечаниях это было прописано, особенно в отношении расходов.</w:t>
      </w:r>
    </w:p>
  </w:comment>
  <w:comment w:id="2106" w:author="Булуев Илья Иванович" w:date="2023-07-13T11:09:00Z" w:initials="БИИ">
    <w:p w14:paraId="23B84D6D" w14:textId="1F2A1F41" w:rsidR="004D587E" w:rsidRDefault="004D587E">
      <w:pPr>
        <w:pStyle w:val="affc"/>
      </w:pPr>
      <w:r>
        <w:rPr>
          <w:rStyle w:val="affb"/>
        </w:rPr>
        <w:annotationRef/>
      </w:r>
      <w:r>
        <w:t>Прошу применить рекомендации по составлению трендов для расходов.</w:t>
      </w:r>
    </w:p>
  </w:comment>
  <w:comment w:id="2107" w:author="Булуев Илья Иванович" w:date="2023-07-13T11:10:00Z" w:initials="БИИ">
    <w:p w14:paraId="51930617" w14:textId="490ACC1B" w:rsidR="004D587E" w:rsidRDefault="004D587E">
      <w:pPr>
        <w:pStyle w:val="affc"/>
      </w:pPr>
      <w:r>
        <w:rPr>
          <w:rStyle w:val="affb"/>
        </w:rPr>
        <w:annotationRef/>
      </w:r>
      <w:r>
        <w:t xml:space="preserve">Коллеги, заметно снижение СКО по параметру. Величины СКО не увидел, прошу добавить. </w:t>
      </w:r>
    </w:p>
  </w:comment>
  <w:comment w:id="3043" w:author="Булуев Илья Иванович" w:date="2023-07-13T11:25:00Z" w:initials="БИИ">
    <w:p w14:paraId="418C8EBD" w14:textId="25B18E00" w:rsidR="004D587E" w:rsidRPr="00D1645A" w:rsidRDefault="004D587E">
      <w:pPr>
        <w:pStyle w:val="affc"/>
      </w:pPr>
      <w:r>
        <w:rPr>
          <w:rStyle w:val="affb"/>
        </w:rPr>
        <w:annotationRef/>
      </w:r>
      <w:r>
        <w:t xml:space="preserve">Коллеги, если составляющая </w:t>
      </w:r>
      <w:r>
        <w:rPr>
          <w:lang w:val="en-US"/>
        </w:rPr>
        <w:t>D</w:t>
      </w:r>
      <w:r w:rsidRPr="00D1645A">
        <w:t xml:space="preserve"> = 0, </w:t>
      </w:r>
      <w:r>
        <w:t xml:space="preserve">ее все-равно необходимо указать. 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52313E6" w15:done="0"/>
  <w15:commentEx w15:paraId="623634D6" w15:done="0"/>
  <w15:commentEx w15:paraId="30D2D904" w15:done="0"/>
  <w15:commentEx w15:paraId="32025989" w15:paraIdParent="30D2D904" w15:done="0"/>
  <w15:commentEx w15:paraId="6DF86E80" w15:done="0"/>
  <w15:commentEx w15:paraId="4ED30BE4" w15:paraIdParent="6DF86E80" w15:done="0"/>
  <w15:commentEx w15:paraId="6DCDD01C" w15:done="0"/>
  <w15:commentEx w15:paraId="3EFE0A8E" w15:done="0"/>
  <w15:commentEx w15:paraId="0292DB4F" w15:done="0"/>
  <w15:commentEx w15:paraId="163CCB86" w15:done="0"/>
  <w15:commentEx w15:paraId="23B84D6D" w15:done="0"/>
  <w15:commentEx w15:paraId="51930617" w15:done="0"/>
  <w15:commentEx w15:paraId="418C8EBD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21E89C" w14:textId="77777777" w:rsidR="00E801F9" w:rsidRDefault="00E801F9">
      <w:pPr>
        <w:spacing w:line="240" w:lineRule="auto"/>
      </w:pPr>
      <w:r>
        <w:separator/>
      </w:r>
    </w:p>
  </w:endnote>
  <w:endnote w:type="continuationSeparator" w:id="0">
    <w:p w14:paraId="5596E945" w14:textId="77777777" w:rsidR="00E801F9" w:rsidRDefault="00E801F9">
      <w:pPr>
        <w:spacing w:line="240" w:lineRule="auto"/>
      </w:pPr>
      <w:r>
        <w:continuationSeparator/>
      </w:r>
    </w:p>
  </w:endnote>
  <w:endnote w:type="continuationNotice" w:id="1">
    <w:p w14:paraId="5746C213" w14:textId="77777777" w:rsidR="00E801F9" w:rsidRDefault="00E801F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70" w:tblpY="7826"/>
      <w:tblW w:w="0" w:type="auto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55"/>
      <w:gridCol w:w="255"/>
      <w:gridCol w:w="255"/>
    </w:tblGrid>
    <w:tr w:rsidR="004D587E" w:rsidRPr="00221356" w14:paraId="5A18FBA1" w14:textId="77777777" w:rsidTr="00925B09">
      <w:trPr>
        <w:trHeight w:val="567"/>
      </w:trPr>
      <w:tc>
        <w:tcPr>
          <w:tcW w:w="255" w:type="dxa"/>
          <w:vMerge w:val="restart"/>
          <w:textDirection w:val="btLr"/>
          <w:vAlign w:val="center"/>
        </w:tcPr>
        <w:p w14:paraId="3D377C48" w14:textId="77777777" w:rsidR="004D587E" w:rsidRPr="00221356" w:rsidRDefault="004D587E" w:rsidP="00221356">
          <w:pPr>
            <w:pStyle w:val="af7"/>
            <w:ind w:left="113" w:right="113"/>
            <w:rPr>
              <w:rFonts w:ascii="Arial" w:hAnsi="Arial" w:cs="Arial"/>
              <w:b/>
              <w:bCs/>
              <w:color w:val="000000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Согласовано</w:t>
          </w:r>
        </w:p>
      </w:tc>
      <w:tc>
        <w:tcPr>
          <w:tcW w:w="255" w:type="dxa"/>
          <w:vAlign w:val="center"/>
        </w:tcPr>
        <w:p w14:paraId="14A7A608" w14:textId="77777777" w:rsidR="004D587E" w:rsidRPr="00221356" w:rsidRDefault="004D587E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7E994C81" w14:textId="77777777" w:rsidR="004D587E" w:rsidRPr="00221356" w:rsidRDefault="004D587E" w:rsidP="00221356">
          <w:pPr>
            <w:pStyle w:val="af5"/>
            <w:jc w:val="center"/>
            <w:rPr>
              <w:rFonts w:cs="Arial"/>
            </w:rPr>
          </w:pPr>
        </w:p>
      </w:tc>
    </w:tr>
    <w:tr w:rsidR="004D587E" w:rsidRPr="00221356" w14:paraId="20E593AF" w14:textId="77777777" w:rsidTr="00925B09">
      <w:trPr>
        <w:trHeight w:val="851"/>
      </w:trPr>
      <w:tc>
        <w:tcPr>
          <w:tcW w:w="255" w:type="dxa"/>
          <w:vMerge/>
          <w:vAlign w:val="center"/>
        </w:tcPr>
        <w:p w14:paraId="0B7A389E" w14:textId="77777777" w:rsidR="004D587E" w:rsidRPr="00221356" w:rsidRDefault="004D587E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ADAB2CD" w14:textId="77777777" w:rsidR="004D587E" w:rsidRPr="00221356" w:rsidRDefault="004D587E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30A6585" w14:textId="77777777" w:rsidR="004D587E" w:rsidRPr="00221356" w:rsidRDefault="004D587E" w:rsidP="00221356">
          <w:pPr>
            <w:pStyle w:val="af5"/>
            <w:jc w:val="center"/>
            <w:rPr>
              <w:rFonts w:cs="Arial"/>
            </w:rPr>
          </w:pPr>
        </w:p>
      </w:tc>
    </w:tr>
    <w:tr w:rsidR="004D587E" w:rsidRPr="00221356" w14:paraId="72D520FA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225F576D" w14:textId="77777777" w:rsidR="004D587E" w:rsidRPr="00221356" w:rsidRDefault="004D587E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3EA9A293" w14:textId="77777777" w:rsidR="004D587E" w:rsidRPr="00221356" w:rsidRDefault="004D587E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0CCEC12A" w14:textId="77777777" w:rsidR="004D587E" w:rsidRPr="00221356" w:rsidRDefault="004D587E" w:rsidP="00221356">
          <w:pPr>
            <w:pStyle w:val="af5"/>
            <w:jc w:val="center"/>
            <w:rPr>
              <w:rFonts w:cs="Arial"/>
            </w:rPr>
          </w:pPr>
        </w:p>
      </w:tc>
    </w:tr>
    <w:tr w:rsidR="004D587E" w:rsidRPr="00221356" w14:paraId="63F65AE1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755F03EA" w14:textId="77777777" w:rsidR="004D587E" w:rsidRPr="00221356" w:rsidRDefault="004D587E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592613D4" w14:textId="77777777" w:rsidR="004D587E" w:rsidRPr="00221356" w:rsidRDefault="004D587E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24D3948B" w14:textId="77777777" w:rsidR="004D587E" w:rsidRPr="00221356" w:rsidRDefault="004D587E" w:rsidP="00221356">
          <w:pPr>
            <w:pStyle w:val="af5"/>
            <w:jc w:val="center"/>
            <w:rPr>
              <w:rFonts w:cs="Arial"/>
            </w:rPr>
          </w:pPr>
        </w:p>
      </w:tc>
    </w:tr>
  </w:tbl>
  <w:tbl>
    <w:tblPr>
      <w:tblpPr w:vertAnchor="page" w:horzAnchor="page" w:tblpX="500" w:tblpY="11625"/>
      <w:tblW w:w="623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11"/>
      <w:gridCol w:w="312"/>
    </w:tblGrid>
    <w:tr w:rsidR="004D587E" w:rsidRPr="00221356" w14:paraId="0FE497D1" w14:textId="77777777" w:rsidTr="00221356">
      <w:trPr>
        <w:cantSplit/>
        <w:trHeight w:val="1418"/>
      </w:trPr>
      <w:tc>
        <w:tcPr>
          <w:tcW w:w="311" w:type="dxa"/>
          <w:textDirection w:val="btLr"/>
          <w:vAlign w:val="center"/>
        </w:tcPr>
        <w:p w14:paraId="7D096764" w14:textId="77777777" w:rsidR="004D587E" w:rsidRPr="00221356" w:rsidRDefault="004D587E" w:rsidP="00221356">
          <w:pPr>
            <w:pStyle w:val="af7"/>
            <w:ind w:left="57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Взам. инв. N</w:t>
          </w:r>
        </w:p>
      </w:tc>
      <w:tc>
        <w:tcPr>
          <w:tcW w:w="312" w:type="dxa"/>
          <w:textDirection w:val="btLr"/>
          <w:vAlign w:val="center"/>
        </w:tcPr>
        <w:p w14:paraId="6CD0589E" w14:textId="77777777" w:rsidR="004D587E" w:rsidRPr="00221356" w:rsidRDefault="004D587E" w:rsidP="00221356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4D587E" w14:paraId="0C5F8C31" w14:textId="77777777" w:rsidTr="00221356">
      <w:trPr>
        <w:cantSplit/>
        <w:trHeight w:val="1985"/>
      </w:trPr>
      <w:tc>
        <w:tcPr>
          <w:tcW w:w="311" w:type="dxa"/>
          <w:textDirection w:val="btLr"/>
          <w:vAlign w:val="center"/>
        </w:tcPr>
        <w:p w14:paraId="4FA0EE7D" w14:textId="77777777" w:rsidR="004D587E" w:rsidRPr="00221356" w:rsidRDefault="004D587E" w:rsidP="00221356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Подпись и дата</w:t>
          </w:r>
        </w:p>
      </w:tc>
      <w:tc>
        <w:tcPr>
          <w:tcW w:w="312" w:type="dxa"/>
          <w:textDirection w:val="btLr"/>
          <w:vAlign w:val="center"/>
        </w:tcPr>
        <w:p w14:paraId="6BEA08C6" w14:textId="77777777" w:rsidR="004D587E" w:rsidRPr="00BB19DD" w:rsidRDefault="004D587E" w:rsidP="00221356">
          <w:pPr>
            <w:pStyle w:val="af7"/>
            <w:ind w:left="113" w:right="113"/>
            <w:rPr>
              <w:rFonts w:cs="Arial"/>
              <w:i/>
              <w:szCs w:val="16"/>
            </w:rPr>
          </w:pPr>
        </w:p>
      </w:tc>
    </w:tr>
    <w:tr w:rsidR="004D587E" w14:paraId="0078E4AA" w14:textId="77777777" w:rsidTr="00221356">
      <w:trPr>
        <w:cantSplit/>
        <w:trHeight w:val="1418"/>
      </w:trPr>
      <w:tc>
        <w:tcPr>
          <w:tcW w:w="311" w:type="dxa"/>
          <w:tcMar>
            <w:left w:w="28" w:type="dxa"/>
            <w:right w:w="0" w:type="dxa"/>
          </w:tcMar>
          <w:textDirection w:val="btLr"/>
          <w:vAlign w:val="center"/>
        </w:tcPr>
        <w:p w14:paraId="4891FBCF" w14:textId="77777777" w:rsidR="004D587E" w:rsidRPr="00221356" w:rsidRDefault="004D587E" w:rsidP="00221356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Инв. № подл.</w:t>
          </w:r>
        </w:p>
      </w:tc>
      <w:tc>
        <w:tcPr>
          <w:tcW w:w="312" w:type="dxa"/>
          <w:textDirection w:val="btLr"/>
          <w:vAlign w:val="center"/>
        </w:tcPr>
        <w:p w14:paraId="2375FD08" w14:textId="77777777" w:rsidR="004D587E" w:rsidRPr="00B2239C" w:rsidRDefault="004D587E" w:rsidP="00221356">
          <w:pPr>
            <w:pStyle w:val="af7"/>
            <w:ind w:left="113" w:right="113"/>
            <w:jc w:val="both"/>
            <w:rPr>
              <w:rFonts w:cs="Arial"/>
              <w:i/>
              <w:szCs w:val="16"/>
            </w:rPr>
          </w:pPr>
        </w:p>
      </w:tc>
    </w:tr>
  </w:tbl>
  <w:p w14:paraId="38E90F8C" w14:textId="77777777" w:rsidR="004D587E" w:rsidRDefault="004D587E">
    <w:pPr>
      <w:pStyle w:val="af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505" w:tblpY="11593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284"/>
      <w:gridCol w:w="396"/>
    </w:tblGrid>
    <w:tr w:rsidR="004D587E" w14:paraId="6C3ECC53" w14:textId="77777777" w:rsidTr="00FA2E9C">
      <w:trPr>
        <w:cantSplit/>
        <w:trHeight w:val="1418"/>
      </w:trPr>
      <w:tc>
        <w:tcPr>
          <w:tcW w:w="284" w:type="dxa"/>
          <w:textDirection w:val="btLr"/>
          <w:vAlign w:val="center"/>
        </w:tcPr>
        <w:p w14:paraId="39AA03B5" w14:textId="77777777" w:rsidR="004D587E" w:rsidRPr="00B2239C" w:rsidRDefault="004D587E" w:rsidP="00FA2E9C">
          <w:pPr>
            <w:pStyle w:val="af7"/>
            <w:rPr>
              <w:rFonts w:ascii="Arial" w:hAnsi="Arial" w:cs="Arial"/>
              <w:sz w:val="15"/>
              <w:szCs w:val="15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Взаим. инв.</w:t>
          </w:r>
          <w:r w:rsidRPr="00B2239C">
            <w:rPr>
              <w:rFonts w:ascii="Arial" w:hAnsi="Arial" w:cs="Arial"/>
              <w:sz w:val="18"/>
              <w:szCs w:val="18"/>
            </w:rPr>
            <w:t xml:space="preserve"> N</w:t>
          </w:r>
        </w:p>
      </w:tc>
      <w:tc>
        <w:tcPr>
          <w:tcW w:w="396" w:type="dxa"/>
          <w:textDirection w:val="btLr"/>
          <w:vAlign w:val="center"/>
        </w:tcPr>
        <w:p w14:paraId="4A5CFC10" w14:textId="77777777" w:rsidR="004D587E" w:rsidRPr="00B2239C" w:rsidRDefault="004D587E" w:rsidP="00FA2E9C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4D587E" w14:paraId="4ED85F8F" w14:textId="77777777" w:rsidTr="00FA2E9C">
      <w:trPr>
        <w:cantSplit/>
        <w:trHeight w:val="1985"/>
      </w:trPr>
      <w:tc>
        <w:tcPr>
          <w:tcW w:w="284" w:type="dxa"/>
          <w:textDirection w:val="btLr"/>
          <w:vAlign w:val="center"/>
        </w:tcPr>
        <w:p w14:paraId="4031762D" w14:textId="77777777" w:rsidR="004D587E" w:rsidRPr="00B2239C" w:rsidRDefault="004D587E" w:rsidP="00FA2E9C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Подпись и дата</w:t>
          </w:r>
        </w:p>
      </w:tc>
      <w:tc>
        <w:tcPr>
          <w:tcW w:w="396" w:type="dxa"/>
          <w:textDirection w:val="btLr"/>
          <w:vAlign w:val="center"/>
        </w:tcPr>
        <w:p w14:paraId="448F7716" w14:textId="77777777" w:rsidR="004D587E" w:rsidRPr="00B2239C" w:rsidRDefault="004D587E" w:rsidP="00FA2E9C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4D587E" w14:paraId="7F8B344F" w14:textId="77777777" w:rsidTr="00FA2E9C">
      <w:trPr>
        <w:cantSplit/>
        <w:trHeight w:val="1418"/>
      </w:trPr>
      <w:tc>
        <w:tcPr>
          <w:tcW w:w="284" w:type="dxa"/>
          <w:tcMar>
            <w:left w:w="28" w:type="dxa"/>
            <w:right w:w="0" w:type="dxa"/>
          </w:tcMar>
          <w:textDirection w:val="btLr"/>
          <w:vAlign w:val="center"/>
        </w:tcPr>
        <w:p w14:paraId="5DD6BF3F" w14:textId="77777777" w:rsidR="004D587E" w:rsidRPr="00B2239C" w:rsidRDefault="004D587E" w:rsidP="00FA2E9C">
          <w:pPr>
            <w:pStyle w:val="af7"/>
            <w:ind w:left="113" w:right="113"/>
            <w:jc w:val="both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Инв</w:t>
          </w:r>
          <w:r w:rsidRPr="00B2239C">
            <w:rPr>
              <w:rFonts w:ascii="Arial" w:hAnsi="Arial" w:cs="Arial"/>
              <w:sz w:val="18"/>
              <w:szCs w:val="18"/>
            </w:rPr>
            <w:t>. №</w:t>
          </w:r>
          <w:r>
            <w:rPr>
              <w:rFonts w:ascii="Arial" w:hAnsi="Arial" w:cs="Arial"/>
              <w:sz w:val="18"/>
              <w:szCs w:val="18"/>
              <w:lang w:val="ru-RU"/>
            </w:rPr>
            <w:t xml:space="preserve"> </w:t>
          </w: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подп.</w:t>
          </w:r>
        </w:p>
      </w:tc>
      <w:tc>
        <w:tcPr>
          <w:tcW w:w="396" w:type="dxa"/>
          <w:textDirection w:val="btLr"/>
          <w:vAlign w:val="center"/>
        </w:tcPr>
        <w:p w14:paraId="1273CCF9" w14:textId="77777777" w:rsidR="004D587E" w:rsidRPr="00B2239C" w:rsidRDefault="004D587E" w:rsidP="00FA2E9C">
          <w:pPr>
            <w:pStyle w:val="af7"/>
            <w:ind w:left="113" w:right="113"/>
            <w:jc w:val="both"/>
            <w:rPr>
              <w:rFonts w:ascii="Arial" w:hAnsi="Arial" w:cs="Arial"/>
              <w:i/>
              <w:szCs w:val="16"/>
              <w:lang w:val="ru-RU"/>
            </w:rPr>
          </w:pPr>
        </w:p>
      </w:tc>
    </w:tr>
  </w:tbl>
  <w:p w14:paraId="1A62C252" w14:textId="77777777" w:rsidR="004D587E" w:rsidRPr="00FD6BCE" w:rsidRDefault="004D587E" w:rsidP="00510AA4">
    <w:pPr>
      <w:rPr>
        <w:vanish/>
      </w:rPr>
    </w:pPr>
  </w:p>
  <w:tbl>
    <w:tblPr>
      <w:tblW w:w="10405" w:type="dxa"/>
      <w:tblInd w:w="-176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4"/>
      <w:gridCol w:w="570"/>
      <w:gridCol w:w="570"/>
      <w:gridCol w:w="570"/>
      <w:gridCol w:w="870"/>
      <w:gridCol w:w="672"/>
      <w:gridCol w:w="3944"/>
      <w:gridCol w:w="876"/>
      <w:gridCol w:w="851"/>
      <w:gridCol w:w="908"/>
    </w:tblGrid>
    <w:tr w:rsidR="004D587E" w14:paraId="3776D96D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9C594EF" w14:textId="77777777" w:rsidR="004D587E" w:rsidRPr="0034708F" w:rsidRDefault="004D587E" w:rsidP="006905E7">
          <w:pPr>
            <w:rPr>
              <w:sz w:val="20"/>
              <w:szCs w:val="20"/>
            </w:rPr>
          </w:pPr>
          <w:r w:rsidRPr="0034708F">
            <w:rPr>
              <w:rStyle w:val="afb"/>
              <w:sz w:val="20"/>
              <w:szCs w:val="20"/>
            </w:rPr>
            <w:fldChar w:fldCharType="begin"/>
          </w:r>
          <w:r w:rsidRPr="0034708F">
            <w:rPr>
              <w:rStyle w:val="afb"/>
              <w:sz w:val="20"/>
              <w:szCs w:val="20"/>
            </w:rPr>
            <w:instrText xml:space="preserve"> NUMPAGES </w:instrText>
          </w:r>
          <w:r w:rsidRPr="0034708F">
            <w:rPr>
              <w:rStyle w:val="afb"/>
              <w:sz w:val="20"/>
              <w:szCs w:val="20"/>
            </w:rPr>
            <w:fldChar w:fldCharType="separate"/>
          </w:r>
          <w:r>
            <w:rPr>
              <w:rStyle w:val="afb"/>
              <w:noProof/>
              <w:sz w:val="20"/>
              <w:szCs w:val="20"/>
            </w:rPr>
            <w:t>45</w:t>
          </w:r>
          <w:r w:rsidRPr="0034708F">
            <w:rPr>
              <w:rStyle w:val="afb"/>
              <w:sz w:val="20"/>
              <w:szCs w:val="20"/>
            </w:rPr>
            <w:fldChar w:fldCharType="end"/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EF8A2A" w14:textId="77777777" w:rsidR="004D587E" w:rsidRPr="0034708F" w:rsidRDefault="004D587E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F9431F7" w14:textId="77777777" w:rsidR="004D587E" w:rsidRPr="0034708F" w:rsidRDefault="004D587E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4DC039" w14:textId="77777777" w:rsidR="004D587E" w:rsidRPr="0034708F" w:rsidRDefault="004D587E" w:rsidP="006905E7">
          <w:pPr>
            <w:rPr>
              <w:sz w:val="20"/>
              <w:szCs w:val="2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8D42F57" w14:textId="77777777" w:rsidR="004D587E" w:rsidRPr="0034708F" w:rsidRDefault="004D587E" w:rsidP="006905E7">
          <w:pPr>
            <w:rPr>
              <w:sz w:val="20"/>
              <w:szCs w:val="20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28CDFC" w14:textId="77777777" w:rsidR="004D587E" w:rsidRPr="0034708F" w:rsidRDefault="004D587E" w:rsidP="006905E7">
          <w:pPr>
            <w:rPr>
              <w:sz w:val="20"/>
              <w:szCs w:val="20"/>
            </w:rPr>
          </w:pPr>
        </w:p>
      </w:tc>
      <w:tc>
        <w:tcPr>
          <w:tcW w:w="6579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B730AEB" w14:textId="77777777" w:rsidR="004D587E" w:rsidRPr="002976B1" w:rsidRDefault="004D587E" w:rsidP="006905E7">
          <w:pPr>
            <w:pStyle w:val="blocktitlesnumber"/>
            <w:ind w:left="-133" w:right="-88"/>
            <w:rPr>
              <w:i w:val="0"/>
              <w:szCs w:val="32"/>
              <w:highlight w:val="yellow"/>
              <w:lang w:val="en-US"/>
            </w:rPr>
          </w:pPr>
          <w:r>
            <w:rPr>
              <w:i w:val="0"/>
              <w:iCs/>
              <w:szCs w:val="32"/>
              <w:lang w:val="en-US"/>
            </w:rPr>
            <w:t>YRU.CXXXXXX.1.001</w:t>
          </w:r>
        </w:p>
      </w:tc>
    </w:tr>
    <w:tr w:rsidR="004D587E" w14:paraId="05FC2E5B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extDirection w:val="btLr"/>
          <w:vAlign w:val="center"/>
        </w:tcPr>
        <w:p w14:paraId="657FEE68" w14:textId="77777777" w:rsidR="004D587E" w:rsidRPr="0034708F" w:rsidRDefault="004D587E" w:rsidP="006905E7">
          <w:pPr>
            <w:rPr>
              <w:sz w:val="20"/>
              <w:szCs w:val="20"/>
              <w:lang w:val="pt-BR"/>
            </w:rPr>
          </w:pPr>
          <w:r w:rsidRPr="00B2239C">
            <w:rPr>
              <w:rFonts w:cs="Arial"/>
              <w:sz w:val="18"/>
              <w:szCs w:val="18"/>
            </w:rPr>
            <w:t>Согласовано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E9F461" w14:textId="77777777" w:rsidR="004D587E" w:rsidRPr="0034708F" w:rsidRDefault="004D587E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5511CF4" w14:textId="77777777" w:rsidR="004D587E" w:rsidRPr="0034708F" w:rsidRDefault="004D587E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D0B63F" w14:textId="77777777" w:rsidR="004D587E" w:rsidRPr="0034708F" w:rsidRDefault="004D587E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8EC8786" w14:textId="77777777" w:rsidR="004D587E" w:rsidRPr="0034708F" w:rsidRDefault="004D587E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517E43E" w14:textId="77777777" w:rsidR="004D587E" w:rsidRPr="0034708F" w:rsidRDefault="004D587E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BD9B7" w14:textId="77777777" w:rsidR="004D587E" w:rsidRPr="0034708F" w:rsidRDefault="004D587E" w:rsidP="006905E7">
          <w:pPr>
            <w:rPr>
              <w:i/>
              <w:sz w:val="20"/>
              <w:szCs w:val="20"/>
              <w:highlight w:val="yellow"/>
              <w:lang w:val="pt-BR"/>
            </w:rPr>
          </w:pPr>
        </w:p>
      </w:tc>
    </w:tr>
    <w:tr w:rsidR="004D587E" w14:paraId="025323A6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8B099D" w14:textId="77777777" w:rsidR="004D587E" w:rsidRPr="0034708F" w:rsidRDefault="004D587E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Изм.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EFC9A7D" w14:textId="77777777" w:rsidR="004D587E" w:rsidRPr="0034708F" w:rsidRDefault="004D587E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BF67B5" w14:textId="77777777" w:rsidR="004D587E" w:rsidRPr="0034708F" w:rsidRDefault="004D587E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  <w:vAlign w:val="center"/>
        </w:tcPr>
        <w:p w14:paraId="48FA4A5E" w14:textId="77777777" w:rsidR="004D587E" w:rsidRPr="0034708F" w:rsidRDefault="004D587E" w:rsidP="006905E7">
          <w:pPr>
            <w:pStyle w:val="16"/>
            <w:jc w:val="center"/>
            <w:rPr>
              <w:i w:val="0"/>
              <w:sz w:val="20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503DA28" w14:textId="77777777" w:rsidR="004D587E" w:rsidRPr="0034708F" w:rsidRDefault="004D587E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Подпись</w:t>
          </w: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D4FA7C" w14:textId="77777777" w:rsidR="004D587E" w:rsidRPr="0034708F" w:rsidRDefault="004D587E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Дата</w:t>
          </w: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689A4B99" w14:textId="77777777" w:rsidR="004D587E" w:rsidRPr="0034708F" w:rsidRDefault="004D587E" w:rsidP="006905E7">
          <w:pPr>
            <w:jc w:val="center"/>
            <w:rPr>
              <w:i/>
              <w:sz w:val="20"/>
              <w:szCs w:val="20"/>
              <w:highlight w:val="yellow"/>
            </w:rPr>
          </w:pPr>
        </w:p>
      </w:tc>
    </w:tr>
    <w:tr w:rsidR="004D587E" w14:paraId="4DD9845A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A8B3C78" w14:textId="77777777" w:rsidR="004D587E" w:rsidRPr="0034708F" w:rsidRDefault="004D587E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Разраб.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9BA508" w14:textId="77777777" w:rsidR="004D587E" w:rsidRPr="002976B1" w:rsidRDefault="004D587E" w:rsidP="00C02CFB">
          <w:pPr>
            <w:pStyle w:val="16"/>
            <w:rPr>
              <w:i w:val="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01701CB" w14:textId="77777777" w:rsidR="004D587E" w:rsidRPr="0034708F" w:rsidRDefault="004D587E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9314" w14:textId="77777777" w:rsidR="004D587E" w:rsidRPr="002976B1" w:rsidRDefault="004D587E" w:rsidP="00907CBA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320EF" w14:textId="5FEFBAD2" w:rsidR="004D587E" w:rsidRPr="008763E0" w:rsidRDefault="004D587E" w:rsidP="0043725A">
          <w:pPr>
            <w:pStyle w:val="afc"/>
            <w:spacing w:before="60"/>
            <w:ind w:left="0" w:right="0"/>
            <w:rPr>
              <w:i w:val="0"/>
              <w:caps/>
              <w:sz w:val="18"/>
              <w:szCs w:val="18"/>
            </w:rPr>
          </w:pPr>
          <w:r>
            <w:rPr>
              <w:i w:val="0"/>
              <w:caps/>
              <w:sz w:val="18"/>
              <w:szCs w:val="18"/>
            </w:rPr>
            <w:fldChar w:fldCharType="begin"/>
          </w:r>
          <w:r>
            <w:rPr>
              <w:i w:val="0"/>
              <w:caps/>
              <w:sz w:val="18"/>
              <w:szCs w:val="18"/>
            </w:rPr>
            <w:instrText xml:space="preserve"> TITLE   \* MERGEFORMAT </w:instrText>
          </w:r>
          <w:r>
            <w:rPr>
              <w:i w:val="0"/>
              <w:caps/>
              <w:sz w:val="18"/>
              <w:szCs w:val="18"/>
            </w:rPr>
            <w:fldChar w:fldCharType="separate"/>
          </w:r>
          <w:r>
            <w:rPr>
              <w:i w:val="0"/>
              <w:caps/>
              <w:sz w:val="18"/>
              <w:szCs w:val="18"/>
            </w:rPr>
            <w:t>СИСТЕМА УСОВЕРШЕНСТВОВАННОГО УПРАВЛЕНИЯ ТЕХНОЛОГИЧЕСКИМ ПРОЦЕССОМ ЗАВОДА ЭТИЛЕН</w:t>
          </w:r>
          <w:r>
            <w:rPr>
              <w:i w:val="0"/>
              <w:caps/>
              <w:sz w:val="18"/>
              <w:szCs w:val="18"/>
            </w:rPr>
            <w:fldChar w:fldCharType="end"/>
          </w:r>
        </w:p>
        <w:p w14:paraId="37635348" w14:textId="77777777" w:rsidR="004D587E" w:rsidRPr="0043725A" w:rsidRDefault="004D587E" w:rsidP="0043725A">
          <w:pPr>
            <w:pStyle w:val="afc"/>
            <w:spacing w:line="192" w:lineRule="auto"/>
            <w:ind w:left="0" w:right="0"/>
            <w:rPr>
              <w:caps/>
              <w:sz w:val="18"/>
              <w:szCs w:val="18"/>
            </w:rPr>
          </w:pPr>
          <w:r w:rsidRPr="0095223F">
            <w:rPr>
              <w:caps/>
              <w:sz w:val="18"/>
              <w:szCs w:val="18"/>
            </w:rPr>
            <w:t xml:space="preserve"> </w:t>
          </w:r>
        </w:p>
        <w:p w14:paraId="787EBE8E" w14:textId="0ADEEBC6" w:rsidR="004D587E" w:rsidRPr="0043725A" w:rsidRDefault="004D587E" w:rsidP="0043725A">
          <w:pPr>
            <w:pStyle w:val="afc"/>
            <w:ind w:left="-115"/>
            <w:rPr>
              <w:rFonts w:cs="Arial"/>
              <w:i w:val="0"/>
              <w:color w:val="000000"/>
              <w:sz w:val="28"/>
              <w:szCs w:val="28"/>
              <w:lang w:eastAsia="ja-JP"/>
            </w:rPr>
          </w:pPr>
          <w:r w:rsidRPr="0043725A">
            <w:rPr>
              <w:i w:val="0"/>
              <w:caps/>
              <w:szCs w:val="16"/>
            </w:rPr>
            <w:fldChar w:fldCharType="begin"/>
          </w:r>
          <w:r w:rsidRPr="0043725A">
            <w:rPr>
              <w:i w:val="0"/>
              <w:caps/>
              <w:szCs w:val="16"/>
            </w:rPr>
            <w:instrText xml:space="preserve"> COMMENTS  \* Upper \* MERGEFORMAT </w:instrText>
          </w:r>
          <w:r w:rsidRPr="0043725A">
            <w:rPr>
              <w:i w:val="0"/>
              <w:caps/>
              <w:szCs w:val="16"/>
            </w:rPr>
            <w:fldChar w:fldCharType="end"/>
          </w:r>
        </w:p>
        <w:p w14:paraId="31613FC7" w14:textId="77777777" w:rsidR="004D587E" w:rsidRPr="0068049E" w:rsidRDefault="004D587E" w:rsidP="00F52C97">
          <w:pPr>
            <w:pStyle w:val="afc"/>
            <w:ind w:left="-115"/>
            <w:rPr>
              <w:rFonts w:cs="Arial"/>
              <w:i w:val="0"/>
              <w:color w:val="000000"/>
              <w:sz w:val="28"/>
              <w:szCs w:val="28"/>
              <w:highlight w:val="yellow"/>
              <w:lang w:eastAsia="ja-JP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AD8883C" w14:textId="77777777" w:rsidR="004D587E" w:rsidRPr="0034708F" w:rsidRDefault="004D587E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Стадия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FEF68EB" w14:textId="77777777" w:rsidR="004D587E" w:rsidRPr="0034708F" w:rsidRDefault="004D587E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</w:t>
          </w:r>
          <w:r w:rsidRPr="0034708F">
            <w:rPr>
              <w:i w:val="0"/>
              <w:sz w:val="20"/>
            </w:rPr>
            <w:t xml:space="preserve"> </w:t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98FAC6" w14:textId="77777777" w:rsidR="004D587E" w:rsidRPr="0034708F" w:rsidRDefault="004D587E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Листов</w:t>
          </w:r>
        </w:p>
      </w:tc>
    </w:tr>
    <w:tr w:rsidR="004D587E" w14:paraId="3C28325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CB74571" w14:textId="77777777" w:rsidR="004D587E" w:rsidRPr="0034708F" w:rsidRDefault="004D587E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Пров.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EFC43D" w14:textId="77777777" w:rsidR="004D587E" w:rsidRPr="002976B1" w:rsidRDefault="004D587E" w:rsidP="006905E7">
          <w:pPr>
            <w:pStyle w:val="16"/>
            <w:rPr>
              <w:i w:val="0"/>
              <w:sz w:val="18"/>
              <w:szCs w:val="18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24816E0" w14:textId="77777777" w:rsidR="004D587E" w:rsidRPr="00FC178B" w:rsidRDefault="004D587E" w:rsidP="00897771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2A26A7C" w14:textId="77777777" w:rsidR="004D587E" w:rsidRPr="002976B1" w:rsidRDefault="004D587E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DC1275" w14:textId="77777777" w:rsidR="004D587E" w:rsidRPr="0034708F" w:rsidRDefault="004D587E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BCCC34" w14:textId="77777777" w:rsidR="004D587E" w:rsidRPr="002976B1" w:rsidRDefault="004D587E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Э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9F29520" w14:textId="77777777" w:rsidR="004D587E" w:rsidRPr="00550B7B" w:rsidRDefault="004D587E" w:rsidP="0068049E">
          <w:pPr>
            <w:pStyle w:val="afa"/>
            <w:rPr>
              <w:i/>
            </w:rPr>
          </w:pPr>
          <w:r w:rsidRPr="009623A0">
            <w:fldChar w:fldCharType="begin"/>
          </w:r>
          <w:r w:rsidRPr="009623A0">
            <w:instrText xml:space="preserve"> PAGE </w:instrText>
          </w:r>
          <w:r w:rsidRPr="009623A0">
            <w:fldChar w:fldCharType="separate"/>
          </w:r>
          <w:r>
            <w:rPr>
              <w:noProof/>
            </w:rPr>
            <w:t>2</w:t>
          </w:r>
          <w:r w:rsidRPr="009623A0">
            <w:fldChar w:fldCharType="end"/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4FA2DF" w14:textId="77777777" w:rsidR="004D587E" w:rsidRPr="003F16EA" w:rsidRDefault="004D587E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fldChar w:fldCharType="begin"/>
          </w:r>
          <w:r>
            <w:rPr>
              <w:i w:val="0"/>
              <w:sz w:val="20"/>
            </w:rPr>
            <w:instrText xml:space="preserve"> NUMPAGES   \* MERGEFORMAT </w:instrText>
          </w:r>
          <w:r>
            <w:rPr>
              <w:i w:val="0"/>
              <w:sz w:val="20"/>
            </w:rPr>
            <w:fldChar w:fldCharType="separate"/>
          </w:r>
          <w:r>
            <w:rPr>
              <w:i w:val="0"/>
              <w:noProof/>
              <w:sz w:val="20"/>
            </w:rPr>
            <w:t>45</w:t>
          </w:r>
          <w:r>
            <w:rPr>
              <w:i w:val="0"/>
              <w:sz w:val="20"/>
            </w:rPr>
            <w:fldChar w:fldCharType="end"/>
          </w:r>
        </w:p>
      </w:tc>
    </w:tr>
    <w:tr w:rsidR="004D587E" w14:paraId="0F9B83CB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D1FC13D" w14:textId="77777777" w:rsidR="004D587E" w:rsidRPr="0034708F" w:rsidRDefault="004D587E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Т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r>
            <w:rPr>
              <w:i w:val="0"/>
              <w:sz w:val="20"/>
            </w:rPr>
            <w:t>конт</w:t>
          </w:r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645439B" w14:textId="77777777" w:rsidR="004D587E" w:rsidRPr="0034708F" w:rsidRDefault="004D587E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3F9AA7" w14:textId="77777777" w:rsidR="004D587E" w:rsidRPr="00FC178B" w:rsidRDefault="004D587E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51CD08F" w14:textId="77777777" w:rsidR="004D587E" w:rsidRPr="0034708F" w:rsidRDefault="004D587E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79DA43" w14:textId="77777777" w:rsidR="004D587E" w:rsidRPr="0034708F" w:rsidRDefault="004D587E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6B70DC9" w14:textId="77777777" w:rsidR="004D587E" w:rsidRDefault="004D587E" w:rsidP="00B94B64">
          <w:pPr>
            <w:ind w:hanging="12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object w:dxaOrig="2153" w:dyaOrig="464" w14:anchorId="3B83C55E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00.8pt;height:21.05pt" o:ole="">
                <v:imagedata r:id="rId1" o:title=""/>
              </v:shape>
              <o:OLEObject Type="Embed" ProgID="Visio.Drawing.11" ShapeID="_x0000_i1026" DrawAspect="Content" ObjectID="_1751285933" r:id="rId2"/>
            </w:object>
          </w:r>
        </w:p>
        <w:p w14:paraId="4798C2DE" w14:textId="77777777" w:rsidR="004D587E" w:rsidRPr="0034708F" w:rsidRDefault="004D587E" w:rsidP="00B94B64">
          <w:pPr>
            <w:ind w:hanging="12"/>
            <w:jc w:val="center"/>
            <w:rPr>
              <w:sz w:val="20"/>
              <w:szCs w:val="20"/>
              <w:lang w:val="en-US"/>
            </w:rPr>
          </w:pPr>
          <w:r w:rsidRPr="00B94B64">
            <w:rPr>
              <w:sz w:val="16"/>
              <w:szCs w:val="16"/>
            </w:rPr>
            <w:t>ООО «Иокогава Электрик СНГ»</w:t>
          </w:r>
        </w:p>
        <w:p w14:paraId="4A78993D" w14:textId="77777777" w:rsidR="004D587E" w:rsidRPr="0034708F" w:rsidRDefault="004D587E" w:rsidP="006905E7">
          <w:pPr>
            <w:ind w:hanging="30"/>
            <w:jc w:val="center"/>
            <w:rPr>
              <w:i/>
              <w:position w:val="-46"/>
              <w:sz w:val="20"/>
              <w:szCs w:val="20"/>
              <w:lang w:val="en-US"/>
            </w:rPr>
          </w:pPr>
        </w:p>
      </w:tc>
    </w:tr>
    <w:tr w:rsidR="004D587E" w14:paraId="1EA21D0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C1BB2EC" w14:textId="77777777" w:rsidR="004D587E" w:rsidRPr="0034708F" w:rsidRDefault="004D587E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Н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r>
            <w:rPr>
              <w:i w:val="0"/>
              <w:sz w:val="20"/>
            </w:rPr>
            <w:t>конт</w:t>
          </w:r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0012" w14:textId="77777777" w:rsidR="004D587E" w:rsidRPr="0034708F" w:rsidRDefault="004D587E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A8B8170" w14:textId="77777777" w:rsidR="004D587E" w:rsidRPr="00FC178B" w:rsidRDefault="004D587E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F189CB" w14:textId="77777777" w:rsidR="004D587E" w:rsidRPr="0034708F" w:rsidRDefault="004D587E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13FFE00" w14:textId="77777777" w:rsidR="004D587E" w:rsidRPr="0034708F" w:rsidRDefault="004D587E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5F0003E4" w14:textId="77777777" w:rsidR="004D587E" w:rsidRPr="0034708F" w:rsidRDefault="004D587E" w:rsidP="006905E7">
          <w:pPr>
            <w:rPr>
              <w:sz w:val="20"/>
              <w:szCs w:val="20"/>
              <w:lang w:val="en-US"/>
            </w:rPr>
          </w:pPr>
        </w:p>
      </w:tc>
    </w:tr>
    <w:tr w:rsidR="004D587E" w14:paraId="6360600C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C3FFE77" w14:textId="77777777" w:rsidR="004D587E" w:rsidRPr="0034708F" w:rsidRDefault="004D587E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Утв.</w:t>
          </w:r>
          <w:r>
            <w:rPr>
              <w:i w:val="0"/>
              <w:sz w:val="20"/>
              <w:lang w:val="en-US"/>
            </w:rPr>
            <w:t xml:space="preserve"> 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E11F72B" w14:textId="77777777" w:rsidR="004D587E" w:rsidRPr="00B94B64" w:rsidRDefault="004D587E" w:rsidP="006905E7">
          <w:pPr>
            <w:pStyle w:val="16"/>
            <w:rPr>
              <w:i w:val="0"/>
              <w:szCs w:val="16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2440198" w14:textId="77777777" w:rsidR="004D587E" w:rsidRPr="00B94B64" w:rsidRDefault="004D587E" w:rsidP="00FC178B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5FDD6F2" w14:textId="77777777" w:rsidR="004D587E" w:rsidRPr="00B94B64" w:rsidRDefault="004D587E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62BDAA2" w14:textId="77777777" w:rsidR="004D587E" w:rsidRPr="00B94B64" w:rsidRDefault="004D587E" w:rsidP="006905E7">
          <w:pPr>
            <w:rPr>
              <w:sz w:val="20"/>
              <w:szCs w:val="20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2B6F2EBA" w14:textId="77777777" w:rsidR="004D587E" w:rsidRPr="00B94B64" w:rsidRDefault="004D587E" w:rsidP="006905E7">
          <w:pPr>
            <w:rPr>
              <w:sz w:val="20"/>
              <w:szCs w:val="20"/>
            </w:rPr>
          </w:pPr>
        </w:p>
      </w:tc>
    </w:tr>
  </w:tbl>
  <w:p w14:paraId="03519B55" w14:textId="77777777" w:rsidR="004D587E" w:rsidRPr="00B64421" w:rsidRDefault="004D587E">
    <w:pPr>
      <w:pStyle w:val="af7"/>
      <w:rPr>
        <w:lang w:val="ru-RU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F6E98" w14:textId="77777777" w:rsidR="004D587E" w:rsidRDefault="004D587E">
    <w:pPr>
      <w:pStyle w:val="af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181" w:tblpY="10774"/>
      <w:tblW w:w="10490" w:type="dxa"/>
      <w:tblBorders>
        <w:top w:val="single" w:sz="12" w:space="0" w:color="auto"/>
        <w:lef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4D587E" w14:paraId="16C4E72D" w14:textId="77777777" w:rsidTr="0087223A">
      <w:trPr>
        <w:cantSplit/>
        <w:trHeight w:hRule="exact" w:val="284"/>
      </w:trPr>
      <w:tc>
        <w:tcPr>
          <w:tcW w:w="567" w:type="dxa"/>
        </w:tcPr>
        <w:p w14:paraId="7C81F8C8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132150F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195E926E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5C243F5B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759F6524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7EF8032C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0B9E9ACF" w14:textId="5C4CA2B6" w:rsidR="004D587E" w:rsidRPr="003F0B11" w:rsidRDefault="004D587E" w:rsidP="0087223A">
          <w:pPr>
            <w:pStyle w:val="af9"/>
            <w:ind w:right="-216"/>
            <w:rPr>
              <w:i w:val="0"/>
              <w:iCs/>
              <w:szCs w:val="32"/>
            </w:rPr>
          </w:pP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begin"/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DOCPROPERTY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 "Номер документа"  \*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MERGEFORMAT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separate"/>
          </w:r>
          <w:r>
            <w:rPr>
              <w:rFonts w:cs="Arial"/>
              <w:b/>
              <w:i w:val="0"/>
              <w:snapToGrid w:val="0"/>
              <w:szCs w:val="32"/>
            </w:rPr>
            <w:t>Ошибка! Неизвестное имя свойства документа.</w: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5EA5B95C" w14:textId="77777777" w:rsidR="004D587E" w:rsidRPr="00177AA3" w:rsidRDefault="004D587E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Стр.</w:t>
          </w:r>
        </w:p>
      </w:tc>
    </w:tr>
    <w:tr w:rsidR="004D587E" w14:paraId="7B77E756" w14:textId="77777777" w:rsidTr="0087223A">
      <w:trPr>
        <w:cantSplit/>
        <w:trHeight w:hRule="exact" w:val="284"/>
      </w:trPr>
      <w:tc>
        <w:tcPr>
          <w:tcW w:w="567" w:type="dxa"/>
        </w:tcPr>
        <w:p w14:paraId="1AE55A47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6BC520B8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4852543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2F33CE8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48744149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EF95F6B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/>
        </w:tcPr>
        <w:p w14:paraId="2FCE6ACE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1CE43FFF" w14:textId="77777777" w:rsidR="004D587E" w:rsidRPr="00177AA3" w:rsidRDefault="004D587E" w:rsidP="0087223A">
          <w:pPr>
            <w:pStyle w:val="afa"/>
            <w:rPr>
              <w:w w:val="100"/>
              <w:sz w:val="24"/>
              <w:szCs w:val="24"/>
            </w:rPr>
          </w:pPr>
          <w:r w:rsidRPr="0086702B">
            <w:rPr>
              <w:w w:val="100"/>
              <w:sz w:val="24"/>
              <w:szCs w:val="24"/>
            </w:rPr>
            <w:fldChar w:fldCharType="begin"/>
          </w:r>
          <w:r w:rsidRPr="0086702B">
            <w:rPr>
              <w:w w:val="100"/>
              <w:sz w:val="24"/>
              <w:szCs w:val="24"/>
            </w:rPr>
            <w:instrText xml:space="preserve"> PAGE </w:instrText>
          </w:r>
          <w:r w:rsidRPr="0086702B">
            <w:rPr>
              <w:w w:val="100"/>
              <w:sz w:val="24"/>
              <w:szCs w:val="24"/>
            </w:rPr>
            <w:fldChar w:fldCharType="separate"/>
          </w:r>
          <w:r>
            <w:rPr>
              <w:noProof/>
              <w:w w:val="100"/>
              <w:sz w:val="24"/>
              <w:szCs w:val="24"/>
            </w:rPr>
            <w:t>4</w:t>
          </w:r>
          <w:r w:rsidRPr="0086702B">
            <w:rPr>
              <w:w w:val="100"/>
              <w:sz w:val="24"/>
              <w:szCs w:val="24"/>
            </w:rPr>
            <w:fldChar w:fldCharType="end"/>
          </w:r>
        </w:p>
      </w:tc>
    </w:tr>
    <w:tr w:rsidR="004D587E" w14:paraId="3AE7423B" w14:textId="77777777" w:rsidTr="0087223A">
      <w:trPr>
        <w:cantSplit/>
        <w:trHeight w:hRule="exact" w:val="284"/>
      </w:trPr>
      <w:tc>
        <w:tcPr>
          <w:tcW w:w="567" w:type="dxa"/>
          <w:vAlign w:val="center"/>
        </w:tcPr>
        <w:p w14:paraId="41F2B5F1" w14:textId="77777777" w:rsidR="004D587E" w:rsidRPr="00177AA3" w:rsidRDefault="004D587E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173AC761" w14:textId="77777777" w:rsidR="004D587E" w:rsidRPr="00177AA3" w:rsidRDefault="004D587E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44FF8C23" w14:textId="77777777" w:rsidR="004D587E" w:rsidRPr="00177AA3" w:rsidRDefault="004D587E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AAFE186" w14:textId="77777777" w:rsidR="004D587E" w:rsidRPr="00177AA3" w:rsidRDefault="004D587E" w:rsidP="0087223A">
          <w:pPr>
            <w:pStyle w:val="16"/>
            <w:jc w:val="center"/>
            <w:rPr>
              <w:i w:val="0"/>
              <w:sz w:val="18"/>
              <w:szCs w:val="18"/>
              <w:lang w:val="en-US"/>
            </w:rPr>
          </w:pPr>
          <w:r w:rsidRPr="00177AA3">
            <w:rPr>
              <w:i w:val="0"/>
              <w:sz w:val="18"/>
              <w:szCs w:val="18"/>
              <w:lang w:val="en-US"/>
            </w:rPr>
            <w:t>N</w:t>
          </w:r>
          <w:r w:rsidRPr="00177AA3">
            <w:rPr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686B9E1B" w14:textId="77777777" w:rsidR="004D587E" w:rsidRPr="00177AA3" w:rsidRDefault="004D587E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039D5624" w14:textId="77777777" w:rsidR="004D587E" w:rsidRPr="00177AA3" w:rsidRDefault="004D587E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5FE5EDF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/>
        </w:tcPr>
        <w:p w14:paraId="4A8A68E7" w14:textId="77777777" w:rsidR="004D587E" w:rsidRPr="00177AA3" w:rsidRDefault="004D587E" w:rsidP="0087223A">
          <w:pPr>
            <w:pStyle w:val="16"/>
            <w:rPr>
              <w:sz w:val="18"/>
              <w:szCs w:val="18"/>
            </w:rPr>
          </w:pPr>
        </w:p>
      </w:tc>
    </w:tr>
  </w:tbl>
  <w:p w14:paraId="54E4A2E1" w14:textId="77777777" w:rsidR="004D587E" w:rsidRPr="00177AA3" w:rsidRDefault="004D587E" w:rsidP="0087223A">
    <w:pPr>
      <w:pStyle w:val="af7"/>
      <w:rPr>
        <w:sz w:val="18"/>
        <w:szCs w:val="18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4D587E" w:rsidRPr="00DD7B97" w14:paraId="777B9818" w14:textId="77777777" w:rsidTr="009A6664">
      <w:trPr>
        <w:cantSplit/>
        <w:trHeight w:hRule="exact" w:val="284"/>
      </w:trPr>
      <w:tc>
        <w:tcPr>
          <w:tcW w:w="567" w:type="dxa"/>
        </w:tcPr>
        <w:p w14:paraId="7781E6E1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D833F59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F220BAE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826DD97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260FB95B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446A72F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658888B8" w14:textId="77777777" w:rsidR="004D587E" w:rsidRPr="00DD7B97" w:rsidRDefault="004D587E" w:rsidP="00835B00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ТСФТ.314.052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41F1E218" w14:textId="77777777" w:rsidR="004D587E" w:rsidRPr="00DD7B97" w:rsidRDefault="004D587E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4D587E" w:rsidRPr="00DD7B97" w14:paraId="3F84DFB7" w14:textId="77777777" w:rsidTr="009A6664">
      <w:trPr>
        <w:cantSplit/>
        <w:trHeight w:hRule="exact" w:val="284"/>
      </w:trPr>
      <w:tc>
        <w:tcPr>
          <w:tcW w:w="567" w:type="dxa"/>
        </w:tcPr>
        <w:p w14:paraId="5B86C7B4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CA82F50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B2BF19F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FE12746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1BAC58FC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DDE89FF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1D60DC4C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27F00F3A" w14:textId="6F887759" w:rsidR="004D587E" w:rsidRPr="00DD7B97" w:rsidRDefault="004D587E" w:rsidP="00835B00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542371">
            <w:rPr>
              <w:rFonts w:ascii="Times New Roman" w:hAnsi="Times New Roman"/>
              <w:noProof/>
              <w:w w:val="100"/>
              <w:sz w:val="24"/>
              <w:szCs w:val="24"/>
            </w:rPr>
            <w:t>11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4D587E" w:rsidRPr="00DD7B97" w14:paraId="6E90C3DA" w14:textId="77777777" w:rsidTr="009A6664">
      <w:trPr>
        <w:cantSplit/>
        <w:trHeight w:hRule="exact" w:val="284"/>
      </w:trPr>
      <w:tc>
        <w:tcPr>
          <w:tcW w:w="567" w:type="dxa"/>
          <w:vAlign w:val="center"/>
        </w:tcPr>
        <w:p w14:paraId="6787396F" w14:textId="77777777" w:rsidR="004D587E" w:rsidRPr="00DD7B97" w:rsidRDefault="004D587E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9B33BE1" w14:textId="77777777" w:rsidR="004D587E" w:rsidRPr="00DD7B97" w:rsidRDefault="004D587E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7C0CF76F" w14:textId="77777777" w:rsidR="004D587E" w:rsidRPr="00DD7B97" w:rsidRDefault="004D587E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87D4F38" w14:textId="77777777" w:rsidR="004D587E" w:rsidRPr="00DD7B97" w:rsidRDefault="004D587E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1A54CE6B" w14:textId="77777777" w:rsidR="004D587E" w:rsidRPr="00DD7B97" w:rsidRDefault="004D587E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427FA5C1" w14:textId="77777777" w:rsidR="004D587E" w:rsidRPr="00DD7B97" w:rsidRDefault="004D587E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3606B082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39AE4B6F" w14:textId="77777777" w:rsidR="004D587E" w:rsidRPr="00DD7B97" w:rsidRDefault="004D587E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2B67CEE" w14:textId="77777777" w:rsidR="004D587E" w:rsidRDefault="004D587E">
    <w:pPr>
      <w:pStyle w:val="af7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074" w:tblpY="10774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4D587E" w:rsidRPr="00DD7B97" w14:paraId="3C95C338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A5C9A1E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D91572D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BCA30DD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6C16E1E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55AA5AF3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3700542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7B865471" w14:textId="66AE58EB" w:rsidR="004D587E" w:rsidRPr="00DD7B97" w:rsidRDefault="004D587E" w:rsidP="008C4C92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6B627E57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4D587E" w:rsidRPr="00DD7B97" w14:paraId="26EB6AAE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86F1FAC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A1EEBA4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F42CA78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5E39E8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49E04ABA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C9FAC6B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54A65F75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0DA8FC80" w14:textId="34361FD4" w:rsidR="004D587E" w:rsidRPr="00DD7B97" w:rsidRDefault="004D587E" w:rsidP="008C4C92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542371">
            <w:rPr>
              <w:rFonts w:ascii="Times New Roman" w:hAnsi="Times New Roman"/>
              <w:noProof/>
              <w:w w:val="100"/>
              <w:sz w:val="24"/>
              <w:szCs w:val="24"/>
            </w:rPr>
            <w:t>52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4D587E" w:rsidRPr="00DD7B97" w14:paraId="2DD652D4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  <w:vAlign w:val="center"/>
        </w:tcPr>
        <w:p w14:paraId="3068672F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304B44FA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52A1E88F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2863A991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126CDD92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757CDEDC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527EA04C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5ED85F8B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1234681C" w14:textId="77777777" w:rsidR="004D587E" w:rsidRDefault="004D587E">
    <w:pPr>
      <w:pStyle w:val="af7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074" w:tblpY="10774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0"/>
      <w:gridCol w:w="714"/>
    </w:tblGrid>
    <w:tr w:rsidR="004D587E" w:rsidRPr="00DD7B97" w14:paraId="64BD66ED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1BE5E4DB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D89652C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7AFB2AFD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0AD1C3B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5C20C1B3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FB3C7B1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0" w:type="dxa"/>
          <w:vMerge w:val="restart"/>
          <w:vAlign w:val="center"/>
        </w:tcPr>
        <w:p w14:paraId="5F00BF12" w14:textId="77777777" w:rsidR="004D587E" w:rsidRPr="00DD7B97" w:rsidRDefault="004D587E" w:rsidP="008C4C92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714" w:type="dxa"/>
          <w:vAlign w:val="center"/>
        </w:tcPr>
        <w:p w14:paraId="3AAEF36D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4D587E" w:rsidRPr="00DD7B97" w14:paraId="390952F4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1227321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1A79B72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60331D2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9AEAC1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292CC110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4F73936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0" w:type="dxa"/>
          <w:vMerge/>
        </w:tcPr>
        <w:p w14:paraId="0B5AA184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14" w:type="dxa"/>
          <w:vMerge w:val="restart"/>
          <w:vAlign w:val="center"/>
        </w:tcPr>
        <w:p w14:paraId="2EF2F0B6" w14:textId="245F7FE4" w:rsidR="004D587E" w:rsidRPr="00DD7B97" w:rsidRDefault="004D587E" w:rsidP="008C4C92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542371">
            <w:rPr>
              <w:rFonts w:ascii="Times New Roman" w:hAnsi="Times New Roman"/>
              <w:noProof/>
              <w:w w:val="100"/>
              <w:sz w:val="24"/>
              <w:szCs w:val="24"/>
            </w:rPr>
            <w:t>97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4D587E" w:rsidRPr="00DD7B97" w14:paraId="1DC2CA53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  <w:vAlign w:val="center"/>
        </w:tcPr>
        <w:p w14:paraId="35C03681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29F7C0DE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0AEBB80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6A5BCF7A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5F335B14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5039ED59" w14:textId="77777777" w:rsidR="004D587E" w:rsidRPr="00DD7B97" w:rsidRDefault="004D587E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0" w:type="dxa"/>
          <w:vMerge/>
        </w:tcPr>
        <w:p w14:paraId="59535C6D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14" w:type="dxa"/>
          <w:vMerge/>
        </w:tcPr>
        <w:p w14:paraId="6E0DAD6B" w14:textId="77777777" w:rsidR="004D587E" w:rsidRPr="00DD7B97" w:rsidRDefault="004D587E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54D88DB8" w14:textId="77777777" w:rsidR="004D587E" w:rsidRDefault="004D587E">
    <w:pPr>
      <w:pStyle w:val="af7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5"/>
      <w:gridCol w:w="709"/>
    </w:tblGrid>
    <w:tr w:rsidR="004D587E" w:rsidRPr="00DD7B97" w14:paraId="7A0C95AE" w14:textId="77777777" w:rsidTr="000233AE">
      <w:trPr>
        <w:cantSplit/>
        <w:trHeight w:hRule="exact" w:val="284"/>
      </w:trPr>
      <w:tc>
        <w:tcPr>
          <w:tcW w:w="567" w:type="dxa"/>
        </w:tcPr>
        <w:p w14:paraId="24B1836A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90B44F6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6167D5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D947BF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01A23D69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81AA283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 w:val="restart"/>
          <w:vAlign w:val="center"/>
        </w:tcPr>
        <w:p w14:paraId="40D94C5D" w14:textId="7F48335B" w:rsidR="004D587E" w:rsidRPr="00DD7B97" w:rsidRDefault="004D587E" w:rsidP="008D1515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709" w:type="dxa"/>
          <w:vAlign w:val="center"/>
        </w:tcPr>
        <w:p w14:paraId="6B5369BE" w14:textId="77777777" w:rsidR="004D587E" w:rsidRPr="00DD7B97" w:rsidRDefault="004D587E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4D587E" w:rsidRPr="00DD7B97" w14:paraId="11C38B99" w14:textId="77777777" w:rsidTr="000233AE">
      <w:trPr>
        <w:cantSplit/>
        <w:trHeight w:hRule="exact" w:val="284"/>
      </w:trPr>
      <w:tc>
        <w:tcPr>
          <w:tcW w:w="567" w:type="dxa"/>
        </w:tcPr>
        <w:p w14:paraId="4FD7378F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E7B52D4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C253561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A7DA414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10C64F0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892494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/>
        </w:tcPr>
        <w:p w14:paraId="7F4D0FFD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 w:val="restart"/>
          <w:vAlign w:val="center"/>
        </w:tcPr>
        <w:p w14:paraId="4A6B4F07" w14:textId="41C69BFC" w:rsidR="004D587E" w:rsidRPr="00DD7B97" w:rsidRDefault="004D587E" w:rsidP="008D1515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542371">
            <w:rPr>
              <w:rFonts w:ascii="Times New Roman" w:hAnsi="Times New Roman"/>
              <w:noProof/>
              <w:w w:val="100"/>
              <w:sz w:val="24"/>
              <w:szCs w:val="24"/>
            </w:rPr>
            <w:t>108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4D587E" w:rsidRPr="00DD7B97" w14:paraId="2A6D720E" w14:textId="77777777" w:rsidTr="000233AE">
      <w:trPr>
        <w:cantSplit/>
        <w:trHeight w:hRule="exact" w:val="284"/>
      </w:trPr>
      <w:tc>
        <w:tcPr>
          <w:tcW w:w="567" w:type="dxa"/>
          <w:vAlign w:val="center"/>
        </w:tcPr>
        <w:p w14:paraId="15CF2E12" w14:textId="77777777" w:rsidR="004D587E" w:rsidRPr="00DD7B97" w:rsidRDefault="004D587E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82738F0" w14:textId="77777777" w:rsidR="004D587E" w:rsidRPr="00DD7B97" w:rsidRDefault="004D587E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3C02535" w14:textId="77777777" w:rsidR="004D587E" w:rsidRPr="00DD7B97" w:rsidRDefault="004D587E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D6029D0" w14:textId="77777777" w:rsidR="004D587E" w:rsidRPr="00DD7B97" w:rsidRDefault="004D587E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0D30D5F3" w14:textId="77777777" w:rsidR="004D587E" w:rsidRPr="00DD7B97" w:rsidRDefault="004D587E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258C8666" w14:textId="77777777" w:rsidR="004D587E" w:rsidRPr="00DD7B97" w:rsidRDefault="004D587E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5" w:type="dxa"/>
          <w:vMerge/>
        </w:tcPr>
        <w:p w14:paraId="1B0CB699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/>
        </w:tcPr>
        <w:p w14:paraId="51C5C042" w14:textId="77777777" w:rsidR="004D587E" w:rsidRPr="00DD7B97" w:rsidRDefault="004D587E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3BD40E7" w14:textId="77777777" w:rsidR="004D587E" w:rsidRDefault="004D587E">
    <w:pPr>
      <w:pStyle w:val="af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642EB9" w14:textId="77777777" w:rsidR="00E801F9" w:rsidRDefault="00E801F9">
      <w:pPr>
        <w:spacing w:line="240" w:lineRule="auto"/>
      </w:pPr>
      <w:r>
        <w:separator/>
      </w:r>
    </w:p>
  </w:footnote>
  <w:footnote w:type="continuationSeparator" w:id="0">
    <w:p w14:paraId="62BADFDA" w14:textId="77777777" w:rsidR="00E801F9" w:rsidRDefault="00E801F9">
      <w:pPr>
        <w:spacing w:line="240" w:lineRule="auto"/>
      </w:pPr>
      <w:r>
        <w:continuationSeparator/>
      </w:r>
    </w:p>
  </w:footnote>
  <w:footnote w:type="continuationNotice" w:id="1">
    <w:p w14:paraId="1C0FEC25" w14:textId="77777777" w:rsidR="00E801F9" w:rsidRDefault="00E801F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96022F" w14:textId="77777777" w:rsidR="004D587E" w:rsidRPr="00EF63D9" w:rsidRDefault="004D587E" w:rsidP="009C57F0">
    <w:pPr>
      <w:ind w:firstLine="0"/>
      <w:rPr>
        <w:rFonts w:ascii="Times New Roman" w:hAnsi="Times New Roman"/>
        <w:vanish/>
        <w:sz w:val="16"/>
        <w:szCs w:val="16"/>
      </w:rPr>
    </w:pPr>
  </w:p>
  <w:tbl>
    <w:tblPr>
      <w:tblpPr w:leftFromText="181" w:rightFromText="181" w:vertAnchor="page" w:horzAnchor="page" w:tblpX="1135" w:tblpY="285"/>
      <w:tblOverlap w:val="never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113" w:type="dxa"/>
        <w:left w:w="0" w:type="dxa"/>
        <w:bottom w:w="113" w:type="dxa"/>
        <w:right w:w="0" w:type="dxa"/>
      </w:tblCellMar>
      <w:tblLook w:val="01E0" w:firstRow="1" w:lastRow="1" w:firstColumn="1" w:lastColumn="1" w:noHBand="0" w:noVBand="0"/>
    </w:tblPr>
    <w:tblGrid>
      <w:gridCol w:w="3739"/>
      <w:gridCol w:w="2873"/>
      <w:gridCol w:w="3878"/>
    </w:tblGrid>
    <w:tr w:rsidR="004D587E" w:rsidRPr="00EF63D9" w14:paraId="2C091C71" w14:textId="77777777" w:rsidTr="00221356">
      <w:trPr>
        <w:trHeight w:hRule="exact" w:val="1134"/>
      </w:trPr>
      <w:tc>
        <w:tcPr>
          <w:tcW w:w="3739" w:type="dxa"/>
          <w:vAlign w:val="center"/>
        </w:tcPr>
        <w:p w14:paraId="07DE83A5" w14:textId="77777777" w:rsidR="004D587E" w:rsidRPr="00EF63D9" w:rsidRDefault="004D587E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2873" w:type="dxa"/>
          <w:vAlign w:val="center"/>
        </w:tcPr>
        <w:p w14:paraId="7E6CF7C0" w14:textId="77777777" w:rsidR="004D587E" w:rsidRPr="00EF63D9" w:rsidRDefault="004D587E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3878" w:type="dxa"/>
          <w:vAlign w:val="center"/>
        </w:tcPr>
        <w:p w14:paraId="35698466" w14:textId="77777777" w:rsidR="004D587E" w:rsidRPr="00EF63D9" w:rsidRDefault="004D587E" w:rsidP="00221356">
          <w:pPr>
            <w:spacing w:line="240" w:lineRule="auto"/>
            <w:ind w:firstLine="0"/>
            <w:jc w:val="center"/>
            <w:rPr>
              <w:rFonts w:ascii="Times New Roman" w:hAnsi="Times New Roman"/>
            </w:rPr>
          </w:pPr>
          <w:r w:rsidRPr="00EF63D9">
            <w:rPr>
              <w:rFonts w:ascii="Times New Roman" w:hAnsi="Times New Roman"/>
            </w:rPr>
            <w:object w:dxaOrig="7859" w:dyaOrig="3900" w14:anchorId="7B53086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9.1pt;height:58.7pt" o:ole="">
                <v:imagedata r:id="rId1" o:title=""/>
              </v:shape>
              <o:OLEObject Type="Embed" ProgID="PBrush" ShapeID="_x0000_i1025" DrawAspect="Content" ObjectID="_1751285932" r:id="rId2"/>
            </w:object>
          </w:r>
        </w:p>
      </w:tc>
    </w:tr>
    <w:tr w:rsidR="004D587E" w:rsidRPr="00EF63D9" w14:paraId="6D9743D4" w14:textId="77777777" w:rsidTr="00221356">
      <w:trPr>
        <w:trHeight w:val="454"/>
      </w:trPr>
      <w:tc>
        <w:tcPr>
          <w:tcW w:w="3739" w:type="dxa"/>
          <w:shd w:val="clear" w:color="auto" w:fill="auto"/>
          <w:vAlign w:val="center"/>
        </w:tcPr>
        <w:p w14:paraId="7494D74A" w14:textId="4B90FA25" w:rsidR="004D587E" w:rsidRPr="002E42BE" w:rsidRDefault="004D587E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bCs/>
              <w:snapToGrid w:val="0"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"Шифр документа"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ТСФТ.314.055.003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2873" w:type="dxa"/>
          <w:vAlign w:val="center"/>
        </w:tcPr>
        <w:p w14:paraId="0D143396" w14:textId="7FE523C1" w:rsidR="004D587E" w:rsidRPr="002E42BE" w:rsidRDefault="004D587E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t xml:space="preserve">Стр.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PAGE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 w:rsidR="00542371">
            <w:rPr>
              <w:rFonts w:ascii="Times New Roman" w:hAnsi="Times New Roman"/>
              <w:bCs/>
              <w:noProof/>
              <w:snapToGrid w:val="0"/>
            </w:rPr>
            <w:t>1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  <w:r w:rsidRPr="002E42BE">
            <w:rPr>
              <w:rFonts w:ascii="Times New Roman" w:hAnsi="Times New Roman"/>
              <w:bCs/>
              <w:snapToGrid w:val="0"/>
            </w:rPr>
            <w:t xml:space="preserve"> из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Pages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137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3878" w:type="dxa"/>
          <w:vAlign w:val="center"/>
        </w:tcPr>
        <w:p w14:paraId="5B0BC527" w14:textId="77777777" w:rsidR="004D587E" w:rsidRPr="002E42BE" w:rsidRDefault="004D587E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left="51" w:right="23"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</w:rPr>
            <w:t>Ревизия</w:t>
          </w:r>
          <w:r w:rsidRPr="002E42BE">
            <w:rPr>
              <w:rFonts w:ascii="Times New Roman" w:hAnsi="Times New Roman"/>
              <w:noProof/>
            </w:rPr>
            <w:t xml:space="preserve"> 01</w:t>
          </w:r>
        </w:p>
      </w:tc>
    </w:tr>
  </w:tbl>
  <w:p w14:paraId="5F1213F9" w14:textId="77777777" w:rsidR="004D587E" w:rsidRPr="00EF63D9" w:rsidRDefault="004D587E" w:rsidP="009217D3">
    <w:pPr>
      <w:rPr>
        <w:rFonts w:ascii="Times New Roman" w:hAnsi="Times New Roman"/>
        <w:vanish/>
      </w:rPr>
    </w:pPr>
  </w:p>
  <w:p w14:paraId="53953051" w14:textId="77777777" w:rsidR="004D587E" w:rsidRPr="00EF63D9" w:rsidRDefault="004D587E" w:rsidP="00AE791A">
    <w:pPr>
      <w:pStyle w:val="af5"/>
      <w:spacing w:line="240" w:lineRule="auto"/>
      <w:jc w:val="center"/>
      <w:rPr>
        <w:rFonts w:ascii="Times New Roman" w:hAnsi="Times New Roman"/>
        <w:color w:val="808080"/>
        <w:sz w:val="16"/>
        <w:szCs w:val="16"/>
      </w:rPr>
    </w:pPr>
    <w:r w:rsidRPr="00EF63D9">
      <w:rPr>
        <w:rFonts w:ascii="Times New Roman" w:hAnsi="Times New Roman"/>
        <w:noProof/>
        <w:color w:val="808080"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B75E32F" wp14:editId="3499497B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0" b="0"/>
              <wp:wrapNone/>
              <wp:docPr id="6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4C0AB6D6" id="Rectangle 65" o:spid="_x0000_s1026" style="position:absolute;margin-left:56.7pt;margin-top:14.2pt;width:524.4pt;height:813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" o:allowincell="f" filled="f" strokeweight="1.7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FCDD90" w14:textId="77777777" w:rsidR="004D587E" w:rsidRPr="00974ED4" w:rsidRDefault="004D587E" w:rsidP="00973B1E">
    <w:pPr>
      <w:pStyle w:val="af5"/>
      <w:spacing w:line="240" w:lineRule="auto"/>
      <w:jc w:val="right"/>
      <w:rPr>
        <w:color w:val="808080"/>
        <w:lang w:val="en-US" w:eastAsia="ja-JP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7A4D17E" wp14:editId="0905B880">
              <wp:simplePos x="0" y="0"/>
              <wp:positionH relativeFrom="page">
                <wp:posOffset>720090</wp:posOffset>
              </wp:positionH>
              <wp:positionV relativeFrom="page">
                <wp:posOffset>170815</wp:posOffset>
              </wp:positionV>
              <wp:extent cx="6597650" cy="10315575"/>
              <wp:effectExtent l="0" t="0" r="0" b="0"/>
              <wp:wrapNone/>
              <wp:docPr id="5" name="Rectangl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6597650" cy="1031557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3EF4D432" id="Rectangle 55" o:spid="_x0000_s1026" style="position:absolute;margin-left:56.7pt;margin-top:13.45pt;width:519.5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" filled="f" strokeweight="1.75pt">
              <o:lock v:ext="edit" aspectratio="t"/>
              <w10:wrap anchorx="page" anchory="page"/>
            </v:rect>
          </w:pict>
        </mc:Fallback>
      </mc:AlternateContent>
    </w:r>
  </w:p>
  <w:p w14:paraId="47CCC4B7" w14:textId="77777777" w:rsidR="004D587E" w:rsidRPr="00974ED4" w:rsidRDefault="004D587E" w:rsidP="00973B1E">
    <w:pPr>
      <w:pStyle w:val="af5"/>
      <w:spacing w:line="240" w:lineRule="auto"/>
      <w:jc w:val="center"/>
      <w:rPr>
        <w:color w:val="808080"/>
        <w:lang w:val="en-U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883716" w14:textId="77777777" w:rsidR="004D587E" w:rsidRPr="00EF63D9" w:rsidRDefault="004D587E" w:rsidP="00EF28CB">
    <w:pPr>
      <w:rPr>
        <w:rFonts w:ascii="Times New Roman" w:hAnsi="Times New Roman"/>
        <w:vanish/>
      </w:rPr>
    </w:pPr>
  </w:p>
  <w:tbl>
    <w:tblPr>
      <w:tblpPr w:leftFromText="181" w:rightFromText="181" w:vertAnchor="page" w:horzAnchor="page" w:tblpX="1135" w:tblpY="14289"/>
      <w:tblW w:w="10490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7"/>
      <w:gridCol w:w="577"/>
      <w:gridCol w:w="577"/>
      <w:gridCol w:w="576"/>
      <w:gridCol w:w="865"/>
      <w:gridCol w:w="576"/>
      <w:gridCol w:w="4042"/>
      <w:gridCol w:w="898"/>
      <w:gridCol w:w="872"/>
      <w:gridCol w:w="930"/>
    </w:tblGrid>
    <w:tr w:rsidR="004D587E" w:rsidRPr="00563A6B" w14:paraId="77B2CA48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39B622C8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B6119B1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235644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1B16D09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EB0AF56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B435181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6742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709AA4D7" w14:textId="22315092" w:rsidR="004D587E" w:rsidRPr="00563A6B" w:rsidRDefault="004D587E" w:rsidP="00486D5A">
          <w:pPr>
            <w:pStyle w:val="blocktitlesnumber"/>
            <w:ind w:left="-133" w:right="-88"/>
            <w:rPr>
              <w:rFonts w:ascii="Times New Roman" w:hAnsi="Times New Roman"/>
              <w:i w:val="0"/>
              <w:szCs w:val="32"/>
              <w:highlight w:val="yellow"/>
            </w:rPr>
          </w:pPr>
          <w:r w:rsidRPr="00563A6B">
            <w:rPr>
              <w:rFonts w:ascii="Times New Roman" w:hAnsi="Times New Roman"/>
              <w:i w:val="0"/>
              <w:szCs w:val="32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32"/>
            </w:rPr>
            <w:instrText xml:space="preserve"> DOCPROPERTY  "Шифр документа"  \* MERGEFORMAT </w:instrTex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separate"/>
          </w:r>
          <w:r>
            <w:rPr>
              <w:rFonts w:ascii="Times New Roman" w:hAnsi="Times New Roman"/>
              <w:i w:val="0"/>
              <w:szCs w:val="32"/>
            </w:rPr>
            <w:t>ТСФТ.314.055.003</w: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end"/>
          </w:r>
        </w:p>
      </w:tc>
    </w:tr>
    <w:tr w:rsidR="004D587E" w:rsidRPr="00563A6B" w14:paraId="139F6DB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10727DD" w14:textId="77777777" w:rsidR="004D587E" w:rsidRPr="00563A6B" w:rsidRDefault="004D587E" w:rsidP="00486D5A">
          <w:pPr>
            <w:spacing w:line="240" w:lineRule="auto"/>
            <w:ind w:left="-57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A911EEE" w14:textId="77777777" w:rsidR="004D587E" w:rsidRPr="00563A6B" w:rsidRDefault="004D587E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C5C5B8B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E309720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9225FDF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6C4BF29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4E656DF" w14:textId="77777777" w:rsidR="004D587E" w:rsidRPr="00563A6B" w:rsidRDefault="004D587E" w:rsidP="00486D5A">
          <w:pPr>
            <w:rPr>
              <w:rFonts w:ascii="Times New Roman" w:hAnsi="Times New Roman"/>
              <w:i/>
              <w:sz w:val="20"/>
              <w:szCs w:val="20"/>
              <w:highlight w:val="yellow"/>
              <w:lang w:val="pt-BR"/>
            </w:rPr>
          </w:pPr>
        </w:p>
      </w:tc>
    </w:tr>
    <w:tr w:rsidR="004D587E" w:rsidRPr="00563A6B" w14:paraId="6938DC8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66411B56" w14:textId="77777777" w:rsidR="004D587E" w:rsidRPr="00563A6B" w:rsidRDefault="004D587E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6AC296DE" w14:textId="77777777" w:rsidR="004D587E" w:rsidRPr="00563A6B" w:rsidRDefault="004D587E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4622C0AE" w14:textId="77777777" w:rsidR="004D587E" w:rsidRPr="00563A6B" w:rsidRDefault="004D587E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</w:tcPr>
        <w:p w14:paraId="3E469A9E" w14:textId="77777777" w:rsidR="004D587E" w:rsidRPr="00563A6B" w:rsidRDefault="004D587E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№док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5A67D36" w14:textId="77777777" w:rsidR="004D587E" w:rsidRPr="00563A6B" w:rsidRDefault="004D587E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1E43FA" w14:textId="77777777" w:rsidR="004D587E" w:rsidRPr="00563A6B" w:rsidRDefault="004D587E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5722B2F9" w14:textId="77777777" w:rsidR="004D587E" w:rsidRPr="00563A6B" w:rsidRDefault="004D587E" w:rsidP="00486D5A">
          <w:pPr>
            <w:jc w:val="center"/>
            <w:rPr>
              <w:rFonts w:ascii="Times New Roman" w:hAnsi="Times New Roman"/>
              <w:i/>
              <w:sz w:val="20"/>
              <w:szCs w:val="20"/>
              <w:highlight w:val="yellow"/>
            </w:rPr>
          </w:pPr>
        </w:p>
      </w:tc>
    </w:tr>
    <w:tr w:rsidR="004D587E" w:rsidRPr="00563A6B" w14:paraId="697D4F6A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5716B0E" w14:textId="77777777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Разраб.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24D885" w14:textId="7AA9B01E" w:rsidR="004D587E" w:rsidRPr="00563A6B" w:rsidRDefault="004D587E" w:rsidP="002A628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Муртазин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933764" w14:textId="77777777" w:rsidR="004D587E" w:rsidRPr="00563A6B" w:rsidRDefault="004D587E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C0BF56" w14:textId="467BE5E1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790F13" w14:textId="7E24DE95" w:rsidR="004D587E" w:rsidRPr="00563A6B" w:rsidRDefault="004D587E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begin"/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instrText xml:space="preserve"> DOCPROPERTY  Предприятие  \* MERGEFORMAT </w:instrTex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separate"/>
          </w:r>
          <w:r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>ПАО «КАЗАНЬОРГЗИНТЕЗ»</w: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end"/>
          </w:r>
        </w:p>
        <w:p w14:paraId="083F25FC" w14:textId="77777777" w:rsidR="004D587E" w:rsidRPr="00563A6B" w:rsidRDefault="004D587E" w:rsidP="003A5437">
          <w:pPr>
            <w:spacing w:line="240" w:lineRule="auto"/>
            <w:ind w:firstLine="0"/>
            <w:rPr>
              <w:rFonts w:ascii="Times New Roman" w:hAnsi="Times New Roman"/>
              <w:sz w:val="18"/>
              <w:szCs w:val="18"/>
            </w:rPr>
          </w:pPr>
        </w:p>
        <w:p w14:paraId="79A0FA14" w14:textId="59CE0F63" w:rsidR="004D587E" w:rsidRPr="00563A6B" w:rsidRDefault="004D587E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i/>
              <w:color w:val="000000"/>
              <w:sz w:val="18"/>
              <w:szCs w:val="18"/>
              <w:highlight w:val="yellow"/>
              <w:lang w:eastAsia="ja-JP"/>
            </w:rPr>
          </w:pP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begin"/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instrText xml:space="preserve"> DOCPROPERTY  Тема  \* MERGEFORMAT </w:instrTex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separate"/>
          </w:r>
          <w:r>
            <w:rPr>
              <w:rFonts w:ascii="Times New Roman" w:hAnsi="Times New Roman"/>
              <w:caps/>
              <w:sz w:val="18"/>
              <w:szCs w:val="18"/>
            </w:rPr>
            <w:t>Отчет по настройке базового управления</w: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end"/>
          </w: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FA6C0AF" w14:textId="77777777" w:rsidR="004D587E" w:rsidRPr="00563A6B" w:rsidRDefault="004D587E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Стадия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3AD750" w14:textId="77777777" w:rsidR="004D587E" w:rsidRPr="00563A6B" w:rsidRDefault="004D587E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 xml:space="preserve">Лист </w:t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B62D475" w14:textId="77777777" w:rsidR="004D587E" w:rsidRPr="00563A6B" w:rsidRDefault="004D587E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Листов</w:t>
          </w:r>
        </w:p>
      </w:tc>
    </w:tr>
    <w:tr w:rsidR="004D587E" w:rsidRPr="00563A6B" w14:paraId="6FDE95B7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075C7738" w14:textId="77777777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Пров.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1564D6E" w14:textId="66D17C97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Гусев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6E51D45" w14:textId="77777777" w:rsidR="004D587E" w:rsidRPr="00563A6B" w:rsidRDefault="004D587E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A0D5A0" w14:textId="133C9E01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</w:t>
          </w:r>
          <w:r>
            <w:rPr>
              <w:rFonts w:ascii="Times New Roman" w:hAnsi="Times New Roman"/>
              <w:i w:val="0"/>
              <w:sz w:val="14"/>
              <w:szCs w:val="14"/>
            </w:rPr>
            <w:t>23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B306690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ADBA3DE" w14:textId="77777777" w:rsidR="004D587E" w:rsidRPr="00563A6B" w:rsidRDefault="004D587E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П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72A3160" w14:textId="707E2483" w:rsidR="004D587E" w:rsidRPr="00563A6B" w:rsidRDefault="004D587E" w:rsidP="00486D5A">
          <w:pPr>
            <w:pStyle w:val="afa"/>
            <w:rPr>
              <w:rFonts w:ascii="Times New Roman" w:hAnsi="Times New Roman"/>
              <w:i/>
              <w:w w:val="100"/>
            </w:rPr>
          </w:pPr>
          <w:r w:rsidRPr="00563A6B">
            <w:rPr>
              <w:rFonts w:ascii="Times New Roman" w:hAnsi="Times New Roman"/>
              <w:w w:val="100"/>
            </w:rPr>
            <w:fldChar w:fldCharType="begin"/>
          </w:r>
          <w:r w:rsidRPr="00563A6B">
            <w:rPr>
              <w:rFonts w:ascii="Times New Roman" w:hAnsi="Times New Roman"/>
              <w:w w:val="100"/>
            </w:rPr>
            <w:instrText xml:space="preserve"> PAGE </w:instrText>
          </w:r>
          <w:r w:rsidRPr="00563A6B">
            <w:rPr>
              <w:rFonts w:ascii="Times New Roman" w:hAnsi="Times New Roman"/>
              <w:w w:val="100"/>
            </w:rPr>
            <w:fldChar w:fldCharType="separate"/>
          </w:r>
          <w:r w:rsidR="00542371">
            <w:rPr>
              <w:rFonts w:ascii="Times New Roman" w:hAnsi="Times New Roman"/>
              <w:noProof/>
              <w:w w:val="100"/>
            </w:rPr>
            <w:t>2</w:t>
          </w:r>
          <w:r w:rsidRPr="00563A6B">
            <w:rPr>
              <w:rFonts w:ascii="Times New Roman" w:hAnsi="Times New Roman"/>
              <w:w w:val="100"/>
            </w:rPr>
            <w:fldChar w:fldCharType="end"/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18B4EC6B" w14:textId="2A25C652" w:rsidR="004D587E" w:rsidRPr="00563A6B" w:rsidRDefault="004D587E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>
            <w:rPr>
              <w:rFonts w:ascii="Times New Roman" w:hAnsi="Times New Roman"/>
              <w:i w:val="0"/>
              <w:sz w:val="20"/>
            </w:rPr>
            <w:fldChar w:fldCharType="begin"/>
          </w:r>
          <w:r>
            <w:rPr>
              <w:rFonts w:ascii="Times New Roman" w:hAnsi="Times New Roman"/>
              <w:i w:val="0"/>
              <w:sz w:val="20"/>
            </w:rPr>
            <w:instrText xml:space="preserve"> DOCPROPERTY  Pages  \* MERGEFORMAT </w:instrText>
          </w:r>
          <w:r>
            <w:rPr>
              <w:rFonts w:ascii="Times New Roman" w:hAnsi="Times New Roman"/>
              <w:i w:val="0"/>
              <w:sz w:val="20"/>
            </w:rPr>
            <w:fldChar w:fldCharType="separate"/>
          </w:r>
          <w:r>
            <w:rPr>
              <w:rFonts w:ascii="Times New Roman" w:hAnsi="Times New Roman"/>
              <w:i w:val="0"/>
              <w:sz w:val="20"/>
            </w:rPr>
            <w:t>137</w:t>
          </w:r>
          <w:r>
            <w:rPr>
              <w:rFonts w:ascii="Times New Roman" w:hAnsi="Times New Roman"/>
              <w:i w:val="0"/>
              <w:sz w:val="20"/>
            </w:rPr>
            <w:fldChar w:fldCharType="end"/>
          </w:r>
        </w:p>
      </w:tc>
    </w:tr>
    <w:tr w:rsidR="004D587E" w:rsidRPr="00563A6B" w14:paraId="60D9ED74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9228D4F" w14:textId="77777777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93E50B" w14:textId="77777777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  <w:lang w:val="en-US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DC6AC91" w14:textId="77777777" w:rsidR="004D587E" w:rsidRPr="00563A6B" w:rsidRDefault="004D587E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9D6FACA" w14:textId="77777777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75FCF22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19A0439" w14:textId="77777777" w:rsidR="004D587E" w:rsidRPr="00563A6B" w:rsidRDefault="004D587E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sz w:val="20"/>
              <w:szCs w:val="20"/>
            </w:rPr>
          </w:pPr>
          <w:r w:rsidRPr="00563A6B">
            <w:rPr>
              <w:rFonts w:ascii="Times New Roman" w:hAnsi="Times New Roman"/>
            </w:rPr>
            <w:object w:dxaOrig="7859" w:dyaOrig="3900" w14:anchorId="493769D6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84.75pt;height:42.1pt" o:ole="">
                <v:imagedata r:id="rId1" o:title=""/>
              </v:shape>
              <o:OLEObject Type="Embed" ProgID="PBrush" ShapeID="_x0000_i1027" DrawAspect="Content" ObjectID="_1751285934" r:id="rId2"/>
            </w:object>
          </w:r>
        </w:p>
        <w:p w14:paraId="1CA0D361" w14:textId="77777777" w:rsidR="004D587E" w:rsidRPr="00563A6B" w:rsidRDefault="004D587E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i/>
              <w:position w:val="-46"/>
              <w:sz w:val="20"/>
              <w:szCs w:val="20"/>
              <w:lang w:val="en-US"/>
            </w:rPr>
          </w:pPr>
        </w:p>
      </w:tc>
    </w:tr>
    <w:tr w:rsidR="004D587E" w:rsidRPr="00563A6B" w14:paraId="518B246C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3776458" w14:textId="77777777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Н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513858" w14:textId="77777777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4EB6088" w14:textId="77777777" w:rsidR="004D587E" w:rsidRPr="00563A6B" w:rsidRDefault="004D587E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4E33612" w14:textId="77777777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9E2343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</w:tcBorders>
          <w:vAlign w:val="center"/>
        </w:tcPr>
        <w:p w14:paraId="4CBB8932" w14:textId="77777777" w:rsidR="004D587E" w:rsidRPr="00563A6B" w:rsidRDefault="004D587E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en-US"/>
            </w:rPr>
          </w:pPr>
        </w:p>
      </w:tc>
    </w:tr>
    <w:tr w:rsidR="004D587E" w:rsidRPr="00563A6B" w14:paraId="28DF9CD3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nil"/>
            <w:right w:val="single" w:sz="12" w:space="0" w:color="auto"/>
          </w:tcBorders>
          <w:vAlign w:val="center"/>
        </w:tcPr>
        <w:p w14:paraId="6201143B" w14:textId="77777777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Утв.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 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E7202D5" w14:textId="4EB062A4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Сафин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6E398B1" w14:textId="77777777" w:rsidR="004D587E" w:rsidRPr="00563A6B" w:rsidRDefault="004D587E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465AD0B" w14:textId="180921B7" w:rsidR="004D587E" w:rsidRPr="00563A6B" w:rsidRDefault="004D587E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BAC6AAA" w14:textId="77777777" w:rsidR="004D587E" w:rsidRPr="00563A6B" w:rsidRDefault="004D587E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  <w:bottom w:val="nil"/>
          </w:tcBorders>
          <w:vAlign w:val="center"/>
        </w:tcPr>
        <w:p w14:paraId="2084FCB6" w14:textId="77777777" w:rsidR="004D587E" w:rsidRPr="00563A6B" w:rsidRDefault="004D587E" w:rsidP="00486D5A">
          <w:pPr>
            <w:spacing w:line="240" w:lineRule="auto"/>
            <w:rPr>
              <w:rFonts w:ascii="Times New Roman" w:hAnsi="Times New Roman"/>
              <w:sz w:val="20"/>
              <w:szCs w:val="20"/>
            </w:rPr>
          </w:pPr>
        </w:p>
      </w:tc>
    </w:tr>
  </w:tbl>
  <w:tbl>
    <w:tblPr>
      <w:tblpPr w:vertAnchor="page" w:horzAnchor="page" w:tblpX="453" w:tblpY="11625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7"/>
      <w:gridCol w:w="283"/>
    </w:tblGrid>
    <w:tr w:rsidR="004D587E" w:rsidRPr="00EF63D9" w14:paraId="7D9AB66C" w14:textId="77777777" w:rsidTr="00536BF5">
      <w:trPr>
        <w:cantSplit/>
        <w:trHeight w:val="1418"/>
      </w:trPr>
      <w:tc>
        <w:tcPr>
          <w:tcW w:w="397" w:type="dxa"/>
          <w:textDirection w:val="btLr"/>
          <w:vAlign w:val="center"/>
        </w:tcPr>
        <w:p w14:paraId="259001CD" w14:textId="77777777" w:rsidR="004D587E" w:rsidRPr="00EF63D9" w:rsidRDefault="004D587E" w:rsidP="00004BC0">
          <w:pPr>
            <w:pStyle w:val="af7"/>
            <w:ind w:left="57"/>
            <w:rPr>
              <w:sz w:val="15"/>
              <w:szCs w:val="15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Взам. инв.</w:t>
          </w:r>
          <w:r w:rsidRPr="00EF63D9">
            <w:rPr>
              <w:sz w:val="18"/>
              <w:szCs w:val="18"/>
            </w:rPr>
            <w:t xml:space="preserve"> N</w:t>
          </w:r>
        </w:p>
      </w:tc>
      <w:tc>
        <w:tcPr>
          <w:tcW w:w="283" w:type="dxa"/>
          <w:textDirection w:val="btLr"/>
          <w:vAlign w:val="center"/>
        </w:tcPr>
        <w:p w14:paraId="20A1E353" w14:textId="77777777" w:rsidR="004D587E" w:rsidRPr="00EF63D9" w:rsidRDefault="004D587E" w:rsidP="00004BC0">
          <w:pPr>
            <w:pStyle w:val="af7"/>
            <w:ind w:left="113" w:right="113"/>
            <w:rPr>
              <w:i/>
              <w:szCs w:val="16"/>
            </w:rPr>
          </w:pPr>
        </w:p>
      </w:tc>
    </w:tr>
    <w:tr w:rsidR="004D587E" w:rsidRPr="00EF63D9" w14:paraId="594E23D7" w14:textId="77777777" w:rsidTr="00536BF5">
      <w:trPr>
        <w:cantSplit/>
        <w:trHeight w:val="1985"/>
      </w:trPr>
      <w:tc>
        <w:tcPr>
          <w:tcW w:w="397" w:type="dxa"/>
          <w:textDirection w:val="btLr"/>
          <w:vAlign w:val="center"/>
        </w:tcPr>
        <w:p w14:paraId="3355542E" w14:textId="77777777" w:rsidR="004D587E" w:rsidRPr="00EF63D9" w:rsidRDefault="004D587E" w:rsidP="00004BC0">
          <w:pPr>
            <w:pStyle w:val="af7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Подпись и дата</w:t>
          </w:r>
        </w:p>
      </w:tc>
      <w:tc>
        <w:tcPr>
          <w:tcW w:w="283" w:type="dxa"/>
          <w:textDirection w:val="btLr"/>
          <w:vAlign w:val="center"/>
        </w:tcPr>
        <w:p w14:paraId="6B8B47CB" w14:textId="77777777" w:rsidR="004D587E" w:rsidRPr="00EF63D9" w:rsidRDefault="004D587E" w:rsidP="00004BC0">
          <w:pPr>
            <w:pStyle w:val="af7"/>
            <w:ind w:left="113" w:right="113"/>
            <w:rPr>
              <w:i/>
              <w:szCs w:val="16"/>
            </w:rPr>
          </w:pPr>
        </w:p>
      </w:tc>
    </w:tr>
    <w:tr w:rsidR="004D587E" w:rsidRPr="00EF63D9" w14:paraId="14E742A5" w14:textId="77777777" w:rsidTr="00536BF5">
      <w:trPr>
        <w:cantSplit/>
        <w:trHeight w:val="1418"/>
      </w:trPr>
      <w:tc>
        <w:tcPr>
          <w:tcW w:w="397" w:type="dxa"/>
          <w:tcMar>
            <w:left w:w="28" w:type="dxa"/>
            <w:right w:w="0" w:type="dxa"/>
          </w:tcMar>
          <w:textDirection w:val="btLr"/>
          <w:vAlign w:val="center"/>
        </w:tcPr>
        <w:p w14:paraId="25C1DAEE" w14:textId="77777777" w:rsidR="004D587E" w:rsidRPr="00EF63D9" w:rsidRDefault="004D587E" w:rsidP="00004BC0">
          <w:pPr>
            <w:pStyle w:val="af7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Инв</w:t>
          </w:r>
          <w:r w:rsidRPr="00EF63D9">
            <w:rPr>
              <w:sz w:val="18"/>
              <w:szCs w:val="18"/>
            </w:rPr>
            <w:t>. №</w:t>
          </w:r>
          <w:r w:rsidRPr="00EF63D9">
            <w:rPr>
              <w:sz w:val="18"/>
              <w:szCs w:val="18"/>
              <w:lang w:val="ru-RU"/>
            </w:rPr>
            <w:t xml:space="preserve"> подл.</w:t>
          </w:r>
        </w:p>
      </w:tc>
      <w:tc>
        <w:tcPr>
          <w:tcW w:w="283" w:type="dxa"/>
          <w:textDirection w:val="btLr"/>
          <w:vAlign w:val="center"/>
        </w:tcPr>
        <w:p w14:paraId="18F89E8D" w14:textId="77777777" w:rsidR="004D587E" w:rsidRPr="00EF63D9" w:rsidRDefault="004D587E" w:rsidP="00004BC0">
          <w:pPr>
            <w:pStyle w:val="af7"/>
            <w:ind w:left="113" w:right="113"/>
            <w:rPr>
              <w:i/>
              <w:szCs w:val="16"/>
              <w:lang w:val="ru-RU"/>
            </w:rPr>
          </w:pPr>
        </w:p>
      </w:tc>
    </w:tr>
  </w:tbl>
  <w:p w14:paraId="06F468FF" w14:textId="77777777" w:rsidR="004D587E" w:rsidRPr="00EF63D9" w:rsidRDefault="004D587E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6DE4038B" wp14:editId="5F68CC4D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2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71167FBD" id="Rectangle 96" o:spid="_x0000_s1026" style="position:absolute;margin-left:55.95pt;margin-top:14.2pt;width:524.4pt;height:813.5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kY0UgIAALE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CJzkY0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98" w:tblpY="426"/>
      <w:tblW w:w="4820" w:type="dxa"/>
      <w:tblBorders>
        <w:top w:val="single" w:sz="12" w:space="0" w:color="auto"/>
        <w:left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417"/>
      <w:gridCol w:w="1985"/>
      <w:gridCol w:w="1418"/>
    </w:tblGrid>
    <w:tr w:rsidR="004D587E" w14:paraId="58AFDD91" w14:textId="77777777" w:rsidTr="003E4BCC">
      <w:trPr>
        <w:trHeight w:val="284"/>
      </w:trPr>
      <w:tc>
        <w:tcPr>
          <w:tcW w:w="1418" w:type="dxa"/>
          <w:shd w:val="clear" w:color="auto" w:fill="auto"/>
          <w:vAlign w:val="center"/>
        </w:tcPr>
        <w:p w14:paraId="598A74CD" w14:textId="77777777" w:rsidR="004D587E" w:rsidRPr="00C408C3" w:rsidRDefault="004D587E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Инв. № подп.</w:t>
          </w:r>
        </w:p>
      </w:tc>
      <w:tc>
        <w:tcPr>
          <w:tcW w:w="1985" w:type="dxa"/>
          <w:shd w:val="clear" w:color="auto" w:fill="auto"/>
          <w:vAlign w:val="center"/>
        </w:tcPr>
        <w:p w14:paraId="2FAFC41A" w14:textId="77777777" w:rsidR="004D587E" w:rsidRPr="00C408C3" w:rsidRDefault="004D587E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Подпись и дата</w:t>
          </w:r>
        </w:p>
      </w:tc>
      <w:tc>
        <w:tcPr>
          <w:tcW w:w="1418" w:type="dxa"/>
          <w:shd w:val="clear" w:color="auto" w:fill="auto"/>
          <w:vAlign w:val="center"/>
        </w:tcPr>
        <w:p w14:paraId="0502D4F1" w14:textId="77777777" w:rsidR="004D587E" w:rsidRPr="00C408C3" w:rsidRDefault="004D587E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Взам. инв. №</w:t>
          </w:r>
        </w:p>
      </w:tc>
    </w:tr>
    <w:tr w:rsidR="004D587E" w14:paraId="0699D26D" w14:textId="77777777" w:rsidTr="003E4BCC">
      <w:trPr>
        <w:trHeight w:hRule="exact" w:val="397"/>
      </w:trPr>
      <w:tc>
        <w:tcPr>
          <w:tcW w:w="1418" w:type="dxa"/>
          <w:shd w:val="clear" w:color="auto" w:fill="auto"/>
          <w:vAlign w:val="center"/>
        </w:tcPr>
        <w:p w14:paraId="6DD3F078" w14:textId="77777777" w:rsidR="004D587E" w:rsidRPr="00C408C3" w:rsidRDefault="004D587E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985" w:type="dxa"/>
          <w:shd w:val="clear" w:color="auto" w:fill="auto"/>
          <w:vAlign w:val="center"/>
        </w:tcPr>
        <w:p w14:paraId="76BD21E7" w14:textId="77777777" w:rsidR="004D587E" w:rsidRPr="00C408C3" w:rsidRDefault="004D587E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418" w:type="dxa"/>
          <w:shd w:val="clear" w:color="auto" w:fill="auto"/>
          <w:vAlign w:val="center"/>
        </w:tcPr>
        <w:p w14:paraId="50CA93ED" w14:textId="77777777" w:rsidR="004D587E" w:rsidRPr="00C408C3" w:rsidRDefault="004D587E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</w:tr>
  </w:tbl>
  <w:p w14:paraId="562A6594" w14:textId="77777777" w:rsidR="004D587E" w:rsidRPr="00076BFA" w:rsidRDefault="004D587E" w:rsidP="00242AE5">
    <w:pPr>
      <w:pStyle w:val="af5"/>
      <w:spacing w:line="240" w:lineRule="auto"/>
      <w:jc w:val="right"/>
      <w:rPr>
        <w:color w:val="808080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7299E3" wp14:editId="1186733B">
              <wp:simplePos x="0" y="0"/>
              <wp:positionH relativeFrom="page">
                <wp:posOffset>180340</wp:posOffset>
              </wp:positionH>
              <wp:positionV relativeFrom="page">
                <wp:posOffset>720090</wp:posOffset>
              </wp:positionV>
              <wp:extent cx="10332085" cy="6659880"/>
              <wp:effectExtent l="0" t="0" r="0" b="0"/>
              <wp:wrapNone/>
              <wp:docPr id="1" name="Rectangl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332085" cy="665988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46F30350" id="Rectangle 74" o:spid="_x0000_s1026" style="position:absolute;margin-left:14.2pt;margin-top:56.7pt;width:813.55pt;height:524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" filled="f" strokeweight="1.7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133028" w14:textId="77777777" w:rsidR="004D587E" w:rsidRPr="00EF63D9" w:rsidRDefault="004D587E" w:rsidP="00EF28CB">
    <w:pPr>
      <w:rPr>
        <w:rFonts w:ascii="Times New Roman" w:hAnsi="Times New Roman"/>
        <w:vanish/>
      </w:rPr>
    </w:pPr>
  </w:p>
  <w:p w14:paraId="4E2B68E3" w14:textId="77777777" w:rsidR="004D587E" w:rsidRPr="00EF63D9" w:rsidRDefault="004D587E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6128" behindDoc="0" locked="0" layoutInCell="0" allowOverlap="1" wp14:anchorId="4B71CAAF" wp14:editId="67796CB8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8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5B6892D8" id="Rectangle 96" o:spid="_x0000_s1026" style="position:absolute;margin-left:55.95pt;margin-top:14.2pt;width:524.4pt;height:813.55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" o:allowincell="f" filled="f" strokeweight="1.75pt">
              <w10:wrap anchorx="page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1938C6" w14:textId="77777777" w:rsidR="004D587E" w:rsidRPr="00EF63D9" w:rsidRDefault="004D587E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73600" behindDoc="0" locked="0" layoutInCell="0" allowOverlap="1" wp14:anchorId="65E01BEB" wp14:editId="619BFC15">
              <wp:simplePos x="0" y="0"/>
              <wp:positionH relativeFrom="page">
                <wp:posOffset>819150</wp:posOffset>
              </wp:positionH>
              <wp:positionV relativeFrom="page">
                <wp:posOffset>155204</wp:posOffset>
              </wp:positionV>
              <wp:extent cx="9712841" cy="7237562"/>
              <wp:effectExtent l="0" t="0" r="22225" b="20955"/>
              <wp:wrapNone/>
              <wp:docPr id="10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712841" cy="7237562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4488F1FE" id="Rectangle 96" o:spid="_x0000_s1026" style="position:absolute;margin-left:64.5pt;margin-top:12.2pt;width:764.8pt;height:569.9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2FA3CB90" w14:textId="77777777" w:rsidR="004D587E" w:rsidRPr="00EF63D9" w:rsidRDefault="004D587E" w:rsidP="008C4C92">
    <w:pPr>
      <w:pStyle w:val="af5"/>
      <w:tabs>
        <w:tab w:val="clear" w:pos="4153"/>
        <w:tab w:val="clear" w:pos="8306"/>
        <w:tab w:val="left" w:pos="5651"/>
      </w:tabs>
      <w:ind w:firstLine="0"/>
      <w:rPr>
        <w:rFonts w:ascii="Times New Roman" w:hAnsi="Times New Roman"/>
      </w:rPr>
    </w:pPr>
    <w:r>
      <w:rPr>
        <w:rFonts w:ascii="Times New Roman" w:hAnsi="Times New Roman"/>
      </w:rPr>
      <w:tab/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F73893" w14:textId="77777777" w:rsidR="004D587E" w:rsidRPr="00EF63D9" w:rsidRDefault="004D587E" w:rsidP="00EC177B">
    <w:pPr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8176" behindDoc="0" locked="0" layoutInCell="0" allowOverlap="1" wp14:anchorId="2C51017A" wp14:editId="3AB275A5">
              <wp:simplePos x="0" y="0"/>
              <wp:positionH relativeFrom="page">
                <wp:posOffset>810895</wp:posOffset>
              </wp:positionH>
              <wp:positionV relativeFrom="page">
                <wp:posOffset>130546</wp:posOffset>
              </wp:positionV>
              <wp:extent cx="9712841" cy="7237562"/>
              <wp:effectExtent l="0" t="0" r="22225" b="20955"/>
              <wp:wrapNone/>
              <wp:docPr id="32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712841" cy="7237562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6E5F6FDF" id="Rectangle 96" o:spid="_x0000_s1026" style="position:absolute;margin-left:63.85pt;margin-top:10.3pt;width:764.8pt;height:569.9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" o:allowincell="f" filled="f" strokeweight="1.75pt">
              <w10:wrap anchorx="page" anchory="page"/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003E07" w14:textId="77777777" w:rsidR="004D587E" w:rsidRPr="00EF63D9" w:rsidRDefault="004D587E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4080" behindDoc="0" locked="0" layoutInCell="0" allowOverlap="1" wp14:anchorId="3572BC73" wp14:editId="0DB45C00">
              <wp:simplePos x="0" y="0"/>
              <wp:positionH relativeFrom="page">
                <wp:posOffset>723900</wp:posOffset>
              </wp:positionH>
              <wp:positionV relativeFrom="page">
                <wp:posOffset>172456</wp:posOffset>
              </wp:positionV>
              <wp:extent cx="6659880" cy="10332085"/>
              <wp:effectExtent l="0" t="0" r="26670" b="12065"/>
              <wp:wrapNone/>
              <wp:docPr id="15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0B57DC24" id="Rectangle 96" o:spid="_x0000_s1026" style="position:absolute;margin-left:57pt;margin-top:13.6pt;width:524.4pt;height:813.5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3lUwIAALI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43584D23" w14:textId="77777777" w:rsidR="004D587E" w:rsidRPr="00EF63D9" w:rsidRDefault="004D587E" w:rsidP="00E21E89">
    <w:pPr>
      <w:pStyle w:val="af5"/>
      <w:ind w:firstLine="0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0FDCCB7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F"/>
    <w:multiLevelType w:val="singleLevel"/>
    <w:tmpl w:val="D324825E"/>
    <w:lvl w:ilvl="0">
      <w:start w:val="1"/>
      <w:numFmt w:val="decimal"/>
      <w:pStyle w:val="4"/>
      <w:lvlText w:val="А.4.%1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2" w15:restartNumberingAfterBreak="0">
    <w:nsid w:val="01442BB9"/>
    <w:multiLevelType w:val="hybridMultilevel"/>
    <w:tmpl w:val="D90A0874"/>
    <w:lvl w:ilvl="0" w:tplc="FFA0508C">
      <w:start w:val="1"/>
      <w:numFmt w:val="bullet"/>
      <w:pStyle w:val="2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10859E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A8CFDF0">
      <w:start w:val="1"/>
      <w:numFmt w:val="bullet"/>
      <w:pStyle w:val="2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456768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92E8E3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446371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4E9A5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7605F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8DA8AA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2A35A44"/>
    <w:multiLevelType w:val="hybridMultilevel"/>
    <w:tmpl w:val="5510B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F133DD"/>
    <w:multiLevelType w:val="multilevel"/>
    <w:tmpl w:val="32787716"/>
    <w:styleLink w:val="a"/>
    <w:lvl w:ilvl="0">
      <w:start w:val="1"/>
      <w:numFmt w:val="decimal"/>
      <w:pStyle w:val="1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1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5" w15:restartNumberingAfterBreak="0">
    <w:nsid w:val="10BC3C54"/>
    <w:multiLevelType w:val="multilevel"/>
    <w:tmpl w:val="020CBEFA"/>
    <w:lvl w:ilvl="0">
      <w:start w:val="1"/>
      <w:numFmt w:val="decimal"/>
      <w:pStyle w:val="a0"/>
      <w:lvlText w:val="7.%1"/>
      <w:lvlJc w:val="left"/>
      <w:pPr>
        <w:ind w:left="1426" w:hanging="360"/>
      </w:pPr>
      <w:rPr>
        <w:rFonts w:ascii="Arial" w:hAnsi="Arial" w:hint="default"/>
        <w:b w:val="0"/>
        <w:i w:val="0"/>
        <w:strike w:val="0"/>
        <w:dstrike w:val="0"/>
        <w:sz w:val="24"/>
        <w:vertAlign w:val="baseline"/>
      </w:rPr>
    </w:lvl>
    <w:lvl w:ilvl="1">
      <w:start w:val="1"/>
      <w:numFmt w:val="lowerLetter"/>
      <w:lvlText w:val="%2."/>
      <w:lvlJc w:val="left"/>
      <w:pPr>
        <w:ind w:left="214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6" w:hanging="180"/>
      </w:pPr>
      <w:rPr>
        <w:rFonts w:hint="default"/>
      </w:rPr>
    </w:lvl>
  </w:abstractNum>
  <w:abstractNum w:abstractNumId="6" w15:restartNumberingAfterBreak="0">
    <w:nsid w:val="10DA2F3B"/>
    <w:multiLevelType w:val="hybridMultilevel"/>
    <w:tmpl w:val="DDFC95C2"/>
    <w:lvl w:ilvl="0" w:tplc="48E6F142">
      <w:start w:val="1"/>
      <w:numFmt w:val="bullet"/>
      <w:pStyle w:val="10125-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119A9F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05E6EC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3A06AE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436462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A8E458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D686E5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A2EF1D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1F2A60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45256B"/>
    <w:multiLevelType w:val="singleLevel"/>
    <w:tmpl w:val="0B3EAD22"/>
    <w:lvl w:ilvl="0">
      <w:start w:val="1"/>
      <w:numFmt w:val="bullet"/>
      <w:pStyle w:val="a1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</w:rPr>
    </w:lvl>
  </w:abstractNum>
  <w:abstractNum w:abstractNumId="8" w15:restartNumberingAfterBreak="0">
    <w:nsid w:val="15BA236A"/>
    <w:multiLevelType w:val="hybridMultilevel"/>
    <w:tmpl w:val="C88636DC"/>
    <w:lvl w:ilvl="0" w:tplc="CF34A6AE">
      <w:start w:val="1"/>
      <w:numFmt w:val="bullet"/>
      <w:pStyle w:val="a2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F3DCE1E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594D8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E0A393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44C7DC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61463B4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27A46B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86340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DAA611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7862A6D"/>
    <w:multiLevelType w:val="hybridMultilevel"/>
    <w:tmpl w:val="BA3AF4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FA6E13"/>
    <w:multiLevelType w:val="hybridMultilevel"/>
    <w:tmpl w:val="612C2A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CE7FAB"/>
    <w:multiLevelType w:val="singleLevel"/>
    <w:tmpl w:val="27E4CDF4"/>
    <w:lvl w:ilvl="0">
      <w:start w:val="1"/>
      <w:numFmt w:val="russianLower"/>
      <w:pStyle w:val="a3"/>
      <w:lvlText w:val="%1)"/>
      <w:lvlJc w:val="left"/>
      <w:pPr>
        <w:tabs>
          <w:tab w:val="num" w:pos="1418"/>
        </w:tabs>
        <w:ind w:left="1418" w:hanging="426"/>
      </w:pPr>
      <w:rPr>
        <w:rFonts w:ascii="Arial" w:hAnsi="Arial" w:hint="default"/>
        <w:sz w:val="20"/>
      </w:rPr>
    </w:lvl>
  </w:abstractNum>
  <w:abstractNum w:abstractNumId="12" w15:restartNumberingAfterBreak="0">
    <w:nsid w:val="1C7C09AE"/>
    <w:multiLevelType w:val="multilevel"/>
    <w:tmpl w:val="46EC4BD0"/>
    <w:styleLink w:val="a4"/>
    <w:lvl w:ilvl="0">
      <w:start w:val="1"/>
      <w:numFmt w:val="decimal"/>
      <w:lvlText w:val="%1."/>
      <w:lvlJc w:val="left"/>
      <w:pPr>
        <w:ind w:left="788" w:hanging="362"/>
      </w:pPr>
      <w:rPr>
        <w:rFonts w:ascii="Arial" w:hAnsi="Arial"/>
        <w:b w:val="0"/>
        <w:i w:val="0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"/>
      <w:lvlJc w:val="left"/>
      <w:pPr>
        <w:ind w:left="788" w:hanging="362"/>
      </w:pPr>
      <w:rPr>
        <w:rFonts w:ascii="Arial" w:hAnsi="Aria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2.%1.%3."/>
      <w:lvlJc w:val="right"/>
      <w:pPr>
        <w:ind w:left="646" w:hanging="362"/>
      </w:pPr>
      <w:rPr>
        <w:rFonts w:ascii="Arial" w:hAnsi="Arial" w:hint="default"/>
        <w:sz w:val="24"/>
      </w:rPr>
    </w:lvl>
    <w:lvl w:ilvl="3">
      <w:start w:val="1"/>
      <w:numFmt w:val="decimal"/>
      <w:lvlText w:val="%4."/>
      <w:lvlJc w:val="left"/>
      <w:pPr>
        <w:ind w:left="646" w:hanging="36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46" w:hanging="36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6" w:hanging="36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6" w:hanging="36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" w:hanging="36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" w:hanging="362"/>
      </w:pPr>
      <w:rPr>
        <w:rFonts w:hint="default"/>
      </w:rPr>
    </w:lvl>
  </w:abstractNum>
  <w:abstractNum w:abstractNumId="13" w15:restartNumberingAfterBreak="0">
    <w:nsid w:val="20034115"/>
    <w:multiLevelType w:val="hybridMultilevel"/>
    <w:tmpl w:val="CA3C07FC"/>
    <w:lvl w:ilvl="0" w:tplc="85B29FE4">
      <w:start w:val="1"/>
      <w:numFmt w:val="decimal"/>
      <w:lvlText w:val="%1."/>
      <w:lvlJc w:val="left"/>
      <w:pPr>
        <w:ind w:left="851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F3497A"/>
    <w:multiLevelType w:val="hybridMultilevel"/>
    <w:tmpl w:val="CE0C16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F031B3"/>
    <w:multiLevelType w:val="multilevel"/>
    <w:tmpl w:val="3F4CC73A"/>
    <w:lvl w:ilvl="0">
      <w:start w:val="1"/>
      <w:numFmt w:val="upperLetter"/>
      <w:pStyle w:val="a5"/>
      <w:suff w:val="space"/>
      <w:lvlText w:val="APPENDIX %1."/>
      <w:lvlJc w:val="left"/>
      <w:pPr>
        <w:ind w:left="284" w:firstLine="0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auto"/>
        <w:spacing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10"/>
      <w:suff w:val="space"/>
      <w:lvlText w:val="%1.%2"/>
      <w:lvlJc w:val="left"/>
      <w:pPr>
        <w:ind w:left="284" w:firstLine="567"/>
      </w:pPr>
      <w:rPr>
        <w:rFonts w:hint="default"/>
      </w:rPr>
    </w:lvl>
    <w:lvl w:ilvl="2">
      <w:start w:val="1"/>
      <w:numFmt w:val="decimal"/>
      <w:pStyle w:val="22"/>
      <w:suff w:val="space"/>
      <w:lvlText w:val="%1.%2.%3"/>
      <w:lvlJc w:val="left"/>
      <w:pPr>
        <w:ind w:left="284" w:firstLine="567"/>
      </w:pPr>
      <w:rPr>
        <w:rFonts w:hint="default"/>
      </w:rPr>
    </w:lvl>
    <w:lvl w:ilvl="3">
      <w:start w:val="1"/>
      <w:numFmt w:val="decimal"/>
      <w:pStyle w:val="3"/>
      <w:suff w:val="space"/>
      <w:lvlText w:val="%1.%2.%3.%4"/>
      <w:lvlJc w:val="left"/>
      <w:pPr>
        <w:ind w:left="284" w:firstLine="567"/>
      </w:pPr>
      <w:rPr>
        <w:rFonts w:hint="default"/>
      </w:rPr>
    </w:lvl>
    <w:lvl w:ilvl="4">
      <w:start w:val="1"/>
      <w:numFmt w:val="decimal"/>
      <w:pStyle w:val="40"/>
      <w:suff w:val="space"/>
      <w:lvlText w:val="%1.%2.%3.%4.%5"/>
      <w:lvlJc w:val="left"/>
      <w:pPr>
        <w:ind w:left="284" w:firstLine="567"/>
      </w:pPr>
      <w:rPr>
        <w:rFonts w:hint="default"/>
      </w:rPr>
    </w:lvl>
    <w:lvl w:ilvl="5">
      <w:start w:val="1"/>
      <w:numFmt w:val="decimal"/>
      <w:pStyle w:val="50"/>
      <w:suff w:val="space"/>
      <w:lvlText w:val="%1.%2.%3.%4.%5.%6"/>
      <w:lvlJc w:val="left"/>
      <w:pPr>
        <w:ind w:left="284" w:firstLine="567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332A1971"/>
    <w:multiLevelType w:val="hybridMultilevel"/>
    <w:tmpl w:val="7BE8F0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2A7897"/>
    <w:multiLevelType w:val="hybridMultilevel"/>
    <w:tmpl w:val="940E8984"/>
    <w:lvl w:ilvl="0" w:tplc="F2F072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B2A0766"/>
    <w:multiLevelType w:val="singleLevel"/>
    <w:tmpl w:val="C5A00DEE"/>
    <w:lvl w:ilvl="0">
      <w:start w:val="1"/>
      <w:numFmt w:val="bullet"/>
      <w:pStyle w:val="FooterFirst"/>
      <w:lvlText w:val=""/>
      <w:lvlJc w:val="left"/>
      <w:pPr>
        <w:tabs>
          <w:tab w:val="num" w:pos="786"/>
        </w:tabs>
        <w:ind w:left="737" w:hanging="311"/>
      </w:pPr>
      <w:rPr>
        <w:rFonts w:ascii="Symbol" w:hAnsi="Symbol" w:hint="default"/>
      </w:rPr>
    </w:lvl>
  </w:abstractNum>
  <w:abstractNum w:abstractNumId="19" w15:restartNumberingAfterBreak="0">
    <w:nsid w:val="41495192"/>
    <w:multiLevelType w:val="multilevel"/>
    <w:tmpl w:val="9FFAE460"/>
    <w:lvl w:ilvl="0">
      <w:start w:val="1"/>
      <w:numFmt w:val="lowerLetter"/>
      <w:pStyle w:val="a6"/>
      <w:lvlText w:val="%1)"/>
      <w:lvlJc w:val="left"/>
      <w:pPr>
        <w:tabs>
          <w:tab w:val="num" w:pos="1418"/>
        </w:tabs>
        <w:ind w:left="1418" w:hanging="426"/>
      </w:pPr>
      <w:rPr>
        <w:rFonts w:ascii="Arial_4" w:hAnsi="Arial_4" w:hint="default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20" w15:restartNumberingAfterBreak="0">
    <w:nsid w:val="42806F3B"/>
    <w:multiLevelType w:val="hybridMultilevel"/>
    <w:tmpl w:val="D332AA8A"/>
    <w:lvl w:ilvl="0" w:tplc="FFFFFFFF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44867C36"/>
    <w:multiLevelType w:val="singleLevel"/>
    <w:tmpl w:val="CCE64C44"/>
    <w:lvl w:ilvl="0">
      <w:start w:val="1"/>
      <w:numFmt w:val="bullet"/>
      <w:pStyle w:val="a7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sz w:val="20"/>
      </w:rPr>
    </w:lvl>
  </w:abstractNum>
  <w:abstractNum w:abstractNumId="22" w15:restartNumberingAfterBreak="0">
    <w:nsid w:val="504957F2"/>
    <w:multiLevelType w:val="hybridMultilevel"/>
    <w:tmpl w:val="5594A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56769F"/>
    <w:multiLevelType w:val="hybridMultilevel"/>
    <w:tmpl w:val="EE7A68F0"/>
    <w:lvl w:ilvl="0" w:tplc="5252ABCA">
      <w:start w:val="1"/>
      <w:numFmt w:val="bullet"/>
      <w:pStyle w:val="a8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453638"/>
    <w:multiLevelType w:val="hybridMultilevel"/>
    <w:tmpl w:val="AF46A668"/>
    <w:lvl w:ilvl="0" w:tplc="645448CA">
      <w:start w:val="1"/>
      <w:numFmt w:val="bullet"/>
      <w:pStyle w:val="23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7AA6602"/>
    <w:multiLevelType w:val="multilevel"/>
    <w:tmpl w:val="14C4175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 w:color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04"/>
        </w:tabs>
        <w:ind w:left="1004" w:hanging="720"/>
      </w:pPr>
      <w:rPr>
        <w:rFonts w:cs="Times New Roman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2424"/>
        </w:tabs>
        <w:ind w:left="2424" w:hanging="864"/>
      </w:pPr>
      <w:rPr>
        <w:rFonts w:ascii="Arial" w:hAnsi="Arial" w:cs="Times New Roman" w:hint="default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u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26" w15:restartNumberingAfterBreak="0">
    <w:nsid w:val="5AC628AC"/>
    <w:multiLevelType w:val="multilevel"/>
    <w:tmpl w:val="66F64C1A"/>
    <w:lvl w:ilvl="0">
      <w:start w:val="1"/>
      <w:numFmt w:val="decimal"/>
      <w:lvlText w:val="%1"/>
      <w:lvlJc w:val="left"/>
      <w:pPr>
        <w:tabs>
          <w:tab w:val="num" w:pos="1134"/>
        </w:tabs>
        <w:ind w:left="0" w:firstLine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1418"/>
        </w:tabs>
        <w:ind w:left="0" w:firstLine="709"/>
      </w:pPr>
      <w:rPr>
        <w:rFonts w:ascii="Arial" w:hAnsi="Arial" w:hint="default"/>
        <w:b/>
        <w:i w:val="0"/>
        <w:color w:val="auto"/>
        <w:sz w:val="24"/>
      </w:rPr>
    </w:lvl>
    <w:lvl w:ilvl="2">
      <w:start w:val="1"/>
      <w:numFmt w:val="decimal"/>
      <w:lvlText w:val="%1.%2.%3"/>
      <w:lvlJc w:val="left"/>
      <w:pPr>
        <w:tabs>
          <w:tab w:val="num" w:pos="2977"/>
        </w:tabs>
        <w:ind w:left="1418" w:firstLine="709"/>
      </w:pPr>
      <w:rPr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3">
      <w:start w:val="1"/>
      <w:numFmt w:val="decimal"/>
      <w:pStyle w:val="14"/>
      <w:lvlText w:val="%1.%2.%3.%4"/>
      <w:lvlJc w:val="left"/>
      <w:pPr>
        <w:tabs>
          <w:tab w:val="num" w:pos="2127"/>
        </w:tabs>
        <w:ind w:left="426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4">
      <w:start w:val="1"/>
      <w:numFmt w:val="decimal"/>
      <w:pStyle w:val="15"/>
      <w:lvlText w:val="%1.%2.%3.%4.%5"/>
      <w:lvlJc w:val="left"/>
      <w:pPr>
        <w:tabs>
          <w:tab w:val="num" w:pos="2836"/>
        </w:tabs>
        <w:ind w:left="993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27" w15:restartNumberingAfterBreak="0">
    <w:nsid w:val="5CF73426"/>
    <w:multiLevelType w:val="multilevel"/>
    <w:tmpl w:val="9552CE3C"/>
    <w:styleLink w:val="a9"/>
    <w:lvl w:ilvl="0">
      <w:start w:val="1"/>
      <w:numFmt w:val="decimal"/>
      <w:suff w:val="space"/>
      <w:lvlText w:val="%1."/>
      <w:lvlJc w:val="left"/>
      <w:pPr>
        <w:ind w:left="4537" w:hanging="284"/>
      </w:pPr>
      <w:rPr>
        <w:rFonts w:ascii="Arial" w:hAnsi="Arial" w:hint="default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51" w:hanging="28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ker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(%4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31680"/>
        </w:tabs>
        <w:ind w:left="-31680" w:firstLine="0"/>
      </w:pPr>
      <w:rPr>
        <w:rFonts w:hint="default"/>
      </w:rPr>
    </w:lvl>
  </w:abstractNum>
  <w:abstractNum w:abstractNumId="28" w15:restartNumberingAfterBreak="0">
    <w:nsid w:val="640D0964"/>
    <w:multiLevelType w:val="hybridMultilevel"/>
    <w:tmpl w:val="A44475DE"/>
    <w:lvl w:ilvl="0" w:tplc="B2527FA2">
      <w:start w:val="1"/>
      <w:numFmt w:val="bullet"/>
      <w:pStyle w:val="aa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EE3E8A88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CDCC8EE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D96463E4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88AA76C0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110A33D6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23CEF3C4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2A626978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9308FC44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9" w15:restartNumberingAfterBreak="0">
    <w:nsid w:val="672C54A0"/>
    <w:multiLevelType w:val="singleLevel"/>
    <w:tmpl w:val="9B0C979C"/>
    <w:lvl w:ilvl="0">
      <w:start w:val="1"/>
      <w:numFmt w:val="bullet"/>
      <w:pStyle w:val="ab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8"/>
      </w:rPr>
    </w:lvl>
  </w:abstractNum>
  <w:abstractNum w:abstractNumId="30" w15:restartNumberingAfterBreak="0">
    <w:nsid w:val="70425455"/>
    <w:multiLevelType w:val="multilevel"/>
    <w:tmpl w:val="44F4D468"/>
    <w:lvl w:ilvl="0">
      <w:start w:val="1"/>
      <w:numFmt w:val="decimal"/>
      <w:pStyle w:val="11"/>
      <w:lvlText w:val="%1"/>
      <w:lvlJc w:val="left"/>
      <w:pPr>
        <w:ind w:left="928" w:hanging="360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isLgl/>
      <w:lvlText w:val="%1.%2"/>
      <w:lvlJc w:val="left"/>
      <w:pPr>
        <w:ind w:left="2228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51"/>
      <w:isLgl/>
      <w:lvlText w:val="%1.%2.%3.%4"/>
      <w:lvlJc w:val="left"/>
      <w:pPr>
        <w:ind w:left="1506" w:hanging="1080"/>
      </w:pPr>
      <w:rPr>
        <w:rFonts w:hint="default"/>
        <w:b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2858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il"/>
        <w:shd w:val="clear" w:color="000000" w:fill="000000"/>
        <w:vertAlign w:val="baseline"/>
        <w:specVanish w:val="0"/>
      </w:rPr>
    </w:lvl>
    <w:lvl w:ilvl="5">
      <w:start w:val="1"/>
      <w:numFmt w:val="decimal"/>
      <w:isLgl/>
      <w:lvlText w:val="%1.%2.%3.%4.%5.%6"/>
      <w:lvlJc w:val="left"/>
      <w:pPr>
        <w:ind w:left="321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8" w:hanging="1800"/>
      </w:pPr>
      <w:rPr>
        <w:rFonts w:hint="default"/>
      </w:rPr>
    </w:lvl>
  </w:abstractNum>
  <w:abstractNum w:abstractNumId="31" w15:restartNumberingAfterBreak="0">
    <w:nsid w:val="75FC241D"/>
    <w:multiLevelType w:val="multilevel"/>
    <w:tmpl w:val="9CD4E9EA"/>
    <w:lvl w:ilvl="0">
      <w:start w:val="1"/>
      <w:numFmt w:val="decimal"/>
      <w:pStyle w:val="12"/>
      <w:lvlText w:val="%1."/>
      <w:lvlJc w:val="left"/>
      <w:pPr>
        <w:tabs>
          <w:tab w:val="num" w:pos="454"/>
        </w:tabs>
        <w:ind w:left="0" w:firstLine="45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426"/>
        </w:tabs>
        <w:ind w:left="-425" w:firstLine="851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tabs>
          <w:tab w:val="num" w:pos="398"/>
        </w:tabs>
        <w:ind w:left="-56" w:firstLine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70"/>
        </w:tabs>
        <w:ind w:left="-84" w:firstLine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2"/>
        </w:tabs>
        <w:ind w:left="-112" w:firstLine="45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14"/>
        </w:tabs>
        <w:ind w:left="-140" w:firstLine="45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6"/>
        </w:tabs>
        <w:ind w:left="-168" w:firstLine="45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8"/>
        </w:tabs>
        <w:ind w:left="-196" w:firstLine="45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30"/>
        </w:tabs>
        <w:ind w:left="-224" w:firstLine="454"/>
      </w:pPr>
      <w:rPr>
        <w:rFonts w:hint="default"/>
      </w:rPr>
    </w:lvl>
  </w:abstractNum>
  <w:abstractNum w:abstractNumId="32" w15:restartNumberingAfterBreak="0">
    <w:nsid w:val="76FA155B"/>
    <w:multiLevelType w:val="singleLevel"/>
    <w:tmpl w:val="27F2D218"/>
    <w:lvl w:ilvl="0">
      <w:start w:val="1"/>
      <w:numFmt w:val="decimal"/>
      <w:pStyle w:val="ac"/>
      <w:lvlText w:val="%1)"/>
      <w:lvlJc w:val="left"/>
      <w:pPr>
        <w:tabs>
          <w:tab w:val="num" w:pos="360"/>
        </w:tabs>
        <w:ind w:left="0" w:firstLine="0"/>
      </w:pPr>
      <w:rPr>
        <w:sz w:val="20"/>
      </w:rPr>
    </w:lvl>
  </w:abstractNum>
  <w:abstractNum w:abstractNumId="33" w15:restartNumberingAfterBreak="0">
    <w:nsid w:val="77070CAA"/>
    <w:multiLevelType w:val="multilevel"/>
    <w:tmpl w:val="2A36DD3C"/>
    <w:lvl w:ilvl="0">
      <w:start w:val="1"/>
      <w:numFmt w:val="bullet"/>
      <w:pStyle w:val="Markedlist"/>
      <w:lvlText w:val=""/>
      <w:lvlJc w:val="left"/>
      <w:pPr>
        <w:tabs>
          <w:tab w:val="num" w:pos="1568"/>
        </w:tabs>
        <w:ind w:left="1568" w:hanging="576"/>
      </w:pPr>
      <w:rPr>
        <w:rFonts w:ascii="Symbol" w:hAnsi="Symbol" w:hint="default"/>
        <w:color w:val="auto"/>
        <w:w w:val="50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34" w15:restartNumberingAfterBreak="0">
    <w:nsid w:val="779E2C67"/>
    <w:multiLevelType w:val="hybridMultilevel"/>
    <w:tmpl w:val="A9F48B22"/>
    <w:lvl w:ilvl="0" w:tplc="5A5AA7FE">
      <w:start w:val="1"/>
      <w:numFmt w:val="bullet"/>
      <w:pStyle w:val="ad"/>
      <w:suff w:val="space"/>
      <w:lvlText w:val="­"/>
      <w:lvlJc w:val="left"/>
      <w:pPr>
        <w:ind w:left="539" w:hanging="113"/>
      </w:pPr>
      <w:rPr>
        <w:rFonts w:ascii="Courier New" w:hAnsi="Courier New" w:hint="default"/>
        <w:lang w:val="ru-RU"/>
      </w:rPr>
    </w:lvl>
    <w:lvl w:ilvl="1" w:tplc="59E89A3A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11B260CA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88ACA1DE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53FC738E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6CBE0D9C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6590E164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3EC7374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A7A85C4C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5" w15:restartNumberingAfterBreak="0">
    <w:nsid w:val="7BBA6A06"/>
    <w:multiLevelType w:val="singleLevel"/>
    <w:tmpl w:val="34F88ACA"/>
    <w:lvl w:ilvl="0">
      <w:start w:val="1"/>
      <w:numFmt w:val="decimal"/>
      <w:pStyle w:val="ae"/>
      <w:lvlText w:val="%1)"/>
      <w:lvlJc w:val="left"/>
      <w:pPr>
        <w:tabs>
          <w:tab w:val="num" w:pos="1418"/>
        </w:tabs>
        <w:ind w:left="1418" w:hanging="426"/>
      </w:pPr>
    </w:lvl>
  </w:abstractNum>
  <w:abstractNum w:abstractNumId="36" w15:restartNumberingAfterBreak="0">
    <w:nsid w:val="7EC63607"/>
    <w:multiLevelType w:val="hybridMultilevel"/>
    <w:tmpl w:val="E3C6CB16"/>
    <w:lvl w:ilvl="0" w:tplc="B57012A8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F5A61C8"/>
    <w:multiLevelType w:val="hybridMultilevel"/>
    <w:tmpl w:val="53DA316A"/>
    <w:lvl w:ilvl="0" w:tplc="12129EB2">
      <w:start w:val="1"/>
      <w:numFmt w:val="bullet"/>
      <w:pStyle w:val="af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1"/>
  </w:num>
  <w:num w:numId="3">
    <w:abstractNumId w:val="32"/>
  </w:num>
  <w:num w:numId="4">
    <w:abstractNumId w:val="19"/>
  </w:num>
  <w:num w:numId="5">
    <w:abstractNumId w:val="15"/>
  </w:num>
  <w:num w:numId="6">
    <w:abstractNumId w:val="29"/>
  </w:num>
  <w:num w:numId="7">
    <w:abstractNumId w:val="18"/>
  </w:num>
  <w:num w:numId="8">
    <w:abstractNumId w:val="0"/>
  </w:num>
  <w:num w:numId="9">
    <w:abstractNumId w:val="11"/>
  </w:num>
  <w:num w:numId="10">
    <w:abstractNumId w:val="35"/>
  </w:num>
  <w:num w:numId="11">
    <w:abstractNumId w:val="25"/>
  </w:num>
  <w:num w:numId="12">
    <w:abstractNumId w:val="33"/>
  </w:num>
  <w:num w:numId="13">
    <w:abstractNumId w:val="31"/>
  </w:num>
  <w:num w:numId="14">
    <w:abstractNumId w:val="34"/>
  </w:num>
  <w:num w:numId="15">
    <w:abstractNumId w:val="27"/>
  </w:num>
  <w:num w:numId="16">
    <w:abstractNumId w:val="1"/>
  </w:num>
  <w:num w:numId="17">
    <w:abstractNumId w:val="28"/>
  </w:num>
  <w:num w:numId="18">
    <w:abstractNumId w:val="30"/>
  </w:num>
  <w:num w:numId="19">
    <w:abstractNumId w:val="26"/>
  </w:num>
  <w:num w:numId="20">
    <w:abstractNumId w:val="8"/>
  </w:num>
  <w:num w:numId="21">
    <w:abstractNumId w:val="2"/>
  </w:num>
  <w:num w:numId="22">
    <w:abstractNumId w:val="6"/>
  </w:num>
  <w:num w:numId="23">
    <w:abstractNumId w:val="12"/>
  </w:num>
  <w:num w:numId="24">
    <w:abstractNumId w:val="24"/>
  </w:num>
  <w:num w:numId="25">
    <w:abstractNumId w:val="23"/>
  </w:num>
  <w:num w:numId="26">
    <w:abstractNumId w:val="4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27">
    <w:abstractNumId w:val="4"/>
  </w:num>
  <w:num w:numId="28">
    <w:abstractNumId w:val="5"/>
  </w:num>
  <w:num w:numId="29">
    <w:abstractNumId w:val="37"/>
  </w:num>
  <w:num w:numId="30">
    <w:abstractNumId w:val="36"/>
  </w:num>
  <w:num w:numId="31">
    <w:abstractNumId w:val="4"/>
    <w:lvlOverride w:ilvl="0">
      <w:startOverride w:val="1"/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startOverride w:val="1"/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startOverride w:val="1"/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2">
    <w:abstractNumId w:val="4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3">
    <w:abstractNumId w:val="4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4">
    <w:abstractNumId w:val="4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5">
    <w:abstractNumId w:val="4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6">
    <w:abstractNumId w:val="20"/>
  </w:num>
  <w:num w:numId="37">
    <w:abstractNumId w:val="17"/>
  </w:num>
  <w:num w:numId="38">
    <w:abstractNumId w:val="14"/>
  </w:num>
  <w:num w:numId="39">
    <w:abstractNumId w:val="9"/>
  </w:num>
  <w:num w:numId="40">
    <w:abstractNumId w:val="10"/>
  </w:num>
  <w:num w:numId="41">
    <w:abstractNumId w:val="13"/>
  </w:num>
  <w:num w:numId="42">
    <w:abstractNumId w:val="16"/>
  </w:num>
  <w:num w:numId="43">
    <w:abstractNumId w:val="3"/>
  </w:num>
  <w:num w:numId="44">
    <w:abstractNumId w:val="22"/>
  </w:num>
  <w:numIdMacAtCleanup w:val="32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Булуев Илья Иванович">
    <w15:presenceInfo w15:providerId="None" w15:userId="Булуев Илья Иванович"/>
  </w15:person>
  <w15:person w15:author="Учетная запись Майкрософт">
    <w15:presenceInfo w15:providerId="Windows Live" w15:userId="5123a977927ec4f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CA" w:vendorID="64" w:dllVersion="131078" w:nlCheck="1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284"/>
  <w:hyphenationZone w:val="142"/>
  <w:doNotHyphenateCaps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B52"/>
    <w:rsid w:val="000003DA"/>
    <w:rsid w:val="00000C02"/>
    <w:rsid w:val="00000CFF"/>
    <w:rsid w:val="000015C6"/>
    <w:rsid w:val="00001CA0"/>
    <w:rsid w:val="0000205C"/>
    <w:rsid w:val="00002244"/>
    <w:rsid w:val="000022FE"/>
    <w:rsid w:val="000023CD"/>
    <w:rsid w:val="0000284C"/>
    <w:rsid w:val="00003D89"/>
    <w:rsid w:val="0000408C"/>
    <w:rsid w:val="00004BC0"/>
    <w:rsid w:val="000052A3"/>
    <w:rsid w:val="00006F41"/>
    <w:rsid w:val="0000749E"/>
    <w:rsid w:val="00007D8F"/>
    <w:rsid w:val="00010812"/>
    <w:rsid w:val="00010A08"/>
    <w:rsid w:val="00010B4D"/>
    <w:rsid w:val="00010D71"/>
    <w:rsid w:val="000117A1"/>
    <w:rsid w:val="0001193E"/>
    <w:rsid w:val="00011AFC"/>
    <w:rsid w:val="00011CB5"/>
    <w:rsid w:val="00011CD8"/>
    <w:rsid w:val="00012346"/>
    <w:rsid w:val="0001235A"/>
    <w:rsid w:val="000125F1"/>
    <w:rsid w:val="000130CB"/>
    <w:rsid w:val="0001321F"/>
    <w:rsid w:val="0001439D"/>
    <w:rsid w:val="000144AC"/>
    <w:rsid w:val="00014DF4"/>
    <w:rsid w:val="00015466"/>
    <w:rsid w:val="0001575E"/>
    <w:rsid w:val="00015C05"/>
    <w:rsid w:val="00015C57"/>
    <w:rsid w:val="00015C5B"/>
    <w:rsid w:val="00016828"/>
    <w:rsid w:val="0001784C"/>
    <w:rsid w:val="000205A2"/>
    <w:rsid w:val="00020A74"/>
    <w:rsid w:val="00021A4E"/>
    <w:rsid w:val="00021F0E"/>
    <w:rsid w:val="00022068"/>
    <w:rsid w:val="00022104"/>
    <w:rsid w:val="0002225F"/>
    <w:rsid w:val="000228C6"/>
    <w:rsid w:val="000229CB"/>
    <w:rsid w:val="00022B6B"/>
    <w:rsid w:val="0002311C"/>
    <w:rsid w:val="000233A4"/>
    <w:rsid w:val="000233AE"/>
    <w:rsid w:val="00023BC6"/>
    <w:rsid w:val="00023EED"/>
    <w:rsid w:val="00023F2E"/>
    <w:rsid w:val="00024770"/>
    <w:rsid w:val="00025ADC"/>
    <w:rsid w:val="000264E9"/>
    <w:rsid w:val="00026B2C"/>
    <w:rsid w:val="00026BD2"/>
    <w:rsid w:val="00026BE0"/>
    <w:rsid w:val="00026C0D"/>
    <w:rsid w:val="00026F20"/>
    <w:rsid w:val="0002719C"/>
    <w:rsid w:val="0002739D"/>
    <w:rsid w:val="00027A26"/>
    <w:rsid w:val="00027A7B"/>
    <w:rsid w:val="00027D0D"/>
    <w:rsid w:val="00030319"/>
    <w:rsid w:val="00030BD4"/>
    <w:rsid w:val="00030BF0"/>
    <w:rsid w:val="00030DBC"/>
    <w:rsid w:val="00030EDA"/>
    <w:rsid w:val="000311DC"/>
    <w:rsid w:val="00031865"/>
    <w:rsid w:val="00031AFE"/>
    <w:rsid w:val="00031B8B"/>
    <w:rsid w:val="0003230D"/>
    <w:rsid w:val="000324FA"/>
    <w:rsid w:val="000327FB"/>
    <w:rsid w:val="000329B9"/>
    <w:rsid w:val="00032B90"/>
    <w:rsid w:val="00032D72"/>
    <w:rsid w:val="000334E1"/>
    <w:rsid w:val="000336E6"/>
    <w:rsid w:val="00033D9C"/>
    <w:rsid w:val="00034147"/>
    <w:rsid w:val="0003442C"/>
    <w:rsid w:val="00035876"/>
    <w:rsid w:val="00035E48"/>
    <w:rsid w:val="00035FA4"/>
    <w:rsid w:val="00036411"/>
    <w:rsid w:val="00036BD5"/>
    <w:rsid w:val="00036D45"/>
    <w:rsid w:val="0003707C"/>
    <w:rsid w:val="00037092"/>
    <w:rsid w:val="0003795B"/>
    <w:rsid w:val="00037A57"/>
    <w:rsid w:val="00037A8A"/>
    <w:rsid w:val="00037D0B"/>
    <w:rsid w:val="00037D7D"/>
    <w:rsid w:val="00037F44"/>
    <w:rsid w:val="00037F4B"/>
    <w:rsid w:val="000400C4"/>
    <w:rsid w:val="000407D9"/>
    <w:rsid w:val="00040F1D"/>
    <w:rsid w:val="0004114E"/>
    <w:rsid w:val="00041310"/>
    <w:rsid w:val="0004189D"/>
    <w:rsid w:val="00041A57"/>
    <w:rsid w:val="00041E0E"/>
    <w:rsid w:val="00042005"/>
    <w:rsid w:val="000422AE"/>
    <w:rsid w:val="00042880"/>
    <w:rsid w:val="000428E1"/>
    <w:rsid w:val="00042ECF"/>
    <w:rsid w:val="000431D1"/>
    <w:rsid w:val="000432D8"/>
    <w:rsid w:val="00043328"/>
    <w:rsid w:val="00043621"/>
    <w:rsid w:val="000437C1"/>
    <w:rsid w:val="0004385D"/>
    <w:rsid w:val="00043881"/>
    <w:rsid w:val="0004394B"/>
    <w:rsid w:val="00043AB1"/>
    <w:rsid w:val="00043B38"/>
    <w:rsid w:val="00043C4E"/>
    <w:rsid w:val="00044079"/>
    <w:rsid w:val="00044491"/>
    <w:rsid w:val="00044863"/>
    <w:rsid w:val="00044964"/>
    <w:rsid w:val="00044B03"/>
    <w:rsid w:val="00044D5B"/>
    <w:rsid w:val="000457D6"/>
    <w:rsid w:val="00045B91"/>
    <w:rsid w:val="000460A1"/>
    <w:rsid w:val="00046D67"/>
    <w:rsid w:val="00047221"/>
    <w:rsid w:val="000474D1"/>
    <w:rsid w:val="000476DA"/>
    <w:rsid w:val="000476DC"/>
    <w:rsid w:val="000478B0"/>
    <w:rsid w:val="00047B90"/>
    <w:rsid w:val="0005002D"/>
    <w:rsid w:val="0005087A"/>
    <w:rsid w:val="00050E9A"/>
    <w:rsid w:val="00050E9F"/>
    <w:rsid w:val="000513A8"/>
    <w:rsid w:val="00051A3F"/>
    <w:rsid w:val="0005206A"/>
    <w:rsid w:val="00052177"/>
    <w:rsid w:val="00052320"/>
    <w:rsid w:val="00052398"/>
    <w:rsid w:val="00052849"/>
    <w:rsid w:val="00053414"/>
    <w:rsid w:val="000536C0"/>
    <w:rsid w:val="00053BC0"/>
    <w:rsid w:val="00053C5E"/>
    <w:rsid w:val="00053FED"/>
    <w:rsid w:val="00054267"/>
    <w:rsid w:val="000543DD"/>
    <w:rsid w:val="0005442C"/>
    <w:rsid w:val="0005442D"/>
    <w:rsid w:val="00054B50"/>
    <w:rsid w:val="0005574A"/>
    <w:rsid w:val="00055A04"/>
    <w:rsid w:val="00055D89"/>
    <w:rsid w:val="00056356"/>
    <w:rsid w:val="0005666B"/>
    <w:rsid w:val="0005683B"/>
    <w:rsid w:val="00056889"/>
    <w:rsid w:val="00056B65"/>
    <w:rsid w:val="0005757F"/>
    <w:rsid w:val="00060363"/>
    <w:rsid w:val="0006082D"/>
    <w:rsid w:val="00060AC7"/>
    <w:rsid w:val="00060DED"/>
    <w:rsid w:val="0006206A"/>
    <w:rsid w:val="0006243B"/>
    <w:rsid w:val="00062935"/>
    <w:rsid w:val="000631FE"/>
    <w:rsid w:val="0006386B"/>
    <w:rsid w:val="00064055"/>
    <w:rsid w:val="0006432A"/>
    <w:rsid w:val="00065463"/>
    <w:rsid w:val="00065501"/>
    <w:rsid w:val="00065515"/>
    <w:rsid w:val="00065C50"/>
    <w:rsid w:val="00065F71"/>
    <w:rsid w:val="00066455"/>
    <w:rsid w:val="000667A1"/>
    <w:rsid w:val="00066DA3"/>
    <w:rsid w:val="00067391"/>
    <w:rsid w:val="00067ED5"/>
    <w:rsid w:val="000703CE"/>
    <w:rsid w:val="000705B0"/>
    <w:rsid w:val="00070757"/>
    <w:rsid w:val="000709ED"/>
    <w:rsid w:val="00070D5A"/>
    <w:rsid w:val="00070DED"/>
    <w:rsid w:val="00070FFF"/>
    <w:rsid w:val="0007103F"/>
    <w:rsid w:val="00071261"/>
    <w:rsid w:val="00071E27"/>
    <w:rsid w:val="0007229B"/>
    <w:rsid w:val="000726C8"/>
    <w:rsid w:val="00072E0D"/>
    <w:rsid w:val="00072EE0"/>
    <w:rsid w:val="00072FA1"/>
    <w:rsid w:val="000748FD"/>
    <w:rsid w:val="0007609E"/>
    <w:rsid w:val="000769B4"/>
    <w:rsid w:val="00076BFA"/>
    <w:rsid w:val="0007714B"/>
    <w:rsid w:val="000776CD"/>
    <w:rsid w:val="00077849"/>
    <w:rsid w:val="00077C9A"/>
    <w:rsid w:val="00077E56"/>
    <w:rsid w:val="000801BE"/>
    <w:rsid w:val="0008044F"/>
    <w:rsid w:val="000805E0"/>
    <w:rsid w:val="00081190"/>
    <w:rsid w:val="000812B0"/>
    <w:rsid w:val="000815CD"/>
    <w:rsid w:val="00081CE4"/>
    <w:rsid w:val="000826CF"/>
    <w:rsid w:val="0008280D"/>
    <w:rsid w:val="00082A09"/>
    <w:rsid w:val="00082A43"/>
    <w:rsid w:val="00082D21"/>
    <w:rsid w:val="00082F53"/>
    <w:rsid w:val="00083662"/>
    <w:rsid w:val="000839DE"/>
    <w:rsid w:val="00083E92"/>
    <w:rsid w:val="00084232"/>
    <w:rsid w:val="00084A2D"/>
    <w:rsid w:val="00084A69"/>
    <w:rsid w:val="00084A80"/>
    <w:rsid w:val="00084D3E"/>
    <w:rsid w:val="0008517C"/>
    <w:rsid w:val="000852A4"/>
    <w:rsid w:val="00086042"/>
    <w:rsid w:val="00086213"/>
    <w:rsid w:val="0008667C"/>
    <w:rsid w:val="00087754"/>
    <w:rsid w:val="00087990"/>
    <w:rsid w:val="0009029E"/>
    <w:rsid w:val="0009031C"/>
    <w:rsid w:val="000905EE"/>
    <w:rsid w:val="00090F58"/>
    <w:rsid w:val="0009117A"/>
    <w:rsid w:val="00091191"/>
    <w:rsid w:val="00091286"/>
    <w:rsid w:val="0009149B"/>
    <w:rsid w:val="00091E6A"/>
    <w:rsid w:val="0009241E"/>
    <w:rsid w:val="000924C0"/>
    <w:rsid w:val="00092A81"/>
    <w:rsid w:val="00092EF2"/>
    <w:rsid w:val="00092F23"/>
    <w:rsid w:val="000934D6"/>
    <w:rsid w:val="00093C79"/>
    <w:rsid w:val="00093DC8"/>
    <w:rsid w:val="00094194"/>
    <w:rsid w:val="00094B46"/>
    <w:rsid w:val="00095425"/>
    <w:rsid w:val="000954C0"/>
    <w:rsid w:val="00095EAF"/>
    <w:rsid w:val="00095F4F"/>
    <w:rsid w:val="000965AC"/>
    <w:rsid w:val="00096C91"/>
    <w:rsid w:val="00096E16"/>
    <w:rsid w:val="000973AB"/>
    <w:rsid w:val="00097B98"/>
    <w:rsid w:val="00097C10"/>
    <w:rsid w:val="00097E33"/>
    <w:rsid w:val="000A048F"/>
    <w:rsid w:val="000A0827"/>
    <w:rsid w:val="000A0857"/>
    <w:rsid w:val="000A158B"/>
    <w:rsid w:val="000A1794"/>
    <w:rsid w:val="000A1F16"/>
    <w:rsid w:val="000A1F58"/>
    <w:rsid w:val="000A218F"/>
    <w:rsid w:val="000A226D"/>
    <w:rsid w:val="000A247A"/>
    <w:rsid w:val="000A2494"/>
    <w:rsid w:val="000A27D8"/>
    <w:rsid w:val="000A299A"/>
    <w:rsid w:val="000A2B41"/>
    <w:rsid w:val="000A3303"/>
    <w:rsid w:val="000A4DB7"/>
    <w:rsid w:val="000A511B"/>
    <w:rsid w:val="000A5490"/>
    <w:rsid w:val="000A5575"/>
    <w:rsid w:val="000A5CC8"/>
    <w:rsid w:val="000A673C"/>
    <w:rsid w:val="000A6A01"/>
    <w:rsid w:val="000A6A0D"/>
    <w:rsid w:val="000A7B8A"/>
    <w:rsid w:val="000A7C58"/>
    <w:rsid w:val="000A7D76"/>
    <w:rsid w:val="000A7F40"/>
    <w:rsid w:val="000B0240"/>
    <w:rsid w:val="000B06E4"/>
    <w:rsid w:val="000B07CC"/>
    <w:rsid w:val="000B1444"/>
    <w:rsid w:val="000B14E9"/>
    <w:rsid w:val="000B1540"/>
    <w:rsid w:val="000B172F"/>
    <w:rsid w:val="000B38FE"/>
    <w:rsid w:val="000B39D3"/>
    <w:rsid w:val="000B3A78"/>
    <w:rsid w:val="000B4245"/>
    <w:rsid w:val="000B46A9"/>
    <w:rsid w:val="000B4B8E"/>
    <w:rsid w:val="000B4C53"/>
    <w:rsid w:val="000B4E28"/>
    <w:rsid w:val="000B5365"/>
    <w:rsid w:val="000B66F1"/>
    <w:rsid w:val="000B725A"/>
    <w:rsid w:val="000B774E"/>
    <w:rsid w:val="000B7788"/>
    <w:rsid w:val="000C02D1"/>
    <w:rsid w:val="000C0892"/>
    <w:rsid w:val="000C0C2F"/>
    <w:rsid w:val="000C0DD8"/>
    <w:rsid w:val="000C1A3A"/>
    <w:rsid w:val="000C1EA9"/>
    <w:rsid w:val="000C2279"/>
    <w:rsid w:val="000C2830"/>
    <w:rsid w:val="000C334E"/>
    <w:rsid w:val="000C385A"/>
    <w:rsid w:val="000C3A31"/>
    <w:rsid w:val="000C3ACB"/>
    <w:rsid w:val="000C3EE2"/>
    <w:rsid w:val="000C40F6"/>
    <w:rsid w:val="000C43DC"/>
    <w:rsid w:val="000C4E82"/>
    <w:rsid w:val="000C5553"/>
    <w:rsid w:val="000C59D3"/>
    <w:rsid w:val="000C63BF"/>
    <w:rsid w:val="000C65EE"/>
    <w:rsid w:val="000C6837"/>
    <w:rsid w:val="000C6971"/>
    <w:rsid w:val="000C6976"/>
    <w:rsid w:val="000C7CB7"/>
    <w:rsid w:val="000C7E10"/>
    <w:rsid w:val="000C7FF1"/>
    <w:rsid w:val="000D0E21"/>
    <w:rsid w:val="000D0F1E"/>
    <w:rsid w:val="000D1F8A"/>
    <w:rsid w:val="000D2458"/>
    <w:rsid w:val="000D2951"/>
    <w:rsid w:val="000D2E3D"/>
    <w:rsid w:val="000D3CF9"/>
    <w:rsid w:val="000D43E6"/>
    <w:rsid w:val="000D4901"/>
    <w:rsid w:val="000D4C78"/>
    <w:rsid w:val="000D4CF5"/>
    <w:rsid w:val="000D4DE8"/>
    <w:rsid w:val="000D5310"/>
    <w:rsid w:val="000D5A00"/>
    <w:rsid w:val="000D5F9B"/>
    <w:rsid w:val="000D6315"/>
    <w:rsid w:val="000D6760"/>
    <w:rsid w:val="000D6852"/>
    <w:rsid w:val="000D6BDA"/>
    <w:rsid w:val="000D7213"/>
    <w:rsid w:val="000D799A"/>
    <w:rsid w:val="000D7B7A"/>
    <w:rsid w:val="000D7BEC"/>
    <w:rsid w:val="000E0628"/>
    <w:rsid w:val="000E0A0A"/>
    <w:rsid w:val="000E165C"/>
    <w:rsid w:val="000E1739"/>
    <w:rsid w:val="000E173C"/>
    <w:rsid w:val="000E1D93"/>
    <w:rsid w:val="000E26A8"/>
    <w:rsid w:val="000E2F1F"/>
    <w:rsid w:val="000E452D"/>
    <w:rsid w:val="000E5975"/>
    <w:rsid w:val="000E5A07"/>
    <w:rsid w:val="000E6202"/>
    <w:rsid w:val="000E6A94"/>
    <w:rsid w:val="000E6BFA"/>
    <w:rsid w:val="000E6D3D"/>
    <w:rsid w:val="000E6D6E"/>
    <w:rsid w:val="000F0C65"/>
    <w:rsid w:val="000F17D0"/>
    <w:rsid w:val="000F2B82"/>
    <w:rsid w:val="000F2CC7"/>
    <w:rsid w:val="000F2EC3"/>
    <w:rsid w:val="000F30A3"/>
    <w:rsid w:val="000F3390"/>
    <w:rsid w:val="000F344F"/>
    <w:rsid w:val="000F3665"/>
    <w:rsid w:val="000F3F79"/>
    <w:rsid w:val="000F437F"/>
    <w:rsid w:val="000F4A71"/>
    <w:rsid w:val="000F4A76"/>
    <w:rsid w:val="000F4B82"/>
    <w:rsid w:val="000F4C32"/>
    <w:rsid w:val="000F4DBF"/>
    <w:rsid w:val="000F5581"/>
    <w:rsid w:val="000F6080"/>
    <w:rsid w:val="000F6568"/>
    <w:rsid w:val="000F67A6"/>
    <w:rsid w:val="000F6BF5"/>
    <w:rsid w:val="000F72A8"/>
    <w:rsid w:val="000F757A"/>
    <w:rsid w:val="000F7C8F"/>
    <w:rsid w:val="00100182"/>
    <w:rsid w:val="001003BB"/>
    <w:rsid w:val="001003C7"/>
    <w:rsid w:val="00100B47"/>
    <w:rsid w:val="00100D85"/>
    <w:rsid w:val="0010127C"/>
    <w:rsid w:val="00102152"/>
    <w:rsid w:val="001024D9"/>
    <w:rsid w:val="00103096"/>
    <w:rsid w:val="0010395F"/>
    <w:rsid w:val="00103B8B"/>
    <w:rsid w:val="0010433E"/>
    <w:rsid w:val="0010437B"/>
    <w:rsid w:val="00104427"/>
    <w:rsid w:val="001046A1"/>
    <w:rsid w:val="00104753"/>
    <w:rsid w:val="001051DB"/>
    <w:rsid w:val="00105410"/>
    <w:rsid w:val="00105B85"/>
    <w:rsid w:val="00105DDD"/>
    <w:rsid w:val="00105EAD"/>
    <w:rsid w:val="00105F5E"/>
    <w:rsid w:val="0010635A"/>
    <w:rsid w:val="001067E1"/>
    <w:rsid w:val="00106A75"/>
    <w:rsid w:val="0010703D"/>
    <w:rsid w:val="001106C8"/>
    <w:rsid w:val="001108C7"/>
    <w:rsid w:val="001114E0"/>
    <w:rsid w:val="00111A34"/>
    <w:rsid w:val="00112033"/>
    <w:rsid w:val="00112076"/>
    <w:rsid w:val="00112D33"/>
    <w:rsid w:val="00112E37"/>
    <w:rsid w:val="00113CF8"/>
    <w:rsid w:val="00113D8A"/>
    <w:rsid w:val="001148C8"/>
    <w:rsid w:val="00114B70"/>
    <w:rsid w:val="00114CCE"/>
    <w:rsid w:val="0011508B"/>
    <w:rsid w:val="00115B78"/>
    <w:rsid w:val="00116059"/>
    <w:rsid w:val="00116320"/>
    <w:rsid w:val="00116574"/>
    <w:rsid w:val="00116F41"/>
    <w:rsid w:val="00117AF8"/>
    <w:rsid w:val="00120229"/>
    <w:rsid w:val="00120589"/>
    <w:rsid w:val="00120863"/>
    <w:rsid w:val="00120918"/>
    <w:rsid w:val="00120D67"/>
    <w:rsid w:val="00120FAE"/>
    <w:rsid w:val="00121A0C"/>
    <w:rsid w:val="00121D07"/>
    <w:rsid w:val="00121D77"/>
    <w:rsid w:val="00122404"/>
    <w:rsid w:val="001229D6"/>
    <w:rsid w:val="00122DBE"/>
    <w:rsid w:val="0012306E"/>
    <w:rsid w:val="001231AC"/>
    <w:rsid w:val="00123793"/>
    <w:rsid w:val="00123F0B"/>
    <w:rsid w:val="001240D1"/>
    <w:rsid w:val="0012574E"/>
    <w:rsid w:val="001257F1"/>
    <w:rsid w:val="0012633C"/>
    <w:rsid w:val="001266A2"/>
    <w:rsid w:val="00126869"/>
    <w:rsid w:val="00127252"/>
    <w:rsid w:val="00127FE8"/>
    <w:rsid w:val="00130055"/>
    <w:rsid w:val="001301D6"/>
    <w:rsid w:val="00130667"/>
    <w:rsid w:val="001308C7"/>
    <w:rsid w:val="00130A5E"/>
    <w:rsid w:val="00131048"/>
    <w:rsid w:val="001318E3"/>
    <w:rsid w:val="00132547"/>
    <w:rsid w:val="001325D1"/>
    <w:rsid w:val="0013309C"/>
    <w:rsid w:val="0013326A"/>
    <w:rsid w:val="001339C2"/>
    <w:rsid w:val="00134271"/>
    <w:rsid w:val="0013436F"/>
    <w:rsid w:val="00134B73"/>
    <w:rsid w:val="00135594"/>
    <w:rsid w:val="0013578F"/>
    <w:rsid w:val="00135D52"/>
    <w:rsid w:val="00136894"/>
    <w:rsid w:val="00136AA3"/>
    <w:rsid w:val="00136EAC"/>
    <w:rsid w:val="0013721A"/>
    <w:rsid w:val="001373AC"/>
    <w:rsid w:val="001374F4"/>
    <w:rsid w:val="00137F98"/>
    <w:rsid w:val="00140142"/>
    <w:rsid w:val="001402B6"/>
    <w:rsid w:val="0014045E"/>
    <w:rsid w:val="001416C0"/>
    <w:rsid w:val="00141C6A"/>
    <w:rsid w:val="0014231F"/>
    <w:rsid w:val="00142D11"/>
    <w:rsid w:val="0014366A"/>
    <w:rsid w:val="0014387B"/>
    <w:rsid w:val="00144232"/>
    <w:rsid w:val="00145082"/>
    <w:rsid w:val="001455C4"/>
    <w:rsid w:val="001459D0"/>
    <w:rsid w:val="00145EC0"/>
    <w:rsid w:val="00146142"/>
    <w:rsid w:val="00146942"/>
    <w:rsid w:val="00146A73"/>
    <w:rsid w:val="00147245"/>
    <w:rsid w:val="0014725D"/>
    <w:rsid w:val="00147A93"/>
    <w:rsid w:val="00147D6A"/>
    <w:rsid w:val="001501C9"/>
    <w:rsid w:val="00150AD3"/>
    <w:rsid w:val="0015119D"/>
    <w:rsid w:val="00151E61"/>
    <w:rsid w:val="00152078"/>
    <w:rsid w:val="0015231B"/>
    <w:rsid w:val="001523C8"/>
    <w:rsid w:val="00153543"/>
    <w:rsid w:val="00154839"/>
    <w:rsid w:val="001548BD"/>
    <w:rsid w:val="001553C8"/>
    <w:rsid w:val="00155467"/>
    <w:rsid w:val="00155632"/>
    <w:rsid w:val="00155C60"/>
    <w:rsid w:val="00155CD6"/>
    <w:rsid w:val="00155EAE"/>
    <w:rsid w:val="0015618A"/>
    <w:rsid w:val="00156820"/>
    <w:rsid w:val="00156E19"/>
    <w:rsid w:val="00157274"/>
    <w:rsid w:val="001573C9"/>
    <w:rsid w:val="001577D1"/>
    <w:rsid w:val="00160118"/>
    <w:rsid w:val="0016065B"/>
    <w:rsid w:val="00160CAC"/>
    <w:rsid w:val="001618C7"/>
    <w:rsid w:val="0016214F"/>
    <w:rsid w:val="001624E0"/>
    <w:rsid w:val="00163274"/>
    <w:rsid w:val="001634CB"/>
    <w:rsid w:val="00163C20"/>
    <w:rsid w:val="0016445A"/>
    <w:rsid w:val="00164AC2"/>
    <w:rsid w:val="00164FD1"/>
    <w:rsid w:val="001658A9"/>
    <w:rsid w:val="00165F09"/>
    <w:rsid w:val="001668D5"/>
    <w:rsid w:val="00166B3A"/>
    <w:rsid w:val="00166BC4"/>
    <w:rsid w:val="00166CF6"/>
    <w:rsid w:val="00167D25"/>
    <w:rsid w:val="00167EC7"/>
    <w:rsid w:val="00170309"/>
    <w:rsid w:val="00170AC0"/>
    <w:rsid w:val="001711B6"/>
    <w:rsid w:val="00171CD4"/>
    <w:rsid w:val="0017217F"/>
    <w:rsid w:val="00172766"/>
    <w:rsid w:val="00172CA7"/>
    <w:rsid w:val="00172EAB"/>
    <w:rsid w:val="001733BE"/>
    <w:rsid w:val="00173626"/>
    <w:rsid w:val="00173EF1"/>
    <w:rsid w:val="00173F24"/>
    <w:rsid w:val="00174C2F"/>
    <w:rsid w:val="00174CD9"/>
    <w:rsid w:val="00174D4F"/>
    <w:rsid w:val="00174F6C"/>
    <w:rsid w:val="00176F96"/>
    <w:rsid w:val="00176FAB"/>
    <w:rsid w:val="0017742E"/>
    <w:rsid w:val="00177898"/>
    <w:rsid w:val="00177987"/>
    <w:rsid w:val="00177AA3"/>
    <w:rsid w:val="00180730"/>
    <w:rsid w:val="00181DEB"/>
    <w:rsid w:val="00182444"/>
    <w:rsid w:val="001826E4"/>
    <w:rsid w:val="001827AC"/>
    <w:rsid w:val="001827E5"/>
    <w:rsid w:val="00182B24"/>
    <w:rsid w:val="00183456"/>
    <w:rsid w:val="00183483"/>
    <w:rsid w:val="001837D6"/>
    <w:rsid w:val="00183C61"/>
    <w:rsid w:val="001840CE"/>
    <w:rsid w:val="00185328"/>
    <w:rsid w:val="00185BD9"/>
    <w:rsid w:val="0018608B"/>
    <w:rsid w:val="00186BCF"/>
    <w:rsid w:val="001875B3"/>
    <w:rsid w:val="00190931"/>
    <w:rsid w:val="00190ED5"/>
    <w:rsid w:val="00190EEB"/>
    <w:rsid w:val="00191037"/>
    <w:rsid w:val="001910DF"/>
    <w:rsid w:val="0019177B"/>
    <w:rsid w:val="00191A01"/>
    <w:rsid w:val="00191AAA"/>
    <w:rsid w:val="00191BAB"/>
    <w:rsid w:val="001929B8"/>
    <w:rsid w:val="001929EE"/>
    <w:rsid w:val="00192A28"/>
    <w:rsid w:val="00192C9C"/>
    <w:rsid w:val="00193160"/>
    <w:rsid w:val="00193963"/>
    <w:rsid w:val="00193B49"/>
    <w:rsid w:val="00193F8A"/>
    <w:rsid w:val="0019442D"/>
    <w:rsid w:val="00194651"/>
    <w:rsid w:val="00194848"/>
    <w:rsid w:val="00194ADC"/>
    <w:rsid w:val="0019598B"/>
    <w:rsid w:val="00195BBA"/>
    <w:rsid w:val="00195CF2"/>
    <w:rsid w:val="00196685"/>
    <w:rsid w:val="001969AF"/>
    <w:rsid w:val="001969B7"/>
    <w:rsid w:val="00197457"/>
    <w:rsid w:val="00197A9E"/>
    <w:rsid w:val="00197EB7"/>
    <w:rsid w:val="001A0349"/>
    <w:rsid w:val="001A04DD"/>
    <w:rsid w:val="001A07DA"/>
    <w:rsid w:val="001A0DDB"/>
    <w:rsid w:val="001A141B"/>
    <w:rsid w:val="001A17AA"/>
    <w:rsid w:val="001A1896"/>
    <w:rsid w:val="001A1C8E"/>
    <w:rsid w:val="001A2175"/>
    <w:rsid w:val="001A2323"/>
    <w:rsid w:val="001A23EE"/>
    <w:rsid w:val="001A2F5D"/>
    <w:rsid w:val="001A31E0"/>
    <w:rsid w:val="001A3202"/>
    <w:rsid w:val="001A34A3"/>
    <w:rsid w:val="001A3883"/>
    <w:rsid w:val="001A39B3"/>
    <w:rsid w:val="001A4850"/>
    <w:rsid w:val="001A511B"/>
    <w:rsid w:val="001A5475"/>
    <w:rsid w:val="001A580B"/>
    <w:rsid w:val="001A58F0"/>
    <w:rsid w:val="001A6A62"/>
    <w:rsid w:val="001A6EE4"/>
    <w:rsid w:val="001A70BD"/>
    <w:rsid w:val="001A761E"/>
    <w:rsid w:val="001B0870"/>
    <w:rsid w:val="001B0B15"/>
    <w:rsid w:val="001B14A0"/>
    <w:rsid w:val="001B1A3F"/>
    <w:rsid w:val="001B1C9D"/>
    <w:rsid w:val="001B22E6"/>
    <w:rsid w:val="001B2520"/>
    <w:rsid w:val="001B2777"/>
    <w:rsid w:val="001B313D"/>
    <w:rsid w:val="001B371C"/>
    <w:rsid w:val="001B3C20"/>
    <w:rsid w:val="001B3CFA"/>
    <w:rsid w:val="001B4927"/>
    <w:rsid w:val="001B4F5A"/>
    <w:rsid w:val="001B554C"/>
    <w:rsid w:val="001B5916"/>
    <w:rsid w:val="001B5D78"/>
    <w:rsid w:val="001B641C"/>
    <w:rsid w:val="001B658B"/>
    <w:rsid w:val="001B67E9"/>
    <w:rsid w:val="001B688D"/>
    <w:rsid w:val="001B6A90"/>
    <w:rsid w:val="001B6C41"/>
    <w:rsid w:val="001B7B68"/>
    <w:rsid w:val="001B7DC3"/>
    <w:rsid w:val="001B7EC7"/>
    <w:rsid w:val="001C0B94"/>
    <w:rsid w:val="001C1B7E"/>
    <w:rsid w:val="001C21A0"/>
    <w:rsid w:val="001C3998"/>
    <w:rsid w:val="001C4C8C"/>
    <w:rsid w:val="001C4CE1"/>
    <w:rsid w:val="001C5592"/>
    <w:rsid w:val="001C5A09"/>
    <w:rsid w:val="001C5ADC"/>
    <w:rsid w:val="001C5ECC"/>
    <w:rsid w:val="001C6228"/>
    <w:rsid w:val="001C6A69"/>
    <w:rsid w:val="001C710D"/>
    <w:rsid w:val="001C72EA"/>
    <w:rsid w:val="001C7340"/>
    <w:rsid w:val="001C773D"/>
    <w:rsid w:val="001C7810"/>
    <w:rsid w:val="001C7913"/>
    <w:rsid w:val="001C7C37"/>
    <w:rsid w:val="001C7C97"/>
    <w:rsid w:val="001C7EB6"/>
    <w:rsid w:val="001D07AE"/>
    <w:rsid w:val="001D1387"/>
    <w:rsid w:val="001D14BB"/>
    <w:rsid w:val="001D1E0A"/>
    <w:rsid w:val="001D1ECB"/>
    <w:rsid w:val="001D28E4"/>
    <w:rsid w:val="001D376C"/>
    <w:rsid w:val="001D3B71"/>
    <w:rsid w:val="001D421F"/>
    <w:rsid w:val="001D4F11"/>
    <w:rsid w:val="001D5167"/>
    <w:rsid w:val="001D5707"/>
    <w:rsid w:val="001D5BD5"/>
    <w:rsid w:val="001D5D31"/>
    <w:rsid w:val="001D6AD9"/>
    <w:rsid w:val="001D70D9"/>
    <w:rsid w:val="001D7497"/>
    <w:rsid w:val="001D758E"/>
    <w:rsid w:val="001D79B9"/>
    <w:rsid w:val="001E0AAC"/>
    <w:rsid w:val="001E0C0C"/>
    <w:rsid w:val="001E0F8E"/>
    <w:rsid w:val="001E10DA"/>
    <w:rsid w:val="001E1136"/>
    <w:rsid w:val="001E19E1"/>
    <w:rsid w:val="001E2D61"/>
    <w:rsid w:val="001E2DA8"/>
    <w:rsid w:val="001E2EFB"/>
    <w:rsid w:val="001E2F43"/>
    <w:rsid w:val="001E393E"/>
    <w:rsid w:val="001E3946"/>
    <w:rsid w:val="001E44FA"/>
    <w:rsid w:val="001E4837"/>
    <w:rsid w:val="001E49E2"/>
    <w:rsid w:val="001E4D7F"/>
    <w:rsid w:val="001E50BB"/>
    <w:rsid w:val="001E5530"/>
    <w:rsid w:val="001E5890"/>
    <w:rsid w:val="001E5CD5"/>
    <w:rsid w:val="001E5F42"/>
    <w:rsid w:val="001E6B39"/>
    <w:rsid w:val="001E6D89"/>
    <w:rsid w:val="001E6D8A"/>
    <w:rsid w:val="001E6E2C"/>
    <w:rsid w:val="001E7674"/>
    <w:rsid w:val="001E7959"/>
    <w:rsid w:val="001E7E9B"/>
    <w:rsid w:val="001F0048"/>
    <w:rsid w:val="001F0348"/>
    <w:rsid w:val="001F0665"/>
    <w:rsid w:val="001F0D34"/>
    <w:rsid w:val="001F0DCE"/>
    <w:rsid w:val="001F0F87"/>
    <w:rsid w:val="001F1F94"/>
    <w:rsid w:val="001F20E0"/>
    <w:rsid w:val="001F23C9"/>
    <w:rsid w:val="001F3486"/>
    <w:rsid w:val="001F3AC7"/>
    <w:rsid w:val="001F4192"/>
    <w:rsid w:val="001F46D1"/>
    <w:rsid w:val="001F47DF"/>
    <w:rsid w:val="001F60C2"/>
    <w:rsid w:val="001F640A"/>
    <w:rsid w:val="001F7037"/>
    <w:rsid w:val="002000CF"/>
    <w:rsid w:val="00200B9D"/>
    <w:rsid w:val="00201272"/>
    <w:rsid w:val="00201395"/>
    <w:rsid w:val="00201851"/>
    <w:rsid w:val="00201C94"/>
    <w:rsid w:val="0020271F"/>
    <w:rsid w:val="00203B5D"/>
    <w:rsid w:val="00203CA7"/>
    <w:rsid w:val="00204229"/>
    <w:rsid w:val="00205DAE"/>
    <w:rsid w:val="00205FA8"/>
    <w:rsid w:val="002063D4"/>
    <w:rsid w:val="00207311"/>
    <w:rsid w:val="00207EE3"/>
    <w:rsid w:val="00210761"/>
    <w:rsid w:val="00210A79"/>
    <w:rsid w:val="00211652"/>
    <w:rsid w:val="002118B9"/>
    <w:rsid w:val="00211A8F"/>
    <w:rsid w:val="00211AF8"/>
    <w:rsid w:val="00211C94"/>
    <w:rsid w:val="00211EB8"/>
    <w:rsid w:val="00212128"/>
    <w:rsid w:val="00212B0E"/>
    <w:rsid w:val="00212C38"/>
    <w:rsid w:val="00212FA3"/>
    <w:rsid w:val="00213128"/>
    <w:rsid w:val="002138A7"/>
    <w:rsid w:val="00213B71"/>
    <w:rsid w:val="00213E75"/>
    <w:rsid w:val="002140EA"/>
    <w:rsid w:val="00215034"/>
    <w:rsid w:val="002150AF"/>
    <w:rsid w:val="0021583F"/>
    <w:rsid w:val="00215BD4"/>
    <w:rsid w:val="00215FBD"/>
    <w:rsid w:val="00216B6C"/>
    <w:rsid w:val="0021752A"/>
    <w:rsid w:val="00217866"/>
    <w:rsid w:val="00217D0F"/>
    <w:rsid w:val="00221356"/>
    <w:rsid w:val="00221363"/>
    <w:rsid w:val="002216A1"/>
    <w:rsid w:val="00222CC6"/>
    <w:rsid w:val="00222FB0"/>
    <w:rsid w:val="0022310F"/>
    <w:rsid w:val="002232E0"/>
    <w:rsid w:val="00223E2A"/>
    <w:rsid w:val="002247BF"/>
    <w:rsid w:val="002247D9"/>
    <w:rsid w:val="00224E2B"/>
    <w:rsid w:val="00225E72"/>
    <w:rsid w:val="002261C0"/>
    <w:rsid w:val="002264FE"/>
    <w:rsid w:val="0022780A"/>
    <w:rsid w:val="00227E83"/>
    <w:rsid w:val="0023021A"/>
    <w:rsid w:val="00231637"/>
    <w:rsid w:val="002318C0"/>
    <w:rsid w:val="00231E63"/>
    <w:rsid w:val="00232894"/>
    <w:rsid w:val="00232AA7"/>
    <w:rsid w:val="00232BE0"/>
    <w:rsid w:val="00232DCC"/>
    <w:rsid w:val="00233C89"/>
    <w:rsid w:val="002340E1"/>
    <w:rsid w:val="0023418F"/>
    <w:rsid w:val="002343A7"/>
    <w:rsid w:val="00234F84"/>
    <w:rsid w:val="00235B6C"/>
    <w:rsid w:val="00237417"/>
    <w:rsid w:val="00237A4F"/>
    <w:rsid w:val="00240005"/>
    <w:rsid w:val="0024056E"/>
    <w:rsid w:val="00240BA6"/>
    <w:rsid w:val="00240E0D"/>
    <w:rsid w:val="00241054"/>
    <w:rsid w:val="002413D6"/>
    <w:rsid w:val="00241D40"/>
    <w:rsid w:val="002424A4"/>
    <w:rsid w:val="00242AE5"/>
    <w:rsid w:val="002444DA"/>
    <w:rsid w:val="0024497C"/>
    <w:rsid w:val="00244AFC"/>
    <w:rsid w:val="00245534"/>
    <w:rsid w:val="00245DC7"/>
    <w:rsid w:val="00245E0F"/>
    <w:rsid w:val="002461CE"/>
    <w:rsid w:val="00246A20"/>
    <w:rsid w:val="00246BA6"/>
    <w:rsid w:val="002478AA"/>
    <w:rsid w:val="002500FC"/>
    <w:rsid w:val="00250289"/>
    <w:rsid w:val="00250E17"/>
    <w:rsid w:val="00250E60"/>
    <w:rsid w:val="002513D1"/>
    <w:rsid w:val="0025177C"/>
    <w:rsid w:val="002525CE"/>
    <w:rsid w:val="00252AF5"/>
    <w:rsid w:val="00253A2D"/>
    <w:rsid w:val="00253B5A"/>
    <w:rsid w:val="002540BA"/>
    <w:rsid w:val="002546C1"/>
    <w:rsid w:val="0025477D"/>
    <w:rsid w:val="002561CC"/>
    <w:rsid w:val="00256282"/>
    <w:rsid w:val="00256722"/>
    <w:rsid w:val="00256794"/>
    <w:rsid w:val="00256ECF"/>
    <w:rsid w:val="00256F8F"/>
    <w:rsid w:val="00257068"/>
    <w:rsid w:val="00257507"/>
    <w:rsid w:val="00257548"/>
    <w:rsid w:val="0025771D"/>
    <w:rsid w:val="002604AC"/>
    <w:rsid w:val="002604AD"/>
    <w:rsid w:val="002604B5"/>
    <w:rsid w:val="0026057E"/>
    <w:rsid w:val="00260A1A"/>
    <w:rsid w:val="002616CB"/>
    <w:rsid w:val="00261E36"/>
    <w:rsid w:val="00262386"/>
    <w:rsid w:val="0026241E"/>
    <w:rsid w:val="002627B3"/>
    <w:rsid w:val="00263420"/>
    <w:rsid w:val="00263D4B"/>
    <w:rsid w:val="00264046"/>
    <w:rsid w:val="0026414D"/>
    <w:rsid w:val="0026485C"/>
    <w:rsid w:val="00265015"/>
    <w:rsid w:val="0026521F"/>
    <w:rsid w:val="00265513"/>
    <w:rsid w:val="00265B06"/>
    <w:rsid w:val="00266A6B"/>
    <w:rsid w:val="00267032"/>
    <w:rsid w:val="00267175"/>
    <w:rsid w:val="002673A7"/>
    <w:rsid w:val="002679FA"/>
    <w:rsid w:val="00267AD0"/>
    <w:rsid w:val="00267C54"/>
    <w:rsid w:val="00267D53"/>
    <w:rsid w:val="00267FEC"/>
    <w:rsid w:val="00270CD7"/>
    <w:rsid w:val="002711C1"/>
    <w:rsid w:val="00271C9C"/>
    <w:rsid w:val="00272C21"/>
    <w:rsid w:val="002731C2"/>
    <w:rsid w:val="0027387F"/>
    <w:rsid w:val="002739D3"/>
    <w:rsid w:val="00273C8D"/>
    <w:rsid w:val="00273E6C"/>
    <w:rsid w:val="0027477D"/>
    <w:rsid w:val="00274F87"/>
    <w:rsid w:val="0027563C"/>
    <w:rsid w:val="0027571B"/>
    <w:rsid w:val="002768FB"/>
    <w:rsid w:val="00276A99"/>
    <w:rsid w:val="00276E0F"/>
    <w:rsid w:val="00277340"/>
    <w:rsid w:val="002779E7"/>
    <w:rsid w:val="0028032A"/>
    <w:rsid w:val="00280494"/>
    <w:rsid w:val="00280717"/>
    <w:rsid w:val="0028075D"/>
    <w:rsid w:val="00280AE5"/>
    <w:rsid w:val="00280BE3"/>
    <w:rsid w:val="00281738"/>
    <w:rsid w:val="00281989"/>
    <w:rsid w:val="00281CC4"/>
    <w:rsid w:val="0028241D"/>
    <w:rsid w:val="00282747"/>
    <w:rsid w:val="00282FC7"/>
    <w:rsid w:val="00283076"/>
    <w:rsid w:val="00283518"/>
    <w:rsid w:val="00283663"/>
    <w:rsid w:val="0028374F"/>
    <w:rsid w:val="0028407D"/>
    <w:rsid w:val="002844D3"/>
    <w:rsid w:val="002845BC"/>
    <w:rsid w:val="00284667"/>
    <w:rsid w:val="002853F9"/>
    <w:rsid w:val="002854C4"/>
    <w:rsid w:val="002866CF"/>
    <w:rsid w:val="00286C45"/>
    <w:rsid w:val="002874BD"/>
    <w:rsid w:val="002875F3"/>
    <w:rsid w:val="0029041D"/>
    <w:rsid w:val="00290534"/>
    <w:rsid w:val="00290546"/>
    <w:rsid w:val="00290592"/>
    <w:rsid w:val="00290A85"/>
    <w:rsid w:val="00290D26"/>
    <w:rsid w:val="002910AE"/>
    <w:rsid w:val="00291EFB"/>
    <w:rsid w:val="00291F53"/>
    <w:rsid w:val="0029275B"/>
    <w:rsid w:val="0029278E"/>
    <w:rsid w:val="00292A1B"/>
    <w:rsid w:val="00292F0E"/>
    <w:rsid w:val="002934F5"/>
    <w:rsid w:val="00293507"/>
    <w:rsid w:val="00293B2B"/>
    <w:rsid w:val="00293EBC"/>
    <w:rsid w:val="002952A5"/>
    <w:rsid w:val="00295A23"/>
    <w:rsid w:val="00295D29"/>
    <w:rsid w:val="00295F13"/>
    <w:rsid w:val="0029611A"/>
    <w:rsid w:val="002961E8"/>
    <w:rsid w:val="00296F57"/>
    <w:rsid w:val="002976B1"/>
    <w:rsid w:val="0029798C"/>
    <w:rsid w:val="00297CAA"/>
    <w:rsid w:val="002A0652"/>
    <w:rsid w:val="002A0CE6"/>
    <w:rsid w:val="002A0DBE"/>
    <w:rsid w:val="002A1722"/>
    <w:rsid w:val="002A19B1"/>
    <w:rsid w:val="002A1BDD"/>
    <w:rsid w:val="002A277B"/>
    <w:rsid w:val="002A27ED"/>
    <w:rsid w:val="002A2804"/>
    <w:rsid w:val="002A3870"/>
    <w:rsid w:val="002A403B"/>
    <w:rsid w:val="002A43EA"/>
    <w:rsid w:val="002A4B0E"/>
    <w:rsid w:val="002A4C2E"/>
    <w:rsid w:val="002A53D7"/>
    <w:rsid w:val="002A6142"/>
    <w:rsid w:val="002A628A"/>
    <w:rsid w:val="002A63F9"/>
    <w:rsid w:val="002A65BC"/>
    <w:rsid w:val="002A7071"/>
    <w:rsid w:val="002A71B4"/>
    <w:rsid w:val="002A75D8"/>
    <w:rsid w:val="002B05C7"/>
    <w:rsid w:val="002B06D1"/>
    <w:rsid w:val="002B0CCB"/>
    <w:rsid w:val="002B13F5"/>
    <w:rsid w:val="002B15B2"/>
    <w:rsid w:val="002B22FA"/>
    <w:rsid w:val="002B361E"/>
    <w:rsid w:val="002B3769"/>
    <w:rsid w:val="002B4A8E"/>
    <w:rsid w:val="002B51FB"/>
    <w:rsid w:val="002B5382"/>
    <w:rsid w:val="002B5A66"/>
    <w:rsid w:val="002B60B0"/>
    <w:rsid w:val="002B6295"/>
    <w:rsid w:val="002B738C"/>
    <w:rsid w:val="002B7926"/>
    <w:rsid w:val="002B7C88"/>
    <w:rsid w:val="002C1563"/>
    <w:rsid w:val="002C2BD3"/>
    <w:rsid w:val="002C3053"/>
    <w:rsid w:val="002C33D2"/>
    <w:rsid w:val="002C34B1"/>
    <w:rsid w:val="002C38C6"/>
    <w:rsid w:val="002C40A6"/>
    <w:rsid w:val="002C439F"/>
    <w:rsid w:val="002C5251"/>
    <w:rsid w:val="002C59D0"/>
    <w:rsid w:val="002C649E"/>
    <w:rsid w:val="002C7195"/>
    <w:rsid w:val="002C782D"/>
    <w:rsid w:val="002C789A"/>
    <w:rsid w:val="002C78CB"/>
    <w:rsid w:val="002D02C0"/>
    <w:rsid w:val="002D0C17"/>
    <w:rsid w:val="002D0D28"/>
    <w:rsid w:val="002D1365"/>
    <w:rsid w:val="002D146F"/>
    <w:rsid w:val="002D1B25"/>
    <w:rsid w:val="002D1DD7"/>
    <w:rsid w:val="002D2FD6"/>
    <w:rsid w:val="002D2FF0"/>
    <w:rsid w:val="002D303E"/>
    <w:rsid w:val="002D3B88"/>
    <w:rsid w:val="002D45F0"/>
    <w:rsid w:val="002D4713"/>
    <w:rsid w:val="002D4A6B"/>
    <w:rsid w:val="002D559B"/>
    <w:rsid w:val="002D59BA"/>
    <w:rsid w:val="002D650D"/>
    <w:rsid w:val="002D65A5"/>
    <w:rsid w:val="002D6F89"/>
    <w:rsid w:val="002D7109"/>
    <w:rsid w:val="002D7B5F"/>
    <w:rsid w:val="002E081D"/>
    <w:rsid w:val="002E0E09"/>
    <w:rsid w:val="002E1375"/>
    <w:rsid w:val="002E1930"/>
    <w:rsid w:val="002E197A"/>
    <w:rsid w:val="002E1E91"/>
    <w:rsid w:val="002E2408"/>
    <w:rsid w:val="002E274E"/>
    <w:rsid w:val="002E2934"/>
    <w:rsid w:val="002E2F1B"/>
    <w:rsid w:val="002E3020"/>
    <w:rsid w:val="002E366E"/>
    <w:rsid w:val="002E376F"/>
    <w:rsid w:val="002E42BE"/>
    <w:rsid w:val="002E4E45"/>
    <w:rsid w:val="002E528B"/>
    <w:rsid w:val="002E53E6"/>
    <w:rsid w:val="002E5C14"/>
    <w:rsid w:val="002E6F5A"/>
    <w:rsid w:val="002E733B"/>
    <w:rsid w:val="002E7696"/>
    <w:rsid w:val="002E7C94"/>
    <w:rsid w:val="002E7F11"/>
    <w:rsid w:val="002F0025"/>
    <w:rsid w:val="002F0552"/>
    <w:rsid w:val="002F06D1"/>
    <w:rsid w:val="002F0BC8"/>
    <w:rsid w:val="002F0D78"/>
    <w:rsid w:val="002F0D8A"/>
    <w:rsid w:val="002F101B"/>
    <w:rsid w:val="002F1288"/>
    <w:rsid w:val="002F1C33"/>
    <w:rsid w:val="002F210E"/>
    <w:rsid w:val="002F2907"/>
    <w:rsid w:val="002F2F6B"/>
    <w:rsid w:val="002F34B7"/>
    <w:rsid w:val="002F3E3A"/>
    <w:rsid w:val="002F3E7D"/>
    <w:rsid w:val="002F4AF3"/>
    <w:rsid w:val="002F566D"/>
    <w:rsid w:val="002F68A4"/>
    <w:rsid w:val="002F6B76"/>
    <w:rsid w:val="002F6D1B"/>
    <w:rsid w:val="002F6F43"/>
    <w:rsid w:val="002F7317"/>
    <w:rsid w:val="002F75FA"/>
    <w:rsid w:val="002F7C75"/>
    <w:rsid w:val="002F7CDD"/>
    <w:rsid w:val="00300F08"/>
    <w:rsid w:val="00301BBC"/>
    <w:rsid w:val="0030231A"/>
    <w:rsid w:val="00302970"/>
    <w:rsid w:val="003029A7"/>
    <w:rsid w:val="00302C64"/>
    <w:rsid w:val="00302C80"/>
    <w:rsid w:val="003039D2"/>
    <w:rsid w:val="00303FB8"/>
    <w:rsid w:val="003045DD"/>
    <w:rsid w:val="00304F32"/>
    <w:rsid w:val="00305CFD"/>
    <w:rsid w:val="00305EA6"/>
    <w:rsid w:val="0030617C"/>
    <w:rsid w:val="00306385"/>
    <w:rsid w:val="003068AF"/>
    <w:rsid w:val="00310C1D"/>
    <w:rsid w:val="00311147"/>
    <w:rsid w:val="0031127A"/>
    <w:rsid w:val="0031136D"/>
    <w:rsid w:val="00311F23"/>
    <w:rsid w:val="003123A9"/>
    <w:rsid w:val="00312A55"/>
    <w:rsid w:val="00312DC1"/>
    <w:rsid w:val="00312E9D"/>
    <w:rsid w:val="00312F9F"/>
    <w:rsid w:val="00312FE1"/>
    <w:rsid w:val="00313021"/>
    <w:rsid w:val="003132EA"/>
    <w:rsid w:val="00313849"/>
    <w:rsid w:val="003139BF"/>
    <w:rsid w:val="00313EC6"/>
    <w:rsid w:val="0031463D"/>
    <w:rsid w:val="00315C83"/>
    <w:rsid w:val="0031600B"/>
    <w:rsid w:val="0031631A"/>
    <w:rsid w:val="003167B0"/>
    <w:rsid w:val="003169D6"/>
    <w:rsid w:val="00316C61"/>
    <w:rsid w:val="00317C2D"/>
    <w:rsid w:val="00317F09"/>
    <w:rsid w:val="003203BA"/>
    <w:rsid w:val="003207DB"/>
    <w:rsid w:val="00320B91"/>
    <w:rsid w:val="00321638"/>
    <w:rsid w:val="00321D5F"/>
    <w:rsid w:val="00321E2E"/>
    <w:rsid w:val="0032225C"/>
    <w:rsid w:val="0032246D"/>
    <w:rsid w:val="0032275A"/>
    <w:rsid w:val="00322907"/>
    <w:rsid w:val="00322963"/>
    <w:rsid w:val="00323ADF"/>
    <w:rsid w:val="00324C4F"/>
    <w:rsid w:val="0032522F"/>
    <w:rsid w:val="00325CA8"/>
    <w:rsid w:val="00326027"/>
    <w:rsid w:val="00326119"/>
    <w:rsid w:val="0032655E"/>
    <w:rsid w:val="003267D7"/>
    <w:rsid w:val="003268BA"/>
    <w:rsid w:val="00326B9D"/>
    <w:rsid w:val="00326F47"/>
    <w:rsid w:val="00327A1F"/>
    <w:rsid w:val="00327CBE"/>
    <w:rsid w:val="00327E68"/>
    <w:rsid w:val="003300B8"/>
    <w:rsid w:val="0033021B"/>
    <w:rsid w:val="0033075C"/>
    <w:rsid w:val="00330CB3"/>
    <w:rsid w:val="003310F9"/>
    <w:rsid w:val="0033194F"/>
    <w:rsid w:val="0033220B"/>
    <w:rsid w:val="00332766"/>
    <w:rsid w:val="00333C0E"/>
    <w:rsid w:val="0033429B"/>
    <w:rsid w:val="003345BF"/>
    <w:rsid w:val="0033485D"/>
    <w:rsid w:val="00334F44"/>
    <w:rsid w:val="00335A27"/>
    <w:rsid w:val="00335D80"/>
    <w:rsid w:val="00336118"/>
    <w:rsid w:val="0033629D"/>
    <w:rsid w:val="003368C6"/>
    <w:rsid w:val="00336937"/>
    <w:rsid w:val="0033725C"/>
    <w:rsid w:val="00337476"/>
    <w:rsid w:val="00337B1E"/>
    <w:rsid w:val="00337B28"/>
    <w:rsid w:val="003401AA"/>
    <w:rsid w:val="00340621"/>
    <w:rsid w:val="00340A3D"/>
    <w:rsid w:val="00340A49"/>
    <w:rsid w:val="00340E58"/>
    <w:rsid w:val="00341A32"/>
    <w:rsid w:val="00341CD2"/>
    <w:rsid w:val="00341D41"/>
    <w:rsid w:val="0034233B"/>
    <w:rsid w:val="00342BDE"/>
    <w:rsid w:val="003430AB"/>
    <w:rsid w:val="00344109"/>
    <w:rsid w:val="003441C1"/>
    <w:rsid w:val="00344701"/>
    <w:rsid w:val="00344706"/>
    <w:rsid w:val="00344726"/>
    <w:rsid w:val="00345A63"/>
    <w:rsid w:val="00345BCF"/>
    <w:rsid w:val="003462F6"/>
    <w:rsid w:val="0034708F"/>
    <w:rsid w:val="00347E5D"/>
    <w:rsid w:val="0035041E"/>
    <w:rsid w:val="00350CFC"/>
    <w:rsid w:val="003512AF"/>
    <w:rsid w:val="003516DD"/>
    <w:rsid w:val="00351E20"/>
    <w:rsid w:val="003520B8"/>
    <w:rsid w:val="003522E4"/>
    <w:rsid w:val="00353304"/>
    <w:rsid w:val="00353DF7"/>
    <w:rsid w:val="0035574A"/>
    <w:rsid w:val="00355801"/>
    <w:rsid w:val="00355916"/>
    <w:rsid w:val="00355BD8"/>
    <w:rsid w:val="00355E9E"/>
    <w:rsid w:val="0035681E"/>
    <w:rsid w:val="003568A9"/>
    <w:rsid w:val="003568AE"/>
    <w:rsid w:val="00356923"/>
    <w:rsid w:val="00356C71"/>
    <w:rsid w:val="00356CB4"/>
    <w:rsid w:val="00356FA2"/>
    <w:rsid w:val="0035706D"/>
    <w:rsid w:val="00357579"/>
    <w:rsid w:val="00357A4C"/>
    <w:rsid w:val="003601AE"/>
    <w:rsid w:val="0036035F"/>
    <w:rsid w:val="0036057D"/>
    <w:rsid w:val="00360EA5"/>
    <w:rsid w:val="0036160D"/>
    <w:rsid w:val="00361738"/>
    <w:rsid w:val="00361E1F"/>
    <w:rsid w:val="0036207B"/>
    <w:rsid w:val="00362196"/>
    <w:rsid w:val="0036229A"/>
    <w:rsid w:val="00362502"/>
    <w:rsid w:val="00362CD9"/>
    <w:rsid w:val="0036308E"/>
    <w:rsid w:val="0036314B"/>
    <w:rsid w:val="003633D4"/>
    <w:rsid w:val="00363DC2"/>
    <w:rsid w:val="00363E9A"/>
    <w:rsid w:val="00363F0A"/>
    <w:rsid w:val="00364261"/>
    <w:rsid w:val="003643CB"/>
    <w:rsid w:val="003646E9"/>
    <w:rsid w:val="00364727"/>
    <w:rsid w:val="00364C0B"/>
    <w:rsid w:val="003652AF"/>
    <w:rsid w:val="00365375"/>
    <w:rsid w:val="00365E23"/>
    <w:rsid w:val="003664CF"/>
    <w:rsid w:val="00366E56"/>
    <w:rsid w:val="003670F7"/>
    <w:rsid w:val="00367A57"/>
    <w:rsid w:val="003702E7"/>
    <w:rsid w:val="0037093B"/>
    <w:rsid w:val="00370DBE"/>
    <w:rsid w:val="00370EDD"/>
    <w:rsid w:val="003725CE"/>
    <w:rsid w:val="00372E3C"/>
    <w:rsid w:val="0037322F"/>
    <w:rsid w:val="00373694"/>
    <w:rsid w:val="00373EE2"/>
    <w:rsid w:val="00374239"/>
    <w:rsid w:val="0037423E"/>
    <w:rsid w:val="003744FE"/>
    <w:rsid w:val="00374B70"/>
    <w:rsid w:val="003759FC"/>
    <w:rsid w:val="00375B0B"/>
    <w:rsid w:val="00376186"/>
    <w:rsid w:val="003762E6"/>
    <w:rsid w:val="003765F8"/>
    <w:rsid w:val="00377FE5"/>
    <w:rsid w:val="003803AC"/>
    <w:rsid w:val="0038059A"/>
    <w:rsid w:val="00380898"/>
    <w:rsid w:val="0038111B"/>
    <w:rsid w:val="0038144A"/>
    <w:rsid w:val="00381E72"/>
    <w:rsid w:val="00382C46"/>
    <w:rsid w:val="00382DB6"/>
    <w:rsid w:val="00383426"/>
    <w:rsid w:val="00383D9B"/>
    <w:rsid w:val="00384CCD"/>
    <w:rsid w:val="0038520F"/>
    <w:rsid w:val="00385557"/>
    <w:rsid w:val="00385848"/>
    <w:rsid w:val="00385D65"/>
    <w:rsid w:val="003863AD"/>
    <w:rsid w:val="00386BC0"/>
    <w:rsid w:val="00386DC1"/>
    <w:rsid w:val="00386F5A"/>
    <w:rsid w:val="00387480"/>
    <w:rsid w:val="0039025E"/>
    <w:rsid w:val="00390319"/>
    <w:rsid w:val="00390374"/>
    <w:rsid w:val="00391582"/>
    <w:rsid w:val="003920AC"/>
    <w:rsid w:val="00392589"/>
    <w:rsid w:val="0039288B"/>
    <w:rsid w:val="0039354D"/>
    <w:rsid w:val="0039408E"/>
    <w:rsid w:val="00394233"/>
    <w:rsid w:val="003948A0"/>
    <w:rsid w:val="003949D0"/>
    <w:rsid w:val="00394A4C"/>
    <w:rsid w:val="00394A50"/>
    <w:rsid w:val="003957D6"/>
    <w:rsid w:val="00395991"/>
    <w:rsid w:val="00395C82"/>
    <w:rsid w:val="00395CD7"/>
    <w:rsid w:val="00395E12"/>
    <w:rsid w:val="00396657"/>
    <w:rsid w:val="00396C56"/>
    <w:rsid w:val="00396E37"/>
    <w:rsid w:val="00396EE9"/>
    <w:rsid w:val="00397457"/>
    <w:rsid w:val="00397B36"/>
    <w:rsid w:val="00397F88"/>
    <w:rsid w:val="003A05EA"/>
    <w:rsid w:val="003A0932"/>
    <w:rsid w:val="003A0A8D"/>
    <w:rsid w:val="003A0C8A"/>
    <w:rsid w:val="003A0FD0"/>
    <w:rsid w:val="003A1167"/>
    <w:rsid w:val="003A1332"/>
    <w:rsid w:val="003A1435"/>
    <w:rsid w:val="003A1FE7"/>
    <w:rsid w:val="003A39EE"/>
    <w:rsid w:val="003A3D87"/>
    <w:rsid w:val="003A44AE"/>
    <w:rsid w:val="003A4995"/>
    <w:rsid w:val="003A49F7"/>
    <w:rsid w:val="003A4B63"/>
    <w:rsid w:val="003A4F7D"/>
    <w:rsid w:val="003A524D"/>
    <w:rsid w:val="003A5299"/>
    <w:rsid w:val="003A5437"/>
    <w:rsid w:val="003A56C5"/>
    <w:rsid w:val="003A57DC"/>
    <w:rsid w:val="003A5CB2"/>
    <w:rsid w:val="003A5E46"/>
    <w:rsid w:val="003A6407"/>
    <w:rsid w:val="003A6E4E"/>
    <w:rsid w:val="003A72DF"/>
    <w:rsid w:val="003A744A"/>
    <w:rsid w:val="003A75BF"/>
    <w:rsid w:val="003A768C"/>
    <w:rsid w:val="003A7799"/>
    <w:rsid w:val="003A786A"/>
    <w:rsid w:val="003A7C00"/>
    <w:rsid w:val="003B06BC"/>
    <w:rsid w:val="003B0BAC"/>
    <w:rsid w:val="003B0BC7"/>
    <w:rsid w:val="003B0BCD"/>
    <w:rsid w:val="003B0BD9"/>
    <w:rsid w:val="003B1999"/>
    <w:rsid w:val="003B1A50"/>
    <w:rsid w:val="003B2109"/>
    <w:rsid w:val="003B2AF4"/>
    <w:rsid w:val="003B3E42"/>
    <w:rsid w:val="003B3ED4"/>
    <w:rsid w:val="003B5998"/>
    <w:rsid w:val="003B6D67"/>
    <w:rsid w:val="003B7066"/>
    <w:rsid w:val="003B75E1"/>
    <w:rsid w:val="003C071B"/>
    <w:rsid w:val="003C1380"/>
    <w:rsid w:val="003C29FC"/>
    <w:rsid w:val="003C2AF9"/>
    <w:rsid w:val="003C3024"/>
    <w:rsid w:val="003C3ED6"/>
    <w:rsid w:val="003C3F21"/>
    <w:rsid w:val="003C55BB"/>
    <w:rsid w:val="003C60AD"/>
    <w:rsid w:val="003C623D"/>
    <w:rsid w:val="003C64F8"/>
    <w:rsid w:val="003C6EA4"/>
    <w:rsid w:val="003C71B2"/>
    <w:rsid w:val="003C7273"/>
    <w:rsid w:val="003C7E96"/>
    <w:rsid w:val="003D024E"/>
    <w:rsid w:val="003D0B3A"/>
    <w:rsid w:val="003D1871"/>
    <w:rsid w:val="003D1939"/>
    <w:rsid w:val="003D1EE2"/>
    <w:rsid w:val="003D27F1"/>
    <w:rsid w:val="003D2E8C"/>
    <w:rsid w:val="003D3334"/>
    <w:rsid w:val="003D3B65"/>
    <w:rsid w:val="003D3EF3"/>
    <w:rsid w:val="003D547C"/>
    <w:rsid w:val="003D54CF"/>
    <w:rsid w:val="003D57C4"/>
    <w:rsid w:val="003D62C2"/>
    <w:rsid w:val="003D639E"/>
    <w:rsid w:val="003D6B76"/>
    <w:rsid w:val="003D6C38"/>
    <w:rsid w:val="003D6F7D"/>
    <w:rsid w:val="003D6FC9"/>
    <w:rsid w:val="003D7216"/>
    <w:rsid w:val="003D7926"/>
    <w:rsid w:val="003D7DBF"/>
    <w:rsid w:val="003E0187"/>
    <w:rsid w:val="003E097F"/>
    <w:rsid w:val="003E1BA6"/>
    <w:rsid w:val="003E2BCC"/>
    <w:rsid w:val="003E2E4F"/>
    <w:rsid w:val="003E3352"/>
    <w:rsid w:val="003E3964"/>
    <w:rsid w:val="003E42CE"/>
    <w:rsid w:val="003E4940"/>
    <w:rsid w:val="003E4BCC"/>
    <w:rsid w:val="003E4DB7"/>
    <w:rsid w:val="003E4E8F"/>
    <w:rsid w:val="003E4FB4"/>
    <w:rsid w:val="003E640F"/>
    <w:rsid w:val="003E6629"/>
    <w:rsid w:val="003E77AB"/>
    <w:rsid w:val="003E7D58"/>
    <w:rsid w:val="003F02A2"/>
    <w:rsid w:val="003F0432"/>
    <w:rsid w:val="003F0B11"/>
    <w:rsid w:val="003F0DC1"/>
    <w:rsid w:val="003F1142"/>
    <w:rsid w:val="003F1161"/>
    <w:rsid w:val="003F16EA"/>
    <w:rsid w:val="003F1767"/>
    <w:rsid w:val="003F2A82"/>
    <w:rsid w:val="003F33E4"/>
    <w:rsid w:val="003F3A7D"/>
    <w:rsid w:val="003F3DA7"/>
    <w:rsid w:val="003F5017"/>
    <w:rsid w:val="003F56E3"/>
    <w:rsid w:val="003F5E81"/>
    <w:rsid w:val="003F636F"/>
    <w:rsid w:val="003F6419"/>
    <w:rsid w:val="003F687A"/>
    <w:rsid w:val="003F6CBF"/>
    <w:rsid w:val="003F7464"/>
    <w:rsid w:val="003F7770"/>
    <w:rsid w:val="00400A81"/>
    <w:rsid w:val="0040103F"/>
    <w:rsid w:val="0040107C"/>
    <w:rsid w:val="004011E3"/>
    <w:rsid w:val="0040152C"/>
    <w:rsid w:val="00401ABF"/>
    <w:rsid w:val="0040486E"/>
    <w:rsid w:val="00404C6E"/>
    <w:rsid w:val="00405833"/>
    <w:rsid w:val="004058E4"/>
    <w:rsid w:val="004059C0"/>
    <w:rsid w:val="00405F6D"/>
    <w:rsid w:val="00406187"/>
    <w:rsid w:val="00406471"/>
    <w:rsid w:val="004075CB"/>
    <w:rsid w:val="00407FEF"/>
    <w:rsid w:val="00411096"/>
    <w:rsid w:val="0041130F"/>
    <w:rsid w:val="0041187E"/>
    <w:rsid w:val="00411979"/>
    <w:rsid w:val="00411BEA"/>
    <w:rsid w:val="00412D4F"/>
    <w:rsid w:val="004130FF"/>
    <w:rsid w:val="004131E3"/>
    <w:rsid w:val="00413DEC"/>
    <w:rsid w:val="004146F4"/>
    <w:rsid w:val="00414AFE"/>
    <w:rsid w:val="00414C71"/>
    <w:rsid w:val="004152BE"/>
    <w:rsid w:val="00415716"/>
    <w:rsid w:val="004158E0"/>
    <w:rsid w:val="00415CDA"/>
    <w:rsid w:val="00415EFF"/>
    <w:rsid w:val="004162EB"/>
    <w:rsid w:val="00416BD7"/>
    <w:rsid w:val="00416CFB"/>
    <w:rsid w:val="00417351"/>
    <w:rsid w:val="0042117E"/>
    <w:rsid w:val="00421F6B"/>
    <w:rsid w:val="00423210"/>
    <w:rsid w:val="004241D8"/>
    <w:rsid w:val="00424CEF"/>
    <w:rsid w:val="004252D7"/>
    <w:rsid w:val="00425B67"/>
    <w:rsid w:val="00425C9D"/>
    <w:rsid w:val="00425DB5"/>
    <w:rsid w:val="004267EA"/>
    <w:rsid w:val="0042680E"/>
    <w:rsid w:val="0042694B"/>
    <w:rsid w:val="00426975"/>
    <w:rsid w:val="004272DA"/>
    <w:rsid w:val="00427C49"/>
    <w:rsid w:val="004317F0"/>
    <w:rsid w:val="00431AD4"/>
    <w:rsid w:val="0043247A"/>
    <w:rsid w:val="0043298F"/>
    <w:rsid w:val="00432EBB"/>
    <w:rsid w:val="004335AE"/>
    <w:rsid w:val="00433674"/>
    <w:rsid w:val="00433739"/>
    <w:rsid w:val="0043394B"/>
    <w:rsid w:val="00433AF5"/>
    <w:rsid w:val="00433E36"/>
    <w:rsid w:val="00433ECD"/>
    <w:rsid w:val="00434407"/>
    <w:rsid w:val="00434F3D"/>
    <w:rsid w:val="00435312"/>
    <w:rsid w:val="0043554A"/>
    <w:rsid w:val="00435AF5"/>
    <w:rsid w:val="00435F66"/>
    <w:rsid w:val="0043725A"/>
    <w:rsid w:val="004378E4"/>
    <w:rsid w:val="00440847"/>
    <w:rsid w:val="00440CF5"/>
    <w:rsid w:val="004419F2"/>
    <w:rsid w:val="00441AFC"/>
    <w:rsid w:val="00441DA3"/>
    <w:rsid w:val="00442981"/>
    <w:rsid w:val="00442C14"/>
    <w:rsid w:val="00443005"/>
    <w:rsid w:val="00443568"/>
    <w:rsid w:val="004436F7"/>
    <w:rsid w:val="00443A7E"/>
    <w:rsid w:val="00443C83"/>
    <w:rsid w:val="0044447B"/>
    <w:rsid w:val="00444745"/>
    <w:rsid w:val="0044489A"/>
    <w:rsid w:val="0044499D"/>
    <w:rsid w:val="00445321"/>
    <w:rsid w:val="00445929"/>
    <w:rsid w:val="0044598A"/>
    <w:rsid w:val="0044632B"/>
    <w:rsid w:val="00446F45"/>
    <w:rsid w:val="0044720F"/>
    <w:rsid w:val="004475B5"/>
    <w:rsid w:val="0044782D"/>
    <w:rsid w:val="00450D3F"/>
    <w:rsid w:val="00450FEE"/>
    <w:rsid w:val="00451084"/>
    <w:rsid w:val="00451AFD"/>
    <w:rsid w:val="00451D8A"/>
    <w:rsid w:val="00451DC0"/>
    <w:rsid w:val="00452311"/>
    <w:rsid w:val="00452475"/>
    <w:rsid w:val="00452533"/>
    <w:rsid w:val="004534F7"/>
    <w:rsid w:val="00453664"/>
    <w:rsid w:val="00453C89"/>
    <w:rsid w:val="00454431"/>
    <w:rsid w:val="00454719"/>
    <w:rsid w:val="00454CE8"/>
    <w:rsid w:val="00456220"/>
    <w:rsid w:val="00456653"/>
    <w:rsid w:val="00456D9D"/>
    <w:rsid w:val="00456EB1"/>
    <w:rsid w:val="00457999"/>
    <w:rsid w:val="00457C5C"/>
    <w:rsid w:val="00457CF9"/>
    <w:rsid w:val="0046046B"/>
    <w:rsid w:val="00460A15"/>
    <w:rsid w:val="004613A1"/>
    <w:rsid w:val="00461537"/>
    <w:rsid w:val="00461DE5"/>
    <w:rsid w:val="00461DFE"/>
    <w:rsid w:val="0046233F"/>
    <w:rsid w:val="00462E05"/>
    <w:rsid w:val="004630C1"/>
    <w:rsid w:val="00463600"/>
    <w:rsid w:val="00464D5E"/>
    <w:rsid w:val="00464E53"/>
    <w:rsid w:val="004655CD"/>
    <w:rsid w:val="00465D47"/>
    <w:rsid w:val="00466468"/>
    <w:rsid w:val="00466D2F"/>
    <w:rsid w:val="00466FC3"/>
    <w:rsid w:val="004673E4"/>
    <w:rsid w:val="00470235"/>
    <w:rsid w:val="00470595"/>
    <w:rsid w:val="0047076E"/>
    <w:rsid w:val="00470887"/>
    <w:rsid w:val="004709C5"/>
    <w:rsid w:val="00470CF4"/>
    <w:rsid w:val="00470FC6"/>
    <w:rsid w:val="00471EB2"/>
    <w:rsid w:val="0047214E"/>
    <w:rsid w:val="004725E3"/>
    <w:rsid w:val="0047312A"/>
    <w:rsid w:val="0047356D"/>
    <w:rsid w:val="004736A5"/>
    <w:rsid w:val="004738A3"/>
    <w:rsid w:val="004746CC"/>
    <w:rsid w:val="00474B8B"/>
    <w:rsid w:val="00474F56"/>
    <w:rsid w:val="00475F4A"/>
    <w:rsid w:val="00475F8F"/>
    <w:rsid w:val="00476B0E"/>
    <w:rsid w:val="0047725E"/>
    <w:rsid w:val="00477C04"/>
    <w:rsid w:val="004809F9"/>
    <w:rsid w:val="00481086"/>
    <w:rsid w:val="00481138"/>
    <w:rsid w:val="0048176C"/>
    <w:rsid w:val="00482839"/>
    <w:rsid w:val="00482DE6"/>
    <w:rsid w:val="00483154"/>
    <w:rsid w:val="004839BB"/>
    <w:rsid w:val="004844BB"/>
    <w:rsid w:val="00484687"/>
    <w:rsid w:val="00484A2A"/>
    <w:rsid w:val="00484A66"/>
    <w:rsid w:val="00485DA2"/>
    <w:rsid w:val="00485E3C"/>
    <w:rsid w:val="00486671"/>
    <w:rsid w:val="00486991"/>
    <w:rsid w:val="00486D5A"/>
    <w:rsid w:val="0048716C"/>
    <w:rsid w:val="0048741D"/>
    <w:rsid w:val="0049077D"/>
    <w:rsid w:val="00490FFC"/>
    <w:rsid w:val="004911AE"/>
    <w:rsid w:val="00491736"/>
    <w:rsid w:val="00492102"/>
    <w:rsid w:val="004925A3"/>
    <w:rsid w:val="0049348B"/>
    <w:rsid w:val="004937CC"/>
    <w:rsid w:val="00494B0B"/>
    <w:rsid w:val="00494B1F"/>
    <w:rsid w:val="0049541B"/>
    <w:rsid w:val="00495ABD"/>
    <w:rsid w:val="0049605B"/>
    <w:rsid w:val="00496169"/>
    <w:rsid w:val="004961CE"/>
    <w:rsid w:val="00496691"/>
    <w:rsid w:val="004970A4"/>
    <w:rsid w:val="00497499"/>
    <w:rsid w:val="004976AD"/>
    <w:rsid w:val="004976F6"/>
    <w:rsid w:val="00497935"/>
    <w:rsid w:val="004A02D0"/>
    <w:rsid w:val="004A03AE"/>
    <w:rsid w:val="004A0F0C"/>
    <w:rsid w:val="004A1375"/>
    <w:rsid w:val="004A2736"/>
    <w:rsid w:val="004A2B47"/>
    <w:rsid w:val="004A4ADC"/>
    <w:rsid w:val="004A4B20"/>
    <w:rsid w:val="004A5E4E"/>
    <w:rsid w:val="004A60F4"/>
    <w:rsid w:val="004A61DD"/>
    <w:rsid w:val="004A6205"/>
    <w:rsid w:val="004A6DE3"/>
    <w:rsid w:val="004A7C62"/>
    <w:rsid w:val="004B0744"/>
    <w:rsid w:val="004B0B4A"/>
    <w:rsid w:val="004B14CE"/>
    <w:rsid w:val="004B1AEE"/>
    <w:rsid w:val="004B2E92"/>
    <w:rsid w:val="004B3C73"/>
    <w:rsid w:val="004B3F20"/>
    <w:rsid w:val="004B3F6C"/>
    <w:rsid w:val="004B44DC"/>
    <w:rsid w:val="004B46E8"/>
    <w:rsid w:val="004B5418"/>
    <w:rsid w:val="004B55EC"/>
    <w:rsid w:val="004B5AA8"/>
    <w:rsid w:val="004B5DAA"/>
    <w:rsid w:val="004B5FE9"/>
    <w:rsid w:val="004B69A7"/>
    <w:rsid w:val="004B71D6"/>
    <w:rsid w:val="004B76B0"/>
    <w:rsid w:val="004C0027"/>
    <w:rsid w:val="004C0537"/>
    <w:rsid w:val="004C0F00"/>
    <w:rsid w:val="004C1057"/>
    <w:rsid w:val="004C12FC"/>
    <w:rsid w:val="004C1315"/>
    <w:rsid w:val="004C1AA2"/>
    <w:rsid w:val="004C1B29"/>
    <w:rsid w:val="004C1EDB"/>
    <w:rsid w:val="004C207D"/>
    <w:rsid w:val="004C2A3E"/>
    <w:rsid w:val="004C2C50"/>
    <w:rsid w:val="004C3625"/>
    <w:rsid w:val="004C3BF1"/>
    <w:rsid w:val="004C3C6C"/>
    <w:rsid w:val="004C40EF"/>
    <w:rsid w:val="004C430F"/>
    <w:rsid w:val="004C49B8"/>
    <w:rsid w:val="004C4C80"/>
    <w:rsid w:val="004C52EA"/>
    <w:rsid w:val="004C5E87"/>
    <w:rsid w:val="004C61E2"/>
    <w:rsid w:val="004C659F"/>
    <w:rsid w:val="004C74E0"/>
    <w:rsid w:val="004C7C0B"/>
    <w:rsid w:val="004D02C2"/>
    <w:rsid w:val="004D0A91"/>
    <w:rsid w:val="004D0D54"/>
    <w:rsid w:val="004D0EB1"/>
    <w:rsid w:val="004D1C3C"/>
    <w:rsid w:val="004D1FA1"/>
    <w:rsid w:val="004D2150"/>
    <w:rsid w:val="004D235C"/>
    <w:rsid w:val="004D26BA"/>
    <w:rsid w:val="004D34BD"/>
    <w:rsid w:val="004D368D"/>
    <w:rsid w:val="004D38BA"/>
    <w:rsid w:val="004D3945"/>
    <w:rsid w:val="004D3C54"/>
    <w:rsid w:val="004D3E3D"/>
    <w:rsid w:val="004D47BA"/>
    <w:rsid w:val="004D587E"/>
    <w:rsid w:val="004D59CC"/>
    <w:rsid w:val="004D5FAF"/>
    <w:rsid w:val="004D6085"/>
    <w:rsid w:val="004D6BFA"/>
    <w:rsid w:val="004D6F45"/>
    <w:rsid w:val="004D6FB1"/>
    <w:rsid w:val="004D7372"/>
    <w:rsid w:val="004E0E28"/>
    <w:rsid w:val="004E0F55"/>
    <w:rsid w:val="004E161D"/>
    <w:rsid w:val="004E1B54"/>
    <w:rsid w:val="004E1DCA"/>
    <w:rsid w:val="004E27A7"/>
    <w:rsid w:val="004E331B"/>
    <w:rsid w:val="004E4284"/>
    <w:rsid w:val="004E4545"/>
    <w:rsid w:val="004E51A1"/>
    <w:rsid w:val="004E543E"/>
    <w:rsid w:val="004E6A7B"/>
    <w:rsid w:val="004E7281"/>
    <w:rsid w:val="004E784C"/>
    <w:rsid w:val="004F12EA"/>
    <w:rsid w:val="004F16A7"/>
    <w:rsid w:val="004F1A18"/>
    <w:rsid w:val="004F257B"/>
    <w:rsid w:val="004F2AE9"/>
    <w:rsid w:val="004F2B4D"/>
    <w:rsid w:val="004F2F88"/>
    <w:rsid w:val="004F33F3"/>
    <w:rsid w:val="004F37FE"/>
    <w:rsid w:val="004F544D"/>
    <w:rsid w:val="004F54C8"/>
    <w:rsid w:val="004F5A1F"/>
    <w:rsid w:val="004F5C7D"/>
    <w:rsid w:val="004F64A7"/>
    <w:rsid w:val="004F6709"/>
    <w:rsid w:val="004F6849"/>
    <w:rsid w:val="004F6D0A"/>
    <w:rsid w:val="004F7F6D"/>
    <w:rsid w:val="00500116"/>
    <w:rsid w:val="00500269"/>
    <w:rsid w:val="005005B6"/>
    <w:rsid w:val="00500D5A"/>
    <w:rsid w:val="0050185E"/>
    <w:rsid w:val="005028D6"/>
    <w:rsid w:val="00502ADA"/>
    <w:rsid w:val="005034AC"/>
    <w:rsid w:val="00503F00"/>
    <w:rsid w:val="00504838"/>
    <w:rsid w:val="00504C7A"/>
    <w:rsid w:val="005059F5"/>
    <w:rsid w:val="00506ADD"/>
    <w:rsid w:val="00507AF1"/>
    <w:rsid w:val="00507B94"/>
    <w:rsid w:val="00507EC3"/>
    <w:rsid w:val="00507ECB"/>
    <w:rsid w:val="0051064F"/>
    <w:rsid w:val="005106F5"/>
    <w:rsid w:val="00510AA4"/>
    <w:rsid w:val="00510C2D"/>
    <w:rsid w:val="00511242"/>
    <w:rsid w:val="00512713"/>
    <w:rsid w:val="00512A70"/>
    <w:rsid w:val="00512FEA"/>
    <w:rsid w:val="005132D7"/>
    <w:rsid w:val="005134EF"/>
    <w:rsid w:val="00513503"/>
    <w:rsid w:val="0051352D"/>
    <w:rsid w:val="00513618"/>
    <w:rsid w:val="00513C19"/>
    <w:rsid w:val="005146B3"/>
    <w:rsid w:val="0051471C"/>
    <w:rsid w:val="00515578"/>
    <w:rsid w:val="0051581D"/>
    <w:rsid w:val="00515B4D"/>
    <w:rsid w:val="00515E55"/>
    <w:rsid w:val="00516DC0"/>
    <w:rsid w:val="0051714B"/>
    <w:rsid w:val="00517AD0"/>
    <w:rsid w:val="00517C8C"/>
    <w:rsid w:val="00520000"/>
    <w:rsid w:val="00521EE5"/>
    <w:rsid w:val="00522318"/>
    <w:rsid w:val="0052254D"/>
    <w:rsid w:val="005229DD"/>
    <w:rsid w:val="00522E02"/>
    <w:rsid w:val="005233FD"/>
    <w:rsid w:val="00523AA5"/>
    <w:rsid w:val="00523CBB"/>
    <w:rsid w:val="00524034"/>
    <w:rsid w:val="0052526F"/>
    <w:rsid w:val="005254BC"/>
    <w:rsid w:val="00525665"/>
    <w:rsid w:val="005269B7"/>
    <w:rsid w:val="00526CFF"/>
    <w:rsid w:val="005275C2"/>
    <w:rsid w:val="00527656"/>
    <w:rsid w:val="00527EE8"/>
    <w:rsid w:val="005300CA"/>
    <w:rsid w:val="00530EBF"/>
    <w:rsid w:val="00531D3E"/>
    <w:rsid w:val="00532708"/>
    <w:rsid w:val="00533568"/>
    <w:rsid w:val="00534859"/>
    <w:rsid w:val="00534966"/>
    <w:rsid w:val="005349F6"/>
    <w:rsid w:val="00534A56"/>
    <w:rsid w:val="0053518B"/>
    <w:rsid w:val="00535EB5"/>
    <w:rsid w:val="0053679E"/>
    <w:rsid w:val="005369D6"/>
    <w:rsid w:val="005369DF"/>
    <w:rsid w:val="00536BF5"/>
    <w:rsid w:val="00536E46"/>
    <w:rsid w:val="0053738A"/>
    <w:rsid w:val="00537909"/>
    <w:rsid w:val="0054053F"/>
    <w:rsid w:val="0054129B"/>
    <w:rsid w:val="005414B5"/>
    <w:rsid w:val="00541EF4"/>
    <w:rsid w:val="00542371"/>
    <w:rsid w:val="00542608"/>
    <w:rsid w:val="005426A2"/>
    <w:rsid w:val="0054353F"/>
    <w:rsid w:val="00544C45"/>
    <w:rsid w:val="00545398"/>
    <w:rsid w:val="00545A8A"/>
    <w:rsid w:val="00545E12"/>
    <w:rsid w:val="0054617B"/>
    <w:rsid w:val="00546785"/>
    <w:rsid w:val="00546E99"/>
    <w:rsid w:val="005470AA"/>
    <w:rsid w:val="0054743B"/>
    <w:rsid w:val="00547547"/>
    <w:rsid w:val="0055047A"/>
    <w:rsid w:val="00550B7B"/>
    <w:rsid w:val="00550E06"/>
    <w:rsid w:val="00551305"/>
    <w:rsid w:val="00551583"/>
    <w:rsid w:val="00553032"/>
    <w:rsid w:val="0055352D"/>
    <w:rsid w:val="0055389E"/>
    <w:rsid w:val="00553A34"/>
    <w:rsid w:val="00553F51"/>
    <w:rsid w:val="00554671"/>
    <w:rsid w:val="00554B5B"/>
    <w:rsid w:val="0055505F"/>
    <w:rsid w:val="005550BA"/>
    <w:rsid w:val="00555253"/>
    <w:rsid w:val="0055586B"/>
    <w:rsid w:val="00555B03"/>
    <w:rsid w:val="00556815"/>
    <w:rsid w:val="005568D5"/>
    <w:rsid w:val="00556B27"/>
    <w:rsid w:val="00556C99"/>
    <w:rsid w:val="00556E9A"/>
    <w:rsid w:val="00557275"/>
    <w:rsid w:val="005577ED"/>
    <w:rsid w:val="0056033B"/>
    <w:rsid w:val="00560AFD"/>
    <w:rsid w:val="0056185C"/>
    <w:rsid w:val="0056224B"/>
    <w:rsid w:val="005627C3"/>
    <w:rsid w:val="00562A90"/>
    <w:rsid w:val="00563311"/>
    <w:rsid w:val="005645FA"/>
    <w:rsid w:val="005646F9"/>
    <w:rsid w:val="005648CD"/>
    <w:rsid w:val="005655BD"/>
    <w:rsid w:val="00565615"/>
    <w:rsid w:val="00565A48"/>
    <w:rsid w:val="00566794"/>
    <w:rsid w:val="00566AAC"/>
    <w:rsid w:val="00566C89"/>
    <w:rsid w:val="00566C8E"/>
    <w:rsid w:val="00566DB4"/>
    <w:rsid w:val="00567452"/>
    <w:rsid w:val="00567A90"/>
    <w:rsid w:val="005705A2"/>
    <w:rsid w:val="005708FF"/>
    <w:rsid w:val="00571759"/>
    <w:rsid w:val="0057196F"/>
    <w:rsid w:val="00571ADD"/>
    <w:rsid w:val="00572180"/>
    <w:rsid w:val="00572181"/>
    <w:rsid w:val="00573362"/>
    <w:rsid w:val="00573576"/>
    <w:rsid w:val="00573F0D"/>
    <w:rsid w:val="00573F87"/>
    <w:rsid w:val="00573FED"/>
    <w:rsid w:val="00574221"/>
    <w:rsid w:val="00574B12"/>
    <w:rsid w:val="00574D4D"/>
    <w:rsid w:val="005752D4"/>
    <w:rsid w:val="00575384"/>
    <w:rsid w:val="005755BC"/>
    <w:rsid w:val="00575997"/>
    <w:rsid w:val="00575C68"/>
    <w:rsid w:val="00576686"/>
    <w:rsid w:val="0057673F"/>
    <w:rsid w:val="00576A93"/>
    <w:rsid w:val="00577394"/>
    <w:rsid w:val="005777A6"/>
    <w:rsid w:val="00577CBD"/>
    <w:rsid w:val="00577CEA"/>
    <w:rsid w:val="00580004"/>
    <w:rsid w:val="005801C7"/>
    <w:rsid w:val="00580BAF"/>
    <w:rsid w:val="00580F46"/>
    <w:rsid w:val="00581099"/>
    <w:rsid w:val="005810C2"/>
    <w:rsid w:val="00581113"/>
    <w:rsid w:val="0058140D"/>
    <w:rsid w:val="00581E17"/>
    <w:rsid w:val="0058292A"/>
    <w:rsid w:val="005836F6"/>
    <w:rsid w:val="005838A3"/>
    <w:rsid w:val="00583922"/>
    <w:rsid w:val="00583AF3"/>
    <w:rsid w:val="00583B3E"/>
    <w:rsid w:val="00584382"/>
    <w:rsid w:val="00584995"/>
    <w:rsid w:val="005849EA"/>
    <w:rsid w:val="00585C3F"/>
    <w:rsid w:val="00585E76"/>
    <w:rsid w:val="00586127"/>
    <w:rsid w:val="0058664D"/>
    <w:rsid w:val="005867D0"/>
    <w:rsid w:val="00587150"/>
    <w:rsid w:val="005873E6"/>
    <w:rsid w:val="00587D8B"/>
    <w:rsid w:val="00590BBF"/>
    <w:rsid w:val="00590E5F"/>
    <w:rsid w:val="00590E7D"/>
    <w:rsid w:val="0059161E"/>
    <w:rsid w:val="0059168C"/>
    <w:rsid w:val="0059169F"/>
    <w:rsid w:val="00591C55"/>
    <w:rsid w:val="0059202E"/>
    <w:rsid w:val="00592C7C"/>
    <w:rsid w:val="0059300C"/>
    <w:rsid w:val="0059343C"/>
    <w:rsid w:val="00593BED"/>
    <w:rsid w:val="00593CC3"/>
    <w:rsid w:val="00594D04"/>
    <w:rsid w:val="00594F88"/>
    <w:rsid w:val="00594FAE"/>
    <w:rsid w:val="00595393"/>
    <w:rsid w:val="005963E9"/>
    <w:rsid w:val="00596945"/>
    <w:rsid w:val="00596D2F"/>
    <w:rsid w:val="005975BB"/>
    <w:rsid w:val="00597D4C"/>
    <w:rsid w:val="005A00B0"/>
    <w:rsid w:val="005A0358"/>
    <w:rsid w:val="005A0ECC"/>
    <w:rsid w:val="005A0F3E"/>
    <w:rsid w:val="005A0F4F"/>
    <w:rsid w:val="005A1A95"/>
    <w:rsid w:val="005A1EC7"/>
    <w:rsid w:val="005A3624"/>
    <w:rsid w:val="005A37A7"/>
    <w:rsid w:val="005A3B92"/>
    <w:rsid w:val="005A45DA"/>
    <w:rsid w:val="005A4B94"/>
    <w:rsid w:val="005A56B5"/>
    <w:rsid w:val="005A59CB"/>
    <w:rsid w:val="005A649C"/>
    <w:rsid w:val="005A704E"/>
    <w:rsid w:val="005A7317"/>
    <w:rsid w:val="005A73CE"/>
    <w:rsid w:val="005A7BA4"/>
    <w:rsid w:val="005B01CA"/>
    <w:rsid w:val="005B0FF0"/>
    <w:rsid w:val="005B1C43"/>
    <w:rsid w:val="005B26B0"/>
    <w:rsid w:val="005B2AB1"/>
    <w:rsid w:val="005B2AB2"/>
    <w:rsid w:val="005B2CDD"/>
    <w:rsid w:val="005B44CC"/>
    <w:rsid w:val="005B4637"/>
    <w:rsid w:val="005B502E"/>
    <w:rsid w:val="005B5BE8"/>
    <w:rsid w:val="005B5CC2"/>
    <w:rsid w:val="005B63F8"/>
    <w:rsid w:val="005B77AD"/>
    <w:rsid w:val="005C0248"/>
    <w:rsid w:val="005C03F4"/>
    <w:rsid w:val="005C101E"/>
    <w:rsid w:val="005C1E03"/>
    <w:rsid w:val="005C1F30"/>
    <w:rsid w:val="005C27A8"/>
    <w:rsid w:val="005C3674"/>
    <w:rsid w:val="005C36FA"/>
    <w:rsid w:val="005C3FC0"/>
    <w:rsid w:val="005C4432"/>
    <w:rsid w:val="005C46DB"/>
    <w:rsid w:val="005C4E59"/>
    <w:rsid w:val="005C52F4"/>
    <w:rsid w:val="005C5E27"/>
    <w:rsid w:val="005C6868"/>
    <w:rsid w:val="005C72EB"/>
    <w:rsid w:val="005C7522"/>
    <w:rsid w:val="005D0CB9"/>
    <w:rsid w:val="005D1808"/>
    <w:rsid w:val="005D19D2"/>
    <w:rsid w:val="005D24AE"/>
    <w:rsid w:val="005D2B8E"/>
    <w:rsid w:val="005D33AD"/>
    <w:rsid w:val="005D391E"/>
    <w:rsid w:val="005D42AB"/>
    <w:rsid w:val="005D4320"/>
    <w:rsid w:val="005D4634"/>
    <w:rsid w:val="005D474D"/>
    <w:rsid w:val="005D49E3"/>
    <w:rsid w:val="005D5135"/>
    <w:rsid w:val="005D532D"/>
    <w:rsid w:val="005D57B2"/>
    <w:rsid w:val="005D5B17"/>
    <w:rsid w:val="005D6508"/>
    <w:rsid w:val="005D6C2B"/>
    <w:rsid w:val="005D7C25"/>
    <w:rsid w:val="005D7E12"/>
    <w:rsid w:val="005D7E80"/>
    <w:rsid w:val="005E0843"/>
    <w:rsid w:val="005E08CE"/>
    <w:rsid w:val="005E098A"/>
    <w:rsid w:val="005E0AE5"/>
    <w:rsid w:val="005E0CFA"/>
    <w:rsid w:val="005E1B7F"/>
    <w:rsid w:val="005E1EE2"/>
    <w:rsid w:val="005E1EEA"/>
    <w:rsid w:val="005E24B5"/>
    <w:rsid w:val="005E2B74"/>
    <w:rsid w:val="005E2D5E"/>
    <w:rsid w:val="005E2D7D"/>
    <w:rsid w:val="005E308D"/>
    <w:rsid w:val="005E369F"/>
    <w:rsid w:val="005E557E"/>
    <w:rsid w:val="005E5AB4"/>
    <w:rsid w:val="005E6332"/>
    <w:rsid w:val="005E6550"/>
    <w:rsid w:val="005E689F"/>
    <w:rsid w:val="005E74E7"/>
    <w:rsid w:val="005E75BF"/>
    <w:rsid w:val="005E7A73"/>
    <w:rsid w:val="005E7F27"/>
    <w:rsid w:val="005F019F"/>
    <w:rsid w:val="005F08F7"/>
    <w:rsid w:val="005F0E21"/>
    <w:rsid w:val="005F1098"/>
    <w:rsid w:val="005F1159"/>
    <w:rsid w:val="005F134B"/>
    <w:rsid w:val="005F1434"/>
    <w:rsid w:val="005F1F8A"/>
    <w:rsid w:val="005F262D"/>
    <w:rsid w:val="005F2C6E"/>
    <w:rsid w:val="005F2DA9"/>
    <w:rsid w:val="005F2E0D"/>
    <w:rsid w:val="005F2FF3"/>
    <w:rsid w:val="005F33A3"/>
    <w:rsid w:val="005F33DE"/>
    <w:rsid w:val="005F3C86"/>
    <w:rsid w:val="005F3EF0"/>
    <w:rsid w:val="005F4027"/>
    <w:rsid w:val="005F41A6"/>
    <w:rsid w:val="005F4471"/>
    <w:rsid w:val="005F5129"/>
    <w:rsid w:val="005F57B3"/>
    <w:rsid w:val="005F584B"/>
    <w:rsid w:val="005F5BFD"/>
    <w:rsid w:val="005F5D5D"/>
    <w:rsid w:val="005F5ED9"/>
    <w:rsid w:val="005F69C0"/>
    <w:rsid w:val="005F7796"/>
    <w:rsid w:val="005F780A"/>
    <w:rsid w:val="005F7FC8"/>
    <w:rsid w:val="0060033E"/>
    <w:rsid w:val="00600407"/>
    <w:rsid w:val="0060051E"/>
    <w:rsid w:val="006008CB"/>
    <w:rsid w:val="00600D32"/>
    <w:rsid w:val="00600DB0"/>
    <w:rsid w:val="00600DDD"/>
    <w:rsid w:val="00600F99"/>
    <w:rsid w:val="00600FA9"/>
    <w:rsid w:val="0060101A"/>
    <w:rsid w:val="0060110A"/>
    <w:rsid w:val="00601E4D"/>
    <w:rsid w:val="00602A1E"/>
    <w:rsid w:val="006030F4"/>
    <w:rsid w:val="00603928"/>
    <w:rsid w:val="00603B0C"/>
    <w:rsid w:val="00603DFC"/>
    <w:rsid w:val="0060425F"/>
    <w:rsid w:val="006047AD"/>
    <w:rsid w:val="00604CB7"/>
    <w:rsid w:val="00604D59"/>
    <w:rsid w:val="0060542B"/>
    <w:rsid w:val="00605CE9"/>
    <w:rsid w:val="00605DDA"/>
    <w:rsid w:val="00605DED"/>
    <w:rsid w:val="006061A0"/>
    <w:rsid w:val="00606A14"/>
    <w:rsid w:val="00606E86"/>
    <w:rsid w:val="00606F52"/>
    <w:rsid w:val="006072FF"/>
    <w:rsid w:val="006074CF"/>
    <w:rsid w:val="00607A96"/>
    <w:rsid w:val="006104D3"/>
    <w:rsid w:val="00610683"/>
    <w:rsid w:val="00610A2D"/>
    <w:rsid w:val="0061112F"/>
    <w:rsid w:val="0061148A"/>
    <w:rsid w:val="00611581"/>
    <w:rsid w:val="006116E2"/>
    <w:rsid w:val="00611BC0"/>
    <w:rsid w:val="00611DBB"/>
    <w:rsid w:val="00612CD3"/>
    <w:rsid w:val="00612E82"/>
    <w:rsid w:val="00613C93"/>
    <w:rsid w:val="00614418"/>
    <w:rsid w:val="006154AC"/>
    <w:rsid w:val="00615B44"/>
    <w:rsid w:val="00615C23"/>
    <w:rsid w:val="00616CF1"/>
    <w:rsid w:val="0061778D"/>
    <w:rsid w:val="00617A2E"/>
    <w:rsid w:val="00617B61"/>
    <w:rsid w:val="006203E4"/>
    <w:rsid w:val="0062046A"/>
    <w:rsid w:val="006206E3"/>
    <w:rsid w:val="00621065"/>
    <w:rsid w:val="00621761"/>
    <w:rsid w:val="00621B6C"/>
    <w:rsid w:val="00621CAA"/>
    <w:rsid w:val="006224FD"/>
    <w:rsid w:val="00622AE0"/>
    <w:rsid w:val="00622B0B"/>
    <w:rsid w:val="00622BD7"/>
    <w:rsid w:val="00622C08"/>
    <w:rsid w:val="00622FAF"/>
    <w:rsid w:val="006235B7"/>
    <w:rsid w:val="00624298"/>
    <w:rsid w:val="006245F5"/>
    <w:rsid w:val="006245FC"/>
    <w:rsid w:val="006247BE"/>
    <w:rsid w:val="00624BE3"/>
    <w:rsid w:val="00624CB6"/>
    <w:rsid w:val="00624FD4"/>
    <w:rsid w:val="00625564"/>
    <w:rsid w:val="0062564B"/>
    <w:rsid w:val="006257F5"/>
    <w:rsid w:val="0062676D"/>
    <w:rsid w:val="00626797"/>
    <w:rsid w:val="00626E92"/>
    <w:rsid w:val="00627420"/>
    <w:rsid w:val="00627738"/>
    <w:rsid w:val="00627C50"/>
    <w:rsid w:val="00627E0E"/>
    <w:rsid w:val="00630103"/>
    <w:rsid w:val="006303BE"/>
    <w:rsid w:val="00630B5C"/>
    <w:rsid w:val="00630C1D"/>
    <w:rsid w:val="0063154F"/>
    <w:rsid w:val="006316CC"/>
    <w:rsid w:val="006318A8"/>
    <w:rsid w:val="00631EF5"/>
    <w:rsid w:val="00632073"/>
    <w:rsid w:val="00632270"/>
    <w:rsid w:val="00632A52"/>
    <w:rsid w:val="00632BD6"/>
    <w:rsid w:val="006332BF"/>
    <w:rsid w:val="0063373D"/>
    <w:rsid w:val="006338E8"/>
    <w:rsid w:val="00633C63"/>
    <w:rsid w:val="006340E0"/>
    <w:rsid w:val="0063443A"/>
    <w:rsid w:val="00634E7F"/>
    <w:rsid w:val="006355E5"/>
    <w:rsid w:val="00635E48"/>
    <w:rsid w:val="00635FBC"/>
    <w:rsid w:val="00636110"/>
    <w:rsid w:val="00636589"/>
    <w:rsid w:val="00637ABD"/>
    <w:rsid w:val="00637BAF"/>
    <w:rsid w:val="00640003"/>
    <w:rsid w:val="006403F5"/>
    <w:rsid w:val="006405BD"/>
    <w:rsid w:val="00640760"/>
    <w:rsid w:val="00640A20"/>
    <w:rsid w:val="00640AD3"/>
    <w:rsid w:val="006411B2"/>
    <w:rsid w:val="0064120C"/>
    <w:rsid w:val="0064141A"/>
    <w:rsid w:val="00641A63"/>
    <w:rsid w:val="00641D20"/>
    <w:rsid w:val="00642210"/>
    <w:rsid w:val="006422E1"/>
    <w:rsid w:val="0064235B"/>
    <w:rsid w:val="00642517"/>
    <w:rsid w:val="00642D79"/>
    <w:rsid w:val="00642F50"/>
    <w:rsid w:val="00643145"/>
    <w:rsid w:val="006433DA"/>
    <w:rsid w:val="00643655"/>
    <w:rsid w:val="006443EC"/>
    <w:rsid w:val="006445FF"/>
    <w:rsid w:val="0064470C"/>
    <w:rsid w:val="006447A2"/>
    <w:rsid w:val="00644823"/>
    <w:rsid w:val="00645382"/>
    <w:rsid w:val="006462F3"/>
    <w:rsid w:val="00646958"/>
    <w:rsid w:val="00646A83"/>
    <w:rsid w:val="00646FC3"/>
    <w:rsid w:val="006470C4"/>
    <w:rsid w:val="0065006C"/>
    <w:rsid w:val="00650A26"/>
    <w:rsid w:val="00650B12"/>
    <w:rsid w:val="0065108B"/>
    <w:rsid w:val="006510C1"/>
    <w:rsid w:val="00652948"/>
    <w:rsid w:val="00653C1F"/>
    <w:rsid w:val="00654122"/>
    <w:rsid w:val="00654319"/>
    <w:rsid w:val="00654561"/>
    <w:rsid w:val="0065460F"/>
    <w:rsid w:val="0065487E"/>
    <w:rsid w:val="00654CBC"/>
    <w:rsid w:val="006550CA"/>
    <w:rsid w:val="00655958"/>
    <w:rsid w:val="00656088"/>
    <w:rsid w:val="006567D6"/>
    <w:rsid w:val="00656C5D"/>
    <w:rsid w:val="00656E70"/>
    <w:rsid w:val="00657476"/>
    <w:rsid w:val="00657580"/>
    <w:rsid w:val="006576F7"/>
    <w:rsid w:val="006577DD"/>
    <w:rsid w:val="00657F59"/>
    <w:rsid w:val="00660574"/>
    <w:rsid w:val="006613AD"/>
    <w:rsid w:val="00661DFC"/>
    <w:rsid w:val="00661FB3"/>
    <w:rsid w:val="006625FE"/>
    <w:rsid w:val="00662B6B"/>
    <w:rsid w:val="00662E90"/>
    <w:rsid w:val="006635F7"/>
    <w:rsid w:val="00663714"/>
    <w:rsid w:val="00663829"/>
    <w:rsid w:val="00663CB2"/>
    <w:rsid w:val="006648B9"/>
    <w:rsid w:val="00664ACA"/>
    <w:rsid w:val="00665A06"/>
    <w:rsid w:val="00666449"/>
    <w:rsid w:val="00666BC6"/>
    <w:rsid w:val="006674B2"/>
    <w:rsid w:val="00667AD8"/>
    <w:rsid w:val="00667CF2"/>
    <w:rsid w:val="006700E0"/>
    <w:rsid w:val="006706D9"/>
    <w:rsid w:val="00670708"/>
    <w:rsid w:val="00670D09"/>
    <w:rsid w:val="00670E20"/>
    <w:rsid w:val="00671154"/>
    <w:rsid w:val="00671690"/>
    <w:rsid w:val="006719BE"/>
    <w:rsid w:val="00671A77"/>
    <w:rsid w:val="00671B54"/>
    <w:rsid w:val="00672563"/>
    <w:rsid w:val="0067258C"/>
    <w:rsid w:val="0067281A"/>
    <w:rsid w:val="00672C85"/>
    <w:rsid w:val="00673347"/>
    <w:rsid w:val="00673791"/>
    <w:rsid w:val="00673B2C"/>
    <w:rsid w:val="00673E2C"/>
    <w:rsid w:val="0067402F"/>
    <w:rsid w:val="006749A1"/>
    <w:rsid w:val="00674A7D"/>
    <w:rsid w:val="00674AB9"/>
    <w:rsid w:val="0067530E"/>
    <w:rsid w:val="0067576C"/>
    <w:rsid w:val="00675EB7"/>
    <w:rsid w:val="0067689B"/>
    <w:rsid w:val="006768C6"/>
    <w:rsid w:val="0067789F"/>
    <w:rsid w:val="00677FA4"/>
    <w:rsid w:val="0068035F"/>
    <w:rsid w:val="0068049E"/>
    <w:rsid w:val="00680733"/>
    <w:rsid w:val="00680880"/>
    <w:rsid w:val="00680E23"/>
    <w:rsid w:val="0068108D"/>
    <w:rsid w:val="00681B50"/>
    <w:rsid w:val="0068208A"/>
    <w:rsid w:val="0068251C"/>
    <w:rsid w:val="006826BF"/>
    <w:rsid w:val="006827A5"/>
    <w:rsid w:val="00682AEE"/>
    <w:rsid w:val="00682F73"/>
    <w:rsid w:val="006833D0"/>
    <w:rsid w:val="00683D82"/>
    <w:rsid w:val="00684A5E"/>
    <w:rsid w:val="00684AC6"/>
    <w:rsid w:val="00684B74"/>
    <w:rsid w:val="00684DAB"/>
    <w:rsid w:val="00684F29"/>
    <w:rsid w:val="006851E0"/>
    <w:rsid w:val="006855A9"/>
    <w:rsid w:val="00685A64"/>
    <w:rsid w:val="00685C6B"/>
    <w:rsid w:val="00685C9D"/>
    <w:rsid w:val="0068637E"/>
    <w:rsid w:val="00686FFC"/>
    <w:rsid w:val="00687DD8"/>
    <w:rsid w:val="00690321"/>
    <w:rsid w:val="0069048D"/>
    <w:rsid w:val="006905E7"/>
    <w:rsid w:val="00691DF0"/>
    <w:rsid w:val="00692A28"/>
    <w:rsid w:val="00692AA5"/>
    <w:rsid w:val="0069329E"/>
    <w:rsid w:val="006934B8"/>
    <w:rsid w:val="0069364F"/>
    <w:rsid w:val="006937C4"/>
    <w:rsid w:val="00695A42"/>
    <w:rsid w:val="00695A5E"/>
    <w:rsid w:val="00696899"/>
    <w:rsid w:val="006977C4"/>
    <w:rsid w:val="006979E4"/>
    <w:rsid w:val="00697E25"/>
    <w:rsid w:val="006A077D"/>
    <w:rsid w:val="006A099C"/>
    <w:rsid w:val="006A0DBC"/>
    <w:rsid w:val="006A167B"/>
    <w:rsid w:val="006A16EA"/>
    <w:rsid w:val="006A17E0"/>
    <w:rsid w:val="006A3147"/>
    <w:rsid w:val="006A32D1"/>
    <w:rsid w:val="006A3A11"/>
    <w:rsid w:val="006A3B3C"/>
    <w:rsid w:val="006A4942"/>
    <w:rsid w:val="006A4C8D"/>
    <w:rsid w:val="006A503C"/>
    <w:rsid w:val="006A5557"/>
    <w:rsid w:val="006A5E0F"/>
    <w:rsid w:val="006A5F56"/>
    <w:rsid w:val="006A5FC1"/>
    <w:rsid w:val="006A6511"/>
    <w:rsid w:val="006A651C"/>
    <w:rsid w:val="006A6A4E"/>
    <w:rsid w:val="006A6B9D"/>
    <w:rsid w:val="006A755A"/>
    <w:rsid w:val="006B01BC"/>
    <w:rsid w:val="006B0401"/>
    <w:rsid w:val="006B0DA3"/>
    <w:rsid w:val="006B12EE"/>
    <w:rsid w:val="006B1502"/>
    <w:rsid w:val="006B199B"/>
    <w:rsid w:val="006B1CBA"/>
    <w:rsid w:val="006B2E87"/>
    <w:rsid w:val="006B33D1"/>
    <w:rsid w:val="006B3826"/>
    <w:rsid w:val="006B428E"/>
    <w:rsid w:val="006B516C"/>
    <w:rsid w:val="006B5AAB"/>
    <w:rsid w:val="006B6A85"/>
    <w:rsid w:val="006B79ED"/>
    <w:rsid w:val="006B7D26"/>
    <w:rsid w:val="006B7EF3"/>
    <w:rsid w:val="006C045D"/>
    <w:rsid w:val="006C078E"/>
    <w:rsid w:val="006C0D70"/>
    <w:rsid w:val="006C18C5"/>
    <w:rsid w:val="006C2688"/>
    <w:rsid w:val="006C27DF"/>
    <w:rsid w:val="006C2B85"/>
    <w:rsid w:val="006C2D21"/>
    <w:rsid w:val="006C3622"/>
    <w:rsid w:val="006C39B3"/>
    <w:rsid w:val="006C3DE9"/>
    <w:rsid w:val="006C3EAE"/>
    <w:rsid w:val="006C4089"/>
    <w:rsid w:val="006C493A"/>
    <w:rsid w:val="006C498E"/>
    <w:rsid w:val="006C5B38"/>
    <w:rsid w:val="006C5D7E"/>
    <w:rsid w:val="006C5E35"/>
    <w:rsid w:val="006C6441"/>
    <w:rsid w:val="006C69A9"/>
    <w:rsid w:val="006C7407"/>
    <w:rsid w:val="006C7C81"/>
    <w:rsid w:val="006C7F37"/>
    <w:rsid w:val="006C7F9A"/>
    <w:rsid w:val="006D0967"/>
    <w:rsid w:val="006D1B72"/>
    <w:rsid w:val="006D1CA7"/>
    <w:rsid w:val="006D21E9"/>
    <w:rsid w:val="006D2545"/>
    <w:rsid w:val="006D25FD"/>
    <w:rsid w:val="006D2680"/>
    <w:rsid w:val="006D3A6B"/>
    <w:rsid w:val="006D432B"/>
    <w:rsid w:val="006D46EE"/>
    <w:rsid w:val="006D56A8"/>
    <w:rsid w:val="006D5C96"/>
    <w:rsid w:val="006D5EBF"/>
    <w:rsid w:val="006D5EC1"/>
    <w:rsid w:val="006D621A"/>
    <w:rsid w:val="006D66DF"/>
    <w:rsid w:val="006D6C16"/>
    <w:rsid w:val="006D6DA2"/>
    <w:rsid w:val="006D7245"/>
    <w:rsid w:val="006D7462"/>
    <w:rsid w:val="006D74E2"/>
    <w:rsid w:val="006E044E"/>
    <w:rsid w:val="006E048D"/>
    <w:rsid w:val="006E0948"/>
    <w:rsid w:val="006E12E9"/>
    <w:rsid w:val="006E143D"/>
    <w:rsid w:val="006E1B9B"/>
    <w:rsid w:val="006E221A"/>
    <w:rsid w:val="006E2678"/>
    <w:rsid w:val="006E2ADE"/>
    <w:rsid w:val="006E2BFA"/>
    <w:rsid w:val="006E33C9"/>
    <w:rsid w:val="006E3815"/>
    <w:rsid w:val="006E388C"/>
    <w:rsid w:val="006E3937"/>
    <w:rsid w:val="006E41D5"/>
    <w:rsid w:val="006E500B"/>
    <w:rsid w:val="006E549E"/>
    <w:rsid w:val="006E55ED"/>
    <w:rsid w:val="006E5801"/>
    <w:rsid w:val="006E5F6E"/>
    <w:rsid w:val="006E69E0"/>
    <w:rsid w:val="006E7F0A"/>
    <w:rsid w:val="006F087F"/>
    <w:rsid w:val="006F0BE9"/>
    <w:rsid w:val="006F134B"/>
    <w:rsid w:val="006F20DA"/>
    <w:rsid w:val="006F24C9"/>
    <w:rsid w:val="006F2621"/>
    <w:rsid w:val="006F2788"/>
    <w:rsid w:val="006F299E"/>
    <w:rsid w:val="006F29D6"/>
    <w:rsid w:val="006F301E"/>
    <w:rsid w:val="006F314A"/>
    <w:rsid w:val="006F3220"/>
    <w:rsid w:val="006F3519"/>
    <w:rsid w:val="006F389F"/>
    <w:rsid w:val="006F3D1F"/>
    <w:rsid w:val="006F4057"/>
    <w:rsid w:val="006F4550"/>
    <w:rsid w:val="006F484D"/>
    <w:rsid w:val="006F4878"/>
    <w:rsid w:val="006F4B4F"/>
    <w:rsid w:val="006F57B4"/>
    <w:rsid w:val="006F6820"/>
    <w:rsid w:val="006F7034"/>
    <w:rsid w:val="006F7D8F"/>
    <w:rsid w:val="007008F6"/>
    <w:rsid w:val="00700DC1"/>
    <w:rsid w:val="00700EBE"/>
    <w:rsid w:val="00702178"/>
    <w:rsid w:val="00702E89"/>
    <w:rsid w:val="00703154"/>
    <w:rsid w:val="00703AB9"/>
    <w:rsid w:val="00703BDB"/>
    <w:rsid w:val="007043F9"/>
    <w:rsid w:val="007045B5"/>
    <w:rsid w:val="007048CE"/>
    <w:rsid w:val="00706268"/>
    <w:rsid w:val="0070730C"/>
    <w:rsid w:val="0070765E"/>
    <w:rsid w:val="00707EBB"/>
    <w:rsid w:val="0071060C"/>
    <w:rsid w:val="007111A4"/>
    <w:rsid w:val="007111E8"/>
    <w:rsid w:val="007111EF"/>
    <w:rsid w:val="00711D84"/>
    <w:rsid w:val="0071216A"/>
    <w:rsid w:val="00712661"/>
    <w:rsid w:val="0071279C"/>
    <w:rsid w:val="00712978"/>
    <w:rsid w:val="0071329E"/>
    <w:rsid w:val="00713ABB"/>
    <w:rsid w:val="00714B70"/>
    <w:rsid w:val="00715105"/>
    <w:rsid w:val="00715A5B"/>
    <w:rsid w:val="00715C54"/>
    <w:rsid w:val="00715E95"/>
    <w:rsid w:val="00716530"/>
    <w:rsid w:val="00716685"/>
    <w:rsid w:val="00716B24"/>
    <w:rsid w:val="00717238"/>
    <w:rsid w:val="00720510"/>
    <w:rsid w:val="00720695"/>
    <w:rsid w:val="00720966"/>
    <w:rsid w:val="0072131E"/>
    <w:rsid w:val="0072164B"/>
    <w:rsid w:val="00721806"/>
    <w:rsid w:val="00721A5D"/>
    <w:rsid w:val="00721F28"/>
    <w:rsid w:val="007220C0"/>
    <w:rsid w:val="00723B66"/>
    <w:rsid w:val="00723D29"/>
    <w:rsid w:val="007241B5"/>
    <w:rsid w:val="007241C2"/>
    <w:rsid w:val="00724394"/>
    <w:rsid w:val="00725C73"/>
    <w:rsid w:val="00725EE4"/>
    <w:rsid w:val="0072616D"/>
    <w:rsid w:val="00726337"/>
    <w:rsid w:val="00726D3F"/>
    <w:rsid w:val="0072710A"/>
    <w:rsid w:val="007273B3"/>
    <w:rsid w:val="007275CD"/>
    <w:rsid w:val="00727C56"/>
    <w:rsid w:val="00727D1B"/>
    <w:rsid w:val="007301E6"/>
    <w:rsid w:val="007305C4"/>
    <w:rsid w:val="00731024"/>
    <w:rsid w:val="00731C9F"/>
    <w:rsid w:val="007323BA"/>
    <w:rsid w:val="007325AF"/>
    <w:rsid w:val="00732CE6"/>
    <w:rsid w:val="00732E85"/>
    <w:rsid w:val="0073332B"/>
    <w:rsid w:val="00733393"/>
    <w:rsid w:val="007336CF"/>
    <w:rsid w:val="00733DBE"/>
    <w:rsid w:val="00733F8D"/>
    <w:rsid w:val="00734DA4"/>
    <w:rsid w:val="007351C2"/>
    <w:rsid w:val="00735268"/>
    <w:rsid w:val="00735315"/>
    <w:rsid w:val="00735588"/>
    <w:rsid w:val="007355EA"/>
    <w:rsid w:val="00735601"/>
    <w:rsid w:val="00735615"/>
    <w:rsid w:val="00735FC8"/>
    <w:rsid w:val="00736C84"/>
    <w:rsid w:val="00736F81"/>
    <w:rsid w:val="007371E1"/>
    <w:rsid w:val="00740B1A"/>
    <w:rsid w:val="00741578"/>
    <w:rsid w:val="00741F29"/>
    <w:rsid w:val="00741F64"/>
    <w:rsid w:val="00742A9F"/>
    <w:rsid w:val="0074314F"/>
    <w:rsid w:val="00743604"/>
    <w:rsid w:val="00743E2F"/>
    <w:rsid w:val="007441E2"/>
    <w:rsid w:val="00744728"/>
    <w:rsid w:val="007447D8"/>
    <w:rsid w:val="007450D0"/>
    <w:rsid w:val="0074561D"/>
    <w:rsid w:val="00745DBD"/>
    <w:rsid w:val="007460BB"/>
    <w:rsid w:val="00746791"/>
    <w:rsid w:val="007473D2"/>
    <w:rsid w:val="007478FE"/>
    <w:rsid w:val="00747AB5"/>
    <w:rsid w:val="00747EBB"/>
    <w:rsid w:val="00747F3D"/>
    <w:rsid w:val="007507A6"/>
    <w:rsid w:val="0075165A"/>
    <w:rsid w:val="0075170F"/>
    <w:rsid w:val="0075223F"/>
    <w:rsid w:val="00752317"/>
    <w:rsid w:val="00752A40"/>
    <w:rsid w:val="00753CE1"/>
    <w:rsid w:val="00753CE6"/>
    <w:rsid w:val="00754264"/>
    <w:rsid w:val="007548EF"/>
    <w:rsid w:val="007551D7"/>
    <w:rsid w:val="00755201"/>
    <w:rsid w:val="007553C4"/>
    <w:rsid w:val="00755E54"/>
    <w:rsid w:val="0075626F"/>
    <w:rsid w:val="0075663B"/>
    <w:rsid w:val="00757B75"/>
    <w:rsid w:val="00760227"/>
    <w:rsid w:val="007604AF"/>
    <w:rsid w:val="0076058B"/>
    <w:rsid w:val="007616E7"/>
    <w:rsid w:val="00761981"/>
    <w:rsid w:val="00762212"/>
    <w:rsid w:val="007623F9"/>
    <w:rsid w:val="00762ADA"/>
    <w:rsid w:val="00762C9D"/>
    <w:rsid w:val="00762DA3"/>
    <w:rsid w:val="00763104"/>
    <w:rsid w:val="00763B74"/>
    <w:rsid w:val="00763CB5"/>
    <w:rsid w:val="007644BA"/>
    <w:rsid w:val="0076507C"/>
    <w:rsid w:val="00765EE8"/>
    <w:rsid w:val="0076698C"/>
    <w:rsid w:val="00767383"/>
    <w:rsid w:val="007677E8"/>
    <w:rsid w:val="007701C9"/>
    <w:rsid w:val="007702D8"/>
    <w:rsid w:val="00770FF0"/>
    <w:rsid w:val="0077155E"/>
    <w:rsid w:val="00771F5F"/>
    <w:rsid w:val="00772028"/>
    <w:rsid w:val="00772240"/>
    <w:rsid w:val="00773024"/>
    <w:rsid w:val="0077388D"/>
    <w:rsid w:val="0077390E"/>
    <w:rsid w:val="007739C3"/>
    <w:rsid w:val="00773A87"/>
    <w:rsid w:val="00773AA6"/>
    <w:rsid w:val="00773C35"/>
    <w:rsid w:val="00773DAB"/>
    <w:rsid w:val="00773ECA"/>
    <w:rsid w:val="00773EE8"/>
    <w:rsid w:val="007744DE"/>
    <w:rsid w:val="00774550"/>
    <w:rsid w:val="00774C11"/>
    <w:rsid w:val="007759D6"/>
    <w:rsid w:val="00775D6B"/>
    <w:rsid w:val="007765B5"/>
    <w:rsid w:val="00776925"/>
    <w:rsid w:val="00776E29"/>
    <w:rsid w:val="00780B5D"/>
    <w:rsid w:val="00780B85"/>
    <w:rsid w:val="00780FB4"/>
    <w:rsid w:val="0078137A"/>
    <w:rsid w:val="007814E3"/>
    <w:rsid w:val="007818C1"/>
    <w:rsid w:val="007827CB"/>
    <w:rsid w:val="00783422"/>
    <w:rsid w:val="007835F7"/>
    <w:rsid w:val="007838B0"/>
    <w:rsid w:val="00784116"/>
    <w:rsid w:val="00785DEC"/>
    <w:rsid w:val="00785DEF"/>
    <w:rsid w:val="00786A7D"/>
    <w:rsid w:val="00786AFF"/>
    <w:rsid w:val="00787292"/>
    <w:rsid w:val="00787C92"/>
    <w:rsid w:val="00790C41"/>
    <w:rsid w:val="00791B72"/>
    <w:rsid w:val="00791BCA"/>
    <w:rsid w:val="007921ED"/>
    <w:rsid w:val="007923C3"/>
    <w:rsid w:val="00792A26"/>
    <w:rsid w:val="00792AFD"/>
    <w:rsid w:val="00792B9A"/>
    <w:rsid w:val="00793557"/>
    <w:rsid w:val="00793747"/>
    <w:rsid w:val="007937DB"/>
    <w:rsid w:val="0079463F"/>
    <w:rsid w:val="00794A6A"/>
    <w:rsid w:val="00794F90"/>
    <w:rsid w:val="0079501F"/>
    <w:rsid w:val="0079525C"/>
    <w:rsid w:val="0079618A"/>
    <w:rsid w:val="007966D4"/>
    <w:rsid w:val="00796833"/>
    <w:rsid w:val="0079686D"/>
    <w:rsid w:val="00797EAE"/>
    <w:rsid w:val="007A039E"/>
    <w:rsid w:val="007A048A"/>
    <w:rsid w:val="007A0E40"/>
    <w:rsid w:val="007A121A"/>
    <w:rsid w:val="007A15B4"/>
    <w:rsid w:val="007A1B82"/>
    <w:rsid w:val="007A1CEA"/>
    <w:rsid w:val="007A1D9D"/>
    <w:rsid w:val="007A22DE"/>
    <w:rsid w:val="007A23ED"/>
    <w:rsid w:val="007A2410"/>
    <w:rsid w:val="007A2667"/>
    <w:rsid w:val="007A4A97"/>
    <w:rsid w:val="007A4AA3"/>
    <w:rsid w:val="007A558F"/>
    <w:rsid w:val="007A574A"/>
    <w:rsid w:val="007A5B2D"/>
    <w:rsid w:val="007A62ED"/>
    <w:rsid w:val="007A67C2"/>
    <w:rsid w:val="007A6898"/>
    <w:rsid w:val="007A68D6"/>
    <w:rsid w:val="007A6CF3"/>
    <w:rsid w:val="007A73E8"/>
    <w:rsid w:val="007A7B25"/>
    <w:rsid w:val="007A7BD2"/>
    <w:rsid w:val="007A7EB9"/>
    <w:rsid w:val="007A7FBA"/>
    <w:rsid w:val="007B03DD"/>
    <w:rsid w:val="007B0A36"/>
    <w:rsid w:val="007B0ED3"/>
    <w:rsid w:val="007B18D2"/>
    <w:rsid w:val="007B21A1"/>
    <w:rsid w:val="007B30CB"/>
    <w:rsid w:val="007B3290"/>
    <w:rsid w:val="007B3A4E"/>
    <w:rsid w:val="007B3D9B"/>
    <w:rsid w:val="007B41A7"/>
    <w:rsid w:val="007B47A6"/>
    <w:rsid w:val="007B48C9"/>
    <w:rsid w:val="007B4CBF"/>
    <w:rsid w:val="007B4D5B"/>
    <w:rsid w:val="007B5A8B"/>
    <w:rsid w:val="007B5FF8"/>
    <w:rsid w:val="007B63C0"/>
    <w:rsid w:val="007B66FE"/>
    <w:rsid w:val="007B704E"/>
    <w:rsid w:val="007B735F"/>
    <w:rsid w:val="007B7920"/>
    <w:rsid w:val="007B7CCE"/>
    <w:rsid w:val="007B7FB5"/>
    <w:rsid w:val="007C04F6"/>
    <w:rsid w:val="007C0B3B"/>
    <w:rsid w:val="007C1C53"/>
    <w:rsid w:val="007C22AE"/>
    <w:rsid w:val="007C29E0"/>
    <w:rsid w:val="007C2B01"/>
    <w:rsid w:val="007C2D17"/>
    <w:rsid w:val="007C2D21"/>
    <w:rsid w:val="007C34AC"/>
    <w:rsid w:val="007C4241"/>
    <w:rsid w:val="007C43A7"/>
    <w:rsid w:val="007C4610"/>
    <w:rsid w:val="007C46B2"/>
    <w:rsid w:val="007C52C8"/>
    <w:rsid w:val="007C615A"/>
    <w:rsid w:val="007C6A58"/>
    <w:rsid w:val="007C6DFC"/>
    <w:rsid w:val="007C74C1"/>
    <w:rsid w:val="007C78BD"/>
    <w:rsid w:val="007C7A00"/>
    <w:rsid w:val="007C7D43"/>
    <w:rsid w:val="007C7E49"/>
    <w:rsid w:val="007D0004"/>
    <w:rsid w:val="007D0705"/>
    <w:rsid w:val="007D20B9"/>
    <w:rsid w:val="007D24FB"/>
    <w:rsid w:val="007D2B25"/>
    <w:rsid w:val="007D36A1"/>
    <w:rsid w:val="007D37B0"/>
    <w:rsid w:val="007D3B79"/>
    <w:rsid w:val="007D471F"/>
    <w:rsid w:val="007D4826"/>
    <w:rsid w:val="007D4DC7"/>
    <w:rsid w:val="007D520B"/>
    <w:rsid w:val="007D56A6"/>
    <w:rsid w:val="007D60C7"/>
    <w:rsid w:val="007D63FB"/>
    <w:rsid w:val="007D6495"/>
    <w:rsid w:val="007D6A2B"/>
    <w:rsid w:val="007D6BD6"/>
    <w:rsid w:val="007D6E46"/>
    <w:rsid w:val="007D760C"/>
    <w:rsid w:val="007D7CC3"/>
    <w:rsid w:val="007E0B36"/>
    <w:rsid w:val="007E0F12"/>
    <w:rsid w:val="007E14BA"/>
    <w:rsid w:val="007E1850"/>
    <w:rsid w:val="007E1B52"/>
    <w:rsid w:val="007E1EFF"/>
    <w:rsid w:val="007E2086"/>
    <w:rsid w:val="007E35C2"/>
    <w:rsid w:val="007E37AB"/>
    <w:rsid w:val="007E459F"/>
    <w:rsid w:val="007E4FB4"/>
    <w:rsid w:val="007E5B12"/>
    <w:rsid w:val="007E5D1F"/>
    <w:rsid w:val="007E623E"/>
    <w:rsid w:val="007E6687"/>
    <w:rsid w:val="007E6717"/>
    <w:rsid w:val="007E78CE"/>
    <w:rsid w:val="007E7EAC"/>
    <w:rsid w:val="007E7EF4"/>
    <w:rsid w:val="007F07B6"/>
    <w:rsid w:val="007F1178"/>
    <w:rsid w:val="007F13A0"/>
    <w:rsid w:val="007F1DD7"/>
    <w:rsid w:val="007F1E96"/>
    <w:rsid w:val="007F2256"/>
    <w:rsid w:val="007F4293"/>
    <w:rsid w:val="007F44B1"/>
    <w:rsid w:val="007F452C"/>
    <w:rsid w:val="007F4B81"/>
    <w:rsid w:val="007F4C7F"/>
    <w:rsid w:val="007F4EFF"/>
    <w:rsid w:val="007F54B5"/>
    <w:rsid w:val="007F5870"/>
    <w:rsid w:val="007F5951"/>
    <w:rsid w:val="007F5BE2"/>
    <w:rsid w:val="007F6129"/>
    <w:rsid w:val="007F6761"/>
    <w:rsid w:val="007F7038"/>
    <w:rsid w:val="007F73D8"/>
    <w:rsid w:val="007F7CD8"/>
    <w:rsid w:val="007F7F77"/>
    <w:rsid w:val="00800883"/>
    <w:rsid w:val="00800B25"/>
    <w:rsid w:val="008015F7"/>
    <w:rsid w:val="00801E5A"/>
    <w:rsid w:val="00802047"/>
    <w:rsid w:val="008022A6"/>
    <w:rsid w:val="008025F6"/>
    <w:rsid w:val="0080334E"/>
    <w:rsid w:val="008033C2"/>
    <w:rsid w:val="00803F1C"/>
    <w:rsid w:val="008042EA"/>
    <w:rsid w:val="00804A94"/>
    <w:rsid w:val="00805D7E"/>
    <w:rsid w:val="00805ECC"/>
    <w:rsid w:val="00806F42"/>
    <w:rsid w:val="00807B3A"/>
    <w:rsid w:val="00811109"/>
    <w:rsid w:val="008127B5"/>
    <w:rsid w:val="0081342F"/>
    <w:rsid w:val="0081358B"/>
    <w:rsid w:val="008135DF"/>
    <w:rsid w:val="00813AB5"/>
    <w:rsid w:val="00813F0B"/>
    <w:rsid w:val="0081452D"/>
    <w:rsid w:val="00814671"/>
    <w:rsid w:val="00814DF3"/>
    <w:rsid w:val="00815095"/>
    <w:rsid w:val="008150D9"/>
    <w:rsid w:val="008153A6"/>
    <w:rsid w:val="00815713"/>
    <w:rsid w:val="00815E73"/>
    <w:rsid w:val="008166C9"/>
    <w:rsid w:val="008167ED"/>
    <w:rsid w:val="00816A36"/>
    <w:rsid w:val="00816BDA"/>
    <w:rsid w:val="00816CB5"/>
    <w:rsid w:val="008170C1"/>
    <w:rsid w:val="00817423"/>
    <w:rsid w:val="00817CD4"/>
    <w:rsid w:val="00817D05"/>
    <w:rsid w:val="00817F1B"/>
    <w:rsid w:val="0082038D"/>
    <w:rsid w:val="008204DC"/>
    <w:rsid w:val="008207C3"/>
    <w:rsid w:val="008213C4"/>
    <w:rsid w:val="008218D6"/>
    <w:rsid w:val="00822B26"/>
    <w:rsid w:val="00823F97"/>
    <w:rsid w:val="0082410D"/>
    <w:rsid w:val="008248C6"/>
    <w:rsid w:val="008259AB"/>
    <w:rsid w:val="00826129"/>
    <w:rsid w:val="00826D17"/>
    <w:rsid w:val="0082736D"/>
    <w:rsid w:val="00827379"/>
    <w:rsid w:val="008274D2"/>
    <w:rsid w:val="00827538"/>
    <w:rsid w:val="00827FCC"/>
    <w:rsid w:val="0083032F"/>
    <w:rsid w:val="0083056C"/>
    <w:rsid w:val="00830632"/>
    <w:rsid w:val="0083077B"/>
    <w:rsid w:val="00831334"/>
    <w:rsid w:val="008315BC"/>
    <w:rsid w:val="00831B6D"/>
    <w:rsid w:val="008323A2"/>
    <w:rsid w:val="00833091"/>
    <w:rsid w:val="0083315F"/>
    <w:rsid w:val="00833658"/>
    <w:rsid w:val="00833964"/>
    <w:rsid w:val="00834225"/>
    <w:rsid w:val="0083451B"/>
    <w:rsid w:val="00834BFF"/>
    <w:rsid w:val="00834F83"/>
    <w:rsid w:val="00835B00"/>
    <w:rsid w:val="00836031"/>
    <w:rsid w:val="00836046"/>
    <w:rsid w:val="00836BE9"/>
    <w:rsid w:val="00837003"/>
    <w:rsid w:val="0083729B"/>
    <w:rsid w:val="00837DE1"/>
    <w:rsid w:val="0084009F"/>
    <w:rsid w:val="008411B7"/>
    <w:rsid w:val="00841686"/>
    <w:rsid w:val="00841A24"/>
    <w:rsid w:val="00841E83"/>
    <w:rsid w:val="008420CD"/>
    <w:rsid w:val="00842119"/>
    <w:rsid w:val="0084274B"/>
    <w:rsid w:val="008427AF"/>
    <w:rsid w:val="00842FE2"/>
    <w:rsid w:val="0084338A"/>
    <w:rsid w:val="00843467"/>
    <w:rsid w:val="00843592"/>
    <w:rsid w:val="00843CEE"/>
    <w:rsid w:val="008440C0"/>
    <w:rsid w:val="008442D4"/>
    <w:rsid w:val="008442DF"/>
    <w:rsid w:val="00845CAF"/>
    <w:rsid w:val="00845D79"/>
    <w:rsid w:val="00846A36"/>
    <w:rsid w:val="00846E18"/>
    <w:rsid w:val="00846F61"/>
    <w:rsid w:val="00847504"/>
    <w:rsid w:val="008475AF"/>
    <w:rsid w:val="0084789D"/>
    <w:rsid w:val="00847C5E"/>
    <w:rsid w:val="00850473"/>
    <w:rsid w:val="00850942"/>
    <w:rsid w:val="00850AC1"/>
    <w:rsid w:val="00850F97"/>
    <w:rsid w:val="008514CD"/>
    <w:rsid w:val="0085189F"/>
    <w:rsid w:val="00851A4C"/>
    <w:rsid w:val="00852B96"/>
    <w:rsid w:val="008544EF"/>
    <w:rsid w:val="0085461C"/>
    <w:rsid w:val="00854781"/>
    <w:rsid w:val="008547B5"/>
    <w:rsid w:val="008547B6"/>
    <w:rsid w:val="00854F19"/>
    <w:rsid w:val="00855D98"/>
    <w:rsid w:val="00855E01"/>
    <w:rsid w:val="008565A1"/>
    <w:rsid w:val="008566B8"/>
    <w:rsid w:val="00856868"/>
    <w:rsid w:val="00856CAE"/>
    <w:rsid w:val="00856F56"/>
    <w:rsid w:val="00857191"/>
    <w:rsid w:val="00857E71"/>
    <w:rsid w:val="0086022A"/>
    <w:rsid w:val="00860473"/>
    <w:rsid w:val="008605AE"/>
    <w:rsid w:val="00860D96"/>
    <w:rsid w:val="008610B2"/>
    <w:rsid w:val="0086188A"/>
    <w:rsid w:val="00862345"/>
    <w:rsid w:val="00862DBB"/>
    <w:rsid w:val="00864127"/>
    <w:rsid w:val="0086488E"/>
    <w:rsid w:val="00864E62"/>
    <w:rsid w:val="00864E86"/>
    <w:rsid w:val="00866541"/>
    <w:rsid w:val="00866B93"/>
    <w:rsid w:val="00866D09"/>
    <w:rsid w:val="0086702B"/>
    <w:rsid w:val="00867369"/>
    <w:rsid w:val="008674B7"/>
    <w:rsid w:val="00867719"/>
    <w:rsid w:val="00867D78"/>
    <w:rsid w:val="00867E86"/>
    <w:rsid w:val="00870490"/>
    <w:rsid w:val="0087049C"/>
    <w:rsid w:val="008708A3"/>
    <w:rsid w:val="00870C31"/>
    <w:rsid w:val="0087136C"/>
    <w:rsid w:val="00871EA2"/>
    <w:rsid w:val="00871EB2"/>
    <w:rsid w:val="0087223A"/>
    <w:rsid w:val="008726B7"/>
    <w:rsid w:val="00872B90"/>
    <w:rsid w:val="00872F55"/>
    <w:rsid w:val="00873084"/>
    <w:rsid w:val="00874A78"/>
    <w:rsid w:val="0087536B"/>
    <w:rsid w:val="008763E0"/>
    <w:rsid w:val="00876BC0"/>
    <w:rsid w:val="00876D74"/>
    <w:rsid w:val="00877082"/>
    <w:rsid w:val="0087745B"/>
    <w:rsid w:val="0088024F"/>
    <w:rsid w:val="00880498"/>
    <w:rsid w:val="00880686"/>
    <w:rsid w:val="00880B82"/>
    <w:rsid w:val="008814E5"/>
    <w:rsid w:val="008828A9"/>
    <w:rsid w:val="0088292D"/>
    <w:rsid w:val="00882A6A"/>
    <w:rsid w:val="00882BB9"/>
    <w:rsid w:val="008832AB"/>
    <w:rsid w:val="008839F1"/>
    <w:rsid w:val="00883C30"/>
    <w:rsid w:val="00883E3E"/>
    <w:rsid w:val="00883F20"/>
    <w:rsid w:val="00884107"/>
    <w:rsid w:val="0088455B"/>
    <w:rsid w:val="00884675"/>
    <w:rsid w:val="00884BD1"/>
    <w:rsid w:val="00884F62"/>
    <w:rsid w:val="008851C7"/>
    <w:rsid w:val="0088725E"/>
    <w:rsid w:val="00887773"/>
    <w:rsid w:val="00887BD2"/>
    <w:rsid w:val="00887DDA"/>
    <w:rsid w:val="00890574"/>
    <w:rsid w:val="00890AE0"/>
    <w:rsid w:val="0089109F"/>
    <w:rsid w:val="00891571"/>
    <w:rsid w:val="008916F9"/>
    <w:rsid w:val="00891D6B"/>
    <w:rsid w:val="008923CE"/>
    <w:rsid w:val="00892BE4"/>
    <w:rsid w:val="00893608"/>
    <w:rsid w:val="00893A86"/>
    <w:rsid w:val="00893F0B"/>
    <w:rsid w:val="00894AC1"/>
    <w:rsid w:val="00894C79"/>
    <w:rsid w:val="00894CD6"/>
    <w:rsid w:val="008951D5"/>
    <w:rsid w:val="00895431"/>
    <w:rsid w:val="00896181"/>
    <w:rsid w:val="008963BC"/>
    <w:rsid w:val="00896674"/>
    <w:rsid w:val="00897771"/>
    <w:rsid w:val="008A1EEF"/>
    <w:rsid w:val="008A1FA3"/>
    <w:rsid w:val="008A2C6A"/>
    <w:rsid w:val="008A3080"/>
    <w:rsid w:val="008A30B2"/>
    <w:rsid w:val="008A3568"/>
    <w:rsid w:val="008A380F"/>
    <w:rsid w:val="008A399B"/>
    <w:rsid w:val="008A3F37"/>
    <w:rsid w:val="008A4D70"/>
    <w:rsid w:val="008A58A7"/>
    <w:rsid w:val="008A5DE6"/>
    <w:rsid w:val="008A6254"/>
    <w:rsid w:val="008A63B7"/>
    <w:rsid w:val="008A64A0"/>
    <w:rsid w:val="008A7052"/>
    <w:rsid w:val="008A72ED"/>
    <w:rsid w:val="008A7566"/>
    <w:rsid w:val="008A7BEF"/>
    <w:rsid w:val="008A7D3B"/>
    <w:rsid w:val="008B02E0"/>
    <w:rsid w:val="008B0A95"/>
    <w:rsid w:val="008B14AA"/>
    <w:rsid w:val="008B1972"/>
    <w:rsid w:val="008B27E5"/>
    <w:rsid w:val="008B3780"/>
    <w:rsid w:val="008B4201"/>
    <w:rsid w:val="008B4446"/>
    <w:rsid w:val="008B523C"/>
    <w:rsid w:val="008B62A8"/>
    <w:rsid w:val="008B6986"/>
    <w:rsid w:val="008B6B84"/>
    <w:rsid w:val="008B7F19"/>
    <w:rsid w:val="008C0594"/>
    <w:rsid w:val="008C05DD"/>
    <w:rsid w:val="008C0EF6"/>
    <w:rsid w:val="008C1F29"/>
    <w:rsid w:val="008C21B9"/>
    <w:rsid w:val="008C2271"/>
    <w:rsid w:val="008C3380"/>
    <w:rsid w:val="008C3BC4"/>
    <w:rsid w:val="008C466C"/>
    <w:rsid w:val="008C4977"/>
    <w:rsid w:val="008C4C92"/>
    <w:rsid w:val="008C50E9"/>
    <w:rsid w:val="008C55EC"/>
    <w:rsid w:val="008C59FE"/>
    <w:rsid w:val="008C5E16"/>
    <w:rsid w:val="008C5E74"/>
    <w:rsid w:val="008C5EE7"/>
    <w:rsid w:val="008C6517"/>
    <w:rsid w:val="008C6C3C"/>
    <w:rsid w:val="008C7136"/>
    <w:rsid w:val="008C73A4"/>
    <w:rsid w:val="008C748A"/>
    <w:rsid w:val="008C7AEE"/>
    <w:rsid w:val="008D0438"/>
    <w:rsid w:val="008D0A24"/>
    <w:rsid w:val="008D1515"/>
    <w:rsid w:val="008D1A8E"/>
    <w:rsid w:val="008D2249"/>
    <w:rsid w:val="008D24FB"/>
    <w:rsid w:val="008D2F2B"/>
    <w:rsid w:val="008D32D3"/>
    <w:rsid w:val="008D5274"/>
    <w:rsid w:val="008D565D"/>
    <w:rsid w:val="008D57AD"/>
    <w:rsid w:val="008D64A8"/>
    <w:rsid w:val="008D6ADA"/>
    <w:rsid w:val="008D6EA2"/>
    <w:rsid w:val="008D6EF0"/>
    <w:rsid w:val="008D719E"/>
    <w:rsid w:val="008D74EF"/>
    <w:rsid w:val="008D7EF4"/>
    <w:rsid w:val="008D7F7E"/>
    <w:rsid w:val="008E0877"/>
    <w:rsid w:val="008E144B"/>
    <w:rsid w:val="008E1ABB"/>
    <w:rsid w:val="008E3717"/>
    <w:rsid w:val="008E3B80"/>
    <w:rsid w:val="008E461A"/>
    <w:rsid w:val="008E5D13"/>
    <w:rsid w:val="008E6B23"/>
    <w:rsid w:val="008E6CE5"/>
    <w:rsid w:val="008E6E5F"/>
    <w:rsid w:val="008E70FF"/>
    <w:rsid w:val="008E77D4"/>
    <w:rsid w:val="008E7D81"/>
    <w:rsid w:val="008E7E6D"/>
    <w:rsid w:val="008E7FB5"/>
    <w:rsid w:val="008F00ED"/>
    <w:rsid w:val="008F13B5"/>
    <w:rsid w:val="008F18C5"/>
    <w:rsid w:val="008F19EF"/>
    <w:rsid w:val="008F203D"/>
    <w:rsid w:val="008F2E75"/>
    <w:rsid w:val="008F3355"/>
    <w:rsid w:val="008F37C6"/>
    <w:rsid w:val="008F3A5A"/>
    <w:rsid w:val="008F3CEA"/>
    <w:rsid w:val="008F480C"/>
    <w:rsid w:val="008F4DDA"/>
    <w:rsid w:val="008F4FF3"/>
    <w:rsid w:val="008F5635"/>
    <w:rsid w:val="008F5F78"/>
    <w:rsid w:val="008F622B"/>
    <w:rsid w:val="008F6BF5"/>
    <w:rsid w:val="008F6CAB"/>
    <w:rsid w:val="008F6E36"/>
    <w:rsid w:val="00900916"/>
    <w:rsid w:val="00900A92"/>
    <w:rsid w:val="00900B99"/>
    <w:rsid w:val="0090196C"/>
    <w:rsid w:val="00901EF6"/>
    <w:rsid w:val="0090203C"/>
    <w:rsid w:val="009024B0"/>
    <w:rsid w:val="009025B4"/>
    <w:rsid w:val="009028FD"/>
    <w:rsid w:val="00902946"/>
    <w:rsid w:val="00902A81"/>
    <w:rsid w:val="00902DB8"/>
    <w:rsid w:val="009034B0"/>
    <w:rsid w:val="00904426"/>
    <w:rsid w:val="00904D6C"/>
    <w:rsid w:val="00904D7B"/>
    <w:rsid w:val="0090501B"/>
    <w:rsid w:val="0090537A"/>
    <w:rsid w:val="00906409"/>
    <w:rsid w:val="00906547"/>
    <w:rsid w:val="009066B9"/>
    <w:rsid w:val="00906886"/>
    <w:rsid w:val="00906CEA"/>
    <w:rsid w:val="009070E7"/>
    <w:rsid w:val="009072D8"/>
    <w:rsid w:val="0090738A"/>
    <w:rsid w:val="0090785F"/>
    <w:rsid w:val="00907CBA"/>
    <w:rsid w:val="00910B86"/>
    <w:rsid w:val="00910DDE"/>
    <w:rsid w:val="00911780"/>
    <w:rsid w:val="00911BBA"/>
    <w:rsid w:val="0091231D"/>
    <w:rsid w:val="00912E17"/>
    <w:rsid w:val="00912ED5"/>
    <w:rsid w:val="00913102"/>
    <w:rsid w:val="00913129"/>
    <w:rsid w:val="0091383C"/>
    <w:rsid w:val="0091403B"/>
    <w:rsid w:val="00914E63"/>
    <w:rsid w:val="0091556D"/>
    <w:rsid w:val="00915926"/>
    <w:rsid w:val="0091595C"/>
    <w:rsid w:val="00915D81"/>
    <w:rsid w:val="00916CED"/>
    <w:rsid w:val="009172B1"/>
    <w:rsid w:val="00920279"/>
    <w:rsid w:val="00920DCD"/>
    <w:rsid w:val="0092102C"/>
    <w:rsid w:val="009210AB"/>
    <w:rsid w:val="009214B0"/>
    <w:rsid w:val="00921785"/>
    <w:rsid w:val="009217D3"/>
    <w:rsid w:val="00921BB3"/>
    <w:rsid w:val="00921CEA"/>
    <w:rsid w:val="00922075"/>
    <w:rsid w:val="009221AE"/>
    <w:rsid w:val="00922A43"/>
    <w:rsid w:val="00922EC3"/>
    <w:rsid w:val="00923270"/>
    <w:rsid w:val="00923457"/>
    <w:rsid w:val="0092347B"/>
    <w:rsid w:val="009246AF"/>
    <w:rsid w:val="00925203"/>
    <w:rsid w:val="009253F7"/>
    <w:rsid w:val="00925576"/>
    <w:rsid w:val="00925890"/>
    <w:rsid w:val="00925A50"/>
    <w:rsid w:val="00925B09"/>
    <w:rsid w:val="00925B70"/>
    <w:rsid w:val="00925D82"/>
    <w:rsid w:val="009266A7"/>
    <w:rsid w:val="00926959"/>
    <w:rsid w:val="0092762D"/>
    <w:rsid w:val="00927BB6"/>
    <w:rsid w:val="00927EBC"/>
    <w:rsid w:val="00927EF5"/>
    <w:rsid w:val="00927F2B"/>
    <w:rsid w:val="0093009F"/>
    <w:rsid w:val="0093061D"/>
    <w:rsid w:val="00930689"/>
    <w:rsid w:val="00930CBF"/>
    <w:rsid w:val="00930E80"/>
    <w:rsid w:val="009311CD"/>
    <w:rsid w:val="0093123C"/>
    <w:rsid w:val="00931686"/>
    <w:rsid w:val="00931796"/>
    <w:rsid w:val="00931DA2"/>
    <w:rsid w:val="009325B4"/>
    <w:rsid w:val="00932F1A"/>
    <w:rsid w:val="0093326C"/>
    <w:rsid w:val="00933DA5"/>
    <w:rsid w:val="00933E60"/>
    <w:rsid w:val="00934722"/>
    <w:rsid w:val="00934ED8"/>
    <w:rsid w:val="00934FBA"/>
    <w:rsid w:val="009353C9"/>
    <w:rsid w:val="009355B0"/>
    <w:rsid w:val="00935697"/>
    <w:rsid w:val="00935F5F"/>
    <w:rsid w:val="009362F0"/>
    <w:rsid w:val="0093669D"/>
    <w:rsid w:val="00937B04"/>
    <w:rsid w:val="0094063B"/>
    <w:rsid w:val="00940AAD"/>
    <w:rsid w:val="00940C31"/>
    <w:rsid w:val="00941302"/>
    <w:rsid w:val="009413EE"/>
    <w:rsid w:val="00942A83"/>
    <w:rsid w:val="00942E12"/>
    <w:rsid w:val="00942F82"/>
    <w:rsid w:val="00943538"/>
    <w:rsid w:val="00944560"/>
    <w:rsid w:val="00944C28"/>
    <w:rsid w:val="00945590"/>
    <w:rsid w:val="00945F83"/>
    <w:rsid w:val="00946EE9"/>
    <w:rsid w:val="00947647"/>
    <w:rsid w:val="00947B5A"/>
    <w:rsid w:val="0095032B"/>
    <w:rsid w:val="0095223F"/>
    <w:rsid w:val="00952316"/>
    <w:rsid w:val="00952779"/>
    <w:rsid w:val="00952BD8"/>
    <w:rsid w:val="00952D56"/>
    <w:rsid w:val="009530F6"/>
    <w:rsid w:val="009535B7"/>
    <w:rsid w:val="00953730"/>
    <w:rsid w:val="00953787"/>
    <w:rsid w:val="00953B83"/>
    <w:rsid w:val="009544C3"/>
    <w:rsid w:val="00954A30"/>
    <w:rsid w:val="00954F73"/>
    <w:rsid w:val="00956C0A"/>
    <w:rsid w:val="00956FDC"/>
    <w:rsid w:val="0095723F"/>
    <w:rsid w:val="009575BC"/>
    <w:rsid w:val="00957747"/>
    <w:rsid w:val="00957FAB"/>
    <w:rsid w:val="00957FDF"/>
    <w:rsid w:val="009609B2"/>
    <w:rsid w:val="00960CBC"/>
    <w:rsid w:val="00961179"/>
    <w:rsid w:val="00961675"/>
    <w:rsid w:val="00961ABA"/>
    <w:rsid w:val="009623A0"/>
    <w:rsid w:val="00962991"/>
    <w:rsid w:val="0096413C"/>
    <w:rsid w:val="00964B67"/>
    <w:rsid w:val="00964EDA"/>
    <w:rsid w:val="0096521E"/>
    <w:rsid w:val="009657FD"/>
    <w:rsid w:val="009663D8"/>
    <w:rsid w:val="00966F9C"/>
    <w:rsid w:val="00967099"/>
    <w:rsid w:val="009671DB"/>
    <w:rsid w:val="009673E1"/>
    <w:rsid w:val="00967790"/>
    <w:rsid w:val="00970723"/>
    <w:rsid w:val="00971688"/>
    <w:rsid w:val="00972901"/>
    <w:rsid w:val="009730F7"/>
    <w:rsid w:val="009738B0"/>
    <w:rsid w:val="00973B1E"/>
    <w:rsid w:val="00974300"/>
    <w:rsid w:val="00974EC9"/>
    <w:rsid w:val="00974ED4"/>
    <w:rsid w:val="0097564C"/>
    <w:rsid w:val="00975F42"/>
    <w:rsid w:val="00976969"/>
    <w:rsid w:val="00977AD8"/>
    <w:rsid w:val="009800B8"/>
    <w:rsid w:val="0098015D"/>
    <w:rsid w:val="00981065"/>
    <w:rsid w:val="00981334"/>
    <w:rsid w:val="00981501"/>
    <w:rsid w:val="00981BF9"/>
    <w:rsid w:val="00982368"/>
    <w:rsid w:val="0098245C"/>
    <w:rsid w:val="0098286B"/>
    <w:rsid w:val="0098289E"/>
    <w:rsid w:val="00982A10"/>
    <w:rsid w:val="00983C30"/>
    <w:rsid w:val="0098419E"/>
    <w:rsid w:val="00984B96"/>
    <w:rsid w:val="00984F63"/>
    <w:rsid w:val="00985469"/>
    <w:rsid w:val="00985989"/>
    <w:rsid w:val="00985B68"/>
    <w:rsid w:val="00985C07"/>
    <w:rsid w:val="00985C5E"/>
    <w:rsid w:val="0098741F"/>
    <w:rsid w:val="00987ABF"/>
    <w:rsid w:val="00987F37"/>
    <w:rsid w:val="009904CB"/>
    <w:rsid w:val="00990892"/>
    <w:rsid w:val="00990BD2"/>
    <w:rsid w:val="00990DFC"/>
    <w:rsid w:val="00991366"/>
    <w:rsid w:val="00991549"/>
    <w:rsid w:val="00991A48"/>
    <w:rsid w:val="00991F77"/>
    <w:rsid w:val="009932EE"/>
    <w:rsid w:val="00993A0E"/>
    <w:rsid w:val="00993E49"/>
    <w:rsid w:val="00994A34"/>
    <w:rsid w:val="00994C10"/>
    <w:rsid w:val="00994C4C"/>
    <w:rsid w:val="0099577E"/>
    <w:rsid w:val="00995AA4"/>
    <w:rsid w:val="009960C6"/>
    <w:rsid w:val="0099615F"/>
    <w:rsid w:val="009968CB"/>
    <w:rsid w:val="00996FEF"/>
    <w:rsid w:val="00997169"/>
    <w:rsid w:val="009976D3"/>
    <w:rsid w:val="009A0B73"/>
    <w:rsid w:val="009A10BD"/>
    <w:rsid w:val="009A2B56"/>
    <w:rsid w:val="009A39E8"/>
    <w:rsid w:val="009A4169"/>
    <w:rsid w:val="009A4A4C"/>
    <w:rsid w:val="009A4DA8"/>
    <w:rsid w:val="009A5655"/>
    <w:rsid w:val="009A5BB7"/>
    <w:rsid w:val="009A5E8E"/>
    <w:rsid w:val="009A6138"/>
    <w:rsid w:val="009A6664"/>
    <w:rsid w:val="009A6BE7"/>
    <w:rsid w:val="009A6CD2"/>
    <w:rsid w:val="009A6D5A"/>
    <w:rsid w:val="009A720F"/>
    <w:rsid w:val="009B00CB"/>
    <w:rsid w:val="009B026F"/>
    <w:rsid w:val="009B0C25"/>
    <w:rsid w:val="009B13FC"/>
    <w:rsid w:val="009B1A72"/>
    <w:rsid w:val="009B1BA0"/>
    <w:rsid w:val="009B1C55"/>
    <w:rsid w:val="009B1DA8"/>
    <w:rsid w:val="009B2524"/>
    <w:rsid w:val="009B2534"/>
    <w:rsid w:val="009B2E49"/>
    <w:rsid w:val="009B314A"/>
    <w:rsid w:val="009B3193"/>
    <w:rsid w:val="009B3591"/>
    <w:rsid w:val="009B3774"/>
    <w:rsid w:val="009B4089"/>
    <w:rsid w:val="009B4333"/>
    <w:rsid w:val="009B48F9"/>
    <w:rsid w:val="009B4C86"/>
    <w:rsid w:val="009B4D79"/>
    <w:rsid w:val="009B57CB"/>
    <w:rsid w:val="009B62A5"/>
    <w:rsid w:val="009B6666"/>
    <w:rsid w:val="009B6CB6"/>
    <w:rsid w:val="009B78E6"/>
    <w:rsid w:val="009B7F4F"/>
    <w:rsid w:val="009C1024"/>
    <w:rsid w:val="009C118F"/>
    <w:rsid w:val="009C11CF"/>
    <w:rsid w:val="009C197D"/>
    <w:rsid w:val="009C1C32"/>
    <w:rsid w:val="009C1D01"/>
    <w:rsid w:val="009C21A8"/>
    <w:rsid w:val="009C2B95"/>
    <w:rsid w:val="009C2C2D"/>
    <w:rsid w:val="009C2FDF"/>
    <w:rsid w:val="009C316B"/>
    <w:rsid w:val="009C3183"/>
    <w:rsid w:val="009C3251"/>
    <w:rsid w:val="009C3654"/>
    <w:rsid w:val="009C36DB"/>
    <w:rsid w:val="009C3C84"/>
    <w:rsid w:val="009C3DCB"/>
    <w:rsid w:val="009C3DEC"/>
    <w:rsid w:val="009C4291"/>
    <w:rsid w:val="009C4A8D"/>
    <w:rsid w:val="009C4ED9"/>
    <w:rsid w:val="009C5008"/>
    <w:rsid w:val="009C5605"/>
    <w:rsid w:val="009C567B"/>
    <w:rsid w:val="009C57F0"/>
    <w:rsid w:val="009C58F1"/>
    <w:rsid w:val="009C5F83"/>
    <w:rsid w:val="009C6BD8"/>
    <w:rsid w:val="009C7280"/>
    <w:rsid w:val="009C7587"/>
    <w:rsid w:val="009C763F"/>
    <w:rsid w:val="009C78BF"/>
    <w:rsid w:val="009C7A77"/>
    <w:rsid w:val="009C7BFE"/>
    <w:rsid w:val="009D027D"/>
    <w:rsid w:val="009D0476"/>
    <w:rsid w:val="009D0986"/>
    <w:rsid w:val="009D0A9C"/>
    <w:rsid w:val="009D0BFC"/>
    <w:rsid w:val="009D165B"/>
    <w:rsid w:val="009D1B65"/>
    <w:rsid w:val="009D1EEB"/>
    <w:rsid w:val="009D339E"/>
    <w:rsid w:val="009D3E62"/>
    <w:rsid w:val="009D4313"/>
    <w:rsid w:val="009D4C73"/>
    <w:rsid w:val="009D4F64"/>
    <w:rsid w:val="009D5136"/>
    <w:rsid w:val="009D59CF"/>
    <w:rsid w:val="009D6358"/>
    <w:rsid w:val="009D67CA"/>
    <w:rsid w:val="009D67F6"/>
    <w:rsid w:val="009D700A"/>
    <w:rsid w:val="009D7E9F"/>
    <w:rsid w:val="009E08D7"/>
    <w:rsid w:val="009E1581"/>
    <w:rsid w:val="009E2AF3"/>
    <w:rsid w:val="009E2C89"/>
    <w:rsid w:val="009E2D9D"/>
    <w:rsid w:val="009E4086"/>
    <w:rsid w:val="009E4B68"/>
    <w:rsid w:val="009E56C8"/>
    <w:rsid w:val="009E5BC5"/>
    <w:rsid w:val="009E5BE2"/>
    <w:rsid w:val="009E6F04"/>
    <w:rsid w:val="009E77AD"/>
    <w:rsid w:val="009E7D3B"/>
    <w:rsid w:val="009F0690"/>
    <w:rsid w:val="009F0CB6"/>
    <w:rsid w:val="009F1C9D"/>
    <w:rsid w:val="009F1FF3"/>
    <w:rsid w:val="009F25C8"/>
    <w:rsid w:val="009F28E2"/>
    <w:rsid w:val="009F36E0"/>
    <w:rsid w:val="009F3EBA"/>
    <w:rsid w:val="009F4119"/>
    <w:rsid w:val="009F4F7B"/>
    <w:rsid w:val="009F53A0"/>
    <w:rsid w:val="009F53C6"/>
    <w:rsid w:val="009F547F"/>
    <w:rsid w:val="009F6A6C"/>
    <w:rsid w:val="009F6C91"/>
    <w:rsid w:val="009F6DD3"/>
    <w:rsid w:val="009F7BDB"/>
    <w:rsid w:val="00A00701"/>
    <w:rsid w:val="00A0160C"/>
    <w:rsid w:val="00A0172A"/>
    <w:rsid w:val="00A019F2"/>
    <w:rsid w:val="00A01ABF"/>
    <w:rsid w:val="00A01BB1"/>
    <w:rsid w:val="00A027F7"/>
    <w:rsid w:val="00A02B2D"/>
    <w:rsid w:val="00A02EB6"/>
    <w:rsid w:val="00A03856"/>
    <w:rsid w:val="00A03A6E"/>
    <w:rsid w:val="00A0405A"/>
    <w:rsid w:val="00A042A8"/>
    <w:rsid w:val="00A04424"/>
    <w:rsid w:val="00A05F7B"/>
    <w:rsid w:val="00A061A5"/>
    <w:rsid w:val="00A062A1"/>
    <w:rsid w:val="00A06E87"/>
    <w:rsid w:val="00A0769F"/>
    <w:rsid w:val="00A07870"/>
    <w:rsid w:val="00A07D9F"/>
    <w:rsid w:val="00A1011A"/>
    <w:rsid w:val="00A10395"/>
    <w:rsid w:val="00A103E2"/>
    <w:rsid w:val="00A10A4A"/>
    <w:rsid w:val="00A11153"/>
    <w:rsid w:val="00A11DEC"/>
    <w:rsid w:val="00A12163"/>
    <w:rsid w:val="00A12D37"/>
    <w:rsid w:val="00A13E64"/>
    <w:rsid w:val="00A13EAB"/>
    <w:rsid w:val="00A141F5"/>
    <w:rsid w:val="00A14571"/>
    <w:rsid w:val="00A14687"/>
    <w:rsid w:val="00A1468E"/>
    <w:rsid w:val="00A15393"/>
    <w:rsid w:val="00A153BC"/>
    <w:rsid w:val="00A15DB2"/>
    <w:rsid w:val="00A15FEC"/>
    <w:rsid w:val="00A161C4"/>
    <w:rsid w:val="00A161DE"/>
    <w:rsid w:val="00A16284"/>
    <w:rsid w:val="00A1770B"/>
    <w:rsid w:val="00A1774A"/>
    <w:rsid w:val="00A17ACE"/>
    <w:rsid w:val="00A17B34"/>
    <w:rsid w:val="00A17C43"/>
    <w:rsid w:val="00A17E60"/>
    <w:rsid w:val="00A2014B"/>
    <w:rsid w:val="00A2015B"/>
    <w:rsid w:val="00A20444"/>
    <w:rsid w:val="00A20AE6"/>
    <w:rsid w:val="00A20D25"/>
    <w:rsid w:val="00A21A9B"/>
    <w:rsid w:val="00A2319D"/>
    <w:rsid w:val="00A232DC"/>
    <w:rsid w:val="00A23BE8"/>
    <w:rsid w:val="00A24199"/>
    <w:rsid w:val="00A24FA7"/>
    <w:rsid w:val="00A25196"/>
    <w:rsid w:val="00A25515"/>
    <w:rsid w:val="00A25B88"/>
    <w:rsid w:val="00A260D3"/>
    <w:rsid w:val="00A26389"/>
    <w:rsid w:val="00A274E6"/>
    <w:rsid w:val="00A277C7"/>
    <w:rsid w:val="00A27DC2"/>
    <w:rsid w:val="00A30320"/>
    <w:rsid w:val="00A3061E"/>
    <w:rsid w:val="00A308CA"/>
    <w:rsid w:val="00A30F8E"/>
    <w:rsid w:val="00A30FD0"/>
    <w:rsid w:val="00A313AD"/>
    <w:rsid w:val="00A31893"/>
    <w:rsid w:val="00A319FF"/>
    <w:rsid w:val="00A31BB8"/>
    <w:rsid w:val="00A3239F"/>
    <w:rsid w:val="00A324A2"/>
    <w:rsid w:val="00A326CE"/>
    <w:rsid w:val="00A327C7"/>
    <w:rsid w:val="00A3347C"/>
    <w:rsid w:val="00A33A10"/>
    <w:rsid w:val="00A33DF0"/>
    <w:rsid w:val="00A33DF2"/>
    <w:rsid w:val="00A33F0E"/>
    <w:rsid w:val="00A348B9"/>
    <w:rsid w:val="00A34A30"/>
    <w:rsid w:val="00A34F9A"/>
    <w:rsid w:val="00A3547C"/>
    <w:rsid w:val="00A35F07"/>
    <w:rsid w:val="00A36F1D"/>
    <w:rsid w:val="00A371E3"/>
    <w:rsid w:val="00A373FD"/>
    <w:rsid w:val="00A3758B"/>
    <w:rsid w:val="00A37EED"/>
    <w:rsid w:val="00A40565"/>
    <w:rsid w:val="00A4079C"/>
    <w:rsid w:val="00A41DE8"/>
    <w:rsid w:val="00A41EA8"/>
    <w:rsid w:val="00A42CEC"/>
    <w:rsid w:val="00A43500"/>
    <w:rsid w:val="00A43F42"/>
    <w:rsid w:val="00A44029"/>
    <w:rsid w:val="00A446A8"/>
    <w:rsid w:val="00A450F4"/>
    <w:rsid w:val="00A45107"/>
    <w:rsid w:val="00A45CAA"/>
    <w:rsid w:val="00A4636E"/>
    <w:rsid w:val="00A4650C"/>
    <w:rsid w:val="00A468E0"/>
    <w:rsid w:val="00A46B04"/>
    <w:rsid w:val="00A47354"/>
    <w:rsid w:val="00A47622"/>
    <w:rsid w:val="00A47BDF"/>
    <w:rsid w:val="00A47ECB"/>
    <w:rsid w:val="00A50F0E"/>
    <w:rsid w:val="00A5156D"/>
    <w:rsid w:val="00A51861"/>
    <w:rsid w:val="00A51D94"/>
    <w:rsid w:val="00A51FA3"/>
    <w:rsid w:val="00A5256F"/>
    <w:rsid w:val="00A52814"/>
    <w:rsid w:val="00A52D7F"/>
    <w:rsid w:val="00A52D94"/>
    <w:rsid w:val="00A52D98"/>
    <w:rsid w:val="00A52EC3"/>
    <w:rsid w:val="00A531B0"/>
    <w:rsid w:val="00A53B8D"/>
    <w:rsid w:val="00A53F9C"/>
    <w:rsid w:val="00A53FA4"/>
    <w:rsid w:val="00A54222"/>
    <w:rsid w:val="00A54D0F"/>
    <w:rsid w:val="00A557B5"/>
    <w:rsid w:val="00A55CA9"/>
    <w:rsid w:val="00A55D46"/>
    <w:rsid w:val="00A567B0"/>
    <w:rsid w:val="00A577ED"/>
    <w:rsid w:val="00A578D0"/>
    <w:rsid w:val="00A57C8B"/>
    <w:rsid w:val="00A60398"/>
    <w:rsid w:val="00A61232"/>
    <w:rsid w:val="00A612C9"/>
    <w:rsid w:val="00A612ED"/>
    <w:rsid w:val="00A616AF"/>
    <w:rsid w:val="00A61F06"/>
    <w:rsid w:val="00A6213F"/>
    <w:rsid w:val="00A622A0"/>
    <w:rsid w:val="00A62596"/>
    <w:rsid w:val="00A6309A"/>
    <w:rsid w:val="00A631C3"/>
    <w:rsid w:val="00A63578"/>
    <w:rsid w:val="00A63959"/>
    <w:rsid w:val="00A6395F"/>
    <w:rsid w:val="00A643D4"/>
    <w:rsid w:val="00A64620"/>
    <w:rsid w:val="00A64734"/>
    <w:rsid w:val="00A64ABF"/>
    <w:rsid w:val="00A64EF0"/>
    <w:rsid w:val="00A651F6"/>
    <w:rsid w:val="00A65C5E"/>
    <w:rsid w:val="00A66530"/>
    <w:rsid w:val="00A66A96"/>
    <w:rsid w:val="00A6755E"/>
    <w:rsid w:val="00A67951"/>
    <w:rsid w:val="00A67BC9"/>
    <w:rsid w:val="00A67DF6"/>
    <w:rsid w:val="00A7006C"/>
    <w:rsid w:val="00A70218"/>
    <w:rsid w:val="00A709AC"/>
    <w:rsid w:val="00A70AD9"/>
    <w:rsid w:val="00A712F0"/>
    <w:rsid w:val="00A7188A"/>
    <w:rsid w:val="00A71F06"/>
    <w:rsid w:val="00A7278E"/>
    <w:rsid w:val="00A73867"/>
    <w:rsid w:val="00A73DF0"/>
    <w:rsid w:val="00A73FC0"/>
    <w:rsid w:val="00A74038"/>
    <w:rsid w:val="00A757A3"/>
    <w:rsid w:val="00A75C0D"/>
    <w:rsid w:val="00A764CE"/>
    <w:rsid w:val="00A76FA6"/>
    <w:rsid w:val="00A77132"/>
    <w:rsid w:val="00A81293"/>
    <w:rsid w:val="00A81797"/>
    <w:rsid w:val="00A81B14"/>
    <w:rsid w:val="00A81DB3"/>
    <w:rsid w:val="00A821F1"/>
    <w:rsid w:val="00A82BBD"/>
    <w:rsid w:val="00A82F57"/>
    <w:rsid w:val="00A82FAD"/>
    <w:rsid w:val="00A83065"/>
    <w:rsid w:val="00A83388"/>
    <w:rsid w:val="00A8360F"/>
    <w:rsid w:val="00A85831"/>
    <w:rsid w:val="00A85E60"/>
    <w:rsid w:val="00A86620"/>
    <w:rsid w:val="00A86764"/>
    <w:rsid w:val="00A870B3"/>
    <w:rsid w:val="00A872D4"/>
    <w:rsid w:val="00A8730A"/>
    <w:rsid w:val="00A87722"/>
    <w:rsid w:val="00A877DE"/>
    <w:rsid w:val="00A878E0"/>
    <w:rsid w:val="00A8797B"/>
    <w:rsid w:val="00A903EC"/>
    <w:rsid w:val="00A90EB0"/>
    <w:rsid w:val="00A91204"/>
    <w:rsid w:val="00A9132E"/>
    <w:rsid w:val="00A91389"/>
    <w:rsid w:val="00A917DE"/>
    <w:rsid w:val="00A92070"/>
    <w:rsid w:val="00A9263D"/>
    <w:rsid w:val="00A92906"/>
    <w:rsid w:val="00A92B87"/>
    <w:rsid w:val="00A92F6A"/>
    <w:rsid w:val="00A930B7"/>
    <w:rsid w:val="00A93B59"/>
    <w:rsid w:val="00A94DD7"/>
    <w:rsid w:val="00A94F55"/>
    <w:rsid w:val="00A95144"/>
    <w:rsid w:val="00A953BD"/>
    <w:rsid w:val="00A953F3"/>
    <w:rsid w:val="00A9600A"/>
    <w:rsid w:val="00A9605F"/>
    <w:rsid w:val="00A96293"/>
    <w:rsid w:val="00A968FD"/>
    <w:rsid w:val="00A96CF0"/>
    <w:rsid w:val="00A9732D"/>
    <w:rsid w:val="00A97ED3"/>
    <w:rsid w:val="00AA02CE"/>
    <w:rsid w:val="00AA054F"/>
    <w:rsid w:val="00AA0E13"/>
    <w:rsid w:val="00AA1CCA"/>
    <w:rsid w:val="00AA2B9C"/>
    <w:rsid w:val="00AA3A62"/>
    <w:rsid w:val="00AA4647"/>
    <w:rsid w:val="00AA4717"/>
    <w:rsid w:val="00AA47C0"/>
    <w:rsid w:val="00AA4A7C"/>
    <w:rsid w:val="00AA4B3C"/>
    <w:rsid w:val="00AA4C4C"/>
    <w:rsid w:val="00AA50F5"/>
    <w:rsid w:val="00AA5273"/>
    <w:rsid w:val="00AA580C"/>
    <w:rsid w:val="00AA69AA"/>
    <w:rsid w:val="00AA7462"/>
    <w:rsid w:val="00AA74DA"/>
    <w:rsid w:val="00AA7753"/>
    <w:rsid w:val="00AA7A84"/>
    <w:rsid w:val="00AA7E04"/>
    <w:rsid w:val="00AB0207"/>
    <w:rsid w:val="00AB1037"/>
    <w:rsid w:val="00AB1335"/>
    <w:rsid w:val="00AB196A"/>
    <w:rsid w:val="00AB2240"/>
    <w:rsid w:val="00AB2367"/>
    <w:rsid w:val="00AB2F87"/>
    <w:rsid w:val="00AB31EC"/>
    <w:rsid w:val="00AB363C"/>
    <w:rsid w:val="00AB3CCD"/>
    <w:rsid w:val="00AB491A"/>
    <w:rsid w:val="00AB4A30"/>
    <w:rsid w:val="00AB54C3"/>
    <w:rsid w:val="00AB6D2D"/>
    <w:rsid w:val="00AB6E8D"/>
    <w:rsid w:val="00AB7712"/>
    <w:rsid w:val="00AC29FA"/>
    <w:rsid w:val="00AC2A37"/>
    <w:rsid w:val="00AC362C"/>
    <w:rsid w:val="00AC3634"/>
    <w:rsid w:val="00AC36B6"/>
    <w:rsid w:val="00AC3A3E"/>
    <w:rsid w:val="00AC3BD4"/>
    <w:rsid w:val="00AC3C6C"/>
    <w:rsid w:val="00AC3FA6"/>
    <w:rsid w:val="00AC4389"/>
    <w:rsid w:val="00AC4A59"/>
    <w:rsid w:val="00AC6614"/>
    <w:rsid w:val="00AC6DEB"/>
    <w:rsid w:val="00AC74DE"/>
    <w:rsid w:val="00AC798F"/>
    <w:rsid w:val="00AC7B9A"/>
    <w:rsid w:val="00AD0545"/>
    <w:rsid w:val="00AD07B0"/>
    <w:rsid w:val="00AD0A52"/>
    <w:rsid w:val="00AD0D08"/>
    <w:rsid w:val="00AD0DDD"/>
    <w:rsid w:val="00AD13ED"/>
    <w:rsid w:val="00AD1408"/>
    <w:rsid w:val="00AD1966"/>
    <w:rsid w:val="00AD3915"/>
    <w:rsid w:val="00AD3B29"/>
    <w:rsid w:val="00AD4028"/>
    <w:rsid w:val="00AD4B62"/>
    <w:rsid w:val="00AD58F3"/>
    <w:rsid w:val="00AD5D23"/>
    <w:rsid w:val="00AD5DBB"/>
    <w:rsid w:val="00AD6B40"/>
    <w:rsid w:val="00AD6CFB"/>
    <w:rsid w:val="00AD736B"/>
    <w:rsid w:val="00AD74A4"/>
    <w:rsid w:val="00AD7649"/>
    <w:rsid w:val="00AD79FA"/>
    <w:rsid w:val="00AE0D78"/>
    <w:rsid w:val="00AE17CE"/>
    <w:rsid w:val="00AE1D79"/>
    <w:rsid w:val="00AE2952"/>
    <w:rsid w:val="00AE2B9F"/>
    <w:rsid w:val="00AE2E42"/>
    <w:rsid w:val="00AE326F"/>
    <w:rsid w:val="00AE34B4"/>
    <w:rsid w:val="00AE3562"/>
    <w:rsid w:val="00AE39F8"/>
    <w:rsid w:val="00AE3E66"/>
    <w:rsid w:val="00AE3F3C"/>
    <w:rsid w:val="00AE4565"/>
    <w:rsid w:val="00AE45B8"/>
    <w:rsid w:val="00AE4617"/>
    <w:rsid w:val="00AE4732"/>
    <w:rsid w:val="00AE48E3"/>
    <w:rsid w:val="00AE48EE"/>
    <w:rsid w:val="00AE5BCE"/>
    <w:rsid w:val="00AE6D93"/>
    <w:rsid w:val="00AE6F1A"/>
    <w:rsid w:val="00AE7796"/>
    <w:rsid w:val="00AE7801"/>
    <w:rsid w:val="00AE791A"/>
    <w:rsid w:val="00AE79C7"/>
    <w:rsid w:val="00AE7E59"/>
    <w:rsid w:val="00AF07A0"/>
    <w:rsid w:val="00AF0F65"/>
    <w:rsid w:val="00AF111C"/>
    <w:rsid w:val="00AF1C3F"/>
    <w:rsid w:val="00AF1E38"/>
    <w:rsid w:val="00AF2C59"/>
    <w:rsid w:val="00AF2E79"/>
    <w:rsid w:val="00AF31B6"/>
    <w:rsid w:val="00AF3348"/>
    <w:rsid w:val="00AF39A8"/>
    <w:rsid w:val="00AF4A41"/>
    <w:rsid w:val="00AF4BED"/>
    <w:rsid w:val="00AF52A4"/>
    <w:rsid w:val="00AF577A"/>
    <w:rsid w:val="00AF5989"/>
    <w:rsid w:val="00AF60C7"/>
    <w:rsid w:val="00AF617A"/>
    <w:rsid w:val="00AF69B0"/>
    <w:rsid w:val="00AF72CF"/>
    <w:rsid w:val="00AF7A19"/>
    <w:rsid w:val="00AF7E6A"/>
    <w:rsid w:val="00B0028E"/>
    <w:rsid w:val="00B002B4"/>
    <w:rsid w:val="00B00533"/>
    <w:rsid w:val="00B0099F"/>
    <w:rsid w:val="00B009CE"/>
    <w:rsid w:val="00B00E00"/>
    <w:rsid w:val="00B00EDD"/>
    <w:rsid w:val="00B01D22"/>
    <w:rsid w:val="00B03413"/>
    <w:rsid w:val="00B0387E"/>
    <w:rsid w:val="00B03E1E"/>
    <w:rsid w:val="00B042CE"/>
    <w:rsid w:val="00B0563F"/>
    <w:rsid w:val="00B059A4"/>
    <w:rsid w:val="00B05AE9"/>
    <w:rsid w:val="00B05B0C"/>
    <w:rsid w:val="00B066AC"/>
    <w:rsid w:val="00B06B4D"/>
    <w:rsid w:val="00B07694"/>
    <w:rsid w:val="00B07AEF"/>
    <w:rsid w:val="00B1054B"/>
    <w:rsid w:val="00B10A8F"/>
    <w:rsid w:val="00B10E39"/>
    <w:rsid w:val="00B10F69"/>
    <w:rsid w:val="00B113BA"/>
    <w:rsid w:val="00B116F1"/>
    <w:rsid w:val="00B118CF"/>
    <w:rsid w:val="00B11D9D"/>
    <w:rsid w:val="00B12088"/>
    <w:rsid w:val="00B120AC"/>
    <w:rsid w:val="00B12393"/>
    <w:rsid w:val="00B1252D"/>
    <w:rsid w:val="00B12C2B"/>
    <w:rsid w:val="00B13829"/>
    <w:rsid w:val="00B13F94"/>
    <w:rsid w:val="00B14024"/>
    <w:rsid w:val="00B1484E"/>
    <w:rsid w:val="00B153E4"/>
    <w:rsid w:val="00B15469"/>
    <w:rsid w:val="00B15BC3"/>
    <w:rsid w:val="00B15C71"/>
    <w:rsid w:val="00B15F81"/>
    <w:rsid w:val="00B161C6"/>
    <w:rsid w:val="00B161D8"/>
    <w:rsid w:val="00B16B84"/>
    <w:rsid w:val="00B16C5A"/>
    <w:rsid w:val="00B1757C"/>
    <w:rsid w:val="00B17CEF"/>
    <w:rsid w:val="00B205F6"/>
    <w:rsid w:val="00B209D2"/>
    <w:rsid w:val="00B20A2F"/>
    <w:rsid w:val="00B215D9"/>
    <w:rsid w:val="00B21667"/>
    <w:rsid w:val="00B21996"/>
    <w:rsid w:val="00B21C82"/>
    <w:rsid w:val="00B2204F"/>
    <w:rsid w:val="00B2224B"/>
    <w:rsid w:val="00B2239C"/>
    <w:rsid w:val="00B223EC"/>
    <w:rsid w:val="00B2250C"/>
    <w:rsid w:val="00B22A35"/>
    <w:rsid w:val="00B22AE7"/>
    <w:rsid w:val="00B22E75"/>
    <w:rsid w:val="00B24381"/>
    <w:rsid w:val="00B24554"/>
    <w:rsid w:val="00B24C11"/>
    <w:rsid w:val="00B2554E"/>
    <w:rsid w:val="00B2592B"/>
    <w:rsid w:val="00B2638E"/>
    <w:rsid w:val="00B26715"/>
    <w:rsid w:val="00B27025"/>
    <w:rsid w:val="00B2791C"/>
    <w:rsid w:val="00B27B35"/>
    <w:rsid w:val="00B27D96"/>
    <w:rsid w:val="00B27DB5"/>
    <w:rsid w:val="00B30805"/>
    <w:rsid w:val="00B308A3"/>
    <w:rsid w:val="00B30F58"/>
    <w:rsid w:val="00B3133A"/>
    <w:rsid w:val="00B31E9F"/>
    <w:rsid w:val="00B327E9"/>
    <w:rsid w:val="00B32948"/>
    <w:rsid w:val="00B32D63"/>
    <w:rsid w:val="00B32E8D"/>
    <w:rsid w:val="00B32F3F"/>
    <w:rsid w:val="00B336EB"/>
    <w:rsid w:val="00B33AAD"/>
    <w:rsid w:val="00B33D59"/>
    <w:rsid w:val="00B3414E"/>
    <w:rsid w:val="00B341E2"/>
    <w:rsid w:val="00B345FA"/>
    <w:rsid w:val="00B34BE5"/>
    <w:rsid w:val="00B355CB"/>
    <w:rsid w:val="00B35CDA"/>
    <w:rsid w:val="00B35E0A"/>
    <w:rsid w:val="00B3669D"/>
    <w:rsid w:val="00B36873"/>
    <w:rsid w:val="00B36AE6"/>
    <w:rsid w:val="00B36DF3"/>
    <w:rsid w:val="00B372A6"/>
    <w:rsid w:val="00B40E7B"/>
    <w:rsid w:val="00B411B1"/>
    <w:rsid w:val="00B41435"/>
    <w:rsid w:val="00B41CAD"/>
    <w:rsid w:val="00B42668"/>
    <w:rsid w:val="00B42BA7"/>
    <w:rsid w:val="00B42FB6"/>
    <w:rsid w:val="00B43142"/>
    <w:rsid w:val="00B43503"/>
    <w:rsid w:val="00B43D37"/>
    <w:rsid w:val="00B440A5"/>
    <w:rsid w:val="00B447ED"/>
    <w:rsid w:val="00B44EBF"/>
    <w:rsid w:val="00B451FB"/>
    <w:rsid w:val="00B454A6"/>
    <w:rsid w:val="00B454DB"/>
    <w:rsid w:val="00B45519"/>
    <w:rsid w:val="00B45E64"/>
    <w:rsid w:val="00B4783D"/>
    <w:rsid w:val="00B47954"/>
    <w:rsid w:val="00B5009E"/>
    <w:rsid w:val="00B50EAB"/>
    <w:rsid w:val="00B518E4"/>
    <w:rsid w:val="00B51A54"/>
    <w:rsid w:val="00B51A7D"/>
    <w:rsid w:val="00B51AE8"/>
    <w:rsid w:val="00B51F83"/>
    <w:rsid w:val="00B5207C"/>
    <w:rsid w:val="00B52325"/>
    <w:rsid w:val="00B52824"/>
    <w:rsid w:val="00B52B73"/>
    <w:rsid w:val="00B52F61"/>
    <w:rsid w:val="00B536F5"/>
    <w:rsid w:val="00B53C29"/>
    <w:rsid w:val="00B53FF6"/>
    <w:rsid w:val="00B54534"/>
    <w:rsid w:val="00B54960"/>
    <w:rsid w:val="00B54AE7"/>
    <w:rsid w:val="00B54F30"/>
    <w:rsid w:val="00B55905"/>
    <w:rsid w:val="00B56808"/>
    <w:rsid w:val="00B56B1D"/>
    <w:rsid w:val="00B5799D"/>
    <w:rsid w:val="00B57DC5"/>
    <w:rsid w:val="00B57E95"/>
    <w:rsid w:val="00B600BE"/>
    <w:rsid w:val="00B605CE"/>
    <w:rsid w:val="00B60C78"/>
    <w:rsid w:val="00B61464"/>
    <w:rsid w:val="00B6147A"/>
    <w:rsid w:val="00B618C5"/>
    <w:rsid w:val="00B61900"/>
    <w:rsid w:val="00B61BA9"/>
    <w:rsid w:val="00B61BB2"/>
    <w:rsid w:val="00B61C74"/>
    <w:rsid w:val="00B61C89"/>
    <w:rsid w:val="00B625F1"/>
    <w:rsid w:val="00B6274A"/>
    <w:rsid w:val="00B62914"/>
    <w:rsid w:val="00B62AAC"/>
    <w:rsid w:val="00B62CE2"/>
    <w:rsid w:val="00B63F0E"/>
    <w:rsid w:val="00B63F4A"/>
    <w:rsid w:val="00B64421"/>
    <w:rsid w:val="00B64A84"/>
    <w:rsid w:val="00B65428"/>
    <w:rsid w:val="00B65FF2"/>
    <w:rsid w:val="00B6603E"/>
    <w:rsid w:val="00B661AE"/>
    <w:rsid w:val="00B66928"/>
    <w:rsid w:val="00B66A3E"/>
    <w:rsid w:val="00B66AF8"/>
    <w:rsid w:val="00B67311"/>
    <w:rsid w:val="00B67B4A"/>
    <w:rsid w:val="00B67DD3"/>
    <w:rsid w:val="00B70B3E"/>
    <w:rsid w:val="00B70C05"/>
    <w:rsid w:val="00B70D63"/>
    <w:rsid w:val="00B7103A"/>
    <w:rsid w:val="00B71840"/>
    <w:rsid w:val="00B71C61"/>
    <w:rsid w:val="00B71F3F"/>
    <w:rsid w:val="00B720D6"/>
    <w:rsid w:val="00B729FE"/>
    <w:rsid w:val="00B72A09"/>
    <w:rsid w:val="00B72F2A"/>
    <w:rsid w:val="00B73ED6"/>
    <w:rsid w:val="00B75058"/>
    <w:rsid w:val="00B75624"/>
    <w:rsid w:val="00B75AB2"/>
    <w:rsid w:val="00B761ED"/>
    <w:rsid w:val="00B763B8"/>
    <w:rsid w:val="00B76510"/>
    <w:rsid w:val="00B76525"/>
    <w:rsid w:val="00B7684F"/>
    <w:rsid w:val="00B769F8"/>
    <w:rsid w:val="00B76C04"/>
    <w:rsid w:val="00B774B2"/>
    <w:rsid w:val="00B775B5"/>
    <w:rsid w:val="00B776B0"/>
    <w:rsid w:val="00B80BFE"/>
    <w:rsid w:val="00B812A0"/>
    <w:rsid w:val="00B81DB4"/>
    <w:rsid w:val="00B825BF"/>
    <w:rsid w:val="00B8282C"/>
    <w:rsid w:val="00B82893"/>
    <w:rsid w:val="00B830B1"/>
    <w:rsid w:val="00B83336"/>
    <w:rsid w:val="00B83529"/>
    <w:rsid w:val="00B84015"/>
    <w:rsid w:val="00B842C7"/>
    <w:rsid w:val="00B84B2C"/>
    <w:rsid w:val="00B852BF"/>
    <w:rsid w:val="00B85D12"/>
    <w:rsid w:val="00B86897"/>
    <w:rsid w:val="00B86C75"/>
    <w:rsid w:val="00B87E0E"/>
    <w:rsid w:val="00B909A3"/>
    <w:rsid w:val="00B90DB9"/>
    <w:rsid w:val="00B90E75"/>
    <w:rsid w:val="00B91156"/>
    <w:rsid w:val="00B91461"/>
    <w:rsid w:val="00B91BC8"/>
    <w:rsid w:val="00B92AB2"/>
    <w:rsid w:val="00B92FC2"/>
    <w:rsid w:val="00B9351A"/>
    <w:rsid w:val="00B93680"/>
    <w:rsid w:val="00B93FCD"/>
    <w:rsid w:val="00B94026"/>
    <w:rsid w:val="00B941B8"/>
    <w:rsid w:val="00B9422D"/>
    <w:rsid w:val="00B9462F"/>
    <w:rsid w:val="00B94B64"/>
    <w:rsid w:val="00B94BD0"/>
    <w:rsid w:val="00B94E77"/>
    <w:rsid w:val="00B9526D"/>
    <w:rsid w:val="00B954E5"/>
    <w:rsid w:val="00B9553C"/>
    <w:rsid w:val="00B956AB"/>
    <w:rsid w:val="00B95864"/>
    <w:rsid w:val="00B95BD5"/>
    <w:rsid w:val="00B95EA7"/>
    <w:rsid w:val="00B95F3E"/>
    <w:rsid w:val="00B96144"/>
    <w:rsid w:val="00B96252"/>
    <w:rsid w:val="00B96522"/>
    <w:rsid w:val="00B96544"/>
    <w:rsid w:val="00B96668"/>
    <w:rsid w:val="00B968C6"/>
    <w:rsid w:val="00B97199"/>
    <w:rsid w:val="00BA01BB"/>
    <w:rsid w:val="00BA0764"/>
    <w:rsid w:val="00BA0B73"/>
    <w:rsid w:val="00BA0BDA"/>
    <w:rsid w:val="00BA1773"/>
    <w:rsid w:val="00BA1785"/>
    <w:rsid w:val="00BA18FD"/>
    <w:rsid w:val="00BA23D5"/>
    <w:rsid w:val="00BA25EA"/>
    <w:rsid w:val="00BA2613"/>
    <w:rsid w:val="00BA277A"/>
    <w:rsid w:val="00BA282F"/>
    <w:rsid w:val="00BA294E"/>
    <w:rsid w:val="00BA2A48"/>
    <w:rsid w:val="00BA2B27"/>
    <w:rsid w:val="00BA2F91"/>
    <w:rsid w:val="00BA2FAA"/>
    <w:rsid w:val="00BA3335"/>
    <w:rsid w:val="00BA354B"/>
    <w:rsid w:val="00BA3AD6"/>
    <w:rsid w:val="00BA4C73"/>
    <w:rsid w:val="00BA5201"/>
    <w:rsid w:val="00BA5271"/>
    <w:rsid w:val="00BA54D6"/>
    <w:rsid w:val="00BA5605"/>
    <w:rsid w:val="00BA5E27"/>
    <w:rsid w:val="00BA639C"/>
    <w:rsid w:val="00BA648F"/>
    <w:rsid w:val="00BA6802"/>
    <w:rsid w:val="00BA7885"/>
    <w:rsid w:val="00BB0135"/>
    <w:rsid w:val="00BB0671"/>
    <w:rsid w:val="00BB08CF"/>
    <w:rsid w:val="00BB0B80"/>
    <w:rsid w:val="00BB0DEE"/>
    <w:rsid w:val="00BB0FC6"/>
    <w:rsid w:val="00BB14EC"/>
    <w:rsid w:val="00BB1757"/>
    <w:rsid w:val="00BB19DD"/>
    <w:rsid w:val="00BB1B6E"/>
    <w:rsid w:val="00BB1BAE"/>
    <w:rsid w:val="00BB32A1"/>
    <w:rsid w:val="00BB32F6"/>
    <w:rsid w:val="00BB3483"/>
    <w:rsid w:val="00BB39C6"/>
    <w:rsid w:val="00BB3AC7"/>
    <w:rsid w:val="00BB4707"/>
    <w:rsid w:val="00BB66F3"/>
    <w:rsid w:val="00BB6AF5"/>
    <w:rsid w:val="00BB6D45"/>
    <w:rsid w:val="00BB6E72"/>
    <w:rsid w:val="00BB70D2"/>
    <w:rsid w:val="00BB7A0F"/>
    <w:rsid w:val="00BB7DDF"/>
    <w:rsid w:val="00BC0221"/>
    <w:rsid w:val="00BC03EB"/>
    <w:rsid w:val="00BC09E9"/>
    <w:rsid w:val="00BC09EC"/>
    <w:rsid w:val="00BC15FB"/>
    <w:rsid w:val="00BC17F8"/>
    <w:rsid w:val="00BC1CAB"/>
    <w:rsid w:val="00BC1DE2"/>
    <w:rsid w:val="00BC22C1"/>
    <w:rsid w:val="00BC28DF"/>
    <w:rsid w:val="00BC290F"/>
    <w:rsid w:val="00BC2A8B"/>
    <w:rsid w:val="00BC2FAF"/>
    <w:rsid w:val="00BC3216"/>
    <w:rsid w:val="00BC32CF"/>
    <w:rsid w:val="00BC3B2D"/>
    <w:rsid w:val="00BC3B60"/>
    <w:rsid w:val="00BC3EF8"/>
    <w:rsid w:val="00BC40AD"/>
    <w:rsid w:val="00BC4F1E"/>
    <w:rsid w:val="00BC54C5"/>
    <w:rsid w:val="00BC5F22"/>
    <w:rsid w:val="00BC658B"/>
    <w:rsid w:val="00BC74C2"/>
    <w:rsid w:val="00BC7661"/>
    <w:rsid w:val="00BC7A4F"/>
    <w:rsid w:val="00BC7F7F"/>
    <w:rsid w:val="00BD01F8"/>
    <w:rsid w:val="00BD07C0"/>
    <w:rsid w:val="00BD07F6"/>
    <w:rsid w:val="00BD0DE0"/>
    <w:rsid w:val="00BD0E9F"/>
    <w:rsid w:val="00BD1A9A"/>
    <w:rsid w:val="00BD1ACF"/>
    <w:rsid w:val="00BD23FF"/>
    <w:rsid w:val="00BD2A50"/>
    <w:rsid w:val="00BD3AD7"/>
    <w:rsid w:val="00BD3CF2"/>
    <w:rsid w:val="00BD4197"/>
    <w:rsid w:val="00BD4617"/>
    <w:rsid w:val="00BD5062"/>
    <w:rsid w:val="00BD5643"/>
    <w:rsid w:val="00BD567A"/>
    <w:rsid w:val="00BD56C5"/>
    <w:rsid w:val="00BD6FDA"/>
    <w:rsid w:val="00BD7187"/>
    <w:rsid w:val="00BD7531"/>
    <w:rsid w:val="00BD7F82"/>
    <w:rsid w:val="00BE112E"/>
    <w:rsid w:val="00BE17FB"/>
    <w:rsid w:val="00BE1843"/>
    <w:rsid w:val="00BE1C91"/>
    <w:rsid w:val="00BE1DCF"/>
    <w:rsid w:val="00BE232A"/>
    <w:rsid w:val="00BE2722"/>
    <w:rsid w:val="00BE277B"/>
    <w:rsid w:val="00BE29DA"/>
    <w:rsid w:val="00BE2BF8"/>
    <w:rsid w:val="00BE3403"/>
    <w:rsid w:val="00BE35C7"/>
    <w:rsid w:val="00BE3801"/>
    <w:rsid w:val="00BE4771"/>
    <w:rsid w:val="00BE54F1"/>
    <w:rsid w:val="00BE58C7"/>
    <w:rsid w:val="00BE5EF3"/>
    <w:rsid w:val="00BE6434"/>
    <w:rsid w:val="00BE64F1"/>
    <w:rsid w:val="00BE6586"/>
    <w:rsid w:val="00BE7123"/>
    <w:rsid w:val="00BE7333"/>
    <w:rsid w:val="00BE76AB"/>
    <w:rsid w:val="00BE7E37"/>
    <w:rsid w:val="00BE7ECB"/>
    <w:rsid w:val="00BF0250"/>
    <w:rsid w:val="00BF0600"/>
    <w:rsid w:val="00BF0720"/>
    <w:rsid w:val="00BF07A3"/>
    <w:rsid w:val="00BF0A87"/>
    <w:rsid w:val="00BF0D1F"/>
    <w:rsid w:val="00BF2517"/>
    <w:rsid w:val="00BF2834"/>
    <w:rsid w:val="00BF2C07"/>
    <w:rsid w:val="00BF2E0E"/>
    <w:rsid w:val="00BF2F09"/>
    <w:rsid w:val="00BF30CC"/>
    <w:rsid w:val="00BF3FFC"/>
    <w:rsid w:val="00BF47FC"/>
    <w:rsid w:val="00BF4952"/>
    <w:rsid w:val="00BF49FB"/>
    <w:rsid w:val="00BF4D71"/>
    <w:rsid w:val="00BF5946"/>
    <w:rsid w:val="00BF5CC5"/>
    <w:rsid w:val="00BF6003"/>
    <w:rsid w:val="00BF690C"/>
    <w:rsid w:val="00BF6E6C"/>
    <w:rsid w:val="00BF702E"/>
    <w:rsid w:val="00BF7782"/>
    <w:rsid w:val="00C0004C"/>
    <w:rsid w:val="00C001AA"/>
    <w:rsid w:val="00C0088F"/>
    <w:rsid w:val="00C00B61"/>
    <w:rsid w:val="00C010DC"/>
    <w:rsid w:val="00C01623"/>
    <w:rsid w:val="00C026E4"/>
    <w:rsid w:val="00C02722"/>
    <w:rsid w:val="00C02CFB"/>
    <w:rsid w:val="00C02E98"/>
    <w:rsid w:val="00C03800"/>
    <w:rsid w:val="00C03C62"/>
    <w:rsid w:val="00C03C77"/>
    <w:rsid w:val="00C04054"/>
    <w:rsid w:val="00C041FC"/>
    <w:rsid w:val="00C04EC4"/>
    <w:rsid w:val="00C04F74"/>
    <w:rsid w:val="00C05F56"/>
    <w:rsid w:val="00C060D4"/>
    <w:rsid w:val="00C0644E"/>
    <w:rsid w:val="00C06AD2"/>
    <w:rsid w:val="00C06CEC"/>
    <w:rsid w:val="00C070AF"/>
    <w:rsid w:val="00C0724C"/>
    <w:rsid w:val="00C07740"/>
    <w:rsid w:val="00C07909"/>
    <w:rsid w:val="00C07AE6"/>
    <w:rsid w:val="00C07FB5"/>
    <w:rsid w:val="00C10221"/>
    <w:rsid w:val="00C10315"/>
    <w:rsid w:val="00C10D0D"/>
    <w:rsid w:val="00C11169"/>
    <w:rsid w:val="00C11930"/>
    <w:rsid w:val="00C11D0A"/>
    <w:rsid w:val="00C125A9"/>
    <w:rsid w:val="00C1272C"/>
    <w:rsid w:val="00C1275C"/>
    <w:rsid w:val="00C12CB2"/>
    <w:rsid w:val="00C132C5"/>
    <w:rsid w:val="00C1338D"/>
    <w:rsid w:val="00C138BB"/>
    <w:rsid w:val="00C14449"/>
    <w:rsid w:val="00C14769"/>
    <w:rsid w:val="00C148EA"/>
    <w:rsid w:val="00C14D1E"/>
    <w:rsid w:val="00C14D7E"/>
    <w:rsid w:val="00C152E2"/>
    <w:rsid w:val="00C15B5F"/>
    <w:rsid w:val="00C16204"/>
    <w:rsid w:val="00C166AF"/>
    <w:rsid w:val="00C16854"/>
    <w:rsid w:val="00C17084"/>
    <w:rsid w:val="00C170F2"/>
    <w:rsid w:val="00C17394"/>
    <w:rsid w:val="00C173D2"/>
    <w:rsid w:val="00C2080A"/>
    <w:rsid w:val="00C208EF"/>
    <w:rsid w:val="00C20E2A"/>
    <w:rsid w:val="00C20ED6"/>
    <w:rsid w:val="00C212CE"/>
    <w:rsid w:val="00C2162C"/>
    <w:rsid w:val="00C21729"/>
    <w:rsid w:val="00C21898"/>
    <w:rsid w:val="00C21A78"/>
    <w:rsid w:val="00C220AC"/>
    <w:rsid w:val="00C222DE"/>
    <w:rsid w:val="00C223A7"/>
    <w:rsid w:val="00C2269A"/>
    <w:rsid w:val="00C22BFD"/>
    <w:rsid w:val="00C22F75"/>
    <w:rsid w:val="00C23940"/>
    <w:rsid w:val="00C23C4A"/>
    <w:rsid w:val="00C23C63"/>
    <w:rsid w:val="00C23CE9"/>
    <w:rsid w:val="00C24A70"/>
    <w:rsid w:val="00C24AE9"/>
    <w:rsid w:val="00C24BB0"/>
    <w:rsid w:val="00C24C92"/>
    <w:rsid w:val="00C24D7C"/>
    <w:rsid w:val="00C24F77"/>
    <w:rsid w:val="00C252E3"/>
    <w:rsid w:val="00C25795"/>
    <w:rsid w:val="00C25811"/>
    <w:rsid w:val="00C258B4"/>
    <w:rsid w:val="00C25971"/>
    <w:rsid w:val="00C25E99"/>
    <w:rsid w:val="00C262E1"/>
    <w:rsid w:val="00C271A5"/>
    <w:rsid w:val="00C27304"/>
    <w:rsid w:val="00C27439"/>
    <w:rsid w:val="00C276E1"/>
    <w:rsid w:val="00C27D31"/>
    <w:rsid w:val="00C301F5"/>
    <w:rsid w:val="00C31116"/>
    <w:rsid w:val="00C31147"/>
    <w:rsid w:val="00C321C3"/>
    <w:rsid w:val="00C32DC3"/>
    <w:rsid w:val="00C3353E"/>
    <w:rsid w:val="00C33EDC"/>
    <w:rsid w:val="00C33F8C"/>
    <w:rsid w:val="00C348DA"/>
    <w:rsid w:val="00C35204"/>
    <w:rsid w:val="00C35787"/>
    <w:rsid w:val="00C35836"/>
    <w:rsid w:val="00C36B0C"/>
    <w:rsid w:val="00C370AB"/>
    <w:rsid w:val="00C37847"/>
    <w:rsid w:val="00C408C3"/>
    <w:rsid w:val="00C40CB2"/>
    <w:rsid w:val="00C40EA7"/>
    <w:rsid w:val="00C40FC9"/>
    <w:rsid w:val="00C40FF5"/>
    <w:rsid w:val="00C41687"/>
    <w:rsid w:val="00C41EED"/>
    <w:rsid w:val="00C42B29"/>
    <w:rsid w:val="00C43EB7"/>
    <w:rsid w:val="00C44083"/>
    <w:rsid w:val="00C442B1"/>
    <w:rsid w:val="00C443D5"/>
    <w:rsid w:val="00C4498F"/>
    <w:rsid w:val="00C454EC"/>
    <w:rsid w:val="00C455F3"/>
    <w:rsid w:val="00C4577C"/>
    <w:rsid w:val="00C45C45"/>
    <w:rsid w:val="00C45DAA"/>
    <w:rsid w:val="00C45F41"/>
    <w:rsid w:val="00C46779"/>
    <w:rsid w:val="00C46EE0"/>
    <w:rsid w:val="00C471AA"/>
    <w:rsid w:val="00C50074"/>
    <w:rsid w:val="00C5033D"/>
    <w:rsid w:val="00C51480"/>
    <w:rsid w:val="00C519BE"/>
    <w:rsid w:val="00C51B69"/>
    <w:rsid w:val="00C51DE0"/>
    <w:rsid w:val="00C52019"/>
    <w:rsid w:val="00C522D7"/>
    <w:rsid w:val="00C525A1"/>
    <w:rsid w:val="00C52890"/>
    <w:rsid w:val="00C52A2D"/>
    <w:rsid w:val="00C535CB"/>
    <w:rsid w:val="00C53707"/>
    <w:rsid w:val="00C53A47"/>
    <w:rsid w:val="00C53C69"/>
    <w:rsid w:val="00C5543A"/>
    <w:rsid w:val="00C558C3"/>
    <w:rsid w:val="00C563D2"/>
    <w:rsid w:val="00C56462"/>
    <w:rsid w:val="00C569A9"/>
    <w:rsid w:val="00C56B52"/>
    <w:rsid w:val="00C56ED3"/>
    <w:rsid w:val="00C5709B"/>
    <w:rsid w:val="00C57318"/>
    <w:rsid w:val="00C57CF7"/>
    <w:rsid w:val="00C57FB3"/>
    <w:rsid w:val="00C60514"/>
    <w:rsid w:val="00C6054B"/>
    <w:rsid w:val="00C6071D"/>
    <w:rsid w:val="00C60A6F"/>
    <w:rsid w:val="00C61508"/>
    <w:rsid w:val="00C6151C"/>
    <w:rsid w:val="00C62F44"/>
    <w:rsid w:val="00C63352"/>
    <w:rsid w:val="00C63C55"/>
    <w:rsid w:val="00C648DE"/>
    <w:rsid w:val="00C654D4"/>
    <w:rsid w:val="00C65AF4"/>
    <w:rsid w:val="00C662CA"/>
    <w:rsid w:val="00C665E7"/>
    <w:rsid w:val="00C66879"/>
    <w:rsid w:val="00C66D03"/>
    <w:rsid w:val="00C67A24"/>
    <w:rsid w:val="00C67F24"/>
    <w:rsid w:val="00C70022"/>
    <w:rsid w:val="00C70CE3"/>
    <w:rsid w:val="00C7136C"/>
    <w:rsid w:val="00C72252"/>
    <w:rsid w:val="00C7335F"/>
    <w:rsid w:val="00C7365E"/>
    <w:rsid w:val="00C7447F"/>
    <w:rsid w:val="00C7452B"/>
    <w:rsid w:val="00C74E02"/>
    <w:rsid w:val="00C74FB5"/>
    <w:rsid w:val="00C751A6"/>
    <w:rsid w:val="00C759CC"/>
    <w:rsid w:val="00C75BE3"/>
    <w:rsid w:val="00C7682E"/>
    <w:rsid w:val="00C76950"/>
    <w:rsid w:val="00C76B66"/>
    <w:rsid w:val="00C76EEC"/>
    <w:rsid w:val="00C76F44"/>
    <w:rsid w:val="00C80718"/>
    <w:rsid w:val="00C81166"/>
    <w:rsid w:val="00C811B4"/>
    <w:rsid w:val="00C8145E"/>
    <w:rsid w:val="00C81741"/>
    <w:rsid w:val="00C81814"/>
    <w:rsid w:val="00C81DD1"/>
    <w:rsid w:val="00C8250B"/>
    <w:rsid w:val="00C82DA7"/>
    <w:rsid w:val="00C84043"/>
    <w:rsid w:val="00C85685"/>
    <w:rsid w:val="00C85714"/>
    <w:rsid w:val="00C85ECC"/>
    <w:rsid w:val="00C86B11"/>
    <w:rsid w:val="00C86C5E"/>
    <w:rsid w:val="00C9039F"/>
    <w:rsid w:val="00C906B0"/>
    <w:rsid w:val="00C906E9"/>
    <w:rsid w:val="00C9107F"/>
    <w:rsid w:val="00C91510"/>
    <w:rsid w:val="00C91E34"/>
    <w:rsid w:val="00C92A99"/>
    <w:rsid w:val="00C935AF"/>
    <w:rsid w:val="00C936F3"/>
    <w:rsid w:val="00C9376F"/>
    <w:rsid w:val="00C94170"/>
    <w:rsid w:val="00C953BC"/>
    <w:rsid w:val="00C95972"/>
    <w:rsid w:val="00C95CA1"/>
    <w:rsid w:val="00C95CF9"/>
    <w:rsid w:val="00C95FB6"/>
    <w:rsid w:val="00C96BFC"/>
    <w:rsid w:val="00C97316"/>
    <w:rsid w:val="00C9760B"/>
    <w:rsid w:val="00C97A45"/>
    <w:rsid w:val="00CA06ED"/>
    <w:rsid w:val="00CA095C"/>
    <w:rsid w:val="00CA0C49"/>
    <w:rsid w:val="00CA2D13"/>
    <w:rsid w:val="00CA3270"/>
    <w:rsid w:val="00CA3C97"/>
    <w:rsid w:val="00CA418D"/>
    <w:rsid w:val="00CA44C2"/>
    <w:rsid w:val="00CA4B5F"/>
    <w:rsid w:val="00CA59B9"/>
    <w:rsid w:val="00CA5ED7"/>
    <w:rsid w:val="00CA6E47"/>
    <w:rsid w:val="00CB04F3"/>
    <w:rsid w:val="00CB0707"/>
    <w:rsid w:val="00CB09F2"/>
    <w:rsid w:val="00CB0B26"/>
    <w:rsid w:val="00CB1FA0"/>
    <w:rsid w:val="00CB290D"/>
    <w:rsid w:val="00CB382E"/>
    <w:rsid w:val="00CB3A38"/>
    <w:rsid w:val="00CB3AD0"/>
    <w:rsid w:val="00CB47B7"/>
    <w:rsid w:val="00CB5218"/>
    <w:rsid w:val="00CB5941"/>
    <w:rsid w:val="00CB59FC"/>
    <w:rsid w:val="00CB5DEF"/>
    <w:rsid w:val="00CB5E64"/>
    <w:rsid w:val="00CB5F98"/>
    <w:rsid w:val="00CB732F"/>
    <w:rsid w:val="00CB7960"/>
    <w:rsid w:val="00CB7A7D"/>
    <w:rsid w:val="00CC0095"/>
    <w:rsid w:val="00CC03B3"/>
    <w:rsid w:val="00CC0E87"/>
    <w:rsid w:val="00CC1045"/>
    <w:rsid w:val="00CC1693"/>
    <w:rsid w:val="00CC1812"/>
    <w:rsid w:val="00CC22BA"/>
    <w:rsid w:val="00CC2B31"/>
    <w:rsid w:val="00CC2CBB"/>
    <w:rsid w:val="00CC3F43"/>
    <w:rsid w:val="00CC4332"/>
    <w:rsid w:val="00CC4E7C"/>
    <w:rsid w:val="00CC52BB"/>
    <w:rsid w:val="00CC546D"/>
    <w:rsid w:val="00CC558E"/>
    <w:rsid w:val="00CC5876"/>
    <w:rsid w:val="00CC59A5"/>
    <w:rsid w:val="00CC682D"/>
    <w:rsid w:val="00CC701C"/>
    <w:rsid w:val="00CD05D3"/>
    <w:rsid w:val="00CD0ABA"/>
    <w:rsid w:val="00CD1129"/>
    <w:rsid w:val="00CD1353"/>
    <w:rsid w:val="00CD1458"/>
    <w:rsid w:val="00CD1FB0"/>
    <w:rsid w:val="00CD2691"/>
    <w:rsid w:val="00CD2886"/>
    <w:rsid w:val="00CD323D"/>
    <w:rsid w:val="00CD35EC"/>
    <w:rsid w:val="00CD50AD"/>
    <w:rsid w:val="00CD54AA"/>
    <w:rsid w:val="00CD5E21"/>
    <w:rsid w:val="00CD5E5D"/>
    <w:rsid w:val="00CD6947"/>
    <w:rsid w:val="00CD6BAE"/>
    <w:rsid w:val="00CD6CBD"/>
    <w:rsid w:val="00CD72C7"/>
    <w:rsid w:val="00CD7995"/>
    <w:rsid w:val="00CD7CB3"/>
    <w:rsid w:val="00CE0BB4"/>
    <w:rsid w:val="00CE109B"/>
    <w:rsid w:val="00CE1E86"/>
    <w:rsid w:val="00CE231C"/>
    <w:rsid w:val="00CE2D4C"/>
    <w:rsid w:val="00CE314C"/>
    <w:rsid w:val="00CE3764"/>
    <w:rsid w:val="00CE4362"/>
    <w:rsid w:val="00CE4D03"/>
    <w:rsid w:val="00CE591F"/>
    <w:rsid w:val="00CE6097"/>
    <w:rsid w:val="00CE6797"/>
    <w:rsid w:val="00CE6982"/>
    <w:rsid w:val="00CE6CB8"/>
    <w:rsid w:val="00CE6CCB"/>
    <w:rsid w:val="00CE76E7"/>
    <w:rsid w:val="00CE7DAE"/>
    <w:rsid w:val="00CF0426"/>
    <w:rsid w:val="00CF06ED"/>
    <w:rsid w:val="00CF0E83"/>
    <w:rsid w:val="00CF0EB0"/>
    <w:rsid w:val="00CF0F15"/>
    <w:rsid w:val="00CF18BF"/>
    <w:rsid w:val="00CF1BF5"/>
    <w:rsid w:val="00CF1D3F"/>
    <w:rsid w:val="00CF1F7E"/>
    <w:rsid w:val="00CF31BE"/>
    <w:rsid w:val="00CF35D4"/>
    <w:rsid w:val="00CF35EF"/>
    <w:rsid w:val="00CF364E"/>
    <w:rsid w:val="00CF3CBA"/>
    <w:rsid w:val="00CF3E8F"/>
    <w:rsid w:val="00CF4607"/>
    <w:rsid w:val="00CF48AB"/>
    <w:rsid w:val="00CF4B9B"/>
    <w:rsid w:val="00CF4C29"/>
    <w:rsid w:val="00CF4E30"/>
    <w:rsid w:val="00CF4EA2"/>
    <w:rsid w:val="00CF5ABB"/>
    <w:rsid w:val="00CF5B15"/>
    <w:rsid w:val="00CF60F1"/>
    <w:rsid w:val="00CF63E3"/>
    <w:rsid w:val="00CF6750"/>
    <w:rsid w:val="00CF6D90"/>
    <w:rsid w:val="00CF6F8E"/>
    <w:rsid w:val="00CF7640"/>
    <w:rsid w:val="00CF7BBF"/>
    <w:rsid w:val="00CF7CDE"/>
    <w:rsid w:val="00CF7FA1"/>
    <w:rsid w:val="00D005CA"/>
    <w:rsid w:val="00D00D50"/>
    <w:rsid w:val="00D012B7"/>
    <w:rsid w:val="00D03089"/>
    <w:rsid w:val="00D0338B"/>
    <w:rsid w:val="00D03CC7"/>
    <w:rsid w:val="00D0459C"/>
    <w:rsid w:val="00D04675"/>
    <w:rsid w:val="00D04D9B"/>
    <w:rsid w:val="00D062AC"/>
    <w:rsid w:val="00D06369"/>
    <w:rsid w:val="00D0699F"/>
    <w:rsid w:val="00D06B7C"/>
    <w:rsid w:val="00D06B85"/>
    <w:rsid w:val="00D06E3A"/>
    <w:rsid w:val="00D07527"/>
    <w:rsid w:val="00D0799C"/>
    <w:rsid w:val="00D07A13"/>
    <w:rsid w:val="00D10374"/>
    <w:rsid w:val="00D10875"/>
    <w:rsid w:val="00D10B89"/>
    <w:rsid w:val="00D10EEB"/>
    <w:rsid w:val="00D114D0"/>
    <w:rsid w:val="00D12167"/>
    <w:rsid w:val="00D12A2C"/>
    <w:rsid w:val="00D13B1F"/>
    <w:rsid w:val="00D13D24"/>
    <w:rsid w:val="00D1501E"/>
    <w:rsid w:val="00D151EA"/>
    <w:rsid w:val="00D15A9F"/>
    <w:rsid w:val="00D15B6F"/>
    <w:rsid w:val="00D1645A"/>
    <w:rsid w:val="00D16C29"/>
    <w:rsid w:val="00D17346"/>
    <w:rsid w:val="00D179F3"/>
    <w:rsid w:val="00D17CBF"/>
    <w:rsid w:val="00D17E22"/>
    <w:rsid w:val="00D20017"/>
    <w:rsid w:val="00D20179"/>
    <w:rsid w:val="00D207EC"/>
    <w:rsid w:val="00D20B21"/>
    <w:rsid w:val="00D20F81"/>
    <w:rsid w:val="00D22711"/>
    <w:rsid w:val="00D2273D"/>
    <w:rsid w:val="00D22778"/>
    <w:rsid w:val="00D22BEF"/>
    <w:rsid w:val="00D2321A"/>
    <w:rsid w:val="00D23835"/>
    <w:rsid w:val="00D23F26"/>
    <w:rsid w:val="00D24B2A"/>
    <w:rsid w:val="00D24B2C"/>
    <w:rsid w:val="00D24CE1"/>
    <w:rsid w:val="00D25221"/>
    <w:rsid w:val="00D25A45"/>
    <w:rsid w:val="00D25AD2"/>
    <w:rsid w:val="00D26018"/>
    <w:rsid w:val="00D26E20"/>
    <w:rsid w:val="00D26ECC"/>
    <w:rsid w:val="00D27136"/>
    <w:rsid w:val="00D2774F"/>
    <w:rsid w:val="00D27770"/>
    <w:rsid w:val="00D27928"/>
    <w:rsid w:val="00D27D29"/>
    <w:rsid w:val="00D27D42"/>
    <w:rsid w:val="00D3059A"/>
    <w:rsid w:val="00D305FC"/>
    <w:rsid w:val="00D306B5"/>
    <w:rsid w:val="00D31930"/>
    <w:rsid w:val="00D31CBD"/>
    <w:rsid w:val="00D31EE1"/>
    <w:rsid w:val="00D32078"/>
    <w:rsid w:val="00D33BFE"/>
    <w:rsid w:val="00D33FFE"/>
    <w:rsid w:val="00D34106"/>
    <w:rsid w:val="00D34BFF"/>
    <w:rsid w:val="00D3500F"/>
    <w:rsid w:val="00D35A27"/>
    <w:rsid w:val="00D35C33"/>
    <w:rsid w:val="00D36881"/>
    <w:rsid w:val="00D36B1E"/>
    <w:rsid w:val="00D36ECC"/>
    <w:rsid w:val="00D36EF0"/>
    <w:rsid w:val="00D371A9"/>
    <w:rsid w:val="00D374ED"/>
    <w:rsid w:val="00D37B79"/>
    <w:rsid w:val="00D37E8B"/>
    <w:rsid w:val="00D40084"/>
    <w:rsid w:val="00D40682"/>
    <w:rsid w:val="00D408F6"/>
    <w:rsid w:val="00D40EFA"/>
    <w:rsid w:val="00D410BD"/>
    <w:rsid w:val="00D41ADF"/>
    <w:rsid w:val="00D41B1D"/>
    <w:rsid w:val="00D41B4A"/>
    <w:rsid w:val="00D41E89"/>
    <w:rsid w:val="00D42630"/>
    <w:rsid w:val="00D428FF"/>
    <w:rsid w:val="00D42B65"/>
    <w:rsid w:val="00D42CCB"/>
    <w:rsid w:val="00D42F5E"/>
    <w:rsid w:val="00D44730"/>
    <w:rsid w:val="00D44E4C"/>
    <w:rsid w:val="00D45469"/>
    <w:rsid w:val="00D455C2"/>
    <w:rsid w:val="00D459A6"/>
    <w:rsid w:val="00D462D2"/>
    <w:rsid w:val="00D467B5"/>
    <w:rsid w:val="00D4681B"/>
    <w:rsid w:val="00D47417"/>
    <w:rsid w:val="00D47473"/>
    <w:rsid w:val="00D47C51"/>
    <w:rsid w:val="00D50162"/>
    <w:rsid w:val="00D50270"/>
    <w:rsid w:val="00D50805"/>
    <w:rsid w:val="00D5093A"/>
    <w:rsid w:val="00D50B36"/>
    <w:rsid w:val="00D510A5"/>
    <w:rsid w:val="00D51978"/>
    <w:rsid w:val="00D5254E"/>
    <w:rsid w:val="00D526D1"/>
    <w:rsid w:val="00D52739"/>
    <w:rsid w:val="00D52E2D"/>
    <w:rsid w:val="00D5322E"/>
    <w:rsid w:val="00D54291"/>
    <w:rsid w:val="00D544FD"/>
    <w:rsid w:val="00D54E53"/>
    <w:rsid w:val="00D5567D"/>
    <w:rsid w:val="00D567B7"/>
    <w:rsid w:val="00D56A4B"/>
    <w:rsid w:val="00D56F3E"/>
    <w:rsid w:val="00D577C1"/>
    <w:rsid w:val="00D57ADB"/>
    <w:rsid w:val="00D603EA"/>
    <w:rsid w:val="00D616DF"/>
    <w:rsid w:val="00D617AC"/>
    <w:rsid w:val="00D617ED"/>
    <w:rsid w:val="00D61C8E"/>
    <w:rsid w:val="00D61FE4"/>
    <w:rsid w:val="00D61FE7"/>
    <w:rsid w:val="00D6285E"/>
    <w:rsid w:val="00D63082"/>
    <w:rsid w:val="00D64074"/>
    <w:rsid w:val="00D6476F"/>
    <w:rsid w:val="00D64792"/>
    <w:rsid w:val="00D64CFE"/>
    <w:rsid w:val="00D65E51"/>
    <w:rsid w:val="00D65F9C"/>
    <w:rsid w:val="00D661CB"/>
    <w:rsid w:val="00D66260"/>
    <w:rsid w:val="00D6643E"/>
    <w:rsid w:val="00D664EE"/>
    <w:rsid w:val="00D66CD8"/>
    <w:rsid w:val="00D676B4"/>
    <w:rsid w:val="00D67858"/>
    <w:rsid w:val="00D678B5"/>
    <w:rsid w:val="00D678C2"/>
    <w:rsid w:val="00D67E69"/>
    <w:rsid w:val="00D70454"/>
    <w:rsid w:val="00D70A06"/>
    <w:rsid w:val="00D7126A"/>
    <w:rsid w:val="00D71BCD"/>
    <w:rsid w:val="00D7211C"/>
    <w:rsid w:val="00D724F6"/>
    <w:rsid w:val="00D735C9"/>
    <w:rsid w:val="00D7455C"/>
    <w:rsid w:val="00D749A2"/>
    <w:rsid w:val="00D74D08"/>
    <w:rsid w:val="00D74E3F"/>
    <w:rsid w:val="00D757F1"/>
    <w:rsid w:val="00D75E06"/>
    <w:rsid w:val="00D76A02"/>
    <w:rsid w:val="00D76ACE"/>
    <w:rsid w:val="00D775DC"/>
    <w:rsid w:val="00D77755"/>
    <w:rsid w:val="00D777F4"/>
    <w:rsid w:val="00D77F85"/>
    <w:rsid w:val="00D80F32"/>
    <w:rsid w:val="00D81CEE"/>
    <w:rsid w:val="00D82B5F"/>
    <w:rsid w:val="00D8321A"/>
    <w:rsid w:val="00D83820"/>
    <w:rsid w:val="00D83C2B"/>
    <w:rsid w:val="00D84168"/>
    <w:rsid w:val="00D84705"/>
    <w:rsid w:val="00D847CD"/>
    <w:rsid w:val="00D85534"/>
    <w:rsid w:val="00D855E7"/>
    <w:rsid w:val="00D85D2A"/>
    <w:rsid w:val="00D86BD2"/>
    <w:rsid w:val="00D872B6"/>
    <w:rsid w:val="00D874A7"/>
    <w:rsid w:val="00D87FB9"/>
    <w:rsid w:val="00D9083B"/>
    <w:rsid w:val="00D90B7A"/>
    <w:rsid w:val="00D90BB3"/>
    <w:rsid w:val="00D90D87"/>
    <w:rsid w:val="00D91057"/>
    <w:rsid w:val="00D91187"/>
    <w:rsid w:val="00D911AC"/>
    <w:rsid w:val="00D91842"/>
    <w:rsid w:val="00D918F4"/>
    <w:rsid w:val="00D91E72"/>
    <w:rsid w:val="00D92609"/>
    <w:rsid w:val="00D928D5"/>
    <w:rsid w:val="00D92FD1"/>
    <w:rsid w:val="00D93617"/>
    <w:rsid w:val="00D9394C"/>
    <w:rsid w:val="00D94178"/>
    <w:rsid w:val="00D95A41"/>
    <w:rsid w:val="00D95CD6"/>
    <w:rsid w:val="00D963C5"/>
    <w:rsid w:val="00D96BE2"/>
    <w:rsid w:val="00D96E9E"/>
    <w:rsid w:val="00D96EA0"/>
    <w:rsid w:val="00D97426"/>
    <w:rsid w:val="00D978C5"/>
    <w:rsid w:val="00D97997"/>
    <w:rsid w:val="00DA0B5F"/>
    <w:rsid w:val="00DA142C"/>
    <w:rsid w:val="00DA1D90"/>
    <w:rsid w:val="00DA1EEB"/>
    <w:rsid w:val="00DA4AA0"/>
    <w:rsid w:val="00DA53F1"/>
    <w:rsid w:val="00DA57F5"/>
    <w:rsid w:val="00DA5A62"/>
    <w:rsid w:val="00DA6672"/>
    <w:rsid w:val="00DA6A29"/>
    <w:rsid w:val="00DA6C53"/>
    <w:rsid w:val="00DA76C0"/>
    <w:rsid w:val="00DA7907"/>
    <w:rsid w:val="00DA7AFD"/>
    <w:rsid w:val="00DB05EB"/>
    <w:rsid w:val="00DB08F8"/>
    <w:rsid w:val="00DB0FDA"/>
    <w:rsid w:val="00DB174B"/>
    <w:rsid w:val="00DB1A34"/>
    <w:rsid w:val="00DB1D40"/>
    <w:rsid w:val="00DB242C"/>
    <w:rsid w:val="00DB29CD"/>
    <w:rsid w:val="00DB29DC"/>
    <w:rsid w:val="00DB30C0"/>
    <w:rsid w:val="00DB310D"/>
    <w:rsid w:val="00DB3285"/>
    <w:rsid w:val="00DB33B9"/>
    <w:rsid w:val="00DB33E6"/>
    <w:rsid w:val="00DB370C"/>
    <w:rsid w:val="00DB375C"/>
    <w:rsid w:val="00DB38D6"/>
    <w:rsid w:val="00DB3D78"/>
    <w:rsid w:val="00DB4943"/>
    <w:rsid w:val="00DB5253"/>
    <w:rsid w:val="00DB5312"/>
    <w:rsid w:val="00DB5462"/>
    <w:rsid w:val="00DB56D2"/>
    <w:rsid w:val="00DB5D38"/>
    <w:rsid w:val="00DB5EEB"/>
    <w:rsid w:val="00DB74BD"/>
    <w:rsid w:val="00DB799C"/>
    <w:rsid w:val="00DC071B"/>
    <w:rsid w:val="00DC0D33"/>
    <w:rsid w:val="00DC1473"/>
    <w:rsid w:val="00DC21F2"/>
    <w:rsid w:val="00DC25E2"/>
    <w:rsid w:val="00DC2DBF"/>
    <w:rsid w:val="00DC3EC3"/>
    <w:rsid w:val="00DC4186"/>
    <w:rsid w:val="00DC5063"/>
    <w:rsid w:val="00DC5171"/>
    <w:rsid w:val="00DC589B"/>
    <w:rsid w:val="00DC5E0F"/>
    <w:rsid w:val="00DC6A11"/>
    <w:rsid w:val="00DC7B06"/>
    <w:rsid w:val="00DC7D81"/>
    <w:rsid w:val="00DD0C2E"/>
    <w:rsid w:val="00DD0E3B"/>
    <w:rsid w:val="00DD0E83"/>
    <w:rsid w:val="00DD11B6"/>
    <w:rsid w:val="00DD1BF3"/>
    <w:rsid w:val="00DD245F"/>
    <w:rsid w:val="00DD25B2"/>
    <w:rsid w:val="00DD3FFE"/>
    <w:rsid w:val="00DD45B1"/>
    <w:rsid w:val="00DD4713"/>
    <w:rsid w:val="00DD4DE5"/>
    <w:rsid w:val="00DD5742"/>
    <w:rsid w:val="00DD57F5"/>
    <w:rsid w:val="00DD5C0A"/>
    <w:rsid w:val="00DD5E3E"/>
    <w:rsid w:val="00DD6065"/>
    <w:rsid w:val="00DD60B3"/>
    <w:rsid w:val="00DD646D"/>
    <w:rsid w:val="00DD65F6"/>
    <w:rsid w:val="00DD67AD"/>
    <w:rsid w:val="00DD705E"/>
    <w:rsid w:val="00DD7668"/>
    <w:rsid w:val="00DE0525"/>
    <w:rsid w:val="00DE0A55"/>
    <w:rsid w:val="00DE14F2"/>
    <w:rsid w:val="00DE177E"/>
    <w:rsid w:val="00DE1994"/>
    <w:rsid w:val="00DE273F"/>
    <w:rsid w:val="00DE2E14"/>
    <w:rsid w:val="00DE3D12"/>
    <w:rsid w:val="00DE3DEB"/>
    <w:rsid w:val="00DE46DC"/>
    <w:rsid w:val="00DE4D4C"/>
    <w:rsid w:val="00DE4E6E"/>
    <w:rsid w:val="00DE5047"/>
    <w:rsid w:val="00DE5283"/>
    <w:rsid w:val="00DE5372"/>
    <w:rsid w:val="00DE53DD"/>
    <w:rsid w:val="00DE563C"/>
    <w:rsid w:val="00DE585D"/>
    <w:rsid w:val="00DE5CC9"/>
    <w:rsid w:val="00DE6A1F"/>
    <w:rsid w:val="00DE6F64"/>
    <w:rsid w:val="00DE6F8B"/>
    <w:rsid w:val="00DE7647"/>
    <w:rsid w:val="00DF034B"/>
    <w:rsid w:val="00DF10B2"/>
    <w:rsid w:val="00DF1219"/>
    <w:rsid w:val="00DF1EB6"/>
    <w:rsid w:val="00DF1FCF"/>
    <w:rsid w:val="00DF2382"/>
    <w:rsid w:val="00DF25B4"/>
    <w:rsid w:val="00DF2D42"/>
    <w:rsid w:val="00DF3592"/>
    <w:rsid w:val="00DF39A4"/>
    <w:rsid w:val="00DF3BC6"/>
    <w:rsid w:val="00DF3C9B"/>
    <w:rsid w:val="00DF493B"/>
    <w:rsid w:val="00DF50B5"/>
    <w:rsid w:val="00DF5282"/>
    <w:rsid w:val="00DF592B"/>
    <w:rsid w:val="00DF5B11"/>
    <w:rsid w:val="00DF736E"/>
    <w:rsid w:val="00DF7812"/>
    <w:rsid w:val="00DF79C8"/>
    <w:rsid w:val="00E006AD"/>
    <w:rsid w:val="00E010BF"/>
    <w:rsid w:val="00E01324"/>
    <w:rsid w:val="00E01AEF"/>
    <w:rsid w:val="00E01BAF"/>
    <w:rsid w:val="00E01C12"/>
    <w:rsid w:val="00E01DDB"/>
    <w:rsid w:val="00E02BC4"/>
    <w:rsid w:val="00E02CCA"/>
    <w:rsid w:val="00E02D4D"/>
    <w:rsid w:val="00E02E14"/>
    <w:rsid w:val="00E03578"/>
    <w:rsid w:val="00E03745"/>
    <w:rsid w:val="00E03B2B"/>
    <w:rsid w:val="00E03D41"/>
    <w:rsid w:val="00E03EA5"/>
    <w:rsid w:val="00E0430D"/>
    <w:rsid w:val="00E047A6"/>
    <w:rsid w:val="00E04D20"/>
    <w:rsid w:val="00E05726"/>
    <w:rsid w:val="00E057F4"/>
    <w:rsid w:val="00E05EA5"/>
    <w:rsid w:val="00E06607"/>
    <w:rsid w:val="00E067BC"/>
    <w:rsid w:val="00E0746B"/>
    <w:rsid w:val="00E10400"/>
    <w:rsid w:val="00E109EC"/>
    <w:rsid w:val="00E10DC8"/>
    <w:rsid w:val="00E10E11"/>
    <w:rsid w:val="00E10F88"/>
    <w:rsid w:val="00E112A9"/>
    <w:rsid w:val="00E115C3"/>
    <w:rsid w:val="00E12561"/>
    <w:rsid w:val="00E1261D"/>
    <w:rsid w:val="00E13184"/>
    <w:rsid w:val="00E13817"/>
    <w:rsid w:val="00E13879"/>
    <w:rsid w:val="00E13D2A"/>
    <w:rsid w:val="00E1427B"/>
    <w:rsid w:val="00E1436E"/>
    <w:rsid w:val="00E14935"/>
    <w:rsid w:val="00E14E39"/>
    <w:rsid w:val="00E14FD0"/>
    <w:rsid w:val="00E15065"/>
    <w:rsid w:val="00E15500"/>
    <w:rsid w:val="00E15A46"/>
    <w:rsid w:val="00E15C34"/>
    <w:rsid w:val="00E161B4"/>
    <w:rsid w:val="00E16532"/>
    <w:rsid w:val="00E1653F"/>
    <w:rsid w:val="00E16AF8"/>
    <w:rsid w:val="00E16EA0"/>
    <w:rsid w:val="00E1700F"/>
    <w:rsid w:val="00E203F0"/>
    <w:rsid w:val="00E213B0"/>
    <w:rsid w:val="00E21492"/>
    <w:rsid w:val="00E21520"/>
    <w:rsid w:val="00E21A4C"/>
    <w:rsid w:val="00E21E89"/>
    <w:rsid w:val="00E23C87"/>
    <w:rsid w:val="00E24358"/>
    <w:rsid w:val="00E24AE5"/>
    <w:rsid w:val="00E25E8A"/>
    <w:rsid w:val="00E25E97"/>
    <w:rsid w:val="00E26007"/>
    <w:rsid w:val="00E261B0"/>
    <w:rsid w:val="00E26BEB"/>
    <w:rsid w:val="00E26F1F"/>
    <w:rsid w:val="00E27A69"/>
    <w:rsid w:val="00E27BA1"/>
    <w:rsid w:val="00E27BBF"/>
    <w:rsid w:val="00E27DBD"/>
    <w:rsid w:val="00E3006B"/>
    <w:rsid w:val="00E30647"/>
    <w:rsid w:val="00E31290"/>
    <w:rsid w:val="00E313F9"/>
    <w:rsid w:val="00E3159A"/>
    <w:rsid w:val="00E31C81"/>
    <w:rsid w:val="00E31D11"/>
    <w:rsid w:val="00E31FED"/>
    <w:rsid w:val="00E32227"/>
    <w:rsid w:val="00E32D92"/>
    <w:rsid w:val="00E33045"/>
    <w:rsid w:val="00E33F28"/>
    <w:rsid w:val="00E34410"/>
    <w:rsid w:val="00E347F4"/>
    <w:rsid w:val="00E34A4A"/>
    <w:rsid w:val="00E34CB5"/>
    <w:rsid w:val="00E34DFA"/>
    <w:rsid w:val="00E34E69"/>
    <w:rsid w:val="00E35195"/>
    <w:rsid w:val="00E358B2"/>
    <w:rsid w:val="00E360C3"/>
    <w:rsid w:val="00E361B5"/>
    <w:rsid w:val="00E37D45"/>
    <w:rsid w:val="00E40187"/>
    <w:rsid w:val="00E40446"/>
    <w:rsid w:val="00E4069D"/>
    <w:rsid w:val="00E40E41"/>
    <w:rsid w:val="00E411EF"/>
    <w:rsid w:val="00E41221"/>
    <w:rsid w:val="00E41BE2"/>
    <w:rsid w:val="00E41C08"/>
    <w:rsid w:val="00E41ECE"/>
    <w:rsid w:val="00E4217A"/>
    <w:rsid w:val="00E4288E"/>
    <w:rsid w:val="00E42982"/>
    <w:rsid w:val="00E42E47"/>
    <w:rsid w:val="00E43208"/>
    <w:rsid w:val="00E432A5"/>
    <w:rsid w:val="00E45522"/>
    <w:rsid w:val="00E45D06"/>
    <w:rsid w:val="00E45D3B"/>
    <w:rsid w:val="00E45DB0"/>
    <w:rsid w:val="00E47095"/>
    <w:rsid w:val="00E473B1"/>
    <w:rsid w:val="00E47E01"/>
    <w:rsid w:val="00E5037C"/>
    <w:rsid w:val="00E50F91"/>
    <w:rsid w:val="00E5119B"/>
    <w:rsid w:val="00E515CB"/>
    <w:rsid w:val="00E5196C"/>
    <w:rsid w:val="00E51974"/>
    <w:rsid w:val="00E51D13"/>
    <w:rsid w:val="00E51E34"/>
    <w:rsid w:val="00E51F6D"/>
    <w:rsid w:val="00E5216F"/>
    <w:rsid w:val="00E52809"/>
    <w:rsid w:val="00E535B1"/>
    <w:rsid w:val="00E53E96"/>
    <w:rsid w:val="00E547D0"/>
    <w:rsid w:val="00E550CF"/>
    <w:rsid w:val="00E5561D"/>
    <w:rsid w:val="00E5597B"/>
    <w:rsid w:val="00E55AD9"/>
    <w:rsid w:val="00E57924"/>
    <w:rsid w:val="00E57942"/>
    <w:rsid w:val="00E57A39"/>
    <w:rsid w:val="00E57C39"/>
    <w:rsid w:val="00E60A0F"/>
    <w:rsid w:val="00E60C04"/>
    <w:rsid w:val="00E624B1"/>
    <w:rsid w:val="00E62687"/>
    <w:rsid w:val="00E626E0"/>
    <w:rsid w:val="00E62D94"/>
    <w:rsid w:val="00E63295"/>
    <w:rsid w:val="00E637D9"/>
    <w:rsid w:val="00E6388A"/>
    <w:rsid w:val="00E641E8"/>
    <w:rsid w:val="00E64C60"/>
    <w:rsid w:val="00E64EFE"/>
    <w:rsid w:val="00E650C8"/>
    <w:rsid w:val="00E65374"/>
    <w:rsid w:val="00E654A5"/>
    <w:rsid w:val="00E65628"/>
    <w:rsid w:val="00E656D0"/>
    <w:rsid w:val="00E65972"/>
    <w:rsid w:val="00E668A6"/>
    <w:rsid w:val="00E66ACB"/>
    <w:rsid w:val="00E67066"/>
    <w:rsid w:val="00E671F0"/>
    <w:rsid w:val="00E677A7"/>
    <w:rsid w:val="00E67A91"/>
    <w:rsid w:val="00E70599"/>
    <w:rsid w:val="00E70729"/>
    <w:rsid w:val="00E708D2"/>
    <w:rsid w:val="00E71127"/>
    <w:rsid w:val="00E714EF"/>
    <w:rsid w:val="00E71E15"/>
    <w:rsid w:val="00E72668"/>
    <w:rsid w:val="00E72958"/>
    <w:rsid w:val="00E72A45"/>
    <w:rsid w:val="00E72F87"/>
    <w:rsid w:val="00E73F41"/>
    <w:rsid w:val="00E74625"/>
    <w:rsid w:val="00E747A0"/>
    <w:rsid w:val="00E74C47"/>
    <w:rsid w:val="00E74CA3"/>
    <w:rsid w:val="00E75621"/>
    <w:rsid w:val="00E7573E"/>
    <w:rsid w:val="00E75919"/>
    <w:rsid w:val="00E760AC"/>
    <w:rsid w:val="00E761AD"/>
    <w:rsid w:val="00E77A64"/>
    <w:rsid w:val="00E77E2F"/>
    <w:rsid w:val="00E77F73"/>
    <w:rsid w:val="00E801F9"/>
    <w:rsid w:val="00E80277"/>
    <w:rsid w:val="00E80593"/>
    <w:rsid w:val="00E8061B"/>
    <w:rsid w:val="00E80FDC"/>
    <w:rsid w:val="00E81184"/>
    <w:rsid w:val="00E81225"/>
    <w:rsid w:val="00E81724"/>
    <w:rsid w:val="00E81D54"/>
    <w:rsid w:val="00E81FB4"/>
    <w:rsid w:val="00E820A2"/>
    <w:rsid w:val="00E8247C"/>
    <w:rsid w:val="00E82878"/>
    <w:rsid w:val="00E82A65"/>
    <w:rsid w:val="00E82E2A"/>
    <w:rsid w:val="00E836FD"/>
    <w:rsid w:val="00E838C7"/>
    <w:rsid w:val="00E84A55"/>
    <w:rsid w:val="00E85286"/>
    <w:rsid w:val="00E8579F"/>
    <w:rsid w:val="00E85894"/>
    <w:rsid w:val="00E8724D"/>
    <w:rsid w:val="00E878DA"/>
    <w:rsid w:val="00E90075"/>
    <w:rsid w:val="00E914FD"/>
    <w:rsid w:val="00E916CB"/>
    <w:rsid w:val="00E91AB2"/>
    <w:rsid w:val="00E921AD"/>
    <w:rsid w:val="00E9229A"/>
    <w:rsid w:val="00E925A7"/>
    <w:rsid w:val="00E9300D"/>
    <w:rsid w:val="00E93AA8"/>
    <w:rsid w:val="00E944B4"/>
    <w:rsid w:val="00E95014"/>
    <w:rsid w:val="00E95B5F"/>
    <w:rsid w:val="00E95BFD"/>
    <w:rsid w:val="00E95FBB"/>
    <w:rsid w:val="00E9601D"/>
    <w:rsid w:val="00E964A1"/>
    <w:rsid w:val="00E967CD"/>
    <w:rsid w:val="00E96AF0"/>
    <w:rsid w:val="00E96CD6"/>
    <w:rsid w:val="00E974E4"/>
    <w:rsid w:val="00E97DB1"/>
    <w:rsid w:val="00EA0338"/>
    <w:rsid w:val="00EA18AB"/>
    <w:rsid w:val="00EA1AF9"/>
    <w:rsid w:val="00EA1E18"/>
    <w:rsid w:val="00EA2A8F"/>
    <w:rsid w:val="00EA2FC1"/>
    <w:rsid w:val="00EA308E"/>
    <w:rsid w:val="00EA3572"/>
    <w:rsid w:val="00EA35E6"/>
    <w:rsid w:val="00EA3A22"/>
    <w:rsid w:val="00EA45EE"/>
    <w:rsid w:val="00EA514E"/>
    <w:rsid w:val="00EA561F"/>
    <w:rsid w:val="00EA609D"/>
    <w:rsid w:val="00EA6E98"/>
    <w:rsid w:val="00EA70A3"/>
    <w:rsid w:val="00EA7462"/>
    <w:rsid w:val="00EA747C"/>
    <w:rsid w:val="00EA7BCD"/>
    <w:rsid w:val="00EB02D6"/>
    <w:rsid w:val="00EB038D"/>
    <w:rsid w:val="00EB0428"/>
    <w:rsid w:val="00EB0D42"/>
    <w:rsid w:val="00EB10D2"/>
    <w:rsid w:val="00EB12F8"/>
    <w:rsid w:val="00EB141D"/>
    <w:rsid w:val="00EB1923"/>
    <w:rsid w:val="00EB26B7"/>
    <w:rsid w:val="00EB2765"/>
    <w:rsid w:val="00EB30A9"/>
    <w:rsid w:val="00EB31CB"/>
    <w:rsid w:val="00EB3837"/>
    <w:rsid w:val="00EB3B16"/>
    <w:rsid w:val="00EB3FB8"/>
    <w:rsid w:val="00EB407C"/>
    <w:rsid w:val="00EB467A"/>
    <w:rsid w:val="00EB4CE2"/>
    <w:rsid w:val="00EB5D48"/>
    <w:rsid w:val="00EB5DC7"/>
    <w:rsid w:val="00EB663B"/>
    <w:rsid w:val="00EB6728"/>
    <w:rsid w:val="00EB673B"/>
    <w:rsid w:val="00EB68B8"/>
    <w:rsid w:val="00EB7654"/>
    <w:rsid w:val="00EB7996"/>
    <w:rsid w:val="00EC08A5"/>
    <w:rsid w:val="00EC0DDD"/>
    <w:rsid w:val="00EC0DFD"/>
    <w:rsid w:val="00EC10A5"/>
    <w:rsid w:val="00EC177B"/>
    <w:rsid w:val="00EC1837"/>
    <w:rsid w:val="00EC1CB1"/>
    <w:rsid w:val="00EC2402"/>
    <w:rsid w:val="00EC3394"/>
    <w:rsid w:val="00EC3D7A"/>
    <w:rsid w:val="00EC49EC"/>
    <w:rsid w:val="00EC4BCD"/>
    <w:rsid w:val="00EC51E0"/>
    <w:rsid w:val="00EC5959"/>
    <w:rsid w:val="00EC5EA6"/>
    <w:rsid w:val="00EC60FF"/>
    <w:rsid w:val="00EC6543"/>
    <w:rsid w:val="00EC67BF"/>
    <w:rsid w:val="00EC6879"/>
    <w:rsid w:val="00EC70CE"/>
    <w:rsid w:val="00EC792E"/>
    <w:rsid w:val="00ED01E9"/>
    <w:rsid w:val="00ED0380"/>
    <w:rsid w:val="00ED073F"/>
    <w:rsid w:val="00ED0F22"/>
    <w:rsid w:val="00ED1553"/>
    <w:rsid w:val="00ED287D"/>
    <w:rsid w:val="00ED2C48"/>
    <w:rsid w:val="00ED2F1D"/>
    <w:rsid w:val="00ED371A"/>
    <w:rsid w:val="00ED3B60"/>
    <w:rsid w:val="00ED3C73"/>
    <w:rsid w:val="00ED3DD7"/>
    <w:rsid w:val="00ED42CB"/>
    <w:rsid w:val="00ED43EF"/>
    <w:rsid w:val="00ED468D"/>
    <w:rsid w:val="00ED48A6"/>
    <w:rsid w:val="00ED4909"/>
    <w:rsid w:val="00ED492F"/>
    <w:rsid w:val="00ED4A3D"/>
    <w:rsid w:val="00ED55B2"/>
    <w:rsid w:val="00ED68C4"/>
    <w:rsid w:val="00ED6A56"/>
    <w:rsid w:val="00ED6B95"/>
    <w:rsid w:val="00ED6E7D"/>
    <w:rsid w:val="00ED735C"/>
    <w:rsid w:val="00ED74D2"/>
    <w:rsid w:val="00ED7D32"/>
    <w:rsid w:val="00EE03DE"/>
    <w:rsid w:val="00EE0D5A"/>
    <w:rsid w:val="00EE100D"/>
    <w:rsid w:val="00EE1394"/>
    <w:rsid w:val="00EE2665"/>
    <w:rsid w:val="00EE2DB5"/>
    <w:rsid w:val="00EE31BD"/>
    <w:rsid w:val="00EE345F"/>
    <w:rsid w:val="00EE3B40"/>
    <w:rsid w:val="00EE403C"/>
    <w:rsid w:val="00EE45FF"/>
    <w:rsid w:val="00EE4A1E"/>
    <w:rsid w:val="00EE4C97"/>
    <w:rsid w:val="00EE4D4C"/>
    <w:rsid w:val="00EE4F20"/>
    <w:rsid w:val="00EE5CA0"/>
    <w:rsid w:val="00EE6408"/>
    <w:rsid w:val="00EE74C2"/>
    <w:rsid w:val="00EE7553"/>
    <w:rsid w:val="00EF0424"/>
    <w:rsid w:val="00EF06F0"/>
    <w:rsid w:val="00EF1270"/>
    <w:rsid w:val="00EF13CC"/>
    <w:rsid w:val="00EF1638"/>
    <w:rsid w:val="00EF1CA0"/>
    <w:rsid w:val="00EF2625"/>
    <w:rsid w:val="00EF27C0"/>
    <w:rsid w:val="00EF28CB"/>
    <w:rsid w:val="00EF2983"/>
    <w:rsid w:val="00EF3F55"/>
    <w:rsid w:val="00EF41E6"/>
    <w:rsid w:val="00EF42C2"/>
    <w:rsid w:val="00EF489C"/>
    <w:rsid w:val="00EF4BB5"/>
    <w:rsid w:val="00EF59AB"/>
    <w:rsid w:val="00EF5EBE"/>
    <w:rsid w:val="00EF60B6"/>
    <w:rsid w:val="00EF63D9"/>
    <w:rsid w:val="00EF6886"/>
    <w:rsid w:val="00EF6940"/>
    <w:rsid w:val="00EF6BC8"/>
    <w:rsid w:val="00EF730E"/>
    <w:rsid w:val="00EF7A9F"/>
    <w:rsid w:val="00EF7B45"/>
    <w:rsid w:val="00EF7CEC"/>
    <w:rsid w:val="00EF7E1F"/>
    <w:rsid w:val="00F00CBD"/>
    <w:rsid w:val="00F0125D"/>
    <w:rsid w:val="00F01988"/>
    <w:rsid w:val="00F01B81"/>
    <w:rsid w:val="00F01BBC"/>
    <w:rsid w:val="00F01D8A"/>
    <w:rsid w:val="00F03270"/>
    <w:rsid w:val="00F0328C"/>
    <w:rsid w:val="00F033CE"/>
    <w:rsid w:val="00F038D8"/>
    <w:rsid w:val="00F03ACF"/>
    <w:rsid w:val="00F03B50"/>
    <w:rsid w:val="00F03CBC"/>
    <w:rsid w:val="00F04639"/>
    <w:rsid w:val="00F04904"/>
    <w:rsid w:val="00F04E13"/>
    <w:rsid w:val="00F053B1"/>
    <w:rsid w:val="00F055D8"/>
    <w:rsid w:val="00F05E0C"/>
    <w:rsid w:val="00F05FDB"/>
    <w:rsid w:val="00F06014"/>
    <w:rsid w:val="00F066B9"/>
    <w:rsid w:val="00F067C0"/>
    <w:rsid w:val="00F06897"/>
    <w:rsid w:val="00F0698E"/>
    <w:rsid w:val="00F06C23"/>
    <w:rsid w:val="00F06D4C"/>
    <w:rsid w:val="00F0702B"/>
    <w:rsid w:val="00F07613"/>
    <w:rsid w:val="00F07E2D"/>
    <w:rsid w:val="00F104C1"/>
    <w:rsid w:val="00F10541"/>
    <w:rsid w:val="00F11B34"/>
    <w:rsid w:val="00F12A71"/>
    <w:rsid w:val="00F13A95"/>
    <w:rsid w:val="00F142B9"/>
    <w:rsid w:val="00F142ED"/>
    <w:rsid w:val="00F142F4"/>
    <w:rsid w:val="00F14666"/>
    <w:rsid w:val="00F14771"/>
    <w:rsid w:val="00F14946"/>
    <w:rsid w:val="00F1508C"/>
    <w:rsid w:val="00F156B8"/>
    <w:rsid w:val="00F15C26"/>
    <w:rsid w:val="00F15E05"/>
    <w:rsid w:val="00F17809"/>
    <w:rsid w:val="00F17932"/>
    <w:rsid w:val="00F17B65"/>
    <w:rsid w:val="00F17CB4"/>
    <w:rsid w:val="00F20038"/>
    <w:rsid w:val="00F2008B"/>
    <w:rsid w:val="00F2029A"/>
    <w:rsid w:val="00F2094A"/>
    <w:rsid w:val="00F21856"/>
    <w:rsid w:val="00F21953"/>
    <w:rsid w:val="00F21AB7"/>
    <w:rsid w:val="00F21BFA"/>
    <w:rsid w:val="00F21D33"/>
    <w:rsid w:val="00F21EF9"/>
    <w:rsid w:val="00F221F7"/>
    <w:rsid w:val="00F234E2"/>
    <w:rsid w:val="00F2367C"/>
    <w:rsid w:val="00F236A7"/>
    <w:rsid w:val="00F236C3"/>
    <w:rsid w:val="00F23A7D"/>
    <w:rsid w:val="00F23AB1"/>
    <w:rsid w:val="00F248C1"/>
    <w:rsid w:val="00F24BA8"/>
    <w:rsid w:val="00F258EA"/>
    <w:rsid w:val="00F25EAE"/>
    <w:rsid w:val="00F25F26"/>
    <w:rsid w:val="00F26201"/>
    <w:rsid w:val="00F2665A"/>
    <w:rsid w:val="00F26B43"/>
    <w:rsid w:val="00F271A5"/>
    <w:rsid w:val="00F27740"/>
    <w:rsid w:val="00F3090B"/>
    <w:rsid w:val="00F3108A"/>
    <w:rsid w:val="00F311DE"/>
    <w:rsid w:val="00F3135C"/>
    <w:rsid w:val="00F32048"/>
    <w:rsid w:val="00F329BF"/>
    <w:rsid w:val="00F32A6F"/>
    <w:rsid w:val="00F32BC6"/>
    <w:rsid w:val="00F32E5A"/>
    <w:rsid w:val="00F32E8C"/>
    <w:rsid w:val="00F3301B"/>
    <w:rsid w:val="00F33BC3"/>
    <w:rsid w:val="00F33FD4"/>
    <w:rsid w:val="00F34204"/>
    <w:rsid w:val="00F34662"/>
    <w:rsid w:val="00F347E4"/>
    <w:rsid w:val="00F34C08"/>
    <w:rsid w:val="00F35A26"/>
    <w:rsid w:val="00F35AFE"/>
    <w:rsid w:val="00F35E71"/>
    <w:rsid w:val="00F3602B"/>
    <w:rsid w:val="00F361F7"/>
    <w:rsid w:val="00F36399"/>
    <w:rsid w:val="00F363D4"/>
    <w:rsid w:val="00F363E4"/>
    <w:rsid w:val="00F368E2"/>
    <w:rsid w:val="00F36EB8"/>
    <w:rsid w:val="00F37952"/>
    <w:rsid w:val="00F402B1"/>
    <w:rsid w:val="00F40455"/>
    <w:rsid w:val="00F406DD"/>
    <w:rsid w:val="00F41913"/>
    <w:rsid w:val="00F41C5D"/>
    <w:rsid w:val="00F42413"/>
    <w:rsid w:val="00F427D3"/>
    <w:rsid w:val="00F42D72"/>
    <w:rsid w:val="00F43484"/>
    <w:rsid w:val="00F43785"/>
    <w:rsid w:val="00F43D4F"/>
    <w:rsid w:val="00F43DF5"/>
    <w:rsid w:val="00F440D0"/>
    <w:rsid w:val="00F44EE3"/>
    <w:rsid w:val="00F44F66"/>
    <w:rsid w:val="00F452A1"/>
    <w:rsid w:val="00F45E2F"/>
    <w:rsid w:val="00F4632A"/>
    <w:rsid w:val="00F46719"/>
    <w:rsid w:val="00F467C1"/>
    <w:rsid w:val="00F46939"/>
    <w:rsid w:val="00F46DB7"/>
    <w:rsid w:val="00F46FB6"/>
    <w:rsid w:val="00F47571"/>
    <w:rsid w:val="00F50A75"/>
    <w:rsid w:val="00F50F67"/>
    <w:rsid w:val="00F511BE"/>
    <w:rsid w:val="00F51290"/>
    <w:rsid w:val="00F51345"/>
    <w:rsid w:val="00F51469"/>
    <w:rsid w:val="00F514DE"/>
    <w:rsid w:val="00F514E6"/>
    <w:rsid w:val="00F517F3"/>
    <w:rsid w:val="00F5192F"/>
    <w:rsid w:val="00F5233B"/>
    <w:rsid w:val="00F526C6"/>
    <w:rsid w:val="00F52C97"/>
    <w:rsid w:val="00F5352A"/>
    <w:rsid w:val="00F537DF"/>
    <w:rsid w:val="00F53C02"/>
    <w:rsid w:val="00F53DED"/>
    <w:rsid w:val="00F55233"/>
    <w:rsid w:val="00F55E1F"/>
    <w:rsid w:val="00F56672"/>
    <w:rsid w:val="00F56A90"/>
    <w:rsid w:val="00F56C05"/>
    <w:rsid w:val="00F570CF"/>
    <w:rsid w:val="00F57787"/>
    <w:rsid w:val="00F6036D"/>
    <w:rsid w:val="00F60B48"/>
    <w:rsid w:val="00F60BB5"/>
    <w:rsid w:val="00F61036"/>
    <w:rsid w:val="00F616C9"/>
    <w:rsid w:val="00F6170F"/>
    <w:rsid w:val="00F61C5B"/>
    <w:rsid w:val="00F61E7F"/>
    <w:rsid w:val="00F62013"/>
    <w:rsid w:val="00F62470"/>
    <w:rsid w:val="00F628CD"/>
    <w:rsid w:val="00F629F0"/>
    <w:rsid w:val="00F632EA"/>
    <w:rsid w:val="00F63389"/>
    <w:rsid w:val="00F638EE"/>
    <w:rsid w:val="00F639F9"/>
    <w:rsid w:val="00F63AB1"/>
    <w:rsid w:val="00F63CD9"/>
    <w:rsid w:val="00F65763"/>
    <w:rsid w:val="00F6702E"/>
    <w:rsid w:val="00F6709C"/>
    <w:rsid w:val="00F673B2"/>
    <w:rsid w:val="00F7042B"/>
    <w:rsid w:val="00F70C29"/>
    <w:rsid w:val="00F7126B"/>
    <w:rsid w:val="00F71E64"/>
    <w:rsid w:val="00F7247C"/>
    <w:rsid w:val="00F7256E"/>
    <w:rsid w:val="00F725F6"/>
    <w:rsid w:val="00F72A68"/>
    <w:rsid w:val="00F74009"/>
    <w:rsid w:val="00F742C0"/>
    <w:rsid w:val="00F74B51"/>
    <w:rsid w:val="00F74F02"/>
    <w:rsid w:val="00F74F59"/>
    <w:rsid w:val="00F752DB"/>
    <w:rsid w:val="00F7639C"/>
    <w:rsid w:val="00F765B0"/>
    <w:rsid w:val="00F770E4"/>
    <w:rsid w:val="00F7712C"/>
    <w:rsid w:val="00F7750B"/>
    <w:rsid w:val="00F77C24"/>
    <w:rsid w:val="00F8056F"/>
    <w:rsid w:val="00F80A18"/>
    <w:rsid w:val="00F8105D"/>
    <w:rsid w:val="00F81AB6"/>
    <w:rsid w:val="00F81D9E"/>
    <w:rsid w:val="00F81DA6"/>
    <w:rsid w:val="00F81E2E"/>
    <w:rsid w:val="00F822F6"/>
    <w:rsid w:val="00F825EB"/>
    <w:rsid w:val="00F827DC"/>
    <w:rsid w:val="00F837DA"/>
    <w:rsid w:val="00F838B5"/>
    <w:rsid w:val="00F84256"/>
    <w:rsid w:val="00F846AD"/>
    <w:rsid w:val="00F84CAE"/>
    <w:rsid w:val="00F84EF2"/>
    <w:rsid w:val="00F84FA3"/>
    <w:rsid w:val="00F85081"/>
    <w:rsid w:val="00F85DCC"/>
    <w:rsid w:val="00F85DE3"/>
    <w:rsid w:val="00F867CE"/>
    <w:rsid w:val="00F86890"/>
    <w:rsid w:val="00F869AA"/>
    <w:rsid w:val="00F86F4C"/>
    <w:rsid w:val="00F87312"/>
    <w:rsid w:val="00F87603"/>
    <w:rsid w:val="00F9035D"/>
    <w:rsid w:val="00F90F60"/>
    <w:rsid w:val="00F91567"/>
    <w:rsid w:val="00F91A26"/>
    <w:rsid w:val="00F91BDB"/>
    <w:rsid w:val="00F91E83"/>
    <w:rsid w:val="00F92121"/>
    <w:rsid w:val="00F9242B"/>
    <w:rsid w:val="00F92457"/>
    <w:rsid w:val="00F92ACD"/>
    <w:rsid w:val="00F942F1"/>
    <w:rsid w:val="00F948C6"/>
    <w:rsid w:val="00F94DC5"/>
    <w:rsid w:val="00F94EF3"/>
    <w:rsid w:val="00F9594A"/>
    <w:rsid w:val="00F959BE"/>
    <w:rsid w:val="00F95EC1"/>
    <w:rsid w:val="00F970F1"/>
    <w:rsid w:val="00F97465"/>
    <w:rsid w:val="00F97759"/>
    <w:rsid w:val="00F97F40"/>
    <w:rsid w:val="00FA031B"/>
    <w:rsid w:val="00FA07E2"/>
    <w:rsid w:val="00FA12C6"/>
    <w:rsid w:val="00FA16F2"/>
    <w:rsid w:val="00FA1784"/>
    <w:rsid w:val="00FA1883"/>
    <w:rsid w:val="00FA1E65"/>
    <w:rsid w:val="00FA208F"/>
    <w:rsid w:val="00FA21B4"/>
    <w:rsid w:val="00FA2233"/>
    <w:rsid w:val="00FA2469"/>
    <w:rsid w:val="00FA24EF"/>
    <w:rsid w:val="00FA2B06"/>
    <w:rsid w:val="00FA2E9C"/>
    <w:rsid w:val="00FA32DD"/>
    <w:rsid w:val="00FA39AC"/>
    <w:rsid w:val="00FA3F26"/>
    <w:rsid w:val="00FA429F"/>
    <w:rsid w:val="00FA42B4"/>
    <w:rsid w:val="00FA472F"/>
    <w:rsid w:val="00FA4DFF"/>
    <w:rsid w:val="00FA4F41"/>
    <w:rsid w:val="00FA6543"/>
    <w:rsid w:val="00FA6903"/>
    <w:rsid w:val="00FA6F5A"/>
    <w:rsid w:val="00FA71E8"/>
    <w:rsid w:val="00FA727D"/>
    <w:rsid w:val="00FA7815"/>
    <w:rsid w:val="00FA78FC"/>
    <w:rsid w:val="00FA7B6C"/>
    <w:rsid w:val="00FA7FD6"/>
    <w:rsid w:val="00FB01A1"/>
    <w:rsid w:val="00FB03A7"/>
    <w:rsid w:val="00FB0956"/>
    <w:rsid w:val="00FB0A59"/>
    <w:rsid w:val="00FB118F"/>
    <w:rsid w:val="00FB134F"/>
    <w:rsid w:val="00FB1540"/>
    <w:rsid w:val="00FB1C3A"/>
    <w:rsid w:val="00FB2458"/>
    <w:rsid w:val="00FB2930"/>
    <w:rsid w:val="00FB293F"/>
    <w:rsid w:val="00FB3598"/>
    <w:rsid w:val="00FB3C36"/>
    <w:rsid w:val="00FB457E"/>
    <w:rsid w:val="00FB4EC7"/>
    <w:rsid w:val="00FB5D00"/>
    <w:rsid w:val="00FB5EFD"/>
    <w:rsid w:val="00FB5FA0"/>
    <w:rsid w:val="00FB6EC9"/>
    <w:rsid w:val="00FB76BD"/>
    <w:rsid w:val="00FC070B"/>
    <w:rsid w:val="00FC071B"/>
    <w:rsid w:val="00FC178B"/>
    <w:rsid w:val="00FC27C2"/>
    <w:rsid w:val="00FC28D9"/>
    <w:rsid w:val="00FC36C1"/>
    <w:rsid w:val="00FC428A"/>
    <w:rsid w:val="00FC48CA"/>
    <w:rsid w:val="00FC509B"/>
    <w:rsid w:val="00FC5461"/>
    <w:rsid w:val="00FC5808"/>
    <w:rsid w:val="00FC5D65"/>
    <w:rsid w:val="00FC66F9"/>
    <w:rsid w:val="00FC6B74"/>
    <w:rsid w:val="00FC7316"/>
    <w:rsid w:val="00FD053C"/>
    <w:rsid w:val="00FD0565"/>
    <w:rsid w:val="00FD0DC9"/>
    <w:rsid w:val="00FD1778"/>
    <w:rsid w:val="00FD29DA"/>
    <w:rsid w:val="00FD2C44"/>
    <w:rsid w:val="00FD3027"/>
    <w:rsid w:val="00FD3109"/>
    <w:rsid w:val="00FD320E"/>
    <w:rsid w:val="00FD3FB4"/>
    <w:rsid w:val="00FD3FE6"/>
    <w:rsid w:val="00FD4C3D"/>
    <w:rsid w:val="00FD621C"/>
    <w:rsid w:val="00FD6506"/>
    <w:rsid w:val="00FD6798"/>
    <w:rsid w:val="00FD6BCE"/>
    <w:rsid w:val="00FD6E4B"/>
    <w:rsid w:val="00FE0222"/>
    <w:rsid w:val="00FE029F"/>
    <w:rsid w:val="00FE1757"/>
    <w:rsid w:val="00FE1F77"/>
    <w:rsid w:val="00FE2405"/>
    <w:rsid w:val="00FE253E"/>
    <w:rsid w:val="00FE29ED"/>
    <w:rsid w:val="00FE3506"/>
    <w:rsid w:val="00FE3729"/>
    <w:rsid w:val="00FE385B"/>
    <w:rsid w:val="00FE3B34"/>
    <w:rsid w:val="00FE3C67"/>
    <w:rsid w:val="00FE4688"/>
    <w:rsid w:val="00FE4CE1"/>
    <w:rsid w:val="00FE5D81"/>
    <w:rsid w:val="00FE7544"/>
    <w:rsid w:val="00FE7EE2"/>
    <w:rsid w:val="00FF06BC"/>
    <w:rsid w:val="00FF0EE1"/>
    <w:rsid w:val="00FF106C"/>
    <w:rsid w:val="00FF162E"/>
    <w:rsid w:val="00FF1BC5"/>
    <w:rsid w:val="00FF2291"/>
    <w:rsid w:val="00FF28DD"/>
    <w:rsid w:val="00FF3151"/>
    <w:rsid w:val="00FF37F0"/>
    <w:rsid w:val="00FF3F0F"/>
    <w:rsid w:val="00FF4A1C"/>
    <w:rsid w:val="00FF4B01"/>
    <w:rsid w:val="00FF52AE"/>
    <w:rsid w:val="00FF5FC0"/>
    <w:rsid w:val="00FF6474"/>
    <w:rsid w:val="00FF68D3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C7D221"/>
  <w15:chartTrackingRefBased/>
  <w15:docId w15:val="{54F184CF-524D-4D51-ACBE-5F8173E97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annotation reference" w:uiPriority="99"/>
    <w:lsdException w:name="Default Paragraph Font" w:uiPriority="1"/>
    <w:lsdException w:name="Hyperlink" w:uiPriority="99"/>
    <w:lsdException w:name="FollowedHyperlink" w:uiPriority="99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0">
    <w:name w:val="Normal"/>
    <w:qFormat/>
    <w:rsid w:val="005005B6"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1">
    <w:name w:val="heading 1"/>
    <w:aliases w:val="-1,. (1.0),. Знак,. Знак1 Знак Знак,1_Заголовок 1,47 см,After:  12 pt,Chapter Headline,H1,H1 Знак1 Знак Знак,Part,scge 1,scge 1 + Before:  6 pt,§1.,З1,Заголовок 1 Знак1 Знак Знак,Название спецификации,Название спецификации Знак1 Знак Знак"/>
    <w:basedOn w:val="af0"/>
    <w:next w:val="af1"/>
    <w:link w:val="13"/>
    <w:qFormat/>
    <w:rsid w:val="00AE1D79"/>
    <w:pPr>
      <w:keepNext/>
      <w:keepLines/>
      <w:pageBreakBefore/>
      <w:numPr>
        <w:numId w:val="26"/>
      </w:numPr>
      <w:spacing w:before="120" w:after="120"/>
      <w:jc w:val="left"/>
      <w:outlineLvl w:val="0"/>
    </w:pPr>
    <w:rPr>
      <w:rFonts w:ascii="Times New Roman" w:hAnsi="Times New Roman"/>
      <w:b/>
      <w:caps/>
      <w:spacing w:val="20"/>
    </w:rPr>
  </w:style>
  <w:style w:type="paragraph" w:styleId="20">
    <w:name w:val="heading 2"/>
    <w:aliases w:val=". (1.1),2,2 headline,2_Заголовок 2,63 см,95 см....,H2,H21,H210,H211,H22,H221,H23,H231,H24,H241,H25,H251,H26,H261,H27,H28,H29,Numbered text 3,Subhead A,h,h2,headline,Ïîäðàçäåë,Первая строка:  0,Раздел,Самостоятельный раздел + Слева:  0,app,-2"/>
    <w:basedOn w:val="af0"/>
    <w:next w:val="af1"/>
    <w:link w:val="24"/>
    <w:qFormat/>
    <w:rsid w:val="00EB3FB8"/>
    <w:pPr>
      <w:keepNext/>
      <w:keepLines/>
      <w:numPr>
        <w:ilvl w:val="1"/>
        <w:numId w:val="26"/>
      </w:numPr>
      <w:spacing w:before="120" w:after="120"/>
      <w:ind w:left="851" w:hanging="851"/>
      <w:jc w:val="left"/>
      <w:outlineLvl w:val="1"/>
    </w:pPr>
    <w:rPr>
      <w:rFonts w:ascii="Times New Roman" w:hAnsi="Times New Roman"/>
      <w:b/>
      <w:spacing w:val="20"/>
    </w:rPr>
  </w:style>
  <w:style w:type="paragraph" w:styleId="30">
    <w:name w:val="heading 3"/>
    <w:aliases w:val="Caaieiaie 3,H3,H3 Знак,H3 Знак Знак,H3 Знак1 Знак,H3 Знак1 Знак1,H3 Знак2,Subhead B,h3,Çàãîëîâîê 3,Заголовок 3 Знак Знак,Заголовок 3 Знак1,Заголовок 3 Знак1 Знак1,Заголовок 3 Знак2,Подраздел,H31,H32,H33,H34,H311,H321,H331,H35,H312,H322,H332"/>
    <w:basedOn w:val="af0"/>
    <w:next w:val="af1"/>
    <w:link w:val="31"/>
    <w:qFormat/>
    <w:rsid w:val="00551305"/>
    <w:pPr>
      <w:widowControl w:val="0"/>
      <w:tabs>
        <w:tab w:val="left" w:pos="851"/>
      </w:tabs>
      <w:spacing w:before="120" w:after="120"/>
      <w:ind w:firstLine="0"/>
      <w:outlineLvl w:val="2"/>
    </w:pPr>
    <w:rPr>
      <w:rFonts w:cs="Arial"/>
    </w:rPr>
  </w:style>
  <w:style w:type="paragraph" w:styleId="41">
    <w:name w:val="heading 4"/>
    <w:aliases w:val=". (A.),H4,H4 Знак,Заголовок 4 (Приложение),Заголовок 4 (Приложение) Знак,Заголовок 4 Знак Знак Знак Знак,Заголовок 4 Знак Знак Знак Знак Знак,Заголовок 4 Знак1,Знак Знак,H41,H42,H43,H44,H411,H421,H431,H45,H412,H422,H432,H46,H413,H423,H433"/>
    <w:basedOn w:val="af0"/>
    <w:next w:val="af0"/>
    <w:link w:val="42"/>
    <w:qFormat/>
    <w:rsid w:val="00443A7E"/>
    <w:pPr>
      <w:keepNext/>
      <w:spacing w:before="360" w:after="240" w:line="480" w:lineRule="auto"/>
      <w:ind w:firstLine="0"/>
      <w:outlineLvl w:val="3"/>
    </w:pPr>
    <w:rPr>
      <w:spacing w:val="38"/>
    </w:rPr>
  </w:style>
  <w:style w:type="paragraph" w:styleId="52">
    <w:name w:val="heading 5"/>
    <w:aliases w:val=". (1.),H5,Заголовок 5 Знак Знак,Заголовок 5 Знак1,H51,H52,H53,H54,H55,Block Label,Block textl,Block text,H56,LW Pico Section,PA Pico Section,Heading 5 Char Char"/>
    <w:basedOn w:val="af0"/>
    <w:next w:val="af0"/>
    <w:link w:val="53"/>
    <w:qFormat/>
    <w:rsid w:val="00443A7E"/>
    <w:pPr>
      <w:keepNext/>
      <w:spacing w:before="360" w:after="240" w:line="480" w:lineRule="auto"/>
      <w:ind w:firstLine="0"/>
      <w:outlineLvl w:val="4"/>
    </w:pPr>
    <w:rPr>
      <w:spacing w:val="38"/>
    </w:rPr>
  </w:style>
  <w:style w:type="paragraph" w:styleId="6">
    <w:name w:val="heading 6"/>
    <w:aliases w:val=". (a.),Основной,H6,H61,H62,H63,H64,H65,for Client List, Знак"/>
    <w:basedOn w:val="af0"/>
    <w:next w:val="af0"/>
    <w:link w:val="60"/>
    <w:qFormat/>
    <w:rsid w:val="004D59CC"/>
    <w:pPr>
      <w:keepNext/>
      <w:tabs>
        <w:tab w:val="left" w:pos="709"/>
      </w:tabs>
      <w:outlineLvl w:val="5"/>
    </w:pPr>
    <w:rPr>
      <w:spacing w:val="38"/>
    </w:rPr>
  </w:style>
  <w:style w:type="paragraph" w:styleId="7">
    <w:name w:val="heading 7"/>
    <w:aliases w:val="H7"/>
    <w:basedOn w:val="af0"/>
    <w:next w:val="af0"/>
    <w:link w:val="70"/>
    <w:qFormat/>
    <w:rsid w:val="00970723"/>
    <w:pPr>
      <w:numPr>
        <w:ilvl w:val="6"/>
        <w:numId w:val="11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aliases w:val="H8"/>
    <w:basedOn w:val="af0"/>
    <w:next w:val="af0"/>
    <w:link w:val="80"/>
    <w:qFormat/>
    <w:rsid w:val="00970723"/>
    <w:pPr>
      <w:numPr>
        <w:ilvl w:val="7"/>
        <w:numId w:val="1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9">
    <w:name w:val="heading 9"/>
    <w:aliases w:val="H9"/>
    <w:basedOn w:val="af0"/>
    <w:next w:val="af0"/>
    <w:link w:val="90"/>
    <w:qFormat/>
    <w:rsid w:val="00970723"/>
    <w:pPr>
      <w:numPr>
        <w:ilvl w:val="8"/>
        <w:numId w:val="1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f2">
    <w:name w:val="Default Paragraph Font"/>
    <w:uiPriority w:val="1"/>
    <w:semiHidden/>
    <w:unhideWhenUsed/>
  </w:style>
  <w:style w:type="table" w:default="1" w:styleId="af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4">
    <w:name w:val="No List"/>
    <w:uiPriority w:val="99"/>
    <w:semiHidden/>
    <w:unhideWhenUsed/>
  </w:style>
  <w:style w:type="paragraph" w:styleId="af5">
    <w:name w:val="header"/>
    <w:aliases w:val="Header Line 1,Header Line1,Header Line11,Header Line12,Header Line13,Header Line14,Header Line15,Header Line16,Header Line17,Header Line18,Header1,L1,L11,L12,L13,L14,L15,L16,L17,L18,Top running title,header"/>
    <w:basedOn w:val="af0"/>
    <w:link w:val="af6"/>
    <w:uiPriority w:val="99"/>
    <w:rsid w:val="00443A7E"/>
    <w:pPr>
      <w:tabs>
        <w:tab w:val="center" w:pos="4153"/>
        <w:tab w:val="right" w:pos="8306"/>
      </w:tabs>
    </w:pPr>
  </w:style>
  <w:style w:type="paragraph" w:styleId="af7">
    <w:name w:val="footer"/>
    <w:aliases w:val="Don't delete!,F1,Footer Line 1,Footer Line1,Lower running title,f,Не удалять!"/>
    <w:link w:val="af8"/>
    <w:uiPriority w:val="99"/>
    <w:rsid w:val="00443A7E"/>
    <w:pPr>
      <w:tabs>
        <w:tab w:val="center" w:pos="4677"/>
        <w:tab w:val="right" w:pos="9355"/>
      </w:tabs>
    </w:pPr>
    <w:rPr>
      <w:sz w:val="16"/>
      <w:lang w:val="en-US"/>
    </w:rPr>
  </w:style>
  <w:style w:type="paragraph" w:customStyle="1" w:styleId="af9">
    <w:name w:val="_штамп_номер"/>
    <w:rsid w:val="00443A7E"/>
    <w:pPr>
      <w:jc w:val="center"/>
    </w:pPr>
    <w:rPr>
      <w:rFonts w:ascii="Arial" w:hAnsi="Arial"/>
      <w:i/>
      <w:sz w:val="32"/>
    </w:rPr>
  </w:style>
  <w:style w:type="paragraph" w:customStyle="1" w:styleId="16">
    <w:name w:val="_штамп_1"/>
    <w:rsid w:val="00443A7E"/>
    <w:pPr>
      <w:suppressAutoHyphens/>
      <w:ind w:left="-85" w:right="-85"/>
    </w:pPr>
    <w:rPr>
      <w:rFonts w:ascii="Arial" w:hAnsi="Arial"/>
      <w:i/>
      <w:sz w:val="16"/>
    </w:rPr>
  </w:style>
  <w:style w:type="paragraph" w:customStyle="1" w:styleId="afa">
    <w:name w:val="_номер_страницы"/>
    <w:rsid w:val="00443A7E"/>
    <w:pPr>
      <w:jc w:val="center"/>
    </w:pPr>
    <w:rPr>
      <w:rFonts w:ascii="Arial" w:hAnsi="Arial"/>
      <w:w w:val="85"/>
    </w:rPr>
  </w:style>
  <w:style w:type="character" w:styleId="afb">
    <w:name w:val="page number"/>
    <w:aliases w:val="PN,Page number"/>
    <w:rsid w:val="00443A7E"/>
    <w:rPr>
      <w:rFonts w:ascii="Arial" w:hAnsi="Arial"/>
      <w:i/>
      <w:noProof w:val="0"/>
      <w:snapToGrid/>
      <w:color w:val="auto"/>
      <w:sz w:val="16"/>
    </w:rPr>
  </w:style>
  <w:style w:type="paragraph" w:customStyle="1" w:styleId="afc">
    <w:name w:val="_штамп_надпись"/>
    <w:rsid w:val="00443A7E"/>
    <w:pPr>
      <w:ind w:left="57" w:right="57"/>
      <w:jc w:val="center"/>
    </w:pPr>
    <w:rPr>
      <w:rFonts w:ascii="Arial" w:hAnsi="Arial"/>
      <w:i/>
      <w:sz w:val="16"/>
    </w:rPr>
  </w:style>
  <w:style w:type="paragraph" w:customStyle="1" w:styleId="afd">
    <w:name w:val="Обычный_таблицы"/>
    <w:basedOn w:val="af0"/>
    <w:qFormat/>
    <w:rsid w:val="00443A7E"/>
    <w:pPr>
      <w:spacing w:before="60" w:after="60" w:line="240" w:lineRule="auto"/>
      <w:ind w:firstLine="0"/>
    </w:pPr>
    <w:rPr>
      <w:sz w:val="20"/>
      <w:lang w:val="en-US"/>
    </w:rPr>
  </w:style>
  <w:style w:type="paragraph" w:customStyle="1" w:styleId="afe">
    <w:name w:val="Название рисунка"/>
    <w:basedOn w:val="af0"/>
    <w:rsid w:val="00443A7E"/>
    <w:pPr>
      <w:spacing w:before="120" w:after="120"/>
      <w:jc w:val="center"/>
    </w:pPr>
    <w:rPr>
      <w:lang w:val="en-US"/>
    </w:rPr>
  </w:style>
  <w:style w:type="paragraph" w:customStyle="1" w:styleId="2-">
    <w:name w:val="Пункт 2-го уровня"/>
    <w:basedOn w:val="20"/>
    <w:next w:val="af0"/>
    <w:rsid w:val="00BA294E"/>
    <w:pPr>
      <w:spacing w:after="0"/>
    </w:pPr>
    <w:rPr>
      <w:spacing w:val="0"/>
    </w:rPr>
  </w:style>
  <w:style w:type="paragraph" w:customStyle="1" w:styleId="3-">
    <w:name w:val="Пункт 3-го уровня"/>
    <w:basedOn w:val="30"/>
    <w:next w:val="af0"/>
    <w:rsid w:val="00443A7E"/>
    <w:pPr>
      <w:spacing w:before="0" w:after="0"/>
    </w:pPr>
  </w:style>
  <w:style w:type="paragraph" w:customStyle="1" w:styleId="a3">
    <w:name w:val="Список алфавитный"/>
    <w:basedOn w:val="af0"/>
    <w:next w:val="af0"/>
    <w:rsid w:val="00443A7E"/>
    <w:pPr>
      <w:numPr>
        <w:numId w:val="9"/>
      </w:numPr>
    </w:pPr>
  </w:style>
  <w:style w:type="paragraph" w:customStyle="1" w:styleId="a1">
    <w:name w:val="Список маркированный"/>
    <w:basedOn w:val="af0"/>
    <w:next w:val="af0"/>
    <w:rsid w:val="00443A7E"/>
    <w:pPr>
      <w:numPr>
        <w:numId w:val="1"/>
      </w:numPr>
    </w:pPr>
  </w:style>
  <w:style w:type="paragraph" w:customStyle="1" w:styleId="a6">
    <w:name w:val="Список многоуровневый"/>
    <w:next w:val="af0"/>
    <w:rsid w:val="00443A7E"/>
    <w:pPr>
      <w:numPr>
        <w:numId w:val="4"/>
      </w:numPr>
    </w:pPr>
    <w:rPr>
      <w:rFonts w:ascii="Arial" w:hAnsi="Arial"/>
      <w:sz w:val="24"/>
    </w:rPr>
  </w:style>
  <w:style w:type="paragraph" w:customStyle="1" w:styleId="ae">
    <w:name w:val="Список нумерованный"/>
    <w:basedOn w:val="af0"/>
    <w:next w:val="af0"/>
    <w:rsid w:val="00443A7E"/>
    <w:pPr>
      <w:numPr>
        <w:numId w:val="10"/>
      </w:numPr>
    </w:pPr>
  </w:style>
  <w:style w:type="paragraph" w:customStyle="1" w:styleId="a7">
    <w:name w:val="Список_м_таблицы"/>
    <w:basedOn w:val="afd"/>
    <w:rsid w:val="00443A7E"/>
    <w:pPr>
      <w:numPr>
        <w:numId w:val="2"/>
      </w:numPr>
      <w:tabs>
        <w:tab w:val="clear" w:pos="1418"/>
        <w:tab w:val="left" w:pos="284"/>
      </w:tabs>
      <w:ind w:left="0" w:firstLine="0"/>
    </w:pPr>
    <w:rPr>
      <w:lang w:val="ru-RU"/>
    </w:rPr>
  </w:style>
  <w:style w:type="paragraph" w:customStyle="1" w:styleId="ac">
    <w:name w:val="Список_н_таблицы"/>
    <w:basedOn w:val="afd"/>
    <w:rsid w:val="00443A7E"/>
    <w:pPr>
      <w:numPr>
        <w:numId w:val="3"/>
      </w:numPr>
      <w:tabs>
        <w:tab w:val="left" w:pos="284"/>
      </w:tabs>
    </w:pPr>
  </w:style>
  <w:style w:type="paragraph" w:styleId="17">
    <w:name w:val="toc 1"/>
    <w:basedOn w:val="af0"/>
    <w:next w:val="af0"/>
    <w:autoRedefine/>
    <w:uiPriority w:val="39"/>
    <w:rsid w:val="003B1999"/>
    <w:pPr>
      <w:tabs>
        <w:tab w:val="left" w:pos="709"/>
        <w:tab w:val="right" w:pos="9633"/>
      </w:tabs>
      <w:spacing w:before="120"/>
      <w:ind w:firstLine="0"/>
    </w:pPr>
    <w:rPr>
      <w:bCs/>
      <w:caps/>
    </w:rPr>
  </w:style>
  <w:style w:type="paragraph" w:styleId="25">
    <w:name w:val="toc 2"/>
    <w:basedOn w:val="af0"/>
    <w:next w:val="af0"/>
    <w:autoRedefine/>
    <w:uiPriority w:val="39"/>
    <w:rsid w:val="003B1999"/>
    <w:pPr>
      <w:tabs>
        <w:tab w:val="left" w:pos="1134"/>
        <w:tab w:val="right" w:pos="9633"/>
      </w:tabs>
      <w:spacing w:before="120"/>
      <w:ind w:firstLine="227"/>
      <w:mirrorIndents/>
      <w:jc w:val="left"/>
    </w:pPr>
    <w:rPr>
      <w:rFonts w:cs="Calibri"/>
      <w:bCs/>
      <w:noProof/>
      <w:spacing w:val="-4"/>
      <w:szCs w:val="20"/>
    </w:rPr>
  </w:style>
  <w:style w:type="paragraph" w:customStyle="1" w:styleId="140">
    <w:name w:val="Обложка_14"/>
    <w:basedOn w:val="af0"/>
    <w:next w:val="af0"/>
    <w:rsid w:val="00443A7E"/>
    <w:pPr>
      <w:keepNext/>
      <w:ind w:firstLine="0"/>
      <w:jc w:val="center"/>
    </w:pPr>
    <w:rPr>
      <w:sz w:val="28"/>
    </w:rPr>
  </w:style>
  <w:style w:type="paragraph" w:customStyle="1" w:styleId="aff">
    <w:name w:val="Обложка"/>
    <w:basedOn w:val="af0"/>
    <w:rsid w:val="00443A7E"/>
    <w:pPr>
      <w:keepNext/>
      <w:spacing w:before="240"/>
      <w:ind w:firstLine="0"/>
      <w:jc w:val="center"/>
    </w:pPr>
    <w:rPr>
      <w:caps/>
      <w:sz w:val="28"/>
    </w:rPr>
  </w:style>
  <w:style w:type="paragraph" w:customStyle="1" w:styleId="aff0">
    <w:name w:val="Титульный лист"/>
    <w:basedOn w:val="af0"/>
    <w:rsid w:val="00B64421"/>
    <w:pPr>
      <w:jc w:val="center"/>
    </w:pPr>
    <w:rPr>
      <w:sz w:val="28"/>
    </w:rPr>
  </w:style>
  <w:style w:type="paragraph" w:customStyle="1" w:styleId="aff1">
    <w:name w:val="Название таблицы"/>
    <w:basedOn w:val="af0"/>
    <w:rsid w:val="00443A7E"/>
    <w:pPr>
      <w:spacing w:before="120" w:after="120"/>
      <w:ind w:firstLine="0"/>
    </w:pPr>
  </w:style>
  <w:style w:type="paragraph" w:customStyle="1" w:styleId="aff2">
    <w:name w:val="Примечание"/>
    <w:basedOn w:val="af0"/>
    <w:rsid w:val="00443A7E"/>
    <w:rPr>
      <w:spacing w:val="20"/>
    </w:rPr>
  </w:style>
  <w:style w:type="paragraph" w:customStyle="1" w:styleId="4-">
    <w:name w:val="Пункт 4-го уровня"/>
    <w:basedOn w:val="41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6-">
    <w:name w:val="Пункт 6-го уровня"/>
    <w:basedOn w:val="6"/>
    <w:next w:val="af0"/>
    <w:rsid w:val="00443A7E"/>
    <w:pPr>
      <w:keepNext w:val="0"/>
    </w:pPr>
    <w:rPr>
      <w:spacing w:val="0"/>
    </w:rPr>
  </w:style>
  <w:style w:type="paragraph" w:customStyle="1" w:styleId="5-">
    <w:name w:val="Пункт 5-го уровня"/>
    <w:basedOn w:val="52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a5">
    <w:name w:val="Заголовок приложения"/>
    <w:basedOn w:val="af0"/>
    <w:next w:val="af0"/>
    <w:rsid w:val="00443A7E"/>
    <w:pPr>
      <w:keepNext/>
      <w:pageBreakBefore/>
      <w:numPr>
        <w:numId w:val="5"/>
      </w:numPr>
      <w:spacing w:line="480" w:lineRule="auto"/>
      <w:jc w:val="center"/>
    </w:pPr>
    <w:rPr>
      <w:caps/>
    </w:rPr>
  </w:style>
  <w:style w:type="paragraph" w:customStyle="1" w:styleId="10">
    <w:name w:val="Заголовок приложения 1"/>
    <w:basedOn w:val="af0"/>
    <w:next w:val="af0"/>
    <w:rsid w:val="00443A7E"/>
    <w:pPr>
      <w:keepNext/>
      <w:numPr>
        <w:ilvl w:val="1"/>
        <w:numId w:val="5"/>
      </w:numPr>
      <w:spacing w:before="360" w:after="240" w:line="480" w:lineRule="auto"/>
      <w:outlineLvl w:val="1"/>
    </w:pPr>
    <w:rPr>
      <w:spacing w:val="38"/>
    </w:rPr>
  </w:style>
  <w:style w:type="paragraph" w:customStyle="1" w:styleId="22">
    <w:name w:val="Заголовок приложения 2"/>
    <w:basedOn w:val="af0"/>
    <w:next w:val="af0"/>
    <w:rsid w:val="00443A7E"/>
    <w:pPr>
      <w:keepNext/>
      <w:numPr>
        <w:ilvl w:val="2"/>
        <w:numId w:val="5"/>
      </w:numPr>
      <w:spacing w:before="360" w:after="240" w:line="480" w:lineRule="auto"/>
      <w:outlineLvl w:val="2"/>
    </w:pPr>
    <w:rPr>
      <w:spacing w:val="38"/>
    </w:rPr>
  </w:style>
  <w:style w:type="paragraph" w:customStyle="1" w:styleId="3">
    <w:name w:val="Заголовок приложения 3"/>
    <w:basedOn w:val="af0"/>
    <w:next w:val="af0"/>
    <w:rsid w:val="00443A7E"/>
    <w:pPr>
      <w:keepNext/>
      <w:numPr>
        <w:ilvl w:val="3"/>
        <w:numId w:val="5"/>
      </w:numPr>
      <w:spacing w:before="360" w:after="240" w:line="480" w:lineRule="auto"/>
      <w:outlineLvl w:val="3"/>
    </w:pPr>
    <w:rPr>
      <w:spacing w:val="38"/>
    </w:rPr>
  </w:style>
  <w:style w:type="paragraph" w:customStyle="1" w:styleId="1-">
    <w:name w:val="Пункт приложения 1-го уровня"/>
    <w:basedOn w:val="10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2-0">
    <w:name w:val="Пункт приложения 2-го уровня"/>
    <w:basedOn w:val="22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3-0">
    <w:name w:val="Пункт приложения 3-го уровня"/>
    <w:basedOn w:val="3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40">
    <w:name w:val="Заголовок приложения 4"/>
    <w:basedOn w:val="af0"/>
    <w:next w:val="af0"/>
    <w:rsid w:val="00443A7E"/>
    <w:pPr>
      <w:keepNext/>
      <w:numPr>
        <w:ilvl w:val="4"/>
        <w:numId w:val="5"/>
      </w:numPr>
      <w:spacing w:before="360" w:after="240" w:line="480" w:lineRule="auto"/>
      <w:outlineLvl w:val="4"/>
    </w:pPr>
    <w:rPr>
      <w:spacing w:val="38"/>
      <w:lang w:val="en-US"/>
    </w:rPr>
  </w:style>
  <w:style w:type="paragraph" w:customStyle="1" w:styleId="50">
    <w:name w:val="Заголовок приложения 5"/>
    <w:basedOn w:val="af0"/>
    <w:next w:val="af0"/>
    <w:rsid w:val="00443A7E"/>
    <w:pPr>
      <w:keepNext/>
      <w:numPr>
        <w:ilvl w:val="5"/>
        <w:numId w:val="5"/>
      </w:numPr>
      <w:spacing w:before="360" w:after="240" w:line="480" w:lineRule="auto"/>
      <w:outlineLvl w:val="5"/>
    </w:pPr>
    <w:rPr>
      <w:spacing w:val="38"/>
      <w:lang w:val="en-US"/>
    </w:rPr>
  </w:style>
  <w:style w:type="paragraph" w:customStyle="1" w:styleId="4-0">
    <w:name w:val="Пункт приложения 4-го уровня"/>
    <w:basedOn w:val="40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5-0">
    <w:name w:val="Пункт приложения 5-го уровня"/>
    <w:basedOn w:val="50"/>
    <w:next w:val="af0"/>
    <w:rsid w:val="00443A7E"/>
    <w:pPr>
      <w:keepNext w:val="0"/>
      <w:spacing w:before="0" w:after="0" w:line="360" w:lineRule="auto"/>
    </w:pPr>
    <w:rPr>
      <w:spacing w:val="0"/>
    </w:rPr>
  </w:style>
  <w:style w:type="table" w:styleId="aff3">
    <w:name w:val="Table Grid"/>
    <w:aliases w:val="Table grid"/>
    <w:basedOn w:val="af3"/>
    <w:uiPriority w:val="39"/>
    <w:rsid w:val="008B6B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Body Text Indent"/>
    <w:basedOn w:val="af0"/>
    <w:link w:val="aff5"/>
    <w:rsid w:val="00E8247C"/>
    <w:pPr>
      <w:spacing w:line="240" w:lineRule="auto"/>
      <w:ind w:firstLine="851"/>
    </w:pPr>
    <w:rPr>
      <w:rFonts w:ascii="Times New Roman" w:hAnsi="Times New Roman"/>
      <w:sz w:val="28"/>
      <w:szCs w:val="20"/>
    </w:rPr>
  </w:style>
  <w:style w:type="character" w:customStyle="1" w:styleId="13">
    <w:name w:val="Заголовок 1 Знак"/>
    <w:aliases w:val="-1 Знак,. (1.0) Знак,. Знак Знак,. Знак1 Знак Знак Знак,1_Заголовок 1 Знак,47 см Знак,After:  12 pt Знак,Chapter Headline Знак,H1 Знак,H1 Знак1 Знак Знак Знак,Part Знак,scge 1 Знак,scge 1 + Before:  6 pt Знак,§1. Знак,З1 Знак"/>
    <w:link w:val="1"/>
    <w:rsid w:val="00AE1D79"/>
    <w:rPr>
      <w:b/>
      <w:caps/>
      <w:spacing w:val="20"/>
      <w:sz w:val="24"/>
      <w:szCs w:val="24"/>
    </w:rPr>
  </w:style>
  <w:style w:type="paragraph" w:styleId="26">
    <w:name w:val="Body Text Indent 2"/>
    <w:basedOn w:val="af0"/>
    <w:link w:val="27"/>
    <w:rsid w:val="00BC3B60"/>
    <w:pPr>
      <w:spacing w:after="120" w:line="480" w:lineRule="auto"/>
      <w:ind w:left="283"/>
    </w:pPr>
  </w:style>
  <w:style w:type="paragraph" w:styleId="ab">
    <w:name w:val="List"/>
    <w:basedOn w:val="af0"/>
    <w:rsid w:val="0048741D"/>
    <w:pPr>
      <w:numPr>
        <w:numId w:val="6"/>
      </w:numPr>
      <w:spacing w:after="120" w:line="480" w:lineRule="auto"/>
      <w:outlineLvl w:val="3"/>
    </w:pPr>
    <w:rPr>
      <w:snapToGrid w:val="0"/>
      <w:szCs w:val="20"/>
    </w:rPr>
  </w:style>
  <w:style w:type="character" w:styleId="aff6">
    <w:name w:val="FollowedHyperlink"/>
    <w:uiPriority w:val="99"/>
    <w:rsid w:val="00452533"/>
    <w:rPr>
      <w:color w:val="800080"/>
      <w:u w:val="single"/>
    </w:rPr>
  </w:style>
  <w:style w:type="paragraph" w:customStyle="1" w:styleId="FooterFirst">
    <w:name w:val="Footer First"/>
    <w:basedOn w:val="af0"/>
    <w:rsid w:val="00452533"/>
    <w:pPr>
      <w:numPr>
        <w:numId w:val="7"/>
      </w:numPr>
      <w:tabs>
        <w:tab w:val="clear" w:pos="786"/>
        <w:tab w:val="center" w:pos="4153"/>
        <w:tab w:val="right" w:pos="8306"/>
      </w:tabs>
      <w:spacing w:line="240" w:lineRule="auto"/>
      <w:ind w:left="0" w:firstLine="0"/>
      <w:jc w:val="left"/>
    </w:pPr>
    <w:rPr>
      <w:rFonts w:ascii="Times New Roman" w:hAnsi="Times New Roman"/>
      <w:szCs w:val="20"/>
    </w:rPr>
  </w:style>
  <w:style w:type="paragraph" w:styleId="5">
    <w:name w:val="List Number 5"/>
    <w:basedOn w:val="af0"/>
    <w:rsid w:val="00411096"/>
    <w:pPr>
      <w:keepNext/>
      <w:numPr>
        <w:numId w:val="8"/>
      </w:numPr>
    </w:pPr>
    <w:rPr>
      <w:rFonts w:cs="Arial"/>
    </w:rPr>
  </w:style>
  <w:style w:type="paragraph" w:customStyle="1" w:styleId="aff7">
    <w:name w:val="Список марк."/>
    <w:basedOn w:val="af0"/>
    <w:autoRedefine/>
    <w:rsid w:val="00337B28"/>
    <w:pPr>
      <w:spacing w:before="60"/>
      <w:ind w:left="360" w:right="220" w:hanging="360"/>
    </w:pPr>
    <w:rPr>
      <w:rFonts w:cs="Arial"/>
      <w:color w:val="000000"/>
    </w:rPr>
  </w:style>
  <w:style w:type="character" w:styleId="aff8">
    <w:name w:val="Hyperlink"/>
    <w:uiPriority w:val="99"/>
    <w:rsid w:val="002340E1"/>
    <w:rPr>
      <w:color w:val="0000FF"/>
      <w:u w:val="single"/>
    </w:rPr>
  </w:style>
  <w:style w:type="paragraph" w:customStyle="1" w:styleId="aff9">
    <w:name w:val="Текст таблицы"/>
    <w:basedOn w:val="af0"/>
    <w:next w:val="af0"/>
    <w:autoRedefine/>
    <w:rsid w:val="0017217F"/>
    <w:pPr>
      <w:keepNext/>
      <w:spacing w:before="60" w:after="60" w:line="240" w:lineRule="auto"/>
      <w:ind w:firstLine="0"/>
      <w:jc w:val="left"/>
    </w:pPr>
    <w:rPr>
      <w:rFonts w:cs="Arial"/>
      <w:color w:val="000000"/>
    </w:rPr>
  </w:style>
  <w:style w:type="paragraph" w:customStyle="1" w:styleId="affa">
    <w:name w:val="Титульная таблица"/>
    <w:basedOn w:val="af0"/>
    <w:autoRedefine/>
    <w:rsid w:val="00DE563C"/>
    <w:pPr>
      <w:keepNext/>
      <w:spacing w:before="80" w:after="80" w:line="240" w:lineRule="auto"/>
      <w:ind w:firstLine="0"/>
      <w:jc w:val="center"/>
    </w:pPr>
    <w:rPr>
      <w:rFonts w:cs="Arial"/>
      <w:color w:val="000000"/>
    </w:rPr>
  </w:style>
  <w:style w:type="paragraph" w:customStyle="1" w:styleId="SubjectFrom">
    <w:name w:val="Subject/From"/>
    <w:rsid w:val="00F91567"/>
    <w:pPr>
      <w:snapToGrid w:val="0"/>
      <w:spacing w:before="283" w:after="567"/>
      <w:ind w:left="5670"/>
    </w:pPr>
    <w:rPr>
      <w:rFonts w:ascii="Arial" w:hAnsi="Arial" w:cs="Arial"/>
      <w:color w:val="000000"/>
      <w:sz w:val="24"/>
      <w:szCs w:val="24"/>
    </w:rPr>
  </w:style>
  <w:style w:type="character" w:customStyle="1" w:styleId="af6">
    <w:name w:val="Верхний колонтитул Знак"/>
    <w:aliases w:val="Header Line 1 Знак,Header Line1 Знак,Header Line11 Знак,Header Line12 Знак,Header Line13 Знак,Header Line14 Знак,Header Line15 Знак,Header Line16 Знак,Header Line17 Знак,Header Line18 Знак,Header1 Знак,L1 Знак,L11 Знак,L12 Знак"/>
    <w:link w:val="af5"/>
    <w:uiPriority w:val="99"/>
    <w:locked/>
    <w:rsid w:val="00291F53"/>
    <w:rPr>
      <w:rFonts w:ascii="Arial" w:hAnsi="Arial"/>
      <w:sz w:val="24"/>
      <w:szCs w:val="24"/>
      <w:lang w:val="ru-RU" w:eastAsia="ru-RU" w:bidi="ar-SA"/>
    </w:rPr>
  </w:style>
  <w:style w:type="paragraph" w:customStyle="1" w:styleId="TABLEOFCONTENTS">
    <w:name w:val="TABLE OF CONTENTS"/>
    <w:basedOn w:val="af0"/>
    <w:rsid w:val="00A12D37"/>
    <w:pPr>
      <w:ind w:left="709" w:firstLine="0"/>
    </w:pPr>
    <w:rPr>
      <w:b/>
    </w:rPr>
  </w:style>
  <w:style w:type="paragraph" w:customStyle="1" w:styleId="Itemof3level">
    <w:name w:val="Item of 3  level"/>
    <w:basedOn w:val="30"/>
    <w:next w:val="af0"/>
    <w:rsid w:val="00A12D37"/>
    <w:pPr>
      <w:ind w:left="709" w:right="170"/>
    </w:pPr>
    <w:rPr>
      <w:sz w:val="20"/>
    </w:rPr>
  </w:style>
  <w:style w:type="paragraph" w:customStyle="1" w:styleId="Normal1">
    <w:name w:val="Normal1"/>
    <w:rsid w:val="00CB290D"/>
    <w:pPr>
      <w:spacing w:before="100" w:after="100"/>
    </w:pPr>
    <w:rPr>
      <w:snapToGrid w:val="0"/>
      <w:sz w:val="24"/>
    </w:rPr>
  </w:style>
  <w:style w:type="character" w:styleId="affb">
    <w:name w:val="annotation reference"/>
    <w:uiPriority w:val="99"/>
    <w:rsid w:val="00670E20"/>
    <w:rPr>
      <w:sz w:val="16"/>
      <w:szCs w:val="16"/>
    </w:rPr>
  </w:style>
  <w:style w:type="paragraph" w:styleId="affc">
    <w:name w:val="annotation text"/>
    <w:basedOn w:val="af0"/>
    <w:link w:val="affd"/>
    <w:uiPriority w:val="99"/>
    <w:rsid w:val="00670E20"/>
    <w:rPr>
      <w:sz w:val="20"/>
      <w:szCs w:val="20"/>
    </w:rPr>
  </w:style>
  <w:style w:type="paragraph" w:styleId="affe">
    <w:name w:val="annotation subject"/>
    <w:basedOn w:val="affc"/>
    <w:next w:val="affc"/>
    <w:link w:val="afff"/>
    <w:semiHidden/>
    <w:rsid w:val="00670E20"/>
    <w:rPr>
      <w:b/>
      <w:bCs/>
    </w:rPr>
  </w:style>
  <w:style w:type="paragraph" w:styleId="afff0">
    <w:name w:val="Balloon Text"/>
    <w:basedOn w:val="af0"/>
    <w:link w:val="afff1"/>
    <w:semiHidden/>
    <w:rsid w:val="00670E20"/>
    <w:rPr>
      <w:rFonts w:ascii="Tahoma" w:hAnsi="Tahoma" w:cs="Tahoma"/>
      <w:sz w:val="16"/>
      <w:szCs w:val="16"/>
    </w:rPr>
  </w:style>
  <w:style w:type="paragraph" w:customStyle="1" w:styleId="textb">
    <w:name w:val="textb"/>
    <w:basedOn w:val="af0"/>
    <w:rsid w:val="00657F59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paragraph" w:styleId="afff2">
    <w:name w:val="Normal (Web)"/>
    <w:basedOn w:val="af0"/>
    <w:uiPriority w:val="99"/>
    <w:rsid w:val="00047B90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character" w:styleId="afff3">
    <w:name w:val="Emphasis"/>
    <w:rsid w:val="00047B90"/>
    <w:rPr>
      <w:i/>
      <w:iCs/>
    </w:rPr>
  </w:style>
  <w:style w:type="character" w:customStyle="1" w:styleId="Usual">
    <w:name w:val="Usual"/>
    <w:rsid w:val="0040486E"/>
    <w:rPr>
      <w:sz w:val="20"/>
    </w:rPr>
  </w:style>
  <w:style w:type="paragraph" w:customStyle="1" w:styleId="Titletable">
    <w:name w:val="Title table"/>
    <w:basedOn w:val="af0"/>
    <w:autoRedefine/>
    <w:rsid w:val="00C03C62"/>
    <w:pPr>
      <w:keepNext/>
      <w:spacing w:line="240" w:lineRule="auto"/>
      <w:ind w:firstLine="0"/>
      <w:jc w:val="center"/>
    </w:pPr>
    <w:rPr>
      <w:rFonts w:cs="Arial"/>
      <w:color w:val="000000"/>
      <w:lang w:val="en-GB"/>
    </w:rPr>
  </w:style>
  <w:style w:type="paragraph" w:customStyle="1" w:styleId="NormalLatinArialMT">
    <w:name w:val="Normal + (Latin) ArialMT"/>
    <w:aliases w:val="(Asian) Times New Roman,(Asian) Times New Roman + 10 pt,(Asian) Times New Roman + 10...,.....,First line:  0.5&quot;"/>
    <w:basedOn w:val="af0"/>
    <w:link w:val="NormalLatinArialMTChar"/>
    <w:rsid w:val="00D07A13"/>
    <w:pPr>
      <w:spacing w:line="240" w:lineRule="auto"/>
      <w:ind w:firstLine="0"/>
      <w:jc w:val="left"/>
    </w:pPr>
    <w:rPr>
      <w:sz w:val="20"/>
      <w:szCs w:val="20"/>
      <w:lang w:val="en-GB" w:eastAsia="en-US"/>
    </w:rPr>
  </w:style>
  <w:style w:type="character" w:customStyle="1" w:styleId="NormalLatinArialMTChar">
    <w:name w:val="Normal + (Latin) ArialMT Char"/>
    <w:aliases w:val="(Asian) Times New Roman + 10 pt Char,(Asian) Times New Roman + 10... Char Char,(Asian) Times New Roman Char,..... Char Char,First line:  0.5&quot; Char"/>
    <w:link w:val="NormalLatinArialMT"/>
    <w:rsid w:val="00D07A13"/>
    <w:rPr>
      <w:rFonts w:ascii="Arial" w:eastAsia="MS Mincho" w:hAnsi="Arial"/>
      <w:lang w:val="en-GB" w:eastAsia="en-US" w:bidi="ar-SA"/>
    </w:rPr>
  </w:style>
  <w:style w:type="paragraph" w:customStyle="1" w:styleId="110">
    <w:name w:val="Заголовок 11"/>
    <w:basedOn w:val="af0"/>
    <w:next w:val="af0"/>
    <w:rsid w:val="00E4288E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paragraph" w:customStyle="1" w:styleId="Multilevellist">
    <w:name w:val="Multilevel list"/>
    <w:next w:val="af0"/>
    <w:rsid w:val="00E4288E"/>
    <w:pPr>
      <w:tabs>
        <w:tab w:val="num" w:pos="1418"/>
      </w:tabs>
      <w:ind w:left="1418" w:hanging="426"/>
    </w:pPr>
    <w:rPr>
      <w:rFonts w:ascii="Arial" w:hAnsi="Arial"/>
      <w:sz w:val="24"/>
    </w:rPr>
  </w:style>
  <w:style w:type="paragraph" w:customStyle="1" w:styleId="Numberedlistoftable">
    <w:name w:val="Numbered list of table"/>
    <w:basedOn w:val="af0"/>
    <w:rsid w:val="00E4288E"/>
    <w:pPr>
      <w:tabs>
        <w:tab w:val="left" w:pos="284"/>
        <w:tab w:val="num" w:pos="360"/>
      </w:tabs>
      <w:spacing w:before="60" w:after="60" w:line="240" w:lineRule="auto"/>
      <w:ind w:firstLine="0"/>
    </w:pPr>
    <w:rPr>
      <w:sz w:val="20"/>
      <w:lang w:val="en-US"/>
    </w:rPr>
  </w:style>
  <w:style w:type="paragraph" w:styleId="afff4">
    <w:name w:val="Plain Text"/>
    <w:basedOn w:val="af0"/>
    <w:link w:val="afff5"/>
    <w:rsid w:val="00E4288E"/>
    <w:pPr>
      <w:spacing w:line="240" w:lineRule="auto"/>
      <w:ind w:firstLine="0"/>
      <w:jc w:val="left"/>
    </w:pPr>
    <w:rPr>
      <w:rFonts w:ascii="Courier New" w:hAnsi="Courier New" w:cs="Arial Bold"/>
      <w:b/>
      <w:sz w:val="20"/>
      <w:szCs w:val="20"/>
      <w:lang w:val="en-GB" w:eastAsia="en-US"/>
    </w:rPr>
  </w:style>
  <w:style w:type="paragraph" w:customStyle="1" w:styleId="NormalIndent1">
    <w:name w:val="Normal Indent1"/>
    <w:basedOn w:val="af0"/>
    <w:rsid w:val="00E4288E"/>
    <w:pPr>
      <w:tabs>
        <w:tab w:val="left" w:pos="567"/>
        <w:tab w:val="left" w:pos="1134"/>
        <w:tab w:val="left" w:pos="1701"/>
        <w:tab w:val="left" w:pos="2268"/>
      </w:tabs>
      <w:spacing w:line="240" w:lineRule="auto"/>
      <w:ind w:firstLine="0"/>
    </w:pPr>
    <w:rPr>
      <w:snapToGrid w:val="0"/>
      <w:color w:val="000000"/>
      <w:szCs w:val="20"/>
      <w:lang w:val="en-US" w:eastAsia="en-US"/>
    </w:rPr>
  </w:style>
  <w:style w:type="paragraph" w:customStyle="1" w:styleId="Heding2">
    <w:name w:val="Heding 2"/>
    <w:basedOn w:val="20"/>
    <w:rsid w:val="00F26201"/>
    <w:pPr>
      <w:spacing w:before="100" w:beforeAutospacing="1" w:after="100" w:afterAutospacing="1"/>
      <w:ind w:left="709"/>
    </w:pPr>
    <w:rPr>
      <w:sz w:val="20"/>
      <w:szCs w:val="20"/>
      <w:lang w:val="en-US"/>
    </w:rPr>
  </w:style>
  <w:style w:type="character" w:styleId="afff6">
    <w:name w:val="Strong"/>
    <w:rsid w:val="00FC5D65"/>
    <w:rPr>
      <w:b/>
      <w:bCs/>
    </w:rPr>
  </w:style>
  <w:style w:type="character" w:customStyle="1" w:styleId="Toprunningtitle">
    <w:name w:val="Top running title Знак Знак"/>
    <w:semiHidden/>
    <w:rsid w:val="00970723"/>
    <w:rPr>
      <w:rFonts w:ascii="Arial" w:hAnsi="Arial"/>
      <w:sz w:val="24"/>
      <w:szCs w:val="24"/>
      <w:lang w:val="ru-RU" w:eastAsia="ru-RU"/>
    </w:rPr>
  </w:style>
  <w:style w:type="character" w:customStyle="1" w:styleId="af8">
    <w:name w:val="Нижний колонтитул Знак"/>
    <w:aliases w:val="Don't delete! Знак,F1 Знак,Footer Line 1 Знак,Footer Line1 Знак,Lower running title Знак,f Знак,Не удалять! Знак"/>
    <w:link w:val="af7"/>
    <w:uiPriority w:val="99"/>
    <w:rsid w:val="00970723"/>
    <w:rPr>
      <w:sz w:val="16"/>
      <w:lang w:val="en-US" w:eastAsia="ru-RU" w:bidi="ar-SA"/>
    </w:rPr>
  </w:style>
  <w:style w:type="character" w:customStyle="1" w:styleId="CharChar">
    <w:name w:val="Char Char"/>
    <w:semiHidden/>
    <w:locked/>
    <w:rsid w:val="0029041D"/>
    <w:rPr>
      <w:rFonts w:ascii="Arial" w:hAnsi="Arial"/>
      <w:sz w:val="24"/>
      <w:szCs w:val="24"/>
      <w:lang w:val="ru-RU" w:eastAsia="ru-RU" w:bidi="ar-SA"/>
    </w:rPr>
  </w:style>
  <w:style w:type="paragraph" w:styleId="81">
    <w:name w:val="toc 8"/>
    <w:basedOn w:val="af0"/>
    <w:next w:val="af0"/>
    <w:autoRedefine/>
    <w:rsid w:val="00B95864"/>
    <w:pPr>
      <w:ind w:left="1440"/>
      <w:jc w:val="left"/>
    </w:pPr>
    <w:rPr>
      <w:rFonts w:ascii="Calibri" w:hAnsi="Calibri" w:cs="Calibri"/>
      <w:sz w:val="20"/>
      <w:szCs w:val="20"/>
    </w:rPr>
  </w:style>
  <w:style w:type="paragraph" w:customStyle="1" w:styleId="Markedlist">
    <w:name w:val="Marked list"/>
    <w:basedOn w:val="af0"/>
    <w:next w:val="af0"/>
    <w:rsid w:val="00026BD2"/>
    <w:pPr>
      <w:numPr>
        <w:numId w:val="12"/>
      </w:numPr>
      <w:ind w:right="288"/>
    </w:pPr>
    <w:rPr>
      <w:sz w:val="20"/>
      <w:lang w:val="en-GB"/>
    </w:rPr>
  </w:style>
  <w:style w:type="paragraph" w:customStyle="1" w:styleId="blocktitlesnumber">
    <w:name w:val="_block titles_number"/>
    <w:rsid w:val="00A11DEC"/>
    <w:pPr>
      <w:jc w:val="center"/>
    </w:pPr>
    <w:rPr>
      <w:rFonts w:ascii="Arial" w:hAnsi="Arial"/>
      <w:i/>
      <w:sz w:val="32"/>
    </w:rPr>
  </w:style>
  <w:style w:type="character" w:customStyle="1" w:styleId="18">
    <w:name w:val="Знак Знак1"/>
    <w:semiHidden/>
    <w:locked/>
    <w:rsid w:val="00666449"/>
    <w:rPr>
      <w:rFonts w:ascii="Arial" w:hAnsi="Arial"/>
      <w:sz w:val="24"/>
      <w:szCs w:val="24"/>
      <w:lang w:val="ru-RU" w:eastAsia="ru-RU" w:bidi="ar-SA"/>
    </w:rPr>
  </w:style>
  <w:style w:type="paragraph" w:customStyle="1" w:styleId="141">
    <w:name w:val="1.4"/>
    <w:basedOn w:val="20"/>
    <w:link w:val="142"/>
    <w:qFormat/>
    <w:rsid w:val="00606E86"/>
    <w:pPr>
      <w:spacing w:before="100" w:beforeAutospacing="1" w:after="100" w:afterAutospacing="1"/>
      <w:ind w:right="288"/>
    </w:pPr>
    <w:rPr>
      <w:snapToGrid w:val="0"/>
    </w:rPr>
  </w:style>
  <w:style w:type="paragraph" w:customStyle="1" w:styleId="NormalText">
    <w:name w:val="NormalText"/>
    <w:basedOn w:val="af0"/>
    <w:rsid w:val="00735268"/>
    <w:pPr>
      <w:ind w:left="720" w:firstLine="0"/>
    </w:pPr>
    <w:rPr>
      <w:rFonts w:eastAsia="Times New Roman"/>
      <w:sz w:val="20"/>
      <w:lang w:val="en-US" w:eastAsia="en-US"/>
    </w:rPr>
  </w:style>
  <w:style w:type="character" w:customStyle="1" w:styleId="24">
    <w:name w:val="Заголовок 2 Знак"/>
    <w:aliases w:val=". (1.1) Знак,2 Знак,2 headline Знак,2_Заголовок 2 Знак,63 см Знак,95 см.... Знак,H2 Знак,H21 Знак,H210 Знак,H211 Знак,H22 Знак,H221 Знак,H23 Знак,H231 Знак,H24 Знак,H241 Знак,H25 Знак,H251 Знак,H26 Знак,H261 Знак,H27 Знак,H28 Знак"/>
    <w:link w:val="20"/>
    <w:rsid w:val="00EB3FB8"/>
    <w:rPr>
      <w:b/>
      <w:spacing w:val="20"/>
      <w:sz w:val="24"/>
      <w:szCs w:val="24"/>
    </w:rPr>
  </w:style>
  <w:style w:type="character" w:customStyle="1" w:styleId="142">
    <w:name w:val="1.4 Знак"/>
    <w:link w:val="141"/>
    <w:rsid w:val="00606E86"/>
    <w:rPr>
      <w:b/>
      <w:snapToGrid w:val="0"/>
      <w:spacing w:val="20"/>
      <w:sz w:val="24"/>
      <w:szCs w:val="24"/>
    </w:rPr>
  </w:style>
  <w:style w:type="paragraph" w:styleId="32">
    <w:name w:val="toc 3"/>
    <w:basedOn w:val="af0"/>
    <w:next w:val="af0"/>
    <w:autoRedefine/>
    <w:uiPriority w:val="39"/>
    <w:rsid w:val="001D1ECB"/>
    <w:pPr>
      <w:tabs>
        <w:tab w:val="right" w:pos="9633"/>
      </w:tabs>
      <w:ind w:left="1134" w:firstLine="0"/>
      <w:jc w:val="left"/>
    </w:pPr>
    <w:rPr>
      <w:rFonts w:cs="Calibri"/>
      <w:szCs w:val="20"/>
    </w:rPr>
  </w:style>
  <w:style w:type="paragraph" w:styleId="afff7">
    <w:name w:val="Normal Indent"/>
    <w:basedOn w:val="af0"/>
    <w:rsid w:val="005254BC"/>
    <w:pPr>
      <w:spacing w:after="120" w:line="240" w:lineRule="auto"/>
      <w:ind w:left="709" w:firstLine="0"/>
      <w:jc w:val="left"/>
    </w:pPr>
    <w:rPr>
      <w:rFonts w:ascii="Times New Roman" w:eastAsia="Times New Roman" w:hAnsi="Times New Roman" w:cs="Angsana New"/>
      <w:sz w:val="22"/>
      <w:szCs w:val="20"/>
      <w:lang w:val="en-GB" w:eastAsia="en-US"/>
    </w:rPr>
  </w:style>
  <w:style w:type="paragraph" w:customStyle="1" w:styleId="12">
    <w:name w:val="Стиль Заголовок 1"/>
    <w:aliases w:val="H1 + Times New Roman 12 пт Перед:  24 пт После..."/>
    <w:basedOn w:val="1"/>
    <w:rsid w:val="005D19D2"/>
    <w:pPr>
      <w:numPr>
        <w:numId w:val="13"/>
      </w:numPr>
      <w:spacing w:before="480" w:after="240" w:line="240" w:lineRule="auto"/>
    </w:pPr>
    <w:rPr>
      <w:rFonts w:eastAsia="Times New Roman"/>
      <w:bCs/>
      <w:caps w:val="0"/>
      <w:spacing w:val="0"/>
      <w:kern w:val="32"/>
      <w:szCs w:val="20"/>
    </w:rPr>
  </w:style>
  <w:style w:type="paragraph" w:styleId="afff8">
    <w:name w:val="Body Text"/>
    <w:basedOn w:val="af0"/>
    <w:link w:val="afff9"/>
    <w:rsid w:val="006F087F"/>
    <w:pPr>
      <w:spacing w:after="120"/>
    </w:pPr>
  </w:style>
  <w:style w:type="character" w:customStyle="1" w:styleId="afff9">
    <w:name w:val="Основной текст Знак"/>
    <w:link w:val="afff8"/>
    <w:rsid w:val="006F087F"/>
    <w:rPr>
      <w:rFonts w:ascii="Arial" w:hAnsi="Arial"/>
      <w:sz w:val="24"/>
      <w:szCs w:val="24"/>
    </w:rPr>
  </w:style>
  <w:style w:type="numbering" w:customStyle="1" w:styleId="19">
    <w:name w:val="Нет списка1"/>
    <w:next w:val="af4"/>
    <w:uiPriority w:val="99"/>
    <w:semiHidden/>
    <w:unhideWhenUsed/>
    <w:rsid w:val="001C773D"/>
  </w:style>
  <w:style w:type="table" w:customStyle="1" w:styleId="1a">
    <w:name w:val="Сетка таблицы1"/>
    <w:basedOn w:val="af3"/>
    <w:next w:val="aff3"/>
    <w:uiPriority w:val="39"/>
    <w:rsid w:val="001C773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a">
    <w:name w:val="Subtitle"/>
    <w:basedOn w:val="af0"/>
    <w:next w:val="af0"/>
    <w:link w:val="afffb"/>
    <w:rsid w:val="001E5CD5"/>
    <w:pPr>
      <w:spacing w:after="60"/>
      <w:jc w:val="center"/>
      <w:outlineLvl w:val="1"/>
    </w:pPr>
    <w:rPr>
      <w:rFonts w:ascii="Calibri Light" w:eastAsia="Times New Roman" w:hAnsi="Calibri Light"/>
    </w:rPr>
  </w:style>
  <w:style w:type="character" w:customStyle="1" w:styleId="afffb">
    <w:name w:val="Подзаголовок Знак"/>
    <w:link w:val="afffa"/>
    <w:rsid w:val="001E5CD5"/>
    <w:rPr>
      <w:rFonts w:ascii="Calibri Light" w:eastAsia="Times New Roman" w:hAnsi="Calibri Light" w:cs="Times New Roman"/>
      <w:sz w:val="24"/>
      <w:szCs w:val="24"/>
    </w:rPr>
  </w:style>
  <w:style w:type="character" w:styleId="afffc">
    <w:name w:val="Book Title"/>
    <w:uiPriority w:val="33"/>
    <w:rsid w:val="000E1739"/>
    <w:rPr>
      <w:b/>
      <w:bCs/>
      <w:i/>
      <w:iCs/>
      <w:spacing w:val="5"/>
    </w:rPr>
  </w:style>
  <w:style w:type="paragraph" w:styleId="afffd">
    <w:name w:val="TOC Heading"/>
    <w:basedOn w:val="1"/>
    <w:next w:val="af0"/>
    <w:uiPriority w:val="39"/>
    <w:unhideWhenUsed/>
    <w:qFormat/>
    <w:rsid w:val="00A96CF0"/>
    <w:pPr>
      <w:spacing w:before="240" w:after="0" w:line="259" w:lineRule="auto"/>
      <w:outlineLvl w:val="9"/>
    </w:pPr>
    <w:rPr>
      <w:rFonts w:eastAsia="Times New Roman"/>
      <w:caps w:val="0"/>
      <w:spacing w:val="0"/>
      <w:sz w:val="32"/>
      <w:szCs w:val="32"/>
    </w:rPr>
  </w:style>
  <w:style w:type="paragraph" w:styleId="afffe">
    <w:name w:val="Revision"/>
    <w:hidden/>
    <w:uiPriority w:val="99"/>
    <w:semiHidden/>
    <w:rsid w:val="007C4610"/>
    <w:rPr>
      <w:rFonts w:ascii="Arial" w:hAnsi="Arial"/>
      <w:sz w:val="24"/>
      <w:szCs w:val="24"/>
    </w:rPr>
  </w:style>
  <w:style w:type="paragraph" w:customStyle="1" w:styleId="affff">
    <w:name w:val="Табл. Левый"/>
    <w:basedOn w:val="af0"/>
    <w:link w:val="affff0"/>
    <w:qFormat/>
    <w:rsid w:val="00F0125D"/>
    <w:pPr>
      <w:spacing w:before="40" w:after="40" w:line="240" w:lineRule="auto"/>
      <w:ind w:firstLine="0"/>
    </w:pPr>
    <w:rPr>
      <w:rFonts w:eastAsia="Calibri"/>
      <w:sz w:val="20"/>
      <w:szCs w:val="20"/>
      <w:lang w:eastAsia="en-US"/>
    </w:rPr>
  </w:style>
  <w:style w:type="character" w:customStyle="1" w:styleId="affff0">
    <w:name w:val="Табл. Левый Знак"/>
    <w:link w:val="affff"/>
    <w:rsid w:val="00F0125D"/>
    <w:rPr>
      <w:rFonts w:ascii="Arial" w:eastAsia="Calibri" w:hAnsi="Arial"/>
      <w:lang w:eastAsia="en-US"/>
    </w:rPr>
  </w:style>
  <w:style w:type="paragraph" w:customStyle="1" w:styleId="1b">
    <w:name w:val="Титульный 1"/>
    <w:basedOn w:val="af0"/>
    <w:link w:val="1c"/>
    <w:qFormat/>
    <w:rsid w:val="00F0125D"/>
    <w:pPr>
      <w:spacing w:after="360" w:line="276" w:lineRule="auto"/>
      <w:ind w:firstLine="0"/>
      <w:jc w:val="center"/>
    </w:pPr>
    <w:rPr>
      <w:rFonts w:eastAsia="Calibri" w:cs="Arial"/>
      <w:b/>
      <w:caps/>
      <w:sz w:val="28"/>
      <w:szCs w:val="28"/>
      <w:lang w:eastAsia="en-US"/>
    </w:rPr>
  </w:style>
  <w:style w:type="character" w:customStyle="1" w:styleId="1c">
    <w:name w:val="Титульный 1 Знак"/>
    <w:link w:val="1b"/>
    <w:rsid w:val="00F0125D"/>
    <w:rPr>
      <w:rFonts w:ascii="Arial" w:eastAsia="Calibri" w:hAnsi="Arial" w:cs="Arial"/>
      <w:b/>
      <w:caps/>
      <w:sz w:val="28"/>
      <w:szCs w:val="28"/>
      <w:lang w:eastAsia="en-US"/>
    </w:rPr>
  </w:style>
  <w:style w:type="paragraph" w:customStyle="1" w:styleId="affff1">
    <w:name w:val="Табл. Центр Ж"/>
    <w:basedOn w:val="af0"/>
    <w:link w:val="affff2"/>
    <w:qFormat/>
    <w:rsid w:val="00F0125D"/>
    <w:pPr>
      <w:spacing w:before="40" w:after="40" w:line="240" w:lineRule="auto"/>
      <w:ind w:firstLine="0"/>
      <w:jc w:val="center"/>
    </w:pPr>
    <w:rPr>
      <w:rFonts w:eastAsia="Calibri"/>
      <w:b/>
      <w:szCs w:val="22"/>
      <w:lang w:eastAsia="en-US"/>
    </w:rPr>
  </w:style>
  <w:style w:type="character" w:customStyle="1" w:styleId="affff2">
    <w:name w:val="Табл. Центр Ж Знак"/>
    <w:link w:val="affff1"/>
    <w:rsid w:val="00F0125D"/>
    <w:rPr>
      <w:rFonts w:ascii="Arial" w:eastAsia="Calibri" w:hAnsi="Arial"/>
      <w:b/>
      <w:sz w:val="24"/>
      <w:szCs w:val="22"/>
      <w:lang w:eastAsia="en-US"/>
    </w:rPr>
  </w:style>
  <w:style w:type="paragraph" w:styleId="affff3">
    <w:name w:val="List Paragraph"/>
    <w:aliases w:val="Bullet_IRAO,lp1,Bullet List,FooterText,numbered,Paragraphe de liste1,AC List 01,Подпись рисунка,Мой Список,Table-Normal,RSHB_Table-Normal,List Paragraph1,Заголовок_3,Num Bullet 1,Table Number Paragraph,Bullet Number,Bulletr List Paragraph"/>
    <w:basedOn w:val="af0"/>
    <w:link w:val="affff4"/>
    <w:qFormat/>
    <w:rsid w:val="0090196C"/>
    <w:pPr>
      <w:ind w:left="720" w:firstLine="0"/>
      <w:contextualSpacing/>
    </w:pPr>
    <w:rPr>
      <w:lang w:val="en-CA" w:eastAsia="ja-JP"/>
    </w:rPr>
  </w:style>
  <w:style w:type="character" w:customStyle="1" w:styleId="affff4">
    <w:name w:val="Абзац списка Знак"/>
    <w:aliases w:val="Bullet_IRAO Знак,lp1 Знак,Bullet List Знак,FooterText Знак,numbered Знак,Paragraphe de liste1 Знак,AC List 01 Знак,Подпись рисунка Знак,Мой Список Знак,Table-Normal Знак,RSHB_Table-Normal Знак,List Paragraph1 Знак,Заголовок_3 Знак"/>
    <w:link w:val="affff3"/>
    <w:qFormat/>
    <w:rsid w:val="0090196C"/>
    <w:rPr>
      <w:rFonts w:ascii="Arial" w:hAnsi="Arial"/>
      <w:sz w:val="24"/>
      <w:szCs w:val="24"/>
      <w:lang w:val="en-CA" w:eastAsia="ja-JP"/>
    </w:rPr>
  </w:style>
  <w:style w:type="paragraph" w:styleId="affff5">
    <w:name w:val="caption"/>
    <w:aliases w:val="название_таблиц,Нумерация_таблиц,図表番号 Char"/>
    <w:basedOn w:val="af0"/>
    <w:next w:val="af0"/>
    <w:link w:val="affff6"/>
    <w:unhideWhenUsed/>
    <w:qFormat/>
    <w:rsid w:val="000431D1"/>
    <w:pPr>
      <w:spacing w:line="240" w:lineRule="auto"/>
      <w:ind w:firstLine="0"/>
      <w:jc w:val="left"/>
    </w:pPr>
    <w:rPr>
      <w:rFonts w:eastAsia="Calibri"/>
      <w:iCs/>
      <w:szCs w:val="18"/>
      <w:lang w:eastAsia="en-US"/>
    </w:rPr>
  </w:style>
  <w:style w:type="character" w:customStyle="1" w:styleId="affff6">
    <w:name w:val="Название объекта Знак"/>
    <w:aliases w:val="название_таблиц Знак,Нумерация_таблиц Знак,図表番号 Char Знак"/>
    <w:link w:val="affff5"/>
    <w:rsid w:val="000431D1"/>
    <w:rPr>
      <w:rFonts w:ascii="Arial" w:eastAsia="Calibri" w:hAnsi="Arial"/>
      <w:iCs/>
      <w:sz w:val="24"/>
      <w:szCs w:val="18"/>
      <w:lang w:val="ru-RU"/>
    </w:rPr>
  </w:style>
  <w:style w:type="paragraph" w:customStyle="1" w:styleId="28">
    <w:name w:val="О2"/>
    <w:basedOn w:val="af0"/>
    <w:link w:val="29"/>
    <w:qFormat/>
    <w:rsid w:val="003F6CBF"/>
    <w:pPr>
      <w:tabs>
        <w:tab w:val="left" w:pos="11624"/>
      </w:tabs>
      <w:ind w:right="-22"/>
    </w:pPr>
    <w:rPr>
      <w:rFonts w:cs="Arial"/>
    </w:rPr>
  </w:style>
  <w:style w:type="character" w:customStyle="1" w:styleId="29">
    <w:name w:val="О2 Знак"/>
    <w:link w:val="28"/>
    <w:rsid w:val="003F6CBF"/>
    <w:rPr>
      <w:rFonts w:ascii="Arial" w:hAnsi="Arial" w:cs="Arial"/>
      <w:sz w:val="24"/>
      <w:szCs w:val="24"/>
      <w:lang w:val="ru-RU" w:eastAsia="ru-RU"/>
    </w:rPr>
  </w:style>
  <w:style w:type="table" w:customStyle="1" w:styleId="Tablegrid1">
    <w:name w:val="Table grid1"/>
    <w:basedOn w:val="af3"/>
    <w:next w:val="aff3"/>
    <w:uiPriority w:val="39"/>
    <w:rsid w:val="00E115C3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3">
    <w:name w:val="Титульный 4 Знак"/>
    <w:link w:val="44"/>
    <w:locked/>
    <w:rsid w:val="00BC32CF"/>
    <w:rPr>
      <w:rFonts w:ascii="Arial" w:hAnsi="Arial" w:cs="Arial"/>
      <w:sz w:val="32"/>
      <w:szCs w:val="32"/>
    </w:rPr>
  </w:style>
  <w:style w:type="paragraph" w:customStyle="1" w:styleId="44">
    <w:name w:val="Титульный 4"/>
    <w:basedOn w:val="af0"/>
    <w:link w:val="43"/>
    <w:qFormat/>
    <w:rsid w:val="00BC32CF"/>
    <w:pPr>
      <w:spacing w:before="120" w:line="240" w:lineRule="auto"/>
      <w:ind w:firstLine="0"/>
      <w:jc w:val="center"/>
    </w:pPr>
    <w:rPr>
      <w:rFonts w:cs="Arial"/>
      <w:sz w:val="32"/>
      <w:szCs w:val="32"/>
    </w:rPr>
  </w:style>
  <w:style w:type="paragraph" w:customStyle="1" w:styleId="StyleArial12ptBoldAllcapsCenteredBefore6ptAfter">
    <w:name w:val="Style Arial 12 pt Bold All caps Centered Before:  6 pt After:..."/>
    <w:basedOn w:val="af0"/>
    <w:rsid w:val="00C0088F"/>
    <w:pPr>
      <w:spacing w:before="120" w:after="120" w:line="240" w:lineRule="auto"/>
      <w:ind w:firstLine="0"/>
      <w:jc w:val="center"/>
    </w:pPr>
    <w:rPr>
      <w:rFonts w:ascii="Arial Bold" w:hAnsi="Arial Bold"/>
      <w:b/>
      <w:bCs/>
      <w:snapToGrid w:val="0"/>
      <w:szCs w:val="20"/>
      <w:lang w:eastAsia="ja-JP"/>
    </w:rPr>
  </w:style>
  <w:style w:type="paragraph" w:customStyle="1" w:styleId="af1">
    <w:name w:val="Основной ГЕП"/>
    <w:basedOn w:val="af5"/>
    <w:link w:val="affff7"/>
    <w:qFormat/>
    <w:rsid w:val="00AA7A84"/>
    <w:pPr>
      <w:ind w:right="-22" w:firstLine="851"/>
    </w:pPr>
    <w:rPr>
      <w:rFonts w:ascii="Times New Roman" w:hAnsi="Times New Roman"/>
    </w:rPr>
  </w:style>
  <w:style w:type="paragraph" w:customStyle="1" w:styleId="ad">
    <w:name w:val="Маркированный внутри абзаца"/>
    <w:basedOn w:val="af1"/>
    <w:next w:val="af1"/>
    <w:link w:val="affff8"/>
    <w:qFormat/>
    <w:rsid w:val="00FF4B01"/>
    <w:pPr>
      <w:numPr>
        <w:numId w:val="14"/>
      </w:numPr>
      <w:tabs>
        <w:tab w:val="left" w:pos="709"/>
      </w:tabs>
    </w:pPr>
  </w:style>
  <w:style w:type="character" w:customStyle="1" w:styleId="affff7">
    <w:name w:val="Основной ГЕП Знак"/>
    <w:link w:val="af1"/>
    <w:rsid w:val="00AA7A84"/>
    <w:rPr>
      <w:sz w:val="24"/>
      <w:szCs w:val="24"/>
    </w:rPr>
  </w:style>
  <w:style w:type="paragraph" w:customStyle="1" w:styleId="affff9">
    <w:name w:val="Таблица название"/>
    <w:basedOn w:val="af0"/>
    <w:next w:val="af1"/>
    <w:link w:val="affffa"/>
    <w:qFormat/>
    <w:rsid w:val="00BA3335"/>
    <w:pPr>
      <w:keepNext/>
      <w:keepLines/>
      <w:ind w:right="284" w:firstLine="720"/>
    </w:pPr>
    <w:rPr>
      <w:rFonts w:cs="Arial"/>
      <w:bCs/>
    </w:rPr>
  </w:style>
  <w:style w:type="character" w:customStyle="1" w:styleId="affff8">
    <w:name w:val="Маркированный внутри абзаца Знак"/>
    <w:link w:val="ad"/>
    <w:rsid w:val="00FF4B01"/>
    <w:rPr>
      <w:sz w:val="24"/>
      <w:szCs w:val="24"/>
    </w:rPr>
  </w:style>
  <w:style w:type="paragraph" w:customStyle="1" w:styleId="affffb">
    <w:name w:val="Таблица нуменация"/>
    <w:basedOn w:val="affff9"/>
    <w:next w:val="af1"/>
    <w:link w:val="affffc"/>
    <w:qFormat/>
    <w:rsid w:val="001634CB"/>
    <w:pPr>
      <w:jc w:val="left"/>
    </w:pPr>
  </w:style>
  <w:style w:type="character" w:customStyle="1" w:styleId="affffa">
    <w:name w:val="Таблица название Знак"/>
    <w:link w:val="affff9"/>
    <w:rsid w:val="00BA3335"/>
    <w:rPr>
      <w:rFonts w:ascii="Arial" w:hAnsi="Arial" w:cs="Arial"/>
      <w:bCs/>
      <w:sz w:val="24"/>
      <w:szCs w:val="24"/>
    </w:rPr>
  </w:style>
  <w:style w:type="paragraph" w:customStyle="1" w:styleId="affffd">
    <w:name w:val="Таблица тело"/>
    <w:basedOn w:val="af0"/>
    <w:next w:val="af1"/>
    <w:link w:val="affffe"/>
    <w:qFormat/>
    <w:rsid w:val="005414B5"/>
    <w:pPr>
      <w:spacing w:line="240" w:lineRule="auto"/>
      <w:ind w:firstLine="0"/>
      <w:jc w:val="center"/>
    </w:pPr>
    <w:rPr>
      <w:rFonts w:eastAsia="Times New Roman" w:cs="Arial"/>
      <w:sz w:val="22"/>
      <w:szCs w:val="22"/>
      <w:lang w:eastAsia="en-US"/>
    </w:rPr>
  </w:style>
  <w:style w:type="character" w:customStyle="1" w:styleId="affffc">
    <w:name w:val="Таблица нуменация Знак"/>
    <w:link w:val="affffb"/>
    <w:rsid w:val="001634CB"/>
    <w:rPr>
      <w:rFonts w:ascii="Arial" w:hAnsi="Arial" w:cs="Arial"/>
      <w:bCs/>
      <w:sz w:val="24"/>
      <w:szCs w:val="24"/>
    </w:rPr>
  </w:style>
  <w:style w:type="numbering" w:customStyle="1" w:styleId="a4">
    <w:name w:val="Галиуллина"/>
    <w:uiPriority w:val="99"/>
    <w:rsid w:val="0039288B"/>
    <w:pPr>
      <w:numPr>
        <w:numId w:val="23"/>
      </w:numPr>
    </w:pPr>
  </w:style>
  <w:style w:type="character" w:customStyle="1" w:styleId="affffe">
    <w:name w:val="Таблица тело Знак"/>
    <w:link w:val="affffd"/>
    <w:rsid w:val="005414B5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31">
    <w:name w:val="Заголовок 3 Знак"/>
    <w:aliases w:val="Caaieiaie 3 Знак,H3 Знак1,H3 Знак Знак1,H3 Знак Знак Знак,H3 Знак1 Знак Знак,H3 Знак1 Знак1 Знак,H3 Знак2 Знак,Subhead B Знак,h3 Знак,Çàãîëîâîê 3 Знак,Заголовок 3 Знак Знак Знак,Заголовок 3 Знак1 Знак,Заголовок 3 Знак1 Знак1 Знак"/>
    <w:link w:val="30"/>
    <w:rsid w:val="00551305"/>
    <w:rPr>
      <w:rFonts w:ascii="Arial" w:hAnsi="Arial" w:cs="Arial"/>
      <w:sz w:val="24"/>
      <w:szCs w:val="24"/>
    </w:rPr>
  </w:style>
  <w:style w:type="paragraph" w:customStyle="1" w:styleId="afffff">
    <w:name w:val="Рисунок"/>
    <w:basedOn w:val="af0"/>
    <w:next w:val="af1"/>
    <w:link w:val="afffff0"/>
    <w:qFormat/>
    <w:rsid w:val="00B13829"/>
    <w:pPr>
      <w:ind w:left="-284" w:firstLine="0"/>
      <w:jc w:val="left"/>
    </w:pPr>
    <w:rPr>
      <w:noProof/>
    </w:rPr>
  </w:style>
  <w:style w:type="paragraph" w:styleId="afffff1">
    <w:name w:val="Title"/>
    <w:basedOn w:val="af0"/>
    <w:next w:val="af0"/>
    <w:link w:val="afffff2"/>
    <w:rsid w:val="0013721A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fff0">
    <w:name w:val="Рисунок Знак"/>
    <w:link w:val="afffff"/>
    <w:rsid w:val="00B13829"/>
    <w:rPr>
      <w:rFonts w:ascii="Arial" w:hAnsi="Arial"/>
      <w:noProof/>
      <w:sz w:val="24"/>
      <w:szCs w:val="24"/>
    </w:rPr>
  </w:style>
  <w:style w:type="character" w:customStyle="1" w:styleId="afffff2">
    <w:name w:val="Название Знак"/>
    <w:link w:val="afffff1"/>
    <w:rsid w:val="0013721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a9">
    <w:name w:val="ГЕП"/>
    <w:uiPriority w:val="99"/>
    <w:rsid w:val="0039288B"/>
    <w:pPr>
      <w:numPr>
        <w:numId w:val="15"/>
      </w:numPr>
    </w:pPr>
  </w:style>
  <w:style w:type="paragraph" w:styleId="45">
    <w:name w:val="toc 4"/>
    <w:basedOn w:val="af0"/>
    <w:next w:val="af0"/>
    <w:autoRedefine/>
    <w:rsid w:val="005D7C25"/>
    <w:pPr>
      <w:ind w:left="480"/>
      <w:jc w:val="left"/>
    </w:pPr>
    <w:rPr>
      <w:rFonts w:ascii="Calibri" w:hAnsi="Calibri" w:cs="Calibri"/>
      <w:sz w:val="20"/>
      <w:szCs w:val="20"/>
    </w:rPr>
  </w:style>
  <w:style w:type="paragraph" w:styleId="54">
    <w:name w:val="toc 5"/>
    <w:basedOn w:val="af0"/>
    <w:next w:val="af0"/>
    <w:autoRedefine/>
    <w:rsid w:val="005D7C25"/>
    <w:pPr>
      <w:ind w:left="720"/>
      <w:jc w:val="left"/>
    </w:pPr>
    <w:rPr>
      <w:rFonts w:ascii="Calibri" w:hAnsi="Calibri" w:cs="Calibri"/>
      <w:sz w:val="20"/>
      <w:szCs w:val="20"/>
    </w:rPr>
  </w:style>
  <w:style w:type="paragraph" w:styleId="61">
    <w:name w:val="toc 6"/>
    <w:basedOn w:val="af0"/>
    <w:next w:val="af0"/>
    <w:autoRedefine/>
    <w:rsid w:val="005D7C25"/>
    <w:pPr>
      <w:ind w:left="960"/>
      <w:jc w:val="left"/>
    </w:pPr>
    <w:rPr>
      <w:rFonts w:ascii="Calibri" w:hAnsi="Calibri" w:cs="Calibri"/>
      <w:sz w:val="20"/>
      <w:szCs w:val="20"/>
    </w:rPr>
  </w:style>
  <w:style w:type="paragraph" w:styleId="71">
    <w:name w:val="toc 7"/>
    <w:basedOn w:val="af0"/>
    <w:next w:val="af0"/>
    <w:autoRedefine/>
    <w:rsid w:val="005D7C25"/>
    <w:pPr>
      <w:ind w:left="1200"/>
      <w:jc w:val="left"/>
    </w:pPr>
    <w:rPr>
      <w:rFonts w:ascii="Calibri" w:hAnsi="Calibri" w:cs="Calibri"/>
      <w:sz w:val="20"/>
      <w:szCs w:val="20"/>
    </w:rPr>
  </w:style>
  <w:style w:type="paragraph" w:styleId="91">
    <w:name w:val="toc 9"/>
    <w:basedOn w:val="af0"/>
    <w:next w:val="af0"/>
    <w:autoRedefine/>
    <w:rsid w:val="005D7C25"/>
    <w:pPr>
      <w:ind w:left="1680"/>
      <w:jc w:val="left"/>
    </w:pPr>
    <w:rPr>
      <w:rFonts w:ascii="Calibri" w:hAnsi="Calibri" w:cs="Calibri"/>
      <w:sz w:val="20"/>
      <w:szCs w:val="20"/>
    </w:rPr>
  </w:style>
  <w:style w:type="character" w:customStyle="1" w:styleId="affd">
    <w:name w:val="Текст примечания Знак"/>
    <w:link w:val="affc"/>
    <w:uiPriority w:val="99"/>
    <w:rsid w:val="00155467"/>
    <w:rPr>
      <w:rFonts w:ascii="Arial" w:hAnsi="Arial"/>
    </w:rPr>
  </w:style>
  <w:style w:type="paragraph" w:customStyle="1" w:styleId="2a">
    <w:name w:val="З2"/>
    <w:basedOn w:val="20"/>
    <w:link w:val="2b"/>
    <w:rsid w:val="00155467"/>
    <w:pPr>
      <w:keepNext w:val="0"/>
      <w:keepLines w:val="0"/>
      <w:suppressAutoHyphens/>
      <w:spacing w:before="240" w:after="240" w:line="276" w:lineRule="auto"/>
      <w:ind w:left="792" w:hanging="565"/>
      <w:jc w:val="both"/>
    </w:pPr>
    <w:rPr>
      <w:spacing w:val="38"/>
      <w:sz w:val="20"/>
      <w:lang w:val="x-none"/>
    </w:rPr>
  </w:style>
  <w:style w:type="paragraph" w:customStyle="1" w:styleId="33">
    <w:name w:val="З3"/>
    <w:basedOn w:val="af0"/>
    <w:next w:val="28"/>
    <w:link w:val="34"/>
    <w:rsid w:val="00155467"/>
    <w:pPr>
      <w:tabs>
        <w:tab w:val="left" w:pos="1560"/>
      </w:tabs>
      <w:suppressAutoHyphens/>
      <w:spacing w:before="120" w:after="120"/>
      <w:ind w:left="284" w:firstLine="283"/>
    </w:pPr>
    <w:rPr>
      <w:rFonts w:eastAsia="Calibri"/>
      <w:sz w:val="20"/>
      <w:szCs w:val="20"/>
      <w:lang w:val="x-none" w:eastAsia="x-none"/>
    </w:rPr>
  </w:style>
  <w:style w:type="paragraph" w:customStyle="1" w:styleId="46">
    <w:name w:val="З4"/>
    <w:basedOn w:val="af0"/>
    <w:rsid w:val="00155467"/>
    <w:pPr>
      <w:spacing w:after="160" w:line="259" w:lineRule="auto"/>
      <w:ind w:left="284" w:firstLine="283"/>
      <w:jc w:val="left"/>
    </w:pPr>
    <w:rPr>
      <w:rFonts w:eastAsia="Calibri"/>
      <w:szCs w:val="22"/>
      <w:lang w:eastAsia="en-US"/>
    </w:rPr>
  </w:style>
  <w:style w:type="paragraph" w:customStyle="1" w:styleId="afffff3">
    <w:name w:val="ТТ"/>
    <w:basedOn w:val="af0"/>
    <w:link w:val="afffff4"/>
    <w:qFormat/>
    <w:rsid w:val="00155467"/>
    <w:pPr>
      <w:spacing w:line="240" w:lineRule="auto"/>
      <w:ind w:firstLine="0"/>
      <w:jc w:val="left"/>
    </w:pPr>
    <w:rPr>
      <w:rFonts w:eastAsia="Calibri"/>
      <w:sz w:val="20"/>
      <w:szCs w:val="20"/>
      <w:lang w:val="x-none" w:eastAsia="x-none"/>
    </w:rPr>
  </w:style>
  <w:style w:type="character" w:customStyle="1" w:styleId="afffff4">
    <w:name w:val="ТТ Знак"/>
    <w:link w:val="afffff3"/>
    <w:rsid w:val="00155467"/>
    <w:rPr>
      <w:rFonts w:ascii="Arial" w:eastAsia="Calibri" w:hAnsi="Arial"/>
      <w:lang w:val="x-none" w:eastAsia="x-none"/>
    </w:rPr>
  </w:style>
  <w:style w:type="paragraph" w:customStyle="1" w:styleId="afffff5">
    <w:name w:val="Название_рисунка"/>
    <w:basedOn w:val="affff5"/>
    <w:link w:val="afffff6"/>
    <w:qFormat/>
    <w:rsid w:val="00155467"/>
    <w:pPr>
      <w:jc w:val="center"/>
    </w:pPr>
    <w:rPr>
      <w:iCs w:val="0"/>
      <w:sz w:val="20"/>
      <w:lang w:val="x-none" w:eastAsia="x-none"/>
    </w:rPr>
  </w:style>
  <w:style w:type="character" w:customStyle="1" w:styleId="afffff6">
    <w:name w:val="Название_рисунка Знак"/>
    <w:link w:val="afffff5"/>
    <w:rsid w:val="00155467"/>
    <w:rPr>
      <w:rFonts w:ascii="Arial" w:eastAsia="Calibri" w:hAnsi="Arial"/>
      <w:szCs w:val="18"/>
      <w:lang w:val="x-none" w:eastAsia="x-none"/>
    </w:rPr>
  </w:style>
  <w:style w:type="character" w:customStyle="1" w:styleId="34">
    <w:name w:val="З3 Знак"/>
    <w:link w:val="33"/>
    <w:rsid w:val="00155467"/>
    <w:rPr>
      <w:rFonts w:ascii="Arial" w:eastAsia="Calibri" w:hAnsi="Arial"/>
      <w:lang w:val="x-none" w:eastAsia="x-none"/>
    </w:rPr>
  </w:style>
  <w:style w:type="paragraph" w:customStyle="1" w:styleId="35">
    <w:name w:val="Основной 3"/>
    <w:link w:val="36"/>
    <w:uiPriority w:val="99"/>
    <w:qFormat/>
    <w:rsid w:val="00CF7BBF"/>
    <w:pPr>
      <w:tabs>
        <w:tab w:val="num" w:pos="1701"/>
      </w:tabs>
      <w:spacing w:before="120" w:after="120" w:line="360" w:lineRule="auto"/>
      <w:ind w:firstLine="567"/>
      <w:jc w:val="both"/>
    </w:pPr>
    <w:rPr>
      <w:rFonts w:ascii="Arial" w:eastAsia="Calibri" w:hAnsi="Arial"/>
      <w:sz w:val="24"/>
      <w:szCs w:val="22"/>
      <w:lang w:eastAsia="en-US"/>
    </w:rPr>
  </w:style>
  <w:style w:type="character" w:customStyle="1" w:styleId="36">
    <w:name w:val="Основной 3 Знак"/>
    <w:link w:val="35"/>
    <w:uiPriority w:val="99"/>
    <w:locked/>
    <w:rsid w:val="00CF7BBF"/>
    <w:rPr>
      <w:rFonts w:ascii="Arial" w:eastAsia="Calibri" w:hAnsi="Arial"/>
      <w:sz w:val="24"/>
      <w:szCs w:val="22"/>
      <w:lang w:eastAsia="en-US"/>
    </w:rPr>
  </w:style>
  <w:style w:type="paragraph" w:styleId="afffff7">
    <w:name w:val="footnote text"/>
    <w:basedOn w:val="af0"/>
    <w:link w:val="afffff8"/>
    <w:rsid w:val="007B18D2"/>
    <w:rPr>
      <w:sz w:val="20"/>
      <w:szCs w:val="20"/>
    </w:rPr>
  </w:style>
  <w:style w:type="character" w:customStyle="1" w:styleId="afffff8">
    <w:name w:val="Текст сноски Знак"/>
    <w:link w:val="afffff7"/>
    <w:rsid w:val="007B18D2"/>
    <w:rPr>
      <w:rFonts w:ascii="Arial" w:hAnsi="Arial"/>
    </w:rPr>
  </w:style>
  <w:style w:type="character" w:styleId="afffff9">
    <w:name w:val="footnote reference"/>
    <w:rsid w:val="007B18D2"/>
    <w:rPr>
      <w:vertAlign w:val="superscript"/>
    </w:rPr>
  </w:style>
  <w:style w:type="character" w:customStyle="1" w:styleId="2b">
    <w:name w:val="З2 Знак"/>
    <w:link w:val="2a"/>
    <w:rsid w:val="00944560"/>
    <w:rPr>
      <w:b/>
      <w:spacing w:val="38"/>
      <w:szCs w:val="24"/>
      <w:lang w:val="x-none"/>
    </w:rPr>
  </w:style>
  <w:style w:type="character" w:customStyle="1" w:styleId="42">
    <w:name w:val="Заголовок 4 Знак"/>
    <w:aliases w:val=". (A.) Знак,H4 Знак1,H4 Знак Знак,Заголовок 4 (Приложение) Знак1,Заголовок 4 (Приложение) Знак Знак,Заголовок 4 Знак Знак Знак Знак Знак1,Заголовок 4 Знак Знак Знак Знак Знак Знак,Заголовок 4 Знак1 Знак,Знак Знак Знак,H41 Знак,H42 Знак"/>
    <w:link w:val="41"/>
    <w:rsid w:val="00355801"/>
    <w:rPr>
      <w:rFonts w:ascii="Arial" w:hAnsi="Arial"/>
      <w:spacing w:val="38"/>
      <w:sz w:val="24"/>
      <w:szCs w:val="24"/>
    </w:rPr>
  </w:style>
  <w:style w:type="character" w:customStyle="1" w:styleId="53">
    <w:name w:val="Заголовок 5 Знак"/>
    <w:aliases w:val=". (1.) Знак,H5 Знак,Заголовок 5 Знак Знак Знак,Заголовок 5 Знак1 Знак,H51 Знак,H52 Знак,H53 Знак,H54 Знак,H55 Знак,Block Label Знак,Block textl Знак,Block text Знак,H56 Знак,LW Pico Section Знак,PA Pico Section Знак"/>
    <w:link w:val="52"/>
    <w:rsid w:val="00355801"/>
    <w:rPr>
      <w:rFonts w:ascii="Arial" w:hAnsi="Arial"/>
      <w:spacing w:val="38"/>
      <w:sz w:val="24"/>
      <w:szCs w:val="24"/>
    </w:rPr>
  </w:style>
  <w:style w:type="character" w:customStyle="1" w:styleId="60">
    <w:name w:val="Заголовок 6 Знак"/>
    <w:aliases w:val=". (a.) Знак,Основной Знак,H6 Знак,H61 Знак,H62 Знак,H63 Знак,H64 Знак,H65 Знак,for Client List Знак, Знак Знак"/>
    <w:link w:val="6"/>
    <w:rsid w:val="00355801"/>
    <w:rPr>
      <w:rFonts w:ascii="Arial" w:hAnsi="Arial"/>
      <w:spacing w:val="38"/>
      <w:sz w:val="24"/>
      <w:szCs w:val="24"/>
    </w:rPr>
  </w:style>
  <w:style w:type="character" w:customStyle="1" w:styleId="2c">
    <w:name w:val="Титульный 2 Знак"/>
    <w:link w:val="2d"/>
    <w:locked/>
    <w:rsid w:val="00355801"/>
    <w:rPr>
      <w:rFonts w:ascii="Arial" w:hAnsi="Arial" w:cs="Arial"/>
      <w:caps/>
      <w:szCs w:val="24"/>
    </w:rPr>
  </w:style>
  <w:style w:type="paragraph" w:customStyle="1" w:styleId="2d">
    <w:name w:val="Титульный 2"/>
    <w:basedOn w:val="af0"/>
    <w:link w:val="2c"/>
    <w:qFormat/>
    <w:rsid w:val="00355801"/>
    <w:pPr>
      <w:spacing w:line="240" w:lineRule="auto"/>
      <w:ind w:firstLine="0"/>
      <w:jc w:val="center"/>
    </w:pPr>
    <w:rPr>
      <w:rFonts w:cs="Arial"/>
      <w:caps/>
      <w:sz w:val="20"/>
    </w:rPr>
  </w:style>
  <w:style w:type="character" w:customStyle="1" w:styleId="37">
    <w:name w:val="Титульный 3 Знак"/>
    <w:link w:val="38"/>
    <w:locked/>
    <w:rsid w:val="00355801"/>
    <w:rPr>
      <w:rFonts w:ascii="Arial" w:hAnsi="Arial" w:cs="Arial"/>
    </w:rPr>
  </w:style>
  <w:style w:type="paragraph" w:customStyle="1" w:styleId="38">
    <w:name w:val="Титульный 3"/>
    <w:basedOn w:val="af0"/>
    <w:link w:val="37"/>
    <w:qFormat/>
    <w:rsid w:val="00355801"/>
    <w:pPr>
      <w:spacing w:before="120" w:line="240" w:lineRule="auto"/>
      <w:ind w:firstLine="0"/>
      <w:jc w:val="center"/>
    </w:pPr>
    <w:rPr>
      <w:rFonts w:cs="Arial"/>
      <w:sz w:val="20"/>
      <w:szCs w:val="20"/>
    </w:rPr>
  </w:style>
  <w:style w:type="character" w:styleId="afffffa">
    <w:name w:val="Placeholder Text"/>
    <w:uiPriority w:val="99"/>
    <w:semiHidden/>
    <w:rsid w:val="00355801"/>
    <w:rPr>
      <w:color w:val="808080"/>
    </w:rPr>
  </w:style>
  <w:style w:type="character" w:customStyle="1" w:styleId="afffffb">
    <w:name w:val="Титульный лист Подзаголовок Знак"/>
    <w:link w:val="afffffc"/>
    <w:locked/>
    <w:rsid w:val="00355801"/>
    <w:rPr>
      <w:rFonts w:eastAsia="Times New Roman" w:cs="Arial"/>
      <w:b/>
      <w:sz w:val="32"/>
      <w:szCs w:val="32"/>
    </w:rPr>
  </w:style>
  <w:style w:type="paragraph" w:customStyle="1" w:styleId="afffffc">
    <w:name w:val="Титульный лист Подзаголовок"/>
    <w:link w:val="afffffb"/>
    <w:rsid w:val="00355801"/>
    <w:pPr>
      <w:suppressAutoHyphens/>
      <w:snapToGrid w:val="0"/>
      <w:spacing w:before="240" w:after="240" w:line="360" w:lineRule="auto"/>
      <w:jc w:val="center"/>
    </w:pPr>
    <w:rPr>
      <w:rFonts w:eastAsia="Times New Roman" w:cs="Arial"/>
      <w:b/>
      <w:sz w:val="32"/>
      <w:szCs w:val="32"/>
    </w:rPr>
  </w:style>
  <w:style w:type="paragraph" w:customStyle="1" w:styleId="Default">
    <w:name w:val="Default"/>
    <w:rsid w:val="00355801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customStyle="1" w:styleId="47">
    <w:name w:val="Основной 4 ур"/>
    <w:basedOn w:val="af0"/>
    <w:link w:val="48"/>
    <w:uiPriority w:val="99"/>
    <w:qFormat/>
    <w:rsid w:val="00355801"/>
    <w:pPr>
      <w:tabs>
        <w:tab w:val="num" w:pos="1701"/>
      </w:tabs>
      <w:spacing w:before="120" w:after="120"/>
    </w:pPr>
    <w:rPr>
      <w:rFonts w:eastAsia="Calibri"/>
      <w:szCs w:val="22"/>
      <w:lang w:eastAsia="en-US"/>
    </w:rPr>
  </w:style>
  <w:style w:type="character" w:customStyle="1" w:styleId="48">
    <w:name w:val="Основной 4 ур Знак"/>
    <w:link w:val="47"/>
    <w:uiPriority w:val="99"/>
    <w:rsid w:val="00355801"/>
    <w:rPr>
      <w:rFonts w:ascii="Arial" w:eastAsia="Calibri" w:hAnsi="Arial"/>
      <w:sz w:val="24"/>
      <w:szCs w:val="22"/>
      <w:lang w:eastAsia="en-US"/>
    </w:rPr>
  </w:style>
  <w:style w:type="paragraph" w:styleId="2e">
    <w:name w:val="List Number 2"/>
    <w:basedOn w:val="af0"/>
    <w:unhideWhenUsed/>
    <w:rsid w:val="00355801"/>
    <w:pPr>
      <w:tabs>
        <w:tab w:val="num" w:pos="643"/>
      </w:tabs>
      <w:ind w:left="643" w:right="284" w:hanging="360"/>
      <w:contextualSpacing/>
    </w:pPr>
  </w:style>
  <w:style w:type="character" w:customStyle="1" w:styleId="afff1">
    <w:name w:val="Текст выноски Знак"/>
    <w:link w:val="afff0"/>
    <w:uiPriority w:val="99"/>
    <w:semiHidden/>
    <w:rsid w:val="00355801"/>
    <w:rPr>
      <w:rFonts w:ascii="Tahoma" w:hAnsi="Tahoma" w:cs="Tahoma"/>
      <w:sz w:val="16"/>
      <w:szCs w:val="16"/>
    </w:rPr>
  </w:style>
  <w:style w:type="paragraph" w:customStyle="1" w:styleId="aa">
    <w:name w:val="_спис"/>
    <w:basedOn w:val="af0"/>
    <w:rsid w:val="00355801"/>
    <w:pPr>
      <w:numPr>
        <w:numId w:val="17"/>
      </w:numPr>
      <w:tabs>
        <w:tab w:val="left" w:pos="284"/>
      </w:tabs>
    </w:pPr>
    <w:rPr>
      <w:rFonts w:eastAsia="Calibri" w:cs="Arial"/>
      <w:bCs/>
    </w:rPr>
  </w:style>
  <w:style w:type="paragraph" w:customStyle="1" w:styleId="-">
    <w:name w:val="Обычный док-т"/>
    <w:basedOn w:val="af0"/>
    <w:rsid w:val="00355801"/>
    <w:pPr>
      <w:keepNext/>
      <w:ind w:firstLine="567"/>
    </w:pPr>
    <w:rPr>
      <w:rFonts w:eastAsia="Calibri" w:cs="Arial"/>
      <w:bCs/>
    </w:rPr>
  </w:style>
  <w:style w:type="paragraph" w:customStyle="1" w:styleId="111">
    <w:name w:val="1.1"/>
    <w:basedOn w:val="20"/>
    <w:rsid w:val="00355801"/>
    <w:pPr>
      <w:keepNext w:val="0"/>
      <w:spacing w:before="240" w:after="240"/>
      <w:ind w:left="928" w:hanging="360"/>
      <w:jc w:val="both"/>
    </w:pPr>
    <w:rPr>
      <w:rFonts w:eastAsia="Calibri"/>
      <w:spacing w:val="0"/>
      <w:lang w:eastAsia="ja-JP"/>
    </w:rPr>
  </w:style>
  <w:style w:type="paragraph" w:customStyle="1" w:styleId="11">
    <w:name w:val="_1"/>
    <w:basedOn w:val="af0"/>
    <w:rsid w:val="00355801"/>
    <w:pPr>
      <w:keepNext/>
      <w:pageBreakBefore/>
      <w:numPr>
        <w:numId w:val="18"/>
      </w:numPr>
      <w:tabs>
        <w:tab w:val="left" w:pos="1701"/>
      </w:tabs>
      <w:suppressAutoHyphens/>
      <w:spacing w:before="360" w:after="100" w:afterAutospacing="1" w:line="480" w:lineRule="auto"/>
      <w:outlineLvl w:val="0"/>
    </w:pPr>
    <w:rPr>
      <w:rFonts w:eastAsia="Calibri"/>
      <w:b/>
      <w:caps/>
      <w:spacing w:val="38"/>
      <w:lang w:eastAsia="ja-JP"/>
    </w:rPr>
  </w:style>
  <w:style w:type="paragraph" w:customStyle="1" w:styleId="39">
    <w:name w:val="_3_нежирн"/>
    <w:basedOn w:val="111"/>
    <w:rsid w:val="00355801"/>
    <w:pPr>
      <w:keepLines w:val="0"/>
      <w:widowControl w:val="0"/>
      <w:numPr>
        <w:ilvl w:val="0"/>
        <w:numId w:val="0"/>
      </w:numPr>
      <w:spacing w:before="0" w:after="0"/>
      <w:ind w:left="928" w:hanging="360"/>
    </w:pPr>
  </w:style>
  <w:style w:type="paragraph" w:customStyle="1" w:styleId="51">
    <w:name w:val="_5_обычн"/>
    <w:basedOn w:val="af0"/>
    <w:rsid w:val="00355801"/>
    <w:pPr>
      <w:widowControl w:val="0"/>
      <w:numPr>
        <w:ilvl w:val="3"/>
        <w:numId w:val="18"/>
      </w:numPr>
      <w:tabs>
        <w:tab w:val="left" w:pos="1418"/>
      </w:tabs>
      <w:outlineLvl w:val="1"/>
    </w:pPr>
    <w:rPr>
      <w:rFonts w:eastAsia="Calibri" w:cs="Arial"/>
      <w:lang w:eastAsia="ja-JP"/>
    </w:rPr>
  </w:style>
  <w:style w:type="character" w:customStyle="1" w:styleId="130">
    <w:name w:val="1Р 3У Пункт Знак"/>
    <w:link w:val="131"/>
    <w:rsid w:val="00355801"/>
    <w:rPr>
      <w:rFonts w:ascii="Arial" w:hAnsi="Arial"/>
    </w:rPr>
  </w:style>
  <w:style w:type="paragraph" w:customStyle="1" w:styleId="131">
    <w:name w:val="1Р 3У Пункт"/>
    <w:basedOn w:val="af0"/>
    <w:link w:val="130"/>
    <w:rsid w:val="00355801"/>
    <w:pPr>
      <w:keepNext/>
      <w:tabs>
        <w:tab w:val="left" w:pos="1418"/>
        <w:tab w:val="num" w:pos="2977"/>
      </w:tabs>
      <w:spacing w:before="100" w:beforeAutospacing="1" w:after="100" w:afterAutospacing="1"/>
      <w:outlineLvl w:val="2"/>
    </w:pPr>
    <w:rPr>
      <w:sz w:val="20"/>
      <w:szCs w:val="20"/>
    </w:rPr>
  </w:style>
  <w:style w:type="paragraph" w:customStyle="1" w:styleId="112">
    <w:name w:val="1Р 1У ЗАГОЛОВОК"/>
    <w:basedOn w:val="af0"/>
    <w:rsid w:val="00355801"/>
    <w:pPr>
      <w:pageBreakBefore/>
      <w:tabs>
        <w:tab w:val="num" w:pos="1134"/>
        <w:tab w:val="left" w:pos="1418"/>
      </w:tabs>
      <w:spacing w:before="240" w:after="240"/>
      <w:outlineLvl w:val="0"/>
    </w:pPr>
    <w:rPr>
      <w:rFonts w:eastAsia="Calibri"/>
      <w:b/>
      <w:caps/>
      <w:lang w:eastAsia="en-US"/>
    </w:rPr>
  </w:style>
  <w:style w:type="paragraph" w:customStyle="1" w:styleId="120">
    <w:name w:val="1Р 2У Заголовок"/>
    <w:basedOn w:val="af0"/>
    <w:rsid w:val="00355801"/>
    <w:pPr>
      <w:tabs>
        <w:tab w:val="num" w:pos="1418"/>
      </w:tabs>
      <w:spacing w:before="240" w:after="240"/>
      <w:outlineLvl w:val="1"/>
    </w:pPr>
    <w:rPr>
      <w:rFonts w:eastAsia="Calibri"/>
      <w:b/>
      <w:lang w:eastAsia="en-US"/>
    </w:rPr>
  </w:style>
  <w:style w:type="paragraph" w:customStyle="1" w:styleId="14">
    <w:name w:val="1Р 4У Заголовок"/>
    <w:basedOn w:val="af0"/>
    <w:rsid w:val="00355801"/>
    <w:pPr>
      <w:numPr>
        <w:ilvl w:val="3"/>
        <w:numId w:val="19"/>
      </w:numPr>
      <w:tabs>
        <w:tab w:val="clear" w:pos="2127"/>
        <w:tab w:val="num" w:pos="360"/>
        <w:tab w:val="left" w:pos="1843"/>
      </w:tabs>
      <w:ind w:left="0" w:hanging="360"/>
    </w:pPr>
    <w:rPr>
      <w:rFonts w:eastAsia="Calibri"/>
      <w:spacing w:val="20"/>
      <w:lang w:eastAsia="en-US"/>
    </w:rPr>
  </w:style>
  <w:style w:type="paragraph" w:customStyle="1" w:styleId="15">
    <w:name w:val="1Р 5У Пункт"/>
    <w:basedOn w:val="af0"/>
    <w:rsid w:val="00355801"/>
    <w:pPr>
      <w:numPr>
        <w:ilvl w:val="4"/>
        <w:numId w:val="19"/>
      </w:numPr>
      <w:tabs>
        <w:tab w:val="clear" w:pos="2836"/>
        <w:tab w:val="num" w:pos="360"/>
      </w:tabs>
      <w:ind w:left="0" w:hanging="360"/>
    </w:pPr>
    <w:rPr>
      <w:rFonts w:eastAsia="Calibri"/>
      <w:lang w:eastAsia="en-US"/>
    </w:rPr>
  </w:style>
  <w:style w:type="paragraph" w:customStyle="1" w:styleId="Style2">
    <w:name w:val="Style2"/>
    <w:basedOn w:val="af0"/>
    <w:uiPriority w:val="99"/>
    <w:rsid w:val="00355801"/>
    <w:pPr>
      <w:widowControl w:val="0"/>
      <w:autoSpaceDE w:val="0"/>
      <w:autoSpaceDN w:val="0"/>
      <w:adjustRightInd w:val="0"/>
      <w:spacing w:line="150" w:lineRule="exact"/>
      <w:ind w:firstLine="0"/>
      <w:jc w:val="left"/>
    </w:pPr>
    <w:rPr>
      <w:rFonts w:eastAsia="Times New Roman" w:cs="Arial"/>
    </w:rPr>
  </w:style>
  <w:style w:type="character" w:customStyle="1" w:styleId="FontStyle15">
    <w:name w:val="Font Style15"/>
    <w:uiPriority w:val="99"/>
    <w:rsid w:val="00355801"/>
    <w:rPr>
      <w:rFonts w:ascii="Consolas" w:hAnsi="Consolas" w:cs="Consolas"/>
      <w:b/>
      <w:bCs/>
      <w:spacing w:val="-10"/>
      <w:sz w:val="10"/>
      <w:szCs w:val="10"/>
    </w:rPr>
  </w:style>
  <w:style w:type="character" w:customStyle="1" w:styleId="FontStyle16">
    <w:name w:val="Font Style16"/>
    <w:uiPriority w:val="99"/>
    <w:rsid w:val="00355801"/>
    <w:rPr>
      <w:rFonts w:ascii="Arial" w:hAnsi="Arial" w:cs="Arial"/>
      <w:spacing w:val="-10"/>
      <w:sz w:val="14"/>
      <w:szCs w:val="14"/>
    </w:rPr>
  </w:style>
  <w:style w:type="paragraph" w:customStyle="1" w:styleId="a2">
    <w:name w:val="Перечисление"/>
    <w:link w:val="afffffd"/>
    <w:qFormat/>
    <w:rsid w:val="00355801"/>
    <w:pPr>
      <w:numPr>
        <w:numId w:val="20"/>
      </w:numPr>
      <w:tabs>
        <w:tab w:val="left" w:pos="1134"/>
      </w:tabs>
      <w:suppressAutoHyphens/>
      <w:spacing w:line="360" w:lineRule="auto"/>
      <w:contextualSpacing/>
      <w:jc w:val="both"/>
    </w:pPr>
    <w:rPr>
      <w:rFonts w:ascii="Arial" w:eastAsia="Calibri" w:hAnsi="Arial"/>
      <w:sz w:val="24"/>
      <w:szCs w:val="24"/>
      <w:lang w:eastAsia="en-US"/>
    </w:rPr>
  </w:style>
  <w:style w:type="character" w:customStyle="1" w:styleId="afffffd">
    <w:name w:val="Перечисление Знак"/>
    <w:link w:val="a2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a8">
    <w:name w:val="перечисл_основной"/>
    <w:basedOn w:val="af0"/>
    <w:link w:val="afffffe"/>
    <w:qFormat/>
    <w:rsid w:val="00EB3FB8"/>
    <w:pPr>
      <w:numPr>
        <w:numId w:val="25"/>
      </w:numPr>
      <w:tabs>
        <w:tab w:val="center" w:pos="4677"/>
        <w:tab w:val="right" w:pos="9355"/>
      </w:tabs>
    </w:pPr>
    <w:rPr>
      <w:rFonts w:ascii="Times New Roman" w:eastAsia="Calibri" w:hAnsi="Times New Roman" w:cs="Arial"/>
    </w:rPr>
  </w:style>
  <w:style w:type="character" w:customStyle="1" w:styleId="afffffe">
    <w:name w:val="перечисл_основной Знак"/>
    <w:link w:val="a8"/>
    <w:rsid w:val="00EB3FB8"/>
    <w:rPr>
      <w:rFonts w:eastAsia="Calibri" w:cs="Arial"/>
      <w:sz w:val="24"/>
      <w:szCs w:val="24"/>
    </w:rPr>
  </w:style>
  <w:style w:type="paragraph" w:customStyle="1" w:styleId="1d">
    <w:name w:val="Стиль1"/>
    <w:basedOn w:val="af0"/>
    <w:link w:val="1e"/>
    <w:qFormat/>
    <w:rsid w:val="00355801"/>
    <w:pPr>
      <w:tabs>
        <w:tab w:val="num" w:pos="176"/>
        <w:tab w:val="left" w:pos="902"/>
      </w:tabs>
      <w:spacing w:after="120" w:line="240" w:lineRule="auto"/>
      <w:ind w:left="595" w:firstLine="0"/>
    </w:pPr>
    <w:rPr>
      <w:rFonts w:eastAsia="Times New Roman"/>
      <w:sz w:val="22"/>
      <w:szCs w:val="20"/>
    </w:rPr>
  </w:style>
  <w:style w:type="character" w:customStyle="1" w:styleId="1e">
    <w:name w:val="Стиль1 Знак"/>
    <w:link w:val="1d"/>
    <w:rsid w:val="00355801"/>
    <w:rPr>
      <w:rFonts w:ascii="Arial" w:eastAsia="Times New Roman" w:hAnsi="Arial"/>
      <w:sz w:val="22"/>
    </w:rPr>
  </w:style>
  <w:style w:type="paragraph" w:customStyle="1" w:styleId="2f">
    <w:name w:val="Стиль 2"/>
    <w:basedOn w:val="af0"/>
    <w:rsid w:val="00355801"/>
    <w:pPr>
      <w:tabs>
        <w:tab w:val="num" w:pos="340"/>
      </w:tabs>
      <w:spacing w:after="120" w:line="240" w:lineRule="auto"/>
      <w:ind w:left="340" w:hanging="340"/>
    </w:pPr>
    <w:rPr>
      <w:rFonts w:eastAsia="Times New Roman"/>
      <w:sz w:val="22"/>
      <w:szCs w:val="20"/>
    </w:rPr>
  </w:style>
  <w:style w:type="paragraph" w:customStyle="1" w:styleId="3a">
    <w:name w:val="Текст 3"/>
    <w:basedOn w:val="41"/>
    <w:rsid w:val="00355801"/>
    <w:pPr>
      <w:keepNext w:val="0"/>
      <w:spacing w:before="0" w:after="120" w:line="240" w:lineRule="auto"/>
    </w:pPr>
    <w:rPr>
      <w:rFonts w:eastAsia="Times New Roman"/>
      <w:spacing w:val="0"/>
      <w:sz w:val="22"/>
    </w:rPr>
  </w:style>
  <w:style w:type="paragraph" w:customStyle="1" w:styleId="2">
    <w:name w:val="Текст 2"/>
    <w:basedOn w:val="30"/>
    <w:rsid w:val="00355801"/>
    <w:pPr>
      <w:numPr>
        <w:numId w:val="21"/>
      </w:numPr>
      <w:spacing w:before="0" w:line="240" w:lineRule="auto"/>
    </w:pPr>
    <w:rPr>
      <w:rFonts w:eastAsia="Times New Roman"/>
      <w:sz w:val="22"/>
      <w:szCs w:val="27"/>
    </w:rPr>
  </w:style>
  <w:style w:type="character" w:customStyle="1" w:styleId="afff">
    <w:name w:val="Тема примечания Знак"/>
    <w:link w:val="affe"/>
    <w:uiPriority w:val="99"/>
    <w:semiHidden/>
    <w:rsid w:val="00355801"/>
    <w:rPr>
      <w:rFonts w:ascii="Arial" w:hAnsi="Arial"/>
      <w:b/>
      <w:bCs/>
    </w:rPr>
  </w:style>
  <w:style w:type="paragraph" w:customStyle="1" w:styleId="4">
    <w:name w:val="_4_разреж"/>
    <w:basedOn w:val="39"/>
    <w:rsid w:val="00355801"/>
    <w:pPr>
      <w:numPr>
        <w:numId w:val="16"/>
      </w:numPr>
      <w:tabs>
        <w:tab w:val="left" w:pos="1418"/>
      </w:tabs>
    </w:pPr>
  </w:style>
  <w:style w:type="paragraph" w:customStyle="1" w:styleId="XXX">
    <w:name w:val="X.X.X"/>
    <w:link w:val="XXX0"/>
    <w:uiPriority w:val="99"/>
    <w:qFormat/>
    <w:rsid w:val="00355801"/>
    <w:pPr>
      <w:spacing w:before="120" w:after="120" w:line="360" w:lineRule="auto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49">
    <w:name w:val="4_Заголовок"/>
    <w:basedOn w:val="af0"/>
    <w:uiPriority w:val="99"/>
    <w:qFormat/>
    <w:rsid w:val="00355801"/>
    <w:pPr>
      <w:tabs>
        <w:tab w:val="num" w:pos="2424"/>
      </w:tabs>
      <w:spacing w:before="120" w:after="120"/>
      <w:ind w:left="2424" w:hanging="864"/>
    </w:pPr>
    <w:rPr>
      <w:rFonts w:eastAsia="SimSun"/>
      <w:szCs w:val="22"/>
      <w:lang w:eastAsia="en-US"/>
    </w:rPr>
  </w:style>
  <w:style w:type="character" w:customStyle="1" w:styleId="XXX0">
    <w:name w:val="X.X.X Знак"/>
    <w:link w:val="XXX"/>
    <w:uiPriority w:val="99"/>
    <w:locked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3111">
    <w:name w:val="3_Заголовок 1.1.1"/>
    <w:basedOn w:val="XXX"/>
    <w:link w:val="31110"/>
    <w:rsid w:val="00355801"/>
    <w:pPr>
      <w:tabs>
        <w:tab w:val="num" w:pos="1004"/>
        <w:tab w:val="left" w:pos="1560"/>
      </w:tabs>
      <w:ind w:left="1004" w:hanging="720"/>
    </w:pPr>
  </w:style>
  <w:style w:type="character" w:customStyle="1" w:styleId="31110">
    <w:name w:val="3_Заголовок 1.1.1 Знак"/>
    <w:link w:val="3111"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2f0">
    <w:name w:val="_2 жирн"/>
    <w:basedOn w:val="af0"/>
    <w:rsid w:val="00355801"/>
    <w:pPr>
      <w:keepNext/>
      <w:keepLines/>
      <w:tabs>
        <w:tab w:val="left" w:pos="1418"/>
      </w:tabs>
      <w:spacing w:before="240" w:after="240"/>
      <w:ind w:left="1530" w:hanging="360"/>
      <w:outlineLvl w:val="1"/>
    </w:pPr>
    <w:rPr>
      <w:rFonts w:eastAsia="Calibri" w:cs="Arial"/>
      <w:b/>
      <w:lang w:eastAsia="ja-JP"/>
    </w:rPr>
  </w:style>
  <w:style w:type="paragraph" w:customStyle="1" w:styleId="55">
    <w:name w:val="_5 ур"/>
    <w:basedOn w:val="51"/>
    <w:rsid w:val="00355801"/>
    <w:pPr>
      <w:widowControl/>
      <w:numPr>
        <w:ilvl w:val="0"/>
        <w:numId w:val="0"/>
      </w:numPr>
      <w:ind w:left="1800" w:hanging="1080"/>
      <w:outlineLvl w:val="4"/>
    </w:pPr>
  </w:style>
  <w:style w:type="paragraph" w:customStyle="1" w:styleId="a0">
    <w:name w:val="ПЕРЕЧИСЛЕНИЕ"/>
    <w:basedOn w:val="a2"/>
    <w:link w:val="affffff"/>
    <w:qFormat/>
    <w:rsid w:val="00355801"/>
    <w:pPr>
      <w:numPr>
        <w:numId w:val="28"/>
      </w:numPr>
      <w:tabs>
        <w:tab w:val="clear" w:pos="1134"/>
        <w:tab w:val="left" w:pos="284"/>
      </w:tabs>
    </w:pPr>
  </w:style>
  <w:style w:type="character" w:customStyle="1" w:styleId="affffff">
    <w:name w:val="ПЕРЕЧИСЛЕНИЕ Знак"/>
    <w:link w:val="a0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56">
    <w:name w:val="Уровень 5"/>
    <w:basedOn w:val="55"/>
    <w:link w:val="57"/>
    <w:qFormat/>
    <w:rsid w:val="00355801"/>
    <w:pPr>
      <w:tabs>
        <w:tab w:val="clear" w:pos="1418"/>
        <w:tab w:val="left" w:pos="1800"/>
      </w:tabs>
      <w:suppressAutoHyphens/>
      <w:ind w:left="0" w:firstLine="720"/>
    </w:pPr>
  </w:style>
  <w:style w:type="character" w:customStyle="1" w:styleId="57">
    <w:name w:val="Уровень 5 Знак"/>
    <w:link w:val="56"/>
    <w:rsid w:val="00355801"/>
    <w:rPr>
      <w:rFonts w:ascii="Arial" w:eastAsia="Calibri" w:hAnsi="Arial" w:cs="Arial"/>
      <w:sz w:val="24"/>
      <w:szCs w:val="24"/>
      <w:lang w:eastAsia="ja-JP"/>
    </w:rPr>
  </w:style>
  <w:style w:type="paragraph" w:customStyle="1" w:styleId="10125-0">
    <w:name w:val="Стиль Список маркированный + 10 пт Слева:  1.25 см Справа:  -0 см"/>
    <w:basedOn w:val="af0"/>
    <w:rsid w:val="00355801"/>
    <w:pPr>
      <w:numPr>
        <w:numId w:val="22"/>
      </w:numPr>
      <w:ind w:right="-1"/>
    </w:pPr>
    <w:rPr>
      <w:rFonts w:eastAsia="Times New Roman"/>
      <w:sz w:val="20"/>
      <w:szCs w:val="20"/>
    </w:rPr>
  </w:style>
  <w:style w:type="table" w:customStyle="1" w:styleId="Tablegrid2">
    <w:name w:val="Table grid2"/>
    <w:basedOn w:val="af3"/>
    <w:next w:val="aff3"/>
    <w:uiPriority w:val="59"/>
    <w:rsid w:val="000C7CB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af3"/>
    <w:next w:val="aff3"/>
    <w:uiPriority w:val="59"/>
    <w:rsid w:val="001B591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1">
    <w:name w:val="Нет списка2"/>
    <w:next w:val="af4"/>
    <w:uiPriority w:val="99"/>
    <w:semiHidden/>
    <w:unhideWhenUsed/>
    <w:rsid w:val="00B66AF8"/>
  </w:style>
  <w:style w:type="paragraph" w:customStyle="1" w:styleId="xl65">
    <w:name w:val="xl65"/>
    <w:basedOn w:val="af0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6">
    <w:name w:val="xl66"/>
    <w:basedOn w:val="af0"/>
    <w:rsid w:val="00B66AF8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67">
    <w:name w:val="xl67"/>
    <w:basedOn w:val="af0"/>
    <w:rsid w:val="00B66AF8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8">
    <w:name w:val="xl68"/>
    <w:basedOn w:val="af0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3b">
    <w:name w:val="Нет списка3"/>
    <w:next w:val="af4"/>
    <w:uiPriority w:val="99"/>
    <w:semiHidden/>
    <w:unhideWhenUsed/>
    <w:rsid w:val="0099577E"/>
  </w:style>
  <w:style w:type="paragraph" w:customStyle="1" w:styleId="xl63">
    <w:name w:val="xl63"/>
    <w:basedOn w:val="af0"/>
    <w:rsid w:val="0099577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4">
    <w:name w:val="xl64"/>
    <w:basedOn w:val="af0"/>
    <w:rsid w:val="0099577E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4a">
    <w:name w:val="Нет списка4"/>
    <w:next w:val="af4"/>
    <w:uiPriority w:val="99"/>
    <w:semiHidden/>
    <w:unhideWhenUsed/>
    <w:rsid w:val="000B66F1"/>
  </w:style>
  <w:style w:type="paragraph" w:customStyle="1" w:styleId="xl69">
    <w:name w:val="xl69"/>
    <w:basedOn w:val="af0"/>
    <w:rsid w:val="000B66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0">
    <w:name w:val="xl70"/>
    <w:basedOn w:val="af0"/>
    <w:rsid w:val="000B66F1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1">
    <w:name w:val="xl71"/>
    <w:basedOn w:val="af0"/>
    <w:rsid w:val="000B66F1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2">
    <w:name w:val="xl72"/>
    <w:basedOn w:val="af0"/>
    <w:rsid w:val="000B66F1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121">
    <w:name w:val="Заголовок 12"/>
    <w:basedOn w:val="af0"/>
    <w:next w:val="af0"/>
    <w:rsid w:val="00E45D3B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character" w:customStyle="1" w:styleId="CharChar0">
    <w:name w:val="Char Char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0">
    <w:name w:val="Знак Знак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longtext">
    <w:name w:val="long_text"/>
    <w:rsid w:val="00FD4C3D"/>
  </w:style>
  <w:style w:type="paragraph" w:styleId="affffff0">
    <w:name w:val="No Spacing"/>
    <w:uiPriority w:val="1"/>
    <w:qFormat/>
    <w:rsid w:val="00C05F56"/>
    <w:pPr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TableName">
    <w:name w:val="Table Name"/>
    <w:basedOn w:val="af0"/>
    <w:qFormat/>
    <w:rsid w:val="00F8056F"/>
    <w:pPr>
      <w:keepNext/>
      <w:spacing w:before="120" w:after="60" w:line="240" w:lineRule="auto"/>
      <w:ind w:firstLine="0"/>
    </w:pPr>
    <w:rPr>
      <w:rFonts w:cs="Arial"/>
      <w:b/>
      <w:sz w:val="22"/>
      <w:szCs w:val="22"/>
      <w:lang w:eastAsia="en-US"/>
    </w:rPr>
  </w:style>
  <w:style w:type="numbering" w:customStyle="1" w:styleId="a">
    <w:name w:val="Нумерация_заголовков"/>
    <w:basedOn w:val="af4"/>
    <w:uiPriority w:val="99"/>
    <w:rsid w:val="00B42668"/>
    <w:pPr>
      <w:numPr>
        <w:numId w:val="27"/>
      </w:numPr>
    </w:pPr>
  </w:style>
  <w:style w:type="paragraph" w:customStyle="1" w:styleId="23">
    <w:name w:val="перечисл_2"/>
    <w:basedOn w:val="af5"/>
    <w:link w:val="2f2"/>
    <w:qFormat/>
    <w:rsid w:val="00C10D0D"/>
    <w:pPr>
      <w:numPr>
        <w:numId w:val="24"/>
      </w:numPr>
      <w:tabs>
        <w:tab w:val="clear" w:pos="4153"/>
        <w:tab w:val="clear" w:pos="8306"/>
      </w:tabs>
      <w:ind w:left="720" w:right="-22"/>
    </w:pPr>
    <w:rPr>
      <w:rFonts w:cs="Arial"/>
    </w:rPr>
  </w:style>
  <w:style w:type="character" w:customStyle="1" w:styleId="2f2">
    <w:name w:val="перечисл_2 Знак"/>
    <w:basedOn w:val="af6"/>
    <w:link w:val="23"/>
    <w:rsid w:val="00C10D0D"/>
    <w:rPr>
      <w:rFonts w:ascii="Arial" w:hAnsi="Arial" w:cs="Arial"/>
      <w:sz w:val="24"/>
      <w:szCs w:val="24"/>
      <w:lang w:val="ru-RU" w:eastAsia="ru-RU" w:bidi="ar-SA"/>
    </w:rPr>
  </w:style>
  <w:style w:type="paragraph" w:customStyle="1" w:styleId="af">
    <w:name w:val="перечисл_мой"/>
    <w:basedOn w:val="af5"/>
    <w:link w:val="affffff1"/>
    <w:qFormat/>
    <w:rsid w:val="005A3B92"/>
    <w:pPr>
      <w:numPr>
        <w:numId w:val="29"/>
      </w:numPr>
      <w:tabs>
        <w:tab w:val="clear" w:pos="4153"/>
        <w:tab w:val="clear" w:pos="8306"/>
      </w:tabs>
      <w:ind w:left="1134" w:hanging="425"/>
    </w:pPr>
    <w:rPr>
      <w:rFonts w:cs="Arial"/>
      <w:lang w:eastAsia="en-US"/>
    </w:rPr>
  </w:style>
  <w:style w:type="character" w:customStyle="1" w:styleId="affffff1">
    <w:name w:val="перечисл_мой Знак"/>
    <w:basedOn w:val="af2"/>
    <w:link w:val="af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affffff2">
    <w:name w:val="основной_мой"/>
    <w:basedOn w:val="af5"/>
    <w:link w:val="affffff3"/>
    <w:qFormat/>
    <w:rsid w:val="005A3B92"/>
    <w:pPr>
      <w:tabs>
        <w:tab w:val="clear" w:pos="4153"/>
        <w:tab w:val="clear" w:pos="8306"/>
        <w:tab w:val="center" w:pos="4677"/>
        <w:tab w:val="right" w:pos="9355"/>
      </w:tabs>
    </w:pPr>
    <w:rPr>
      <w:rFonts w:cs="Arial"/>
      <w:lang w:eastAsia="en-US"/>
    </w:rPr>
  </w:style>
  <w:style w:type="character" w:customStyle="1" w:styleId="affffff3">
    <w:name w:val="основной_мой Знак"/>
    <w:basedOn w:val="af2"/>
    <w:link w:val="affffff2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BodyText22">
    <w:name w:val="Body Text 22"/>
    <w:basedOn w:val="af0"/>
    <w:rsid w:val="008A58A7"/>
    <w:pPr>
      <w:spacing w:line="240" w:lineRule="auto"/>
      <w:ind w:firstLine="851"/>
      <w:jc w:val="left"/>
    </w:pPr>
    <w:rPr>
      <w:rFonts w:ascii="Times New Roman" w:eastAsia="Times New Roman" w:hAnsi="Times New Roman"/>
      <w:szCs w:val="20"/>
    </w:rPr>
  </w:style>
  <w:style w:type="paragraph" w:customStyle="1" w:styleId="affffff4">
    <w:name w:val="таблиц_мой"/>
    <w:basedOn w:val="affff5"/>
    <w:link w:val="affffff5"/>
    <w:qFormat/>
    <w:rsid w:val="00D2774F"/>
    <w:pPr>
      <w:jc w:val="both"/>
    </w:pPr>
    <w:rPr>
      <w:rFonts w:eastAsia="MS Mincho"/>
      <w:iCs w:val="0"/>
      <w:szCs w:val="20"/>
    </w:rPr>
  </w:style>
  <w:style w:type="character" w:customStyle="1" w:styleId="affffff5">
    <w:name w:val="таблиц_мой Знак"/>
    <w:basedOn w:val="af2"/>
    <w:link w:val="affffff4"/>
    <w:rsid w:val="00D2774F"/>
    <w:rPr>
      <w:rFonts w:ascii="Arial" w:hAnsi="Arial"/>
      <w:sz w:val="24"/>
      <w:lang w:eastAsia="en-US"/>
    </w:rPr>
  </w:style>
  <w:style w:type="paragraph" w:customStyle="1" w:styleId="Table">
    <w:name w:val="Table"/>
    <w:basedOn w:val="afff8"/>
    <w:locked/>
    <w:rsid w:val="00D2774F"/>
    <w:pPr>
      <w:keepLines/>
      <w:spacing w:after="0" w:line="276" w:lineRule="auto"/>
      <w:ind w:firstLine="0"/>
      <w:jc w:val="left"/>
    </w:pPr>
    <w:rPr>
      <w:spacing w:val="-5"/>
      <w:sz w:val="22"/>
      <w:szCs w:val="20"/>
      <w:lang w:eastAsia="en-US"/>
    </w:rPr>
  </w:style>
  <w:style w:type="paragraph" w:customStyle="1" w:styleId="58">
    <w:name w:val="Основной 5 ур"/>
    <w:basedOn w:val="af0"/>
    <w:link w:val="59"/>
    <w:autoRedefine/>
    <w:qFormat/>
    <w:rsid w:val="004D47BA"/>
    <w:pPr>
      <w:framePr w:hSpace="181" w:wrap="around" w:vAnchor="text" w:hAnchor="page" w:x="1419" w:y="1"/>
      <w:spacing w:before="120" w:after="120"/>
      <w:ind w:firstLine="0"/>
      <w:suppressOverlap/>
      <w:jc w:val="center"/>
    </w:pPr>
    <w:rPr>
      <w:rFonts w:ascii="Times New Roman" w:eastAsiaTheme="minorHAnsi" w:hAnsi="Times New Roman"/>
      <w:sz w:val="22"/>
      <w:szCs w:val="20"/>
      <w:lang w:eastAsia="en-US"/>
    </w:rPr>
  </w:style>
  <w:style w:type="character" w:customStyle="1" w:styleId="59">
    <w:name w:val="Основной 5 ур Знак"/>
    <w:basedOn w:val="af2"/>
    <w:link w:val="58"/>
    <w:rsid w:val="004D47BA"/>
    <w:rPr>
      <w:rFonts w:eastAsiaTheme="minorHAnsi"/>
      <w:sz w:val="22"/>
      <w:lang w:eastAsia="en-US"/>
    </w:rPr>
  </w:style>
  <w:style w:type="paragraph" w:customStyle="1" w:styleId="affffff6">
    <w:name w:val="мой_обычный"/>
    <w:basedOn w:val="afff8"/>
    <w:link w:val="affffff7"/>
    <w:qFormat/>
    <w:rsid w:val="00211652"/>
    <w:pPr>
      <w:spacing w:before="120" w:after="0"/>
    </w:pPr>
    <w:rPr>
      <w:rFonts w:cs="Arial"/>
      <w:szCs w:val="22"/>
      <w:lang w:eastAsia="en-US"/>
    </w:rPr>
  </w:style>
  <w:style w:type="character" w:customStyle="1" w:styleId="affffff7">
    <w:name w:val="мой_обычный Знак"/>
    <w:basedOn w:val="af2"/>
    <w:link w:val="affffff6"/>
    <w:rsid w:val="00211652"/>
    <w:rPr>
      <w:rFonts w:ascii="Arial" w:hAnsi="Arial" w:cs="Arial"/>
      <w:sz w:val="24"/>
      <w:szCs w:val="22"/>
      <w:lang w:eastAsia="en-US"/>
    </w:rPr>
  </w:style>
  <w:style w:type="paragraph" w:customStyle="1" w:styleId="affffff8">
    <w:name w:val="рисунки_мой"/>
    <w:basedOn w:val="affff5"/>
    <w:link w:val="affffff9"/>
    <w:qFormat/>
    <w:rsid w:val="00211652"/>
    <w:pPr>
      <w:jc w:val="center"/>
    </w:pPr>
    <w:rPr>
      <w:iCs w:val="0"/>
    </w:rPr>
  </w:style>
  <w:style w:type="character" w:customStyle="1" w:styleId="affffff9">
    <w:name w:val="рисунки_мой Знак"/>
    <w:basedOn w:val="affff6"/>
    <w:link w:val="affffff8"/>
    <w:rsid w:val="00211652"/>
    <w:rPr>
      <w:rFonts w:ascii="Arial" w:eastAsia="Calibri" w:hAnsi="Arial"/>
      <w:iCs w:val="0"/>
      <w:sz w:val="24"/>
      <w:szCs w:val="18"/>
      <w:lang w:val="ru-RU" w:eastAsia="en-US"/>
    </w:rPr>
  </w:style>
  <w:style w:type="paragraph" w:customStyle="1" w:styleId="affffffa">
    <w:name w:val="Табл.текст"/>
    <w:basedOn w:val="af0"/>
    <w:link w:val="affffffb"/>
    <w:qFormat/>
    <w:rsid w:val="00EF7CEC"/>
    <w:pPr>
      <w:spacing w:line="276" w:lineRule="auto"/>
      <w:ind w:firstLine="0"/>
      <w:jc w:val="center"/>
    </w:pPr>
    <w:rPr>
      <w:rFonts w:eastAsia="Times New Roman" w:cs="Arial"/>
      <w:sz w:val="22"/>
      <w:szCs w:val="22"/>
    </w:rPr>
  </w:style>
  <w:style w:type="character" w:customStyle="1" w:styleId="affffffb">
    <w:name w:val="Табл.текст Знак"/>
    <w:basedOn w:val="af2"/>
    <w:link w:val="affffffa"/>
    <w:rsid w:val="00EF7CEC"/>
    <w:rPr>
      <w:rFonts w:ascii="Arial" w:eastAsia="Times New Roman" w:hAnsi="Arial" w:cs="Arial"/>
      <w:sz w:val="22"/>
      <w:szCs w:val="22"/>
    </w:rPr>
  </w:style>
  <w:style w:type="paragraph" w:customStyle="1" w:styleId="affffffc">
    <w:name w:val="рисунок_мой"/>
    <w:basedOn w:val="affff5"/>
    <w:link w:val="affffffd"/>
    <w:qFormat/>
    <w:rsid w:val="002E5C14"/>
    <w:pPr>
      <w:jc w:val="center"/>
    </w:pPr>
    <w:rPr>
      <w:rFonts w:eastAsia="MS Mincho"/>
      <w:iCs w:val="0"/>
      <w:szCs w:val="20"/>
    </w:rPr>
  </w:style>
  <w:style w:type="character" w:customStyle="1" w:styleId="affffffd">
    <w:name w:val="рисунок_мой Знак"/>
    <w:basedOn w:val="af2"/>
    <w:link w:val="affffffc"/>
    <w:rsid w:val="002E5C14"/>
    <w:rPr>
      <w:rFonts w:ascii="Arial" w:hAnsi="Arial"/>
      <w:sz w:val="24"/>
      <w:lang w:eastAsia="en-US"/>
    </w:rPr>
  </w:style>
  <w:style w:type="table" w:customStyle="1" w:styleId="Tablegrid4">
    <w:name w:val="Table grid4"/>
    <w:basedOn w:val="af3"/>
    <w:next w:val="aff3"/>
    <w:uiPriority w:val="59"/>
    <w:rsid w:val="00AE3562"/>
    <w:pPr>
      <w:spacing w:before="120" w:after="120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Заголовок 7 Знак"/>
    <w:aliases w:val="H7 Знак"/>
    <w:basedOn w:val="af2"/>
    <w:link w:val="7"/>
    <w:rsid w:val="00233C89"/>
    <w:rPr>
      <w:sz w:val="24"/>
      <w:szCs w:val="24"/>
    </w:rPr>
  </w:style>
  <w:style w:type="character" w:customStyle="1" w:styleId="80">
    <w:name w:val="Заголовок 8 Знак"/>
    <w:aliases w:val="H8 Знак"/>
    <w:basedOn w:val="af2"/>
    <w:link w:val="8"/>
    <w:rsid w:val="00233C89"/>
    <w:rPr>
      <w:i/>
      <w:iCs/>
      <w:sz w:val="24"/>
      <w:szCs w:val="24"/>
    </w:rPr>
  </w:style>
  <w:style w:type="character" w:customStyle="1" w:styleId="90">
    <w:name w:val="Заголовок 9 Знак"/>
    <w:aliases w:val="H9 Знак"/>
    <w:basedOn w:val="af2"/>
    <w:link w:val="9"/>
    <w:rsid w:val="00233C89"/>
    <w:rPr>
      <w:rFonts w:ascii="Arial" w:hAnsi="Arial" w:cs="Arial"/>
      <w:sz w:val="22"/>
      <w:szCs w:val="22"/>
    </w:rPr>
  </w:style>
  <w:style w:type="character" w:customStyle="1" w:styleId="aff5">
    <w:name w:val="Основной текст с отступом Знак"/>
    <w:basedOn w:val="af2"/>
    <w:link w:val="aff4"/>
    <w:rsid w:val="00233C89"/>
    <w:rPr>
      <w:sz w:val="28"/>
    </w:rPr>
  </w:style>
  <w:style w:type="character" w:customStyle="1" w:styleId="27">
    <w:name w:val="Основной текст с отступом 2 Знак"/>
    <w:basedOn w:val="af2"/>
    <w:link w:val="26"/>
    <w:rsid w:val="00233C89"/>
    <w:rPr>
      <w:rFonts w:ascii="Arial" w:hAnsi="Arial"/>
      <w:sz w:val="24"/>
      <w:szCs w:val="24"/>
    </w:rPr>
  </w:style>
  <w:style w:type="character" w:customStyle="1" w:styleId="afff5">
    <w:name w:val="Текст Знак"/>
    <w:basedOn w:val="af2"/>
    <w:link w:val="afff4"/>
    <w:rsid w:val="00233C89"/>
    <w:rPr>
      <w:rFonts w:ascii="Courier New" w:hAnsi="Courier New" w:cs="Arial Bold"/>
      <w:b/>
      <w:lang w:val="en-GB" w:eastAsia="en-US"/>
    </w:rPr>
  </w:style>
  <w:style w:type="paragraph" w:customStyle="1" w:styleId="msonormal0">
    <w:name w:val="msonormal"/>
    <w:basedOn w:val="af0"/>
    <w:rsid w:val="00AF7A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  <w:style w:type="paragraph" w:customStyle="1" w:styleId="21">
    <w:name w:val="Стиль2"/>
    <w:basedOn w:val="141"/>
    <w:link w:val="2f3"/>
    <w:qFormat/>
    <w:rsid w:val="00D82B5F"/>
    <w:pPr>
      <w:numPr>
        <w:ilvl w:val="2"/>
      </w:numPr>
      <w:spacing w:after="120" w:afterAutospacing="0"/>
      <w:ind w:right="289"/>
    </w:pPr>
  </w:style>
  <w:style w:type="character" w:customStyle="1" w:styleId="2f3">
    <w:name w:val="Стиль2 Знак"/>
    <w:basedOn w:val="142"/>
    <w:link w:val="21"/>
    <w:rsid w:val="00D82B5F"/>
    <w:rPr>
      <w:b/>
      <w:snapToGrid w:val="0"/>
      <w:spacing w:val="20"/>
      <w:sz w:val="24"/>
      <w:szCs w:val="24"/>
    </w:rPr>
  </w:style>
  <w:style w:type="paragraph" w:customStyle="1" w:styleId="3c">
    <w:name w:val="Стиль3_гор"/>
    <w:basedOn w:val="20"/>
    <w:link w:val="3d"/>
    <w:qFormat/>
    <w:rsid w:val="00F142ED"/>
    <w:pPr>
      <w:ind w:left="1701"/>
    </w:pPr>
  </w:style>
  <w:style w:type="character" w:customStyle="1" w:styleId="3d">
    <w:name w:val="Стиль3_гор Знак"/>
    <w:basedOn w:val="24"/>
    <w:link w:val="3c"/>
    <w:rsid w:val="00F142ED"/>
    <w:rPr>
      <w:b/>
      <w:spacing w:val="20"/>
      <w:sz w:val="24"/>
      <w:szCs w:val="24"/>
    </w:rPr>
  </w:style>
  <w:style w:type="paragraph" w:customStyle="1" w:styleId="xl73">
    <w:name w:val="xl73"/>
    <w:basedOn w:val="af0"/>
    <w:rsid w:val="009F0CB6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74">
    <w:name w:val="xl74"/>
    <w:basedOn w:val="af0"/>
    <w:rsid w:val="009F0CB6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5">
    <w:name w:val="xl75"/>
    <w:basedOn w:val="af0"/>
    <w:rsid w:val="009F0CB6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6">
    <w:name w:val="xl76"/>
    <w:basedOn w:val="af0"/>
    <w:rsid w:val="009F0CB6"/>
    <w:pPr>
      <w:pBdr>
        <w:bottom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7">
    <w:name w:val="xl77"/>
    <w:basedOn w:val="af0"/>
    <w:rsid w:val="009F0CB6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8">
    <w:name w:val="xl78"/>
    <w:basedOn w:val="af0"/>
    <w:rsid w:val="009F0CB6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font5">
    <w:name w:val="font5"/>
    <w:basedOn w:val="af0"/>
    <w:rsid w:val="00B70B3E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  <w:color w:val="000000"/>
      <w:sz w:val="22"/>
      <w:szCs w:val="22"/>
    </w:rPr>
  </w:style>
  <w:style w:type="paragraph" w:customStyle="1" w:styleId="font6">
    <w:name w:val="font6"/>
    <w:basedOn w:val="af0"/>
    <w:rsid w:val="00B70B3E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  <w:color w:val="000000"/>
      <w:sz w:val="14"/>
      <w:szCs w:val="14"/>
    </w:rPr>
  </w:style>
  <w:style w:type="paragraph" w:customStyle="1" w:styleId="xl79">
    <w:name w:val="xl79"/>
    <w:basedOn w:val="af0"/>
    <w:rsid w:val="00B70B3E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80">
    <w:name w:val="xl80"/>
    <w:basedOn w:val="af0"/>
    <w:rsid w:val="00B70B3E"/>
    <w:pPr>
      <w:pBdr>
        <w:bottom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1">
    <w:name w:val="xl81"/>
    <w:basedOn w:val="af0"/>
    <w:rsid w:val="00B70B3E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2">
    <w:name w:val="xl82"/>
    <w:basedOn w:val="af0"/>
    <w:rsid w:val="00B70B3E"/>
    <w:pPr>
      <w:pBdr>
        <w:top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3">
    <w:name w:val="xl83"/>
    <w:basedOn w:val="af0"/>
    <w:rsid w:val="00B70B3E"/>
    <w:pPr>
      <w:pBdr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4">
    <w:name w:val="xl84"/>
    <w:basedOn w:val="af0"/>
    <w:rsid w:val="00B70B3E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5">
    <w:name w:val="xl85"/>
    <w:basedOn w:val="af0"/>
    <w:rsid w:val="00B70B3E"/>
    <w:pPr>
      <w:pBdr>
        <w:top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6">
    <w:name w:val="xl86"/>
    <w:basedOn w:val="af0"/>
    <w:rsid w:val="00B70B3E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7">
    <w:name w:val="xl87"/>
    <w:basedOn w:val="af0"/>
    <w:rsid w:val="00B70B3E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8">
    <w:name w:val="xl88"/>
    <w:basedOn w:val="af0"/>
    <w:rsid w:val="00B70B3E"/>
    <w:pPr>
      <w:pBdr>
        <w:top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9">
    <w:name w:val="xl89"/>
    <w:basedOn w:val="af0"/>
    <w:rsid w:val="00B70B3E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0">
    <w:name w:val="xl90"/>
    <w:basedOn w:val="af0"/>
    <w:rsid w:val="00B70B3E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1">
    <w:name w:val="xl91"/>
    <w:basedOn w:val="af0"/>
    <w:rsid w:val="00B70B3E"/>
    <w:pPr>
      <w:pBdr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2">
    <w:name w:val="xl92"/>
    <w:basedOn w:val="af0"/>
    <w:rsid w:val="00B70B3E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3">
    <w:name w:val="xl93"/>
    <w:basedOn w:val="af0"/>
    <w:rsid w:val="00B70B3E"/>
    <w:pPr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4">
    <w:name w:val="xl94"/>
    <w:basedOn w:val="af0"/>
    <w:rsid w:val="00B70B3E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95">
    <w:name w:val="xl95"/>
    <w:basedOn w:val="af0"/>
    <w:rsid w:val="00B70B3E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396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16" Type="http://schemas.openxmlformats.org/officeDocument/2006/relationships/comments" Target="comments.xml"/><Relationship Id="rId29" Type="http://schemas.openxmlformats.org/officeDocument/2006/relationships/image" Target="media/image12.png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image" Target="media/image68.png"/><Relationship Id="rId102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header" Target="header6.xml"/><Relationship Id="rId82" Type="http://schemas.openxmlformats.org/officeDocument/2006/relationships/image" Target="media/image63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footer" Target="footer5.xml"/><Relationship Id="rId14" Type="http://schemas.openxmlformats.org/officeDocument/2006/relationships/header" Target="header4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100" Type="http://schemas.openxmlformats.org/officeDocument/2006/relationships/footer" Target="footer8.xm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footer" Target="footer7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microsoft.com/office/2011/relationships/commentsExtended" Target="commentsExtended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48.png"/><Relationship Id="rId103" Type="http://schemas.openxmlformats.org/officeDocument/2006/relationships/glossaryDocument" Target="glossary/document.xml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footer" Target="footer6.xml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eader" Target="header2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header" Target="header8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header" Target="header5.xm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header" Target="header7.xml"/><Relationship Id="rId104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Visio_2003_20101.vsd"/><Relationship Id="rId1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L:\Templates\GENERAL\Word\A4_v_txt_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F573C1617CE4A3EB8E22746121ED0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4AB618-400C-436E-AAE1-07552D76BD9C}"/>
      </w:docPartPr>
      <w:docPartBody>
        <w:p w:rsidR="008F44B8" w:rsidRDefault="003C0B46">
          <w:r w:rsidRPr="006A0EBF">
            <w:rPr>
              <w:rStyle w:val="a3"/>
            </w:rPr>
            <w:t>[Руководитель]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B46"/>
    <w:rsid w:val="000162D3"/>
    <w:rsid w:val="0005249E"/>
    <w:rsid w:val="000A140D"/>
    <w:rsid w:val="00127BEA"/>
    <w:rsid w:val="001871B9"/>
    <w:rsid w:val="00187732"/>
    <w:rsid w:val="001C37C7"/>
    <w:rsid w:val="001F0AC2"/>
    <w:rsid w:val="0030256F"/>
    <w:rsid w:val="003032B6"/>
    <w:rsid w:val="00371392"/>
    <w:rsid w:val="003C0B46"/>
    <w:rsid w:val="00443F8A"/>
    <w:rsid w:val="005271C8"/>
    <w:rsid w:val="00535D0D"/>
    <w:rsid w:val="005525BF"/>
    <w:rsid w:val="00563B36"/>
    <w:rsid w:val="005C2B0E"/>
    <w:rsid w:val="005E17B9"/>
    <w:rsid w:val="0060001F"/>
    <w:rsid w:val="006D27DD"/>
    <w:rsid w:val="007665FE"/>
    <w:rsid w:val="008C00A7"/>
    <w:rsid w:val="008E5348"/>
    <w:rsid w:val="008F44B8"/>
    <w:rsid w:val="00930BE0"/>
    <w:rsid w:val="00970BBD"/>
    <w:rsid w:val="00983F4C"/>
    <w:rsid w:val="0098719D"/>
    <w:rsid w:val="009E741F"/>
    <w:rsid w:val="00A26D7D"/>
    <w:rsid w:val="00A80343"/>
    <w:rsid w:val="00AF7B3E"/>
    <w:rsid w:val="00B133D2"/>
    <w:rsid w:val="00B51C84"/>
    <w:rsid w:val="00B92961"/>
    <w:rsid w:val="00C37179"/>
    <w:rsid w:val="00C675C5"/>
    <w:rsid w:val="00CE5D2A"/>
    <w:rsid w:val="00DD0661"/>
    <w:rsid w:val="00E17D2B"/>
    <w:rsid w:val="00E56B43"/>
    <w:rsid w:val="00EB6B67"/>
    <w:rsid w:val="00F21E01"/>
    <w:rsid w:val="00F60051"/>
    <w:rsid w:val="00F87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3C0B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Рис</b:Tag>
    <b:RefOrder>1</b:RefOrder>
  </b:Source>
</b:Sources>
</file>

<file path=customXml/itemProps1.xml><?xml version="1.0" encoding="utf-8"?>
<ds:datastoreItem xmlns:ds="http://schemas.openxmlformats.org/officeDocument/2006/customXml" ds:itemID="{F2A5C700-2AD3-4B2B-8BF0-3CEE6DF35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A4_v_txt_</Template>
  <TotalTime>635</TotalTime>
  <Pages>108</Pages>
  <Words>9233</Words>
  <Characters>52631</Characters>
  <Application>Microsoft Office Word</Application>
  <DocSecurity>0</DocSecurity>
  <Lines>438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СИСТЕМА УСОВЕРШЕНСТВОВАННОГО УПРАВЛЕНИЯ ТЕХНОЛОГИЧЕСКИМ ПРОЦЕССОМ ЗАВОДА ЭТИЛЕН</vt:lpstr>
    </vt:vector>
  </TitlesOfParts>
  <Manager>Сафин З.И.</Manager>
  <Company/>
  <LinksUpToDate>false</LinksUpToDate>
  <CharactersWithSpaces>61741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СИСТЕМА УСОВЕРШЕНСТВОВАННОГО УПРАВЛЕНИЯ ТЕХНОЛОГИЧЕСКИМ ПРОЦЕССОМ ЗАВОДА ЭТИЛЕН</dc:title>
  <dc:subject>Отчет по этапу №1</dc:subject>
  <dc:creator>Т-Софт</dc:creator>
  <cp:lastModifiedBy>Учетная запись Майкрософт</cp:lastModifiedBy>
  <cp:revision>44</cp:revision>
  <cp:lastPrinted>2022-09-30T06:49:00Z</cp:lastPrinted>
  <dcterms:created xsi:type="dcterms:W3CDTF">2023-06-21T19:53:00Z</dcterms:created>
  <dcterms:modified xsi:type="dcterms:W3CDTF">2023-07-19T12:32:00Z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Шифр проекта">
    <vt:lpwstr>ТСФТ.314.052</vt:lpwstr>
  </property>
  <property fmtid="{D5CDD505-2E9C-101B-9397-08002B2CF9AE}" pid="3" name="Шифр документа">
    <vt:lpwstr>ТСФТ.314.052.003</vt:lpwstr>
  </property>
  <property fmtid="{D5CDD505-2E9C-101B-9397-08002B2CF9AE}" pid="4" name="Предприятие">
    <vt:lpwstr>ПАО «НИЖНЕКАМСКНЕФТЕХИМ»</vt:lpwstr>
  </property>
  <property fmtid="{D5CDD505-2E9C-101B-9397-08002B2CF9AE}" pid="5" name="Руководитель проекта">
    <vt:lpwstr>А.А. Сидоров</vt:lpwstr>
  </property>
  <property fmtid="{D5CDD505-2E9C-101B-9397-08002B2CF9AE}" pid="6" name="Установка">
    <vt:lpwstr>завод Этилен</vt:lpwstr>
  </property>
  <property fmtid="{D5CDD505-2E9C-101B-9397-08002B2CF9AE}" pid="7" name="Тема">
    <vt:lpwstr>Отчет по этапу №1</vt:lpwstr>
  </property>
  <property fmtid="{D5CDD505-2E9C-101B-9397-08002B2CF9AE}" pid="8" name="Разработал">
    <vt:lpwstr>Ахметзянов</vt:lpwstr>
  </property>
  <property fmtid="{D5CDD505-2E9C-101B-9397-08002B2CF9AE}" pid="9" name="Проверил">
    <vt:lpwstr>Сидоров</vt:lpwstr>
  </property>
  <property fmtid="{D5CDD505-2E9C-101B-9397-08002B2CF9AE}" pid="10" name="Утвердил">
    <vt:lpwstr>Туманов</vt:lpwstr>
  </property>
  <property fmtid="{D5CDD505-2E9C-101B-9397-08002B2CF9AE}" pid="11" name="Полное наименование предприятия">
    <vt:lpwstr>Публичное акционерное общество "Нижнекамскнефтехим"</vt:lpwstr>
  </property>
  <property fmtid="{D5CDD505-2E9C-101B-9397-08002B2CF9AE}" pid="12" name="Полное наименование установки">
    <vt:lpwstr>1</vt:lpwstr>
  </property>
</Properties>
</file>